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xmlns:c="http://schemas.openxmlformats.org/drawingml/2006/chart" mc:Ignorable="w14 w15 w16se w16cid w16 w16cex w16sdtdh w16sdtfl w16du wp14">
  <w:body>
    <w:p w:rsidRPr="006E6062" w:rsidR="007D50F4" w:rsidP="00FC4342" w:rsidRDefault="007D50F4" w14:paraId="0EA754DA" w14:textId="564314BC">
      <w:pPr>
        <w:ind w:left="1440" w:hanging="1440"/>
        <w:jc w:val="center"/>
        <w:rPr>
          <w:color w:val="002060"/>
          <w:sz w:val="40"/>
          <w:szCs w:val="40"/>
        </w:rPr>
      </w:pPr>
    </w:p>
    <w:p w:rsidRPr="006E6062" w:rsidR="048FF092" w:rsidP="048FF092" w:rsidRDefault="048FF092" w14:paraId="2FBE6BAB" w14:textId="48385A04">
      <w:pPr>
        <w:jc w:val="center"/>
        <w:rPr>
          <w:b/>
          <w:bCs/>
          <w:color w:val="002060"/>
          <w:sz w:val="40"/>
          <w:szCs w:val="40"/>
        </w:rPr>
      </w:pPr>
    </w:p>
    <w:p w:rsidRPr="006E6062" w:rsidR="048FF092" w:rsidP="048FF092" w:rsidRDefault="048FF092" w14:paraId="2DC0AFE6" w14:textId="454F4A06">
      <w:pPr>
        <w:jc w:val="center"/>
        <w:rPr>
          <w:b/>
          <w:bCs/>
          <w:color w:val="002060"/>
          <w:sz w:val="40"/>
          <w:szCs w:val="40"/>
        </w:rPr>
      </w:pPr>
    </w:p>
    <w:p w:rsidRPr="006E6062" w:rsidR="007D50F4" w:rsidP="6CDCD1FE" w:rsidRDefault="49F004C7" w14:paraId="446EDCE7" w14:textId="7D91D032">
      <w:pPr>
        <w:jc w:val="center"/>
        <w:rPr>
          <w:b/>
          <w:bCs/>
          <w:color w:val="002060"/>
          <w:sz w:val="40"/>
          <w:szCs w:val="40"/>
        </w:rPr>
      </w:pPr>
      <w:r w:rsidRPr="006E6062">
        <w:rPr>
          <w:b/>
          <w:bCs/>
          <w:color w:val="002060"/>
          <w:sz w:val="40"/>
          <w:szCs w:val="40"/>
        </w:rPr>
        <w:t xml:space="preserve">INFORME </w:t>
      </w:r>
      <w:r w:rsidRPr="006E6062" w:rsidR="00104416">
        <w:rPr>
          <w:b/>
          <w:bCs/>
          <w:color w:val="002060"/>
          <w:sz w:val="40"/>
          <w:szCs w:val="40"/>
        </w:rPr>
        <w:t>PERIODO</w:t>
      </w:r>
      <w:r w:rsidRPr="006E6062">
        <w:rPr>
          <w:b/>
          <w:bCs/>
          <w:color w:val="002060"/>
          <w:sz w:val="40"/>
          <w:szCs w:val="40"/>
        </w:rPr>
        <w:t xml:space="preserve"> </w:t>
      </w:r>
      <w:r w:rsidRPr="006E6062" w:rsidR="00315B13">
        <w:rPr>
          <w:b/>
          <w:bCs/>
          <w:color w:val="002060"/>
          <w:sz w:val="40"/>
          <w:szCs w:val="40"/>
        </w:rPr>
        <w:t>NOVIEMBRE</w:t>
      </w:r>
      <w:r w:rsidRPr="006E6062" w:rsidR="00EB6A0D">
        <w:rPr>
          <w:b/>
          <w:bCs/>
          <w:color w:val="002060"/>
          <w:sz w:val="40"/>
          <w:szCs w:val="40"/>
        </w:rPr>
        <w:t xml:space="preserve"> 2025</w:t>
      </w:r>
    </w:p>
    <w:p w:rsidRPr="006E6062" w:rsidR="002A6889" w:rsidRDefault="002A6889" w14:paraId="71FA7621" w14:textId="77777777">
      <w:pPr>
        <w:jc w:val="center"/>
        <w:rPr>
          <w:b/>
          <w:color w:val="002060"/>
          <w:sz w:val="40"/>
          <w:szCs w:val="40"/>
        </w:rPr>
      </w:pPr>
    </w:p>
    <w:p w:rsidRPr="006E6062" w:rsidR="002A6889" w:rsidP="24F98D84" w:rsidRDefault="002A6889" w14:paraId="094450D4" w14:textId="77777777">
      <w:pPr>
        <w:jc w:val="center"/>
        <w:rPr>
          <w:color w:val="002060"/>
          <w:sz w:val="40"/>
          <w:szCs w:val="40"/>
        </w:rPr>
      </w:pPr>
    </w:p>
    <w:p w:rsidRPr="006E6062" w:rsidR="002A6889" w:rsidRDefault="002A6889" w14:paraId="7CB299F2" w14:textId="77777777">
      <w:pPr>
        <w:jc w:val="center"/>
        <w:rPr>
          <w:b/>
          <w:color w:val="002060"/>
          <w:sz w:val="40"/>
          <w:szCs w:val="40"/>
        </w:rPr>
      </w:pPr>
    </w:p>
    <w:p w:rsidRPr="006E6062" w:rsidR="002A6889" w:rsidP="16DD6BBE" w:rsidRDefault="002A6889" w14:paraId="37327A94" w14:textId="77777777">
      <w:pPr>
        <w:jc w:val="center"/>
        <w:rPr>
          <w:b/>
          <w:bCs/>
          <w:color w:val="002060"/>
          <w:sz w:val="40"/>
          <w:szCs w:val="40"/>
        </w:rPr>
      </w:pPr>
    </w:p>
    <w:p w:rsidRPr="006E6062" w:rsidR="002A6889" w:rsidRDefault="002A6889" w14:paraId="49CC6A4B" w14:textId="77777777">
      <w:pPr>
        <w:jc w:val="center"/>
        <w:rPr>
          <w:b/>
          <w:color w:val="002060"/>
          <w:sz w:val="40"/>
          <w:szCs w:val="40"/>
        </w:rPr>
      </w:pPr>
    </w:p>
    <w:p w:rsidRPr="006E6062" w:rsidR="002A6889" w:rsidRDefault="002A6889" w14:paraId="76638506" w14:textId="77777777">
      <w:pPr>
        <w:jc w:val="center"/>
        <w:rPr>
          <w:b/>
          <w:color w:val="002060"/>
          <w:sz w:val="40"/>
          <w:szCs w:val="40"/>
        </w:rPr>
      </w:pPr>
    </w:p>
    <w:p w:rsidRPr="006E6062" w:rsidR="007D50F4" w:rsidRDefault="00747199" w14:paraId="6C1D5C1D" w14:textId="14DC9D49">
      <w:pPr>
        <w:jc w:val="center"/>
        <w:rPr>
          <w:b/>
          <w:color w:val="002060"/>
          <w:sz w:val="40"/>
          <w:szCs w:val="40"/>
        </w:rPr>
      </w:pPr>
      <w:r w:rsidRPr="006E6062">
        <w:rPr>
          <w:b/>
          <w:color w:val="002060"/>
          <w:sz w:val="40"/>
          <w:szCs w:val="40"/>
        </w:rPr>
        <w:t xml:space="preserve">CONTRATO </w:t>
      </w:r>
      <w:r w:rsidRPr="006E6062" w:rsidR="00B47CEA">
        <w:rPr>
          <w:b/>
          <w:color w:val="002060"/>
          <w:sz w:val="40"/>
          <w:szCs w:val="40"/>
        </w:rPr>
        <w:t>SCJ-1809-2024</w:t>
      </w:r>
    </w:p>
    <w:p w:rsidRPr="006E6062" w:rsidR="007D50F4" w:rsidRDefault="007D50F4" w14:paraId="3D63A857" w14:textId="77777777">
      <w:pPr>
        <w:jc w:val="center"/>
        <w:rPr>
          <w:b/>
          <w:color w:val="002060"/>
          <w:sz w:val="40"/>
          <w:szCs w:val="40"/>
        </w:rPr>
      </w:pPr>
    </w:p>
    <w:p w:rsidRPr="006E6062" w:rsidR="007D50F4" w:rsidRDefault="007D50F4" w14:paraId="333DE959" w14:textId="77777777">
      <w:pPr>
        <w:jc w:val="center"/>
        <w:rPr>
          <w:b/>
          <w:color w:val="002060"/>
          <w:sz w:val="40"/>
          <w:szCs w:val="40"/>
        </w:rPr>
      </w:pPr>
    </w:p>
    <w:p w:rsidRPr="006E6062" w:rsidR="007D50F4" w:rsidRDefault="007D50F4" w14:paraId="692DC9B4" w14:textId="77777777">
      <w:pPr>
        <w:jc w:val="center"/>
        <w:rPr>
          <w:b/>
          <w:color w:val="002060"/>
          <w:sz w:val="40"/>
          <w:szCs w:val="40"/>
        </w:rPr>
      </w:pPr>
    </w:p>
    <w:p w:rsidRPr="006E6062" w:rsidR="007D50F4" w:rsidRDefault="007D50F4" w14:paraId="1C9FFE72" w14:textId="77777777">
      <w:pPr>
        <w:jc w:val="center"/>
        <w:rPr>
          <w:b/>
          <w:color w:val="002060"/>
          <w:sz w:val="40"/>
          <w:szCs w:val="40"/>
        </w:rPr>
      </w:pPr>
    </w:p>
    <w:p w:rsidRPr="006E6062" w:rsidR="007D50F4" w:rsidRDefault="007D50F4" w14:paraId="40F11F26" w14:textId="77777777">
      <w:pPr>
        <w:jc w:val="center"/>
        <w:rPr>
          <w:b/>
          <w:color w:val="002060"/>
          <w:sz w:val="40"/>
          <w:szCs w:val="40"/>
        </w:rPr>
      </w:pPr>
    </w:p>
    <w:p w:rsidRPr="006E6062" w:rsidR="007D50F4" w:rsidRDefault="00747199" w14:paraId="7D44D66F" w14:textId="77777777">
      <w:pPr>
        <w:jc w:val="center"/>
        <w:rPr>
          <w:b/>
          <w:color w:val="002060"/>
          <w:sz w:val="40"/>
          <w:szCs w:val="40"/>
        </w:rPr>
      </w:pPr>
      <w:r w:rsidRPr="006E6062">
        <w:rPr>
          <w:b/>
          <w:color w:val="002060"/>
          <w:sz w:val="40"/>
          <w:szCs w:val="40"/>
        </w:rPr>
        <w:t>BOGOTÁ D.C.</w:t>
      </w:r>
    </w:p>
    <w:p w:rsidRPr="006E6062" w:rsidR="007D50F4" w:rsidRDefault="007D50F4" w14:paraId="54E3542A" w14:textId="77777777">
      <w:pPr>
        <w:jc w:val="center"/>
        <w:rPr>
          <w:b/>
          <w:color w:val="002060"/>
          <w:sz w:val="40"/>
          <w:szCs w:val="40"/>
        </w:rPr>
      </w:pPr>
    </w:p>
    <w:p w:rsidRPr="006E6062" w:rsidR="004E055A" w:rsidP="63BFDDAC" w:rsidRDefault="004E055A" w14:paraId="368E9BFD" w14:textId="2A598DEA">
      <w:pPr>
        <w:jc w:val="center"/>
        <w:rPr>
          <w:b/>
          <w:bCs/>
          <w:color w:val="002060"/>
          <w:sz w:val="40"/>
          <w:szCs w:val="40"/>
        </w:rPr>
        <w:sectPr w:rsidRPr="006E6062" w:rsidR="004E055A" w:rsidSect="00967658">
          <w:headerReference w:type="default" r:id="rId12"/>
          <w:pgSz w:w="12240" w:h="15840" w:orient="portrait"/>
          <w:pgMar w:top="1417" w:right="1701" w:bottom="1417" w:left="1701" w:header="708" w:footer="708" w:gutter="0"/>
          <w:cols w:space="720"/>
          <w:docGrid w:linePitch="299"/>
        </w:sectPr>
      </w:pPr>
    </w:p>
    <w:p w:rsidRPr="006E6062" w:rsidR="007D50F4" w:rsidP="00AC3CD2" w:rsidRDefault="007D50F4" w14:paraId="4737E7AD" w14:textId="15E2C81E">
      <w:pPr>
        <w:tabs>
          <w:tab w:val="left" w:pos="938"/>
          <w:tab w:val="center" w:pos="4419"/>
        </w:tabs>
        <w:rPr>
          <w:b/>
          <w:color w:val="2F5496"/>
        </w:rPr>
      </w:pPr>
    </w:p>
    <w:sdt>
      <w:sdtPr>
        <w:rPr>
          <w:rFonts w:ascii="Calibri" w:hAnsi="Calibri" w:eastAsia="Calibri" w:cs="Calibri"/>
          <w:color w:val="auto"/>
          <w:sz w:val="22"/>
          <w:szCs w:val="22"/>
        </w:rPr>
        <w:id w:val="-1327200308"/>
        <w:docPartObj>
          <w:docPartGallery w:val="Table of Contents"/>
          <w:docPartUnique/>
        </w:docPartObj>
      </w:sdtPr>
      <w:sdtEndPr>
        <w:rPr>
          <w:rFonts w:ascii="Calibri" w:hAnsi="Calibri" w:eastAsia="Calibri" w:cs="Calibri"/>
          <w:b w:val="1"/>
          <w:bCs w:val="1"/>
          <w:color w:val="auto"/>
          <w:sz w:val="22"/>
          <w:szCs w:val="22"/>
        </w:rPr>
      </w:sdtEndPr>
      <w:sdtContent>
        <w:p w:rsidRPr="006E6062" w:rsidR="00191BDE" w:rsidP="006D3770" w:rsidRDefault="006D3770" w14:paraId="448D2DC7" w14:textId="4FB83BB4">
          <w:pPr>
            <w:pStyle w:val="TtuloTDC"/>
            <w:jc w:val="center"/>
            <w:rPr>
              <w:rFonts w:ascii="Calibri" w:hAnsi="Calibri" w:cs="Calibri"/>
              <w:sz w:val="24"/>
              <w:szCs w:val="24"/>
            </w:rPr>
          </w:pPr>
          <w:r w:rsidRPr="006E6062">
            <w:rPr>
              <w:rFonts w:ascii="Calibri" w:hAnsi="Calibri" w:cs="Calibri"/>
              <w:b/>
              <w:color w:val="2F5496"/>
              <w:sz w:val="24"/>
              <w:szCs w:val="24"/>
            </w:rPr>
            <w:t>TABLA DE CONTENIDO</w:t>
          </w:r>
        </w:p>
        <w:p w:rsidR="00967658" w:rsidRDefault="00191BDE" w14:paraId="3DDC5A8C" w14:textId="6C894E7C">
          <w:pPr>
            <w:pStyle w:val="TDC1"/>
            <w:tabs>
              <w:tab w:val="left" w:pos="440"/>
              <w:tab w:val="right" w:leader="dot" w:pos="8828"/>
            </w:tabs>
            <w:rPr>
              <w:rFonts w:asciiTheme="minorHAnsi" w:hAnsiTheme="minorHAnsi" w:eastAsiaTheme="minorEastAsia" w:cstheme="minorBidi"/>
              <w:noProof/>
              <w:kern w:val="2"/>
              <w:sz w:val="24"/>
              <w:szCs w:val="24"/>
              <w14:ligatures w14:val="standardContextual"/>
            </w:rPr>
          </w:pPr>
          <w:r w:rsidRPr="001D7FA5">
            <w:fldChar w:fldCharType="begin"/>
          </w:r>
          <w:r w:rsidRPr="001D7FA5">
            <w:instrText xml:space="preserve"> TOC \o "1-3" \h \z \u </w:instrText>
          </w:r>
          <w:r w:rsidRPr="001D7FA5">
            <w:fldChar w:fldCharType="separate"/>
          </w:r>
          <w:hyperlink w:history="1" w:anchor="_Toc216169815">
            <w:r w:rsidRPr="00A36B9A" w:rsidR="00967658">
              <w:rPr>
                <w:rStyle w:val="Hipervnculo"/>
                <w:noProof/>
              </w:rPr>
              <w:t>1.</w:t>
            </w:r>
            <w:r w:rsidR="00967658">
              <w:rPr>
                <w:rFonts w:asciiTheme="minorHAnsi" w:hAnsiTheme="minorHAnsi" w:eastAsiaTheme="minorEastAsia" w:cstheme="minorBidi"/>
                <w:noProof/>
                <w:kern w:val="2"/>
                <w:sz w:val="24"/>
                <w:szCs w:val="24"/>
                <w14:ligatures w14:val="standardContextual"/>
              </w:rPr>
              <w:tab/>
            </w:r>
            <w:r w:rsidRPr="00A36B9A" w:rsidR="00967658">
              <w:rPr>
                <w:rStyle w:val="Hipervnculo"/>
                <w:noProof/>
              </w:rPr>
              <w:t>INFORMACIÓN GENERAL DEL CONTRATO SCJ-1809-2024</w:t>
            </w:r>
            <w:r w:rsidR="00967658">
              <w:rPr>
                <w:noProof/>
                <w:webHidden/>
              </w:rPr>
              <w:tab/>
            </w:r>
            <w:r w:rsidR="00967658">
              <w:rPr>
                <w:noProof/>
                <w:webHidden/>
              </w:rPr>
              <w:fldChar w:fldCharType="begin"/>
            </w:r>
            <w:r w:rsidR="00967658">
              <w:rPr>
                <w:noProof/>
                <w:webHidden/>
              </w:rPr>
              <w:instrText xml:space="preserve"> PAGEREF _Toc216169815 \h </w:instrText>
            </w:r>
            <w:r w:rsidR="00967658">
              <w:rPr>
                <w:noProof/>
                <w:webHidden/>
              </w:rPr>
            </w:r>
            <w:r w:rsidR="00967658">
              <w:rPr>
                <w:noProof/>
                <w:webHidden/>
              </w:rPr>
              <w:fldChar w:fldCharType="separate"/>
            </w:r>
            <w:r w:rsidR="00041DFA">
              <w:rPr>
                <w:noProof/>
                <w:webHidden/>
              </w:rPr>
              <w:t>8</w:t>
            </w:r>
            <w:r w:rsidR="00967658">
              <w:rPr>
                <w:noProof/>
                <w:webHidden/>
              </w:rPr>
              <w:fldChar w:fldCharType="end"/>
            </w:r>
          </w:hyperlink>
        </w:p>
        <w:p w:rsidR="00967658" w:rsidRDefault="00967658" w14:paraId="498A9216" w14:textId="273057C6">
          <w:pPr>
            <w:pStyle w:val="TDC2"/>
            <w:rPr>
              <w:rFonts w:asciiTheme="minorHAnsi" w:hAnsiTheme="minorHAnsi" w:eastAsiaTheme="minorEastAsia" w:cstheme="minorBidi"/>
              <w:noProof/>
              <w:kern w:val="2"/>
              <w:sz w:val="24"/>
              <w:szCs w:val="24"/>
              <w14:ligatures w14:val="standardContextual"/>
            </w:rPr>
          </w:pPr>
          <w:hyperlink w:history="1" w:anchor="_Toc216169816">
            <w:r w:rsidRPr="00A36B9A">
              <w:rPr>
                <w:rStyle w:val="Hipervnculo"/>
                <w:iCs/>
                <w:noProof/>
              </w:rPr>
              <w:t>1.1.</w:t>
            </w:r>
            <w:r>
              <w:rPr>
                <w:rFonts w:asciiTheme="minorHAnsi" w:hAnsiTheme="minorHAnsi" w:eastAsiaTheme="minorEastAsia" w:cstheme="minorBidi"/>
                <w:noProof/>
                <w:kern w:val="2"/>
                <w:sz w:val="24"/>
                <w:szCs w:val="24"/>
                <w14:ligatures w14:val="standardContextual"/>
              </w:rPr>
              <w:tab/>
            </w:r>
            <w:r w:rsidRPr="00A36B9A">
              <w:rPr>
                <w:rStyle w:val="Hipervnculo"/>
                <w:noProof/>
              </w:rPr>
              <w:t>OBJETO CONTRATO SCJ-1809-2024</w:t>
            </w:r>
            <w:r>
              <w:rPr>
                <w:noProof/>
                <w:webHidden/>
              </w:rPr>
              <w:tab/>
            </w:r>
            <w:r>
              <w:rPr>
                <w:noProof/>
                <w:webHidden/>
              </w:rPr>
              <w:fldChar w:fldCharType="begin"/>
            </w:r>
            <w:r>
              <w:rPr>
                <w:noProof/>
                <w:webHidden/>
              </w:rPr>
              <w:instrText xml:space="preserve"> PAGEREF _Toc216169816 \h </w:instrText>
            </w:r>
            <w:r>
              <w:rPr>
                <w:noProof/>
                <w:webHidden/>
              </w:rPr>
            </w:r>
            <w:r>
              <w:rPr>
                <w:noProof/>
                <w:webHidden/>
              </w:rPr>
              <w:fldChar w:fldCharType="separate"/>
            </w:r>
            <w:r w:rsidR="00041DFA">
              <w:rPr>
                <w:noProof/>
                <w:webHidden/>
              </w:rPr>
              <w:t>9</w:t>
            </w:r>
            <w:r>
              <w:rPr>
                <w:noProof/>
                <w:webHidden/>
              </w:rPr>
              <w:fldChar w:fldCharType="end"/>
            </w:r>
          </w:hyperlink>
        </w:p>
        <w:p w:rsidR="00967658" w:rsidRDefault="00967658" w14:paraId="64133F0A" w14:textId="239344E4">
          <w:pPr>
            <w:pStyle w:val="TDC2"/>
            <w:rPr>
              <w:rFonts w:asciiTheme="minorHAnsi" w:hAnsiTheme="minorHAnsi" w:eastAsiaTheme="minorEastAsia" w:cstheme="minorBidi"/>
              <w:noProof/>
              <w:kern w:val="2"/>
              <w:sz w:val="24"/>
              <w:szCs w:val="24"/>
              <w14:ligatures w14:val="standardContextual"/>
            </w:rPr>
          </w:pPr>
          <w:hyperlink w:history="1" w:anchor="_Toc216169817">
            <w:r w:rsidRPr="00A36B9A">
              <w:rPr>
                <w:rStyle w:val="Hipervnculo"/>
                <w:iCs/>
                <w:noProof/>
              </w:rPr>
              <w:t>1.2.</w:t>
            </w:r>
            <w:r>
              <w:rPr>
                <w:rFonts w:asciiTheme="minorHAnsi" w:hAnsiTheme="minorHAnsi" w:eastAsiaTheme="minorEastAsia" w:cstheme="minorBidi"/>
                <w:noProof/>
                <w:kern w:val="2"/>
                <w:sz w:val="24"/>
                <w:szCs w:val="24"/>
                <w14:ligatures w14:val="standardContextual"/>
              </w:rPr>
              <w:tab/>
            </w:r>
            <w:r w:rsidRPr="00A36B9A">
              <w:rPr>
                <w:rStyle w:val="Hipervnculo"/>
                <w:noProof/>
              </w:rPr>
              <w:t>ALCANCE</w:t>
            </w:r>
            <w:r>
              <w:rPr>
                <w:noProof/>
                <w:webHidden/>
              </w:rPr>
              <w:tab/>
            </w:r>
            <w:r>
              <w:rPr>
                <w:noProof/>
                <w:webHidden/>
              </w:rPr>
              <w:fldChar w:fldCharType="begin"/>
            </w:r>
            <w:r>
              <w:rPr>
                <w:noProof/>
                <w:webHidden/>
              </w:rPr>
              <w:instrText xml:space="preserve"> PAGEREF _Toc216169817 \h </w:instrText>
            </w:r>
            <w:r>
              <w:rPr>
                <w:noProof/>
                <w:webHidden/>
              </w:rPr>
            </w:r>
            <w:r>
              <w:rPr>
                <w:noProof/>
                <w:webHidden/>
              </w:rPr>
              <w:fldChar w:fldCharType="separate"/>
            </w:r>
            <w:r w:rsidR="00041DFA">
              <w:rPr>
                <w:noProof/>
                <w:webHidden/>
              </w:rPr>
              <w:t>9</w:t>
            </w:r>
            <w:r>
              <w:rPr>
                <w:noProof/>
                <w:webHidden/>
              </w:rPr>
              <w:fldChar w:fldCharType="end"/>
            </w:r>
          </w:hyperlink>
        </w:p>
        <w:p w:rsidR="00967658" w:rsidRDefault="00967658" w14:paraId="516655CC" w14:textId="59202FDF">
          <w:pPr>
            <w:pStyle w:val="TDC2"/>
            <w:rPr>
              <w:rFonts w:asciiTheme="minorHAnsi" w:hAnsiTheme="minorHAnsi" w:eastAsiaTheme="minorEastAsia" w:cstheme="minorBidi"/>
              <w:noProof/>
              <w:kern w:val="2"/>
              <w:sz w:val="24"/>
              <w:szCs w:val="24"/>
              <w14:ligatures w14:val="standardContextual"/>
            </w:rPr>
          </w:pPr>
          <w:hyperlink w:history="1" w:anchor="_Toc216169818">
            <w:r w:rsidRPr="00A36B9A">
              <w:rPr>
                <w:rStyle w:val="Hipervnculo"/>
                <w:iCs/>
                <w:noProof/>
              </w:rPr>
              <w:t>1.3.</w:t>
            </w:r>
            <w:r>
              <w:rPr>
                <w:rFonts w:asciiTheme="minorHAnsi" w:hAnsiTheme="minorHAnsi" w:eastAsiaTheme="minorEastAsia" w:cstheme="minorBidi"/>
                <w:noProof/>
                <w:kern w:val="2"/>
                <w:sz w:val="24"/>
                <w:szCs w:val="24"/>
                <w14:ligatures w14:val="standardContextual"/>
              </w:rPr>
              <w:tab/>
            </w:r>
            <w:r w:rsidRPr="00A36B9A">
              <w:rPr>
                <w:rStyle w:val="Hipervnculo"/>
                <w:noProof/>
              </w:rPr>
              <w:t>DESCRIPCIÓN DE LA INFRAESTRUCTURA DEL SISTEMA</w:t>
            </w:r>
            <w:r>
              <w:rPr>
                <w:noProof/>
                <w:webHidden/>
              </w:rPr>
              <w:tab/>
            </w:r>
            <w:r>
              <w:rPr>
                <w:noProof/>
                <w:webHidden/>
              </w:rPr>
              <w:fldChar w:fldCharType="begin"/>
            </w:r>
            <w:r>
              <w:rPr>
                <w:noProof/>
                <w:webHidden/>
              </w:rPr>
              <w:instrText xml:space="preserve"> PAGEREF _Toc216169818 \h </w:instrText>
            </w:r>
            <w:r>
              <w:rPr>
                <w:noProof/>
                <w:webHidden/>
              </w:rPr>
            </w:r>
            <w:r>
              <w:rPr>
                <w:noProof/>
                <w:webHidden/>
              </w:rPr>
              <w:fldChar w:fldCharType="separate"/>
            </w:r>
            <w:r w:rsidR="00041DFA">
              <w:rPr>
                <w:noProof/>
                <w:webHidden/>
              </w:rPr>
              <w:t>10</w:t>
            </w:r>
            <w:r>
              <w:rPr>
                <w:noProof/>
                <w:webHidden/>
              </w:rPr>
              <w:fldChar w:fldCharType="end"/>
            </w:r>
          </w:hyperlink>
        </w:p>
        <w:p w:rsidR="00967658" w:rsidRDefault="00967658" w14:paraId="5DF653EA" w14:textId="2742B569">
          <w:pPr>
            <w:pStyle w:val="TDC2"/>
            <w:rPr>
              <w:rFonts w:asciiTheme="minorHAnsi" w:hAnsiTheme="minorHAnsi" w:eastAsiaTheme="minorEastAsia" w:cstheme="minorBidi"/>
              <w:noProof/>
              <w:kern w:val="2"/>
              <w:sz w:val="24"/>
              <w:szCs w:val="24"/>
              <w14:ligatures w14:val="standardContextual"/>
            </w:rPr>
          </w:pPr>
          <w:hyperlink w:history="1" w:anchor="_Toc216169819">
            <w:r w:rsidRPr="00A36B9A">
              <w:rPr>
                <w:rStyle w:val="Hipervnculo"/>
                <w:iCs/>
                <w:noProof/>
              </w:rPr>
              <w:t>1.4.</w:t>
            </w:r>
            <w:r>
              <w:rPr>
                <w:rFonts w:asciiTheme="minorHAnsi" w:hAnsiTheme="minorHAnsi" w:eastAsiaTheme="minorEastAsia" w:cstheme="minorBidi"/>
                <w:noProof/>
                <w:kern w:val="2"/>
                <w:sz w:val="24"/>
                <w:szCs w:val="24"/>
                <w14:ligatures w14:val="standardContextual"/>
              </w:rPr>
              <w:tab/>
            </w:r>
            <w:r w:rsidRPr="00A36B9A">
              <w:rPr>
                <w:rStyle w:val="Hipervnculo"/>
                <w:noProof/>
              </w:rPr>
              <w:t>GLOSARIO</w:t>
            </w:r>
            <w:r>
              <w:rPr>
                <w:noProof/>
                <w:webHidden/>
              </w:rPr>
              <w:tab/>
            </w:r>
            <w:r>
              <w:rPr>
                <w:noProof/>
                <w:webHidden/>
              </w:rPr>
              <w:fldChar w:fldCharType="begin"/>
            </w:r>
            <w:r>
              <w:rPr>
                <w:noProof/>
                <w:webHidden/>
              </w:rPr>
              <w:instrText xml:space="preserve"> PAGEREF _Toc216169819 \h </w:instrText>
            </w:r>
            <w:r>
              <w:rPr>
                <w:noProof/>
                <w:webHidden/>
              </w:rPr>
            </w:r>
            <w:r>
              <w:rPr>
                <w:noProof/>
                <w:webHidden/>
              </w:rPr>
              <w:fldChar w:fldCharType="separate"/>
            </w:r>
            <w:r w:rsidR="00041DFA">
              <w:rPr>
                <w:noProof/>
                <w:webHidden/>
              </w:rPr>
              <w:t>11</w:t>
            </w:r>
            <w:r>
              <w:rPr>
                <w:noProof/>
                <w:webHidden/>
              </w:rPr>
              <w:fldChar w:fldCharType="end"/>
            </w:r>
          </w:hyperlink>
        </w:p>
        <w:p w:rsidR="00967658" w:rsidRDefault="00967658" w14:paraId="4DFE2BEC" w14:textId="506636B6">
          <w:pPr>
            <w:pStyle w:val="TDC2"/>
            <w:rPr>
              <w:rFonts w:asciiTheme="minorHAnsi" w:hAnsiTheme="minorHAnsi" w:eastAsiaTheme="minorEastAsia" w:cstheme="minorBidi"/>
              <w:noProof/>
              <w:kern w:val="2"/>
              <w:sz w:val="24"/>
              <w:szCs w:val="24"/>
              <w14:ligatures w14:val="standardContextual"/>
            </w:rPr>
          </w:pPr>
          <w:hyperlink w:history="1" w:anchor="_Toc216169820">
            <w:r w:rsidRPr="00A36B9A">
              <w:rPr>
                <w:rStyle w:val="Hipervnculo"/>
                <w:iCs/>
                <w:noProof/>
              </w:rPr>
              <w:t>1.5.</w:t>
            </w:r>
            <w:r>
              <w:rPr>
                <w:rFonts w:asciiTheme="minorHAnsi" w:hAnsiTheme="minorHAnsi" w:eastAsiaTheme="minorEastAsia" w:cstheme="minorBidi"/>
                <w:noProof/>
                <w:kern w:val="2"/>
                <w:sz w:val="24"/>
                <w:szCs w:val="24"/>
                <w14:ligatures w14:val="standardContextual"/>
              </w:rPr>
              <w:tab/>
            </w:r>
            <w:r w:rsidRPr="00A36B9A">
              <w:rPr>
                <w:rStyle w:val="Hipervnculo"/>
                <w:noProof/>
              </w:rPr>
              <w:t>OBLIGACIONES</w:t>
            </w:r>
            <w:r>
              <w:rPr>
                <w:noProof/>
                <w:webHidden/>
              </w:rPr>
              <w:tab/>
            </w:r>
            <w:r>
              <w:rPr>
                <w:noProof/>
                <w:webHidden/>
              </w:rPr>
              <w:fldChar w:fldCharType="begin"/>
            </w:r>
            <w:r>
              <w:rPr>
                <w:noProof/>
                <w:webHidden/>
              </w:rPr>
              <w:instrText xml:space="preserve"> PAGEREF _Toc216169820 \h </w:instrText>
            </w:r>
            <w:r>
              <w:rPr>
                <w:noProof/>
                <w:webHidden/>
              </w:rPr>
            </w:r>
            <w:r>
              <w:rPr>
                <w:noProof/>
                <w:webHidden/>
              </w:rPr>
              <w:fldChar w:fldCharType="separate"/>
            </w:r>
            <w:r w:rsidR="00041DFA">
              <w:rPr>
                <w:noProof/>
                <w:webHidden/>
              </w:rPr>
              <w:t>16</w:t>
            </w:r>
            <w:r>
              <w:rPr>
                <w:noProof/>
                <w:webHidden/>
              </w:rPr>
              <w:fldChar w:fldCharType="end"/>
            </w:r>
          </w:hyperlink>
        </w:p>
        <w:p w:rsidR="00967658" w:rsidRDefault="00967658" w14:paraId="2AE7D680" w14:textId="4CD9590C">
          <w:pPr>
            <w:pStyle w:val="TDC3"/>
            <w:tabs>
              <w:tab w:val="left" w:pos="2105"/>
              <w:tab w:val="right" w:leader="dot" w:pos="8828"/>
            </w:tabs>
            <w:rPr>
              <w:rFonts w:asciiTheme="minorHAnsi" w:hAnsiTheme="minorHAnsi" w:eastAsiaTheme="minorEastAsia" w:cstheme="minorBidi"/>
              <w:noProof/>
              <w:kern w:val="2"/>
              <w:sz w:val="24"/>
              <w:szCs w:val="24"/>
              <w14:ligatures w14:val="standardContextual"/>
            </w:rPr>
          </w:pPr>
          <w:hyperlink w:history="1" w:anchor="_Toc216169821">
            <w:r w:rsidRPr="00A36B9A">
              <w:rPr>
                <w:rStyle w:val="Hipervnculo"/>
                <w:noProof/>
              </w:rPr>
              <w:t>1.5.1.</w:t>
            </w:r>
            <w:r>
              <w:rPr>
                <w:rFonts w:asciiTheme="minorHAnsi" w:hAnsiTheme="minorHAnsi" w:eastAsiaTheme="minorEastAsia" w:cstheme="minorBidi"/>
                <w:noProof/>
                <w:kern w:val="2"/>
                <w:sz w:val="24"/>
                <w:szCs w:val="24"/>
                <w14:ligatures w14:val="standardContextual"/>
              </w:rPr>
              <w:tab/>
            </w:r>
            <w:r w:rsidRPr="00A36B9A">
              <w:rPr>
                <w:rStyle w:val="Hipervnculo"/>
                <w:noProof/>
              </w:rPr>
              <w:t>OBLIGACIONES GENERALES</w:t>
            </w:r>
            <w:r>
              <w:rPr>
                <w:noProof/>
                <w:webHidden/>
              </w:rPr>
              <w:tab/>
            </w:r>
            <w:r>
              <w:rPr>
                <w:noProof/>
                <w:webHidden/>
              </w:rPr>
              <w:fldChar w:fldCharType="begin"/>
            </w:r>
            <w:r>
              <w:rPr>
                <w:noProof/>
                <w:webHidden/>
              </w:rPr>
              <w:instrText xml:space="preserve"> PAGEREF _Toc216169821 \h </w:instrText>
            </w:r>
            <w:r>
              <w:rPr>
                <w:noProof/>
                <w:webHidden/>
              </w:rPr>
            </w:r>
            <w:r>
              <w:rPr>
                <w:noProof/>
                <w:webHidden/>
              </w:rPr>
              <w:fldChar w:fldCharType="separate"/>
            </w:r>
            <w:r w:rsidR="00041DFA">
              <w:rPr>
                <w:noProof/>
                <w:webHidden/>
              </w:rPr>
              <w:t>16</w:t>
            </w:r>
            <w:r>
              <w:rPr>
                <w:noProof/>
                <w:webHidden/>
              </w:rPr>
              <w:fldChar w:fldCharType="end"/>
            </w:r>
          </w:hyperlink>
        </w:p>
        <w:p w:rsidR="00967658" w:rsidRDefault="00967658" w14:paraId="1B1CB735" w14:textId="510D5DB3">
          <w:pPr>
            <w:pStyle w:val="TDC3"/>
            <w:tabs>
              <w:tab w:val="left" w:pos="2105"/>
              <w:tab w:val="right" w:leader="dot" w:pos="8828"/>
            </w:tabs>
            <w:rPr>
              <w:rFonts w:asciiTheme="minorHAnsi" w:hAnsiTheme="minorHAnsi" w:eastAsiaTheme="minorEastAsia" w:cstheme="minorBidi"/>
              <w:noProof/>
              <w:kern w:val="2"/>
              <w:sz w:val="24"/>
              <w:szCs w:val="24"/>
              <w14:ligatures w14:val="standardContextual"/>
            </w:rPr>
          </w:pPr>
          <w:hyperlink w:history="1" w:anchor="_Toc216169822">
            <w:r w:rsidRPr="00A36B9A">
              <w:rPr>
                <w:rStyle w:val="Hipervnculo"/>
                <w:noProof/>
              </w:rPr>
              <w:t>1.5.2.</w:t>
            </w:r>
            <w:r>
              <w:rPr>
                <w:rFonts w:asciiTheme="minorHAnsi" w:hAnsiTheme="minorHAnsi" w:eastAsiaTheme="minorEastAsia" w:cstheme="minorBidi"/>
                <w:noProof/>
                <w:kern w:val="2"/>
                <w:sz w:val="24"/>
                <w:szCs w:val="24"/>
                <w14:ligatures w14:val="standardContextual"/>
              </w:rPr>
              <w:tab/>
            </w:r>
            <w:r w:rsidRPr="00A36B9A">
              <w:rPr>
                <w:rStyle w:val="Hipervnculo"/>
                <w:noProof/>
              </w:rPr>
              <w:t>OBLIGACIONES ESPECÍFICAS DEL CONTRATISTA</w:t>
            </w:r>
            <w:r>
              <w:rPr>
                <w:noProof/>
                <w:webHidden/>
              </w:rPr>
              <w:tab/>
            </w:r>
            <w:r>
              <w:rPr>
                <w:noProof/>
                <w:webHidden/>
              </w:rPr>
              <w:fldChar w:fldCharType="begin"/>
            </w:r>
            <w:r>
              <w:rPr>
                <w:noProof/>
                <w:webHidden/>
              </w:rPr>
              <w:instrText xml:space="preserve"> PAGEREF _Toc216169822 \h </w:instrText>
            </w:r>
            <w:r>
              <w:rPr>
                <w:noProof/>
                <w:webHidden/>
              </w:rPr>
            </w:r>
            <w:r>
              <w:rPr>
                <w:noProof/>
                <w:webHidden/>
              </w:rPr>
              <w:fldChar w:fldCharType="separate"/>
            </w:r>
            <w:r w:rsidR="00041DFA">
              <w:rPr>
                <w:noProof/>
                <w:webHidden/>
              </w:rPr>
              <w:t>20</w:t>
            </w:r>
            <w:r>
              <w:rPr>
                <w:noProof/>
                <w:webHidden/>
              </w:rPr>
              <w:fldChar w:fldCharType="end"/>
            </w:r>
          </w:hyperlink>
        </w:p>
        <w:p w:rsidR="00967658" w:rsidRDefault="00967658" w14:paraId="37AD2367" w14:textId="3EE2275B">
          <w:pPr>
            <w:pStyle w:val="TDC3"/>
            <w:tabs>
              <w:tab w:val="left" w:pos="2105"/>
              <w:tab w:val="right" w:leader="dot" w:pos="8828"/>
            </w:tabs>
            <w:rPr>
              <w:rFonts w:asciiTheme="minorHAnsi" w:hAnsiTheme="minorHAnsi" w:eastAsiaTheme="minorEastAsia" w:cstheme="minorBidi"/>
              <w:noProof/>
              <w:kern w:val="2"/>
              <w:sz w:val="24"/>
              <w:szCs w:val="24"/>
              <w14:ligatures w14:val="standardContextual"/>
            </w:rPr>
          </w:pPr>
          <w:hyperlink w:history="1" w:anchor="_Toc216169823">
            <w:r w:rsidRPr="00A36B9A">
              <w:rPr>
                <w:rStyle w:val="Hipervnculo"/>
                <w:noProof/>
              </w:rPr>
              <w:t>1.5.3.</w:t>
            </w:r>
            <w:r>
              <w:rPr>
                <w:rFonts w:asciiTheme="minorHAnsi" w:hAnsiTheme="minorHAnsi" w:eastAsiaTheme="minorEastAsia" w:cstheme="minorBidi"/>
                <w:noProof/>
                <w:kern w:val="2"/>
                <w:sz w:val="24"/>
                <w:szCs w:val="24"/>
                <w14:ligatures w14:val="standardContextual"/>
              </w:rPr>
              <w:tab/>
            </w:r>
            <w:r w:rsidRPr="00A36B9A">
              <w:rPr>
                <w:rStyle w:val="Hipervnculo"/>
                <w:noProof/>
              </w:rPr>
              <w:t>OBLIGACIONES ESPECÍFICAS EN MATERIA AMBIENTAL</w:t>
            </w:r>
            <w:r>
              <w:rPr>
                <w:noProof/>
                <w:webHidden/>
              </w:rPr>
              <w:tab/>
            </w:r>
            <w:r>
              <w:rPr>
                <w:noProof/>
                <w:webHidden/>
              </w:rPr>
              <w:fldChar w:fldCharType="begin"/>
            </w:r>
            <w:r>
              <w:rPr>
                <w:noProof/>
                <w:webHidden/>
              </w:rPr>
              <w:instrText xml:space="preserve"> PAGEREF _Toc216169823 \h </w:instrText>
            </w:r>
            <w:r>
              <w:rPr>
                <w:noProof/>
                <w:webHidden/>
              </w:rPr>
            </w:r>
            <w:r>
              <w:rPr>
                <w:noProof/>
                <w:webHidden/>
              </w:rPr>
              <w:fldChar w:fldCharType="separate"/>
            </w:r>
            <w:r w:rsidR="00041DFA">
              <w:rPr>
                <w:noProof/>
                <w:webHidden/>
              </w:rPr>
              <w:t>29</w:t>
            </w:r>
            <w:r>
              <w:rPr>
                <w:noProof/>
                <w:webHidden/>
              </w:rPr>
              <w:fldChar w:fldCharType="end"/>
            </w:r>
          </w:hyperlink>
        </w:p>
        <w:p w:rsidR="00967658" w:rsidRDefault="00967658" w14:paraId="0833F446" w14:textId="53581FCB">
          <w:pPr>
            <w:pStyle w:val="TDC3"/>
            <w:tabs>
              <w:tab w:val="left" w:pos="2105"/>
              <w:tab w:val="right" w:leader="dot" w:pos="8828"/>
            </w:tabs>
            <w:rPr>
              <w:rFonts w:asciiTheme="minorHAnsi" w:hAnsiTheme="minorHAnsi" w:eastAsiaTheme="minorEastAsia" w:cstheme="minorBidi"/>
              <w:noProof/>
              <w:kern w:val="2"/>
              <w:sz w:val="24"/>
              <w:szCs w:val="24"/>
              <w14:ligatures w14:val="standardContextual"/>
            </w:rPr>
          </w:pPr>
          <w:hyperlink w:history="1" w:anchor="_Toc216169824">
            <w:r w:rsidRPr="00A36B9A">
              <w:rPr>
                <w:rStyle w:val="Hipervnculo"/>
                <w:noProof/>
              </w:rPr>
              <w:t>1.5.4.</w:t>
            </w:r>
            <w:r>
              <w:rPr>
                <w:rFonts w:asciiTheme="minorHAnsi" w:hAnsiTheme="minorHAnsi" w:eastAsiaTheme="minorEastAsia" w:cstheme="minorBidi"/>
                <w:noProof/>
                <w:kern w:val="2"/>
                <w:sz w:val="24"/>
                <w:szCs w:val="24"/>
                <w14:ligatures w14:val="standardContextual"/>
              </w:rPr>
              <w:tab/>
            </w:r>
            <w:r w:rsidRPr="00A36B9A">
              <w:rPr>
                <w:rStyle w:val="Hipervnculo"/>
                <w:noProof/>
              </w:rPr>
              <w:t>OBLIGACIONES ANEXOS</w:t>
            </w:r>
            <w:r>
              <w:rPr>
                <w:noProof/>
                <w:webHidden/>
              </w:rPr>
              <w:tab/>
            </w:r>
            <w:r>
              <w:rPr>
                <w:noProof/>
                <w:webHidden/>
              </w:rPr>
              <w:fldChar w:fldCharType="begin"/>
            </w:r>
            <w:r>
              <w:rPr>
                <w:noProof/>
                <w:webHidden/>
              </w:rPr>
              <w:instrText xml:space="preserve"> PAGEREF _Toc216169824 \h </w:instrText>
            </w:r>
            <w:r>
              <w:rPr>
                <w:noProof/>
                <w:webHidden/>
              </w:rPr>
            </w:r>
            <w:r>
              <w:rPr>
                <w:noProof/>
                <w:webHidden/>
              </w:rPr>
              <w:fldChar w:fldCharType="separate"/>
            </w:r>
            <w:r w:rsidR="00041DFA">
              <w:rPr>
                <w:noProof/>
                <w:webHidden/>
              </w:rPr>
              <w:t>31</w:t>
            </w:r>
            <w:r>
              <w:rPr>
                <w:noProof/>
                <w:webHidden/>
              </w:rPr>
              <w:fldChar w:fldCharType="end"/>
            </w:r>
          </w:hyperlink>
        </w:p>
        <w:p w:rsidR="00967658" w:rsidRDefault="00967658" w14:paraId="4C2ECA57" w14:textId="0643B322">
          <w:pPr>
            <w:pStyle w:val="TDC2"/>
            <w:rPr>
              <w:rFonts w:asciiTheme="minorHAnsi" w:hAnsiTheme="minorHAnsi" w:eastAsiaTheme="minorEastAsia" w:cstheme="minorBidi"/>
              <w:noProof/>
              <w:kern w:val="2"/>
              <w:sz w:val="24"/>
              <w:szCs w:val="24"/>
              <w14:ligatures w14:val="standardContextual"/>
            </w:rPr>
          </w:pPr>
          <w:hyperlink w:history="1" w:anchor="_Toc216169825">
            <w:r w:rsidRPr="00A36B9A">
              <w:rPr>
                <w:rStyle w:val="Hipervnculo"/>
                <w:iCs/>
                <w:noProof/>
              </w:rPr>
              <w:t>1.6.</w:t>
            </w:r>
            <w:r>
              <w:rPr>
                <w:rFonts w:asciiTheme="minorHAnsi" w:hAnsiTheme="minorHAnsi" w:eastAsiaTheme="minorEastAsia" w:cstheme="minorBidi"/>
                <w:noProof/>
                <w:kern w:val="2"/>
                <w:sz w:val="24"/>
                <w:szCs w:val="24"/>
                <w14:ligatures w14:val="standardContextual"/>
              </w:rPr>
              <w:tab/>
            </w:r>
            <w:r w:rsidRPr="00A36B9A">
              <w:rPr>
                <w:rStyle w:val="Hipervnculo"/>
                <w:noProof/>
              </w:rPr>
              <w:t>COMUNICADOS CONTRATO SCJ-1809-2024</w:t>
            </w:r>
            <w:r>
              <w:rPr>
                <w:noProof/>
                <w:webHidden/>
              </w:rPr>
              <w:tab/>
            </w:r>
            <w:r>
              <w:rPr>
                <w:noProof/>
                <w:webHidden/>
              </w:rPr>
              <w:fldChar w:fldCharType="begin"/>
            </w:r>
            <w:r>
              <w:rPr>
                <w:noProof/>
                <w:webHidden/>
              </w:rPr>
              <w:instrText xml:space="preserve"> PAGEREF _Toc216169825 \h </w:instrText>
            </w:r>
            <w:r>
              <w:rPr>
                <w:noProof/>
                <w:webHidden/>
              </w:rPr>
            </w:r>
            <w:r>
              <w:rPr>
                <w:noProof/>
                <w:webHidden/>
              </w:rPr>
              <w:fldChar w:fldCharType="separate"/>
            </w:r>
            <w:r w:rsidR="00041DFA">
              <w:rPr>
                <w:noProof/>
                <w:webHidden/>
              </w:rPr>
              <w:t>32</w:t>
            </w:r>
            <w:r>
              <w:rPr>
                <w:noProof/>
                <w:webHidden/>
              </w:rPr>
              <w:fldChar w:fldCharType="end"/>
            </w:r>
          </w:hyperlink>
        </w:p>
        <w:p w:rsidR="00967658" w:rsidRDefault="00967658" w14:paraId="3A154C30" w14:textId="08D757E6">
          <w:pPr>
            <w:pStyle w:val="TDC3"/>
            <w:tabs>
              <w:tab w:val="left" w:pos="2105"/>
              <w:tab w:val="right" w:leader="dot" w:pos="8828"/>
            </w:tabs>
            <w:rPr>
              <w:rFonts w:asciiTheme="minorHAnsi" w:hAnsiTheme="minorHAnsi" w:eastAsiaTheme="minorEastAsia" w:cstheme="minorBidi"/>
              <w:noProof/>
              <w:kern w:val="2"/>
              <w:sz w:val="24"/>
              <w:szCs w:val="24"/>
              <w14:ligatures w14:val="standardContextual"/>
            </w:rPr>
          </w:pPr>
          <w:hyperlink w:history="1" w:anchor="_Toc216169826">
            <w:r w:rsidRPr="00A36B9A">
              <w:rPr>
                <w:rStyle w:val="Hipervnculo"/>
                <w:noProof/>
              </w:rPr>
              <w:t>1.6.1.</w:t>
            </w:r>
            <w:r>
              <w:rPr>
                <w:rFonts w:asciiTheme="minorHAnsi" w:hAnsiTheme="minorHAnsi" w:eastAsiaTheme="minorEastAsia" w:cstheme="minorBidi"/>
                <w:noProof/>
                <w:kern w:val="2"/>
                <w:sz w:val="24"/>
                <w:szCs w:val="24"/>
                <w14:ligatures w14:val="standardContextual"/>
              </w:rPr>
              <w:tab/>
            </w:r>
            <w:r w:rsidRPr="00A36B9A">
              <w:rPr>
                <w:rStyle w:val="Hipervnculo"/>
                <w:noProof/>
              </w:rPr>
              <w:t>EMITIDOS CONTRATO SCJ-1809-2024</w:t>
            </w:r>
            <w:r>
              <w:rPr>
                <w:noProof/>
                <w:webHidden/>
              </w:rPr>
              <w:tab/>
            </w:r>
            <w:r>
              <w:rPr>
                <w:noProof/>
                <w:webHidden/>
              </w:rPr>
              <w:fldChar w:fldCharType="begin"/>
            </w:r>
            <w:r>
              <w:rPr>
                <w:noProof/>
                <w:webHidden/>
              </w:rPr>
              <w:instrText xml:space="preserve"> PAGEREF _Toc216169826 \h </w:instrText>
            </w:r>
            <w:r>
              <w:rPr>
                <w:noProof/>
                <w:webHidden/>
              </w:rPr>
            </w:r>
            <w:r>
              <w:rPr>
                <w:noProof/>
                <w:webHidden/>
              </w:rPr>
              <w:fldChar w:fldCharType="separate"/>
            </w:r>
            <w:r w:rsidR="00041DFA">
              <w:rPr>
                <w:noProof/>
                <w:webHidden/>
              </w:rPr>
              <w:t>32</w:t>
            </w:r>
            <w:r>
              <w:rPr>
                <w:noProof/>
                <w:webHidden/>
              </w:rPr>
              <w:fldChar w:fldCharType="end"/>
            </w:r>
          </w:hyperlink>
        </w:p>
        <w:p w:rsidR="00967658" w:rsidRDefault="00967658" w14:paraId="5E18AC72" w14:textId="4F150745">
          <w:pPr>
            <w:pStyle w:val="TDC3"/>
            <w:tabs>
              <w:tab w:val="left" w:pos="2105"/>
              <w:tab w:val="right" w:leader="dot" w:pos="8828"/>
            </w:tabs>
            <w:rPr>
              <w:rFonts w:asciiTheme="minorHAnsi" w:hAnsiTheme="minorHAnsi" w:eastAsiaTheme="minorEastAsia" w:cstheme="minorBidi"/>
              <w:noProof/>
              <w:kern w:val="2"/>
              <w:sz w:val="24"/>
              <w:szCs w:val="24"/>
              <w14:ligatures w14:val="standardContextual"/>
            </w:rPr>
          </w:pPr>
          <w:hyperlink w:history="1" w:anchor="_Toc216169827">
            <w:r w:rsidRPr="00A36B9A">
              <w:rPr>
                <w:rStyle w:val="Hipervnculo"/>
                <w:noProof/>
              </w:rPr>
              <w:t>1.6.2.</w:t>
            </w:r>
            <w:r>
              <w:rPr>
                <w:rFonts w:asciiTheme="minorHAnsi" w:hAnsiTheme="minorHAnsi" w:eastAsiaTheme="minorEastAsia" w:cstheme="minorBidi"/>
                <w:noProof/>
                <w:kern w:val="2"/>
                <w:sz w:val="24"/>
                <w:szCs w:val="24"/>
                <w14:ligatures w14:val="standardContextual"/>
              </w:rPr>
              <w:tab/>
            </w:r>
            <w:r w:rsidRPr="00A36B9A">
              <w:rPr>
                <w:rStyle w:val="Hipervnculo"/>
                <w:noProof/>
              </w:rPr>
              <w:t>RECIBIDOS CONTRATO SCJ-1809-2024</w:t>
            </w:r>
            <w:r>
              <w:rPr>
                <w:noProof/>
                <w:webHidden/>
              </w:rPr>
              <w:tab/>
            </w:r>
            <w:r>
              <w:rPr>
                <w:noProof/>
                <w:webHidden/>
              </w:rPr>
              <w:fldChar w:fldCharType="begin"/>
            </w:r>
            <w:r>
              <w:rPr>
                <w:noProof/>
                <w:webHidden/>
              </w:rPr>
              <w:instrText xml:space="preserve"> PAGEREF _Toc216169827 \h </w:instrText>
            </w:r>
            <w:r>
              <w:rPr>
                <w:noProof/>
                <w:webHidden/>
              </w:rPr>
            </w:r>
            <w:r>
              <w:rPr>
                <w:noProof/>
                <w:webHidden/>
              </w:rPr>
              <w:fldChar w:fldCharType="separate"/>
            </w:r>
            <w:r w:rsidR="00041DFA">
              <w:rPr>
                <w:noProof/>
                <w:webHidden/>
              </w:rPr>
              <w:t>37</w:t>
            </w:r>
            <w:r>
              <w:rPr>
                <w:noProof/>
                <w:webHidden/>
              </w:rPr>
              <w:fldChar w:fldCharType="end"/>
            </w:r>
          </w:hyperlink>
        </w:p>
        <w:p w:rsidR="00967658" w:rsidRDefault="00967658" w14:paraId="739C778A" w14:textId="3B6C3950">
          <w:pPr>
            <w:pStyle w:val="TDC2"/>
            <w:rPr>
              <w:rFonts w:asciiTheme="minorHAnsi" w:hAnsiTheme="minorHAnsi" w:eastAsiaTheme="minorEastAsia" w:cstheme="minorBidi"/>
              <w:noProof/>
              <w:kern w:val="2"/>
              <w:sz w:val="24"/>
              <w:szCs w:val="24"/>
              <w14:ligatures w14:val="standardContextual"/>
            </w:rPr>
          </w:pPr>
          <w:hyperlink w:history="1" w:anchor="_Toc216169828">
            <w:r w:rsidRPr="00A36B9A">
              <w:rPr>
                <w:rStyle w:val="Hipervnculo"/>
                <w:iCs/>
                <w:noProof/>
              </w:rPr>
              <w:t>1.7.</w:t>
            </w:r>
            <w:r>
              <w:rPr>
                <w:rFonts w:asciiTheme="minorHAnsi" w:hAnsiTheme="minorHAnsi" w:eastAsiaTheme="minorEastAsia" w:cstheme="minorBidi"/>
                <w:noProof/>
                <w:kern w:val="2"/>
                <w:sz w:val="24"/>
                <w:szCs w:val="24"/>
                <w14:ligatures w14:val="standardContextual"/>
              </w:rPr>
              <w:tab/>
            </w:r>
            <w:r w:rsidRPr="00A36B9A">
              <w:rPr>
                <w:rStyle w:val="Hipervnculo"/>
                <w:noProof/>
              </w:rPr>
              <w:t>PERSONAL MÍNIMO REQUERIDO</w:t>
            </w:r>
            <w:r>
              <w:rPr>
                <w:noProof/>
                <w:webHidden/>
              </w:rPr>
              <w:tab/>
            </w:r>
            <w:r>
              <w:rPr>
                <w:noProof/>
                <w:webHidden/>
              </w:rPr>
              <w:fldChar w:fldCharType="begin"/>
            </w:r>
            <w:r>
              <w:rPr>
                <w:noProof/>
                <w:webHidden/>
              </w:rPr>
              <w:instrText xml:space="preserve"> PAGEREF _Toc216169828 \h </w:instrText>
            </w:r>
            <w:r>
              <w:rPr>
                <w:noProof/>
                <w:webHidden/>
              </w:rPr>
            </w:r>
            <w:r>
              <w:rPr>
                <w:noProof/>
                <w:webHidden/>
              </w:rPr>
              <w:fldChar w:fldCharType="separate"/>
            </w:r>
            <w:r w:rsidR="00041DFA">
              <w:rPr>
                <w:noProof/>
                <w:webHidden/>
              </w:rPr>
              <w:t>41</w:t>
            </w:r>
            <w:r>
              <w:rPr>
                <w:noProof/>
                <w:webHidden/>
              </w:rPr>
              <w:fldChar w:fldCharType="end"/>
            </w:r>
          </w:hyperlink>
        </w:p>
        <w:p w:rsidR="00967658" w:rsidRDefault="00967658" w14:paraId="54A2D913" w14:textId="39DE5962">
          <w:pPr>
            <w:pStyle w:val="TDC2"/>
            <w:rPr>
              <w:rFonts w:asciiTheme="minorHAnsi" w:hAnsiTheme="minorHAnsi" w:eastAsiaTheme="minorEastAsia" w:cstheme="minorBidi"/>
              <w:noProof/>
              <w:kern w:val="2"/>
              <w:sz w:val="24"/>
              <w:szCs w:val="24"/>
              <w14:ligatures w14:val="standardContextual"/>
            </w:rPr>
          </w:pPr>
          <w:hyperlink w:history="1" w:anchor="_Toc216169829">
            <w:r w:rsidRPr="00A36B9A">
              <w:rPr>
                <w:rStyle w:val="Hipervnculo"/>
                <w:iCs/>
                <w:noProof/>
              </w:rPr>
              <w:t>1.8.</w:t>
            </w:r>
            <w:r>
              <w:rPr>
                <w:rFonts w:asciiTheme="minorHAnsi" w:hAnsiTheme="minorHAnsi" w:eastAsiaTheme="minorEastAsia" w:cstheme="minorBidi"/>
                <w:noProof/>
                <w:kern w:val="2"/>
                <w:sz w:val="24"/>
                <w:szCs w:val="24"/>
                <w14:ligatures w14:val="standardContextual"/>
              </w:rPr>
              <w:tab/>
            </w:r>
            <w:r w:rsidRPr="00A36B9A">
              <w:rPr>
                <w:rStyle w:val="Hipervnculo"/>
                <w:noProof/>
              </w:rPr>
              <w:t>PERSONAL DE APOYO</w:t>
            </w:r>
            <w:r>
              <w:rPr>
                <w:noProof/>
                <w:webHidden/>
              </w:rPr>
              <w:tab/>
            </w:r>
            <w:r>
              <w:rPr>
                <w:noProof/>
                <w:webHidden/>
              </w:rPr>
              <w:fldChar w:fldCharType="begin"/>
            </w:r>
            <w:r>
              <w:rPr>
                <w:noProof/>
                <w:webHidden/>
              </w:rPr>
              <w:instrText xml:space="preserve"> PAGEREF _Toc216169829 \h </w:instrText>
            </w:r>
            <w:r>
              <w:rPr>
                <w:noProof/>
                <w:webHidden/>
              </w:rPr>
            </w:r>
            <w:r>
              <w:rPr>
                <w:noProof/>
                <w:webHidden/>
              </w:rPr>
              <w:fldChar w:fldCharType="separate"/>
            </w:r>
            <w:r w:rsidR="00041DFA">
              <w:rPr>
                <w:noProof/>
                <w:webHidden/>
              </w:rPr>
              <w:t>41</w:t>
            </w:r>
            <w:r>
              <w:rPr>
                <w:noProof/>
                <w:webHidden/>
              </w:rPr>
              <w:fldChar w:fldCharType="end"/>
            </w:r>
          </w:hyperlink>
        </w:p>
        <w:p w:rsidR="00967658" w:rsidRDefault="00967658" w14:paraId="066E9622" w14:textId="051FD05F">
          <w:pPr>
            <w:pStyle w:val="TDC1"/>
            <w:tabs>
              <w:tab w:val="left" w:pos="440"/>
              <w:tab w:val="right" w:leader="dot" w:pos="8828"/>
            </w:tabs>
            <w:rPr>
              <w:rFonts w:asciiTheme="minorHAnsi" w:hAnsiTheme="minorHAnsi" w:eastAsiaTheme="minorEastAsia" w:cstheme="minorBidi"/>
              <w:noProof/>
              <w:kern w:val="2"/>
              <w:sz w:val="24"/>
              <w:szCs w:val="24"/>
              <w14:ligatures w14:val="standardContextual"/>
            </w:rPr>
          </w:pPr>
          <w:hyperlink w:history="1" w:anchor="_Toc216169830">
            <w:r w:rsidRPr="00A36B9A">
              <w:rPr>
                <w:rStyle w:val="Hipervnculo"/>
                <w:noProof/>
              </w:rPr>
              <w:t>2.</w:t>
            </w:r>
            <w:r>
              <w:rPr>
                <w:rFonts w:asciiTheme="minorHAnsi" w:hAnsiTheme="minorHAnsi" w:eastAsiaTheme="minorEastAsia" w:cstheme="minorBidi"/>
                <w:noProof/>
                <w:kern w:val="2"/>
                <w:sz w:val="24"/>
                <w:szCs w:val="24"/>
                <w14:ligatures w14:val="standardContextual"/>
              </w:rPr>
              <w:tab/>
            </w:r>
            <w:r w:rsidRPr="00A36B9A">
              <w:rPr>
                <w:rStyle w:val="Hipervnculo"/>
                <w:noProof/>
              </w:rPr>
              <w:t>INFORME DE MESA DE SERVICIO</w:t>
            </w:r>
            <w:r>
              <w:rPr>
                <w:noProof/>
                <w:webHidden/>
              </w:rPr>
              <w:tab/>
            </w:r>
            <w:r>
              <w:rPr>
                <w:noProof/>
                <w:webHidden/>
              </w:rPr>
              <w:fldChar w:fldCharType="begin"/>
            </w:r>
            <w:r>
              <w:rPr>
                <w:noProof/>
                <w:webHidden/>
              </w:rPr>
              <w:instrText xml:space="preserve"> PAGEREF _Toc216169830 \h </w:instrText>
            </w:r>
            <w:r>
              <w:rPr>
                <w:noProof/>
                <w:webHidden/>
              </w:rPr>
            </w:r>
            <w:r>
              <w:rPr>
                <w:noProof/>
                <w:webHidden/>
              </w:rPr>
              <w:fldChar w:fldCharType="separate"/>
            </w:r>
            <w:r w:rsidR="00041DFA">
              <w:rPr>
                <w:noProof/>
                <w:webHidden/>
              </w:rPr>
              <w:t>42</w:t>
            </w:r>
            <w:r>
              <w:rPr>
                <w:noProof/>
                <w:webHidden/>
              </w:rPr>
              <w:fldChar w:fldCharType="end"/>
            </w:r>
          </w:hyperlink>
        </w:p>
        <w:p w:rsidR="00967658" w:rsidRDefault="00967658" w14:paraId="5B823CDD" w14:textId="2392FA85">
          <w:pPr>
            <w:pStyle w:val="TDC2"/>
            <w:rPr>
              <w:rFonts w:asciiTheme="minorHAnsi" w:hAnsiTheme="minorHAnsi" w:eastAsiaTheme="minorEastAsia" w:cstheme="minorBidi"/>
              <w:noProof/>
              <w:kern w:val="2"/>
              <w:sz w:val="24"/>
              <w:szCs w:val="24"/>
              <w14:ligatures w14:val="standardContextual"/>
            </w:rPr>
          </w:pPr>
          <w:hyperlink w:history="1" w:anchor="_Toc216169831">
            <w:r w:rsidRPr="00A36B9A">
              <w:rPr>
                <w:rStyle w:val="Hipervnculo"/>
                <w:iCs/>
                <w:noProof/>
              </w:rPr>
              <w:t>2.1.</w:t>
            </w:r>
            <w:r>
              <w:rPr>
                <w:rFonts w:asciiTheme="minorHAnsi" w:hAnsiTheme="minorHAnsi" w:eastAsiaTheme="minorEastAsia" w:cstheme="minorBidi"/>
                <w:noProof/>
                <w:kern w:val="2"/>
                <w:sz w:val="24"/>
                <w:szCs w:val="24"/>
                <w14:ligatures w14:val="standardContextual"/>
              </w:rPr>
              <w:tab/>
            </w:r>
            <w:r w:rsidRPr="00A36B9A">
              <w:rPr>
                <w:rStyle w:val="Hipervnculo"/>
                <w:noProof/>
              </w:rPr>
              <w:t>INFORME DE MESA DE SERVICIO</w:t>
            </w:r>
            <w:r>
              <w:rPr>
                <w:noProof/>
                <w:webHidden/>
              </w:rPr>
              <w:tab/>
            </w:r>
            <w:r>
              <w:rPr>
                <w:noProof/>
                <w:webHidden/>
              </w:rPr>
              <w:fldChar w:fldCharType="begin"/>
            </w:r>
            <w:r>
              <w:rPr>
                <w:noProof/>
                <w:webHidden/>
              </w:rPr>
              <w:instrText xml:space="preserve"> PAGEREF _Toc216169831 \h </w:instrText>
            </w:r>
            <w:r>
              <w:rPr>
                <w:noProof/>
                <w:webHidden/>
              </w:rPr>
            </w:r>
            <w:r>
              <w:rPr>
                <w:noProof/>
                <w:webHidden/>
              </w:rPr>
              <w:fldChar w:fldCharType="separate"/>
            </w:r>
            <w:r w:rsidR="00041DFA">
              <w:rPr>
                <w:noProof/>
                <w:webHidden/>
              </w:rPr>
              <w:t>42</w:t>
            </w:r>
            <w:r>
              <w:rPr>
                <w:noProof/>
                <w:webHidden/>
              </w:rPr>
              <w:fldChar w:fldCharType="end"/>
            </w:r>
          </w:hyperlink>
        </w:p>
        <w:p w:rsidR="00967658" w:rsidRDefault="00967658" w14:paraId="2E65D210" w14:textId="45FDB7BE">
          <w:pPr>
            <w:pStyle w:val="TDC2"/>
            <w:rPr>
              <w:rFonts w:asciiTheme="minorHAnsi" w:hAnsiTheme="minorHAnsi" w:eastAsiaTheme="minorEastAsia" w:cstheme="minorBidi"/>
              <w:noProof/>
              <w:kern w:val="2"/>
              <w:sz w:val="24"/>
              <w:szCs w:val="24"/>
              <w14:ligatures w14:val="standardContextual"/>
            </w:rPr>
          </w:pPr>
          <w:hyperlink w:history="1" w:anchor="_Toc216169832">
            <w:r w:rsidRPr="00A36B9A">
              <w:rPr>
                <w:rStyle w:val="Hipervnculo"/>
                <w:iCs/>
                <w:noProof/>
              </w:rPr>
              <w:t>2.2.</w:t>
            </w:r>
            <w:r>
              <w:rPr>
                <w:rFonts w:asciiTheme="minorHAnsi" w:hAnsiTheme="minorHAnsi" w:eastAsiaTheme="minorEastAsia" w:cstheme="minorBidi"/>
                <w:noProof/>
                <w:kern w:val="2"/>
                <w:sz w:val="24"/>
                <w:szCs w:val="24"/>
                <w14:ligatures w14:val="standardContextual"/>
              </w:rPr>
              <w:tab/>
            </w:r>
            <w:r w:rsidRPr="00A36B9A">
              <w:rPr>
                <w:rStyle w:val="Hipervnculo"/>
                <w:noProof/>
              </w:rPr>
              <w:t>HERRAMIENTAS DE TRABAJO</w:t>
            </w:r>
            <w:r>
              <w:rPr>
                <w:noProof/>
                <w:webHidden/>
              </w:rPr>
              <w:tab/>
            </w:r>
            <w:r>
              <w:rPr>
                <w:noProof/>
                <w:webHidden/>
              </w:rPr>
              <w:fldChar w:fldCharType="begin"/>
            </w:r>
            <w:r>
              <w:rPr>
                <w:noProof/>
                <w:webHidden/>
              </w:rPr>
              <w:instrText xml:space="preserve"> PAGEREF _Toc216169832 \h </w:instrText>
            </w:r>
            <w:r>
              <w:rPr>
                <w:noProof/>
                <w:webHidden/>
              </w:rPr>
            </w:r>
            <w:r>
              <w:rPr>
                <w:noProof/>
                <w:webHidden/>
              </w:rPr>
              <w:fldChar w:fldCharType="separate"/>
            </w:r>
            <w:r w:rsidR="00041DFA">
              <w:rPr>
                <w:noProof/>
                <w:webHidden/>
              </w:rPr>
              <w:t>45</w:t>
            </w:r>
            <w:r>
              <w:rPr>
                <w:noProof/>
                <w:webHidden/>
              </w:rPr>
              <w:fldChar w:fldCharType="end"/>
            </w:r>
          </w:hyperlink>
        </w:p>
        <w:p w:rsidR="00967658" w:rsidRDefault="00967658" w14:paraId="1338793F" w14:textId="6B52CA6F">
          <w:pPr>
            <w:pStyle w:val="TDC2"/>
            <w:rPr>
              <w:rFonts w:asciiTheme="minorHAnsi" w:hAnsiTheme="minorHAnsi" w:eastAsiaTheme="minorEastAsia" w:cstheme="minorBidi"/>
              <w:noProof/>
              <w:kern w:val="2"/>
              <w:sz w:val="24"/>
              <w:szCs w:val="24"/>
              <w14:ligatures w14:val="standardContextual"/>
            </w:rPr>
          </w:pPr>
          <w:hyperlink w:history="1" w:anchor="_Toc216169833">
            <w:r w:rsidRPr="00A36B9A">
              <w:rPr>
                <w:rStyle w:val="Hipervnculo"/>
                <w:iCs/>
                <w:noProof/>
              </w:rPr>
              <w:t>2.3.</w:t>
            </w:r>
            <w:r>
              <w:rPr>
                <w:rFonts w:asciiTheme="minorHAnsi" w:hAnsiTheme="minorHAnsi" w:eastAsiaTheme="minorEastAsia" w:cstheme="minorBidi"/>
                <w:noProof/>
                <w:kern w:val="2"/>
                <w:sz w:val="24"/>
                <w:szCs w:val="24"/>
                <w14:ligatures w14:val="standardContextual"/>
              </w:rPr>
              <w:tab/>
            </w:r>
            <w:r w:rsidRPr="00A36B9A">
              <w:rPr>
                <w:rStyle w:val="Hipervnculo"/>
                <w:noProof/>
              </w:rPr>
              <w:t>VISITAS DE DIAGNÓSTICOS A SUBSISTEMAS</w:t>
            </w:r>
            <w:r>
              <w:rPr>
                <w:noProof/>
                <w:webHidden/>
              </w:rPr>
              <w:tab/>
            </w:r>
            <w:r>
              <w:rPr>
                <w:noProof/>
                <w:webHidden/>
              </w:rPr>
              <w:fldChar w:fldCharType="begin"/>
            </w:r>
            <w:r>
              <w:rPr>
                <w:noProof/>
                <w:webHidden/>
              </w:rPr>
              <w:instrText xml:space="preserve"> PAGEREF _Toc216169833 \h </w:instrText>
            </w:r>
            <w:r>
              <w:rPr>
                <w:noProof/>
                <w:webHidden/>
              </w:rPr>
            </w:r>
            <w:r>
              <w:rPr>
                <w:noProof/>
                <w:webHidden/>
              </w:rPr>
              <w:fldChar w:fldCharType="separate"/>
            </w:r>
            <w:r w:rsidR="00041DFA">
              <w:rPr>
                <w:noProof/>
                <w:webHidden/>
              </w:rPr>
              <w:t>46</w:t>
            </w:r>
            <w:r>
              <w:rPr>
                <w:noProof/>
                <w:webHidden/>
              </w:rPr>
              <w:fldChar w:fldCharType="end"/>
            </w:r>
          </w:hyperlink>
        </w:p>
        <w:p w:rsidR="00967658" w:rsidRDefault="00967658" w14:paraId="789019A9" w14:textId="71FCD8D7">
          <w:pPr>
            <w:pStyle w:val="TDC2"/>
            <w:rPr>
              <w:rFonts w:asciiTheme="minorHAnsi" w:hAnsiTheme="minorHAnsi" w:eastAsiaTheme="minorEastAsia" w:cstheme="minorBidi"/>
              <w:noProof/>
              <w:kern w:val="2"/>
              <w:sz w:val="24"/>
              <w:szCs w:val="24"/>
              <w14:ligatures w14:val="standardContextual"/>
            </w:rPr>
          </w:pPr>
          <w:hyperlink w:history="1" w:anchor="_Toc216169834">
            <w:r w:rsidRPr="00A36B9A">
              <w:rPr>
                <w:rStyle w:val="Hipervnculo"/>
                <w:iCs/>
                <w:noProof/>
              </w:rPr>
              <w:t>2.4.</w:t>
            </w:r>
            <w:r>
              <w:rPr>
                <w:rFonts w:asciiTheme="minorHAnsi" w:hAnsiTheme="minorHAnsi" w:eastAsiaTheme="minorEastAsia" w:cstheme="minorBidi"/>
                <w:noProof/>
                <w:kern w:val="2"/>
                <w:sz w:val="24"/>
                <w:szCs w:val="24"/>
                <w14:ligatures w14:val="standardContextual"/>
              </w:rPr>
              <w:tab/>
            </w:r>
            <w:r w:rsidRPr="00A36B9A">
              <w:rPr>
                <w:rStyle w:val="Hipervnculo"/>
                <w:noProof/>
              </w:rPr>
              <w:t>INFORME CONSOLIDADO DEL ESTADO DE LOS TICKETS ADMINISTRATIVOS.</w:t>
            </w:r>
            <w:r>
              <w:rPr>
                <w:noProof/>
                <w:webHidden/>
              </w:rPr>
              <w:tab/>
            </w:r>
            <w:r>
              <w:rPr>
                <w:noProof/>
                <w:webHidden/>
              </w:rPr>
              <w:fldChar w:fldCharType="begin"/>
            </w:r>
            <w:r>
              <w:rPr>
                <w:noProof/>
                <w:webHidden/>
              </w:rPr>
              <w:instrText xml:space="preserve"> PAGEREF _Toc216169834 \h </w:instrText>
            </w:r>
            <w:r>
              <w:rPr>
                <w:noProof/>
                <w:webHidden/>
              </w:rPr>
            </w:r>
            <w:r>
              <w:rPr>
                <w:noProof/>
                <w:webHidden/>
              </w:rPr>
              <w:fldChar w:fldCharType="separate"/>
            </w:r>
            <w:r w:rsidR="00041DFA">
              <w:rPr>
                <w:noProof/>
                <w:webHidden/>
              </w:rPr>
              <w:t>47</w:t>
            </w:r>
            <w:r>
              <w:rPr>
                <w:noProof/>
                <w:webHidden/>
              </w:rPr>
              <w:fldChar w:fldCharType="end"/>
            </w:r>
          </w:hyperlink>
        </w:p>
        <w:p w:rsidR="00967658" w:rsidRDefault="00967658" w14:paraId="4B3555F0" w14:textId="04B0EE6B">
          <w:pPr>
            <w:pStyle w:val="TDC2"/>
            <w:rPr>
              <w:rFonts w:asciiTheme="minorHAnsi" w:hAnsiTheme="minorHAnsi" w:eastAsiaTheme="minorEastAsia" w:cstheme="minorBidi"/>
              <w:noProof/>
              <w:kern w:val="2"/>
              <w:sz w:val="24"/>
              <w:szCs w:val="24"/>
              <w14:ligatures w14:val="standardContextual"/>
            </w:rPr>
          </w:pPr>
          <w:hyperlink w:history="1" w:anchor="_Toc216169835">
            <w:r w:rsidRPr="00A36B9A">
              <w:rPr>
                <w:rStyle w:val="Hipervnculo"/>
                <w:iCs/>
                <w:noProof/>
              </w:rPr>
              <w:t>2.5.</w:t>
            </w:r>
            <w:r>
              <w:rPr>
                <w:rFonts w:asciiTheme="minorHAnsi" w:hAnsiTheme="minorHAnsi" w:eastAsiaTheme="minorEastAsia" w:cstheme="minorBidi"/>
                <w:noProof/>
                <w:kern w:val="2"/>
                <w:sz w:val="24"/>
                <w:szCs w:val="24"/>
                <w14:ligatures w14:val="standardContextual"/>
              </w:rPr>
              <w:tab/>
            </w:r>
            <w:r w:rsidRPr="00A36B9A">
              <w:rPr>
                <w:rStyle w:val="Hipervnculo"/>
                <w:noProof/>
              </w:rPr>
              <w:t>ESCALAMIENTOS</w:t>
            </w:r>
            <w:r>
              <w:rPr>
                <w:noProof/>
                <w:webHidden/>
              </w:rPr>
              <w:tab/>
            </w:r>
            <w:r>
              <w:rPr>
                <w:noProof/>
                <w:webHidden/>
              </w:rPr>
              <w:fldChar w:fldCharType="begin"/>
            </w:r>
            <w:r>
              <w:rPr>
                <w:noProof/>
                <w:webHidden/>
              </w:rPr>
              <w:instrText xml:space="preserve"> PAGEREF _Toc216169835 \h </w:instrText>
            </w:r>
            <w:r>
              <w:rPr>
                <w:noProof/>
                <w:webHidden/>
              </w:rPr>
            </w:r>
            <w:r>
              <w:rPr>
                <w:noProof/>
                <w:webHidden/>
              </w:rPr>
              <w:fldChar w:fldCharType="separate"/>
            </w:r>
            <w:r w:rsidR="00041DFA">
              <w:rPr>
                <w:noProof/>
                <w:webHidden/>
              </w:rPr>
              <w:t>49</w:t>
            </w:r>
            <w:r>
              <w:rPr>
                <w:noProof/>
                <w:webHidden/>
              </w:rPr>
              <w:fldChar w:fldCharType="end"/>
            </w:r>
          </w:hyperlink>
        </w:p>
        <w:p w:rsidR="00967658" w:rsidRDefault="00967658" w14:paraId="582EC79B" w14:textId="177284C2">
          <w:pPr>
            <w:pStyle w:val="TDC3"/>
            <w:tabs>
              <w:tab w:val="left" w:pos="2105"/>
              <w:tab w:val="right" w:leader="dot" w:pos="8828"/>
            </w:tabs>
            <w:rPr>
              <w:rFonts w:asciiTheme="minorHAnsi" w:hAnsiTheme="minorHAnsi" w:eastAsiaTheme="minorEastAsia" w:cstheme="minorBidi"/>
              <w:noProof/>
              <w:kern w:val="2"/>
              <w:sz w:val="24"/>
              <w:szCs w:val="24"/>
              <w14:ligatures w14:val="standardContextual"/>
            </w:rPr>
          </w:pPr>
          <w:hyperlink w:history="1" w:anchor="_Toc216169836">
            <w:r w:rsidRPr="00A36B9A">
              <w:rPr>
                <w:rStyle w:val="Hipervnculo"/>
                <w:noProof/>
              </w:rPr>
              <w:t>2.5.1.</w:t>
            </w:r>
            <w:r>
              <w:rPr>
                <w:rFonts w:asciiTheme="minorHAnsi" w:hAnsiTheme="minorHAnsi" w:eastAsiaTheme="minorEastAsia" w:cstheme="minorBidi"/>
                <w:noProof/>
                <w:kern w:val="2"/>
                <w:sz w:val="24"/>
                <w:szCs w:val="24"/>
                <w14:ligatures w14:val="standardContextual"/>
              </w:rPr>
              <w:tab/>
            </w:r>
            <w:r w:rsidRPr="00A36B9A">
              <w:rPr>
                <w:rStyle w:val="Hipervnculo"/>
                <w:noProof/>
              </w:rPr>
              <w:t>ENEL</w:t>
            </w:r>
            <w:r>
              <w:rPr>
                <w:noProof/>
                <w:webHidden/>
              </w:rPr>
              <w:tab/>
            </w:r>
            <w:r>
              <w:rPr>
                <w:noProof/>
                <w:webHidden/>
              </w:rPr>
              <w:fldChar w:fldCharType="begin"/>
            </w:r>
            <w:r>
              <w:rPr>
                <w:noProof/>
                <w:webHidden/>
              </w:rPr>
              <w:instrText xml:space="preserve"> PAGEREF _Toc216169836 \h </w:instrText>
            </w:r>
            <w:r>
              <w:rPr>
                <w:noProof/>
                <w:webHidden/>
              </w:rPr>
            </w:r>
            <w:r>
              <w:rPr>
                <w:noProof/>
                <w:webHidden/>
              </w:rPr>
              <w:fldChar w:fldCharType="separate"/>
            </w:r>
            <w:r w:rsidR="00041DFA">
              <w:rPr>
                <w:noProof/>
                <w:webHidden/>
              </w:rPr>
              <w:t>49</w:t>
            </w:r>
            <w:r>
              <w:rPr>
                <w:noProof/>
                <w:webHidden/>
              </w:rPr>
              <w:fldChar w:fldCharType="end"/>
            </w:r>
          </w:hyperlink>
        </w:p>
        <w:p w:rsidR="00967658" w:rsidRDefault="00967658" w14:paraId="15AC62F9" w14:textId="203851F1">
          <w:pPr>
            <w:pStyle w:val="TDC3"/>
            <w:tabs>
              <w:tab w:val="left" w:pos="2105"/>
              <w:tab w:val="right" w:leader="dot" w:pos="8828"/>
            </w:tabs>
            <w:rPr>
              <w:rFonts w:asciiTheme="minorHAnsi" w:hAnsiTheme="minorHAnsi" w:eastAsiaTheme="minorEastAsia" w:cstheme="minorBidi"/>
              <w:noProof/>
              <w:kern w:val="2"/>
              <w:sz w:val="24"/>
              <w:szCs w:val="24"/>
              <w14:ligatures w14:val="standardContextual"/>
            </w:rPr>
          </w:pPr>
          <w:hyperlink w:history="1" w:anchor="_Toc216169837">
            <w:r w:rsidRPr="00A36B9A">
              <w:rPr>
                <w:rStyle w:val="Hipervnculo"/>
                <w:noProof/>
              </w:rPr>
              <w:t>2.5.2.</w:t>
            </w:r>
            <w:r>
              <w:rPr>
                <w:rFonts w:asciiTheme="minorHAnsi" w:hAnsiTheme="minorHAnsi" w:eastAsiaTheme="minorEastAsia" w:cstheme="minorBidi"/>
                <w:noProof/>
                <w:kern w:val="2"/>
                <w:sz w:val="24"/>
                <w:szCs w:val="24"/>
                <w14:ligatures w14:val="standardContextual"/>
              </w:rPr>
              <w:tab/>
            </w:r>
            <w:r w:rsidRPr="00A36B9A">
              <w:rPr>
                <w:rStyle w:val="Hipervnculo"/>
                <w:noProof/>
              </w:rPr>
              <w:t>CAÍDA MASIVA</w:t>
            </w:r>
            <w:r>
              <w:rPr>
                <w:noProof/>
                <w:webHidden/>
              </w:rPr>
              <w:tab/>
            </w:r>
            <w:r>
              <w:rPr>
                <w:noProof/>
                <w:webHidden/>
              </w:rPr>
              <w:fldChar w:fldCharType="begin"/>
            </w:r>
            <w:r>
              <w:rPr>
                <w:noProof/>
                <w:webHidden/>
              </w:rPr>
              <w:instrText xml:space="preserve"> PAGEREF _Toc216169837 \h </w:instrText>
            </w:r>
            <w:r>
              <w:rPr>
                <w:noProof/>
                <w:webHidden/>
              </w:rPr>
            </w:r>
            <w:r>
              <w:rPr>
                <w:noProof/>
                <w:webHidden/>
              </w:rPr>
              <w:fldChar w:fldCharType="separate"/>
            </w:r>
            <w:r w:rsidR="00041DFA">
              <w:rPr>
                <w:noProof/>
                <w:webHidden/>
              </w:rPr>
              <w:t>49</w:t>
            </w:r>
            <w:r>
              <w:rPr>
                <w:noProof/>
                <w:webHidden/>
              </w:rPr>
              <w:fldChar w:fldCharType="end"/>
            </w:r>
          </w:hyperlink>
        </w:p>
        <w:p w:rsidR="00967658" w:rsidRDefault="00967658" w14:paraId="115D9FE2" w14:textId="098107F8">
          <w:pPr>
            <w:pStyle w:val="TDC3"/>
            <w:tabs>
              <w:tab w:val="left" w:pos="2105"/>
              <w:tab w:val="right" w:leader="dot" w:pos="8828"/>
            </w:tabs>
            <w:rPr>
              <w:rFonts w:asciiTheme="minorHAnsi" w:hAnsiTheme="minorHAnsi" w:eastAsiaTheme="minorEastAsia" w:cstheme="minorBidi"/>
              <w:noProof/>
              <w:kern w:val="2"/>
              <w:sz w:val="24"/>
              <w:szCs w:val="24"/>
              <w14:ligatures w14:val="standardContextual"/>
            </w:rPr>
          </w:pPr>
          <w:hyperlink w:history="1" w:anchor="_Toc216169838">
            <w:r w:rsidRPr="00A36B9A">
              <w:rPr>
                <w:rStyle w:val="Hipervnculo"/>
                <w:noProof/>
              </w:rPr>
              <w:t>2.5.3.</w:t>
            </w:r>
            <w:r>
              <w:rPr>
                <w:rFonts w:asciiTheme="minorHAnsi" w:hAnsiTheme="minorHAnsi" w:eastAsiaTheme="minorEastAsia" w:cstheme="minorBidi"/>
                <w:noProof/>
                <w:kern w:val="2"/>
                <w:sz w:val="24"/>
                <w:szCs w:val="24"/>
                <w14:ligatures w14:val="standardContextual"/>
              </w:rPr>
              <w:tab/>
            </w:r>
            <w:r w:rsidRPr="00A36B9A">
              <w:rPr>
                <w:rStyle w:val="Hipervnculo"/>
                <w:noProof/>
              </w:rPr>
              <w:t>CONECTIVIDAD</w:t>
            </w:r>
            <w:r>
              <w:rPr>
                <w:noProof/>
                <w:webHidden/>
              </w:rPr>
              <w:tab/>
            </w:r>
            <w:r>
              <w:rPr>
                <w:noProof/>
                <w:webHidden/>
              </w:rPr>
              <w:fldChar w:fldCharType="begin"/>
            </w:r>
            <w:r>
              <w:rPr>
                <w:noProof/>
                <w:webHidden/>
              </w:rPr>
              <w:instrText xml:space="preserve"> PAGEREF _Toc216169838 \h </w:instrText>
            </w:r>
            <w:r>
              <w:rPr>
                <w:noProof/>
                <w:webHidden/>
              </w:rPr>
            </w:r>
            <w:r>
              <w:rPr>
                <w:noProof/>
                <w:webHidden/>
              </w:rPr>
              <w:fldChar w:fldCharType="separate"/>
            </w:r>
            <w:r w:rsidR="00041DFA">
              <w:rPr>
                <w:noProof/>
                <w:webHidden/>
              </w:rPr>
              <w:t>59</w:t>
            </w:r>
            <w:r>
              <w:rPr>
                <w:noProof/>
                <w:webHidden/>
              </w:rPr>
              <w:fldChar w:fldCharType="end"/>
            </w:r>
          </w:hyperlink>
        </w:p>
        <w:p w:rsidR="00967658" w:rsidRDefault="00967658" w14:paraId="4FCB6822" w14:textId="551FD3DB">
          <w:pPr>
            <w:pStyle w:val="TDC2"/>
            <w:rPr>
              <w:rFonts w:asciiTheme="minorHAnsi" w:hAnsiTheme="minorHAnsi" w:eastAsiaTheme="minorEastAsia" w:cstheme="minorBidi"/>
              <w:noProof/>
              <w:kern w:val="2"/>
              <w:sz w:val="24"/>
              <w:szCs w:val="24"/>
              <w14:ligatures w14:val="standardContextual"/>
            </w:rPr>
          </w:pPr>
          <w:hyperlink w:history="1" w:anchor="_Toc216169839">
            <w:r w:rsidRPr="00A36B9A">
              <w:rPr>
                <w:rStyle w:val="Hipervnculo"/>
                <w:iCs/>
                <w:noProof/>
              </w:rPr>
              <w:t>2.6.</w:t>
            </w:r>
            <w:r>
              <w:rPr>
                <w:rFonts w:asciiTheme="minorHAnsi" w:hAnsiTheme="minorHAnsi" w:eastAsiaTheme="minorEastAsia" w:cstheme="minorBidi"/>
                <w:noProof/>
                <w:kern w:val="2"/>
                <w:sz w:val="24"/>
                <w:szCs w:val="24"/>
                <w14:ligatures w14:val="standardContextual"/>
              </w:rPr>
              <w:tab/>
            </w:r>
            <w:r w:rsidRPr="00A36B9A">
              <w:rPr>
                <w:rStyle w:val="Hipervnculo"/>
                <w:noProof/>
              </w:rPr>
              <w:t>INFORME ACTUALIZADO DE HOJAS DE VIDA DE LOS PUNTOS Y SUBSISTEMAS DE VIDEO VIGILANCIA.</w:t>
            </w:r>
            <w:r>
              <w:rPr>
                <w:noProof/>
                <w:webHidden/>
              </w:rPr>
              <w:tab/>
            </w:r>
            <w:r>
              <w:rPr>
                <w:noProof/>
                <w:webHidden/>
              </w:rPr>
              <w:fldChar w:fldCharType="begin"/>
            </w:r>
            <w:r>
              <w:rPr>
                <w:noProof/>
                <w:webHidden/>
              </w:rPr>
              <w:instrText xml:space="preserve"> PAGEREF _Toc216169839 \h </w:instrText>
            </w:r>
            <w:r>
              <w:rPr>
                <w:noProof/>
                <w:webHidden/>
              </w:rPr>
            </w:r>
            <w:r>
              <w:rPr>
                <w:noProof/>
                <w:webHidden/>
              </w:rPr>
              <w:fldChar w:fldCharType="separate"/>
            </w:r>
            <w:r w:rsidR="00041DFA">
              <w:rPr>
                <w:noProof/>
                <w:webHidden/>
              </w:rPr>
              <w:t>68</w:t>
            </w:r>
            <w:r>
              <w:rPr>
                <w:noProof/>
                <w:webHidden/>
              </w:rPr>
              <w:fldChar w:fldCharType="end"/>
            </w:r>
          </w:hyperlink>
        </w:p>
        <w:p w:rsidR="00967658" w:rsidRDefault="00967658" w14:paraId="4966C1AF" w14:textId="058AF134">
          <w:pPr>
            <w:pStyle w:val="TDC2"/>
            <w:rPr>
              <w:rFonts w:asciiTheme="minorHAnsi" w:hAnsiTheme="minorHAnsi" w:eastAsiaTheme="minorEastAsia" w:cstheme="minorBidi"/>
              <w:noProof/>
              <w:kern w:val="2"/>
              <w:sz w:val="24"/>
              <w:szCs w:val="24"/>
              <w14:ligatures w14:val="standardContextual"/>
            </w:rPr>
          </w:pPr>
          <w:hyperlink w:history="1" w:anchor="_Toc216169840">
            <w:r w:rsidRPr="00A36B9A">
              <w:rPr>
                <w:rStyle w:val="Hipervnculo"/>
                <w:iCs/>
                <w:noProof/>
              </w:rPr>
              <w:t>2.7.</w:t>
            </w:r>
            <w:r>
              <w:rPr>
                <w:rFonts w:asciiTheme="minorHAnsi" w:hAnsiTheme="minorHAnsi" w:eastAsiaTheme="minorEastAsia" w:cstheme="minorBidi"/>
                <w:noProof/>
                <w:kern w:val="2"/>
                <w:sz w:val="24"/>
                <w:szCs w:val="24"/>
                <w14:ligatures w14:val="standardContextual"/>
              </w:rPr>
              <w:tab/>
            </w:r>
            <w:r w:rsidRPr="00A36B9A">
              <w:rPr>
                <w:rStyle w:val="Hipervnculo"/>
                <w:noProof/>
              </w:rPr>
              <w:t>INFORME EJECUTIVO DEL ESTADO DEL SISTEMA.</w:t>
            </w:r>
            <w:r>
              <w:rPr>
                <w:noProof/>
                <w:webHidden/>
              </w:rPr>
              <w:tab/>
            </w:r>
            <w:r>
              <w:rPr>
                <w:noProof/>
                <w:webHidden/>
              </w:rPr>
              <w:fldChar w:fldCharType="begin"/>
            </w:r>
            <w:r>
              <w:rPr>
                <w:noProof/>
                <w:webHidden/>
              </w:rPr>
              <w:instrText xml:space="preserve"> PAGEREF _Toc216169840 \h </w:instrText>
            </w:r>
            <w:r>
              <w:rPr>
                <w:noProof/>
                <w:webHidden/>
              </w:rPr>
            </w:r>
            <w:r>
              <w:rPr>
                <w:noProof/>
                <w:webHidden/>
              </w:rPr>
              <w:fldChar w:fldCharType="separate"/>
            </w:r>
            <w:r w:rsidR="00041DFA">
              <w:rPr>
                <w:noProof/>
                <w:webHidden/>
              </w:rPr>
              <w:t>69</w:t>
            </w:r>
            <w:r>
              <w:rPr>
                <w:noProof/>
                <w:webHidden/>
              </w:rPr>
              <w:fldChar w:fldCharType="end"/>
            </w:r>
          </w:hyperlink>
        </w:p>
        <w:p w:rsidR="00967658" w:rsidRDefault="00967658" w14:paraId="06212E8B" w14:textId="37EED636">
          <w:pPr>
            <w:pStyle w:val="TDC1"/>
            <w:tabs>
              <w:tab w:val="left" w:pos="440"/>
              <w:tab w:val="right" w:leader="dot" w:pos="8828"/>
            </w:tabs>
            <w:rPr>
              <w:rFonts w:asciiTheme="minorHAnsi" w:hAnsiTheme="minorHAnsi" w:eastAsiaTheme="minorEastAsia" w:cstheme="minorBidi"/>
              <w:noProof/>
              <w:kern w:val="2"/>
              <w:sz w:val="24"/>
              <w:szCs w:val="24"/>
              <w14:ligatures w14:val="standardContextual"/>
            </w:rPr>
          </w:pPr>
          <w:hyperlink w:history="1" w:anchor="_Toc216169841">
            <w:r w:rsidRPr="00A36B9A">
              <w:rPr>
                <w:rStyle w:val="Hipervnculo"/>
                <w:noProof/>
              </w:rPr>
              <w:t>3.</w:t>
            </w:r>
            <w:r>
              <w:rPr>
                <w:rFonts w:asciiTheme="minorHAnsi" w:hAnsiTheme="minorHAnsi" w:eastAsiaTheme="minorEastAsia" w:cstheme="minorBidi"/>
                <w:noProof/>
                <w:kern w:val="2"/>
                <w:sz w:val="24"/>
                <w:szCs w:val="24"/>
                <w14:ligatures w14:val="standardContextual"/>
              </w:rPr>
              <w:tab/>
            </w:r>
            <w:r w:rsidRPr="00A36B9A">
              <w:rPr>
                <w:rStyle w:val="Hipervnculo"/>
                <w:noProof/>
              </w:rPr>
              <w:t>INFORMES DE MEDICIÓN DE NIVELES DE SERVICIO (ANS)</w:t>
            </w:r>
            <w:r>
              <w:rPr>
                <w:noProof/>
                <w:webHidden/>
              </w:rPr>
              <w:tab/>
            </w:r>
            <w:r>
              <w:rPr>
                <w:noProof/>
                <w:webHidden/>
              </w:rPr>
              <w:fldChar w:fldCharType="begin"/>
            </w:r>
            <w:r>
              <w:rPr>
                <w:noProof/>
                <w:webHidden/>
              </w:rPr>
              <w:instrText xml:space="preserve"> PAGEREF _Toc216169841 \h </w:instrText>
            </w:r>
            <w:r>
              <w:rPr>
                <w:noProof/>
                <w:webHidden/>
              </w:rPr>
            </w:r>
            <w:r>
              <w:rPr>
                <w:noProof/>
                <w:webHidden/>
              </w:rPr>
              <w:fldChar w:fldCharType="separate"/>
            </w:r>
            <w:r w:rsidR="00041DFA">
              <w:rPr>
                <w:noProof/>
                <w:webHidden/>
              </w:rPr>
              <w:t>71</w:t>
            </w:r>
            <w:r>
              <w:rPr>
                <w:noProof/>
                <w:webHidden/>
              </w:rPr>
              <w:fldChar w:fldCharType="end"/>
            </w:r>
          </w:hyperlink>
        </w:p>
        <w:p w:rsidR="00967658" w:rsidRDefault="00967658" w14:paraId="4203476A" w14:textId="74B39C4E">
          <w:pPr>
            <w:pStyle w:val="TDC2"/>
            <w:rPr>
              <w:rFonts w:asciiTheme="minorHAnsi" w:hAnsiTheme="minorHAnsi" w:eastAsiaTheme="minorEastAsia" w:cstheme="minorBidi"/>
              <w:noProof/>
              <w:kern w:val="2"/>
              <w:sz w:val="24"/>
              <w:szCs w:val="24"/>
              <w14:ligatures w14:val="standardContextual"/>
            </w:rPr>
          </w:pPr>
          <w:hyperlink w:history="1" w:anchor="_Toc216169842">
            <w:r w:rsidRPr="00A36B9A">
              <w:rPr>
                <w:rStyle w:val="Hipervnculo"/>
                <w:iCs/>
                <w:noProof/>
              </w:rPr>
              <w:t>3.1.</w:t>
            </w:r>
            <w:r>
              <w:rPr>
                <w:rFonts w:asciiTheme="minorHAnsi" w:hAnsiTheme="minorHAnsi" w:eastAsiaTheme="minorEastAsia" w:cstheme="minorBidi"/>
                <w:noProof/>
                <w:kern w:val="2"/>
                <w:sz w:val="24"/>
                <w:szCs w:val="24"/>
                <w14:ligatures w14:val="standardContextual"/>
              </w:rPr>
              <w:tab/>
            </w:r>
            <w:r w:rsidRPr="00A36B9A">
              <w:rPr>
                <w:rStyle w:val="Hipervnculo"/>
                <w:noProof/>
              </w:rPr>
              <w:t>PENALIDAD DE ANS</w:t>
            </w:r>
            <w:r>
              <w:rPr>
                <w:noProof/>
                <w:webHidden/>
              </w:rPr>
              <w:tab/>
            </w:r>
            <w:r>
              <w:rPr>
                <w:noProof/>
                <w:webHidden/>
              </w:rPr>
              <w:fldChar w:fldCharType="begin"/>
            </w:r>
            <w:r>
              <w:rPr>
                <w:noProof/>
                <w:webHidden/>
              </w:rPr>
              <w:instrText xml:space="preserve"> PAGEREF _Toc216169842 \h </w:instrText>
            </w:r>
            <w:r>
              <w:rPr>
                <w:noProof/>
                <w:webHidden/>
              </w:rPr>
            </w:r>
            <w:r>
              <w:rPr>
                <w:noProof/>
                <w:webHidden/>
              </w:rPr>
              <w:fldChar w:fldCharType="separate"/>
            </w:r>
            <w:r w:rsidR="00041DFA">
              <w:rPr>
                <w:noProof/>
                <w:webHidden/>
              </w:rPr>
              <w:t>73</w:t>
            </w:r>
            <w:r>
              <w:rPr>
                <w:noProof/>
                <w:webHidden/>
              </w:rPr>
              <w:fldChar w:fldCharType="end"/>
            </w:r>
          </w:hyperlink>
        </w:p>
        <w:p w:rsidR="00967658" w:rsidRDefault="00967658" w14:paraId="12D77AD6" w14:textId="39DE692A">
          <w:pPr>
            <w:pStyle w:val="TDC2"/>
            <w:rPr>
              <w:rFonts w:asciiTheme="minorHAnsi" w:hAnsiTheme="minorHAnsi" w:eastAsiaTheme="minorEastAsia" w:cstheme="minorBidi"/>
              <w:noProof/>
              <w:kern w:val="2"/>
              <w:sz w:val="24"/>
              <w:szCs w:val="24"/>
              <w14:ligatures w14:val="standardContextual"/>
            </w:rPr>
          </w:pPr>
          <w:hyperlink w:history="1" w:anchor="_Toc216169843">
            <w:r w:rsidRPr="00A36B9A">
              <w:rPr>
                <w:rStyle w:val="Hipervnculo"/>
                <w:iCs/>
                <w:noProof/>
              </w:rPr>
              <w:t>3.2.</w:t>
            </w:r>
            <w:r>
              <w:rPr>
                <w:rFonts w:asciiTheme="minorHAnsi" w:hAnsiTheme="minorHAnsi" w:eastAsiaTheme="minorEastAsia" w:cstheme="minorBidi"/>
                <w:noProof/>
                <w:kern w:val="2"/>
                <w:sz w:val="24"/>
                <w:szCs w:val="24"/>
                <w14:ligatures w14:val="standardContextual"/>
              </w:rPr>
              <w:tab/>
            </w:r>
            <w:r w:rsidRPr="00A36B9A">
              <w:rPr>
                <w:rStyle w:val="Hipervnculo"/>
                <w:noProof/>
              </w:rPr>
              <w:t>CONSOLIDADO ANS</w:t>
            </w:r>
            <w:r>
              <w:rPr>
                <w:noProof/>
                <w:webHidden/>
              </w:rPr>
              <w:tab/>
            </w:r>
            <w:r>
              <w:rPr>
                <w:noProof/>
                <w:webHidden/>
              </w:rPr>
              <w:fldChar w:fldCharType="begin"/>
            </w:r>
            <w:r>
              <w:rPr>
                <w:noProof/>
                <w:webHidden/>
              </w:rPr>
              <w:instrText xml:space="preserve"> PAGEREF _Toc216169843 \h </w:instrText>
            </w:r>
            <w:r>
              <w:rPr>
                <w:noProof/>
                <w:webHidden/>
              </w:rPr>
            </w:r>
            <w:r>
              <w:rPr>
                <w:noProof/>
                <w:webHidden/>
              </w:rPr>
              <w:fldChar w:fldCharType="separate"/>
            </w:r>
            <w:r w:rsidR="00041DFA">
              <w:rPr>
                <w:noProof/>
                <w:webHidden/>
              </w:rPr>
              <w:t>77</w:t>
            </w:r>
            <w:r>
              <w:rPr>
                <w:noProof/>
                <w:webHidden/>
              </w:rPr>
              <w:fldChar w:fldCharType="end"/>
            </w:r>
          </w:hyperlink>
        </w:p>
        <w:p w:rsidR="00967658" w:rsidRDefault="00967658" w14:paraId="6F902899" w14:textId="3F0DBC45">
          <w:pPr>
            <w:pStyle w:val="TDC1"/>
            <w:tabs>
              <w:tab w:val="left" w:pos="440"/>
              <w:tab w:val="right" w:leader="dot" w:pos="8828"/>
            </w:tabs>
            <w:rPr>
              <w:rFonts w:asciiTheme="minorHAnsi" w:hAnsiTheme="minorHAnsi" w:eastAsiaTheme="minorEastAsia" w:cstheme="minorBidi"/>
              <w:noProof/>
              <w:kern w:val="2"/>
              <w:sz w:val="24"/>
              <w:szCs w:val="24"/>
              <w14:ligatures w14:val="standardContextual"/>
            </w:rPr>
          </w:pPr>
          <w:hyperlink w:history="1" w:anchor="_Toc216169844">
            <w:r w:rsidRPr="00A36B9A">
              <w:rPr>
                <w:rStyle w:val="Hipervnculo"/>
                <w:noProof/>
              </w:rPr>
              <w:t>4.</w:t>
            </w:r>
            <w:r>
              <w:rPr>
                <w:rFonts w:asciiTheme="minorHAnsi" w:hAnsiTheme="minorHAnsi" w:eastAsiaTheme="minorEastAsia" w:cstheme="minorBidi"/>
                <w:noProof/>
                <w:kern w:val="2"/>
                <w:sz w:val="24"/>
                <w:szCs w:val="24"/>
                <w14:ligatures w14:val="standardContextual"/>
              </w:rPr>
              <w:tab/>
            </w:r>
            <w:r w:rsidRPr="00A36B9A">
              <w:rPr>
                <w:rStyle w:val="Hipervnculo"/>
                <w:noProof/>
              </w:rPr>
              <w:t>INFORME DE BIENES Y SERVICIOS</w:t>
            </w:r>
            <w:r>
              <w:rPr>
                <w:noProof/>
                <w:webHidden/>
              </w:rPr>
              <w:tab/>
            </w:r>
            <w:r>
              <w:rPr>
                <w:noProof/>
                <w:webHidden/>
              </w:rPr>
              <w:fldChar w:fldCharType="begin"/>
            </w:r>
            <w:r>
              <w:rPr>
                <w:noProof/>
                <w:webHidden/>
              </w:rPr>
              <w:instrText xml:space="preserve"> PAGEREF _Toc216169844 \h </w:instrText>
            </w:r>
            <w:r>
              <w:rPr>
                <w:noProof/>
                <w:webHidden/>
              </w:rPr>
            </w:r>
            <w:r>
              <w:rPr>
                <w:noProof/>
                <w:webHidden/>
              </w:rPr>
              <w:fldChar w:fldCharType="separate"/>
            </w:r>
            <w:r w:rsidR="00041DFA">
              <w:rPr>
                <w:noProof/>
                <w:webHidden/>
              </w:rPr>
              <w:t>82</w:t>
            </w:r>
            <w:r>
              <w:rPr>
                <w:noProof/>
                <w:webHidden/>
              </w:rPr>
              <w:fldChar w:fldCharType="end"/>
            </w:r>
          </w:hyperlink>
        </w:p>
        <w:p w:rsidR="00967658" w:rsidRDefault="00967658" w14:paraId="08727304" w14:textId="4A45A500">
          <w:pPr>
            <w:pStyle w:val="TDC2"/>
            <w:rPr>
              <w:rFonts w:asciiTheme="minorHAnsi" w:hAnsiTheme="minorHAnsi" w:eastAsiaTheme="minorEastAsia" w:cstheme="minorBidi"/>
              <w:noProof/>
              <w:kern w:val="2"/>
              <w:sz w:val="24"/>
              <w:szCs w:val="24"/>
              <w14:ligatures w14:val="standardContextual"/>
            </w:rPr>
          </w:pPr>
          <w:hyperlink w:history="1" w:anchor="_Toc216169845">
            <w:r w:rsidRPr="00A36B9A">
              <w:rPr>
                <w:rStyle w:val="Hipervnculo"/>
                <w:iCs/>
                <w:noProof/>
              </w:rPr>
              <w:t>4.1.</w:t>
            </w:r>
            <w:r>
              <w:rPr>
                <w:rFonts w:asciiTheme="minorHAnsi" w:hAnsiTheme="minorHAnsi" w:eastAsiaTheme="minorEastAsia" w:cstheme="minorBidi"/>
                <w:noProof/>
                <w:kern w:val="2"/>
                <w:sz w:val="24"/>
                <w:szCs w:val="24"/>
                <w14:ligatures w14:val="standardContextual"/>
              </w:rPr>
              <w:tab/>
            </w:r>
            <w:r w:rsidRPr="00A36B9A">
              <w:rPr>
                <w:rStyle w:val="Hipervnculo"/>
                <w:noProof/>
              </w:rPr>
              <w:t>GESTIÓN DE INVENTARIO</w:t>
            </w:r>
            <w:r>
              <w:rPr>
                <w:noProof/>
                <w:webHidden/>
              </w:rPr>
              <w:tab/>
            </w:r>
            <w:r>
              <w:rPr>
                <w:noProof/>
                <w:webHidden/>
              </w:rPr>
              <w:fldChar w:fldCharType="begin"/>
            </w:r>
            <w:r>
              <w:rPr>
                <w:noProof/>
                <w:webHidden/>
              </w:rPr>
              <w:instrText xml:space="preserve"> PAGEREF _Toc216169845 \h </w:instrText>
            </w:r>
            <w:r>
              <w:rPr>
                <w:noProof/>
                <w:webHidden/>
              </w:rPr>
            </w:r>
            <w:r>
              <w:rPr>
                <w:noProof/>
                <w:webHidden/>
              </w:rPr>
              <w:fldChar w:fldCharType="separate"/>
            </w:r>
            <w:r w:rsidR="00041DFA">
              <w:rPr>
                <w:noProof/>
                <w:webHidden/>
              </w:rPr>
              <w:t>82</w:t>
            </w:r>
            <w:r>
              <w:rPr>
                <w:noProof/>
                <w:webHidden/>
              </w:rPr>
              <w:fldChar w:fldCharType="end"/>
            </w:r>
          </w:hyperlink>
        </w:p>
        <w:p w:rsidR="00967658" w:rsidRDefault="00967658" w14:paraId="29B316A1" w14:textId="2E20052F">
          <w:pPr>
            <w:pStyle w:val="TDC2"/>
            <w:rPr>
              <w:rFonts w:asciiTheme="minorHAnsi" w:hAnsiTheme="minorHAnsi" w:eastAsiaTheme="minorEastAsia" w:cstheme="minorBidi"/>
              <w:noProof/>
              <w:kern w:val="2"/>
              <w:sz w:val="24"/>
              <w:szCs w:val="24"/>
              <w14:ligatures w14:val="standardContextual"/>
            </w:rPr>
          </w:pPr>
          <w:hyperlink w:history="1" w:anchor="_Toc216169846">
            <w:r w:rsidRPr="00A36B9A">
              <w:rPr>
                <w:rStyle w:val="Hipervnculo"/>
                <w:iCs/>
                <w:noProof/>
              </w:rPr>
              <w:t>4.2.</w:t>
            </w:r>
            <w:r>
              <w:rPr>
                <w:rFonts w:asciiTheme="minorHAnsi" w:hAnsiTheme="minorHAnsi" w:eastAsiaTheme="minorEastAsia" w:cstheme="minorBidi"/>
                <w:noProof/>
                <w:kern w:val="2"/>
                <w:sz w:val="24"/>
                <w:szCs w:val="24"/>
                <w14:ligatures w14:val="standardContextual"/>
              </w:rPr>
              <w:tab/>
            </w:r>
            <w:r w:rsidRPr="00A36B9A">
              <w:rPr>
                <w:rStyle w:val="Hipervnculo"/>
                <w:noProof/>
              </w:rPr>
              <w:t>ENTRADAS ALMACÉN SDSCJ</w:t>
            </w:r>
            <w:r>
              <w:rPr>
                <w:noProof/>
                <w:webHidden/>
              </w:rPr>
              <w:tab/>
            </w:r>
            <w:r>
              <w:rPr>
                <w:noProof/>
                <w:webHidden/>
              </w:rPr>
              <w:fldChar w:fldCharType="begin"/>
            </w:r>
            <w:r>
              <w:rPr>
                <w:noProof/>
                <w:webHidden/>
              </w:rPr>
              <w:instrText xml:space="preserve"> PAGEREF _Toc216169846 \h </w:instrText>
            </w:r>
            <w:r>
              <w:rPr>
                <w:noProof/>
                <w:webHidden/>
              </w:rPr>
            </w:r>
            <w:r>
              <w:rPr>
                <w:noProof/>
                <w:webHidden/>
              </w:rPr>
              <w:fldChar w:fldCharType="separate"/>
            </w:r>
            <w:r w:rsidR="00041DFA">
              <w:rPr>
                <w:noProof/>
                <w:webHidden/>
              </w:rPr>
              <w:t>82</w:t>
            </w:r>
            <w:r>
              <w:rPr>
                <w:noProof/>
                <w:webHidden/>
              </w:rPr>
              <w:fldChar w:fldCharType="end"/>
            </w:r>
          </w:hyperlink>
        </w:p>
        <w:p w:rsidR="00967658" w:rsidRDefault="00967658" w14:paraId="5677DE7A" w14:textId="78480402">
          <w:pPr>
            <w:pStyle w:val="TDC2"/>
            <w:rPr>
              <w:rFonts w:asciiTheme="minorHAnsi" w:hAnsiTheme="minorHAnsi" w:eastAsiaTheme="minorEastAsia" w:cstheme="minorBidi"/>
              <w:noProof/>
              <w:kern w:val="2"/>
              <w:sz w:val="24"/>
              <w:szCs w:val="24"/>
              <w14:ligatures w14:val="standardContextual"/>
            </w:rPr>
          </w:pPr>
          <w:hyperlink w:history="1" w:anchor="_Toc216169847">
            <w:r w:rsidRPr="00A36B9A">
              <w:rPr>
                <w:rStyle w:val="Hipervnculo"/>
                <w:iCs/>
                <w:noProof/>
              </w:rPr>
              <w:t>4.3.</w:t>
            </w:r>
            <w:r>
              <w:rPr>
                <w:rFonts w:asciiTheme="minorHAnsi" w:hAnsiTheme="minorHAnsi" w:eastAsiaTheme="minorEastAsia" w:cstheme="minorBidi"/>
                <w:noProof/>
                <w:kern w:val="2"/>
                <w:sz w:val="24"/>
                <w:szCs w:val="24"/>
                <w14:ligatures w14:val="standardContextual"/>
              </w:rPr>
              <w:tab/>
            </w:r>
            <w:r w:rsidRPr="00A36B9A">
              <w:rPr>
                <w:rStyle w:val="Hipervnculo"/>
                <w:noProof/>
              </w:rPr>
              <w:t>ENTREGA EQUIPOS NO OPERATIVOS ALMACÉN SDSCJ</w:t>
            </w:r>
            <w:r>
              <w:rPr>
                <w:noProof/>
                <w:webHidden/>
              </w:rPr>
              <w:tab/>
            </w:r>
            <w:r>
              <w:rPr>
                <w:noProof/>
                <w:webHidden/>
              </w:rPr>
              <w:fldChar w:fldCharType="begin"/>
            </w:r>
            <w:r>
              <w:rPr>
                <w:noProof/>
                <w:webHidden/>
              </w:rPr>
              <w:instrText xml:space="preserve"> PAGEREF _Toc216169847 \h </w:instrText>
            </w:r>
            <w:r>
              <w:rPr>
                <w:noProof/>
                <w:webHidden/>
              </w:rPr>
            </w:r>
            <w:r>
              <w:rPr>
                <w:noProof/>
                <w:webHidden/>
              </w:rPr>
              <w:fldChar w:fldCharType="separate"/>
            </w:r>
            <w:r w:rsidR="00041DFA">
              <w:rPr>
                <w:noProof/>
                <w:webHidden/>
              </w:rPr>
              <w:t>83</w:t>
            </w:r>
            <w:r>
              <w:rPr>
                <w:noProof/>
                <w:webHidden/>
              </w:rPr>
              <w:fldChar w:fldCharType="end"/>
            </w:r>
          </w:hyperlink>
        </w:p>
        <w:p w:rsidR="00967658" w:rsidRDefault="00967658" w14:paraId="4F9ECCCE" w14:textId="7EE6468D">
          <w:pPr>
            <w:pStyle w:val="TDC2"/>
            <w:rPr>
              <w:rFonts w:asciiTheme="minorHAnsi" w:hAnsiTheme="minorHAnsi" w:eastAsiaTheme="minorEastAsia" w:cstheme="minorBidi"/>
              <w:noProof/>
              <w:kern w:val="2"/>
              <w:sz w:val="24"/>
              <w:szCs w:val="24"/>
              <w14:ligatures w14:val="standardContextual"/>
            </w:rPr>
          </w:pPr>
          <w:hyperlink w:history="1" w:anchor="_Toc216169848">
            <w:r w:rsidRPr="00A36B9A">
              <w:rPr>
                <w:rStyle w:val="Hipervnculo"/>
                <w:iCs/>
                <w:noProof/>
              </w:rPr>
              <w:t>4.4.</w:t>
            </w:r>
            <w:r>
              <w:rPr>
                <w:rFonts w:asciiTheme="minorHAnsi" w:hAnsiTheme="minorHAnsi" w:eastAsiaTheme="minorEastAsia" w:cstheme="minorBidi"/>
                <w:noProof/>
                <w:kern w:val="2"/>
                <w:sz w:val="24"/>
                <w:szCs w:val="24"/>
                <w14:ligatures w14:val="standardContextual"/>
              </w:rPr>
              <w:tab/>
            </w:r>
            <w:r w:rsidRPr="00A36B9A">
              <w:rPr>
                <w:rStyle w:val="Hipervnculo"/>
                <w:noProof/>
              </w:rPr>
              <w:t>GESTIONES DE INCLUSIÓN A LA BOLSA</w:t>
            </w:r>
            <w:r>
              <w:rPr>
                <w:noProof/>
                <w:webHidden/>
              </w:rPr>
              <w:tab/>
            </w:r>
            <w:r>
              <w:rPr>
                <w:noProof/>
                <w:webHidden/>
              </w:rPr>
              <w:fldChar w:fldCharType="begin"/>
            </w:r>
            <w:r>
              <w:rPr>
                <w:noProof/>
                <w:webHidden/>
              </w:rPr>
              <w:instrText xml:space="preserve"> PAGEREF _Toc216169848 \h </w:instrText>
            </w:r>
            <w:r>
              <w:rPr>
                <w:noProof/>
                <w:webHidden/>
              </w:rPr>
            </w:r>
            <w:r>
              <w:rPr>
                <w:noProof/>
                <w:webHidden/>
              </w:rPr>
              <w:fldChar w:fldCharType="separate"/>
            </w:r>
            <w:r w:rsidR="00041DFA">
              <w:rPr>
                <w:noProof/>
                <w:webHidden/>
              </w:rPr>
              <w:t>83</w:t>
            </w:r>
            <w:r>
              <w:rPr>
                <w:noProof/>
                <w:webHidden/>
              </w:rPr>
              <w:fldChar w:fldCharType="end"/>
            </w:r>
          </w:hyperlink>
        </w:p>
        <w:p w:rsidR="00967658" w:rsidRDefault="00967658" w14:paraId="1A23D68D" w14:textId="648B29DD">
          <w:pPr>
            <w:pStyle w:val="TDC1"/>
            <w:tabs>
              <w:tab w:val="left" w:pos="440"/>
              <w:tab w:val="right" w:leader="dot" w:pos="8828"/>
            </w:tabs>
            <w:rPr>
              <w:rFonts w:asciiTheme="minorHAnsi" w:hAnsiTheme="minorHAnsi" w:eastAsiaTheme="minorEastAsia" w:cstheme="minorBidi"/>
              <w:noProof/>
              <w:kern w:val="2"/>
              <w:sz w:val="24"/>
              <w:szCs w:val="24"/>
              <w14:ligatures w14:val="standardContextual"/>
            </w:rPr>
          </w:pPr>
          <w:hyperlink w:history="1" w:anchor="_Toc216169849">
            <w:r w:rsidRPr="00A36B9A">
              <w:rPr>
                <w:rStyle w:val="Hipervnculo"/>
                <w:noProof/>
              </w:rPr>
              <w:t>5.</w:t>
            </w:r>
            <w:r>
              <w:rPr>
                <w:rFonts w:asciiTheme="minorHAnsi" w:hAnsiTheme="minorHAnsi" w:eastAsiaTheme="minorEastAsia" w:cstheme="minorBidi"/>
                <w:noProof/>
                <w:kern w:val="2"/>
                <w:sz w:val="24"/>
                <w:szCs w:val="24"/>
                <w14:ligatures w14:val="standardContextual"/>
              </w:rPr>
              <w:tab/>
            </w:r>
            <w:r w:rsidRPr="00A36B9A">
              <w:rPr>
                <w:rStyle w:val="Hipervnculo"/>
                <w:noProof/>
              </w:rPr>
              <w:t>INFORME DE LABORATORIO</w:t>
            </w:r>
            <w:r>
              <w:rPr>
                <w:noProof/>
                <w:webHidden/>
              </w:rPr>
              <w:tab/>
            </w:r>
            <w:r>
              <w:rPr>
                <w:noProof/>
                <w:webHidden/>
              </w:rPr>
              <w:fldChar w:fldCharType="begin"/>
            </w:r>
            <w:r>
              <w:rPr>
                <w:noProof/>
                <w:webHidden/>
              </w:rPr>
              <w:instrText xml:space="preserve"> PAGEREF _Toc216169849 \h </w:instrText>
            </w:r>
            <w:r>
              <w:rPr>
                <w:noProof/>
                <w:webHidden/>
              </w:rPr>
            </w:r>
            <w:r>
              <w:rPr>
                <w:noProof/>
                <w:webHidden/>
              </w:rPr>
              <w:fldChar w:fldCharType="separate"/>
            </w:r>
            <w:r w:rsidR="00041DFA">
              <w:rPr>
                <w:noProof/>
                <w:webHidden/>
              </w:rPr>
              <w:t>84</w:t>
            </w:r>
            <w:r>
              <w:rPr>
                <w:noProof/>
                <w:webHidden/>
              </w:rPr>
              <w:fldChar w:fldCharType="end"/>
            </w:r>
          </w:hyperlink>
        </w:p>
        <w:p w:rsidR="00967658" w:rsidRDefault="00967658" w14:paraId="6BEA9F49" w14:textId="1376024A">
          <w:pPr>
            <w:pStyle w:val="TDC2"/>
            <w:rPr>
              <w:rFonts w:asciiTheme="minorHAnsi" w:hAnsiTheme="minorHAnsi" w:eastAsiaTheme="minorEastAsia" w:cstheme="minorBidi"/>
              <w:noProof/>
              <w:kern w:val="2"/>
              <w:sz w:val="24"/>
              <w:szCs w:val="24"/>
              <w14:ligatures w14:val="standardContextual"/>
            </w:rPr>
          </w:pPr>
          <w:hyperlink w:history="1" w:anchor="_Toc216169850">
            <w:r w:rsidRPr="00A36B9A">
              <w:rPr>
                <w:rStyle w:val="Hipervnculo"/>
                <w:iCs/>
                <w:noProof/>
              </w:rPr>
              <w:t>5.1.</w:t>
            </w:r>
            <w:r>
              <w:rPr>
                <w:rFonts w:asciiTheme="minorHAnsi" w:hAnsiTheme="minorHAnsi" w:eastAsiaTheme="minorEastAsia" w:cstheme="minorBidi"/>
                <w:noProof/>
                <w:kern w:val="2"/>
                <w:sz w:val="24"/>
                <w:szCs w:val="24"/>
                <w14:ligatures w14:val="standardContextual"/>
              </w:rPr>
              <w:tab/>
            </w:r>
            <w:r w:rsidRPr="00A36B9A">
              <w:rPr>
                <w:rStyle w:val="Hipervnculo"/>
                <w:noProof/>
              </w:rPr>
              <w:t>ACTIVIDADES GENERALES</w:t>
            </w:r>
            <w:r>
              <w:rPr>
                <w:noProof/>
                <w:webHidden/>
              </w:rPr>
              <w:tab/>
            </w:r>
            <w:r>
              <w:rPr>
                <w:noProof/>
                <w:webHidden/>
              </w:rPr>
              <w:fldChar w:fldCharType="begin"/>
            </w:r>
            <w:r>
              <w:rPr>
                <w:noProof/>
                <w:webHidden/>
              </w:rPr>
              <w:instrText xml:space="preserve"> PAGEREF _Toc216169850 \h </w:instrText>
            </w:r>
            <w:r>
              <w:rPr>
                <w:noProof/>
                <w:webHidden/>
              </w:rPr>
            </w:r>
            <w:r>
              <w:rPr>
                <w:noProof/>
                <w:webHidden/>
              </w:rPr>
              <w:fldChar w:fldCharType="separate"/>
            </w:r>
            <w:r w:rsidR="00041DFA">
              <w:rPr>
                <w:noProof/>
                <w:webHidden/>
              </w:rPr>
              <w:t>85</w:t>
            </w:r>
            <w:r>
              <w:rPr>
                <w:noProof/>
                <w:webHidden/>
              </w:rPr>
              <w:fldChar w:fldCharType="end"/>
            </w:r>
          </w:hyperlink>
        </w:p>
        <w:p w:rsidR="00967658" w:rsidRDefault="00967658" w14:paraId="22ED98F9" w14:textId="63A54382">
          <w:pPr>
            <w:pStyle w:val="TDC3"/>
            <w:tabs>
              <w:tab w:val="left" w:pos="2105"/>
              <w:tab w:val="right" w:leader="dot" w:pos="8828"/>
            </w:tabs>
            <w:rPr>
              <w:rFonts w:asciiTheme="minorHAnsi" w:hAnsiTheme="minorHAnsi" w:eastAsiaTheme="minorEastAsia" w:cstheme="minorBidi"/>
              <w:noProof/>
              <w:kern w:val="2"/>
              <w:sz w:val="24"/>
              <w:szCs w:val="24"/>
              <w14:ligatures w14:val="standardContextual"/>
            </w:rPr>
          </w:pPr>
          <w:hyperlink w:history="1" w:anchor="_Toc216169851">
            <w:r w:rsidRPr="00A36B9A">
              <w:rPr>
                <w:rStyle w:val="Hipervnculo"/>
                <w:noProof/>
              </w:rPr>
              <w:t>5.1.1.</w:t>
            </w:r>
            <w:r>
              <w:rPr>
                <w:rFonts w:asciiTheme="minorHAnsi" w:hAnsiTheme="minorHAnsi" w:eastAsiaTheme="minorEastAsia" w:cstheme="minorBidi"/>
                <w:noProof/>
                <w:kern w:val="2"/>
                <w:sz w:val="24"/>
                <w:szCs w:val="24"/>
                <w14:ligatures w14:val="standardContextual"/>
              </w:rPr>
              <w:tab/>
            </w:r>
            <w:r w:rsidRPr="00A36B9A">
              <w:rPr>
                <w:rStyle w:val="Hipervnculo"/>
                <w:noProof/>
              </w:rPr>
              <w:t>CONCEPTO TÉCNICO DE REINTEGRADOS AL INVENTARIO</w:t>
            </w:r>
            <w:r>
              <w:rPr>
                <w:noProof/>
                <w:webHidden/>
              </w:rPr>
              <w:tab/>
            </w:r>
            <w:r>
              <w:rPr>
                <w:noProof/>
                <w:webHidden/>
              </w:rPr>
              <w:fldChar w:fldCharType="begin"/>
            </w:r>
            <w:r>
              <w:rPr>
                <w:noProof/>
                <w:webHidden/>
              </w:rPr>
              <w:instrText xml:space="preserve"> PAGEREF _Toc216169851 \h </w:instrText>
            </w:r>
            <w:r>
              <w:rPr>
                <w:noProof/>
                <w:webHidden/>
              </w:rPr>
            </w:r>
            <w:r>
              <w:rPr>
                <w:noProof/>
                <w:webHidden/>
              </w:rPr>
              <w:fldChar w:fldCharType="separate"/>
            </w:r>
            <w:r w:rsidR="00041DFA">
              <w:rPr>
                <w:noProof/>
                <w:webHidden/>
              </w:rPr>
              <w:t>85</w:t>
            </w:r>
            <w:r>
              <w:rPr>
                <w:noProof/>
                <w:webHidden/>
              </w:rPr>
              <w:fldChar w:fldCharType="end"/>
            </w:r>
          </w:hyperlink>
        </w:p>
        <w:p w:rsidR="00967658" w:rsidRDefault="00967658" w14:paraId="10126034" w14:textId="032B45BC">
          <w:pPr>
            <w:pStyle w:val="TDC3"/>
            <w:tabs>
              <w:tab w:val="left" w:pos="2105"/>
              <w:tab w:val="right" w:leader="dot" w:pos="8828"/>
            </w:tabs>
            <w:rPr>
              <w:rFonts w:asciiTheme="minorHAnsi" w:hAnsiTheme="minorHAnsi" w:eastAsiaTheme="minorEastAsia" w:cstheme="minorBidi"/>
              <w:noProof/>
              <w:kern w:val="2"/>
              <w:sz w:val="24"/>
              <w:szCs w:val="24"/>
              <w14:ligatures w14:val="standardContextual"/>
            </w:rPr>
          </w:pPr>
          <w:hyperlink w:history="1" w:anchor="_Toc216169852">
            <w:r w:rsidRPr="00A36B9A">
              <w:rPr>
                <w:rStyle w:val="Hipervnculo"/>
                <w:noProof/>
              </w:rPr>
              <w:t>5.1.2.</w:t>
            </w:r>
            <w:r>
              <w:rPr>
                <w:rFonts w:asciiTheme="minorHAnsi" w:hAnsiTheme="minorHAnsi" w:eastAsiaTheme="minorEastAsia" w:cstheme="minorBidi"/>
                <w:noProof/>
                <w:kern w:val="2"/>
                <w:sz w:val="24"/>
                <w:szCs w:val="24"/>
                <w14:ligatures w14:val="standardContextual"/>
              </w:rPr>
              <w:tab/>
            </w:r>
            <w:r w:rsidRPr="00A36B9A">
              <w:rPr>
                <w:rStyle w:val="Hipervnculo"/>
                <w:noProof/>
              </w:rPr>
              <w:t>CONCEPTO TÉCNICO DE NO OPERATIVIDAD</w:t>
            </w:r>
            <w:r>
              <w:rPr>
                <w:noProof/>
                <w:webHidden/>
              </w:rPr>
              <w:tab/>
            </w:r>
            <w:r>
              <w:rPr>
                <w:noProof/>
                <w:webHidden/>
              </w:rPr>
              <w:fldChar w:fldCharType="begin"/>
            </w:r>
            <w:r>
              <w:rPr>
                <w:noProof/>
                <w:webHidden/>
              </w:rPr>
              <w:instrText xml:space="preserve"> PAGEREF _Toc216169852 \h </w:instrText>
            </w:r>
            <w:r>
              <w:rPr>
                <w:noProof/>
                <w:webHidden/>
              </w:rPr>
            </w:r>
            <w:r>
              <w:rPr>
                <w:noProof/>
                <w:webHidden/>
              </w:rPr>
              <w:fldChar w:fldCharType="separate"/>
            </w:r>
            <w:r w:rsidR="00041DFA">
              <w:rPr>
                <w:noProof/>
                <w:webHidden/>
              </w:rPr>
              <w:t>85</w:t>
            </w:r>
            <w:r>
              <w:rPr>
                <w:noProof/>
                <w:webHidden/>
              </w:rPr>
              <w:fldChar w:fldCharType="end"/>
            </w:r>
          </w:hyperlink>
        </w:p>
        <w:p w:rsidR="00967658" w:rsidRDefault="00967658" w14:paraId="2C0152E7" w14:textId="724A21A6">
          <w:pPr>
            <w:pStyle w:val="TDC3"/>
            <w:tabs>
              <w:tab w:val="left" w:pos="2105"/>
              <w:tab w:val="right" w:leader="dot" w:pos="8828"/>
            </w:tabs>
            <w:rPr>
              <w:rFonts w:asciiTheme="minorHAnsi" w:hAnsiTheme="minorHAnsi" w:eastAsiaTheme="minorEastAsia" w:cstheme="minorBidi"/>
              <w:noProof/>
              <w:kern w:val="2"/>
              <w:sz w:val="24"/>
              <w:szCs w:val="24"/>
              <w14:ligatures w14:val="standardContextual"/>
            </w:rPr>
          </w:pPr>
          <w:hyperlink w:history="1" w:anchor="_Toc216169853">
            <w:r w:rsidRPr="00A36B9A">
              <w:rPr>
                <w:rStyle w:val="Hipervnculo"/>
                <w:noProof/>
              </w:rPr>
              <w:t>5.1.3.</w:t>
            </w:r>
            <w:r>
              <w:rPr>
                <w:rFonts w:asciiTheme="minorHAnsi" w:hAnsiTheme="minorHAnsi" w:eastAsiaTheme="minorEastAsia" w:cstheme="minorBidi"/>
                <w:noProof/>
                <w:kern w:val="2"/>
                <w:sz w:val="24"/>
                <w:szCs w:val="24"/>
                <w14:ligatures w14:val="standardContextual"/>
              </w:rPr>
              <w:tab/>
            </w:r>
            <w:r w:rsidRPr="00A36B9A">
              <w:rPr>
                <w:rStyle w:val="Hipervnculo"/>
                <w:noProof/>
              </w:rPr>
              <w:t>EQUIPOS BAJO TRÁMITE RMA</w:t>
            </w:r>
            <w:r>
              <w:rPr>
                <w:noProof/>
                <w:webHidden/>
              </w:rPr>
              <w:tab/>
            </w:r>
            <w:r>
              <w:rPr>
                <w:noProof/>
                <w:webHidden/>
              </w:rPr>
              <w:fldChar w:fldCharType="begin"/>
            </w:r>
            <w:r>
              <w:rPr>
                <w:noProof/>
                <w:webHidden/>
              </w:rPr>
              <w:instrText xml:space="preserve"> PAGEREF _Toc216169853 \h </w:instrText>
            </w:r>
            <w:r>
              <w:rPr>
                <w:noProof/>
                <w:webHidden/>
              </w:rPr>
            </w:r>
            <w:r>
              <w:rPr>
                <w:noProof/>
                <w:webHidden/>
              </w:rPr>
              <w:fldChar w:fldCharType="separate"/>
            </w:r>
            <w:r w:rsidR="00041DFA">
              <w:rPr>
                <w:noProof/>
                <w:webHidden/>
              </w:rPr>
              <w:t>87</w:t>
            </w:r>
            <w:r>
              <w:rPr>
                <w:noProof/>
                <w:webHidden/>
              </w:rPr>
              <w:fldChar w:fldCharType="end"/>
            </w:r>
          </w:hyperlink>
        </w:p>
        <w:p w:rsidR="00967658" w:rsidRDefault="00967658" w14:paraId="49D6419B" w14:textId="2852886A">
          <w:pPr>
            <w:pStyle w:val="TDC2"/>
            <w:rPr>
              <w:rFonts w:asciiTheme="minorHAnsi" w:hAnsiTheme="minorHAnsi" w:eastAsiaTheme="minorEastAsia" w:cstheme="minorBidi"/>
              <w:noProof/>
              <w:kern w:val="2"/>
              <w:sz w:val="24"/>
              <w:szCs w:val="24"/>
              <w14:ligatures w14:val="standardContextual"/>
            </w:rPr>
          </w:pPr>
          <w:hyperlink w:history="1" w:anchor="_Toc216169854">
            <w:r w:rsidRPr="00A36B9A">
              <w:rPr>
                <w:rStyle w:val="Hipervnculo"/>
                <w:iCs/>
                <w:noProof/>
              </w:rPr>
              <w:t>5.2.</w:t>
            </w:r>
            <w:r>
              <w:rPr>
                <w:rFonts w:asciiTheme="minorHAnsi" w:hAnsiTheme="minorHAnsi" w:eastAsiaTheme="minorEastAsia" w:cstheme="minorBidi"/>
                <w:noProof/>
                <w:kern w:val="2"/>
                <w:sz w:val="24"/>
                <w:szCs w:val="24"/>
                <w14:ligatures w14:val="standardContextual"/>
              </w:rPr>
              <w:tab/>
            </w:r>
            <w:r w:rsidRPr="00A36B9A">
              <w:rPr>
                <w:rStyle w:val="Hipervnculo"/>
                <w:noProof/>
              </w:rPr>
              <w:t>PENDIENTE POR PARTE</w:t>
            </w:r>
            <w:r>
              <w:rPr>
                <w:noProof/>
                <w:webHidden/>
              </w:rPr>
              <w:tab/>
            </w:r>
            <w:r>
              <w:rPr>
                <w:noProof/>
                <w:webHidden/>
              </w:rPr>
              <w:fldChar w:fldCharType="begin"/>
            </w:r>
            <w:r>
              <w:rPr>
                <w:noProof/>
                <w:webHidden/>
              </w:rPr>
              <w:instrText xml:space="preserve"> PAGEREF _Toc216169854 \h </w:instrText>
            </w:r>
            <w:r>
              <w:rPr>
                <w:noProof/>
                <w:webHidden/>
              </w:rPr>
            </w:r>
            <w:r>
              <w:rPr>
                <w:noProof/>
                <w:webHidden/>
              </w:rPr>
              <w:fldChar w:fldCharType="separate"/>
            </w:r>
            <w:r w:rsidR="00041DFA">
              <w:rPr>
                <w:noProof/>
                <w:webHidden/>
              </w:rPr>
              <w:t>87</w:t>
            </w:r>
            <w:r>
              <w:rPr>
                <w:noProof/>
                <w:webHidden/>
              </w:rPr>
              <w:fldChar w:fldCharType="end"/>
            </w:r>
          </w:hyperlink>
        </w:p>
        <w:p w:rsidR="00967658" w:rsidRDefault="00967658" w14:paraId="3B9FC168" w14:textId="424659F3">
          <w:pPr>
            <w:pStyle w:val="TDC1"/>
            <w:tabs>
              <w:tab w:val="left" w:pos="440"/>
              <w:tab w:val="right" w:leader="dot" w:pos="8828"/>
            </w:tabs>
            <w:rPr>
              <w:rFonts w:asciiTheme="minorHAnsi" w:hAnsiTheme="minorHAnsi" w:eastAsiaTheme="minorEastAsia" w:cstheme="minorBidi"/>
              <w:noProof/>
              <w:kern w:val="2"/>
              <w:sz w:val="24"/>
              <w:szCs w:val="24"/>
              <w14:ligatures w14:val="standardContextual"/>
            </w:rPr>
          </w:pPr>
          <w:hyperlink w:history="1" w:anchor="_Toc216169855">
            <w:r w:rsidRPr="00A36B9A">
              <w:rPr>
                <w:rStyle w:val="Hipervnculo"/>
                <w:noProof/>
              </w:rPr>
              <w:t>6.</w:t>
            </w:r>
            <w:r>
              <w:rPr>
                <w:rFonts w:asciiTheme="minorHAnsi" w:hAnsiTheme="minorHAnsi" w:eastAsiaTheme="minorEastAsia" w:cstheme="minorBidi"/>
                <w:noProof/>
                <w:kern w:val="2"/>
                <w:sz w:val="24"/>
                <w:szCs w:val="24"/>
                <w14:ligatures w14:val="standardContextual"/>
              </w:rPr>
              <w:tab/>
            </w:r>
            <w:r w:rsidRPr="00A36B9A">
              <w:rPr>
                <w:rStyle w:val="Hipervnculo"/>
                <w:noProof/>
              </w:rPr>
              <w:t>INFORME DE VISITAS EJECUTADAS</w:t>
            </w:r>
            <w:r>
              <w:rPr>
                <w:noProof/>
                <w:webHidden/>
              </w:rPr>
              <w:tab/>
            </w:r>
            <w:r>
              <w:rPr>
                <w:noProof/>
                <w:webHidden/>
              </w:rPr>
              <w:fldChar w:fldCharType="begin"/>
            </w:r>
            <w:r>
              <w:rPr>
                <w:noProof/>
                <w:webHidden/>
              </w:rPr>
              <w:instrText xml:space="preserve"> PAGEREF _Toc216169855 \h </w:instrText>
            </w:r>
            <w:r>
              <w:rPr>
                <w:noProof/>
                <w:webHidden/>
              </w:rPr>
            </w:r>
            <w:r>
              <w:rPr>
                <w:noProof/>
                <w:webHidden/>
              </w:rPr>
              <w:fldChar w:fldCharType="separate"/>
            </w:r>
            <w:r w:rsidR="00041DFA">
              <w:rPr>
                <w:noProof/>
                <w:webHidden/>
              </w:rPr>
              <w:t>88</w:t>
            </w:r>
            <w:r>
              <w:rPr>
                <w:noProof/>
                <w:webHidden/>
              </w:rPr>
              <w:fldChar w:fldCharType="end"/>
            </w:r>
          </w:hyperlink>
        </w:p>
        <w:p w:rsidR="00967658" w:rsidRDefault="00967658" w14:paraId="7ACB9469" w14:textId="2E8C73AE">
          <w:pPr>
            <w:pStyle w:val="TDC2"/>
            <w:rPr>
              <w:rFonts w:asciiTheme="minorHAnsi" w:hAnsiTheme="minorHAnsi" w:eastAsiaTheme="minorEastAsia" w:cstheme="minorBidi"/>
              <w:noProof/>
              <w:kern w:val="2"/>
              <w:sz w:val="24"/>
              <w:szCs w:val="24"/>
              <w14:ligatures w14:val="standardContextual"/>
            </w:rPr>
          </w:pPr>
          <w:hyperlink w:history="1" w:anchor="_Toc216169856">
            <w:r w:rsidRPr="00A36B9A">
              <w:rPr>
                <w:rStyle w:val="Hipervnculo"/>
                <w:iCs/>
                <w:noProof/>
              </w:rPr>
              <w:t>6.1.</w:t>
            </w:r>
            <w:r>
              <w:rPr>
                <w:rFonts w:asciiTheme="minorHAnsi" w:hAnsiTheme="minorHAnsi" w:eastAsiaTheme="minorEastAsia" w:cstheme="minorBidi"/>
                <w:noProof/>
                <w:kern w:val="2"/>
                <w:sz w:val="24"/>
                <w:szCs w:val="24"/>
                <w14:ligatures w14:val="standardContextual"/>
              </w:rPr>
              <w:tab/>
            </w:r>
            <w:r w:rsidRPr="00A36B9A">
              <w:rPr>
                <w:rStyle w:val="Hipervnculo"/>
                <w:noProof/>
              </w:rPr>
              <w:t>MANTENIMIENTOS PREVENTIVOS</w:t>
            </w:r>
            <w:r>
              <w:rPr>
                <w:noProof/>
                <w:webHidden/>
              </w:rPr>
              <w:tab/>
            </w:r>
            <w:r>
              <w:rPr>
                <w:noProof/>
                <w:webHidden/>
              </w:rPr>
              <w:fldChar w:fldCharType="begin"/>
            </w:r>
            <w:r>
              <w:rPr>
                <w:noProof/>
                <w:webHidden/>
              </w:rPr>
              <w:instrText xml:space="preserve"> PAGEREF _Toc216169856 \h </w:instrText>
            </w:r>
            <w:r>
              <w:rPr>
                <w:noProof/>
                <w:webHidden/>
              </w:rPr>
            </w:r>
            <w:r>
              <w:rPr>
                <w:noProof/>
                <w:webHidden/>
              </w:rPr>
              <w:fldChar w:fldCharType="separate"/>
            </w:r>
            <w:r w:rsidR="00041DFA">
              <w:rPr>
                <w:noProof/>
                <w:webHidden/>
              </w:rPr>
              <w:t>88</w:t>
            </w:r>
            <w:r>
              <w:rPr>
                <w:noProof/>
                <w:webHidden/>
              </w:rPr>
              <w:fldChar w:fldCharType="end"/>
            </w:r>
          </w:hyperlink>
        </w:p>
        <w:p w:rsidR="00967658" w:rsidRDefault="00967658" w14:paraId="6F0973FB" w14:textId="4613107C">
          <w:pPr>
            <w:pStyle w:val="TDC2"/>
            <w:rPr>
              <w:rFonts w:asciiTheme="minorHAnsi" w:hAnsiTheme="minorHAnsi" w:eastAsiaTheme="minorEastAsia" w:cstheme="minorBidi"/>
              <w:noProof/>
              <w:kern w:val="2"/>
              <w:sz w:val="24"/>
              <w:szCs w:val="24"/>
              <w14:ligatures w14:val="standardContextual"/>
            </w:rPr>
          </w:pPr>
          <w:hyperlink w:history="1" w:anchor="_Toc216169857">
            <w:r w:rsidRPr="00A36B9A">
              <w:rPr>
                <w:rStyle w:val="Hipervnculo"/>
                <w:iCs/>
                <w:noProof/>
              </w:rPr>
              <w:t>6.2.</w:t>
            </w:r>
            <w:r>
              <w:rPr>
                <w:rFonts w:asciiTheme="minorHAnsi" w:hAnsiTheme="minorHAnsi" w:eastAsiaTheme="minorEastAsia" w:cstheme="minorBidi"/>
                <w:noProof/>
                <w:kern w:val="2"/>
                <w:sz w:val="24"/>
                <w:szCs w:val="24"/>
                <w14:ligatures w14:val="standardContextual"/>
              </w:rPr>
              <w:tab/>
            </w:r>
            <w:r w:rsidRPr="00A36B9A">
              <w:rPr>
                <w:rStyle w:val="Hipervnculo"/>
                <w:noProof/>
              </w:rPr>
              <w:t>MANTENIMIENTO CORRECTIVOS</w:t>
            </w:r>
            <w:r>
              <w:rPr>
                <w:noProof/>
                <w:webHidden/>
              </w:rPr>
              <w:tab/>
            </w:r>
            <w:r>
              <w:rPr>
                <w:noProof/>
                <w:webHidden/>
              </w:rPr>
              <w:fldChar w:fldCharType="begin"/>
            </w:r>
            <w:r>
              <w:rPr>
                <w:noProof/>
                <w:webHidden/>
              </w:rPr>
              <w:instrText xml:space="preserve"> PAGEREF _Toc216169857 \h </w:instrText>
            </w:r>
            <w:r>
              <w:rPr>
                <w:noProof/>
                <w:webHidden/>
              </w:rPr>
            </w:r>
            <w:r>
              <w:rPr>
                <w:noProof/>
                <w:webHidden/>
              </w:rPr>
              <w:fldChar w:fldCharType="separate"/>
            </w:r>
            <w:r w:rsidR="00041DFA">
              <w:rPr>
                <w:noProof/>
                <w:webHidden/>
              </w:rPr>
              <w:t>89</w:t>
            </w:r>
            <w:r>
              <w:rPr>
                <w:noProof/>
                <w:webHidden/>
              </w:rPr>
              <w:fldChar w:fldCharType="end"/>
            </w:r>
          </w:hyperlink>
        </w:p>
        <w:p w:rsidR="00967658" w:rsidRDefault="00967658" w14:paraId="58B35D7E" w14:textId="295EC900">
          <w:pPr>
            <w:pStyle w:val="TDC3"/>
            <w:tabs>
              <w:tab w:val="left" w:pos="2105"/>
              <w:tab w:val="right" w:leader="dot" w:pos="8828"/>
            </w:tabs>
            <w:rPr>
              <w:rFonts w:asciiTheme="minorHAnsi" w:hAnsiTheme="minorHAnsi" w:eastAsiaTheme="minorEastAsia" w:cstheme="minorBidi"/>
              <w:noProof/>
              <w:kern w:val="2"/>
              <w:sz w:val="24"/>
              <w:szCs w:val="24"/>
              <w14:ligatures w14:val="standardContextual"/>
            </w:rPr>
          </w:pPr>
          <w:hyperlink w:history="1" w:anchor="_Toc216169858">
            <w:r w:rsidRPr="00A36B9A">
              <w:rPr>
                <w:rStyle w:val="Hipervnculo"/>
                <w:noProof/>
              </w:rPr>
              <w:t>6.2.1.</w:t>
            </w:r>
            <w:r>
              <w:rPr>
                <w:rFonts w:asciiTheme="minorHAnsi" w:hAnsiTheme="minorHAnsi" w:eastAsiaTheme="minorEastAsia" w:cstheme="minorBidi"/>
                <w:noProof/>
                <w:kern w:val="2"/>
                <w:sz w:val="24"/>
                <w:szCs w:val="24"/>
                <w14:ligatures w14:val="standardContextual"/>
              </w:rPr>
              <w:tab/>
            </w:r>
            <w:r w:rsidRPr="00A36B9A">
              <w:rPr>
                <w:rStyle w:val="Hipervnculo"/>
                <w:noProof/>
              </w:rPr>
              <w:t>DOMOS CIUDADANOS</w:t>
            </w:r>
            <w:r>
              <w:rPr>
                <w:noProof/>
                <w:webHidden/>
              </w:rPr>
              <w:tab/>
            </w:r>
            <w:r>
              <w:rPr>
                <w:noProof/>
                <w:webHidden/>
              </w:rPr>
              <w:fldChar w:fldCharType="begin"/>
            </w:r>
            <w:r>
              <w:rPr>
                <w:noProof/>
                <w:webHidden/>
              </w:rPr>
              <w:instrText xml:space="preserve"> PAGEREF _Toc216169858 \h </w:instrText>
            </w:r>
            <w:r>
              <w:rPr>
                <w:noProof/>
                <w:webHidden/>
              </w:rPr>
            </w:r>
            <w:r>
              <w:rPr>
                <w:noProof/>
                <w:webHidden/>
              </w:rPr>
              <w:fldChar w:fldCharType="separate"/>
            </w:r>
            <w:r w:rsidR="00041DFA">
              <w:rPr>
                <w:noProof/>
                <w:webHidden/>
              </w:rPr>
              <w:t>90</w:t>
            </w:r>
            <w:r>
              <w:rPr>
                <w:noProof/>
                <w:webHidden/>
              </w:rPr>
              <w:fldChar w:fldCharType="end"/>
            </w:r>
          </w:hyperlink>
        </w:p>
        <w:p w:rsidR="00967658" w:rsidRDefault="00967658" w14:paraId="7416879B" w14:textId="3EA32C0B">
          <w:pPr>
            <w:pStyle w:val="TDC3"/>
            <w:tabs>
              <w:tab w:val="left" w:pos="2105"/>
              <w:tab w:val="right" w:leader="dot" w:pos="8828"/>
            </w:tabs>
            <w:rPr>
              <w:rFonts w:asciiTheme="minorHAnsi" w:hAnsiTheme="minorHAnsi" w:eastAsiaTheme="minorEastAsia" w:cstheme="minorBidi"/>
              <w:noProof/>
              <w:kern w:val="2"/>
              <w:sz w:val="24"/>
              <w:szCs w:val="24"/>
              <w14:ligatures w14:val="standardContextual"/>
            </w:rPr>
          </w:pPr>
          <w:hyperlink w:history="1" w:anchor="_Toc216169859">
            <w:r w:rsidRPr="00A36B9A">
              <w:rPr>
                <w:rStyle w:val="Hipervnculo"/>
                <w:noProof/>
              </w:rPr>
              <w:t>6.2.2.</w:t>
            </w:r>
            <w:r>
              <w:rPr>
                <w:rFonts w:asciiTheme="minorHAnsi" w:hAnsiTheme="minorHAnsi" w:eastAsiaTheme="minorEastAsia" w:cstheme="minorBidi"/>
                <w:noProof/>
                <w:kern w:val="2"/>
                <w:sz w:val="24"/>
                <w:szCs w:val="24"/>
                <w14:ligatures w14:val="standardContextual"/>
              </w:rPr>
              <w:tab/>
            </w:r>
            <w:r w:rsidRPr="00A36B9A">
              <w:rPr>
                <w:rStyle w:val="Hipervnculo"/>
                <w:noProof/>
              </w:rPr>
              <w:t>TRANSMILENIO</w:t>
            </w:r>
            <w:r>
              <w:rPr>
                <w:noProof/>
                <w:webHidden/>
              </w:rPr>
              <w:tab/>
            </w:r>
            <w:r>
              <w:rPr>
                <w:noProof/>
                <w:webHidden/>
              </w:rPr>
              <w:fldChar w:fldCharType="begin"/>
            </w:r>
            <w:r>
              <w:rPr>
                <w:noProof/>
                <w:webHidden/>
              </w:rPr>
              <w:instrText xml:space="preserve"> PAGEREF _Toc216169859 \h </w:instrText>
            </w:r>
            <w:r>
              <w:rPr>
                <w:noProof/>
                <w:webHidden/>
              </w:rPr>
            </w:r>
            <w:r>
              <w:rPr>
                <w:noProof/>
                <w:webHidden/>
              </w:rPr>
              <w:fldChar w:fldCharType="separate"/>
            </w:r>
            <w:r w:rsidR="00041DFA">
              <w:rPr>
                <w:noProof/>
                <w:webHidden/>
              </w:rPr>
              <w:t>93</w:t>
            </w:r>
            <w:r>
              <w:rPr>
                <w:noProof/>
                <w:webHidden/>
              </w:rPr>
              <w:fldChar w:fldCharType="end"/>
            </w:r>
          </w:hyperlink>
        </w:p>
        <w:p w:rsidR="00967658" w:rsidRDefault="00967658" w14:paraId="1F5D4789" w14:textId="10298F50">
          <w:pPr>
            <w:pStyle w:val="TDC3"/>
            <w:tabs>
              <w:tab w:val="left" w:pos="2105"/>
              <w:tab w:val="right" w:leader="dot" w:pos="8828"/>
            </w:tabs>
            <w:rPr>
              <w:rFonts w:asciiTheme="minorHAnsi" w:hAnsiTheme="minorHAnsi" w:eastAsiaTheme="minorEastAsia" w:cstheme="minorBidi"/>
              <w:noProof/>
              <w:kern w:val="2"/>
              <w:sz w:val="24"/>
              <w:szCs w:val="24"/>
              <w14:ligatures w14:val="standardContextual"/>
            </w:rPr>
          </w:pPr>
          <w:hyperlink w:history="1" w:anchor="_Toc216169860">
            <w:r w:rsidRPr="00A36B9A">
              <w:rPr>
                <w:rStyle w:val="Hipervnculo"/>
                <w:noProof/>
              </w:rPr>
              <w:t>6.2.3.</w:t>
            </w:r>
            <w:r>
              <w:rPr>
                <w:rFonts w:asciiTheme="minorHAnsi" w:hAnsiTheme="minorHAnsi" w:eastAsiaTheme="minorEastAsia" w:cstheme="minorBidi"/>
                <w:noProof/>
                <w:kern w:val="2"/>
                <w:sz w:val="24"/>
                <w:szCs w:val="24"/>
                <w14:ligatures w14:val="standardContextual"/>
              </w:rPr>
              <w:tab/>
            </w:r>
            <w:r w:rsidRPr="00A36B9A">
              <w:rPr>
                <w:rStyle w:val="Hipervnculo"/>
                <w:noProof/>
              </w:rPr>
              <w:t>INSTITUCIONES EDUCATIVAS</w:t>
            </w:r>
            <w:r>
              <w:rPr>
                <w:noProof/>
                <w:webHidden/>
              </w:rPr>
              <w:tab/>
            </w:r>
            <w:r>
              <w:rPr>
                <w:noProof/>
                <w:webHidden/>
              </w:rPr>
              <w:fldChar w:fldCharType="begin"/>
            </w:r>
            <w:r>
              <w:rPr>
                <w:noProof/>
                <w:webHidden/>
              </w:rPr>
              <w:instrText xml:space="preserve"> PAGEREF _Toc216169860 \h </w:instrText>
            </w:r>
            <w:r>
              <w:rPr>
                <w:noProof/>
                <w:webHidden/>
              </w:rPr>
            </w:r>
            <w:r>
              <w:rPr>
                <w:noProof/>
                <w:webHidden/>
              </w:rPr>
              <w:fldChar w:fldCharType="separate"/>
            </w:r>
            <w:r w:rsidR="00041DFA">
              <w:rPr>
                <w:noProof/>
                <w:webHidden/>
              </w:rPr>
              <w:t>93</w:t>
            </w:r>
            <w:r>
              <w:rPr>
                <w:noProof/>
                <w:webHidden/>
              </w:rPr>
              <w:fldChar w:fldCharType="end"/>
            </w:r>
          </w:hyperlink>
        </w:p>
        <w:p w:rsidR="00967658" w:rsidRDefault="00967658" w14:paraId="588E20EB" w14:textId="2FC95BA6">
          <w:pPr>
            <w:pStyle w:val="TDC3"/>
            <w:tabs>
              <w:tab w:val="left" w:pos="2105"/>
              <w:tab w:val="right" w:leader="dot" w:pos="8828"/>
            </w:tabs>
            <w:rPr>
              <w:rFonts w:asciiTheme="minorHAnsi" w:hAnsiTheme="minorHAnsi" w:eastAsiaTheme="minorEastAsia" w:cstheme="minorBidi"/>
              <w:noProof/>
              <w:kern w:val="2"/>
              <w:sz w:val="24"/>
              <w:szCs w:val="24"/>
              <w14:ligatures w14:val="standardContextual"/>
            </w:rPr>
          </w:pPr>
          <w:hyperlink w:history="1" w:anchor="_Toc216169861">
            <w:r w:rsidRPr="00A36B9A">
              <w:rPr>
                <w:rStyle w:val="Hipervnculo"/>
                <w:noProof/>
              </w:rPr>
              <w:t>6.2.4.</w:t>
            </w:r>
            <w:r>
              <w:rPr>
                <w:rFonts w:asciiTheme="minorHAnsi" w:hAnsiTheme="minorHAnsi" w:eastAsiaTheme="minorEastAsia" w:cstheme="minorBidi"/>
                <w:noProof/>
                <w:kern w:val="2"/>
                <w:sz w:val="24"/>
                <w:szCs w:val="24"/>
                <w14:ligatures w14:val="standardContextual"/>
              </w:rPr>
              <w:tab/>
            </w:r>
            <w:r w:rsidRPr="00A36B9A">
              <w:rPr>
                <w:rStyle w:val="Hipervnculo"/>
                <w:noProof/>
              </w:rPr>
              <w:t>CENTRO DE TRASLADO POR PROTECCIÓN CTP</w:t>
            </w:r>
            <w:r>
              <w:rPr>
                <w:noProof/>
                <w:webHidden/>
              </w:rPr>
              <w:tab/>
            </w:r>
            <w:r>
              <w:rPr>
                <w:noProof/>
                <w:webHidden/>
              </w:rPr>
              <w:fldChar w:fldCharType="begin"/>
            </w:r>
            <w:r>
              <w:rPr>
                <w:noProof/>
                <w:webHidden/>
              </w:rPr>
              <w:instrText xml:space="preserve"> PAGEREF _Toc216169861 \h </w:instrText>
            </w:r>
            <w:r>
              <w:rPr>
                <w:noProof/>
                <w:webHidden/>
              </w:rPr>
            </w:r>
            <w:r>
              <w:rPr>
                <w:noProof/>
                <w:webHidden/>
              </w:rPr>
              <w:fldChar w:fldCharType="separate"/>
            </w:r>
            <w:r w:rsidR="00041DFA">
              <w:rPr>
                <w:noProof/>
                <w:webHidden/>
              </w:rPr>
              <w:t>94</w:t>
            </w:r>
            <w:r>
              <w:rPr>
                <w:noProof/>
                <w:webHidden/>
              </w:rPr>
              <w:fldChar w:fldCharType="end"/>
            </w:r>
          </w:hyperlink>
        </w:p>
        <w:p w:rsidR="00967658" w:rsidRDefault="00967658" w14:paraId="5F91C284" w14:textId="206307E1">
          <w:pPr>
            <w:pStyle w:val="TDC3"/>
            <w:tabs>
              <w:tab w:val="left" w:pos="2105"/>
              <w:tab w:val="right" w:leader="dot" w:pos="8828"/>
            </w:tabs>
            <w:rPr>
              <w:rFonts w:asciiTheme="minorHAnsi" w:hAnsiTheme="minorHAnsi" w:eastAsiaTheme="minorEastAsia" w:cstheme="minorBidi"/>
              <w:noProof/>
              <w:kern w:val="2"/>
              <w:sz w:val="24"/>
              <w:szCs w:val="24"/>
              <w14:ligatures w14:val="standardContextual"/>
            </w:rPr>
          </w:pPr>
          <w:hyperlink w:history="1" w:anchor="_Toc216169862">
            <w:r w:rsidRPr="00A36B9A">
              <w:rPr>
                <w:rStyle w:val="Hipervnculo"/>
                <w:noProof/>
              </w:rPr>
              <w:t>6.2.5.</w:t>
            </w:r>
            <w:r>
              <w:rPr>
                <w:rFonts w:asciiTheme="minorHAnsi" w:hAnsiTheme="minorHAnsi" w:eastAsiaTheme="minorEastAsia" w:cstheme="minorBidi"/>
                <w:noProof/>
                <w:kern w:val="2"/>
                <w:sz w:val="24"/>
                <w:szCs w:val="24"/>
                <w14:ligatures w14:val="standardContextual"/>
              </w:rPr>
              <w:tab/>
            </w:r>
            <w:r w:rsidRPr="00A36B9A">
              <w:rPr>
                <w:rStyle w:val="Hipervnculo"/>
                <w:noProof/>
              </w:rPr>
              <w:t>CENTRO DE ATENCIÓN INMEDIATA (CAI)</w:t>
            </w:r>
            <w:r>
              <w:rPr>
                <w:noProof/>
                <w:webHidden/>
              </w:rPr>
              <w:tab/>
            </w:r>
            <w:r>
              <w:rPr>
                <w:noProof/>
                <w:webHidden/>
              </w:rPr>
              <w:fldChar w:fldCharType="begin"/>
            </w:r>
            <w:r>
              <w:rPr>
                <w:noProof/>
                <w:webHidden/>
              </w:rPr>
              <w:instrText xml:space="preserve"> PAGEREF _Toc216169862 \h </w:instrText>
            </w:r>
            <w:r>
              <w:rPr>
                <w:noProof/>
                <w:webHidden/>
              </w:rPr>
            </w:r>
            <w:r>
              <w:rPr>
                <w:noProof/>
                <w:webHidden/>
              </w:rPr>
              <w:fldChar w:fldCharType="separate"/>
            </w:r>
            <w:r w:rsidR="00041DFA">
              <w:rPr>
                <w:noProof/>
                <w:webHidden/>
              </w:rPr>
              <w:t>94</w:t>
            </w:r>
            <w:r>
              <w:rPr>
                <w:noProof/>
                <w:webHidden/>
              </w:rPr>
              <w:fldChar w:fldCharType="end"/>
            </w:r>
          </w:hyperlink>
        </w:p>
        <w:p w:rsidR="00967658" w:rsidRDefault="00967658" w14:paraId="75E03869" w14:textId="23CA961E">
          <w:pPr>
            <w:pStyle w:val="TDC3"/>
            <w:tabs>
              <w:tab w:val="left" w:pos="2105"/>
              <w:tab w:val="right" w:leader="dot" w:pos="8828"/>
            </w:tabs>
            <w:rPr>
              <w:rFonts w:asciiTheme="minorHAnsi" w:hAnsiTheme="minorHAnsi" w:eastAsiaTheme="minorEastAsia" w:cstheme="minorBidi"/>
              <w:noProof/>
              <w:kern w:val="2"/>
              <w:sz w:val="24"/>
              <w:szCs w:val="24"/>
              <w14:ligatures w14:val="standardContextual"/>
            </w:rPr>
          </w:pPr>
          <w:hyperlink w:history="1" w:anchor="_Toc216169863">
            <w:r w:rsidRPr="00A36B9A">
              <w:rPr>
                <w:rStyle w:val="Hipervnculo"/>
                <w:noProof/>
              </w:rPr>
              <w:t>6.2.6.</w:t>
            </w:r>
            <w:r>
              <w:rPr>
                <w:rFonts w:asciiTheme="minorHAnsi" w:hAnsiTheme="minorHAnsi" w:eastAsiaTheme="minorEastAsia" w:cstheme="minorBidi"/>
                <w:noProof/>
                <w:kern w:val="2"/>
                <w:sz w:val="24"/>
                <w:szCs w:val="24"/>
                <w14:ligatures w14:val="standardContextual"/>
              </w:rPr>
              <w:tab/>
            </w:r>
            <w:r w:rsidRPr="00A36B9A">
              <w:rPr>
                <w:rStyle w:val="Hipervnculo"/>
                <w:noProof/>
              </w:rPr>
              <w:t>ESTACIONES DE POLICÍA.</w:t>
            </w:r>
            <w:r>
              <w:rPr>
                <w:noProof/>
                <w:webHidden/>
              </w:rPr>
              <w:tab/>
            </w:r>
            <w:r>
              <w:rPr>
                <w:noProof/>
                <w:webHidden/>
              </w:rPr>
              <w:fldChar w:fldCharType="begin"/>
            </w:r>
            <w:r>
              <w:rPr>
                <w:noProof/>
                <w:webHidden/>
              </w:rPr>
              <w:instrText xml:space="preserve"> PAGEREF _Toc216169863 \h </w:instrText>
            </w:r>
            <w:r>
              <w:rPr>
                <w:noProof/>
                <w:webHidden/>
              </w:rPr>
            </w:r>
            <w:r>
              <w:rPr>
                <w:noProof/>
                <w:webHidden/>
              </w:rPr>
              <w:fldChar w:fldCharType="separate"/>
            </w:r>
            <w:r w:rsidR="00041DFA">
              <w:rPr>
                <w:noProof/>
                <w:webHidden/>
              </w:rPr>
              <w:t>94</w:t>
            </w:r>
            <w:r>
              <w:rPr>
                <w:noProof/>
                <w:webHidden/>
              </w:rPr>
              <w:fldChar w:fldCharType="end"/>
            </w:r>
          </w:hyperlink>
        </w:p>
        <w:p w:rsidR="00967658" w:rsidRDefault="00967658" w14:paraId="35E11B04" w14:textId="15180795">
          <w:pPr>
            <w:pStyle w:val="TDC3"/>
            <w:tabs>
              <w:tab w:val="left" w:pos="2105"/>
              <w:tab w:val="right" w:leader="dot" w:pos="8828"/>
            </w:tabs>
            <w:rPr>
              <w:rFonts w:asciiTheme="minorHAnsi" w:hAnsiTheme="minorHAnsi" w:eastAsiaTheme="minorEastAsia" w:cstheme="minorBidi"/>
              <w:noProof/>
              <w:kern w:val="2"/>
              <w:sz w:val="24"/>
              <w:szCs w:val="24"/>
              <w14:ligatures w14:val="standardContextual"/>
            </w:rPr>
          </w:pPr>
          <w:hyperlink w:history="1" w:anchor="_Toc216169864">
            <w:r w:rsidRPr="00A36B9A">
              <w:rPr>
                <w:rStyle w:val="Hipervnculo"/>
                <w:noProof/>
              </w:rPr>
              <w:t>6.2.7.</w:t>
            </w:r>
            <w:r>
              <w:rPr>
                <w:rFonts w:asciiTheme="minorHAnsi" w:hAnsiTheme="minorHAnsi" w:eastAsiaTheme="minorEastAsia" w:cstheme="minorBidi"/>
                <w:noProof/>
                <w:kern w:val="2"/>
                <w:sz w:val="24"/>
                <w:szCs w:val="24"/>
                <w14:ligatures w14:val="standardContextual"/>
              </w:rPr>
              <w:tab/>
            </w:r>
            <w:r w:rsidRPr="00A36B9A">
              <w:rPr>
                <w:rStyle w:val="Hipervnculo"/>
                <w:noProof/>
              </w:rPr>
              <w:t>ESTADIO NEMESIO CAMACHO EL CAMPIN</w:t>
            </w:r>
            <w:r>
              <w:rPr>
                <w:noProof/>
                <w:webHidden/>
              </w:rPr>
              <w:tab/>
            </w:r>
            <w:r>
              <w:rPr>
                <w:noProof/>
                <w:webHidden/>
              </w:rPr>
              <w:fldChar w:fldCharType="begin"/>
            </w:r>
            <w:r>
              <w:rPr>
                <w:noProof/>
                <w:webHidden/>
              </w:rPr>
              <w:instrText xml:space="preserve"> PAGEREF _Toc216169864 \h </w:instrText>
            </w:r>
            <w:r>
              <w:rPr>
                <w:noProof/>
                <w:webHidden/>
              </w:rPr>
            </w:r>
            <w:r>
              <w:rPr>
                <w:noProof/>
                <w:webHidden/>
              </w:rPr>
              <w:fldChar w:fldCharType="separate"/>
            </w:r>
            <w:r w:rsidR="00041DFA">
              <w:rPr>
                <w:noProof/>
                <w:webHidden/>
              </w:rPr>
              <w:t>95</w:t>
            </w:r>
            <w:r>
              <w:rPr>
                <w:noProof/>
                <w:webHidden/>
              </w:rPr>
              <w:fldChar w:fldCharType="end"/>
            </w:r>
          </w:hyperlink>
        </w:p>
        <w:p w:rsidR="00967658" w:rsidRDefault="00967658" w14:paraId="17D6407F" w14:textId="2F82DAE5">
          <w:pPr>
            <w:pStyle w:val="TDC3"/>
            <w:tabs>
              <w:tab w:val="left" w:pos="2105"/>
              <w:tab w:val="right" w:leader="dot" w:pos="8828"/>
            </w:tabs>
            <w:rPr>
              <w:rFonts w:asciiTheme="minorHAnsi" w:hAnsiTheme="minorHAnsi" w:eastAsiaTheme="minorEastAsia" w:cstheme="minorBidi"/>
              <w:noProof/>
              <w:kern w:val="2"/>
              <w:sz w:val="24"/>
              <w:szCs w:val="24"/>
              <w14:ligatures w14:val="standardContextual"/>
            </w:rPr>
          </w:pPr>
          <w:hyperlink w:history="1" w:anchor="_Toc216169865">
            <w:r w:rsidRPr="00A36B9A">
              <w:rPr>
                <w:rStyle w:val="Hipervnculo"/>
                <w:noProof/>
              </w:rPr>
              <w:t>6.2.8.</w:t>
            </w:r>
            <w:r>
              <w:rPr>
                <w:rFonts w:asciiTheme="minorHAnsi" w:hAnsiTheme="minorHAnsi" w:eastAsiaTheme="minorEastAsia" w:cstheme="minorBidi"/>
                <w:noProof/>
                <w:kern w:val="2"/>
                <w:sz w:val="24"/>
                <w:szCs w:val="24"/>
                <w14:ligatures w14:val="standardContextual"/>
              </w:rPr>
              <w:tab/>
            </w:r>
            <w:r w:rsidRPr="00A36B9A">
              <w:rPr>
                <w:rStyle w:val="Hipervnculo"/>
                <w:noProof/>
              </w:rPr>
              <w:t>CENTROS DE MONITOREO</w:t>
            </w:r>
            <w:r>
              <w:rPr>
                <w:noProof/>
                <w:webHidden/>
              </w:rPr>
              <w:tab/>
            </w:r>
            <w:r>
              <w:rPr>
                <w:noProof/>
                <w:webHidden/>
              </w:rPr>
              <w:fldChar w:fldCharType="begin"/>
            </w:r>
            <w:r>
              <w:rPr>
                <w:noProof/>
                <w:webHidden/>
              </w:rPr>
              <w:instrText xml:space="preserve"> PAGEREF _Toc216169865 \h </w:instrText>
            </w:r>
            <w:r>
              <w:rPr>
                <w:noProof/>
                <w:webHidden/>
              </w:rPr>
            </w:r>
            <w:r>
              <w:rPr>
                <w:noProof/>
                <w:webHidden/>
              </w:rPr>
              <w:fldChar w:fldCharType="separate"/>
            </w:r>
            <w:r w:rsidR="00041DFA">
              <w:rPr>
                <w:noProof/>
                <w:webHidden/>
              </w:rPr>
              <w:t>95</w:t>
            </w:r>
            <w:r>
              <w:rPr>
                <w:noProof/>
                <w:webHidden/>
              </w:rPr>
              <w:fldChar w:fldCharType="end"/>
            </w:r>
          </w:hyperlink>
        </w:p>
        <w:p w:rsidR="00967658" w:rsidRDefault="00967658" w14:paraId="11750C06" w14:textId="0AA948ED">
          <w:pPr>
            <w:pStyle w:val="TDC3"/>
            <w:tabs>
              <w:tab w:val="left" w:pos="2105"/>
              <w:tab w:val="right" w:leader="dot" w:pos="8828"/>
            </w:tabs>
            <w:rPr>
              <w:rFonts w:asciiTheme="minorHAnsi" w:hAnsiTheme="minorHAnsi" w:eastAsiaTheme="minorEastAsia" w:cstheme="minorBidi"/>
              <w:noProof/>
              <w:kern w:val="2"/>
              <w:sz w:val="24"/>
              <w:szCs w:val="24"/>
              <w14:ligatures w14:val="standardContextual"/>
            </w:rPr>
          </w:pPr>
          <w:hyperlink w:history="1" w:anchor="_Toc216169866">
            <w:r w:rsidRPr="00A36B9A">
              <w:rPr>
                <w:rStyle w:val="Hipervnculo"/>
                <w:noProof/>
              </w:rPr>
              <w:t>6.2.9.</w:t>
            </w:r>
            <w:r>
              <w:rPr>
                <w:rFonts w:asciiTheme="minorHAnsi" w:hAnsiTheme="minorHAnsi" w:eastAsiaTheme="minorEastAsia" w:cstheme="minorBidi"/>
                <w:noProof/>
                <w:kern w:val="2"/>
                <w:sz w:val="24"/>
                <w:szCs w:val="24"/>
                <w14:ligatures w14:val="standardContextual"/>
              </w:rPr>
              <w:tab/>
            </w:r>
            <w:r w:rsidRPr="00A36B9A">
              <w:rPr>
                <w:rStyle w:val="Hipervnculo"/>
                <w:noProof/>
              </w:rPr>
              <w:t>DATA CENTER</w:t>
            </w:r>
            <w:r>
              <w:rPr>
                <w:noProof/>
                <w:webHidden/>
              </w:rPr>
              <w:tab/>
            </w:r>
            <w:r>
              <w:rPr>
                <w:noProof/>
                <w:webHidden/>
              </w:rPr>
              <w:fldChar w:fldCharType="begin"/>
            </w:r>
            <w:r>
              <w:rPr>
                <w:noProof/>
                <w:webHidden/>
              </w:rPr>
              <w:instrText xml:space="preserve"> PAGEREF _Toc216169866 \h </w:instrText>
            </w:r>
            <w:r>
              <w:rPr>
                <w:noProof/>
                <w:webHidden/>
              </w:rPr>
            </w:r>
            <w:r>
              <w:rPr>
                <w:noProof/>
                <w:webHidden/>
              </w:rPr>
              <w:fldChar w:fldCharType="separate"/>
            </w:r>
            <w:r w:rsidR="00041DFA">
              <w:rPr>
                <w:noProof/>
                <w:webHidden/>
              </w:rPr>
              <w:t>95</w:t>
            </w:r>
            <w:r>
              <w:rPr>
                <w:noProof/>
                <w:webHidden/>
              </w:rPr>
              <w:fldChar w:fldCharType="end"/>
            </w:r>
          </w:hyperlink>
        </w:p>
        <w:p w:rsidR="00967658" w:rsidRDefault="00967658" w14:paraId="525B0B62" w14:textId="3594940F">
          <w:pPr>
            <w:pStyle w:val="TDC3"/>
            <w:tabs>
              <w:tab w:val="left" w:pos="2105"/>
              <w:tab w:val="right" w:leader="dot" w:pos="8828"/>
            </w:tabs>
            <w:rPr>
              <w:rFonts w:asciiTheme="minorHAnsi" w:hAnsiTheme="minorHAnsi" w:eastAsiaTheme="minorEastAsia" w:cstheme="minorBidi"/>
              <w:noProof/>
              <w:kern w:val="2"/>
              <w:sz w:val="24"/>
              <w:szCs w:val="24"/>
              <w14:ligatures w14:val="standardContextual"/>
            </w:rPr>
          </w:pPr>
          <w:hyperlink w:history="1" w:anchor="_Toc216169867">
            <w:r w:rsidRPr="00A36B9A">
              <w:rPr>
                <w:rStyle w:val="Hipervnculo"/>
                <w:noProof/>
              </w:rPr>
              <w:t>6.2.10.</w:t>
            </w:r>
            <w:r>
              <w:rPr>
                <w:rFonts w:asciiTheme="minorHAnsi" w:hAnsiTheme="minorHAnsi" w:eastAsiaTheme="minorEastAsia" w:cstheme="minorBidi"/>
                <w:noProof/>
                <w:kern w:val="2"/>
                <w:sz w:val="24"/>
                <w:szCs w:val="24"/>
                <w14:ligatures w14:val="standardContextual"/>
              </w:rPr>
              <w:tab/>
            </w:r>
            <w:r w:rsidRPr="00A36B9A">
              <w:rPr>
                <w:rStyle w:val="Hipervnculo"/>
                <w:noProof/>
              </w:rPr>
              <w:t>C4-CAD</w:t>
            </w:r>
            <w:r>
              <w:rPr>
                <w:noProof/>
                <w:webHidden/>
              </w:rPr>
              <w:tab/>
            </w:r>
            <w:r>
              <w:rPr>
                <w:noProof/>
                <w:webHidden/>
              </w:rPr>
              <w:fldChar w:fldCharType="begin"/>
            </w:r>
            <w:r>
              <w:rPr>
                <w:noProof/>
                <w:webHidden/>
              </w:rPr>
              <w:instrText xml:space="preserve"> PAGEREF _Toc216169867 \h </w:instrText>
            </w:r>
            <w:r>
              <w:rPr>
                <w:noProof/>
                <w:webHidden/>
              </w:rPr>
            </w:r>
            <w:r>
              <w:rPr>
                <w:noProof/>
                <w:webHidden/>
              </w:rPr>
              <w:fldChar w:fldCharType="separate"/>
            </w:r>
            <w:r w:rsidR="00041DFA">
              <w:rPr>
                <w:noProof/>
                <w:webHidden/>
              </w:rPr>
              <w:t>95</w:t>
            </w:r>
            <w:r>
              <w:rPr>
                <w:noProof/>
                <w:webHidden/>
              </w:rPr>
              <w:fldChar w:fldCharType="end"/>
            </w:r>
          </w:hyperlink>
        </w:p>
        <w:p w:rsidR="00967658" w:rsidRDefault="00967658" w14:paraId="09D09A34" w14:textId="58595E0B">
          <w:pPr>
            <w:pStyle w:val="TDC2"/>
            <w:rPr>
              <w:rFonts w:asciiTheme="minorHAnsi" w:hAnsiTheme="minorHAnsi" w:eastAsiaTheme="minorEastAsia" w:cstheme="minorBidi"/>
              <w:noProof/>
              <w:kern w:val="2"/>
              <w:sz w:val="24"/>
              <w:szCs w:val="24"/>
              <w14:ligatures w14:val="standardContextual"/>
            </w:rPr>
          </w:pPr>
          <w:hyperlink w:history="1" w:anchor="_Toc216169868">
            <w:r w:rsidRPr="00A36B9A">
              <w:rPr>
                <w:rStyle w:val="Hipervnculo"/>
                <w:iCs/>
                <w:noProof/>
              </w:rPr>
              <w:t>6.3.</w:t>
            </w:r>
            <w:r>
              <w:rPr>
                <w:rFonts w:asciiTheme="minorHAnsi" w:hAnsiTheme="minorHAnsi" w:eastAsiaTheme="minorEastAsia" w:cstheme="minorBidi"/>
                <w:noProof/>
                <w:kern w:val="2"/>
                <w:sz w:val="24"/>
                <w:szCs w:val="24"/>
                <w14:ligatures w14:val="standardContextual"/>
              </w:rPr>
              <w:tab/>
            </w:r>
            <w:r w:rsidRPr="00A36B9A">
              <w:rPr>
                <w:rStyle w:val="Hipervnculo"/>
                <w:noProof/>
              </w:rPr>
              <w:t>LIMPIEZA DE ACRÍLICOS</w:t>
            </w:r>
            <w:r>
              <w:rPr>
                <w:noProof/>
                <w:webHidden/>
              </w:rPr>
              <w:tab/>
            </w:r>
            <w:r>
              <w:rPr>
                <w:noProof/>
                <w:webHidden/>
              </w:rPr>
              <w:fldChar w:fldCharType="begin"/>
            </w:r>
            <w:r>
              <w:rPr>
                <w:noProof/>
                <w:webHidden/>
              </w:rPr>
              <w:instrText xml:space="preserve"> PAGEREF _Toc216169868 \h </w:instrText>
            </w:r>
            <w:r>
              <w:rPr>
                <w:noProof/>
                <w:webHidden/>
              </w:rPr>
            </w:r>
            <w:r>
              <w:rPr>
                <w:noProof/>
                <w:webHidden/>
              </w:rPr>
              <w:fldChar w:fldCharType="separate"/>
            </w:r>
            <w:r w:rsidR="00041DFA">
              <w:rPr>
                <w:noProof/>
                <w:webHidden/>
              </w:rPr>
              <w:t>96</w:t>
            </w:r>
            <w:r>
              <w:rPr>
                <w:noProof/>
                <w:webHidden/>
              </w:rPr>
              <w:fldChar w:fldCharType="end"/>
            </w:r>
          </w:hyperlink>
        </w:p>
        <w:p w:rsidR="00967658" w:rsidRDefault="00967658" w14:paraId="22B86A13" w14:textId="1085984C">
          <w:pPr>
            <w:pStyle w:val="TDC1"/>
            <w:tabs>
              <w:tab w:val="left" w:pos="440"/>
              <w:tab w:val="right" w:leader="dot" w:pos="8828"/>
            </w:tabs>
            <w:rPr>
              <w:rFonts w:asciiTheme="minorHAnsi" w:hAnsiTheme="minorHAnsi" w:eastAsiaTheme="minorEastAsia" w:cstheme="minorBidi"/>
              <w:noProof/>
              <w:kern w:val="2"/>
              <w:sz w:val="24"/>
              <w:szCs w:val="24"/>
              <w14:ligatures w14:val="standardContextual"/>
            </w:rPr>
          </w:pPr>
          <w:hyperlink w:history="1" w:anchor="_Toc216169869">
            <w:r w:rsidRPr="00A36B9A">
              <w:rPr>
                <w:rStyle w:val="Hipervnculo"/>
                <w:noProof/>
              </w:rPr>
              <w:t>7.</w:t>
            </w:r>
            <w:r>
              <w:rPr>
                <w:rFonts w:asciiTheme="minorHAnsi" w:hAnsiTheme="minorHAnsi" w:eastAsiaTheme="minorEastAsia" w:cstheme="minorBidi"/>
                <w:noProof/>
                <w:kern w:val="2"/>
                <w:sz w:val="24"/>
                <w:szCs w:val="24"/>
                <w14:ligatures w14:val="standardContextual"/>
              </w:rPr>
              <w:tab/>
            </w:r>
            <w:r w:rsidRPr="00A36B9A">
              <w:rPr>
                <w:rStyle w:val="Hipervnculo"/>
                <w:noProof/>
              </w:rPr>
              <w:t>INFORME DE SINIESTROS</w:t>
            </w:r>
            <w:r>
              <w:rPr>
                <w:noProof/>
                <w:webHidden/>
              </w:rPr>
              <w:tab/>
            </w:r>
            <w:r>
              <w:rPr>
                <w:noProof/>
                <w:webHidden/>
              </w:rPr>
              <w:fldChar w:fldCharType="begin"/>
            </w:r>
            <w:r>
              <w:rPr>
                <w:noProof/>
                <w:webHidden/>
              </w:rPr>
              <w:instrText xml:space="preserve"> PAGEREF _Toc216169869 \h </w:instrText>
            </w:r>
            <w:r>
              <w:rPr>
                <w:noProof/>
                <w:webHidden/>
              </w:rPr>
            </w:r>
            <w:r>
              <w:rPr>
                <w:noProof/>
                <w:webHidden/>
              </w:rPr>
              <w:fldChar w:fldCharType="separate"/>
            </w:r>
            <w:r w:rsidR="00041DFA">
              <w:rPr>
                <w:noProof/>
                <w:webHidden/>
              </w:rPr>
              <w:t>98</w:t>
            </w:r>
            <w:r>
              <w:rPr>
                <w:noProof/>
                <w:webHidden/>
              </w:rPr>
              <w:fldChar w:fldCharType="end"/>
            </w:r>
          </w:hyperlink>
        </w:p>
        <w:p w:rsidR="00967658" w:rsidRDefault="00967658" w14:paraId="17CA22B0" w14:textId="098D42B3">
          <w:pPr>
            <w:pStyle w:val="TDC1"/>
            <w:tabs>
              <w:tab w:val="left" w:pos="440"/>
              <w:tab w:val="right" w:leader="dot" w:pos="8828"/>
            </w:tabs>
            <w:rPr>
              <w:rFonts w:asciiTheme="minorHAnsi" w:hAnsiTheme="minorHAnsi" w:eastAsiaTheme="minorEastAsia" w:cstheme="minorBidi"/>
              <w:noProof/>
              <w:kern w:val="2"/>
              <w:sz w:val="24"/>
              <w:szCs w:val="24"/>
              <w14:ligatures w14:val="standardContextual"/>
            </w:rPr>
          </w:pPr>
          <w:hyperlink w:history="1" w:anchor="_Toc216169870">
            <w:r w:rsidRPr="00A36B9A">
              <w:rPr>
                <w:rStyle w:val="Hipervnculo"/>
                <w:noProof/>
              </w:rPr>
              <w:t>8.</w:t>
            </w:r>
            <w:r>
              <w:rPr>
                <w:rFonts w:asciiTheme="minorHAnsi" w:hAnsiTheme="minorHAnsi" w:eastAsiaTheme="minorEastAsia" w:cstheme="minorBidi"/>
                <w:noProof/>
                <w:kern w:val="2"/>
                <w:sz w:val="24"/>
                <w:szCs w:val="24"/>
                <w14:ligatures w14:val="standardContextual"/>
              </w:rPr>
              <w:tab/>
            </w:r>
            <w:r w:rsidRPr="00A36B9A">
              <w:rPr>
                <w:rStyle w:val="Hipervnculo"/>
                <w:noProof/>
              </w:rPr>
              <w:t>EJECUCIÓN PRESUPUESTAL CONTRATO SCJ-1809-2024</w:t>
            </w:r>
            <w:r>
              <w:rPr>
                <w:noProof/>
                <w:webHidden/>
              </w:rPr>
              <w:tab/>
            </w:r>
            <w:r>
              <w:rPr>
                <w:noProof/>
                <w:webHidden/>
              </w:rPr>
              <w:fldChar w:fldCharType="begin"/>
            </w:r>
            <w:r>
              <w:rPr>
                <w:noProof/>
                <w:webHidden/>
              </w:rPr>
              <w:instrText xml:space="preserve"> PAGEREF _Toc216169870 \h </w:instrText>
            </w:r>
            <w:r>
              <w:rPr>
                <w:noProof/>
                <w:webHidden/>
              </w:rPr>
            </w:r>
            <w:r>
              <w:rPr>
                <w:noProof/>
                <w:webHidden/>
              </w:rPr>
              <w:fldChar w:fldCharType="separate"/>
            </w:r>
            <w:r w:rsidR="00041DFA">
              <w:rPr>
                <w:noProof/>
                <w:webHidden/>
              </w:rPr>
              <w:t>99</w:t>
            </w:r>
            <w:r>
              <w:rPr>
                <w:noProof/>
                <w:webHidden/>
              </w:rPr>
              <w:fldChar w:fldCharType="end"/>
            </w:r>
          </w:hyperlink>
        </w:p>
        <w:p w:rsidR="00967658" w:rsidRDefault="00967658" w14:paraId="40A16DDD" w14:textId="60418CAB">
          <w:pPr>
            <w:pStyle w:val="TDC2"/>
            <w:rPr>
              <w:rFonts w:asciiTheme="minorHAnsi" w:hAnsiTheme="minorHAnsi" w:eastAsiaTheme="minorEastAsia" w:cstheme="minorBidi"/>
              <w:noProof/>
              <w:kern w:val="2"/>
              <w:sz w:val="24"/>
              <w:szCs w:val="24"/>
              <w14:ligatures w14:val="standardContextual"/>
            </w:rPr>
          </w:pPr>
          <w:hyperlink w:history="1" w:anchor="_Toc216169871">
            <w:r w:rsidRPr="00A36B9A">
              <w:rPr>
                <w:rStyle w:val="Hipervnculo"/>
                <w:iCs/>
                <w:noProof/>
              </w:rPr>
              <w:t>8.1.</w:t>
            </w:r>
            <w:r>
              <w:rPr>
                <w:rFonts w:asciiTheme="minorHAnsi" w:hAnsiTheme="minorHAnsi" w:eastAsiaTheme="minorEastAsia" w:cstheme="minorBidi"/>
                <w:noProof/>
                <w:kern w:val="2"/>
                <w:sz w:val="24"/>
                <w:szCs w:val="24"/>
                <w14:ligatures w14:val="standardContextual"/>
              </w:rPr>
              <w:tab/>
            </w:r>
            <w:r w:rsidRPr="00A36B9A">
              <w:rPr>
                <w:rStyle w:val="Hipervnculo"/>
                <w:noProof/>
              </w:rPr>
              <w:t>EJECUCIÓN MENSUAL NOVIEMBRE 2025</w:t>
            </w:r>
            <w:r>
              <w:rPr>
                <w:noProof/>
                <w:webHidden/>
              </w:rPr>
              <w:tab/>
            </w:r>
            <w:r>
              <w:rPr>
                <w:noProof/>
                <w:webHidden/>
              </w:rPr>
              <w:fldChar w:fldCharType="begin"/>
            </w:r>
            <w:r>
              <w:rPr>
                <w:noProof/>
                <w:webHidden/>
              </w:rPr>
              <w:instrText xml:space="preserve"> PAGEREF _Toc216169871 \h </w:instrText>
            </w:r>
            <w:r>
              <w:rPr>
                <w:noProof/>
                <w:webHidden/>
              </w:rPr>
            </w:r>
            <w:r>
              <w:rPr>
                <w:noProof/>
                <w:webHidden/>
              </w:rPr>
              <w:fldChar w:fldCharType="separate"/>
            </w:r>
            <w:r w:rsidR="00041DFA">
              <w:rPr>
                <w:noProof/>
                <w:webHidden/>
              </w:rPr>
              <w:t>99</w:t>
            </w:r>
            <w:r>
              <w:rPr>
                <w:noProof/>
                <w:webHidden/>
              </w:rPr>
              <w:fldChar w:fldCharType="end"/>
            </w:r>
          </w:hyperlink>
        </w:p>
        <w:p w:rsidR="00967658" w:rsidRDefault="00967658" w14:paraId="0C008C68" w14:textId="1CDA2EAD">
          <w:pPr>
            <w:pStyle w:val="TDC2"/>
            <w:rPr>
              <w:rFonts w:asciiTheme="minorHAnsi" w:hAnsiTheme="minorHAnsi" w:eastAsiaTheme="minorEastAsia" w:cstheme="minorBidi"/>
              <w:noProof/>
              <w:kern w:val="2"/>
              <w:sz w:val="24"/>
              <w:szCs w:val="24"/>
              <w14:ligatures w14:val="standardContextual"/>
            </w:rPr>
          </w:pPr>
          <w:hyperlink w:history="1" w:anchor="_Toc216169872">
            <w:r w:rsidRPr="00A36B9A">
              <w:rPr>
                <w:rStyle w:val="Hipervnculo"/>
                <w:iCs/>
                <w:noProof/>
              </w:rPr>
              <w:t>8.2.</w:t>
            </w:r>
            <w:r>
              <w:rPr>
                <w:rFonts w:asciiTheme="minorHAnsi" w:hAnsiTheme="minorHAnsi" w:eastAsiaTheme="minorEastAsia" w:cstheme="minorBidi"/>
                <w:noProof/>
                <w:kern w:val="2"/>
                <w:sz w:val="24"/>
                <w:szCs w:val="24"/>
                <w14:ligatures w14:val="standardContextual"/>
              </w:rPr>
              <w:tab/>
            </w:r>
            <w:r w:rsidRPr="00A36B9A">
              <w:rPr>
                <w:rStyle w:val="Hipervnculo"/>
                <w:noProof/>
              </w:rPr>
              <w:t>CONSOLIDADO PRESUPUESTAL CONTRATO SCJ-1809-2024</w:t>
            </w:r>
            <w:r>
              <w:rPr>
                <w:noProof/>
                <w:webHidden/>
              </w:rPr>
              <w:tab/>
            </w:r>
            <w:r>
              <w:rPr>
                <w:noProof/>
                <w:webHidden/>
              </w:rPr>
              <w:fldChar w:fldCharType="begin"/>
            </w:r>
            <w:r>
              <w:rPr>
                <w:noProof/>
                <w:webHidden/>
              </w:rPr>
              <w:instrText xml:space="preserve"> PAGEREF _Toc216169872 \h </w:instrText>
            </w:r>
            <w:r>
              <w:rPr>
                <w:noProof/>
                <w:webHidden/>
              </w:rPr>
            </w:r>
            <w:r>
              <w:rPr>
                <w:noProof/>
                <w:webHidden/>
              </w:rPr>
              <w:fldChar w:fldCharType="separate"/>
            </w:r>
            <w:r w:rsidR="00041DFA">
              <w:rPr>
                <w:noProof/>
                <w:webHidden/>
              </w:rPr>
              <w:t>100</w:t>
            </w:r>
            <w:r>
              <w:rPr>
                <w:noProof/>
                <w:webHidden/>
              </w:rPr>
              <w:fldChar w:fldCharType="end"/>
            </w:r>
          </w:hyperlink>
        </w:p>
        <w:p w:rsidR="00967658" w:rsidRDefault="00967658" w14:paraId="0C173273" w14:textId="42B7EDB8">
          <w:pPr>
            <w:pStyle w:val="TDC1"/>
            <w:tabs>
              <w:tab w:val="left" w:pos="440"/>
              <w:tab w:val="right" w:leader="dot" w:pos="8828"/>
            </w:tabs>
            <w:rPr>
              <w:rFonts w:asciiTheme="minorHAnsi" w:hAnsiTheme="minorHAnsi" w:eastAsiaTheme="minorEastAsia" w:cstheme="minorBidi"/>
              <w:noProof/>
              <w:kern w:val="2"/>
              <w:sz w:val="24"/>
              <w:szCs w:val="24"/>
              <w14:ligatures w14:val="standardContextual"/>
            </w:rPr>
          </w:pPr>
          <w:hyperlink w:history="1" w:anchor="_Toc216169873">
            <w:r w:rsidRPr="00A36B9A">
              <w:rPr>
                <w:rStyle w:val="Hipervnculo"/>
                <w:noProof/>
              </w:rPr>
              <w:t>9.</w:t>
            </w:r>
            <w:r>
              <w:rPr>
                <w:rFonts w:asciiTheme="minorHAnsi" w:hAnsiTheme="minorHAnsi" w:eastAsiaTheme="minorEastAsia" w:cstheme="minorBidi"/>
                <w:noProof/>
                <w:kern w:val="2"/>
                <w:sz w:val="24"/>
                <w:szCs w:val="24"/>
                <w14:ligatures w14:val="standardContextual"/>
              </w:rPr>
              <w:tab/>
            </w:r>
            <w:r w:rsidRPr="00A36B9A">
              <w:rPr>
                <w:rStyle w:val="Hipervnculo"/>
                <w:noProof/>
              </w:rPr>
              <w:t>MATRIZ DE RIESGOS</w:t>
            </w:r>
            <w:r>
              <w:rPr>
                <w:noProof/>
                <w:webHidden/>
              </w:rPr>
              <w:tab/>
            </w:r>
            <w:r>
              <w:rPr>
                <w:noProof/>
                <w:webHidden/>
              </w:rPr>
              <w:fldChar w:fldCharType="begin"/>
            </w:r>
            <w:r>
              <w:rPr>
                <w:noProof/>
                <w:webHidden/>
              </w:rPr>
              <w:instrText xml:space="preserve"> PAGEREF _Toc216169873 \h </w:instrText>
            </w:r>
            <w:r>
              <w:rPr>
                <w:noProof/>
                <w:webHidden/>
              </w:rPr>
            </w:r>
            <w:r>
              <w:rPr>
                <w:noProof/>
                <w:webHidden/>
              </w:rPr>
              <w:fldChar w:fldCharType="separate"/>
            </w:r>
            <w:r w:rsidR="00041DFA">
              <w:rPr>
                <w:noProof/>
                <w:webHidden/>
              </w:rPr>
              <w:t>102</w:t>
            </w:r>
            <w:r>
              <w:rPr>
                <w:noProof/>
                <w:webHidden/>
              </w:rPr>
              <w:fldChar w:fldCharType="end"/>
            </w:r>
          </w:hyperlink>
        </w:p>
        <w:p w:rsidR="00967658" w:rsidRDefault="00967658" w14:paraId="70F70FE2" w14:textId="77FB5F59">
          <w:pPr>
            <w:pStyle w:val="TDC1"/>
            <w:tabs>
              <w:tab w:val="left" w:pos="2105"/>
              <w:tab w:val="right" w:leader="dot" w:pos="8828"/>
            </w:tabs>
            <w:rPr>
              <w:rFonts w:asciiTheme="minorHAnsi" w:hAnsiTheme="minorHAnsi" w:eastAsiaTheme="minorEastAsia" w:cstheme="minorBidi"/>
              <w:noProof/>
              <w:kern w:val="2"/>
              <w:sz w:val="24"/>
              <w:szCs w:val="24"/>
              <w14:ligatures w14:val="standardContextual"/>
            </w:rPr>
          </w:pPr>
          <w:hyperlink w:history="1" w:anchor="_Toc216169874">
            <w:r w:rsidRPr="00A36B9A">
              <w:rPr>
                <w:rStyle w:val="Hipervnculo"/>
                <w:noProof/>
              </w:rPr>
              <w:t>10.</w:t>
            </w:r>
            <w:r>
              <w:rPr>
                <w:rFonts w:asciiTheme="minorHAnsi" w:hAnsiTheme="minorHAnsi" w:eastAsiaTheme="minorEastAsia" w:cstheme="minorBidi"/>
                <w:noProof/>
                <w:kern w:val="2"/>
                <w:sz w:val="24"/>
                <w:szCs w:val="24"/>
                <w14:ligatures w14:val="standardContextual"/>
              </w:rPr>
              <w:tab/>
            </w:r>
            <w:r w:rsidRPr="00A36B9A">
              <w:rPr>
                <w:rStyle w:val="Hipervnculo"/>
                <w:noProof/>
              </w:rPr>
              <w:t>INFORME MENSUAL DE GESTIÓN SGSST</w:t>
            </w:r>
            <w:r>
              <w:rPr>
                <w:noProof/>
                <w:webHidden/>
              </w:rPr>
              <w:tab/>
            </w:r>
            <w:r>
              <w:rPr>
                <w:noProof/>
                <w:webHidden/>
              </w:rPr>
              <w:fldChar w:fldCharType="begin"/>
            </w:r>
            <w:r>
              <w:rPr>
                <w:noProof/>
                <w:webHidden/>
              </w:rPr>
              <w:instrText xml:space="preserve"> PAGEREF _Toc216169874 \h </w:instrText>
            </w:r>
            <w:r>
              <w:rPr>
                <w:noProof/>
                <w:webHidden/>
              </w:rPr>
            </w:r>
            <w:r>
              <w:rPr>
                <w:noProof/>
                <w:webHidden/>
              </w:rPr>
              <w:fldChar w:fldCharType="separate"/>
            </w:r>
            <w:r w:rsidR="00041DFA">
              <w:rPr>
                <w:noProof/>
                <w:webHidden/>
              </w:rPr>
              <w:t>103</w:t>
            </w:r>
            <w:r>
              <w:rPr>
                <w:noProof/>
                <w:webHidden/>
              </w:rPr>
              <w:fldChar w:fldCharType="end"/>
            </w:r>
          </w:hyperlink>
        </w:p>
        <w:p w:rsidR="00967658" w:rsidRDefault="00967658" w14:paraId="51295473" w14:textId="04790B3B">
          <w:pPr>
            <w:pStyle w:val="TDC2"/>
            <w:rPr>
              <w:rFonts w:asciiTheme="minorHAnsi" w:hAnsiTheme="minorHAnsi" w:eastAsiaTheme="minorEastAsia" w:cstheme="minorBidi"/>
              <w:noProof/>
              <w:kern w:val="2"/>
              <w:sz w:val="24"/>
              <w:szCs w:val="24"/>
              <w14:ligatures w14:val="standardContextual"/>
            </w:rPr>
          </w:pPr>
          <w:hyperlink w:history="1" w:anchor="_Toc216169875">
            <w:r w:rsidRPr="00A36B9A">
              <w:rPr>
                <w:rStyle w:val="Hipervnculo"/>
                <w:iCs/>
                <w:noProof/>
              </w:rPr>
              <w:t>10.1.</w:t>
            </w:r>
            <w:r>
              <w:rPr>
                <w:rFonts w:asciiTheme="minorHAnsi" w:hAnsiTheme="minorHAnsi" w:eastAsiaTheme="minorEastAsia" w:cstheme="minorBidi"/>
                <w:noProof/>
                <w:kern w:val="2"/>
                <w:sz w:val="24"/>
                <w:szCs w:val="24"/>
                <w14:ligatures w14:val="standardContextual"/>
              </w:rPr>
              <w:tab/>
            </w:r>
            <w:r w:rsidRPr="00A36B9A">
              <w:rPr>
                <w:rStyle w:val="Hipervnculo"/>
                <w:noProof/>
              </w:rPr>
              <w:t>INTRODUCCIÓN</w:t>
            </w:r>
            <w:r>
              <w:rPr>
                <w:noProof/>
                <w:webHidden/>
              </w:rPr>
              <w:tab/>
            </w:r>
            <w:r>
              <w:rPr>
                <w:noProof/>
                <w:webHidden/>
              </w:rPr>
              <w:fldChar w:fldCharType="begin"/>
            </w:r>
            <w:r>
              <w:rPr>
                <w:noProof/>
                <w:webHidden/>
              </w:rPr>
              <w:instrText xml:space="preserve"> PAGEREF _Toc216169875 \h </w:instrText>
            </w:r>
            <w:r>
              <w:rPr>
                <w:noProof/>
                <w:webHidden/>
              </w:rPr>
            </w:r>
            <w:r>
              <w:rPr>
                <w:noProof/>
                <w:webHidden/>
              </w:rPr>
              <w:fldChar w:fldCharType="separate"/>
            </w:r>
            <w:r w:rsidR="00041DFA">
              <w:rPr>
                <w:noProof/>
                <w:webHidden/>
              </w:rPr>
              <w:t>103</w:t>
            </w:r>
            <w:r>
              <w:rPr>
                <w:noProof/>
                <w:webHidden/>
              </w:rPr>
              <w:fldChar w:fldCharType="end"/>
            </w:r>
          </w:hyperlink>
        </w:p>
        <w:p w:rsidR="00967658" w:rsidRDefault="00967658" w14:paraId="3999A9A7" w14:textId="39C16BA6">
          <w:pPr>
            <w:pStyle w:val="TDC2"/>
            <w:rPr>
              <w:rFonts w:asciiTheme="minorHAnsi" w:hAnsiTheme="minorHAnsi" w:eastAsiaTheme="minorEastAsia" w:cstheme="minorBidi"/>
              <w:noProof/>
              <w:kern w:val="2"/>
              <w:sz w:val="24"/>
              <w:szCs w:val="24"/>
              <w14:ligatures w14:val="standardContextual"/>
            </w:rPr>
          </w:pPr>
          <w:hyperlink w:history="1" w:anchor="_Toc216169876">
            <w:r w:rsidRPr="00A36B9A">
              <w:rPr>
                <w:rStyle w:val="Hipervnculo"/>
                <w:iCs/>
                <w:noProof/>
              </w:rPr>
              <w:t>10.2.</w:t>
            </w:r>
            <w:r>
              <w:rPr>
                <w:rFonts w:asciiTheme="minorHAnsi" w:hAnsiTheme="minorHAnsi" w:eastAsiaTheme="minorEastAsia" w:cstheme="minorBidi"/>
                <w:noProof/>
                <w:kern w:val="2"/>
                <w:sz w:val="24"/>
                <w:szCs w:val="24"/>
                <w14:ligatures w14:val="standardContextual"/>
              </w:rPr>
              <w:tab/>
            </w:r>
            <w:r w:rsidRPr="00A36B9A">
              <w:rPr>
                <w:rStyle w:val="Hipervnculo"/>
                <w:noProof/>
              </w:rPr>
              <w:t>OBJETIVO:</w:t>
            </w:r>
            <w:r>
              <w:rPr>
                <w:noProof/>
                <w:webHidden/>
              </w:rPr>
              <w:tab/>
            </w:r>
            <w:r>
              <w:rPr>
                <w:noProof/>
                <w:webHidden/>
              </w:rPr>
              <w:fldChar w:fldCharType="begin"/>
            </w:r>
            <w:r>
              <w:rPr>
                <w:noProof/>
                <w:webHidden/>
              </w:rPr>
              <w:instrText xml:space="preserve"> PAGEREF _Toc216169876 \h </w:instrText>
            </w:r>
            <w:r>
              <w:rPr>
                <w:noProof/>
                <w:webHidden/>
              </w:rPr>
            </w:r>
            <w:r>
              <w:rPr>
                <w:noProof/>
                <w:webHidden/>
              </w:rPr>
              <w:fldChar w:fldCharType="separate"/>
            </w:r>
            <w:r w:rsidR="00041DFA">
              <w:rPr>
                <w:noProof/>
                <w:webHidden/>
              </w:rPr>
              <w:t>104</w:t>
            </w:r>
            <w:r>
              <w:rPr>
                <w:noProof/>
                <w:webHidden/>
              </w:rPr>
              <w:fldChar w:fldCharType="end"/>
            </w:r>
          </w:hyperlink>
        </w:p>
        <w:p w:rsidR="00967658" w:rsidRDefault="00967658" w14:paraId="570E3865" w14:textId="0C6B5491">
          <w:pPr>
            <w:pStyle w:val="TDC2"/>
            <w:rPr>
              <w:rFonts w:asciiTheme="minorHAnsi" w:hAnsiTheme="minorHAnsi" w:eastAsiaTheme="minorEastAsia" w:cstheme="minorBidi"/>
              <w:noProof/>
              <w:kern w:val="2"/>
              <w:sz w:val="24"/>
              <w:szCs w:val="24"/>
              <w14:ligatures w14:val="standardContextual"/>
            </w:rPr>
          </w:pPr>
          <w:hyperlink w:history="1" w:anchor="_Toc216169877">
            <w:r w:rsidRPr="00A36B9A">
              <w:rPr>
                <w:rStyle w:val="Hipervnculo"/>
                <w:iCs/>
                <w:noProof/>
              </w:rPr>
              <w:t>10.3.</w:t>
            </w:r>
            <w:r>
              <w:rPr>
                <w:rFonts w:asciiTheme="minorHAnsi" w:hAnsiTheme="minorHAnsi" w:eastAsiaTheme="minorEastAsia" w:cstheme="minorBidi"/>
                <w:noProof/>
                <w:kern w:val="2"/>
                <w:sz w:val="24"/>
                <w:szCs w:val="24"/>
                <w14:ligatures w14:val="standardContextual"/>
              </w:rPr>
              <w:tab/>
            </w:r>
            <w:r w:rsidRPr="00A36B9A">
              <w:rPr>
                <w:rStyle w:val="Hipervnculo"/>
                <w:noProof/>
              </w:rPr>
              <w:t>DESARROLLO DE ACTIVIDADES EN CUMPLIMIENTO AL SG-SST</w:t>
            </w:r>
            <w:r>
              <w:rPr>
                <w:noProof/>
                <w:webHidden/>
              </w:rPr>
              <w:tab/>
            </w:r>
            <w:r>
              <w:rPr>
                <w:noProof/>
                <w:webHidden/>
              </w:rPr>
              <w:fldChar w:fldCharType="begin"/>
            </w:r>
            <w:r>
              <w:rPr>
                <w:noProof/>
                <w:webHidden/>
              </w:rPr>
              <w:instrText xml:space="preserve"> PAGEREF _Toc216169877 \h </w:instrText>
            </w:r>
            <w:r>
              <w:rPr>
                <w:noProof/>
                <w:webHidden/>
              </w:rPr>
            </w:r>
            <w:r>
              <w:rPr>
                <w:noProof/>
                <w:webHidden/>
              </w:rPr>
              <w:fldChar w:fldCharType="separate"/>
            </w:r>
            <w:r w:rsidR="00041DFA">
              <w:rPr>
                <w:noProof/>
                <w:webHidden/>
              </w:rPr>
              <w:t>104</w:t>
            </w:r>
            <w:r>
              <w:rPr>
                <w:noProof/>
                <w:webHidden/>
              </w:rPr>
              <w:fldChar w:fldCharType="end"/>
            </w:r>
          </w:hyperlink>
        </w:p>
        <w:p w:rsidR="00967658" w:rsidRDefault="00967658" w14:paraId="57965488" w14:textId="3A4EA991">
          <w:pPr>
            <w:pStyle w:val="TDC2"/>
            <w:rPr>
              <w:rFonts w:asciiTheme="minorHAnsi" w:hAnsiTheme="minorHAnsi" w:eastAsiaTheme="minorEastAsia" w:cstheme="minorBidi"/>
              <w:noProof/>
              <w:kern w:val="2"/>
              <w:sz w:val="24"/>
              <w:szCs w:val="24"/>
              <w14:ligatures w14:val="standardContextual"/>
            </w:rPr>
          </w:pPr>
          <w:hyperlink w:history="1" w:anchor="_Toc216169878">
            <w:r w:rsidRPr="00A36B9A">
              <w:rPr>
                <w:rStyle w:val="Hipervnculo"/>
                <w:iCs/>
                <w:noProof/>
              </w:rPr>
              <w:t>10.4.</w:t>
            </w:r>
            <w:r>
              <w:rPr>
                <w:rFonts w:asciiTheme="minorHAnsi" w:hAnsiTheme="minorHAnsi" w:eastAsiaTheme="minorEastAsia" w:cstheme="minorBidi"/>
                <w:noProof/>
                <w:kern w:val="2"/>
                <w:sz w:val="24"/>
                <w:szCs w:val="24"/>
                <w14:ligatures w14:val="standardContextual"/>
              </w:rPr>
              <w:tab/>
            </w:r>
            <w:r w:rsidRPr="00A36B9A">
              <w:rPr>
                <w:rStyle w:val="Hipervnculo"/>
                <w:noProof/>
              </w:rPr>
              <w:t>SEGUIMIENTO AL CUMPLIMIENTO DEL SG-SST</w:t>
            </w:r>
            <w:r>
              <w:rPr>
                <w:noProof/>
                <w:webHidden/>
              </w:rPr>
              <w:tab/>
            </w:r>
            <w:r>
              <w:rPr>
                <w:noProof/>
                <w:webHidden/>
              </w:rPr>
              <w:fldChar w:fldCharType="begin"/>
            </w:r>
            <w:r>
              <w:rPr>
                <w:noProof/>
                <w:webHidden/>
              </w:rPr>
              <w:instrText xml:space="preserve"> PAGEREF _Toc216169878 \h </w:instrText>
            </w:r>
            <w:r>
              <w:rPr>
                <w:noProof/>
                <w:webHidden/>
              </w:rPr>
            </w:r>
            <w:r>
              <w:rPr>
                <w:noProof/>
                <w:webHidden/>
              </w:rPr>
              <w:fldChar w:fldCharType="separate"/>
            </w:r>
            <w:r w:rsidR="00041DFA">
              <w:rPr>
                <w:noProof/>
                <w:webHidden/>
              </w:rPr>
              <w:t>105</w:t>
            </w:r>
            <w:r>
              <w:rPr>
                <w:noProof/>
                <w:webHidden/>
              </w:rPr>
              <w:fldChar w:fldCharType="end"/>
            </w:r>
          </w:hyperlink>
        </w:p>
        <w:p w:rsidR="00967658" w:rsidRDefault="00967658" w14:paraId="3D35B714" w14:textId="0A63CC4D">
          <w:pPr>
            <w:pStyle w:val="TDC2"/>
            <w:rPr>
              <w:rFonts w:asciiTheme="minorHAnsi" w:hAnsiTheme="minorHAnsi" w:eastAsiaTheme="minorEastAsia" w:cstheme="minorBidi"/>
              <w:noProof/>
              <w:kern w:val="2"/>
              <w:sz w:val="24"/>
              <w:szCs w:val="24"/>
              <w14:ligatures w14:val="standardContextual"/>
            </w:rPr>
          </w:pPr>
          <w:hyperlink w:history="1" w:anchor="_Toc216169879">
            <w:r w:rsidRPr="00A36B9A">
              <w:rPr>
                <w:rStyle w:val="Hipervnculo"/>
                <w:iCs/>
                <w:noProof/>
              </w:rPr>
              <w:t>10.5.</w:t>
            </w:r>
            <w:r>
              <w:rPr>
                <w:rFonts w:asciiTheme="minorHAnsi" w:hAnsiTheme="minorHAnsi" w:eastAsiaTheme="minorEastAsia" w:cstheme="minorBidi"/>
                <w:noProof/>
                <w:kern w:val="2"/>
                <w:sz w:val="24"/>
                <w:szCs w:val="24"/>
                <w14:ligatures w14:val="standardContextual"/>
              </w:rPr>
              <w:tab/>
            </w:r>
            <w:r w:rsidRPr="00A36B9A">
              <w:rPr>
                <w:rStyle w:val="Hipervnculo"/>
                <w:noProof/>
              </w:rPr>
              <w:t>SOPORTES DEL SG-SST</w:t>
            </w:r>
            <w:r>
              <w:rPr>
                <w:noProof/>
                <w:webHidden/>
              </w:rPr>
              <w:tab/>
            </w:r>
            <w:r>
              <w:rPr>
                <w:noProof/>
                <w:webHidden/>
              </w:rPr>
              <w:fldChar w:fldCharType="begin"/>
            </w:r>
            <w:r>
              <w:rPr>
                <w:noProof/>
                <w:webHidden/>
              </w:rPr>
              <w:instrText xml:space="preserve"> PAGEREF _Toc216169879 \h </w:instrText>
            </w:r>
            <w:r>
              <w:rPr>
                <w:noProof/>
                <w:webHidden/>
              </w:rPr>
            </w:r>
            <w:r>
              <w:rPr>
                <w:noProof/>
                <w:webHidden/>
              </w:rPr>
              <w:fldChar w:fldCharType="separate"/>
            </w:r>
            <w:r w:rsidR="00041DFA">
              <w:rPr>
                <w:noProof/>
                <w:webHidden/>
              </w:rPr>
              <w:t>108</w:t>
            </w:r>
            <w:r>
              <w:rPr>
                <w:noProof/>
                <w:webHidden/>
              </w:rPr>
              <w:fldChar w:fldCharType="end"/>
            </w:r>
          </w:hyperlink>
        </w:p>
        <w:p w:rsidR="00967658" w:rsidRDefault="00967658" w14:paraId="50BD53A8" w14:textId="1641DED5">
          <w:pPr>
            <w:pStyle w:val="TDC2"/>
            <w:rPr>
              <w:rFonts w:asciiTheme="minorHAnsi" w:hAnsiTheme="minorHAnsi" w:eastAsiaTheme="minorEastAsia" w:cstheme="minorBidi"/>
              <w:noProof/>
              <w:kern w:val="2"/>
              <w:sz w:val="24"/>
              <w:szCs w:val="24"/>
              <w14:ligatures w14:val="standardContextual"/>
            </w:rPr>
          </w:pPr>
          <w:hyperlink w:history="1" w:anchor="_Toc216169880">
            <w:r w:rsidRPr="00A36B9A">
              <w:rPr>
                <w:rStyle w:val="Hipervnculo"/>
                <w:noProof/>
              </w:rPr>
              <w:t>INDICADORES DE CUMPLIMIENTO DEL SG-SSTA</w:t>
            </w:r>
            <w:r>
              <w:rPr>
                <w:noProof/>
                <w:webHidden/>
              </w:rPr>
              <w:tab/>
            </w:r>
            <w:r>
              <w:rPr>
                <w:noProof/>
                <w:webHidden/>
              </w:rPr>
              <w:fldChar w:fldCharType="begin"/>
            </w:r>
            <w:r>
              <w:rPr>
                <w:noProof/>
                <w:webHidden/>
              </w:rPr>
              <w:instrText xml:space="preserve"> PAGEREF _Toc216169880 \h </w:instrText>
            </w:r>
            <w:r>
              <w:rPr>
                <w:noProof/>
                <w:webHidden/>
              </w:rPr>
            </w:r>
            <w:r>
              <w:rPr>
                <w:noProof/>
                <w:webHidden/>
              </w:rPr>
              <w:fldChar w:fldCharType="separate"/>
            </w:r>
            <w:r w:rsidR="00041DFA">
              <w:rPr>
                <w:noProof/>
                <w:webHidden/>
              </w:rPr>
              <w:t>109</w:t>
            </w:r>
            <w:r>
              <w:rPr>
                <w:noProof/>
                <w:webHidden/>
              </w:rPr>
              <w:fldChar w:fldCharType="end"/>
            </w:r>
          </w:hyperlink>
        </w:p>
        <w:p w:rsidR="00967658" w:rsidRDefault="00967658" w14:paraId="0A3F2243" w14:textId="56579886">
          <w:pPr>
            <w:pStyle w:val="TDC3"/>
            <w:tabs>
              <w:tab w:val="left" w:pos="2105"/>
              <w:tab w:val="right" w:leader="dot" w:pos="8828"/>
            </w:tabs>
            <w:rPr>
              <w:rFonts w:asciiTheme="minorHAnsi" w:hAnsiTheme="minorHAnsi" w:eastAsiaTheme="minorEastAsia" w:cstheme="minorBidi"/>
              <w:noProof/>
              <w:kern w:val="2"/>
              <w:sz w:val="24"/>
              <w:szCs w:val="24"/>
              <w14:ligatures w14:val="standardContextual"/>
            </w:rPr>
          </w:pPr>
          <w:hyperlink w:history="1" w:anchor="_Toc216169881">
            <w:r w:rsidRPr="00A36B9A">
              <w:rPr>
                <w:rStyle w:val="Hipervnculo"/>
                <w:noProof/>
              </w:rPr>
              <w:t>10.5.1.</w:t>
            </w:r>
            <w:r>
              <w:rPr>
                <w:rFonts w:asciiTheme="minorHAnsi" w:hAnsiTheme="minorHAnsi" w:eastAsiaTheme="minorEastAsia" w:cstheme="minorBidi"/>
                <w:noProof/>
                <w:kern w:val="2"/>
                <w:sz w:val="24"/>
                <w:szCs w:val="24"/>
                <w14:ligatures w14:val="standardContextual"/>
              </w:rPr>
              <w:tab/>
            </w:r>
            <w:r w:rsidRPr="00A36B9A">
              <w:rPr>
                <w:rStyle w:val="Hipervnculo"/>
                <w:noProof/>
              </w:rPr>
              <w:t>DISPONIBILIDAD DE PERSONAL</w:t>
            </w:r>
            <w:r>
              <w:rPr>
                <w:noProof/>
                <w:webHidden/>
              </w:rPr>
              <w:tab/>
            </w:r>
            <w:r>
              <w:rPr>
                <w:noProof/>
                <w:webHidden/>
              </w:rPr>
              <w:fldChar w:fldCharType="begin"/>
            </w:r>
            <w:r>
              <w:rPr>
                <w:noProof/>
                <w:webHidden/>
              </w:rPr>
              <w:instrText xml:space="preserve"> PAGEREF _Toc216169881 \h </w:instrText>
            </w:r>
            <w:r>
              <w:rPr>
                <w:noProof/>
                <w:webHidden/>
              </w:rPr>
            </w:r>
            <w:r>
              <w:rPr>
                <w:noProof/>
                <w:webHidden/>
              </w:rPr>
              <w:fldChar w:fldCharType="separate"/>
            </w:r>
            <w:r w:rsidR="00041DFA">
              <w:rPr>
                <w:noProof/>
                <w:webHidden/>
              </w:rPr>
              <w:t>111</w:t>
            </w:r>
            <w:r>
              <w:rPr>
                <w:noProof/>
                <w:webHidden/>
              </w:rPr>
              <w:fldChar w:fldCharType="end"/>
            </w:r>
          </w:hyperlink>
        </w:p>
        <w:p w:rsidR="00967658" w:rsidRDefault="00967658" w14:paraId="331209BB" w14:textId="37C589DA">
          <w:pPr>
            <w:pStyle w:val="TDC3"/>
            <w:tabs>
              <w:tab w:val="left" w:pos="2105"/>
              <w:tab w:val="right" w:leader="dot" w:pos="8828"/>
            </w:tabs>
            <w:rPr>
              <w:rFonts w:asciiTheme="minorHAnsi" w:hAnsiTheme="minorHAnsi" w:eastAsiaTheme="minorEastAsia" w:cstheme="minorBidi"/>
              <w:noProof/>
              <w:kern w:val="2"/>
              <w:sz w:val="24"/>
              <w:szCs w:val="24"/>
              <w14:ligatures w14:val="standardContextual"/>
            </w:rPr>
          </w:pPr>
          <w:hyperlink w:history="1" w:anchor="_Toc216169882">
            <w:r w:rsidRPr="00A36B9A">
              <w:rPr>
                <w:rStyle w:val="Hipervnculo"/>
                <w:noProof/>
              </w:rPr>
              <w:t>10.5.2.</w:t>
            </w:r>
            <w:r>
              <w:rPr>
                <w:rFonts w:asciiTheme="minorHAnsi" w:hAnsiTheme="minorHAnsi" w:eastAsiaTheme="minorEastAsia" w:cstheme="minorBidi"/>
                <w:noProof/>
                <w:kern w:val="2"/>
                <w:sz w:val="24"/>
                <w:szCs w:val="24"/>
                <w14:ligatures w14:val="standardContextual"/>
              </w:rPr>
              <w:tab/>
            </w:r>
            <w:r w:rsidRPr="00A36B9A">
              <w:rPr>
                <w:rStyle w:val="Hipervnculo"/>
                <w:noProof/>
              </w:rPr>
              <w:t>PROCESOS DE INDUCCIÓN Y CAPACITACIÓN</w:t>
            </w:r>
            <w:r>
              <w:rPr>
                <w:noProof/>
                <w:webHidden/>
              </w:rPr>
              <w:tab/>
            </w:r>
            <w:r>
              <w:rPr>
                <w:noProof/>
                <w:webHidden/>
              </w:rPr>
              <w:fldChar w:fldCharType="begin"/>
            </w:r>
            <w:r>
              <w:rPr>
                <w:noProof/>
                <w:webHidden/>
              </w:rPr>
              <w:instrText xml:space="preserve"> PAGEREF _Toc216169882 \h </w:instrText>
            </w:r>
            <w:r>
              <w:rPr>
                <w:noProof/>
                <w:webHidden/>
              </w:rPr>
            </w:r>
            <w:r>
              <w:rPr>
                <w:noProof/>
                <w:webHidden/>
              </w:rPr>
              <w:fldChar w:fldCharType="separate"/>
            </w:r>
            <w:r w:rsidR="00041DFA">
              <w:rPr>
                <w:noProof/>
                <w:webHidden/>
              </w:rPr>
              <w:t>113</w:t>
            </w:r>
            <w:r>
              <w:rPr>
                <w:noProof/>
                <w:webHidden/>
              </w:rPr>
              <w:fldChar w:fldCharType="end"/>
            </w:r>
          </w:hyperlink>
        </w:p>
        <w:p w:rsidR="00967658" w:rsidRDefault="00967658" w14:paraId="560C16E9" w14:textId="1103AA6E">
          <w:pPr>
            <w:pStyle w:val="TDC3"/>
            <w:tabs>
              <w:tab w:val="left" w:pos="2105"/>
              <w:tab w:val="right" w:leader="dot" w:pos="8828"/>
            </w:tabs>
            <w:rPr>
              <w:rFonts w:asciiTheme="minorHAnsi" w:hAnsiTheme="minorHAnsi" w:eastAsiaTheme="minorEastAsia" w:cstheme="minorBidi"/>
              <w:noProof/>
              <w:kern w:val="2"/>
              <w:sz w:val="24"/>
              <w:szCs w:val="24"/>
              <w14:ligatures w14:val="standardContextual"/>
            </w:rPr>
          </w:pPr>
          <w:hyperlink w:history="1" w:anchor="_Toc216169883">
            <w:r w:rsidRPr="00A36B9A">
              <w:rPr>
                <w:rStyle w:val="Hipervnculo"/>
                <w:noProof/>
              </w:rPr>
              <w:t>10.5.3.</w:t>
            </w:r>
            <w:r>
              <w:rPr>
                <w:rFonts w:asciiTheme="minorHAnsi" w:hAnsiTheme="minorHAnsi" w:eastAsiaTheme="minorEastAsia" w:cstheme="minorBidi"/>
                <w:noProof/>
                <w:kern w:val="2"/>
                <w:sz w:val="24"/>
                <w:szCs w:val="24"/>
                <w14:ligatures w14:val="standardContextual"/>
              </w:rPr>
              <w:tab/>
            </w:r>
            <w:r w:rsidRPr="00A36B9A">
              <w:rPr>
                <w:rStyle w:val="Hipervnculo"/>
                <w:noProof/>
              </w:rPr>
              <w:t>MONITOREO DE LA ACCIDENTALIDAD LABORAL</w:t>
            </w:r>
            <w:r>
              <w:rPr>
                <w:noProof/>
                <w:webHidden/>
              </w:rPr>
              <w:tab/>
            </w:r>
            <w:r>
              <w:rPr>
                <w:noProof/>
                <w:webHidden/>
              </w:rPr>
              <w:fldChar w:fldCharType="begin"/>
            </w:r>
            <w:r>
              <w:rPr>
                <w:noProof/>
                <w:webHidden/>
              </w:rPr>
              <w:instrText xml:space="preserve"> PAGEREF _Toc216169883 \h </w:instrText>
            </w:r>
            <w:r>
              <w:rPr>
                <w:noProof/>
                <w:webHidden/>
              </w:rPr>
            </w:r>
            <w:r>
              <w:rPr>
                <w:noProof/>
                <w:webHidden/>
              </w:rPr>
              <w:fldChar w:fldCharType="separate"/>
            </w:r>
            <w:r w:rsidR="00041DFA">
              <w:rPr>
                <w:noProof/>
                <w:webHidden/>
              </w:rPr>
              <w:t>115</w:t>
            </w:r>
            <w:r>
              <w:rPr>
                <w:noProof/>
                <w:webHidden/>
              </w:rPr>
              <w:fldChar w:fldCharType="end"/>
            </w:r>
          </w:hyperlink>
        </w:p>
        <w:p w:rsidR="00967658" w:rsidRDefault="00967658" w14:paraId="28D7C987" w14:textId="32D7478C">
          <w:pPr>
            <w:pStyle w:val="TDC3"/>
            <w:tabs>
              <w:tab w:val="left" w:pos="2105"/>
              <w:tab w:val="right" w:leader="dot" w:pos="8828"/>
            </w:tabs>
            <w:rPr>
              <w:rFonts w:asciiTheme="minorHAnsi" w:hAnsiTheme="minorHAnsi" w:eastAsiaTheme="minorEastAsia" w:cstheme="minorBidi"/>
              <w:noProof/>
              <w:kern w:val="2"/>
              <w:sz w:val="24"/>
              <w:szCs w:val="24"/>
              <w14:ligatures w14:val="standardContextual"/>
            </w:rPr>
          </w:pPr>
          <w:hyperlink w:history="1" w:anchor="_Toc216169884">
            <w:r w:rsidRPr="00A36B9A">
              <w:rPr>
                <w:rStyle w:val="Hipervnculo"/>
                <w:noProof/>
              </w:rPr>
              <w:t>10.5.4.</w:t>
            </w:r>
            <w:r>
              <w:rPr>
                <w:rFonts w:asciiTheme="minorHAnsi" w:hAnsiTheme="minorHAnsi" w:eastAsiaTheme="minorEastAsia" w:cstheme="minorBidi"/>
                <w:noProof/>
                <w:kern w:val="2"/>
                <w:sz w:val="24"/>
                <w:szCs w:val="24"/>
                <w14:ligatures w14:val="standardContextual"/>
              </w:rPr>
              <w:tab/>
            </w:r>
            <w:r w:rsidRPr="00A36B9A">
              <w:rPr>
                <w:rStyle w:val="Hipervnculo"/>
                <w:noProof/>
              </w:rPr>
              <w:t>PERMISOS DE TRABAJO E INSPECCIONES DE SEGURIDAD</w:t>
            </w:r>
            <w:r>
              <w:rPr>
                <w:noProof/>
                <w:webHidden/>
              </w:rPr>
              <w:tab/>
            </w:r>
            <w:r>
              <w:rPr>
                <w:noProof/>
                <w:webHidden/>
              </w:rPr>
              <w:fldChar w:fldCharType="begin"/>
            </w:r>
            <w:r>
              <w:rPr>
                <w:noProof/>
                <w:webHidden/>
              </w:rPr>
              <w:instrText xml:space="preserve"> PAGEREF _Toc216169884 \h </w:instrText>
            </w:r>
            <w:r>
              <w:rPr>
                <w:noProof/>
                <w:webHidden/>
              </w:rPr>
            </w:r>
            <w:r>
              <w:rPr>
                <w:noProof/>
                <w:webHidden/>
              </w:rPr>
              <w:fldChar w:fldCharType="separate"/>
            </w:r>
            <w:r w:rsidR="00041DFA">
              <w:rPr>
                <w:noProof/>
                <w:webHidden/>
              </w:rPr>
              <w:t>117</w:t>
            </w:r>
            <w:r>
              <w:rPr>
                <w:noProof/>
                <w:webHidden/>
              </w:rPr>
              <w:fldChar w:fldCharType="end"/>
            </w:r>
          </w:hyperlink>
        </w:p>
        <w:p w:rsidR="00967658" w:rsidRDefault="00967658" w14:paraId="795B148F" w14:textId="4CD784AB">
          <w:pPr>
            <w:pStyle w:val="TDC2"/>
            <w:rPr>
              <w:rFonts w:asciiTheme="minorHAnsi" w:hAnsiTheme="minorHAnsi" w:eastAsiaTheme="minorEastAsia" w:cstheme="minorBidi"/>
              <w:noProof/>
              <w:kern w:val="2"/>
              <w:sz w:val="24"/>
              <w:szCs w:val="24"/>
              <w14:ligatures w14:val="standardContextual"/>
            </w:rPr>
          </w:pPr>
          <w:hyperlink w:history="1" w:anchor="_Toc216169885">
            <w:r w:rsidRPr="00A36B9A">
              <w:rPr>
                <w:rStyle w:val="Hipervnculo"/>
                <w:iCs/>
                <w:noProof/>
              </w:rPr>
              <w:t>10.6.</w:t>
            </w:r>
            <w:r>
              <w:rPr>
                <w:rFonts w:asciiTheme="minorHAnsi" w:hAnsiTheme="minorHAnsi" w:eastAsiaTheme="minorEastAsia" w:cstheme="minorBidi"/>
                <w:noProof/>
                <w:kern w:val="2"/>
                <w:sz w:val="24"/>
                <w:szCs w:val="24"/>
                <w14:ligatures w14:val="standardContextual"/>
              </w:rPr>
              <w:tab/>
            </w:r>
            <w:r w:rsidRPr="00A36B9A">
              <w:rPr>
                <w:rStyle w:val="Hipervnculo"/>
                <w:noProof/>
              </w:rPr>
              <w:t>DOTACIÓN</w:t>
            </w:r>
            <w:r>
              <w:rPr>
                <w:noProof/>
                <w:webHidden/>
              </w:rPr>
              <w:tab/>
            </w:r>
            <w:r>
              <w:rPr>
                <w:noProof/>
                <w:webHidden/>
              </w:rPr>
              <w:fldChar w:fldCharType="begin"/>
            </w:r>
            <w:r>
              <w:rPr>
                <w:noProof/>
                <w:webHidden/>
              </w:rPr>
              <w:instrText xml:space="preserve"> PAGEREF _Toc216169885 \h </w:instrText>
            </w:r>
            <w:r>
              <w:rPr>
                <w:noProof/>
                <w:webHidden/>
              </w:rPr>
            </w:r>
            <w:r>
              <w:rPr>
                <w:noProof/>
                <w:webHidden/>
              </w:rPr>
              <w:fldChar w:fldCharType="separate"/>
            </w:r>
            <w:r w:rsidR="00041DFA">
              <w:rPr>
                <w:noProof/>
                <w:webHidden/>
              </w:rPr>
              <w:t>117</w:t>
            </w:r>
            <w:r>
              <w:rPr>
                <w:noProof/>
                <w:webHidden/>
              </w:rPr>
              <w:fldChar w:fldCharType="end"/>
            </w:r>
          </w:hyperlink>
        </w:p>
        <w:p w:rsidR="00967658" w:rsidRDefault="00967658" w14:paraId="3630ADF5" w14:textId="1C1704AE">
          <w:pPr>
            <w:pStyle w:val="TDC2"/>
            <w:rPr>
              <w:rFonts w:asciiTheme="minorHAnsi" w:hAnsiTheme="minorHAnsi" w:eastAsiaTheme="minorEastAsia" w:cstheme="minorBidi"/>
              <w:noProof/>
              <w:kern w:val="2"/>
              <w:sz w:val="24"/>
              <w:szCs w:val="24"/>
              <w14:ligatures w14:val="standardContextual"/>
            </w:rPr>
          </w:pPr>
          <w:hyperlink w:history="1" w:anchor="_Toc216169886">
            <w:r w:rsidRPr="00A36B9A">
              <w:rPr>
                <w:rStyle w:val="Hipervnculo"/>
                <w:iCs/>
                <w:noProof/>
              </w:rPr>
              <w:t>10.7.</w:t>
            </w:r>
            <w:r>
              <w:rPr>
                <w:rFonts w:asciiTheme="minorHAnsi" w:hAnsiTheme="minorHAnsi" w:eastAsiaTheme="minorEastAsia" w:cstheme="minorBidi"/>
                <w:noProof/>
                <w:kern w:val="2"/>
                <w:sz w:val="24"/>
                <w:szCs w:val="24"/>
                <w14:ligatures w14:val="standardContextual"/>
              </w:rPr>
              <w:tab/>
            </w:r>
            <w:r w:rsidRPr="00A36B9A">
              <w:rPr>
                <w:rStyle w:val="Hipervnculo"/>
                <w:noProof/>
              </w:rPr>
              <w:t>PLAN MANEJO DE TRÁNSITO</w:t>
            </w:r>
            <w:r>
              <w:rPr>
                <w:noProof/>
                <w:webHidden/>
              </w:rPr>
              <w:tab/>
            </w:r>
            <w:r>
              <w:rPr>
                <w:noProof/>
                <w:webHidden/>
              </w:rPr>
              <w:fldChar w:fldCharType="begin"/>
            </w:r>
            <w:r>
              <w:rPr>
                <w:noProof/>
                <w:webHidden/>
              </w:rPr>
              <w:instrText xml:space="preserve"> PAGEREF _Toc216169886 \h </w:instrText>
            </w:r>
            <w:r>
              <w:rPr>
                <w:noProof/>
                <w:webHidden/>
              </w:rPr>
            </w:r>
            <w:r>
              <w:rPr>
                <w:noProof/>
                <w:webHidden/>
              </w:rPr>
              <w:fldChar w:fldCharType="separate"/>
            </w:r>
            <w:r w:rsidR="00041DFA">
              <w:rPr>
                <w:noProof/>
                <w:webHidden/>
              </w:rPr>
              <w:t>118</w:t>
            </w:r>
            <w:r>
              <w:rPr>
                <w:noProof/>
                <w:webHidden/>
              </w:rPr>
              <w:fldChar w:fldCharType="end"/>
            </w:r>
          </w:hyperlink>
        </w:p>
        <w:p w:rsidR="00967658" w:rsidRDefault="00967658" w14:paraId="048E5B29" w14:textId="42C6CDAE">
          <w:pPr>
            <w:pStyle w:val="TDC3"/>
            <w:tabs>
              <w:tab w:val="left" w:pos="2105"/>
              <w:tab w:val="right" w:leader="dot" w:pos="8828"/>
            </w:tabs>
            <w:rPr>
              <w:rFonts w:asciiTheme="minorHAnsi" w:hAnsiTheme="minorHAnsi" w:eastAsiaTheme="minorEastAsia" w:cstheme="minorBidi"/>
              <w:noProof/>
              <w:kern w:val="2"/>
              <w:sz w:val="24"/>
              <w:szCs w:val="24"/>
              <w14:ligatures w14:val="standardContextual"/>
            </w:rPr>
          </w:pPr>
          <w:hyperlink w:history="1" w:anchor="_Toc216169887">
            <w:r w:rsidRPr="00A36B9A">
              <w:rPr>
                <w:rStyle w:val="Hipervnculo"/>
                <w:noProof/>
              </w:rPr>
              <w:t>10.7.1.</w:t>
            </w:r>
            <w:r>
              <w:rPr>
                <w:rFonts w:asciiTheme="minorHAnsi" w:hAnsiTheme="minorHAnsi" w:eastAsiaTheme="minorEastAsia" w:cstheme="minorBidi"/>
                <w:noProof/>
                <w:kern w:val="2"/>
                <w:sz w:val="24"/>
                <w:szCs w:val="24"/>
                <w14:ligatures w14:val="standardContextual"/>
              </w:rPr>
              <w:tab/>
            </w:r>
            <w:r w:rsidRPr="00A36B9A">
              <w:rPr>
                <w:rStyle w:val="Hipervnculo"/>
                <w:noProof/>
              </w:rPr>
              <w:t>TRAMITES REALIZADOS DURANTE EL MES</w:t>
            </w:r>
            <w:r>
              <w:rPr>
                <w:noProof/>
                <w:webHidden/>
              </w:rPr>
              <w:tab/>
            </w:r>
            <w:r>
              <w:rPr>
                <w:noProof/>
                <w:webHidden/>
              </w:rPr>
              <w:fldChar w:fldCharType="begin"/>
            </w:r>
            <w:r>
              <w:rPr>
                <w:noProof/>
                <w:webHidden/>
              </w:rPr>
              <w:instrText xml:space="preserve"> PAGEREF _Toc216169887 \h </w:instrText>
            </w:r>
            <w:r>
              <w:rPr>
                <w:noProof/>
                <w:webHidden/>
              </w:rPr>
            </w:r>
            <w:r>
              <w:rPr>
                <w:noProof/>
                <w:webHidden/>
              </w:rPr>
              <w:fldChar w:fldCharType="separate"/>
            </w:r>
            <w:r w:rsidR="00041DFA">
              <w:rPr>
                <w:noProof/>
                <w:webHidden/>
              </w:rPr>
              <w:t>119</w:t>
            </w:r>
            <w:r>
              <w:rPr>
                <w:noProof/>
                <w:webHidden/>
              </w:rPr>
              <w:fldChar w:fldCharType="end"/>
            </w:r>
          </w:hyperlink>
        </w:p>
        <w:p w:rsidR="00967658" w:rsidRDefault="00967658" w14:paraId="644BEE7D" w14:textId="65DF31BF">
          <w:pPr>
            <w:pStyle w:val="TDC3"/>
            <w:tabs>
              <w:tab w:val="left" w:pos="2105"/>
              <w:tab w:val="right" w:leader="dot" w:pos="8828"/>
            </w:tabs>
            <w:rPr>
              <w:rFonts w:asciiTheme="minorHAnsi" w:hAnsiTheme="minorHAnsi" w:eastAsiaTheme="minorEastAsia" w:cstheme="minorBidi"/>
              <w:noProof/>
              <w:kern w:val="2"/>
              <w:sz w:val="24"/>
              <w:szCs w:val="24"/>
              <w14:ligatures w14:val="standardContextual"/>
            </w:rPr>
          </w:pPr>
          <w:hyperlink w:history="1" w:anchor="_Toc216169888">
            <w:r w:rsidRPr="00A36B9A">
              <w:rPr>
                <w:rStyle w:val="Hipervnculo"/>
                <w:noProof/>
              </w:rPr>
              <w:t>10.7.2.</w:t>
            </w:r>
            <w:r>
              <w:rPr>
                <w:rFonts w:asciiTheme="minorHAnsi" w:hAnsiTheme="minorHAnsi" w:eastAsiaTheme="minorEastAsia" w:cstheme="minorBidi"/>
                <w:noProof/>
                <w:kern w:val="2"/>
                <w:sz w:val="24"/>
                <w:szCs w:val="24"/>
                <w14:ligatures w14:val="standardContextual"/>
              </w:rPr>
              <w:tab/>
            </w:r>
            <w:r w:rsidRPr="00A36B9A">
              <w:rPr>
                <w:rStyle w:val="Hipervnculo"/>
                <w:noProof/>
              </w:rPr>
              <w:t>SEÑALIZACIÓN Y PMT</w:t>
            </w:r>
            <w:r>
              <w:rPr>
                <w:noProof/>
                <w:webHidden/>
              </w:rPr>
              <w:tab/>
            </w:r>
            <w:r>
              <w:rPr>
                <w:noProof/>
                <w:webHidden/>
              </w:rPr>
              <w:fldChar w:fldCharType="begin"/>
            </w:r>
            <w:r>
              <w:rPr>
                <w:noProof/>
                <w:webHidden/>
              </w:rPr>
              <w:instrText xml:space="preserve"> PAGEREF _Toc216169888 \h </w:instrText>
            </w:r>
            <w:r>
              <w:rPr>
                <w:noProof/>
                <w:webHidden/>
              </w:rPr>
            </w:r>
            <w:r>
              <w:rPr>
                <w:noProof/>
                <w:webHidden/>
              </w:rPr>
              <w:fldChar w:fldCharType="separate"/>
            </w:r>
            <w:r w:rsidR="00041DFA">
              <w:rPr>
                <w:noProof/>
                <w:webHidden/>
              </w:rPr>
              <w:t>120</w:t>
            </w:r>
            <w:r>
              <w:rPr>
                <w:noProof/>
                <w:webHidden/>
              </w:rPr>
              <w:fldChar w:fldCharType="end"/>
            </w:r>
          </w:hyperlink>
        </w:p>
        <w:p w:rsidR="00967658" w:rsidRDefault="00967658" w14:paraId="50090CE6" w14:textId="761EF2DD">
          <w:pPr>
            <w:pStyle w:val="TDC3"/>
            <w:tabs>
              <w:tab w:val="left" w:pos="2105"/>
              <w:tab w:val="right" w:leader="dot" w:pos="8828"/>
            </w:tabs>
            <w:rPr>
              <w:rFonts w:asciiTheme="minorHAnsi" w:hAnsiTheme="minorHAnsi" w:eastAsiaTheme="minorEastAsia" w:cstheme="minorBidi"/>
              <w:noProof/>
              <w:kern w:val="2"/>
              <w:sz w:val="24"/>
              <w:szCs w:val="24"/>
              <w14:ligatures w14:val="standardContextual"/>
            </w:rPr>
          </w:pPr>
          <w:hyperlink w:history="1" w:anchor="_Toc216169889">
            <w:r w:rsidRPr="00A36B9A">
              <w:rPr>
                <w:rStyle w:val="Hipervnculo"/>
                <w:noProof/>
              </w:rPr>
              <w:t>10.7.3.</w:t>
            </w:r>
            <w:r>
              <w:rPr>
                <w:rFonts w:asciiTheme="minorHAnsi" w:hAnsiTheme="minorHAnsi" w:eastAsiaTheme="minorEastAsia" w:cstheme="minorBidi"/>
                <w:noProof/>
                <w:kern w:val="2"/>
                <w:sz w:val="24"/>
                <w:szCs w:val="24"/>
                <w14:ligatures w14:val="standardContextual"/>
              </w:rPr>
              <w:tab/>
            </w:r>
            <w:r w:rsidRPr="00A36B9A">
              <w:rPr>
                <w:rStyle w:val="Hipervnculo"/>
                <w:noProof/>
              </w:rPr>
              <w:t>MANTENIMIENTO SEÑALIZACIÓN</w:t>
            </w:r>
            <w:r>
              <w:rPr>
                <w:noProof/>
                <w:webHidden/>
              </w:rPr>
              <w:tab/>
            </w:r>
            <w:r>
              <w:rPr>
                <w:noProof/>
                <w:webHidden/>
              </w:rPr>
              <w:fldChar w:fldCharType="begin"/>
            </w:r>
            <w:r>
              <w:rPr>
                <w:noProof/>
                <w:webHidden/>
              </w:rPr>
              <w:instrText xml:space="preserve"> PAGEREF _Toc216169889 \h </w:instrText>
            </w:r>
            <w:r>
              <w:rPr>
                <w:noProof/>
                <w:webHidden/>
              </w:rPr>
            </w:r>
            <w:r>
              <w:rPr>
                <w:noProof/>
                <w:webHidden/>
              </w:rPr>
              <w:fldChar w:fldCharType="separate"/>
            </w:r>
            <w:r w:rsidR="00041DFA">
              <w:rPr>
                <w:noProof/>
                <w:webHidden/>
              </w:rPr>
              <w:t>121</w:t>
            </w:r>
            <w:r>
              <w:rPr>
                <w:noProof/>
                <w:webHidden/>
              </w:rPr>
              <w:fldChar w:fldCharType="end"/>
            </w:r>
          </w:hyperlink>
        </w:p>
        <w:p w:rsidR="00967658" w:rsidRDefault="00967658" w14:paraId="0640A515" w14:textId="794A4992">
          <w:pPr>
            <w:pStyle w:val="TDC3"/>
            <w:tabs>
              <w:tab w:val="right" w:leader="dot" w:pos="8828"/>
            </w:tabs>
            <w:rPr>
              <w:rFonts w:asciiTheme="minorHAnsi" w:hAnsiTheme="minorHAnsi" w:eastAsiaTheme="minorEastAsia" w:cstheme="minorBidi"/>
              <w:noProof/>
              <w:kern w:val="2"/>
              <w:sz w:val="24"/>
              <w:szCs w:val="24"/>
              <w14:ligatures w14:val="standardContextual"/>
            </w:rPr>
          </w:pPr>
          <w:hyperlink w:history="1" w:anchor="_Toc216169890">
            <w:r w:rsidRPr="00A36B9A">
              <w:rPr>
                <w:rStyle w:val="Hipervnculo"/>
                <w:noProof/>
              </w:rPr>
              <w:t>SEÑALIZACIÓN LUMINOSA</w:t>
            </w:r>
            <w:r>
              <w:rPr>
                <w:noProof/>
                <w:webHidden/>
              </w:rPr>
              <w:tab/>
            </w:r>
            <w:r>
              <w:rPr>
                <w:noProof/>
                <w:webHidden/>
              </w:rPr>
              <w:fldChar w:fldCharType="begin"/>
            </w:r>
            <w:r>
              <w:rPr>
                <w:noProof/>
                <w:webHidden/>
              </w:rPr>
              <w:instrText xml:space="preserve"> PAGEREF _Toc216169890 \h </w:instrText>
            </w:r>
            <w:r>
              <w:rPr>
                <w:noProof/>
                <w:webHidden/>
              </w:rPr>
            </w:r>
            <w:r>
              <w:rPr>
                <w:noProof/>
                <w:webHidden/>
              </w:rPr>
              <w:fldChar w:fldCharType="separate"/>
            </w:r>
            <w:r w:rsidR="00041DFA">
              <w:rPr>
                <w:noProof/>
                <w:webHidden/>
              </w:rPr>
              <w:t>121</w:t>
            </w:r>
            <w:r>
              <w:rPr>
                <w:noProof/>
                <w:webHidden/>
              </w:rPr>
              <w:fldChar w:fldCharType="end"/>
            </w:r>
          </w:hyperlink>
        </w:p>
        <w:p w:rsidR="00967658" w:rsidRDefault="00967658" w14:paraId="7909BBB7" w14:textId="2B15F03D">
          <w:pPr>
            <w:pStyle w:val="TDC3"/>
            <w:tabs>
              <w:tab w:val="left" w:pos="2105"/>
              <w:tab w:val="right" w:leader="dot" w:pos="8828"/>
            </w:tabs>
            <w:rPr>
              <w:rFonts w:asciiTheme="minorHAnsi" w:hAnsiTheme="minorHAnsi" w:eastAsiaTheme="minorEastAsia" w:cstheme="minorBidi"/>
              <w:noProof/>
              <w:kern w:val="2"/>
              <w:sz w:val="24"/>
              <w:szCs w:val="24"/>
              <w14:ligatures w14:val="standardContextual"/>
            </w:rPr>
          </w:pPr>
          <w:hyperlink w:history="1" w:anchor="_Toc216169891">
            <w:r w:rsidRPr="00A36B9A">
              <w:rPr>
                <w:rStyle w:val="Hipervnculo"/>
                <w:noProof/>
              </w:rPr>
              <w:t>10.7.4.</w:t>
            </w:r>
            <w:r>
              <w:rPr>
                <w:rFonts w:asciiTheme="minorHAnsi" w:hAnsiTheme="minorHAnsi" w:eastAsiaTheme="minorEastAsia" w:cstheme="minorBidi"/>
                <w:noProof/>
                <w:kern w:val="2"/>
                <w:sz w:val="24"/>
                <w:szCs w:val="24"/>
                <w14:ligatures w14:val="standardContextual"/>
              </w:rPr>
              <w:tab/>
            </w:r>
            <w:r w:rsidRPr="00A36B9A">
              <w:rPr>
                <w:rStyle w:val="Hipervnculo"/>
                <w:noProof/>
              </w:rPr>
              <w:t>PLAN DE MANEJO AMBIENTAL</w:t>
            </w:r>
            <w:r>
              <w:rPr>
                <w:noProof/>
                <w:webHidden/>
              </w:rPr>
              <w:tab/>
            </w:r>
            <w:r>
              <w:rPr>
                <w:noProof/>
                <w:webHidden/>
              </w:rPr>
              <w:fldChar w:fldCharType="begin"/>
            </w:r>
            <w:r>
              <w:rPr>
                <w:noProof/>
                <w:webHidden/>
              </w:rPr>
              <w:instrText xml:space="preserve"> PAGEREF _Toc216169891 \h </w:instrText>
            </w:r>
            <w:r>
              <w:rPr>
                <w:noProof/>
                <w:webHidden/>
              </w:rPr>
            </w:r>
            <w:r>
              <w:rPr>
                <w:noProof/>
                <w:webHidden/>
              </w:rPr>
              <w:fldChar w:fldCharType="separate"/>
            </w:r>
            <w:r w:rsidR="00041DFA">
              <w:rPr>
                <w:noProof/>
                <w:webHidden/>
              </w:rPr>
              <w:t>122</w:t>
            </w:r>
            <w:r>
              <w:rPr>
                <w:noProof/>
                <w:webHidden/>
              </w:rPr>
              <w:fldChar w:fldCharType="end"/>
            </w:r>
          </w:hyperlink>
        </w:p>
        <w:p w:rsidR="00967658" w:rsidRDefault="00967658" w14:paraId="05735851" w14:textId="4B27B32E">
          <w:pPr>
            <w:pStyle w:val="TDC3"/>
            <w:tabs>
              <w:tab w:val="left" w:pos="2105"/>
              <w:tab w:val="right" w:leader="dot" w:pos="8828"/>
            </w:tabs>
            <w:rPr>
              <w:rFonts w:asciiTheme="minorHAnsi" w:hAnsiTheme="minorHAnsi" w:eastAsiaTheme="minorEastAsia" w:cstheme="minorBidi"/>
              <w:noProof/>
              <w:kern w:val="2"/>
              <w:sz w:val="24"/>
              <w:szCs w:val="24"/>
              <w14:ligatures w14:val="standardContextual"/>
            </w:rPr>
          </w:pPr>
          <w:hyperlink w:history="1" w:anchor="_Toc216169892">
            <w:r w:rsidRPr="00A36B9A">
              <w:rPr>
                <w:rStyle w:val="Hipervnculo"/>
                <w:noProof/>
              </w:rPr>
              <w:t>10.7.5.</w:t>
            </w:r>
            <w:r>
              <w:rPr>
                <w:rFonts w:asciiTheme="minorHAnsi" w:hAnsiTheme="minorHAnsi" w:eastAsiaTheme="minorEastAsia" w:cstheme="minorBidi"/>
                <w:noProof/>
                <w:kern w:val="2"/>
                <w:sz w:val="24"/>
                <w:szCs w:val="24"/>
                <w14:ligatures w14:val="standardContextual"/>
              </w:rPr>
              <w:tab/>
            </w:r>
            <w:r w:rsidRPr="00A36B9A">
              <w:rPr>
                <w:rStyle w:val="Hipervnculo"/>
                <w:noProof/>
              </w:rPr>
              <w:t>PLÁSTICO DE UN SOLO USO</w:t>
            </w:r>
            <w:r>
              <w:rPr>
                <w:noProof/>
                <w:webHidden/>
              </w:rPr>
              <w:tab/>
            </w:r>
            <w:r>
              <w:rPr>
                <w:noProof/>
                <w:webHidden/>
              </w:rPr>
              <w:fldChar w:fldCharType="begin"/>
            </w:r>
            <w:r>
              <w:rPr>
                <w:noProof/>
                <w:webHidden/>
              </w:rPr>
              <w:instrText xml:space="preserve"> PAGEREF _Toc216169892 \h </w:instrText>
            </w:r>
            <w:r>
              <w:rPr>
                <w:noProof/>
                <w:webHidden/>
              </w:rPr>
            </w:r>
            <w:r>
              <w:rPr>
                <w:noProof/>
                <w:webHidden/>
              </w:rPr>
              <w:fldChar w:fldCharType="separate"/>
            </w:r>
            <w:r w:rsidR="00041DFA">
              <w:rPr>
                <w:noProof/>
                <w:webHidden/>
              </w:rPr>
              <w:t>122</w:t>
            </w:r>
            <w:r>
              <w:rPr>
                <w:noProof/>
                <w:webHidden/>
              </w:rPr>
              <w:fldChar w:fldCharType="end"/>
            </w:r>
          </w:hyperlink>
        </w:p>
        <w:p w:rsidR="00967658" w:rsidRDefault="00967658" w14:paraId="350FC037" w14:textId="40FC3F8E">
          <w:pPr>
            <w:pStyle w:val="TDC3"/>
            <w:tabs>
              <w:tab w:val="left" w:pos="2105"/>
              <w:tab w:val="right" w:leader="dot" w:pos="8828"/>
            </w:tabs>
            <w:rPr>
              <w:rFonts w:asciiTheme="minorHAnsi" w:hAnsiTheme="minorHAnsi" w:eastAsiaTheme="minorEastAsia" w:cstheme="minorBidi"/>
              <w:noProof/>
              <w:kern w:val="2"/>
              <w:sz w:val="24"/>
              <w:szCs w:val="24"/>
              <w14:ligatures w14:val="standardContextual"/>
            </w:rPr>
          </w:pPr>
          <w:hyperlink w:history="1" w:anchor="_Toc216169893">
            <w:r w:rsidRPr="00A36B9A">
              <w:rPr>
                <w:rStyle w:val="Hipervnculo"/>
                <w:noProof/>
              </w:rPr>
              <w:t>10.7.6.</w:t>
            </w:r>
            <w:r>
              <w:rPr>
                <w:rFonts w:asciiTheme="minorHAnsi" w:hAnsiTheme="minorHAnsi" w:eastAsiaTheme="minorEastAsia" w:cstheme="minorBidi"/>
                <w:noProof/>
                <w:kern w:val="2"/>
                <w:sz w:val="24"/>
                <w:szCs w:val="24"/>
                <w14:ligatures w14:val="standardContextual"/>
              </w:rPr>
              <w:tab/>
            </w:r>
            <w:r w:rsidRPr="00A36B9A">
              <w:rPr>
                <w:rStyle w:val="Hipervnculo"/>
                <w:noProof/>
              </w:rPr>
              <w:t>DISPOSICIÓN DE RESIDUOS</w:t>
            </w:r>
            <w:r>
              <w:rPr>
                <w:noProof/>
                <w:webHidden/>
              </w:rPr>
              <w:tab/>
            </w:r>
            <w:r>
              <w:rPr>
                <w:noProof/>
                <w:webHidden/>
              </w:rPr>
              <w:fldChar w:fldCharType="begin"/>
            </w:r>
            <w:r>
              <w:rPr>
                <w:noProof/>
                <w:webHidden/>
              </w:rPr>
              <w:instrText xml:space="preserve"> PAGEREF _Toc216169893 \h </w:instrText>
            </w:r>
            <w:r>
              <w:rPr>
                <w:noProof/>
                <w:webHidden/>
              </w:rPr>
            </w:r>
            <w:r>
              <w:rPr>
                <w:noProof/>
                <w:webHidden/>
              </w:rPr>
              <w:fldChar w:fldCharType="separate"/>
            </w:r>
            <w:r w:rsidR="00041DFA">
              <w:rPr>
                <w:noProof/>
                <w:webHidden/>
              </w:rPr>
              <w:t>122</w:t>
            </w:r>
            <w:r>
              <w:rPr>
                <w:noProof/>
                <w:webHidden/>
              </w:rPr>
              <w:fldChar w:fldCharType="end"/>
            </w:r>
          </w:hyperlink>
        </w:p>
        <w:p w:rsidR="00967658" w:rsidRDefault="00967658" w14:paraId="384DDEF0" w14:textId="47D74855">
          <w:pPr>
            <w:pStyle w:val="TDC1"/>
            <w:tabs>
              <w:tab w:val="left" w:pos="2105"/>
              <w:tab w:val="right" w:leader="dot" w:pos="8828"/>
            </w:tabs>
            <w:rPr>
              <w:rFonts w:asciiTheme="minorHAnsi" w:hAnsiTheme="minorHAnsi" w:eastAsiaTheme="minorEastAsia" w:cstheme="minorBidi"/>
              <w:noProof/>
              <w:kern w:val="2"/>
              <w:sz w:val="24"/>
              <w:szCs w:val="24"/>
              <w14:ligatures w14:val="standardContextual"/>
            </w:rPr>
          </w:pPr>
          <w:hyperlink w:history="1" w:anchor="_Toc216169894">
            <w:r w:rsidRPr="00A36B9A">
              <w:rPr>
                <w:rStyle w:val="Hipervnculo"/>
                <w:noProof/>
              </w:rPr>
              <w:t>11.</w:t>
            </w:r>
            <w:r>
              <w:rPr>
                <w:rFonts w:asciiTheme="minorHAnsi" w:hAnsiTheme="minorHAnsi" w:eastAsiaTheme="minorEastAsia" w:cstheme="minorBidi"/>
                <w:noProof/>
                <w:kern w:val="2"/>
                <w:sz w:val="24"/>
                <w:szCs w:val="24"/>
                <w14:ligatures w14:val="standardContextual"/>
              </w:rPr>
              <w:tab/>
            </w:r>
            <w:r w:rsidRPr="00A36B9A">
              <w:rPr>
                <w:rStyle w:val="Hipervnculo"/>
                <w:noProof/>
              </w:rPr>
              <w:t>VALORES PÚBLICOS</w:t>
            </w:r>
            <w:r>
              <w:rPr>
                <w:noProof/>
                <w:webHidden/>
              </w:rPr>
              <w:tab/>
            </w:r>
            <w:r>
              <w:rPr>
                <w:noProof/>
                <w:webHidden/>
              </w:rPr>
              <w:fldChar w:fldCharType="begin"/>
            </w:r>
            <w:r>
              <w:rPr>
                <w:noProof/>
                <w:webHidden/>
              </w:rPr>
              <w:instrText xml:space="preserve"> PAGEREF _Toc216169894 \h </w:instrText>
            </w:r>
            <w:r>
              <w:rPr>
                <w:noProof/>
                <w:webHidden/>
              </w:rPr>
            </w:r>
            <w:r>
              <w:rPr>
                <w:noProof/>
                <w:webHidden/>
              </w:rPr>
              <w:fldChar w:fldCharType="separate"/>
            </w:r>
            <w:r w:rsidR="00041DFA">
              <w:rPr>
                <w:noProof/>
                <w:webHidden/>
              </w:rPr>
              <w:t>126</w:t>
            </w:r>
            <w:r>
              <w:rPr>
                <w:noProof/>
                <w:webHidden/>
              </w:rPr>
              <w:fldChar w:fldCharType="end"/>
            </w:r>
          </w:hyperlink>
        </w:p>
        <w:p w:rsidR="00967658" w:rsidRDefault="00967658" w14:paraId="1E6E78AD" w14:textId="4EF8D540">
          <w:pPr>
            <w:pStyle w:val="TDC2"/>
            <w:rPr>
              <w:rFonts w:asciiTheme="minorHAnsi" w:hAnsiTheme="minorHAnsi" w:eastAsiaTheme="minorEastAsia" w:cstheme="minorBidi"/>
              <w:noProof/>
              <w:kern w:val="2"/>
              <w:sz w:val="24"/>
              <w:szCs w:val="24"/>
              <w14:ligatures w14:val="standardContextual"/>
            </w:rPr>
          </w:pPr>
          <w:hyperlink w:history="1" w:anchor="_Toc216169895">
            <w:r w:rsidRPr="00A36B9A">
              <w:rPr>
                <w:rStyle w:val="Hipervnculo"/>
                <w:iCs/>
                <w:noProof/>
              </w:rPr>
              <w:t>11.1.</w:t>
            </w:r>
            <w:r>
              <w:rPr>
                <w:rFonts w:asciiTheme="minorHAnsi" w:hAnsiTheme="minorHAnsi" w:eastAsiaTheme="minorEastAsia" w:cstheme="minorBidi"/>
                <w:noProof/>
                <w:kern w:val="2"/>
                <w:sz w:val="24"/>
                <w:szCs w:val="24"/>
                <w14:ligatures w14:val="standardContextual"/>
              </w:rPr>
              <w:tab/>
            </w:r>
            <w:r w:rsidRPr="00A36B9A">
              <w:rPr>
                <w:rStyle w:val="Hipervnculo"/>
                <w:noProof/>
              </w:rPr>
              <w:t>PILOTO DE PUNTOS CON ENERGÍA SOLAR O ALTERNATIVA</w:t>
            </w:r>
            <w:r>
              <w:rPr>
                <w:noProof/>
                <w:webHidden/>
              </w:rPr>
              <w:tab/>
            </w:r>
            <w:r>
              <w:rPr>
                <w:noProof/>
                <w:webHidden/>
              </w:rPr>
              <w:fldChar w:fldCharType="begin"/>
            </w:r>
            <w:r>
              <w:rPr>
                <w:noProof/>
                <w:webHidden/>
              </w:rPr>
              <w:instrText xml:space="preserve"> PAGEREF _Toc216169895 \h </w:instrText>
            </w:r>
            <w:r>
              <w:rPr>
                <w:noProof/>
                <w:webHidden/>
              </w:rPr>
            </w:r>
            <w:r>
              <w:rPr>
                <w:noProof/>
                <w:webHidden/>
              </w:rPr>
              <w:fldChar w:fldCharType="separate"/>
            </w:r>
            <w:r w:rsidR="00041DFA">
              <w:rPr>
                <w:noProof/>
                <w:webHidden/>
              </w:rPr>
              <w:t>126</w:t>
            </w:r>
            <w:r>
              <w:rPr>
                <w:noProof/>
                <w:webHidden/>
              </w:rPr>
              <w:fldChar w:fldCharType="end"/>
            </w:r>
          </w:hyperlink>
        </w:p>
        <w:p w:rsidR="00967658" w:rsidRDefault="00967658" w14:paraId="0F18565F" w14:textId="6810B45D">
          <w:pPr>
            <w:pStyle w:val="TDC2"/>
            <w:rPr>
              <w:rFonts w:asciiTheme="minorHAnsi" w:hAnsiTheme="minorHAnsi" w:eastAsiaTheme="minorEastAsia" w:cstheme="minorBidi"/>
              <w:noProof/>
              <w:kern w:val="2"/>
              <w:sz w:val="24"/>
              <w:szCs w:val="24"/>
              <w14:ligatures w14:val="standardContextual"/>
            </w:rPr>
          </w:pPr>
          <w:hyperlink w:history="1" w:anchor="_Toc216169896">
            <w:r w:rsidRPr="00A36B9A">
              <w:rPr>
                <w:rStyle w:val="Hipervnculo"/>
                <w:iCs/>
                <w:noProof/>
              </w:rPr>
              <w:t>11.2.</w:t>
            </w:r>
            <w:r>
              <w:rPr>
                <w:rFonts w:asciiTheme="minorHAnsi" w:hAnsiTheme="minorHAnsi" w:eastAsiaTheme="minorEastAsia" w:cstheme="minorBidi"/>
                <w:noProof/>
                <w:kern w:val="2"/>
                <w:sz w:val="24"/>
                <w:szCs w:val="24"/>
                <w14:ligatures w14:val="standardContextual"/>
              </w:rPr>
              <w:tab/>
            </w:r>
            <w:r w:rsidRPr="00A36B9A">
              <w:rPr>
                <w:rStyle w:val="Hipervnculo"/>
                <w:noProof/>
              </w:rPr>
              <w:t>PILOTO DE MÓDULOS DE MANTENIMIENTO IOT</w:t>
            </w:r>
            <w:r>
              <w:rPr>
                <w:noProof/>
                <w:webHidden/>
              </w:rPr>
              <w:tab/>
            </w:r>
            <w:r>
              <w:rPr>
                <w:noProof/>
                <w:webHidden/>
              </w:rPr>
              <w:fldChar w:fldCharType="begin"/>
            </w:r>
            <w:r>
              <w:rPr>
                <w:noProof/>
                <w:webHidden/>
              </w:rPr>
              <w:instrText xml:space="preserve"> PAGEREF _Toc216169896 \h </w:instrText>
            </w:r>
            <w:r>
              <w:rPr>
                <w:noProof/>
                <w:webHidden/>
              </w:rPr>
            </w:r>
            <w:r>
              <w:rPr>
                <w:noProof/>
                <w:webHidden/>
              </w:rPr>
              <w:fldChar w:fldCharType="separate"/>
            </w:r>
            <w:r w:rsidR="00041DFA">
              <w:rPr>
                <w:noProof/>
                <w:webHidden/>
              </w:rPr>
              <w:t>127</w:t>
            </w:r>
            <w:r>
              <w:rPr>
                <w:noProof/>
                <w:webHidden/>
              </w:rPr>
              <w:fldChar w:fldCharType="end"/>
            </w:r>
          </w:hyperlink>
        </w:p>
        <w:p w:rsidR="00967658" w:rsidRDefault="00967658" w14:paraId="33B645F7" w14:textId="4529F41D">
          <w:pPr>
            <w:pStyle w:val="TDC2"/>
            <w:rPr>
              <w:rFonts w:asciiTheme="minorHAnsi" w:hAnsiTheme="minorHAnsi" w:eastAsiaTheme="minorEastAsia" w:cstheme="minorBidi"/>
              <w:noProof/>
              <w:kern w:val="2"/>
              <w:sz w:val="24"/>
              <w:szCs w:val="24"/>
              <w14:ligatures w14:val="standardContextual"/>
            </w:rPr>
          </w:pPr>
          <w:hyperlink w:history="1" w:anchor="_Toc216169897">
            <w:r w:rsidRPr="00A36B9A">
              <w:rPr>
                <w:rStyle w:val="Hipervnculo"/>
                <w:iCs/>
                <w:noProof/>
              </w:rPr>
              <w:t>11.3.</w:t>
            </w:r>
            <w:r>
              <w:rPr>
                <w:rFonts w:asciiTheme="minorHAnsi" w:hAnsiTheme="minorHAnsi" w:eastAsiaTheme="minorEastAsia" w:cstheme="minorBidi"/>
                <w:noProof/>
                <w:kern w:val="2"/>
                <w:sz w:val="24"/>
                <w:szCs w:val="24"/>
                <w14:ligatures w14:val="standardContextual"/>
              </w:rPr>
              <w:tab/>
            </w:r>
            <w:r w:rsidRPr="00A36B9A">
              <w:rPr>
                <w:rStyle w:val="Hipervnculo"/>
                <w:noProof/>
              </w:rPr>
              <w:t>RADIO ENLACES PARA PLAZA DE BOLÍVAR</w:t>
            </w:r>
            <w:r>
              <w:rPr>
                <w:noProof/>
                <w:webHidden/>
              </w:rPr>
              <w:tab/>
            </w:r>
            <w:r>
              <w:rPr>
                <w:noProof/>
                <w:webHidden/>
              </w:rPr>
              <w:fldChar w:fldCharType="begin"/>
            </w:r>
            <w:r>
              <w:rPr>
                <w:noProof/>
                <w:webHidden/>
              </w:rPr>
              <w:instrText xml:space="preserve"> PAGEREF _Toc216169897 \h </w:instrText>
            </w:r>
            <w:r>
              <w:rPr>
                <w:noProof/>
                <w:webHidden/>
              </w:rPr>
            </w:r>
            <w:r>
              <w:rPr>
                <w:noProof/>
                <w:webHidden/>
              </w:rPr>
              <w:fldChar w:fldCharType="separate"/>
            </w:r>
            <w:r w:rsidR="00041DFA">
              <w:rPr>
                <w:noProof/>
                <w:webHidden/>
              </w:rPr>
              <w:t>127</w:t>
            </w:r>
            <w:r>
              <w:rPr>
                <w:noProof/>
                <w:webHidden/>
              </w:rPr>
              <w:fldChar w:fldCharType="end"/>
            </w:r>
          </w:hyperlink>
        </w:p>
        <w:p w:rsidR="00967658" w:rsidRDefault="00967658" w14:paraId="72A6EB32" w14:textId="519B89E2">
          <w:pPr>
            <w:pStyle w:val="TDC2"/>
            <w:rPr>
              <w:rFonts w:asciiTheme="minorHAnsi" w:hAnsiTheme="minorHAnsi" w:eastAsiaTheme="minorEastAsia" w:cstheme="minorBidi"/>
              <w:noProof/>
              <w:kern w:val="2"/>
              <w:sz w:val="24"/>
              <w:szCs w:val="24"/>
              <w14:ligatures w14:val="standardContextual"/>
            </w:rPr>
          </w:pPr>
          <w:hyperlink w:history="1" w:anchor="_Toc216169898">
            <w:r w:rsidRPr="00A36B9A">
              <w:rPr>
                <w:rStyle w:val="Hipervnculo"/>
                <w:iCs/>
                <w:noProof/>
              </w:rPr>
              <w:t>11.4.</w:t>
            </w:r>
            <w:r>
              <w:rPr>
                <w:rFonts w:asciiTheme="minorHAnsi" w:hAnsiTheme="minorHAnsi" w:eastAsiaTheme="minorEastAsia" w:cstheme="minorBidi"/>
                <w:noProof/>
                <w:kern w:val="2"/>
                <w:sz w:val="24"/>
                <w:szCs w:val="24"/>
                <w14:ligatures w14:val="standardContextual"/>
              </w:rPr>
              <w:tab/>
            </w:r>
            <w:r w:rsidRPr="00A36B9A">
              <w:rPr>
                <w:rStyle w:val="Hipervnculo"/>
                <w:noProof/>
              </w:rPr>
              <w:t>LIMPIEZAS DE ACRÍLICOS</w:t>
            </w:r>
            <w:r>
              <w:rPr>
                <w:noProof/>
                <w:webHidden/>
              </w:rPr>
              <w:tab/>
            </w:r>
            <w:r>
              <w:rPr>
                <w:noProof/>
                <w:webHidden/>
              </w:rPr>
              <w:fldChar w:fldCharType="begin"/>
            </w:r>
            <w:r>
              <w:rPr>
                <w:noProof/>
                <w:webHidden/>
              </w:rPr>
              <w:instrText xml:space="preserve"> PAGEREF _Toc216169898 \h </w:instrText>
            </w:r>
            <w:r>
              <w:rPr>
                <w:noProof/>
                <w:webHidden/>
              </w:rPr>
            </w:r>
            <w:r>
              <w:rPr>
                <w:noProof/>
                <w:webHidden/>
              </w:rPr>
              <w:fldChar w:fldCharType="separate"/>
            </w:r>
            <w:r w:rsidR="00041DFA">
              <w:rPr>
                <w:noProof/>
                <w:webHidden/>
              </w:rPr>
              <w:t>128</w:t>
            </w:r>
            <w:r>
              <w:rPr>
                <w:noProof/>
                <w:webHidden/>
              </w:rPr>
              <w:fldChar w:fldCharType="end"/>
            </w:r>
          </w:hyperlink>
        </w:p>
        <w:p w:rsidR="00967658" w:rsidRDefault="00967658" w14:paraId="0899CE89" w14:textId="076648EF">
          <w:pPr>
            <w:pStyle w:val="TDC2"/>
            <w:rPr>
              <w:rFonts w:asciiTheme="minorHAnsi" w:hAnsiTheme="minorHAnsi" w:eastAsiaTheme="minorEastAsia" w:cstheme="minorBidi"/>
              <w:noProof/>
              <w:kern w:val="2"/>
              <w:sz w:val="24"/>
              <w:szCs w:val="24"/>
              <w14:ligatures w14:val="standardContextual"/>
            </w:rPr>
          </w:pPr>
          <w:hyperlink w:history="1" w:anchor="_Toc216169899">
            <w:r w:rsidRPr="00A36B9A">
              <w:rPr>
                <w:rStyle w:val="Hipervnculo"/>
                <w:iCs/>
                <w:noProof/>
              </w:rPr>
              <w:t>11.5.</w:t>
            </w:r>
            <w:r>
              <w:rPr>
                <w:rFonts w:asciiTheme="minorHAnsi" w:hAnsiTheme="minorHAnsi" w:eastAsiaTheme="minorEastAsia" w:cstheme="minorBidi"/>
                <w:noProof/>
                <w:kern w:val="2"/>
                <w:sz w:val="24"/>
                <w:szCs w:val="24"/>
                <w14:ligatures w14:val="standardContextual"/>
              </w:rPr>
              <w:tab/>
            </w:r>
            <w:r w:rsidRPr="00A36B9A">
              <w:rPr>
                <w:rStyle w:val="Hipervnculo"/>
                <w:noProof/>
              </w:rPr>
              <w:t>INTEGRACIÓN DE ESTACIONES DE POLICÍA</w:t>
            </w:r>
            <w:r>
              <w:rPr>
                <w:noProof/>
                <w:webHidden/>
              </w:rPr>
              <w:tab/>
            </w:r>
            <w:r>
              <w:rPr>
                <w:noProof/>
                <w:webHidden/>
              </w:rPr>
              <w:fldChar w:fldCharType="begin"/>
            </w:r>
            <w:r>
              <w:rPr>
                <w:noProof/>
                <w:webHidden/>
              </w:rPr>
              <w:instrText xml:space="preserve"> PAGEREF _Toc216169899 \h </w:instrText>
            </w:r>
            <w:r>
              <w:rPr>
                <w:noProof/>
                <w:webHidden/>
              </w:rPr>
            </w:r>
            <w:r>
              <w:rPr>
                <w:noProof/>
                <w:webHidden/>
              </w:rPr>
              <w:fldChar w:fldCharType="separate"/>
            </w:r>
            <w:r w:rsidR="00041DFA">
              <w:rPr>
                <w:noProof/>
                <w:webHidden/>
              </w:rPr>
              <w:t>128</w:t>
            </w:r>
            <w:r>
              <w:rPr>
                <w:noProof/>
                <w:webHidden/>
              </w:rPr>
              <w:fldChar w:fldCharType="end"/>
            </w:r>
          </w:hyperlink>
        </w:p>
        <w:p w:rsidR="00967658" w:rsidRDefault="00967658" w14:paraId="0F950A81" w14:textId="3BEEBED1">
          <w:pPr>
            <w:pStyle w:val="TDC2"/>
            <w:rPr>
              <w:rFonts w:asciiTheme="minorHAnsi" w:hAnsiTheme="minorHAnsi" w:eastAsiaTheme="minorEastAsia" w:cstheme="minorBidi"/>
              <w:noProof/>
              <w:kern w:val="2"/>
              <w:sz w:val="24"/>
              <w:szCs w:val="24"/>
              <w14:ligatures w14:val="standardContextual"/>
            </w:rPr>
          </w:pPr>
          <w:hyperlink w:history="1" w:anchor="_Toc216169900">
            <w:r w:rsidRPr="00A36B9A">
              <w:rPr>
                <w:rStyle w:val="Hipervnculo"/>
                <w:iCs/>
                <w:noProof/>
              </w:rPr>
              <w:t>11.6.</w:t>
            </w:r>
            <w:r>
              <w:rPr>
                <w:rFonts w:asciiTheme="minorHAnsi" w:hAnsiTheme="minorHAnsi" w:eastAsiaTheme="minorEastAsia" w:cstheme="minorBidi"/>
                <w:noProof/>
                <w:kern w:val="2"/>
                <w:sz w:val="24"/>
                <w:szCs w:val="24"/>
                <w14:ligatures w14:val="standardContextual"/>
              </w:rPr>
              <w:tab/>
            </w:r>
            <w:r w:rsidRPr="00A36B9A">
              <w:rPr>
                <w:rStyle w:val="Hipervnculo"/>
                <w:noProof/>
              </w:rPr>
              <w:t>INTEGRACIÓN DE UN COLEGIO</w:t>
            </w:r>
            <w:r>
              <w:rPr>
                <w:noProof/>
                <w:webHidden/>
              </w:rPr>
              <w:tab/>
            </w:r>
            <w:r>
              <w:rPr>
                <w:noProof/>
                <w:webHidden/>
              </w:rPr>
              <w:fldChar w:fldCharType="begin"/>
            </w:r>
            <w:r>
              <w:rPr>
                <w:noProof/>
                <w:webHidden/>
              </w:rPr>
              <w:instrText xml:space="preserve"> PAGEREF _Toc216169900 \h </w:instrText>
            </w:r>
            <w:r>
              <w:rPr>
                <w:noProof/>
                <w:webHidden/>
              </w:rPr>
            </w:r>
            <w:r>
              <w:rPr>
                <w:noProof/>
                <w:webHidden/>
              </w:rPr>
              <w:fldChar w:fldCharType="separate"/>
            </w:r>
            <w:r w:rsidR="00041DFA">
              <w:rPr>
                <w:noProof/>
                <w:webHidden/>
              </w:rPr>
              <w:t>130</w:t>
            </w:r>
            <w:r>
              <w:rPr>
                <w:noProof/>
                <w:webHidden/>
              </w:rPr>
              <w:fldChar w:fldCharType="end"/>
            </w:r>
          </w:hyperlink>
        </w:p>
        <w:p w:rsidR="00967658" w:rsidRDefault="00967658" w14:paraId="63C0BB32" w14:textId="17ADA7C8">
          <w:pPr>
            <w:pStyle w:val="TDC2"/>
            <w:rPr>
              <w:rFonts w:asciiTheme="minorHAnsi" w:hAnsiTheme="minorHAnsi" w:eastAsiaTheme="minorEastAsia" w:cstheme="minorBidi"/>
              <w:noProof/>
              <w:kern w:val="2"/>
              <w:sz w:val="24"/>
              <w:szCs w:val="24"/>
              <w14:ligatures w14:val="standardContextual"/>
            </w:rPr>
          </w:pPr>
          <w:hyperlink w:history="1" w:anchor="_Toc216169901">
            <w:r w:rsidRPr="00A36B9A">
              <w:rPr>
                <w:rStyle w:val="Hipervnculo"/>
                <w:iCs/>
                <w:noProof/>
              </w:rPr>
              <w:t>11.7.</w:t>
            </w:r>
            <w:r>
              <w:rPr>
                <w:rFonts w:asciiTheme="minorHAnsi" w:hAnsiTheme="minorHAnsi" w:eastAsiaTheme="minorEastAsia" w:cstheme="minorBidi"/>
                <w:noProof/>
                <w:kern w:val="2"/>
                <w:sz w:val="24"/>
                <w:szCs w:val="24"/>
                <w14:ligatures w14:val="standardContextual"/>
              </w:rPr>
              <w:tab/>
            </w:r>
            <w:r w:rsidRPr="00A36B9A">
              <w:rPr>
                <w:rStyle w:val="Hipervnculo"/>
                <w:noProof/>
              </w:rPr>
              <w:t>DASHBOARD – DATA ANALYTICS</w:t>
            </w:r>
            <w:r>
              <w:rPr>
                <w:noProof/>
                <w:webHidden/>
              </w:rPr>
              <w:tab/>
            </w:r>
            <w:r>
              <w:rPr>
                <w:noProof/>
                <w:webHidden/>
              </w:rPr>
              <w:fldChar w:fldCharType="begin"/>
            </w:r>
            <w:r>
              <w:rPr>
                <w:noProof/>
                <w:webHidden/>
              </w:rPr>
              <w:instrText xml:space="preserve"> PAGEREF _Toc216169901 \h </w:instrText>
            </w:r>
            <w:r>
              <w:rPr>
                <w:noProof/>
                <w:webHidden/>
              </w:rPr>
            </w:r>
            <w:r>
              <w:rPr>
                <w:noProof/>
                <w:webHidden/>
              </w:rPr>
              <w:fldChar w:fldCharType="separate"/>
            </w:r>
            <w:r w:rsidR="00041DFA">
              <w:rPr>
                <w:noProof/>
                <w:webHidden/>
              </w:rPr>
              <w:t>131</w:t>
            </w:r>
            <w:r>
              <w:rPr>
                <w:noProof/>
                <w:webHidden/>
              </w:rPr>
              <w:fldChar w:fldCharType="end"/>
            </w:r>
          </w:hyperlink>
        </w:p>
        <w:p w:rsidR="00967658" w:rsidRDefault="00967658" w14:paraId="73DA602D" w14:textId="328CD2BC">
          <w:pPr>
            <w:pStyle w:val="TDC1"/>
            <w:tabs>
              <w:tab w:val="left" w:pos="2105"/>
              <w:tab w:val="right" w:leader="dot" w:pos="8828"/>
            </w:tabs>
            <w:rPr>
              <w:rFonts w:asciiTheme="minorHAnsi" w:hAnsiTheme="minorHAnsi" w:eastAsiaTheme="minorEastAsia" w:cstheme="minorBidi"/>
              <w:noProof/>
              <w:kern w:val="2"/>
              <w:sz w:val="24"/>
              <w:szCs w:val="24"/>
              <w14:ligatures w14:val="standardContextual"/>
            </w:rPr>
          </w:pPr>
          <w:hyperlink w:history="1" w:anchor="_Toc216169902">
            <w:r w:rsidRPr="00A36B9A">
              <w:rPr>
                <w:rStyle w:val="Hipervnculo"/>
                <w:noProof/>
              </w:rPr>
              <w:t>12.</w:t>
            </w:r>
            <w:r>
              <w:rPr>
                <w:rFonts w:asciiTheme="minorHAnsi" w:hAnsiTheme="minorHAnsi" w:eastAsiaTheme="minorEastAsia" w:cstheme="minorBidi"/>
                <w:noProof/>
                <w:kern w:val="2"/>
                <w:sz w:val="24"/>
                <w:szCs w:val="24"/>
                <w14:ligatures w14:val="standardContextual"/>
              </w:rPr>
              <w:tab/>
            </w:r>
            <w:r w:rsidRPr="00A36B9A">
              <w:rPr>
                <w:rStyle w:val="Hipervnculo"/>
                <w:noProof/>
              </w:rPr>
              <w:t>CONCLUSIONES</w:t>
            </w:r>
            <w:r>
              <w:rPr>
                <w:noProof/>
                <w:webHidden/>
              </w:rPr>
              <w:tab/>
            </w:r>
            <w:r>
              <w:rPr>
                <w:noProof/>
                <w:webHidden/>
              </w:rPr>
              <w:fldChar w:fldCharType="begin"/>
            </w:r>
            <w:r>
              <w:rPr>
                <w:noProof/>
                <w:webHidden/>
              </w:rPr>
              <w:instrText xml:space="preserve"> PAGEREF _Toc216169902 \h </w:instrText>
            </w:r>
            <w:r>
              <w:rPr>
                <w:noProof/>
                <w:webHidden/>
              </w:rPr>
            </w:r>
            <w:r>
              <w:rPr>
                <w:noProof/>
                <w:webHidden/>
              </w:rPr>
              <w:fldChar w:fldCharType="separate"/>
            </w:r>
            <w:r w:rsidR="00041DFA">
              <w:rPr>
                <w:noProof/>
                <w:webHidden/>
              </w:rPr>
              <w:t>132</w:t>
            </w:r>
            <w:r>
              <w:rPr>
                <w:noProof/>
                <w:webHidden/>
              </w:rPr>
              <w:fldChar w:fldCharType="end"/>
            </w:r>
          </w:hyperlink>
        </w:p>
        <w:p w:rsidR="00967658" w:rsidRDefault="00967658" w14:paraId="1BA89796" w14:textId="61E049C5">
          <w:pPr>
            <w:pStyle w:val="TDC1"/>
            <w:tabs>
              <w:tab w:val="left" w:pos="2105"/>
              <w:tab w:val="right" w:leader="dot" w:pos="8828"/>
            </w:tabs>
            <w:rPr>
              <w:rFonts w:asciiTheme="minorHAnsi" w:hAnsiTheme="minorHAnsi" w:eastAsiaTheme="minorEastAsia" w:cstheme="minorBidi"/>
              <w:noProof/>
              <w:kern w:val="2"/>
              <w:sz w:val="24"/>
              <w:szCs w:val="24"/>
              <w14:ligatures w14:val="standardContextual"/>
            </w:rPr>
          </w:pPr>
          <w:hyperlink w:history="1" w:anchor="_Toc216169903">
            <w:r w:rsidRPr="00A36B9A">
              <w:rPr>
                <w:rStyle w:val="Hipervnculo"/>
                <w:noProof/>
              </w:rPr>
              <w:t>13.</w:t>
            </w:r>
            <w:r>
              <w:rPr>
                <w:rFonts w:asciiTheme="minorHAnsi" w:hAnsiTheme="minorHAnsi" w:eastAsiaTheme="minorEastAsia" w:cstheme="minorBidi"/>
                <w:noProof/>
                <w:kern w:val="2"/>
                <w:sz w:val="24"/>
                <w:szCs w:val="24"/>
                <w14:ligatures w14:val="standardContextual"/>
              </w:rPr>
              <w:tab/>
            </w:r>
            <w:r w:rsidRPr="00A36B9A">
              <w:rPr>
                <w:rStyle w:val="Hipervnculo"/>
                <w:noProof/>
              </w:rPr>
              <w:t>ANEXOS</w:t>
            </w:r>
            <w:r>
              <w:rPr>
                <w:noProof/>
                <w:webHidden/>
              </w:rPr>
              <w:tab/>
            </w:r>
            <w:r>
              <w:rPr>
                <w:noProof/>
                <w:webHidden/>
              </w:rPr>
              <w:fldChar w:fldCharType="begin"/>
            </w:r>
            <w:r>
              <w:rPr>
                <w:noProof/>
                <w:webHidden/>
              </w:rPr>
              <w:instrText xml:space="preserve"> PAGEREF _Toc216169903 \h </w:instrText>
            </w:r>
            <w:r>
              <w:rPr>
                <w:noProof/>
                <w:webHidden/>
              </w:rPr>
            </w:r>
            <w:r>
              <w:rPr>
                <w:noProof/>
                <w:webHidden/>
              </w:rPr>
              <w:fldChar w:fldCharType="separate"/>
            </w:r>
            <w:r w:rsidR="00041DFA">
              <w:rPr>
                <w:noProof/>
                <w:webHidden/>
              </w:rPr>
              <w:t>134</w:t>
            </w:r>
            <w:r>
              <w:rPr>
                <w:noProof/>
                <w:webHidden/>
              </w:rPr>
              <w:fldChar w:fldCharType="end"/>
            </w:r>
          </w:hyperlink>
        </w:p>
        <w:p w:rsidR="00967658" w:rsidRDefault="00967658" w14:paraId="2DCC0513" w14:textId="2BAFE366">
          <w:pPr>
            <w:pStyle w:val="TDC1"/>
            <w:tabs>
              <w:tab w:val="left" w:pos="2105"/>
              <w:tab w:val="right" w:leader="dot" w:pos="8828"/>
            </w:tabs>
            <w:rPr>
              <w:rFonts w:asciiTheme="minorHAnsi" w:hAnsiTheme="minorHAnsi" w:eastAsiaTheme="minorEastAsia" w:cstheme="minorBidi"/>
              <w:noProof/>
              <w:kern w:val="2"/>
              <w:sz w:val="24"/>
              <w:szCs w:val="24"/>
              <w14:ligatures w14:val="standardContextual"/>
            </w:rPr>
          </w:pPr>
          <w:hyperlink w:history="1" w:anchor="_Toc216169904">
            <w:r w:rsidRPr="00A36B9A">
              <w:rPr>
                <w:rStyle w:val="Hipervnculo"/>
                <w:rFonts w:eastAsia="Arial"/>
                <w:noProof/>
              </w:rPr>
              <w:t>14.</w:t>
            </w:r>
            <w:r>
              <w:rPr>
                <w:rFonts w:asciiTheme="minorHAnsi" w:hAnsiTheme="minorHAnsi" w:eastAsiaTheme="minorEastAsia" w:cstheme="minorBidi"/>
                <w:noProof/>
                <w:kern w:val="2"/>
                <w:sz w:val="24"/>
                <w:szCs w:val="24"/>
                <w14:ligatures w14:val="standardContextual"/>
              </w:rPr>
              <w:tab/>
            </w:r>
            <w:r w:rsidRPr="00A36B9A">
              <w:rPr>
                <w:rStyle w:val="Hipervnculo"/>
                <w:noProof/>
              </w:rPr>
              <w:t>CONTROL DE REVISIONES Y CAMBIOS</w:t>
            </w:r>
            <w:r>
              <w:rPr>
                <w:noProof/>
                <w:webHidden/>
              </w:rPr>
              <w:tab/>
            </w:r>
            <w:r>
              <w:rPr>
                <w:noProof/>
                <w:webHidden/>
              </w:rPr>
              <w:fldChar w:fldCharType="begin"/>
            </w:r>
            <w:r>
              <w:rPr>
                <w:noProof/>
                <w:webHidden/>
              </w:rPr>
              <w:instrText xml:space="preserve"> PAGEREF _Toc216169904 \h </w:instrText>
            </w:r>
            <w:r>
              <w:rPr>
                <w:noProof/>
                <w:webHidden/>
              </w:rPr>
            </w:r>
            <w:r>
              <w:rPr>
                <w:noProof/>
                <w:webHidden/>
              </w:rPr>
              <w:fldChar w:fldCharType="separate"/>
            </w:r>
            <w:r w:rsidR="00041DFA">
              <w:rPr>
                <w:noProof/>
                <w:webHidden/>
              </w:rPr>
              <w:t>138</w:t>
            </w:r>
            <w:r>
              <w:rPr>
                <w:noProof/>
                <w:webHidden/>
              </w:rPr>
              <w:fldChar w:fldCharType="end"/>
            </w:r>
          </w:hyperlink>
        </w:p>
        <w:p w:rsidRPr="006E6062" w:rsidR="00191BDE" w:rsidRDefault="00191BDE" w14:paraId="77220E7F" w14:textId="06EB6A7F">
          <w:r w:rsidRPr="001D7FA5">
            <w:rPr>
              <w:b/>
              <w:bCs/>
            </w:rPr>
            <w:fldChar w:fldCharType="end"/>
          </w:r>
        </w:p>
      </w:sdtContent>
    </w:sdt>
    <w:p w:rsidRPr="006E6062" w:rsidR="003602D9" w:rsidP="00AC3CD2" w:rsidRDefault="003602D9" w14:paraId="6A6610C2" w14:textId="77777777">
      <w:pPr>
        <w:tabs>
          <w:tab w:val="left" w:pos="938"/>
          <w:tab w:val="center" w:pos="4419"/>
        </w:tabs>
      </w:pPr>
    </w:p>
    <w:p w:rsidRPr="006E6062" w:rsidR="009634FE" w:rsidP="00767D99" w:rsidRDefault="009634FE" w14:paraId="6DBC55AF" w14:textId="77777777">
      <w:pPr>
        <w:jc w:val="center"/>
        <w:rPr>
          <w:b/>
          <w:bCs/>
          <w:color w:val="2F5496" w:themeColor="accent1" w:themeShade="BF"/>
        </w:rPr>
        <w:sectPr w:rsidRPr="006E6062" w:rsidR="009634FE" w:rsidSect="00EE5459">
          <w:pgSz w:w="12240" w:h="15840" w:orient="portrait"/>
          <w:pgMar w:top="1417" w:right="1701" w:bottom="1417" w:left="1701" w:header="708" w:footer="708" w:gutter="0"/>
          <w:cols w:space="720"/>
        </w:sectPr>
      </w:pPr>
    </w:p>
    <w:p w:rsidRPr="006E6062" w:rsidR="00767D99" w:rsidP="00767D99" w:rsidRDefault="00767D99" w14:paraId="6266E931" w14:textId="77777777">
      <w:pPr>
        <w:jc w:val="center"/>
      </w:pPr>
      <w:r w:rsidRPr="006E6062">
        <w:rPr>
          <w:b/>
          <w:bCs/>
          <w:color w:val="2F5496" w:themeColor="accent1" w:themeShade="BF"/>
        </w:rPr>
        <w:t>ÍNDICE DE TABLAS</w:t>
      </w:r>
    </w:p>
    <w:p w:rsidRPr="006E6062" w:rsidR="00767D99" w:rsidP="019FBBF2" w:rsidRDefault="00767D99" w14:paraId="6AF55FBE" w14:textId="77777777">
      <w:pPr>
        <w:pStyle w:val="Tabladeilustraciones"/>
        <w:tabs>
          <w:tab w:val="right" w:leader="dot" w:pos="8828"/>
        </w:tabs>
        <w:rPr>
          <w:i/>
          <w:iCs/>
          <w:sz w:val="20"/>
          <w:szCs w:val="20"/>
        </w:rPr>
      </w:pPr>
    </w:p>
    <w:p w:rsidRPr="00113CF9" w:rsidR="00F124CF" w:rsidRDefault="0129FBB4" w14:paraId="72D7B723" w14:textId="7F36A364">
      <w:pPr>
        <w:pStyle w:val="Tabladeilustraciones"/>
        <w:tabs>
          <w:tab w:val="right" w:leader="dot" w:pos="8828"/>
        </w:tabs>
        <w:rPr>
          <w:rFonts w:eastAsiaTheme="minorEastAsia"/>
          <w:i/>
          <w:noProof/>
          <w:kern w:val="2"/>
          <w:sz w:val="20"/>
          <w:szCs w:val="24"/>
          <w14:ligatures w14:val="standardContextual"/>
        </w:rPr>
      </w:pPr>
      <w:r w:rsidRPr="00113CF9">
        <w:rPr>
          <w:i/>
          <w:iCs/>
          <w:sz w:val="20"/>
          <w:szCs w:val="20"/>
        </w:rPr>
        <w:fldChar w:fldCharType="begin"/>
      </w:r>
      <w:r w:rsidRPr="00113CF9" w:rsidR="004632C1">
        <w:rPr>
          <w:i/>
          <w:iCs/>
          <w:sz w:val="20"/>
          <w:szCs w:val="20"/>
        </w:rPr>
        <w:instrText xml:space="preserve"> TOC \h \z \c "Tabla" </w:instrText>
      </w:r>
      <w:r w:rsidRPr="00113CF9">
        <w:rPr>
          <w:i/>
          <w:iCs/>
          <w:sz w:val="20"/>
          <w:szCs w:val="20"/>
        </w:rPr>
        <w:fldChar w:fldCharType="separate"/>
      </w:r>
      <w:hyperlink w:history="1" w:anchor="_Toc215650536">
        <w:r w:rsidRPr="00113CF9" w:rsidR="00F124CF">
          <w:rPr>
            <w:rStyle w:val="Hipervnculo"/>
            <w:i/>
            <w:noProof/>
            <w:sz w:val="20"/>
          </w:rPr>
          <w:t>Tabla 1. INFORMACIÓN GENERAL CONTRATO SCJ-1809-2024</w:t>
        </w:r>
        <w:r w:rsidRPr="00113CF9" w:rsidR="00F124CF">
          <w:rPr>
            <w:i/>
            <w:noProof/>
            <w:webHidden/>
            <w:sz w:val="20"/>
          </w:rPr>
          <w:tab/>
        </w:r>
        <w:r w:rsidRPr="00113CF9" w:rsidR="00F124CF">
          <w:rPr>
            <w:i/>
            <w:noProof/>
            <w:webHidden/>
            <w:sz w:val="20"/>
          </w:rPr>
          <w:fldChar w:fldCharType="begin"/>
        </w:r>
        <w:r w:rsidRPr="00113CF9" w:rsidR="00F124CF">
          <w:rPr>
            <w:i/>
            <w:noProof/>
            <w:webHidden/>
            <w:sz w:val="20"/>
          </w:rPr>
          <w:instrText xml:space="preserve"> PAGEREF _Toc215650536 \h </w:instrText>
        </w:r>
        <w:r w:rsidRPr="00113CF9" w:rsidR="00F124CF">
          <w:rPr>
            <w:i/>
            <w:noProof/>
            <w:webHidden/>
            <w:sz w:val="20"/>
          </w:rPr>
        </w:r>
        <w:r w:rsidRPr="00113CF9" w:rsidR="00F124CF">
          <w:rPr>
            <w:i/>
            <w:noProof/>
            <w:webHidden/>
            <w:sz w:val="20"/>
          </w:rPr>
          <w:fldChar w:fldCharType="separate"/>
        </w:r>
        <w:r w:rsidR="00041DFA">
          <w:rPr>
            <w:i/>
            <w:noProof/>
            <w:webHidden/>
            <w:sz w:val="20"/>
          </w:rPr>
          <w:t>8</w:t>
        </w:r>
        <w:r w:rsidRPr="00113CF9" w:rsidR="00F124CF">
          <w:rPr>
            <w:i/>
            <w:noProof/>
            <w:webHidden/>
            <w:sz w:val="20"/>
          </w:rPr>
          <w:fldChar w:fldCharType="end"/>
        </w:r>
      </w:hyperlink>
    </w:p>
    <w:p w:rsidRPr="00113CF9" w:rsidR="00F124CF" w:rsidRDefault="00F124CF" w14:paraId="5899A131" w14:textId="6FEE05CA">
      <w:pPr>
        <w:pStyle w:val="Tabladeilustraciones"/>
        <w:tabs>
          <w:tab w:val="right" w:leader="dot" w:pos="8828"/>
        </w:tabs>
        <w:rPr>
          <w:rFonts w:eastAsiaTheme="minorEastAsia"/>
          <w:i/>
          <w:noProof/>
          <w:kern w:val="2"/>
          <w:sz w:val="20"/>
          <w:szCs w:val="24"/>
          <w14:ligatures w14:val="standardContextual"/>
        </w:rPr>
      </w:pPr>
      <w:hyperlink w:history="1" w:anchor="_Toc215650537">
        <w:r w:rsidRPr="00113CF9">
          <w:rPr>
            <w:rStyle w:val="Hipervnculo"/>
            <w:i/>
            <w:noProof/>
            <w:sz w:val="20"/>
          </w:rPr>
          <w:t>Tabla 2. COMPONENTES POR CADA SUBSISTEMA SEGÚN ANEXO 1.</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_Toc215650537 \h </w:instrText>
        </w:r>
        <w:r w:rsidRPr="00113CF9">
          <w:rPr>
            <w:i/>
            <w:noProof/>
            <w:webHidden/>
            <w:sz w:val="20"/>
          </w:rPr>
        </w:r>
        <w:r w:rsidRPr="00113CF9">
          <w:rPr>
            <w:i/>
            <w:noProof/>
            <w:webHidden/>
            <w:sz w:val="20"/>
          </w:rPr>
          <w:fldChar w:fldCharType="separate"/>
        </w:r>
        <w:r w:rsidR="00041DFA">
          <w:rPr>
            <w:i/>
            <w:noProof/>
            <w:webHidden/>
            <w:sz w:val="20"/>
          </w:rPr>
          <w:t>10</w:t>
        </w:r>
        <w:r w:rsidRPr="00113CF9">
          <w:rPr>
            <w:i/>
            <w:noProof/>
            <w:webHidden/>
            <w:sz w:val="20"/>
          </w:rPr>
          <w:fldChar w:fldCharType="end"/>
        </w:r>
      </w:hyperlink>
    </w:p>
    <w:p w:rsidRPr="00113CF9" w:rsidR="00F124CF" w:rsidRDefault="00F124CF" w14:paraId="18C9A8CC" w14:textId="3BC094D8">
      <w:pPr>
        <w:pStyle w:val="Tabladeilustraciones"/>
        <w:tabs>
          <w:tab w:val="right" w:leader="dot" w:pos="8828"/>
        </w:tabs>
        <w:rPr>
          <w:rFonts w:eastAsiaTheme="minorEastAsia"/>
          <w:i/>
          <w:noProof/>
          <w:kern w:val="2"/>
          <w:sz w:val="20"/>
          <w:szCs w:val="24"/>
          <w14:ligatures w14:val="standardContextual"/>
        </w:rPr>
      </w:pPr>
      <w:hyperlink w:history="1" w:anchor="_Toc215650538">
        <w:r w:rsidRPr="00113CF9">
          <w:rPr>
            <w:rStyle w:val="Hipervnculo"/>
            <w:i/>
            <w:noProof/>
            <w:sz w:val="20"/>
          </w:rPr>
          <w:t>Tabla 3.CENTRO DE MONITOREO</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_Toc215650538 \h </w:instrText>
        </w:r>
        <w:r w:rsidRPr="00113CF9">
          <w:rPr>
            <w:i/>
            <w:noProof/>
            <w:webHidden/>
            <w:sz w:val="20"/>
          </w:rPr>
        </w:r>
        <w:r w:rsidRPr="00113CF9">
          <w:rPr>
            <w:i/>
            <w:noProof/>
            <w:webHidden/>
            <w:sz w:val="20"/>
          </w:rPr>
          <w:fldChar w:fldCharType="separate"/>
        </w:r>
        <w:r w:rsidR="00041DFA">
          <w:rPr>
            <w:i/>
            <w:noProof/>
            <w:webHidden/>
            <w:sz w:val="20"/>
          </w:rPr>
          <w:t>10</w:t>
        </w:r>
        <w:r w:rsidRPr="00113CF9">
          <w:rPr>
            <w:i/>
            <w:noProof/>
            <w:webHidden/>
            <w:sz w:val="20"/>
          </w:rPr>
          <w:fldChar w:fldCharType="end"/>
        </w:r>
      </w:hyperlink>
    </w:p>
    <w:p w:rsidRPr="00113CF9" w:rsidR="00F124CF" w:rsidRDefault="00F124CF" w14:paraId="0B5D6557" w14:textId="342E95CB">
      <w:pPr>
        <w:pStyle w:val="Tabladeilustraciones"/>
        <w:tabs>
          <w:tab w:val="right" w:leader="dot" w:pos="8828"/>
        </w:tabs>
        <w:rPr>
          <w:rFonts w:eastAsiaTheme="minorEastAsia"/>
          <w:i/>
          <w:noProof/>
          <w:kern w:val="2"/>
          <w:sz w:val="20"/>
          <w:szCs w:val="24"/>
          <w14:ligatures w14:val="standardContextual"/>
        </w:rPr>
      </w:pPr>
      <w:hyperlink w:history="1" w:anchor="_Toc215650539">
        <w:r w:rsidRPr="00113CF9">
          <w:rPr>
            <w:rStyle w:val="Hipervnculo"/>
            <w:i/>
            <w:noProof/>
            <w:sz w:val="20"/>
          </w:rPr>
          <w:t>Tabla 4. FORMA DE PAGO SDSCJ</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_Toc215650539 \h </w:instrText>
        </w:r>
        <w:r w:rsidRPr="00113CF9">
          <w:rPr>
            <w:i/>
            <w:noProof/>
            <w:webHidden/>
            <w:sz w:val="20"/>
          </w:rPr>
        </w:r>
        <w:r w:rsidRPr="00113CF9">
          <w:rPr>
            <w:i/>
            <w:noProof/>
            <w:webHidden/>
            <w:sz w:val="20"/>
          </w:rPr>
          <w:fldChar w:fldCharType="separate"/>
        </w:r>
        <w:r w:rsidR="00041DFA">
          <w:rPr>
            <w:i/>
            <w:noProof/>
            <w:webHidden/>
            <w:sz w:val="20"/>
          </w:rPr>
          <w:t>10</w:t>
        </w:r>
        <w:r w:rsidRPr="00113CF9">
          <w:rPr>
            <w:i/>
            <w:noProof/>
            <w:webHidden/>
            <w:sz w:val="20"/>
          </w:rPr>
          <w:fldChar w:fldCharType="end"/>
        </w:r>
      </w:hyperlink>
    </w:p>
    <w:p w:rsidRPr="00113CF9" w:rsidR="00F124CF" w:rsidRDefault="00F124CF" w14:paraId="19057C2C" w14:textId="6EA76EE9">
      <w:pPr>
        <w:pStyle w:val="Tabladeilustraciones"/>
        <w:tabs>
          <w:tab w:val="right" w:leader="dot" w:pos="8828"/>
        </w:tabs>
        <w:rPr>
          <w:rFonts w:eastAsiaTheme="minorEastAsia"/>
          <w:i/>
          <w:noProof/>
          <w:kern w:val="2"/>
          <w:sz w:val="20"/>
          <w:szCs w:val="24"/>
          <w14:ligatures w14:val="standardContextual"/>
        </w:rPr>
      </w:pPr>
      <w:hyperlink w:history="1" w:anchor="_Toc215650540">
        <w:r w:rsidRPr="00113CF9">
          <w:rPr>
            <w:rStyle w:val="Hipervnculo"/>
            <w:i/>
            <w:noProof/>
            <w:sz w:val="20"/>
          </w:rPr>
          <w:t>Tabla 5. OBLIGACIONES GENERALES</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_Toc215650540 \h </w:instrText>
        </w:r>
        <w:r w:rsidRPr="00113CF9">
          <w:rPr>
            <w:i/>
            <w:noProof/>
            <w:webHidden/>
            <w:sz w:val="20"/>
          </w:rPr>
        </w:r>
        <w:r w:rsidRPr="00113CF9">
          <w:rPr>
            <w:i/>
            <w:noProof/>
            <w:webHidden/>
            <w:sz w:val="20"/>
          </w:rPr>
          <w:fldChar w:fldCharType="separate"/>
        </w:r>
        <w:r w:rsidR="00041DFA">
          <w:rPr>
            <w:i/>
            <w:noProof/>
            <w:webHidden/>
            <w:sz w:val="20"/>
          </w:rPr>
          <w:t>20</w:t>
        </w:r>
        <w:r w:rsidRPr="00113CF9">
          <w:rPr>
            <w:i/>
            <w:noProof/>
            <w:webHidden/>
            <w:sz w:val="20"/>
          </w:rPr>
          <w:fldChar w:fldCharType="end"/>
        </w:r>
      </w:hyperlink>
    </w:p>
    <w:p w:rsidRPr="00113CF9" w:rsidR="00F124CF" w:rsidRDefault="00F124CF" w14:paraId="027954FE" w14:textId="25F18E1E">
      <w:pPr>
        <w:pStyle w:val="Tabladeilustraciones"/>
        <w:tabs>
          <w:tab w:val="right" w:leader="dot" w:pos="8828"/>
        </w:tabs>
        <w:rPr>
          <w:rFonts w:eastAsiaTheme="minorEastAsia"/>
          <w:i/>
          <w:noProof/>
          <w:kern w:val="2"/>
          <w:sz w:val="20"/>
          <w:szCs w:val="24"/>
          <w14:ligatures w14:val="standardContextual"/>
        </w:rPr>
      </w:pPr>
      <w:hyperlink w:history="1" w:anchor="_Toc215650541">
        <w:r w:rsidRPr="00113CF9">
          <w:rPr>
            <w:rStyle w:val="Hipervnculo"/>
            <w:i/>
            <w:noProof/>
            <w:sz w:val="20"/>
          </w:rPr>
          <w:t>Tabla 6. OBLIGACIONES ESPECÍFICAS DEL CONTRATISTA.</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_Toc215650541 \h </w:instrText>
        </w:r>
        <w:r w:rsidRPr="00113CF9">
          <w:rPr>
            <w:i/>
            <w:noProof/>
            <w:webHidden/>
            <w:sz w:val="20"/>
          </w:rPr>
        </w:r>
        <w:r w:rsidRPr="00113CF9">
          <w:rPr>
            <w:i/>
            <w:noProof/>
            <w:webHidden/>
            <w:sz w:val="20"/>
          </w:rPr>
          <w:fldChar w:fldCharType="separate"/>
        </w:r>
        <w:r w:rsidR="00041DFA">
          <w:rPr>
            <w:i/>
            <w:noProof/>
            <w:webHidden/>
            <w:sz w:val="20"/>
          </w:rPr>
          <w:t>29</w:t>
        </w:r>
        <w:r w:rsidRPr="00113CF9">
          <w:rPr>
            <w:i/>
            <w:noProof/>
            <w:webHidden/>
            <w:sz w:val="20"/>
          </w:rPr>
          <w:fldChar w:fldCharType="end"/>
        </w:r>
      </w:hyperlink>
    </w:p>
    <w:p w:rsidRPr="00113CF9" w:rsidR="00F124CF" w:rsidRDefault="00F124CF" w14:paraId="03BE3FD0" w14:textId="14698CD4">
      <w:pPr>
        <w:pStyle w:val="Tabladeilustraciones"/>
        <w:tabs>
          <w:tab w:val="right" w:leader="dot" w:pos="8828"/>
        </w:tabs>
        <w:rPr>
          <w:rFonts w:eastAsiaTheme="minorEastAsia"/>
          <w:i/>
          <w:noProof/>
          <w:kern w:val="2"/>
          <w:sz w:val="20"/>
          <w:szCs w:val="24"/>
          <w14:ligatures w14:val="standardContextual"/>
        </w:rPr>
      </w:pPr>
      <w:hyperlink w:history="1" w:anchor="_Toc215650542">
        <w:r w:rsidRPr="00113CF9">
          <w:rPr>
            <w:rStyle w:val="Hipervnculo"/>
            <w:i/>
            <w:noProof/>
            <w:sz w:val="20"/>
          </w:rPr>
          <w:t>Tabla 7. OBLIGACIONES ESPECÍFICAS EN MATERIA AMBIENTAL</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_Toc215650542 \h </w:instrText>
        </w:r>
        <w:r w:rsidRPr="00113CF9">
          <w:rPr>
            <w:i/>
            <w:noProof/>
            <w:webHidden/>
            <w:sz w:val="20"/>
          </w:rPr>
        </w:r>
        <w:r w:rsidRPr="00113CF9">
          <w:rPr>
            <w:i/>
            <w:noProof/>
            <w:webHidden/>
            <w:sz w:val="20"/>
          </w:rPr>
          <w:fldChar w:fldCharType="separate"/>
        </w:r>
        <w:r w:rsidR="00041DFA">
          <w:rPr>
            <w:i/>
            <w:noProof/>
            <w:webHidden/>
            <w:sz w:val="20"/>
          </w:rPr>
          <w:t>31</w:t>
        </w:r>
        <w:r w:rsidRPr="00113CF9">
          <w:rPr>
            <w:i/>
            <w:noProof/>
            <w:webHidden/>
            <w:sz w:val="20"/>
          </w:rPr>
          <w:fldChar w:fldCharType="end"/>
        </w:r>
      </w:hyperlink>
    </w:p>
    <w:p w:rsidRPr="00113CF9" w:rsidR="00F124CF" w:rsidRDefault="00F124CF" w14:paraId="34A2B022" w14:textId="7D54C04B">
      <w:pPr>
        <w:pStyle w:val="Tabladeilustraciones"/>
        <w:tabs>
          <w:tab w:val="right" w:leader="dot" w:pos="8828"/>
        </w:tabs>
        <w:rPr>
          <w:rFonts w:eastAsiaTheme="minorEastAsia"/>
          <w:i/>
          <w:noProof/>
          <w:kern w:val="2"/>
          <w:sz w:val="20"/>
          <w:szCs w:val="24"/>
          <w14:ligatures w14:val="standardContextual"/>
        </w:rPr>
      </w:pPr>
      <w:hyperlink w:history="1" w:anchor="_Toc215650543">
        <w:r w:rsidRPr="00113CF9">
          <w:rPr>
            <w:rStyle w:val="Hipervnculo"/>
            <w:i/>
            <w:noProof/>
            <w:sz w:val="20"/>
          </w:rPr>
          <w:t>Tabla 8. COMUNICADOS EMITIDOS CONTRATO SCJ 1809 2024</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_Toc215650543 \h </w:instrText>
        </w:r>
        <w:r w:rsidRPr="00113CF9">
          <w:rPr>
            <w:i/>
            <w:noProof/>
            <w:webHidden/>
            <w:sz w:val="20"/>
          </w:rPr>
        </w:r>
        <w:r w:rsidRPr="00113CF9">
          <w:rPr>
            <w:i/>
            <w:noProof/>
            <w:webHidden/>
            <w:sz w:val="20"/>
          </w:rPr>
          <w:fldChar w:fldCharType="separate"/>
        </w:r>
        <w:r w:rsidR="00041DFA">
          <w:rPr>
            <w:i/>
            <w:noProof/>
            <w:webHidden/>
            <w:sz w:val="20"/>
          </w:rPr>
          <w:t>36</w:t>
        </w:r>
        <w:r w:rsidRPr="00113CF9">
          <w:rPr>
            <w:i/>
            <w:noProof/>
            <w:webHidden/>
            <w:sz w:val="20"/>
          </w:rPr>
          <w:fldChar w:fldCharType="end"/>
        </w:r>
      </w:hyperlink>
    </w:p>
    <w:p w:rsidRPr="00113CF9" w:rsidR="00F124CF" w:rsidRDefault="00F124CF" w14:paraId="604BE135" w14:textId="43E3665B">
      <w:pPr>
        <w:pStyle w:val="Tabladeilustraciones"/>
        <w:tabs>
          <w:tab w:val="right" w:leader="dot" w:pos="8828"/>
        </w:tabs>
        <w:rPr>
          <w:rFonts w:eastAsiaTheme="minorEastAsia"/>
          <w:i/>
          <w:noProof/>
          <w:kern w:val="2"/>
          <w:sz w:val="20"/>
          <w:szCs w:val="24"/>
          <w14:ligatures w14:val="standardContextual"/>
        </w:rPr>
      </w:pPr>
      <w:hyperlink w:history="1" w:anchor="_Toc215650544">
        <w:r w:rsidRPr="00113CF9">
          <w:rPr>
            <w:rStyle w:val="Hipervnculo"/>
            <w:i/>
            <w:noProof/>
            <w:sz w:val="20"/>
          </w:rPr>
          <w:t>Tabla 9. COMUNICADOS EMITIDOS CONTRATO SCJ 1809 2024</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_Toc215650544 \h </w:instrText>
        </w:r>
        <w:r w:rsidRPr="00113CF9">
          <w:rPr>
            <w:i/>
            <w:noProof/>
            <w:webHidden/>
            <w:sz w:val="20"/>
          </w:rPr>
        </w:r>
        <w:r w:rsidRPr="00113CF9">
          <w:rPr>
            <w:i/>
            <w:noProof/>
            <w:webHidden/>
            <w:sz w:val="20"/>
          </w:rPr>
          <w:fldChar w:fldCharType="separate"/>
        </w:r>
        <w:r w:rsidR="00041DFA">
          <w:rPr>
            <w:i/>
            <w:noProof/>
            <w:webHidden/>
            <w:sz w:val="20"/>
          </w:rPr>
          <w:t>40</w:t>
        </w:r>
        <w:r w:rsidRPr="00113CF9">
          <w:rPr>
            <w:i/>
            <w:noProof/>
            <w:webHidden/>
            <w:sz w:val="20"/>
          </w:rPr>
          <w:fldChar w:fldCharType="end"/>
        </w:r>
      </w:hyperlink>
    </w:p>
    <w:p w:rsidRPr="00113CF9" w:rsidR="00F124CF" w:rsidRDefault="00F124CF" w14:paraId="5A0B892E" w14:textId="2D377DE8">
      <w:pPr>
        <w:pStyle w:val="Tabladeilustraciones"/>
        <w:tabs>
          <w:tab w:val="right" w:leader="dot" w:pos="8828"/>
        </w:tabs>
        <w:rPr>
          <w:rFonts w:eastAsiaTheme="minorEastAsia"/>
          <w:i/>
          <w:noProof/>
          <w:kern w:val="2"/>
          <w:sz w:val="20"/>
          <w:szCs w:val="24"/>
          <w14:ligatures w14:val="standardContextual"/>
        </w:rPr>
      </w:pPr>
      <w:hyperlink w:history="1" w:anchor="_Toc215650545">
        <w:r w:rsidRPr="00113CF9">
          <w:rPr>
            <w:rStyle w:val="Hipervnculo"/>
            <w:i/>
            <w:noProof/>
            <w:sz w:val="20"/>
          </w:rPr>
          <w:t>Tabla 10. RESUMEN INFORMES SEMANALES Y QUINCENALES</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_Toc215650545 \h </w:instrText>
        </w:r>
        <w:r w:rsidRPr="00113CF9">
          <w:rPr>
            <w:i/>
            <w:noProof/>
            <w:webHidden/>
            <w:sz w:val="20"/>
          </w:rPr>
        </w:r>
        <w:r w:rsidRPr="00113CF9">
          <w:rPr>
            <w:i/>
            <w:noProof/>
            <w:webHidden/>
            <w:sz w:val="20"/>
          </w:rPr>
          <w:fldChar w:fldCharType="separate"/>
        </w:r>
        <w:r w:rsidR="00041DFA">
          <w:rPr>
            <w:i/>
            <w:noProof/>
            <w:webHidden/>
            <w:sz w:val="20"/>
          </w:rPr>
          <w:t>44</w:t>
        </w:r>
        <w:r w:rsidRPr="00113CF9">
          <w:rPr>
            <w:i/>
            <w:noProof/>
            <w:webHidden/>
            <w:sz w:val="20"/>
          </w:rPr>
          <w:fldChar w:fldCharType="end"/>
        </w:r>
      </w:hyperlink>
    </w:p>
    <w:p w:rsidRPr="00113CF9" w:rsidR="00F124CF" w:rsidRDefault="00F124CF" w14:paraId="079A807B" w14:textId="473BE6FA">
      <w:pPr>
        <w:pStyle w:val="Tabladeilustraciones"/>
        <w:tabs>
          <w:tab w:val="right" w:leader="dot" w:pos="8828"/>
        </w:tabs>
        <w:rPr>
          <w:rFonts w:eastAsiaTheme="minorEastAsia"/>
          <w:i/>
          <w:noProof/>
          <w:kern w:val="2"/>
          <w:sz w:val="20"/>
          <w:szCs w:val="24"/>
          <w14:ligatures w14:val="standardContextual"/>
        </w:rPr>
      </w:pPr>
      <w:hyperlink w:history="1" w:anchor="_Toc215650546">
        <w:r w:rsidRPr="00113CF9">
          <w:rPr>
            <w:rStyle w:val="Hipervnculo"/>
            <w:i/>
            <w:noProof/>
            <w:sz w:val="20"/>
          </w:rPr>
          <w:t>Tabla 11. INFORME DE LAS ACTIVIDADES REALIZADAS EN RELACIÓN CON EL DIAGNÓSTICO, MANEJO INCIDENCIAS</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_Toc215650546 \h </w:instrText>
        </w:r>
        <w:r w:rsidRPr="00113CF9">
          <w:rPr>
            <w:i/>
            <w:noProof/>
            <w:webHidden/>
            <w:sz w:val="20"/>
          </w:rPr>
        </w:r>
        <w:r w:rsidRPr="00113CF9">
          <w:rPr>
            <w:i/>
            <w:noProof/>
            <w:webHidden/>
            <w:sz w:val="20"/>
          </w:rPr>
          <w:fldChar w:fldCharType="separate"/>
        </w:r>
        <w:r w:rsidR="00041DFA">
          <w:rPr>
            <w:i/>
            <w:noProof/>
            <w:webHidden/>
            <w:sz w:val="20"/>
          </w:rPr>
          <w:t>45</w:t>
        </w:r>
        <w:r w:rsidRPr="00113CF9">
          <w:rPr>
            <w:i/>
            <w:noProof/>
            <w:webHidden/>
            <w:sz w:val="20"/>
          </w:rPr>
          <w:fldChar w:fldCharType="end"/>
        </w:r>
      </w:hyperlink>
    </w:p>
    <w:p w:rsidRPr="00113CF9" w:rsidR="00F124CF" w:rsidRDefault="00F124CF" w14:paraId="4D3FAF32" w14:textId="36285F4C">
      <w:pPr>
        <w:pStyle w:val="Tabladeilustraciones"/>
        <w:tabs>
          <w:tab w:val="right" w:leader="dot" w:pos="8828"/>
        </w:tabs>
        <w:rPr>
          <w:rFonts w:eastAsiaTheme="minorEastAsia"/>
          <w:i/>
          <w:noProof/>
          <w:kern w:val="2"/>
          <w:sz w:val="20"/>
          <w:szCs w:val="24"/>
          <w14:ligatures w14:val="standardContextual"/>
        </w:rPr>
      </w:pPr>
      <w:hyperlink w:history="1" w:anchor="_Toc215650547">
        <w:r w:rsidRPr="00113CF9">
          <w:rPr>
            <w:rStyle w:val="Hipervnculo"/>
            <w:i/>
            <w:noProof/>
            <w:sz w:val="20"/>
          </w:rPr>
          <w:t>Tabla 12. VISITAS DIAGNOSTICAS SUBSISTEMAS</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_Toc215650547 \h </w:instrText>
        </w:r>
        <w:r w:rsidRPr="00113CF9">
          <w:rPr>
            <w:i/>
            <w:noProof/>
            <w:webHidden/>
            <w:sz w:val="20"/>
          </w:rPr>
        </w:r>
        <w:r w:rsidRPr="00113CF9">
          <w:rPr>
            <w:i/>
            <w:noProof/>
            <w:webHidden/>
            <w:sz w:val="20"/>
          </w:rPr>
          <w:fldChar w:fldCharType="separate"/>
        </w:r>
        <w:r w:rsidR="00041DFA">
          <w:rPr>
            <w:i/>
            <w:noProof/>
            <w:webHidden/>
            <w:sz w:val="20"/>
          </w:rPr>
          <w:t>46</w:t>
        </w:r>
        <w:r w:rsidRPr="00113CF9">
          <w:rPr>
            <w:i/>
            <w:noProof/>
            <w:webHidden/>
            <w:sz w:val="20"/>
          </w:rPr>
          <w:fldChar w:fldCharType="end"/>
        </w:r>
      </w:hyperlink>
    </w:p>
    <w:p w:rsidRPr="00113CF9" w:rsidR="00F124CF" w:rsidRDefault="00F124CF" w14:paraId="1F30FA11" w14:textId="42091F5A">
      <w:pPr>
        <w:pStyle w:val="Tabladeilustraciones"/>
        <w:tabs>
          <w:tab w:val="right" w:leader="dot" w:pos="8828"/>
        </w:tabs>
        <w:rPr>
          <w:rFonts w:eastAsiaTheme="minorEastAsia"/>
          <w:i/>
          <w:noProof/>
          <w:kern w:val="2"/>
          <w:sz w:val="20"/>
          <w:szCs w:val="24"/>
          <w14:ligatures w14:val="standardContextual"/>
        </w:rPr>
      </w:pPr>
      <w:hyperlink w:history="1" w:anchor="_Toc215650548">
        <w:r w:rsidRPr="00113CF9">
          <w:rPr>
            <w:rStyle w:val="Hipervnculo"/>
            <w:i/>
            <w:noProof/>
            <w:sz w:val="20"/>
          </w:rPr>
          <w:t>Tabla 13. TICKETS GENERADOS POR PROYECTO</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_Toc215650548 \h </w:instrText>
        </w:r>
        <w:r w:rsidRPr="00113CF9">
          <w:rPr>
            <w:i/>
            <w:noProof/>
            <w:webHidden/>
            <w:sz w:val="20"/>
          </w:rPr>
        </w:r>
        <w:r w:rsidRPr="00113CF9">
          <w:rPr>
            <w:i/>
            <w:noProof/>
            <w:webHidden/>
            <w:sz w:val="20"/>
          </w:rPr>
          <w:fldChar w:fldCharType="separate"/>
        </w:r>
        <w:r w:rsidR="00041DFA">
          <w:rPr>
            <w:i/>
            <w:noProof/>
            <w:webHidden/>
            <w:sz w:val="20"/>
          </w:rPr>
          <w:t>47</w:t>
        </w:r>
        <w:r w:rsidRPr="00113CF9">
          <w:rPr>
            <w:i/>
            <w:noProof/>
            <w:webHidden/>
            <w:sz w:val="20"/>
          </w:rPr>
          <w:fldChar w:fldCharType="end"/>
        </w:r>
      </w:hyperlink>
    </w:p>
    <w:p w:rsidRPr="00113CF9" w:rsidR="00F124CF" w:rsidRDefault="00F124CF" w14:paraId="34F61D0B" w14:textId="141DFBF3">
      <w:pPr>
        <w:pStyle w:val="Tabladeilustraciones"/>
        <w:tabs>
          <w:tab w:val="right" w:leader="dot" w:pos="8828"/>
        </w:tabs>
        <w:rPr>
          <w:rFonts w:eastAsiaTheme="minorEastAsia"/>
          <w:i/>
          <w:noProof/>
          <w:kern w:val="2"/>
          <w:sz w:val="20"/>
          <w:szCs w:val="24"/>
          <w14:ligatures w14:val="standardContextual"/>
        </w:rPr>
      </w:pPr>
      <w:hyperlink w:history="1" w:anchor="_Toc215650549">
        <w:r w:rsidRPr="00113CF9">
          <w:rPr>
            <w:rStyle w:val="Hipervnculo"/>
            <w:i/>
            <w:noProof/>
            <w:sz w:val="20"/>
          </w:rPr>
          <w:t>Tabla 14. DESCRIPCIÓN DEL ESTADO DE LOS TICKETS</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_Toc215650549 \h </w:instrText>
        </w:r>
        <w:r w:rsidRPr="00113CF9">
          <w:rPr>
            <w:i/>
            <w:noProof/>
            <w:webHidden/>
            <w:sz w:val="20"/>
          </w:rPr>
        </w:r>
        <w:r w:rsidRPr="00113CF9">
          <w:rPr>
            <w:i/>
            <w:noProof/>
            <w:webHidden/>
            <w:sz w:val="20"/>
          </w:rPr>
          <w:fldChar w:fldCharType="separate"/>
        </w:r>
        <w:r w:rsidR="00041DFA">
          <w:rPr>
            <w:i/>
            <w:noProof/>
            <w:webHidden/>
            <w:sz w:val="20"/>
          </w:rPr>
          <w:t>48</w:t>
        </w:r>
        <w:r w:rsidRPr="00113CF9">
          <w:rPr>
            <w:i/>
            <w:noProof/>
            <w:webHidden/>
            <w:sz w:val="20"/>
          </w:rPr>
          <w:fldChar w:fldCharType="end"/>
        </w:r>
      </w:hyperlink>
    </w:p>
    <w:p w:rsidRPr="00113CF9" w:rsidR="00F124CF" w:rsidRDefault="00F124CF" w14:paraId="60C4F1AE" w14:textId="7CC5F024">
      <w:pPr>
        <w:pStyle w:val="Tabladeilustraciones"/>
        <w:tabs>
          <w:tab w:val="right" w:leader="dot" w:pos="8828"/>
        </w:tabs>
        <w:rPr>
          <w:rFonts w:eastAsiaTheme="minorEastAsia"/>
          <w:i/>
          <w:noProof/>
          <w:kern w:val="2"/>
          <w:sz w:val="20"/>
          <w:szCs w:val="24"/>
          <w14:ligatures w14:val="standardContextual"/>
        </w:rPr>
      </w:pPr>
      <w:hyperlink w:history="1" w:anchor="_Toc215650550">
        <w:r w:rsidRPr="00113CF9">
          <w:rPr>
            <w:rStyle w:val="Hipervnculo"/>
            <w:i/>
            <w:noProof/>
            <w:sz w:val="20"/>
          </w:rPr>
          <w:t>Tabla 15. GESTIÓN DE TICKETS NOVIEMBRE 2025 POR SUBSISTEMAS.</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_Toc215650550 \h </w:instrText>
        </w:r>
        <w:r w:rsidRPr="00113CF9">
          <w:rPr>
            <w:i/>
            <w:noProof/>
            <w:webHidden/>
            <w:sz w:val="20"/>
          </w:rPr>
        </w:r>
        <w:r w:rsidRPr="00113CF9">
          <w:rPr>
            <w:i/>
            <w:noProof/>
            <w:webHidden/>
            <w:sz w:val="20"/>
          </w:rPr>
          <w:fldChar w:fldCharType="separate"/>
        </w:r>
        <w:r w:rsidR="00041DFA">
          <w:rPr>
            <w:i/>
            <w:noProof/>
            <w:webHidden/>
            <w:sz w:val="20"/>
          </w:rPr>
          <w:t>48</w:t>
        </w:r>
        <w:r w:rsidRPr="00113CF9">
          <w:rPr>
            <w:i/>
            <w:noProof/>
            <w:webHidden/>
            <w:sz w:val="20"/>
          </w:rPr>
          <w:fldChar w:fldCharType="end"/>
        </w:r>
      </w:hyperlink>
    </w:p>
    <w:p w:rsidRPr="00113CF9" w:rsidR="00F124CF" w:rsidRDefault="00F124CF" w14:paraId="7E78935F" w14:textId="51E864BC">
      <w:pPr>
        <w:pStyle w:val="Tabladeilustraciones"/>
        <w:tabs>
          <w:tab w:val="right" w:leader="dot" w:pos="8828"/>
        </w:tabs>
        <w:rPr>
          <w:rFonts w:eastAsiaTheme="minorEastAsia"/>
          <w:i/>
          <w:noProof/>
          <w:kern w:val="2"/>
          <w:sz w:val="20"/>
          <w:szCs w:val="24"/>
          <w14:ligatures w14:val="standardContextual"/>
        </w:rPr>
      </w:pPr>
      <w:hyperlink w:history="1" w:anchor="_Toc215650551">
        <w:r w:rsidRPr="00113CF9">
          <w:rPr>
            <w:rStyle w:val="Hipervnculo"/>
            <w:i/>
            <w:noProof/>
            <w:sz w:val="20"/>
          </w:rPr>
          <w:t>Tabla 16. ESCALAMIENTOS A TERCEROS</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_Toc215650551 \h </w:instrText>
        </w:r>
        <w:r w:rsidRPr="00113CF9">
          <w:rPr>
            <w:i/>
            <w:noProof/>
            <w:webHidden/>
            <w:sz w:val="20"/>
          </w:rPr>
        </w:r>
        <w:r w:rsidRPr="00113CF9">
          <w:rPr>
            <w:i/>
            <w:noProof/>
            <w:webHidden/>
            <w:sz w:val="20"/>
          </w:rPr>
          <w:fldChar w:fldCharType="separate"/>
        </w:r>
        <w:r w:rsidR="00041DFA">
          <w:rPr>
            <w:i/>
            <w:noProof/>
            <w:webHidden/>
            <w:sz w:val="20"/>
          </w:rPr>
          <w:t>49</w:t>
        </w:r>
        <w:r w:rsidRPr="00113CF9">
          <w:rPr>
            <w:i/>
            <w:noProof/>
            <w:webHidden/>
            <w:sz w:val="20"/>
          </w:rPr>
          <w:fldChar w:fldCharType="end"/>
        </w:r>
      </w:hyperlink>
    </w:p>
    <w:p w:rsidRPr="00113CF9" w:rsidR="00F124CF" w:rsidRDefault="00F124CF" w14:paraId="72BAAAAE" w14:textId="0EA05173">
      <w:pPr>
        <w:pStyle w:val="Tabladeilustraciones"/>
        <w:tabs>
          <w:tab w:val="right" w:leader="dot" w:pos="8828"/>
        </w:tabs>
        <w:rPr>
          <w:rFonts w:eastAsiaTheme="minorEastAsia"/>
          <w:i/>
          <w:noProof/>
          <w:kern w:val="2"/>
          <w:sz w:val="20"/>
          <w:szCs w:val="24"/>
          <w14:ligatures w14:val="standardContextual"/>
        </w:rPr>
      </w:pPr>
      <w:hyperlink w:history="1" w:anchor="_Toc215650552">
        <w:r w:rsidRPr="00113CF9">
          <w:rPr>
            <w:rStyle w:val="Hipervnculo"/>
            <w:i/>
            <w:noProof/>
            <w:sz w:val="20"/>
          </w:rPr>
          <w:t>Tabla 17. ESCALAMIENTOS A ENEL.</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_Toc215650552 \h </w:instrText>
        </w:r>
        <w:r w:rsidRPr="00113CF9">
          <w:rPr>
            <w:i/>
            <w:noProof/>
            <w:webHidden/>
            <w:sz w:val="20"/>
          </w:rPr>
        </w:r>
        <w:r w:rsidRPr="00113CF9">
          <w:rPr>
            <w:i/>
            <w:noProof/>
            <w:webHidden/>
            <w:sz w:val="20"/>
          </w:rPr>
          <w:fldChar w:fldCharType="separate"/>
        </w:r>
        <w:r w:rsidR="00041DFA">
          <w:rPr>
            <w:i/>
            <w:noProof/>
            <w:webHidden/>
            <w:sz w:val="20"/>
          </w:rPr>
          <w:t>49</w:t>
        </w:r>
        <w:r w:rsidRPr="00113CF9">
          <w:rPr>
            <w:i/>
            <w:noProof/>
            <w:webHidden/>
            <w:sz w:val="20"/>
          </w:rPr>
          <w:fldChar w:fldCharType="end"/>
        </w:r>
      </w:hyperlink>
    </w:p>
    <w:p w:rsidRPr="00113CF9" w:rsidR="00F124CF" w:rsidRDefault="00F124CF" w14:paraId="7E32C91F" w14:textId="2CA160D9">
      <w:pPr>
        <w:pStyle w:val="Tabladeilustraciones"/>
        <w:tabs>
          <w:tab w:val="right" w:leader="dot" w:pos="8828"/>
        </w:tabs>
        <w:rPr>
          <w:rFonts w:eastAsiaTheme="minorEastAsia"/>
          <w:i/>
          <w:noProof/>
          <w:kern w:val="2"/>
          <w:sz w:val="20"/>
          <w:szCs w:val="24"/>
          <w14:ligatures w14:val="standardContextual"/>
        </w:rPr>
      </w:pPr>
      <w:hyperlink w:history="1" w:anchor="_Toc215650553">
        <w:r w:rsidRPr="00113CF9">
          <w:rPr>
            <w:rStyle w:val="Hipervnculo"/>
            <w:i/>
            <w:noProof/>
            <w:sz w:val="20"/>
          </w:rPr>
          <w:t>Tabla 18 ESCALAMIENTOS A ETB CAÍDAS MASIVAS CONTRATO SCJ 1809</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_Toc215650553 \h </w:instrText>
        </w:r>
        <w:r w:rsidRPr="00113CF9">
          <w:rPr>
            <w:i/>
            <w:noProof/>
            <w:webHidden/>
            <w:sz w:val="20"/>
          </w:rPr>
        </w:r>
        <w:r w:rsidRPr="00113CF9">
          <w:rPr>
            <w:i/>
            <w:noProof/>
            <w:webHidden/>
            <w:sz w:val="20"/>
          </w:rPr>
          <w:fldChar w:fldCharType="separate"/>
        </w:r>
        <w:r w:rsidR="00041DFA">
          <w:rPr>
            <w:i/>
            <w:noProof/>
            <w:webHidden/>
            <w:sz w:val="20"/>
          </w:rPr>
          <w:t>58</w:t>
        </w:r>
        <w:r w:rsidRPr="00113CF9">
          <w:rPr>
            <w:i/>
            <w:noProof/>
            <w:webHidden/>
            <w:sz w:val="20"/>
          </w:rPr>
          <w:fldChar w:fldCharType="end"/>
        </w:r>
      </w:hyperlink>
    </w:p>
    <w:p w:rsidRPr="00113CF9" w:rsidR="00F124CF" w:rsidRDefault="00F124CF" w14:paraId="7D5AAA76" w14:textId="02E85828">
      <w:pPr>
        <w:pStyle w:val="Tabladeilustraciones"/>
        <w:tabs>
          <w:tab w:val="right" w:leader="dot" w:pos="8828"/>
        </w:tabs>
        <w:rPr>
          <w:rFonts w:eastAsiaTheme="minorEastAsia"/>
          <w:i/>
          <w:noProof/>
          <w:kern w:val="2"/>
          <w:sz w:val="20"/>
          <w:szCs w:val="24"/>
          <w14:ligatures w14:val="standardContextual"/>
        </w:rPr>
      </w:pPr>
      <w:hyperlink w:history="1" w:anchor="_Toc215650554">
        <w:r w:rsidRPr="00113CF9">
          <w:rPr>
            <w:rStyle w:val="Hipervnculo"/>
            <w:i/>
            <w:noProof/>
            <w:sz w:val="20"/>
          </w:rPr>
          <w:t>Tabla 19. ESCALAMIENTOS ETB</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_Toc215650554 \h </w:instrText>
        </w:r>
        <w:r w:rsidRPr="00113CF9">
          <w:rPr>
            <w:i/>
            <w:noProof/>
            <w:webHidden/>
            <w:sz w:val="20"/>
          </w:rPr>
        </w:r>
        <w:r w:rsidRPr="00113CF9">
          <w:rPr>
            <w:i/>
            <w:noProof/>
            <w:webHidden/>
            <w:sz w:val="20"/>
          </w:rPr>
          <w:fldChar w:fldCharType="separate"/>
        </w:r>
        <w:r w:rsidR="00041DFA">
          <w:rPr>
            <w:i/>
            <w:noProof/>
            <w:webHidden/>
            <w:sz w:val="20"/>
          </w:rPr>
          <w:t>68</w:t>
        </w:r>
        <w:r w:rsidRPr="00113CF9">
          <w:rPr>
            <w:i/>
            <w:noProof/>
            <w:webHidden/>
            <w:sz w:val="20"/>
          </w:rPr>
          <w:fldChar w:fldCharType="end"/>
        </w:r>
      </w:hyperlink>
    </w:p>
    <w:p w:rsidRPr="00113CF9" w:rsidR="00F124CF" w:rsidRDefault="00F124CF" w14:paraId="1A4A68FB" w14:textId="2E3EDC35">
      <w:pPr>
        <w:pStyle w:val="Tabladeilustraciones"/>
        <w:tabs>
          <w:tab w:val="right" w:leader="dot" w:pos="8828"/>
        </w:tabs>
        <w:rPr>
          <w:rFonts w:eastAsiaTheme="minorEastAsia"/>
          <w:i/>
          <w:noProof/>
          <w:kern w:val="2"/>
          <w:sz w:val="20"/>
          <w:szCs w:val="24"/>
          <w14:ligatures w14:val="standardContextual"/>
        </w:rPr>
      </w:pPr>
      <w:hyperlink w:history="1" w:anchor="_Toc215650555">
        <w:r w:rsidRPr="00113CF9">
          <w:rPr>
            <w:rStyle w:val="Hipervnculo"/>
            <w:i/>
            <w:noProof/>
            <w:sz w:val="20"/>
          </w:rPr>
          <w:t>Tabla 20. ESTADO DEL SISTEMA</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_Toc215650555 \h </w:instrText>
        </w:r>
        <w:r w:rsidRPr="00113CF9">
          <w:rPr>
            <w:i/>
            <w:noProof/>
            <w:webHidden/>
            <w:sz w:val="20"/>
          </w:rPr>
        </w:r>
        <w:r w:rsidRPr="00113CF9">
          <w:rPr>
            <w:i/>
            <w:noProof/>
            <w:webHidden/>
            <w:sz w:val="20"/>
          </w:rPr>
          <w:fldChar w:fldCharType="separate"/>
        </w:r>
        <w:r w:rsidR="00041DFA">
          <w:rPr>
            <w:i/>
            <w:noProof/>
            <w:webHidden/>
            <w:sz w:val="20"/>
          </w:rPr>
          <w:t>69</w:t>
        </w:r>
        <w:r w:rsidRPr="00113CF9">
          <w:rPr>
            <w:i/>
            <w:noProof/>
            <w:webHidden/>
            <w:sz w:val="20"/>
          </w:rPr>
          <w:fldChar w:fldCharType="end"/>
        </w:r>
      </w:hyperlink>
    </w:p>
    <w:p w:rsidRPr="00113CF9" w:rsidR="00F124CF" w:rsidRDefault="00F124CF" w14:paraId="33AA1F41" w14:textId="61B53A57">
      <w:pPr>
        <w:pStyle w:val="Tabladeilustraciones"/>
        <w:tabs>
          <w:tab w:val="right" w:leader="dot" w:pos="8828"/>
        </w:tabs>
        <w:rPr>
          <w:rFonts w:eastAsiaTheme="minorEastAsia"/>
          <w:i/>
          <w:noProof/>
          <w:kern w:val="2"/>
          <w:sz w:val="20"/>
          <w:szCs w:val="24"/>
          <w14:ligatures w14:val="standardContextual"/>
        </w:rPr>
      </w:pPr>
      <w:hyperlink w:history="1" w:anchor="_Toc215650556">
        <w:r w:rsidRPr="00113CF9">
          <w:rPr>
            <w:rStyle w:val="Hipervnculo"/>
            <w:i/>
            <w:noProof/>
            <w:sz w:val="20"/>
          </w:rPr>
          <w:t>Tabla 21 FUERA DE SERVICIO CON RESPONSABLE</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_Toc215650556 \h </w:instrText>
        </w:r>
        <w:r w:rsidRPr="00113CF9">
          <w:rPr>
            <w:i/>
            <w:noProof/>
            <w:webHidden/>
            <w:sz w:val="20"/>
          </w:rPr>
        </w:r>
        <w:r w:rsidRPr="00113CF9">
          <w:rPr>
            <w:i/>
            <w:noProof/>
            <w:webHidden/>
            <w:sz w:val="20"/>
          </w:rPr>
          <w:fldChar w:fldCharType="separate"/>
        </w:r>
        <w:r w:rsidR="00041DFA">
          <w:rPr>
            <w:i/>
            <w:noProof/>
            <w:webHidden/>
            <w:sz w:val="20"/>
          </w:rPr>
          <w:t>70</w:t>
        </w:r>
        <w:r w:rsidRPr="00113CF9">
          <w:rPr>
            <w:i/>
            <w:noProof/>
            <w:webHidden/>
            <w:sz w:val="20"/>
          </w:rPr>
          <w:fldChar w:fldCharType="end"/>
        </w:r>
      </w:hyperlink>
    </w:p>
    <w:p w:rsidRPr="00113CF9" w:rsidR="00F124CF" w:rsidRDefault="00F124CF" w14:paraId="207DD1B0" w14:textId="1692CE39">
      <w:pPr>
        <w:pStyle w:val="Tabladeilustraciones"/>
        <w:tabs>
          <w:tab w:val="right" w:leader="dot" w:pos="8828"/>
        </w:tabs>
        <w:rPr>
          <w:rFonts w:eastAsiaTheme="minorEastAsia"/>
          <w:i/>
          <w:noProof/>
          <w:kern w:val="2"/>
          <w:sz w:val="20"/>
          <w:szCs w:val="24"/>
          <w14:ligatures w14:val="standardContextual"/>
        </w:rPr>
      </w:pPr>
      <w:hyperlink w:history="1" w:anchor="_Toc215650557">
        <w:r w:rsidRPr="00113CF9">
          <w:rPr>
            <w:rStyle w:val="Hipervnculo"/>
            <w:i/>
            <w:noProof/>
            <w:sz w:val="20"/>
          </w:rPr>
          <w:t>Tabla 22 DISPONIBILIDAD SUBSISTEMAS</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_Toc215650557 \h </w:instrText>
        </w:r>
        <w:r w:rsidRPr="00113CF9">
          <w:rPr>
            <w:i/>
            <w:noProof/>
            <w:webHidden/>
            <w:sz w:val="20"/>
          </w:rPr>
        </w:r>
        <w:r w:rsidRPr="00113CF9">
          <w:rPr>
            <w:i/>
            <w:noProof/>
            <w:webHidden/>
            <w:sz w:val="20"/>
          </w:rPr>
          <w:fldChar w:fldCharType="separate"/>
        </w:r>
        <w:r w:rsidR="00041DFA">
          <w:rPr>
            <w:i/>
            <w:noProof/>
            <w:webHidden/>
            <w:sz w:val="20"/>
          </w:rPr>
          <w:t>70</w:t>
        </w:r>
        <w:r w:rsidRPr="00113CF9">
          <w:rPr>
            <w:i/>
            <w:noProof/>
            <w:webHidden/>
            <w:sz w:val="20"/>
          </w:rPr>
          <w:fldChar w:fldCharType="end"/>
        </w:r>
      </w:hyperlink>
    </w:p>
    <w:p w:rsidRPr="00113CF9" w:rsidR="00F124CF" w:rsidRDefault="00F124CF" w14:paraId="15E214F2" w14:textId="693ECAE1">
      <w:pPr>
        <w:pStyle w:val="Tabladeilustraciones"/>
        <w:tabs>
          <w:tab w:val="right" w:leader="dot" w:pos="8828"/>
        </w:tabs>
        <w:rPr>
          <w:rFonts w:eastAsiaTheme="minorEastAsia"/>
          <w:i/>
          <w:noProof/>
          <w:kern w:val="2"/>
          <w:sz w:val="20"/>
          <w:szCs w:val="24"/>
          <w14:ligatures w14:val="standardContextual"/>
        </w:rPr>
      </w:pPr>
      <w:hyperlink w:history="1" w:anchor="_Toc215650558">
        <w:r w:rsidRPr="00113CF9">
          <w:rPr>
            <w:rStyle w:val="Hipervnculo"/>
            <w:i/>
            <w:noProof/>
            <w:sz w:val="20"/>
          </w:rPr>
          <w:t>Tabla 23. ACUERDOS NIVELES DE SERVICIO</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_Toc215650558 \h </w:instrText>
        </w:r>
        <w:r w:rsidRPr="00113CF9">
          <w:rPr>
            <w:i/>
            <w:noProof/>
            <w:webHidden/>
            <w:sz w:val="20"/>
          </w:rPr>
        </w:r>
        <w:r w:rsidRPr="00113CF9">
          <w:rPr>
            <w:i/>
            <w:noProof/>
            <w:webHidden/>
            <w:sz w:val="20"/>
          </w:rPr>
          <w:fldChar w:fldCharType="separate"/>
        </w:r>
        <w:r w:rsidR="00041DFA">
          <w:rPr>
            <w:i/>
            <w:noProof/>
            <w:webHidden/>
            <w:sz w:val="20"/>
          </w:rPr>
          <w:t>72</w:t>
        </w:r>
        <w:r w:rsidRPr="00113CF9">
          <w:rPr>
            <w:i/>
            <w:noProof/>
            <w:webHidden/>
            <w:sz w:val="20"/>
          </w:rPr>
          <w:fldChar w:fldCharType="end"/>
        </w:r>
      </w:hyperlink>
    </w:p>
    <w:p w:rsidRPr="00113CF9" w:rsidR="00F124CF" w:rsidRDefault="00F124CF" w14:paraId="1D4A50BF" w14:textId="1BC6AB17">
      <w:pPr>
        <w:pStyle w:val="Tabladeilustraciones"/>
        <w:tabs>
          <w:tab w:val="right" w:leader="dot" w:pos="8828"/>
        </w:tabs>
        <w:rPr>
          <w:rFonts w:eastAsiaTheme="minorEastAsia"/>
          <w:i/>
          <w:noProof/>
          <w:kern w:val="2"/>
          <w:sz w:val="20"/>
          <w:szCs w:val="24"/>
          <w14:ligatures w14:val="standardContextual"/>
        </w:rPr>
      </w:pPr>
      <w:hyperlink w:history="1" w:anchor="_Toc215650559">
        <w:r w:rsidRPr="00113CF9">
          <w:rPr>
            <w:rStyle w:val="Hipervnculo"/>
            <w:i/>
            <w:noProof/>
            <w:sz w:val="20"/>
          </w:rPr>
          <w:t>Tabla 24. ANS CONTRATO SCJ-1809-2024</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_Toc215650559 \h </w:instrText>
        </w:r>
        <w:r w:rsidRPr="00113CF9">
          <w:rPr>
            <w:i/>
            <w:noProof/>
            <w:webHidden/>
            <w:sz w:val="20"/>
          </w:rPr>
        </w:r>
        <w:r w:rsidRPr="00113CF9">
          <w:rPr>
            <w:i/>
            <w:noProof/>
            <w:webHidden/>
            <w:sz w:val="20"/>
          </w:rPr>
          <w:fldChar w:fldCharType="separate"/>
        </w:r>
        <w:r w:rsidR="00041DFA">
          <w:rPr>
            <w:i/>
            <w:noProof/>
            <w:webHidden/>
            <w:sz w:val="20"/>
          </w:rPr>
          <w:t>76</w:t>
        </w:r>
        <w:r w:rsidRPr="00113CF9">
          <w:rPr>
            <w:i/>
            <w:noProof/>
            <w:webHidden/>
            <w:sz w:val="20"/>
          </w:rPr>
          <w:fldChar w:fldCharType="end"/>
        </w:r>
      </w:hyperlink>
    </w:p>
    <w:p w:rsidRPr="00113CF9" w:rsidR="00F124CF" w:rsidRDefault="00F124CF" w14:paraId="47087824" w14:textId="65FCEE76">
      <w:pPr>
        <w:pStyle w:val="Tabladeilustraciones"/>
        <w:tabs>
          <w:tab w:val="right" w:leader="dot" w:pos="8828"/>
        </w:tabs>
        <w:rPr>
          <w:rFonts w:eastAsiaTheme="minorEastAsia"/>
          <w:i/>
          <w:noProof/>
          <w:kern w:val="2"/>
          <w:sz w:val="20"/>
          <w:szCs w:val="24"/>
          <w14:ligatures w14:val="standardContextual"/>
        </w:rPr>
      </w:pPr>
      <w:hyperlink w:history="1" w:anchor="_Toc215650560">
        <w:r w:rsidRPr="00113CF9">
          <w:rPr>
            <w:rStyle w:val="Hipervnculo"/>
            <w:i/>
            <w:noProof/>
            <w:sz w:val="20"/>
          </w:rPr>
          <w:t>Tabla 25. CONSOLIDADO ANS CONTRATO SCJ-1809-2024</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_Toc215650560 \h </w:instrText>
        </w:r>
        <w:r w:rsidRPr="00113CF9">
          <w:rPr>
            <w:i/>
            <w:noProof/>
            <w:webHidden/>
            <w:sz w:val="20"/>
          </w:rPr>
        </w:r>
        <w:r w:rsidRPr="00113CF9">
          <w:rPr>
            <w:i/>
            <w:noProof/>
            <w:webHidden/>
            <w:sz w:val="20"/>
          </w:rPr>
          <w:fldChar w:fldCharType="separate"/>
        </w:r>
        <w:r w:rsidR="00041DFA">
          <w:rPr>
            <w:i/>
            <w:noProof/>
            <w:webHidden/>
            <w:sz w:val="20"/>
          </w:rPr>
          <w:t>77</w:t>
        </w:r>
        <w:r w:rsidRPr="00113CF9">
          <w:rPr>
            <w:i/>
            <w:noProof/>
            <w:webHidden/>
            <w:sz w:val="20"/>
          </w:rPr>
          <w:fldChar w:fldCharType="end"/>
        </w:r>
      </w:hyperlink>
    </w:p>
    <w:p w:rsidRPr="00113CF9" w:rsidR="00F124CF" w:rsidRDefault="00F124CF" w14:paraId="2AF5E53B" w14:textId="63903FD0">
      <w:pPr>
        <w:pStyle w:val="Tabladeilustraciones"/>
        <w:tabs>
          <w:tab w:val="right" w:leader="dot" w:pos="8828"/>
        </w:tabs>
        <w:rPr>
          <w:rFonts w:eastAsiaTheme="minorEastAsia"/>
          <w:i/>
          <w:noProof/>
          <w:kern w:val="2"/>
          <w:sz w:val="20"/>
          <w:szCs w:val="24"/>
          <w14:ligatures w14:val="standardContextual"/>
        </w:rPr>
      </w:pPr>
      <w:hyperlink w:history="1" w:anchor="_Toc215650561">
        <w:r w:rsidRPr="00113CF9">
          <w:rPr>
            <w:rStyle w:val="Hipervnculo"/>
            <w:i/>
            <w:noProof/>
            <w:sz w:val="20"/>
          </w:rPr>
          <w:t>Tabla 26. INGRESOS ALMACÉN SDSCJ</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_Toc215650561 \h </w:instrText>
        </w:r>
        <w:r w:rsidRPr="00113CF9">
          <w:rPr>
            <w:i/>
            <w:noProof/>
            <w:webHidden/>
            <w:sz w:val="20"/>
          </w:rPr>
        </w:r>
        <w:r w:rsidRPr="00113CF9">
          <w:rPr>
            <w:i/>
            <w:noProof/>
            <w:webHidden/>
            <w:sz w:val="20"/>
          </w:rPr>
          <w:fldChar w:fldCharType="separate"/>
        </w:r>
        <w:r w:rsidR="00041DFA">
          <w:rPr>
            <w:i/>
            <w:noProof/>
            <w:webHidden/>
            <w:sz w:val="20"/>
          </w:rPr>
          <w:t>83</w:t>
        </w:r>
        <w:r w:rsidRPr="00113CF9">
          <w:rPr>
            <w:i/>
            <w:noProof/>
            <w:webHidden/>
            <w:sz w:val="20"/>
          </w:rPr>
          <w:fldChar w:fldCharType="end"/>
        </w:r>
      </w:hyperlink>
    </w:p>
    <w:p w:rsidRPr="00113CF9" w:rsidR="00F124CF" w:rsidRDefault="00F124CF" w14:paraId="3667CE58" w14:textId="33315453">
      <w:pPr>
        <w:pStyle w:val="Tabladeilustraciones"/>
        <w:tabs>
          <w:tab w:val="right" w:leader="dot" w:pos="8828"/>
        </w:tabs>
        <w:rPr>
          <w:rFonts w:eastAsiaTheme="minorEastAsia"/>
          <w:i/>
          <w:noProof/>
          <w:kern w:val="2"/>
          <w:sz w:val="20"/>
          <w:szCs w:val="24"/>
          <w14:ligatures w14:val="standardContextual"/>
        </w:rPr>
      </w:pPr>
      <w:hyperlink w:history="1" w:anchor="_Toc215650562">
        <w:r w:rsidRPr="00113CF9">
          <w:rPr>
            <w:rStyle w:val="Hipervnculo"/>
            <w:i/>
            <w:noProof/>
            <w:sz w:val="20"/>
          </w:rPr>
          <w:t>Tabla 27. EQUIPOS DE BAJA DEL MES DE NOVIEMBRE</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_Toc215650562 \h </w:instrText>
        </w:r>
        <w:r w:rsidRPr="00113CF9">
          <w:rPr>
            <w:i/>
            <w:noProof/>
            <w:webHidden/>
            <w:sz w:val="20"/>
          </w:rPr>
        </w:r>
        <w:r w:rsidRPr="00113CF9">
          <w:rPr>
            <w:i/>
            <w:noProof/>
            <w:webHidden/>
            <w:sz w:val="20"/>
          </w:rPr>
          <w:fldChar w:fldCharType="separate"/>
        </w:r>
        <w:r w:rsidR="00041DFA">
          <w:rPr>
            <w:i/>
            <w:noProof/>
            <w:webHidden/>
            <w:sz w:val="20"/>
          </w:rPr>
          <w:t>83</w:t>
        </w:r>
        <w:r w:rsidRPr="00113CF9">
          <w:rPr>
            <w:i/>
            <w:noProof/>
            <w:webHidden/>
            <w:sz w:val="20"/>
          </w:rPr>
          <w:fldChar w:fldCharType="end"/>
        </w:r>
      </w:hyperlink>
    </w:p>
    <w:p w:rsidRPr="00113CF9" w:rsidR="00F124CF" w:rsidRDefault="00F124CF" w14:paraId="4763CB81" w14:textId="7DE31056">
      <w:pPr>
        <w:pStyle w:val="Tabladeilustraciones"/>
        <w:tabs>
          <w:tab w:val="right" w:leader="dot" w:pos="8828"/>
        </w:tabs>
        <w:rPr>
          <w:rFonts w:eastAsiaTheme="minorEastAsia"/>
          <w:i/>
          <w:noProof/>
          <w:kern w:val="2"/>
          <w:sz w:val="20"/>
          <w:szCs w:val="24"/>
          <w14:ligatures w14:val="standardContextual"/>
        </w:rPr>
      </w:pPr>
      <w:hyperlink w:history="1" w:anchor="_Toc215650563">
        <w:r w:rsidRPr="00113CF9">
          <w:rPr>
            <w:rStyle w:val="Hipervnculo"/>
            <w:i/>
            <w:noProof/>
            <w:sz w:val="20"/>
          </w:rPr>
          <w:t>Tabla 28. SOLICITUD INCLUSIÓN DE BOLSA</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_Toc215650563 \h </w:instrText>
        </w:r>
        <w:r w:rsidRPr="00113CF9">
          <w:rPr>
            <w:i/>
            <w:noProof/>
            <w:webHidden/>
            <w:sz w:val="20"/>
          </w:rPr>
        </w:r>
        <w:r w:rsidRPr="00113CF9">
          <w:rPr>
            <w:i/>
            <w:noProof/>
            <w:webHidden/>
            <w:sz w:val="20"/>
          </w:rPr>
          <w:fldChar w:fldCharType="separate"/>
        </w:r>
        <w:r w:rsidR="00041DFA">
          <w:rPr>
            <w:i/>
            <w:noProof/>
            <w:webHidden/>
            <w:sz w:val="20"/>
          </w:rPr>
          <w:t>83</w:t>
        </w:r>
        <w:r w:rsidRPr="00113CF9">
          <w:rPr>
            <w:i/>
            <w:noProof/>
            <w:webHidden/>
            <w:sz w:val="20"/>
          </w:rPr>
          <w:fldChar w:fldCharType="end"/>
        </w:r>
      </w:hyperlink>
    </w:p>
    <w:p w:rsidRPr="00113CF9" w:rsidR="00F124CF" w:rsidRDefault="00F124CF" w14:paraId="5A82DCEB" w14:textId="36576244">
      <w:pPr>
        <w:pStyle w:val="Tabladeilustraciones"/>
        <w:tabs>
          <w:tab w:val="right" w:leader="dot" w:pos="8828"/>
        </w:tabs>
        <w:rPr>
          <w:rFonts w:eastAsiaTheme="minorEastAsia"/>
          <w:i/>
          <w:noProof/>
          <w:kern w:val="2"/>
          <w:sz w:val="20"/>
          <w:szCs w:val="24"/>
          <w14:ligatures w14:val="standardContextual"/>
        </w:rPr>
      </w:pPr>
      <w:hyperlink w:history="1" w:anchor="_Toc215650564">
        <w:r w:rsidRPr="00113CF9">
          <w:rPr>
            <w:rStyle w:val="Hipervnculo"/>
            <w:i/>
            <w:noProof/>
            <w:sz w:val="20"/>
          </w:rPr>
          <w:t>Tabla 29. HERRAMIENTAS PARA CADA BANCO DE TRABAJO</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_Toc215650564 \h </w:instrText>
        </w:r>
        <w:r w:rsidRPr="00113CF9">
          <w:rPr>
            <w:i/>
            <w:noProof/>
            <w:webHidden/>
            <w:sz w:val="20"/>
          </w:rPr>
        </w:r>
        <w:r w:rsidRPr="00113CF9">
          <w:rPr>
            <w:i/>
            <w:noProof/>
            <w:webHidden/>
            <w:sz w:val="20"/>
          </w:rPr>
          <w:fldChar w:fldCharType="separate"/>
        </w:r>
        <w:r w:rsidR="00041DFA">
          <w:rPr>
            <w:i/>
            <w:noProof/>
            <w:webHidden/>
            <w:sz w:val="20"/>
          </w:rPr>
          <w:t>84</w:t>
        </w:r>
        <w:r w:rsidRPr="00113CF9">
          <w:rPr>
            <w:i/>
            <w:noProof/>
            <w:webHidden/>
            <w:sz w:val="20"/>
          </w:rPr>
          <w:fldChar w:fldCharType="end"/>
        </w:r>
      </w:hyperlink>
    </w:p>
    <w:p w:rsidRPr="00113CF9" w:rsidR="00F124CF" w:rsidRDefault="00F124CF" w14:paraId="69620107" w14:textId="25D90960">
      <w:pPr>
        <w:pStyle w:val="Tabladeilustraciones"/>
        <w:tabs>
          <w:tab w:val="right" w:leader="dot" w:pos="8828"/>
        </w:tabs>
        <w:rPr>
          <w:rFonts w:eastAsiaTheme="minorEastAsia"/>
          <w:i/>
          <w:noProof/>
          <w:kern w:val="2"/>
          <w:sz w:val="20"/>
          <w:szCs w:val="24"/>
          <w14:ligatures w14:val="standardContextual"/>
        </w:rPr>
      </w:pPr>
      <w:hyperlink w:history="1" w:anchor="_Toc215650565">
        <w:r w:rsidRPr="00113CF9">
          <w:rPr>
            <w:rStyle w:val="Hipervnculo"/>
            <w:i/>
            <w:noProof/>
            <w:sz w:val="20"/>
          </w:rPr>
          <w:t>Tabla 30. EQUIPOS DE LABORATORIO</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_Toc215650565 \h </w:instrText>
        </w:r>
        <w:r w:rsidRPr="00113CF9">
          <w:rPr>
            <w:i/>
            <w:noProof/>
            <w:webHidden/>
            <w:sz w:val="20"/>
          </w:rPr>
        </w:r>
        <w:r w:rsidRPr="00113CF9">
          <w:rPr>
            <w:i/>
            <w:noProof/>
            <w:webHidden/>
            <w:sz w:val="20"/>
          </w:rPr>
          <w:fldChar w:fldCharType="separate"/>
        </w:r>
        <w:r w:rsidR="00041DFA">
          <w:rPr>
            <w:i/>
            <w:noProof/>
            <w:webHidden/>
            <w:sz w:val="20"/>
          </w:rPr>
          <w:t>84</w:t>
        </w:r>
        <w:r w:rsidRPr="00113CF9">
          <w:rPr>
            <w:i/>
            <w:noProof/>
            <w:webHidden/>
            <w:sz w:val="20"/>
          </w:rPr>
          <w:fldChar w:fldCharType="end"/>
        </w:r>
      </w:hyperlink>
    </w:p>
    <w:p w:rsidRPr="00113CF9" w:rsidR="00F124CF" w:rsidRDefault="00F124CF" w14:paraId="6FCE6BB1" w14:textId="2464B04F">
      <w:pPr>
        <w:pStyle w:val="Tabladeilustraciones"/>
        <w:tabs>
          <w:tab w:val="right" w:leader="dot" w:pos="8828"/>
        </w:tabs>
        <w:rPr>
          <w:rFonts w:eastAsiaTheme="minorEastAsia"/>
          <w:i/>
          <w:noProof/>
          <w:kern w:val="2"/>
          <w:sz w:val="20"/>
          <w:szCs w:val="24"/>
          <w14:ligatures w14:val="standardContextual"/>
        </w:rPr>
      </w:pPr>
      <w:hyperlink w:history="1" w:anchor="_Toc215650566">
        <w:r w:rsidRPr="00113CF9">
          <w:rPr>
            <w:rStyle w:val="Hipervnculo"/>
            <w:i/>
            <w:noProof/>
            <w:sz w:val="20"/>
          </w:rPr>
          <w:t>Tabla 31. ACTIVIDADES GENERALES LABORATORIO</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_Toc215650566 \h </w:instrText>
        </w:r>
        <w:r w:rsidRPr="00113CF9">
          <w:rPr>
            <w:i/>
            <w:noProof/>
            <w:webHidden/>
            <w:sz w:val="20"/>
          </w:rPr>
        </w:r>
        <w:r w:rsidRPr="00113CF9">
          <w:rPr>
            <w:i/>
            <w:noProof/>
            <w:webHidden/>
            <w:sz w:val="20"/>
          </w:rPr>
          <w:fldChar w:fldCharType="separate"/>
        </w:r>
        <w:r w:rsidR="00041DFA">
          <w:rPr>
            <w:i/>
            <w:noProof/>
            <w:webHidden/>
            <w:sz w:val="20"/>
          </w:rPr>
          <w:t>85</w:t>
        </w:r>
        <w:r w:rsidRPr="00113CF9">
          <w:rPr>
            <w:i/>
            <w:noProof/>
            <w:webHidden/>
            <w:sz w:val="20"/>
          </w:rPr>
          <w:fldChar w:fldCharType="end"/>
        </w:r>
      </w:hyperlink>
    </w:p>
    <w:p w:rsidRPr="00113CF9" w:rsidR="00F124CF" w:rsidRDefault="00F124CF" w14:paraId="5D0652B2" w14:textId="5143F8D6">
      <w:pPr>
        <w:pStyle w:val="Tabladeilustraciones"/>
        <w:tabs>
          <w:tab w:val="right" w:leader="dot" w:pos="8828"/>
        </w:tabs>
        <w:rPr>
          <w:rFonts w:eastAsiaTheme="minorEastAsia"/>
          <w:i/>
          <w:noProof/>
          <w:kern w:val="2"/>
          <w:sz w:val="20"/>
          <w:szCs w:val="24"/>
          <w14:ligatures w14:val="standardContextual"/>
        </w:rPr>
      </w:pPr>
      <w:hyperlink w:history="1" w:anchor="_Toc215650567">
        <w:r w:rsidRPr="00113CF9">
          <w:rPr>
            <w:rStyle w:val="Hipervnculo"/>
            <w:i/>
            <w:noProof/>
            <w:sz w:val="20"/>
          </w:rPr>
          <w:t>Tabla 32.EQUIPOS QUE RETORNARON A INVENTARIO</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_Toc215650567 \h </w:instrText>
        </w:r>
        <w:r w:rsidRPr="00113CF9">
          <w:rPr>
            <w:i/>
            <w:noProof/>
            <w:webHidden/>
            <w:sz w:val="20"/>
          </w:rPr>
        </w:r>
        <w:r w:rsidRPr="00113CF9">
          <w:rPr>
            <w:i/>
            <w:noProof/>
            <w:webHidden/>
            <w:sz w:val="20"/>
          </w:rPr>
          <w:fldChar w:fldCharType="separate"/>
        </w:r>
        <w:r w:rsidR="00041DFA">
          <w:rPr>
            <w:i/>
            <w:noProof/>
            <w:webHidden/>
            <w:sz w:val="20"/>
          </w:rPr>
          <w:t>85</w:t>
        </w:r>
        <w:r w:rsidRPr="00113CF9">
          <w:rPr>
            <w:i/>
            <w:noProof/>
            <w:webHidden/>
            <w:sz w:val="20"/>
          </w:rPr>
          <w:fldChar w:fldCharType="end"/>
        </w:r>
      </w:hyperlink>
    </w:p>
    <w:p w:rsidRPr="00113CF9" w:rsidR="00F124CF" w:rsidRDefault="00F124CF" w14:paraId="569F57FF" w14:textId="2BE004E1">
      <w:pPr>
        <w:pStyle w:val="Tabladeilustraciones"/>
        <w:tabs>
          <w:tab w:val="right" w:leader="dot" w:pos="8828"/>
        </w:tabs>
        <w:rPr>
          <w:rFonts w:eastAsiaTheme="minorEastAsia"/>
          <w:i/>
          <w:noProof/>
          <w:kern w:val="2"/>
          <w:sz w:val="20"/>
          <w:szCs w:val="24"/>
          <w14:ligatures w14:val="standardContextual"/>
        </w:rPr>
      </w:pPr>
      <w:hyperlink w:history="1" w:anchor="_Toc215650568">
        <w:r w:rsidRPr="00113CF9">
          <w:rPr>
            <w:rStyle w:val="Hipervnculo"/>
            <w:i/>
            <w:noProof/>
            <w:sz w:val="20"/>
          </w:rPr>
          <w:t>Tabla 33.CONCEPTO TÉCNICO DE NO OPERATIVIDAD</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_Toc215650568 \h </w:instrText>
        </w:r>
        <w:r w:rsidRPr="00113CF9">
          <w:rPr>
            <w:i/>
            <w:noProof/>
            <w:webHidden/>
            <w:sz w:val="20"/>
          </w:rPr>
        </w:r>
        <w:r w:rsidRPr="00113CF9">
          <w:rPr>
            <w:i/>
            <w:noProof/>
            <w:webHidden/>
            <w:sz w:val="20"/>
          </w:rPr>
          <w:fldChar w:fldCharType="separate"/>
        </w:r>
        <w:r w:rsidR="00041DFA">
          <w:rPr>
            <w:i/>
            <w:noProof/>
            <w:webHidden/>
            <w:sz w:val="20"/>
          </w:rPr>
          <w:t>87</w:t>
        </w:r>
        <w:r w:rsidRPr="00113CF9">
          <w:rPr>
            <w:i/>
            <w:noProof/>
            <w:webHidden/>
            <w:sz w:val="20"/>
          </w:rPr>
          <w:fldChar w:fldCharType="end"/>
        </w:r>
      </w:hyperlink>
    </w:p>
    <w:p w:rsidRPr="00113CF9" w:rsidR="00F124CF" w:rsidRDefault="00F124CF" w14:paraId="39FFA99A" w14:textId="3154AB06">
      <w:pPr>
        <w:pStyle w:val="Tabladeilustraciones"/>
        <w:tabs>
          <w:tab w:val="right" w:leader="dot" w:pos="8828"/>
        </w:tabs>
        <w:rPr>
          <w:rFonts w:eastAsiaTheme="minorEastAsia"/>
          <w:i/>
          <w:noProof/>
          <w:kern w:val="2"/>
          <w:sz w:val="20"/>
          <w:szCs w:val="24"/>
          <w14:ligatures w14:val="standardContextual"/>
        </w:rPr>
      </w:pPr>
      <w:hyperlink w:history="1" w:anchor="_Toc215650569">
        <w:r w:rsidRPr="00113CF9">
          <w:rPr>
            <w:rStyle w:val="Hipervnculo"/>
            <w:i/>
            <w:noProof/>
            <w:sz w:val="20"/>
          </w:rPr>
          <w:t>Tabla 34 CONCEPTO TÉCNICO DE PENDIENTE POR PARTE</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_Toc215650569 \h </w:instrText>
        </w:r>
        <w:r w:rsidRPr="00113CF9">
          <w:rPr>
            <w:i/>
            <w:noProof/>
            <w:webHidden/>
            <w:sz w:val="20"/>
          </w:rPr>
        </w:r>
        <w:r w:rsidRPr="00113CF9">
          <w:rPr>
            <w:i/>
            <w:noProof/>
            <w:webHidden/>
            <w:sz w:val="20"/>
          </w:rPr>
          <w:fldChar w:fldCharType="separate"/>
        </w:r>
        <w:r w:rsidR="00041DFA">
          <w:rPr>
            <w:i/>
            <w:noProof/>
            <w:webHidden/>
            <w:sz w:val="20"/>
          </w:rPr>
          <w:t>88</w:t>
        </w:r>
        <w:r w:rsidRPr="00113CF9">
          <w:rPr>
            <w:i/>
            <w:noProof/>
            <w:webHidden/>
            <w:sz w:val="20"/>
          </w:rPr>
          <w:fldChar w:fldCharType="end"/>
        </w:r>
      </w:hyperlink>
    </w:p>
    <w:p w:rsidRPr="00113CF9" w:rsidR="00F124CF" w:rsidRDefault="00F124CF" w14:paraId="201A5C3A" w14:textId="4A430BA3">
      <w:pPr>
        <w:pStyle w:val="Tabladeilustraciones"/>
        <w:tabs>
          <w:tab w:val="right" w:leader="dot" w:pos="8828"/>
        </w:tabs>
        <w:rPr>
          <w:rFonts w:eastAsiaTheme="minorEastAsia"/>
          <w:i/>
          <w:noProof/>
          <w:kern w:val="2"/>
          <w:sz w:val="20"/>
          <w:szCs w:val="24"/>
          <w14:ligatures w14:val="standardContextual"/>
        </w:rPr>
      </w:pPr>
      <w:hyperlink w:history="1" w:anchor="_Toc215650570">
        <w:r w:rsidRPr="00113CF9">
          <w:rPr>
            <w:rStyle w:val="Hipervnculo"/>
            <w:i/>
            <w:noProof/>
            <w:sz w:val="20"/>
          </w:rPr>
          <w:t>Tabla 35. VISITAS EJECUTADAS</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_Toc215650570 \h </w:instrText>
        </w:r>
        <w:r w:rsidRPr="00113CF9">
          <w:rPr>
            <w:i/>
            <w:noProof/>
            <w:webHidden/>
            <w:sz w:val="20"/>
          </w:rPr>
        </w:r>
        <w:r w:rsidRPr="00113CF9">
          <w:rPr>
            <w:i/>
            <w:noProof/>
            <w:webHidden/>
            <w:sz w:val="20"/>
          </w:rPr>
          <w:fldChar w:fldCharType="separate"/>
        </w:r>
        <w:r w:rsidR="00041DFA">
          <w:rPr>
            <w:i/>
            <w:noProof/>
            <w:webHidden/>
            <w:sz w:val="20"/>
          </w:rPr>
          <w:t>88</w:t>
        </w:r>
        <w:r w:rsidRPr="00113CF9">
          <w:rPr>
            <w:i/>
            <w:noProof/>
            <w:webHidden/>
            <w:sz w:val="20"/>
          </w:rPr>
          <w:fldChar w:fldCharType="end"/>
        </w:r>
      </w:hyperlink>
    </w:p>
    <w:p w:rsidRPr="00113CF9" w:rsidR="00F124CF" w:rsidRDefault="00F124CF" w14:paraId="2E50EA66" w14:textId="04256A68">
      <w:pPr>
        <w:pStyle w:val="Tabladeilustraciones"/>
        <w:tabs>
          <w:tab w:val="right" w:leader="dot" w:pos="8828"/>
        </w:tabs>
        <w:rPr>
          <w:rFonts w:eastAsiaTheme="minorEastAsia"/>
          <w:i/>
          <w:noProof/>
          <w:kern w:val="2"/>
          <w:sz w:val="20"/>
          <w:szCs w:val="24"/>
          <w14:ligatures w14:val="standardContextual"/>
        </w:rPr>
      </w:pPr>
      <w:hyperlink w:history="1" w:anchor="_Toc215650571">
        <w:r w:rsidRPr="00113CF9">
          <w:rPr>
            <w:rStyle w:val="Hipervnculo"/>
            <w:i/>
            <w:noProof/>
            <w:sz w:val="20"/>
          </w:rPr>
          <w:t>Tabla 36. MANTENIMIENTO CORRECTIVO</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_Toc215650571 \h </w:instrText>
        </w:r>
        <w:r w:rsidRPr="00113CF9">
          <w:rPr>
            <w:i/>
            <w:noProof/>
            <w:webHidden/>
            <w:sz w:val="20"/>
          </w:rPr>
        </w:r>
        <w:r w:rsidRPr="00113CF9">
          <w:rPr>
            <w:i/>
            <w:noProof/>
            <w:webHidden/>
            <w:sz w:val="20"/>
          </w:rPr>
          <w:fldChar w:fldCharType="separate"/>
        </w:r>
        <w:r w:rsidR="00041DFA">
          <w:rPr>
            <w:i/>
            <w:noProof/>
            <w:webHidden/>
            <w:sz w:val="20"/>
          </w:rPr>
          <w:t>89</w:t>
        </w:r>
        <w:r w:rsidRPr="00113CF9">
          <w:rPr>
            <w:i/>
            <w:noProof/>
            <w:webHidden/>
            <w:sz w:val="20"/>
          </w:rPr>
          <w:fldChar w:fldCharType="end"/>
        </w:r>
      </w:hyperlink>
    </w:p>
    <w:p w:rsidRPr="00113CF9" w:rsidR="00F124CF" w:rsidRDefault="00F124CF" w14:paraId="713D0FE9" w14:textId="1E345062">
      <w:pPr>
        <w:pStyle w:val="Tabladeilustraciones"/>
        <w:tabs>
          <w:tab w:val="right" w:leader="dot" w:pos="8828"/>
        </w:tabs>
        <w:rPr>
          <w:rFonts w:eastAsiaTheme="minorEastAsia"/>
          <w:i/>
          <w:noProof/>
          <w:kern w:val="2"/>
          <w:sz w:val="20"/>
          <w:szCs w:val="24"/>
          <w14:ligatures w14:val="standardContextual"/>
        </w:rPr>
      </w:pPr>
      <w:hyperlink w:history="1" w:anchor="_Toc215650572">
        <w:r w:rsidRPr="00113CF9">
          <w:rPr>
            <w:rStyle w:val="Hipervnculo"/>
            <w:i/>
            <w:noProof/>
            <w:sz w:val="20"/>
          </w:rPr>
          <w:t>Tabla 37. CORRECTIVOS DOMOS CIUDADANOS CULMINADOS POR LOCALIDAD</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_Toc215650572 \h </w:instrText>
        </w:r>
        <w:r w:rsidRPr="00113CF9">
          <w:rPr>
            <w:i/>
            <w:noProof/>
            <w:webHidden/>
            <w:sz w:val="20"/>
          </w:rPr>
        </w:r>
        <w:r w:rsidRPr="00113CF9">
          <w:rPr>
            <w:i/>
            <w:noProof/>
            <w:webHidden/>
            <w:sz w:val="20"/>
          </w:rPr>
          <w:fldChar w:fldCharType="separate"/>
        </w:r>
        <w:r w:rsidR="00041DFA">
          <w:rPr>
            <w:i/>
            <w:noProof/>
            <w:webHidden/>
            <w:sz w:val="20"/>
          </w:rPr>
          <w:t>90</w:t>
        </w:r>
        <w:r w:rsidRPr="00113CF9">
          <w:rPr>
            <w:i/>
            <w:noProof/>
            <w:webHidden/>
            <w:sz w:val="20"/>
          </w:rPr>
          <w:fldChar w:fldCharType="end"/>
        </w:r>
      </w:hyperlink>
    </w:p>
    <w:p w:rsidRPr="00113CF9" w:rsidR="00F124CF" w:rsidRDefault="00F124CF" w14:paraId="4E985B13" w14:textId="0D641A95">
      <w:pPr>
        <w:pStyle w:val="Tabladeilustraciones"/>
        <w:tabs>
          <w:tab w:val="right" w:leader="dot" w:pos="8828"/>
        </w:tabs>
        <w:rPr>
          <w:rFonts w:eastAsiaTheme="minorEastAsia"/>
          <w:i/>
          <w:noProof/>
          <w:kern w:val="2"/>
          <w:sz w:val="20"/>
          <w:szCs w:val="24"/>
          <w14:ligatures w14:val="standardContextual"/>
        </w:rPr>
      </w:pPr>
      <w:hyperlink w:history="1" w:anchor="_Toc215650573">
        <w:r w:rsidRPr="00113CF9">
          <w:rPr>
            <w:rStyle w:val="Hipervnculo"/>
            <w:i/>
            <w:noProof/>
            <w:sz w:val="20"/>
          </w:rPr>
          <w:t>Tabla 38.CORRECTIVOS DOMOS CIUDADANOS QUE REQUIEREN APROBACIÓN DE USO DE BOLSA POR LOCALIDAD.</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_Toc215650573 \h </w:instrText>
        </w:r>
        <w:r w:rsidRPr="00113CF9">
          <w:rPr>
            <w:i/>
            <w:noProof/>
            <w:webHidden/>
            <w:sz w:val="20"/>
          </w:rPr>
        </w:r>
        <w:r w:rsidRPr="00113CF9">
          <w:rPr>
            <w:i/>
            <w:noProof/>
            <w:webHidden/>
            <w:sz w:val="20"/>
          </w:rPr>
          <w:fldChar w:fldCharType="separate"/>
        </w:r>
        <w:r w:rsidR="00041DFA">
          <w:rPr>
            <w:i/>
            <w:noProof/>
            <w:webHidden/>
            <w:sz w:val="20"/>
          </w:rPr>
          <w:t>91</w:t>
        </w:r>
        <w:r w:rsidRPr="00113CF9">
          <w:rPr>
            <w:i/>
            <w:noProof/>
            <w:webHidden/>
            <w:sz w:val="20"/>
          </w:rPr>
          <w:fldChar w:fldCharType="end"/>
        </w:r>
      </w:hyperlink>
    </w:p>
    <w:p w:rsidRPr="00113CF9" w:rsidR="00F124CF" w:rsidRDefault="00F124CF" w14:paraId="45EAC470" w14:textId="7E2A3904">
      <w:pPr>
        <w:pStyle w:val="Tabladeilustraciones"/>
        <w:tabs>
          <w:tab w:val="right" w:leader="dot" w:pos="8828"/>
        </w:tabs>
        <w:rPr>
          <w:rFonts w:eastAsiaTheme="minorEastAsia"/>
          <w:i/>
          <w:noProof/>
          <w:kern w:val="2"/>
          <w:sz w:val="20"/>
          <w:szCs w:val="24"/>
          <w14:ligatures w14:val="standardContextual"/>
        </w:rPr>
      </w:pPr>
      <w:hyperlink w:history="1" w:anchor="_Toc215650574">
        <w:r w:rsidRPr="00113CF9">
          <w:rPr>
            <w:rStyle w:val="Hipervnculo"/>
            <w:i/>
            <w:noProof/>
            <w:sz w:val="20"/>
          </w:rPr>
          <w:t>Tabla 39. CORRECTIVO ENERGIZACIÓN POR LOCALIDAD.</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_Toc215650574 \h </w:instrText>
        </w:r>
        <w:r w:rsidRPr="00113CF9">
          <w:rPr>
            <w:i/>
            <w:noProof/>
            <w:webHidden/>
            <w:sz w:val="20"/>
          </w:rPr>
        </w:r>
        <w:r w:rsidRPr="00113CF9">
          <w:rPr>
            <w:i/>
            <w:noProof/>
            <w:webHidden/>
            <w:sz w:val="20"/>
          </w:rPr>
          <w:fldChar w:fldCharType="separate"/>
        </w:r>
        <w:r w:rsidR="00041DFA">
          <w:rPr>
            <w:i/>
            <w:noProof/>
            <w:webHidden/>
            <w:sz w:val="20"/>
          </w:rPr>
          <w:t>91</w:t>
        </w:r>
        <w:r w:rsidRPr="00113CF9">
          <w:rPr>
            <w:i/>
            <w:noProof/>
            <w:webHidden/>
            <w:sz w:val="20"/>
          </w:rPr>
          <w:fldChar w:fldCharType="end"/>
        </w:r>
      </w:hyperlink>
    </w:p>
    <w:p w:rsidRPr="00113CF9" w:rsidR="00F124CF" w:rsidRDefault="00F124CF" w14:paraId="5A7EE30A" w14:textId="34DA826F">
      <w:pPr>
        <w:pStyle w:val="Tabladeilustraciones"/>
        <w:tabs>
          <w:tab w:val="right" w:leader="dot" w:pos="8828"/>
        </w:tabs>
        <w:rPr>
          <w:rFonts w:eastAsiaTheme="minorEastAsia"/>
          <w:i/>
          <w:noProof/>
          <w:kern w:val="2"/>
          <w:sz w:val="20"/>
          <w:szCs w:val="24"/>
          <w14:ligatures w14:val="standardContextual"/>
        </w:rPr>
      </w:pPr>
      <w:hyperlink w:history="1" w:anchor="_Toc215650575">
        <w:r w:rsidRPr="00113CF9">
          <w:rPr>
            <w:rStyle w:val="Hipervnculo"/>
            <w:i/>
            <w:noProof/>
            <w:sz w:val="20"/>
          </w:rPr>
          <w:t>Tabla 40. CORRECTIVOS SUBSISTEMAS CULMINADOS.</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_Toc215650575 \h </w:instrText>
        </w:r>
        <w:r w:rsidRPr="00113CF9">
          <w:rPr>
            <w:i/>
            <w:noProof/>
            <w:webHidden/>
            <w:sz w:val="20"/>
          </w:rPr>
        </w:r>
        <w:r w:rsidRPr="00113CF9">
          <w:rPr>
            <w:i/>
            <w:noProof/>
            <w:webHidden/>
            <w:sz w:val="20"/>
          </w:rPr>
          <w:fldChar w:fldCharType="separate"/>
        </w:r>
        <w:r w:rsidR="00041DFA">
          <w:rPr>
            <w:i/>
            <w:noProof/>
            <w:webHidden/>
            <w:sz w:val="20"/>
          </w:rPr>
          <w:t>92</w:t>
        </w:r>
        <w:r w:rsidRPr="00113CF9">
          <w:rPr>
            <w:i/>
            <w:noProof/>
            <w:webHidden/>
            <w:sz w:val="20"/>
          </w:rPr>
          <w:fldChar w:fldCharType="end"/>
        </w:r>
      </w:hyperlink>
    </w:p>
    <w:p w:rsidRPr="00113CF9" w:rsidR="00F124CF" w:rsidRDefault="00F124CF" w14:paraId="50D8D51E" w14:textId="229BF360">
      <w:pPr>
        <w:pStyle w:val="Tabladeilustraciones"/>
        <w:tabs>
          <w:tab w:val="right" w:leader="dot" w:pos="8828"/>
        </w:tabs>
        <w:rPr>
          <w:rFonts w:eastAsiaTheme="minorEastAsia"/>
          <w:i/>
          <w:noProof/>
          <w:kern w:val="2"/>
          <w:sz w:val="20"/>
          <w:szCs w:val="24"/>
          <w14:ligatures w14:val="standardContextual"/>
        </w:rPr>
      </w:pPr>
      <w:hyperlink w:history="1" w:anchor="_Toc215650576">
        <w:r w:rsidRPr="00113CF9">
          <w:rPr>
            <w:rStyle w:val="Hipervnculo"/>
            <w:i/>
            <w:noProof/>
            <w:sz w:val="20"/>
          </w:rPr>
          <w:t>Tabla 41. CORRECTIVOS TRANSMILENIO</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_Toc215650576 \h </w:instrText>
        </w:r>
        <w:r w:rsidRPr="00113CF9">
          <w:rPr>
            <w:i/>
            <w:noProof/>
            <w:webHidden/>
            <w:sz w:val="20"/>
          </w:rPr>
        </w:r>
        <w:r w:rsidRPr="00113CF9">
          <w:rPr>
            <w:i/>
            <w:noProof/>
            <w:webHidden/>
            <w:sz w:val="20"/>
          </w:rPr>
          <w:fldChar w:fldCharType="separate"/>
        </w:r>
        <w:r w:rsidR="00041DFA">
          <w:rPr>
            <w:i/>
            <w:noProof/>
            <w:webHidden/>
            <w:sz w:val="20"/>
          </w:rPr>
          <w:t>93</w:t>
        </w:r>
        <w:r w:rsidRPr="00113CF9">
          <w:rPr>
            <w:i/>
            <w:noProof/>
            <w:webHidden/>
            <w:sz w:val="20"/>
          </w:rPr>
          <w:fldChar w:fldCharType="end"/>
        </w:r>
      </w:hyperlink>
    </w:p>
    <w:p w:rsidRPr="00113CF9" w:rsidR="00F124CF" w:rsidRDefault="00F124CF" w14:paraId="2974BB9D" w14:textId="16BA641A">
      <w:pPr>
        <w:pStyle w:val="Tabladeilustraciones"/>
        <w:tabs>
          <w:tab w:val="right" w:leader="dot" w:pos="8828"/>
        </w:tabs>
        <w:rPr>
          <w:rFonts w:eastAsiaTheme="minorEastAsia"/>
          <w:i/>
          <w:noProof/>
          <w:kern w:val="2"/>
          <w:sz w:val="20"/>
          <w:szCs w:val="24"/>
          <w14:ligatures w14:val="standardContextual"/>
        </w:rPr>
      </w:pPr>
      <w:hyperlink w:history="1" w:anchor="_Toc215650577">
        <w:r w:rsidRPr="00113CF9">
          <w:rPr>
            <w:rStyle w:val="Hipervnculo"/>
            <w:i/>
            <w:noProof/>
            <w:sz w:val="20"/>
          </w:rPr>
          <w:t>Tabla 42. CORRECTIVOS INSTITUCIONES EDUCATIVAS</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_Toc215650577 \h </w:instrText>
        </w:r>
        <w:r w:rsidRPr="00113CF9">
          <w:rPr>
            <w:i/>
            <w:noProof/>
            <w:webHidden/>
            <w:sz w:val="20"/>
          </w:rPr>
        </w:r>
        <w:r w:rsidRPr="00113CF9">
          <w:rPr>
            <w:i/>
            <w:noProof/>
            <w:webHidden/>
            <w:sz w:val="20"/>
          </w:rPr>
          <w:fldChar w:fldCharType="separate"/>
        </w:r>
        <w:r w:rsidR="00041DFA">
          <w:rPr>
            <w:i/>
            <w:noProof/>
            <w:webHidden/>
            <w:sz w:val="20"/>
          </w:rPr>
          <w:t>93</w:t>
        </w:r>
        <w:r w:rsidRPr="00113CF9">
          <w:rPr>
            <w:i/>
            <w:noProof/>
            <w:webHidden/>
            <w:sz w:val="20"/>
          </w:rPr>
          <w:fldChar w:fldCharType="end"/>
        </w:r>
      </w:hyperlink>
    </w:p>
    <w:p w:rsidRPr="00113CF9" w:rsidR="00F124CF" w:rsidRDefault="00F124CF" w14:paraId="7E4E3618" w14:textId="76DA0C91">
      <w:pPr>
        <w:pStyle w:val="Tabladeilustraciones"/>
        <w:tabs>
          <w:tab w:val="right" w:leader="dot" w:pos="8828"/>
        </w:tabs>
        <w:rPr>
          <w:rFonts w:eastAsiaTheme="minorEastAsia"/>
          <w:i/>
          <w:noProof/>
          <w:kern w:val="2"/>
          <w:sz w:val="20"/>
          <w:szCs w:val="24"/>
          <w14:ligatures w14:val="standardContextual"/>
        </w:rPr>
      </w:pPr>
      <w:hyperlink w:history="1" w:anchor="_Toc215650578">
        <w:r w:rsidRPr="00113CF9">
          <w:rPr>
            <w:rStyle w:val="Hipervnculo"/>
            <w:i/>
            <w:noProof/>
            <w:sz w:val="20"/>
          </w:rPr>
          <w:t>Tabla 43. CORRECTIVOS CAI</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_Toc215650578 \h </w:instrText>
        </w:r>
        <w:r w:rsidRPr="00113CF9">
          <w:rPr>
            <w:i/>
            <w:noProof/>
            <w:webHidden/>
            <w:sz w:val="20"/>
          </w:rPr>
        </w:r>
        <w:r w:rsidRPr="00113CF9">
          <w:rPr>
            <w:i/>
            <w:noProof/>
            <w:webHidden/>
            <w:sz w:val="20"/>
          </w:rPr>
          <w:fldChar w:fldCharType="separate"/>
        </w:r>
        <w:r w:rsidR="00041DFA">
          <w:rPr>
            <w:i/>
            <w:noProof/>
            <w:webHidden/>
            <w:sz w:val="20"/>
          </w:rPr>
          <w:t>94</w:t>
        </w:r>
        <w:r w:rsidRPr="00113CF9">
          <w:rPr>
            <w:i/>
            <w:noProof/>
            <w:webHidden/>
            <w:sz w:val="20"/>
          </w:rPr>
          <w:fldChar w:fldCharType="end"/>
        </w:r>
      </w:hyperlink>
    </w:p>
    <w:p w:rsidRPr="00113CF9" w:rsidR="00F124CF" w:rsidRDefault="00F124CF" w14:paraId="197E428A" w14:textId="5E356A62">
      <w:pPr>
        <w:pStyle w:val="Tabladeilustraciones"/>
        <w:tabs>
          <w:tab w:val="right" w:leader="dot" w:pos="8828"/>
        </w:tabs>
        <w:rPr>
          <w:rFonts w:eastAsiaTheme="minorEastAsia"/>
          <w:i/>
          <w:noProof/>
          <w:kern w:val="2"/>
          <w:sz w:val="20"/>
          <w:szCs w:val="24"/>
          <w14:ligatures w14:val="standardContextual"/>
        </w:rPr>
      </w:pPr>
      <w:hyperlink w:history="1" w:anchor="_Toc215650579">
        <w:r w:rsidRPr="00113CF9">
          <w:rPr>
            <w:rStyle w:val="Hipervnculo"/>
            <w:i/>
            <w:noProof/>
            <w:sz w:val="20"/>
          </w:rPr>
          <w:t>Tabla 44. CORRECTIVOS ESTACIÓN DE POLICÍA.</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_Toc215650579 \h </w:instrText>
        </w:r>
        <w:r w:rsidRPr="00113CF9">
          <w:rPr>
            <w:i/>
            <w:noProof/>
            <w:webHidden/>
            <w:sz w:val="20"/>
          </w:rPr>
        </w:r>
        <w:r w:rsidRPr="00113CF9">
          <w:rPr>
            <w:i/>
            <w:noProof/>
            <w:webHidden/>
            <w:sz w:val="20"/>
          </w:rPr>
          <w:fldChar w:fldCharType="separate"/>
        </w:r>
        <w:r w:rsidR="00041DFA">
          <w:rPr>
            <w:i/>
            <w:noProof/>
            <w:webHidden/>
            <w:sz w:val="20"/>
          </w:rPr>
          <w:t>94</w:t>
        </w:r>
        <w:r w:rsidRPr="00113CF9">
          <w:rPr>
            <w:i/>
            <w:noProof/>
            <w:webHidden/>
            <w:sz w:val="20"/>
          </w:rPr>
          <w:fldChar w:fldCharType="end"/>
        </w:r>
      </w:hyperlink>
    </w:p>
    <w:p w:rsidRPr="00113CF9" w:rsidR="00F124CF" w:rsidRDefault="00F124CF" w14:paraId="1BCB5983" w14:textId="0A4A4156">
      <w:pPr>
        <w:pStyle w:val="Tabladeilustraciones"/>
        <w:tabs>
          <w:tab w:val="right" w:leader="dot" w:pos="8828"/>
        </w:tabs>
        <w:rPr>
          <w:rFonts w:eastAsiaTheme="minorEastAsia"/>
          <w:i/>
          <w:noProof/>
          <w:kern w:val="2"/>
          <w:sz w:val="20"/>
          <w:szCs w:val="24"/>
          <w14:ligatures w14:val="standardContextual"/>
        </w:rPr>
      </w:pPr>
      <w:hyperlink w:history="1" w:anchor="_Toc215650580">
        <w:r w:rsidRPr="00113CF9">
          <w:rPr>
            <w:rStyle w:val="Hipervnculo"/>
            <w:i/>
            <w:noProof/>
            <w:sz w:val="20"/>
          </w:rPr>
          <w:t>Tabla 45. CORRECTIVOS CAI</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_Toc215650580 \h </w:instrText>
        </w:r>
        <w:r w:rsidRPr="00113CF9">
          <w:rPr>
            <w:i/>
            <w:noProof/>
            <w:webHidden/>
            <w:sz w:val="20"/>
          </w:rPr>
        </w:r>
        <w:r w:rsidRPr="00113CF9">
          <w:rPr>
            <w:i/>
            <w:noProof/>
            <w:webHidden/>
            <w:sz w:val="20"/>
          </w:rPr>
          <w:fldChar w:fldCharType="separate"/>
        </w:r>
        <w:r w:rsidR="00041DFA">
          <w:rPr>
            <w:i/>
            <w:noProof/>
            <w:webHidden/>
            <w:sz w:val="20"/>
          </w:rPr>
          <w:t>95</w:t>
        </w:r>
        <w:r w:rsidRPr="00113CF9">
          <w:rPr>
            <w:i/>
            <w:noProof/>
            <w:webHidden/>
            <w:sz w:val="20"/>
          </w:rPr>
          <w:fldChar w:fldCharType="end"/>
        </w:r>
      </w:hyperlink>
    </w:p>
    <w:p w:rsidRPr="00113CF9" w:rsidR="00F124CF" w:rsidRDefault="00F124CF" w14:paraId="6335C4F7" w14:textId="23895C76">
      <w:pPr>
        <w:pStyle w:val="Tabladeilustraciones"/>
        <w:tabs>
          <w:tab w:val="right" w:leader="dot" w:pos="8828"/>
        </w:tabs>
        <w:rPr>
          <w:rFonts w:eastAsiaTheme="minorEastAsia"/>
          <w:i/>
          <w:noProof/>
          <w:kern w:val="2"/>
          <w:sz w:val="20"/>
          <w:szCs w:val="24"/>
          <w14:ligatures w14:val="standardContextual"/>
        </w:rPr>
      </w:pPr>
      <w:hyperlink w:history="1" w:anchor="_Toc215650581">
        <w:r w:rsidRPr="00113CF9">
          <w:rPr>
            <w:rStyle w:val="Hipervnculo"/>
            <w:i/>
            <w:noProof/>
            <w:sz w:val="20"/>
          </w:rPr>
          <w:t>Tabla 46 DE ACRÍLICOS POR LOCALIDAD.</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_Toc215650581 \h </w:instrText>
        </w:r>
        <w:r w:rsidRPr="00113CF9">
          <w:rPr>
            <w:i/>
            <w:noProof/>
            <w:webHidden/>
            <w:sz w:val="20"/>
          </w:rPr>
        </w:r>
        <w:r w:rsidRPr="00113CF9">
          <w:rPr>
            <w:i/>
            <w:noProof/>
            <w:webHidden/>
            <w:sz w:val="20"/>
          </w:rPr>
          <w:fldChar w:fldCharType="separate"/>
        </w:r>
        <w:r w:rsidR="00041DFA">
          <w:rPr>
            <w:i/>
            <w:noProof/>
            <w:webHidden/>
            <w:sz w:val="20"/>
          </w:rPr>
          <w:t>96</w:t>
        </w:r>
        <w:r w:rsidRPr="00113CF9">
          <w:rPr>
            <w:i/>
            <w:noProof/>
            <w:webHidden/>
            <w:sz w:val="20"/>
          </w:rPr>
          <w:fldChar w:fldCharType="end"/>
        </w:r>
      </w:hyperlink>
    </w:p>
    <w:p w:rsidRPr="00113CF9" w:rsidR="00F124CF" w:rsidRDefault="00F124CF" w14:paraId="20D2116C" w14:textId="6BCDF3A1">
      <w:pPr>
        <w:pStyle w:val="Tabladeilustraciones"/>
        <w:tabs>
          <w:tab w:val="right" w:leader="dot" w:pos="8828"/>
        </w:tabs>
        <w:rPr>
          <w:rFonts w:eastAsiaTheme="minorEastAsia"/>
          <w:i/>
          <w:noProof/>
          <w:kern w:val="2"/>
          <w:sz w:val="20"/>
          <w:szCs w:val="24"/>
          <w14:ligatures w14:val="standardContextual"/>
        </w:rPr>
      </w:pPr>
      <w:hyperlink w:history="1" w:anchor="_Toc215650582">
        <w:r w:rsidRPr="00113CF9">
          <w:rPr>
            <w:rStyle w:val="Hipervnculo"/>
            <w:i/>
            <w:noProof/>
            <w:sz w:val="20"/>
          </w:rPr>
          <w:t>Tabla 47. CONTROL DE SINIESTROS</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_Toc215650582 \h </w:instrText>
        </w:r>
        <w:r w:rsidRPr="00113CF9">
          <w:rPr>
            <w:i/>
            <w:noProof/>
            <w:webHidden/>
            <w:sz w:val="20"/>
          </w:rPr>
        </w:r>
        <w:r w:rsidRPr="00113CF9">
          <w:rPr>
            <w:i/>
            <w:noProof/>
            <w:webHidden/>
            <w:sz w:val="20"/>
          </w:rPr>
          <w:fldChar w:fldCharType="separate"/>
        </w:r>
        <w:r w:rsidR="00041DFA">
          <w:rPr>
            <w:i/>
            <w:noProof/>
            <w:webHidden/>
            <w:sz w:val="20"/>
          </w:rPr>
          <w:t>98</w:t>
        </w:r>
        <w:r w:rsidRPr="00113CF9">
          <w:rPr>
            <w:i/>
            <w:noProof/>
            <w:webHidden/>
            <w:sz w:val="20"/>
          </w:rPr>
          <w:fldChar w:fldCharType="end"/>
        </w:r>
      </w:hyperlink>
    </w:p>
    <w:p w:rsidRPr="00113CF9" w:rsidR="00F124CF" w:rsidRDefault="00F124CF" w14:paraId="35F31FF8" w14:textId="7687B99A">
      <w:pPr>
        <w:pStyle w:val="Tabladeilustraciones"/>
        <w:tabs>
          <w:tab w:val="right" w:leader="dot" w:pos="8828"/>
        </w:tabs>
        <w:rPr>
          <w:rFonts w:eastAsiaTheme="minorEastAsia"/>
          <w:i/>
          <w:noProof/>
          <w:kern w:val="2"/>
          <w:sz w:val="20"/>
          <w:szCs w:val="24"/>
          <w14:ligatures w14:val="standardContextual"/>
        </w:rPr>
      </w:pPr>
      <w:hyperlink w:history="1" w:anchor="_Toc215650583">
        <w:r w:rsidRPr="00113CF9">
          <w:rPr>
            <w:rStyle w:val="Hipervnculo"/>
            <w:i/>
            <w:noProof/>
            <w:sz w:val="20"/>
          </w:rPr>
          <w:t>Tabla 48. EJECUCIÓN MES NOVIEMBRE 2025</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_Toc215650583 \h </w:instrText>
        </w:r>
        <w:r w:rsidRPr="00113CF9">
          <w:rPr>
            <w:i/>
            <w:noProof/>
            <w:webHidden/>
            <w:sz w:val="20"/>
          </w:rPr>
        </w:r>
        <w:r w:rsidRPr="00113CF9">
          <w:rPr>
            <w:i/>
            <w:noProof/>
            <w:webHidden/>
            <w:sz w:val="20"/>
          </w:rPr>
          <w:fldChar w:fldCharType="separate"/>
        </w:r>
        <w:r w:rsidR="00041DFA">
          <w:rPr>
            <w:i/>
            <w:noProof/>
            <w:webHidden/>
            <w:sz w:val="20"/>
          </w:rPr>
          <w:t>99</w:t>
        </w:r>
        <w:r w:rsidRPr="00113CF9">
          <w:rPr>
            <w:i/>
            <w:noProof/>
            <w:webHidden/>
            <w:sz w:val="20"/>
          </w:rPr>
          <w:fldChar w:fldCharType="end"/>
        </w:r>
      </w:hyperlink>
    </w:p>
    <w:p w:rsidRPr="00113CF9" w:rsidR="00F124CF" w:rsidRDefault="00F124CF" w14:paraId="4B1E4EBA" w14:textId="1C11B6BA">
      <w:pPr>
        <w:pStyle w:val="Tabladeilustraciones"/>
        <w:tabs>
          <w:tab w:val="right" w:leader="dot" w:pos="8828"/>
        </w:tabs>
        <w:rPr>
          <w:rFonts w:eastAsiaTheme="minorEastAsia"/>
          <w:i/>
          <w:noProof/>
          <w:kern w:val="2"/>
          <w:sz w:val="20"/>
          <w:szCs w:val="24"/>
          <w14:ligatures w14:val="standardContextual"/>
        </w:rPr>
      </w:pPr>
      <w:hyperlink w:history="1" w:anchor="_Toc215650584">
        <w:r w:rsidRPr="00113CF9">
          <w:rPr>
            <w:rStyle w:val="Hipervnculo"/>
            <w:i/>
            <w:noProof/>
            <w:sz w:val="20"/>
          </w:rPr>
          <w:t>Tabla 49. ÍTEMS BOLSA NOVIEMBRE 2025</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_Toc215650584 \h </w:instrText>
        </w:r>
        <w:r w:rsidRPr="00113CF9">
          <w:rPr>
            <w:i/>
            <w:noProof/>
            <w:webHidden/>
            <w:sz w:val="20"/>
          </w:rPr>
        </w:r>
        <w:r w:rsidRPr="00113CF9">
          <w:rPr>
            <w:i/>
            <w:noProof/>
            <w:webHidden/>
            <w:sz w:val="20"/>
          </w:rPr>
          <w:fldChar w:fldCharType="separate"/>
        </w:r>
        <w:r w:rsidR="00041DFA">
          <w:rPr>
            <w:i/>
            <w:noProof/>
            <w:webHidden/>
            <w:sz w:val="20"/>
          </w:rPr>
          <w:t>100</w:t>
        </w:r>
        <w:r w:rsidRPr="00113CF9">
          <w:rPr>
            <w:i/>
            <w:noProof/>
            <w:webHidden/>
            <w:sz w:val="20"/>
          </w:rPr>
          <w:fldChar w:fldCharType="end"/>
        </w:r>
      </w:hyperlink>
    </w:p>
    <w:p w:rsidRPr="00113CF9" w:rsidR="00F124CF" w:rsidRDefault="00F124CF" w14:paraId="64BF030B" w14:textId="663D0705">
      <w:pPr>
        <w:pStyle w:val="Tabladeilustraciones"/>
        <w:tabs>
          <w:tab w:val="right" w:leader="dot" w:pos="8828"/>
        </w:tabs>
        <w:rPr>
          <w:rFonts w:eastAsiaTheme="minorEastAsia"/>
          <w:i/>
          <w:noProof/>
          <w:kern w:val="2"/>
          <w:sz w:val="20"/>
          <w:szCs w:val="24"/>
          <w14:ligatures w14:val="standardContextual"/>
        </w:rPr>
      </w:pPr>
      <w:hyperlink w:history="1" w:anchor="_Toc215650585">
        <w:r w:rsidRPr="00113CF9">
          <w:rPr>
            <w:rStyle w:val="Hipervnculo"/>
            <w:i/>
            <w:noProof/>
            <w:sz w:val="20"/>
          </w:rPr>
          <w:t>Tabla 50. EJECUCIÓN PRESUPUESTAL CONTRATO SCJ-1809-2024</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_Toc215650585 \h </w:instrText>
        </w:r>
        <w:r w:rsidRPr="00113CF9">
          <w:rPr>
            <w:i/>
            <w:noProof/>
            <w:webHidden/>
            <w:sz w:val="20"/>
          </w:rPr>
        </w:r>
        <w:r w:rsidRPr="00113CF9">
          <w:rPr>
            <w:i/>
            <w:noProof/>
            <w:webHidden/>
            <w:sz w:val="20"/>
          </w:rPr>
          <w:fldChar w:fldCharType="separate"/>
        </w:r>
        <w:r w:rsidR="00041DFA">
          <w:rPr>
            <w:i/>
            <w:noProof/>
            <w:webHidden/>
            <w:sz w:val="20"/>
          </w:rPr>
          <w:t>102</w:t>
        </w:r>
        <w:r w:rsidRPr="00113CF9">
          <w:rPr>
            <w:i/>
            <w:noProof/>
            <w:webHidden/>
            <w:sz w:val="20"/>
          </w:rPr>
          <w:fldChar w:fldCharType="end"/>
        </w:r>
      </w:hyperlink>
    </w:p>
    <w:p w:rsidRPr="00113CF9" w:rsidR="00F124CF" w:rsidRDefault="00F124CF" w14:paraId="0EE4B629" w14:textId="04ADA6FF">
      <w:pPr>
        <w:pStyle w:val="Tabladeilustraciones"/>
        <w:tabs>
          <w:tab w:val="right" w:leader="dot" w:pos="8828"/>
        </w:tabs>
        <w:rPr>
          <w:rFonts w:eastAsiaTheme="minorEastAsia"/>
          <w:i/>
          <w:noProof/>
          <w:kern w:val="2"/>
          <w:sz w:val="20"/>
          <w:szCs w:val="24"/>
          <w14:ligatures w14:val="standardContextual"/>
        </w:rPr>
      </w:pPr>
      <w:hyperlink w:history="1" w:anchor="_Toc215650586">
        <w:r w:rsidRPr="00113CF9">
          <w:rPr>
            <w:rStyle w:val="Hipervnculo"/>
            <w:i/>
            <w:noProof/>
            <w:sz w:val="20"/>
          </w:rPr>
          <w:t>Tabla.51 CUMPLIMIENTO AL SG-SST</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_Toc215650586 \h </w:instrText>
        </w:r>
        <w:r w:rsidRPr="00113CF9">
          <w:rPr>
            <w:i/>
            <w:noProof/>
            <w:webHidden/>
            <w:sz w:val="20"/>
          </w:rPr>
        </w:r>
        <w:r w:rsidRPr="00113CF9">
          <w:rPr>
            <w:i/>
            <w:noProof/>
            <w:webHidden/>
            <w:sz w:val="20"/>
          </w:rPr>
          <w:fldChar w:fldCharType="separate"/>
        </w:r>
        <w:r w:rsidR="00041DFA">
          <w:rPr>
            <w:i/>
            <w:noProof/>
            <w:webHidden/>
            <w:sz w:val="20"/>
          </w:rPr>
          <w:t>107</w:t>
        </w:r>
        <w:r w:rsidRPr="00113CF9">
          <w:rPr>
            <w:i/>
            <w:noProof/>
            <w:webHidden/>
            <w:sz w:val="20"/>
          </w:rPr>
          <w:fldChar w:fldCharType="end"/>
        </w:r>
      </w:hyperlink>
    </w:p>
    <w:p w:rsidRPr="00113CF9" w:rsidR="00F124CF" w:rsidRDefault="00F124CF" w14:paraId="772CEB5A" w14:textId="435A176B">
      <w:pPr>
        <w:pStyle w:val="Tabladeilustraciones"/>
        <w:tabs>
          <w:tab w:val="right" w:leader="dot" w:pos="8828"/>
        </w:tabs>
        <w:rPr>
          <w:rFonts w:eastAsiaTheme="minorEastAsia"/>
          <w:i/>
          <w:noProof/>
          <w:kern w:val="2"/>
          <w:sz w:val="20"/>
          <w:szCs w:val="24"/>
          <w14:ligatures w14:val="standardContextual"/>
        </w:rPr>
      </w:pPr>
      <w:hyperlink w:history="1" w:anchor="_Toc215650587">
        <w:r w:rsidRPr="00113CF9">
          <w:rPr>
            <w:rStyle w:val="Hipervnculo"/>
            <w:i/>
            <w:noProof/>
            <w:sz w:val="20"/>
          </w:rPr>
          <w:t>Tabla.52 PLAN DE TRABAJO SST SCJ-1809-2024</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_Toc215650587 \h </w:instrText>
        </w:r>
        <w:r w:rsidRPr="00113CF9">
          <w:rPr>
            <w:i/>
            <w:noProof/>
            <w:webHidden/>
            <w:sz w:val="20"/>
          </w:rPr>
        </w:r>
        <w:r w:rsidRPr="00113CF9">
          <w:rPr>
            <w:i/>
            <w:noProof/>
            <w:webHidden/>
            <w:sz w:val="20"/>
          </w:rPr>
          <w:fldChar w:fldCharType="separate"/>
        </w:r>
        <w:r w:rsidR="00041DFA">
          <w:rPr>
            <w:i/>
            <w:noProof/>
            <w:webHidden/>
            <w:sz w:val="20"/>
          </w:rPr>
          <w:t>110</w:t>
        </w:r>
        <w:r w:rsidRPr="00113CF9">
          <w:rPr>
            <w:i/>
            <w:noProof/>
            <w:webHidden/>
            <w:sz w:val="20"/>
          </w:rPr>
          <w:fldChar w:fldCharType="end"/>
        </w:r>
      </w:hyperlink>
    </w:p>
    <w:p w:rsidRPr="00113CF9" w:rsidR="00F124CF" w:rsidRDefault="00F124CF" w14:paraId="114DDF33" w14:textId="49A49AEA">
      <w:pPr>
        <w:pStyle w:val="Tabladeilustraciones"/>
        <w:tabs>
          <w:tab w:val="right" w:leader="dot" w:pos="8828"/>
        </w:tabs>
        <w:rPr>
          <w:rFonts w:eastAsiaTheme="minorEastAsia"/>
          <w:i/>
          <w:noProof/>
          <w:kern w:val="2"/>
          <w:sz w:val="20"/>
          <w:szCs w:val="24"/>
          <w14:ligatures w14:val="standardContextual"/>
        </w:rPr>
      </w:pPr>
      <w:hyperlink w:history="1" w:anchor="_Toc215650588">
        <w:r w:rsidRPr="00113CF9">
          <w:rPr>
            <w:rStyle w:val="Hipervnculo"/>
            <w:i/>
            <w:noProof/>
            <w:sz w:val="20"/>
          </w:rPr>
          <w:t>Tabla 53. CRONOGRAMA DE CAPACITACIONES SST SCJ-1809-2024</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_Toc215650588 \h </w:instrText>
        </w:r>
        <w:r w:rsidRPr="00113CF9">
          <w:rPr>
            <w:i/>
            <w:noProof/>
            <w:webHidden/>
            <w:sz w:val="20"/>
          </w:rPr>
        </w:r>
        <w:r w:rsidRPr="00113CF9">
          <w:rPr>
            <w:i/>
            <w:noProof/>
            <w:webHidden/>
            <w:sz w:val="20"/>
          </w:rPr>
          <w:fldChar w:fldCharType="separate"/>
        </w:r>
        <w:r w:rsidR="00041DFA">
          <w:rPr>
            <w:i/>
            <w:noProof/>
            <w:webHidden/>
            <w:sz w:val="20"/>
          </w:rPr>
          <w:t>110</w:t>
        </w:r>
        <w:r w:rsidRPr="00113CF9">
          <w:rPr>
            <w:i/>
            <w:noProof/>
            <w:webHidden/>
            <w:sz w:val="20"/>
          </w:rPr>
          <w:fldChar w:fldCharType="end"/>
        </w:r>
      </w:hyperlink>
    </w:p>
    <w:p w:rsidRPr="00113CF9" w:rsidR="00F124CF" w:rsidRDefault="00F124CF" w14:paraId="7378529C" w14:textId="54745732">
      <w:pPr>
        <w:pStyle w:val="Tabladeilustraciones"/>
        <w:tabs>
          <w:tab w:val="right" w:leader="dot" w:pos="8828"/>
        </w:tabs>
        <w:rPr>
          <w:rFonts w:eastAsiaTheme="minorEastAsia"/>
          <w:i/>
          <w:noProof/>
          <w:kern w:val="2"/>
          <w:sz w:val="20"/>
          <w:szCs w:val="24"/>
          <w14:ligatures w14:val="standardContextual"/>
        </w:rPr>
      </w:pPr>
      <w:hyperlink w:history="1" w:anchor="_Toc215650589">
        <w:r w:rsidRPr="00113CF9">
          <w:rPr>
            <w:rStyle w:val="Hipervnculo"/>
            <w:i/>
            <w:noProof/>
            <w:sz w:val="20"/>
          </w:rPr>
          <w:t>Tabla 54. ASISTENCIA A CAPACITACIONES SST SCJ-1809-2024</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_Toc215650589 \h </w:instrText>
        </w:r>
        <w:r w:rsidRPr="00113CF9">
          <w:rPr>
            <w:i/>
            <w:noProof/>
            <w:webHidden/>
            <w:sz w:val="20"/>
          </w:rPr>
        </w:r>
        <w:r w:rsidRPr="00113CF9">
          <w:rPr>
            <w:i/>
            <w:noProof/>
            <w:webHidden/>
            <w:sz w:val="20"/>
          </w:rPr>
          <w:fldChar w:fldCharType="separate"/>
        </w:r>
        <w:r w:rsidR="00041DFA">
          <w:rPr>
            <w:i/>
            <w:noProof/>
            <w:webHidden/>
            <w:sz w:val="20"/>
          </w:rPr>
          <w:t>110</w:t>
        </w:r>
        <w:r w:rsidRPr="00113CF9">
          <w:rPr>
            <w:i/>
            <w:noProof/>
            <w:webHidden/>
            <w:sz w:val="20"/>
          </w:rPr>
          <w:fldChar w:fldCharType="end"/>
        </w:r>
      </w:hyperlink>
    </w:p>
    <w:p w:rsidRPr="00113CF9" w:rsidR="00F124CF" w:rsidRDefault="00F124CF" w14:paraId="6A061584" w14:textId="1416F366">
      <w:pPr>
        <w:pStyle w:val="Tabladeilustraciones"/>
        <w:tabs>
          <w:tab w:val="right" w:leader="dot" w:pos="8828"/>
        </w:tabs>
        <w:rPr>
          <w:rFonts w:eastAsiaTheme="minorEastAsia"/>
          <w:i/>
          <w:noProof/>
          <w:kern w:val="2"/>
          <w:sz w:val="20"/>
          <w:szCs w:val="24"/>
          <w14:ligatures w14:val="standardContextual"/>
        </w:rPr>
      </w:pPr>
      <w:hyperlink w:history="1" w:anchor="_Toc215650590">
        <w:r w:rsidRPr="00113CF9">
          <w:rPr>
            <w:rStyle w:val="Hipervnculo"/>
            <w:i/>
            <w:noProof/>
            <w:sz w:val="20"/>
          </w:rPr>
          <w:t>Tabla 55. FRECUENCIA DE ACCIDENTES DE TRABAJO SCJ-1809-2024</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_Toc215650590 \h </w:instrText>
        </w:r>
        <w:r w:rsidRPr="00113CF9">
          <w:rPr>
            <w:i/>
            <w:noProof/>
            <w:webHidden/>
            <w:sz w:val="20"/>
          </w:rPr>
        </w:r>
        <w:r w:rsidRPr="00113CF9">
          <w:rPr>
            <w:i/>
            <w:noProof/>
            <w:webHidden/>
            <w:sz w:val="20"/>
          </w:rPr>
          <w:fldChar w:fldCharType="separate"/>
        </w:r>
        <w:r w:rsidR="00041DFA">
          <w:rPr>
            <w:i/>
            <w:noProof/>
            <w:webHidden/>
            <w:sz w:val="20"/>
          </w:rPr>
          <w:t>111</w:t>
        </w:r>
        <w:r w:rsidRPr="00113CF9">
          <w:rPr>
            <w:i/>
            <w:noProof/>
            <w:webHidden/>
            <w:sz w:val="20"/>
          </w:rPr>
          <w:fldChar w:fldCharType="end"/>
        </w:r>
      </w:hyperlink>
    </w:p>
    <w:p w:rsidRPr="00113CF9" w:rsidR="00F124CF" w:rsidRDefault="00F124CF" w14:paraId="06746A0F" w14:textId="21F6F4DF">
      <w:pPr>
        <w:pStyle w:val="Tabladeilustraciones"/>
        <w:tabs>
          <w:tab w:val="right" w:leader="dot" w:pos="8828"/>
        </w:tabs>
        <w:rPr>
          <w:rFonts w:eastAsiaTheme="minorEastAsia"/>
          <w:i/>
          <w:noProof/>
          <w:kern w:val="2"/>
          <w:sz w:val="20"/>
          <w:szCs w:val="24"/>
          <w14:ligatures w14:val="standardContextual"/>
        </w:rPr>
      </w:pPr>
      <w:hyperlink w:history="1" w:anchor="_Toc215650591">
        <w:r w:rsidRPr="00113CF9">
          <w:rPr>
            <w:rStyle w:val="Hipervnculo"/>
            <w:i/>
            <w:noProof/>
            <w:sz w:val="20"/>
          </w:rPr>
          <w:t>Tabla 56. FRECUENCIA DE ENFERMEDADES LABORALES SCJ-1809-2024</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_Toc215650591 \h </w:instrText>
        </w:r>
        <w:r w:rsidRPr="00113CF9">
          <w:rPr>
            <w:i/>
            <w:noProof/>
            <w:webHidden/>
            <w:sz w:val="20"/>
          </w:rPr>
        </w:r>
        <w:r w:rsidRPr="00113CF9">
          <w:rPr>
            <w:i/>
            <w:noProof/>
            <w:webHidden/>
            <w:sz w:val="20"/>
          </w:rPr>
          <w:fldChar w:fldCharType="separate"/>
        </w:r>
        <w:r w:rsidR="00041DFA">
          <w:rPr>
            <w:i/>
            <w:noProof/>
            <w:webHidden/>
            <w:sz w:val="20"/>
          </w:rPr>
          <w:t>111</w:t>
        </w:r>
        <w:r w:rsidRPr="00113CF9">
          <w:rPr>
            <w:i/>
            <w:noProof/>
            <w:webHidden/>
            <w:sz w:val="20"/>
          </w:rPr>
          <w:fldChar w:fldCharType="end"/>
        </w:r>
      </w:hyperlink>
    </w:p>
    <w:p w:rsidRPr="00113CF9" w:rsidR="00F124CF" w:rsidRDefault="00F124CF" w14:paraId="3B1573A7" w14:textId="5E802E82">
      <w:pPr>
        <w:pStyle w:val="Tabladeilustraciones"/>
        <w:tabs>
          <w:tab w:val="right" w:leader="dot" w:pos="8828"/>
        </w:tabs>
        <w:rPr>
          <w:rFonts w:eastAsiaTheme="minorEastAsia"/>
          <w:i/>
          <w:noProof/>
          <w:kern w:val="2"/>
          <w:sz w:val="20"/>
          <w:szCs w:val="24"/>
          <w14:ligatures w14:val="standardContextual"/>
        </w:rPr>
      </w:pPr>
      <w:hyperlink w:history="1" w:anchor="_Toc215650592">
        <w:r w:rsidRPr="00113CF9">
          <w:rPr>
            <w:rStyle w:val="Hipervnculo"/>
            <w:i/>
            <w:noProof/>
            <w:sz w:val="20"/>
          </w:rPr>
          <w:t>Tabla 57. DOCUMENTOS PERSONAL OPERATIVO</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_Toc215650592 \h </w:instrText>
        </w:r>
        <w:r w:rsidRPr="00113CF9">
          <w:rPr>
            <w:i/>
            <w:noProof/>
            <w:webHidden/>
            <w:sz w:val="20"/>
          </w:rPr>
        </w:r>
        <w:r w:rsidRPr="00113CF9">
          <w:rPr>
            <w:i/>
            <w:noProof/>
            <w:webHidden/>
            <w:sz w:val="20"/>
          </w:rPr>
          <w:fldChar w:fldCharType="separate"/>
        </w:r>
        <w:r w:rsidR="00041DFA">
          <w:rPr>
            <w:i/>
            <w:noProof/>
            <w:webHidden/>
            <w:sz w:val="20"/>
          </w:rPr>
          <w:t>112</w:t>
        </w:r>
        <w:r w:rsidRPr="00113CF9">
          <w:rPr>
            <w:i/>
            <w:noProof/>
            <w:webHidden/>
            <w:sz w:val="20"/>
          </w:rPr>
          <w:fldChar w:fldCharType="end"/>
        </w:r>
      </w:hyperlink>
    </w:p>
    <w:p w:rsidRPr="00113CF9" w:rsidR="00F124CF" w:rsidRDefault="00F124CF" w14:paraId="41029BF8" w14:textId="6C593691">
      <w:pPr>
        <w:pStyle w:val="Tabladeilustraciones"/>
        <w:tabs>
          <w:tab w:val="right" w:leader="dot" w:pos="8828"/>
        </w:tabs>
        <w:rPr>
          <w:rFonts w:eastAsiaTheme="minorEastAsia"/>
          <w:i/>
          <w:noProof/>
          <w:kern w:val="2"/>
          <w:sz w:val="20"/>
          <w:szCs w:val="24"/>
          <w14:ligatures w14:val="standardContextual"/>
        </w:rPr>
      </w:pPr>
      <w:hyperlink w:history="1" w:anchor="_Toc215650593">
        <w:r w:rsidRPr="00113CF9">
          <w:rPr>
            <w:rStyle w:val="Hipervnculo"/>
            <w:i/>
            <w:noProof/>
            <w:sz w:val="20"/>
          </w:rPr>
          <w:t>Tabla 58. PERSONAL OPERATIVO DISPONIBLE CONTRATO SCI-1809-2024</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_Toc215650593 \h </w:instrText>
        </w:r>
        <w:r w:rsidRPr="00113CF9">
          <w:rPr>
            <w:i/>
            <w:noProof/>
            <w:webHidden/>
            <w:sz w:val="20"/>
          </w:rPr>
        </w:r>
        <w:r w:rsidRPr="00113CF9">
          <w:rPr>
            <w:i/>
            <w:noProof/>
            <w:webHidden/>
            <w:sz w:val="20"/>
          </w:rPr>
          <w:fldChar w:fldCharType="separate"/>
        </w:r>
        <w:r w:rsidR="00041DFA">
          <w:rPr>
            <w:i/>
            <w:noProof/>
            <w:webHidden/>
            <w:sz w:val="20"/>
          </w:rPr>
          <w:t>113</w:t>
        </w:r>
        <w:r w:rsidRPr="00113CF9">
          <w:rPr>
            <w:i/>
            <w:noProof/>
            <w:webHidden/>
            <w:sz w:val="20"/>
          </w:rPr>
          <w:fldChar w:fldCharType="end"/>
        </w:r>
      </w:hyperlink>
    </w:p>
    <w:p w:rsidRPr="00113CF9" w:rsidR="00F124CF" w:rsidRDefault="00F124CF" w14:paraId="1C264BD1" w14:textId="52B136C4">
      <w:pPr>
        <w:pStyle w:val="Tabladeilustraciones"/>
        <w:tabs>
          <w:tab w:val="right" w:leader="dot" w:pos="8828"/>
        </w:tabs>
        <w:rPr>
          <w:rFonts w:eastAsiaTheme="minorEastAsia"/>
          <w:i/>
          <w:noProof/>
          <w:kern w:val="2"/>
          <w:sz w:val="20"/>
          <w:szCs w:val="24"/>
          <w14:ligatures w14:val="standardContextual"/>
        </w:rPr>
      </w:pPr>
      <w:hyperlink w:history="1" w:anchor="_Toc215650594">
        <w:r w:rsidRPr="00113CF9">
          <w:rPr>
            <w:rStyle w:val="Hipervnculo"/>
            <w:i/>
            <w:noProof/>
            <w:sz w:val="20"/>
          </w:rPr>
          <w:t>Tabla 59. CRONOGRAMA DE CAPACITACIONES DE NOVIEMBRE 2025</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_Toc215650594 \h </w:instrText>
        </w:r>
        <w:r w:rsidRPr="00113CF9">
          <w:rPr>
            <w:i/>
            <w:noProof/>
            <w:webHidden/>
            <w:sz w:val="20"/>
          </w:rPr>
        </w:r>
        <w:r w:rsidRPr="00113CF9">
          <w:rPr>
            <w:i/>
            <w:noProof/>
            <w:webHidden/>
            <w:sz w:val="20"/>
          </w:rPr>
          <w:fldChar w:fldCharType="separate"/>
        </w:r>
        <w:r w:rsidR="00041DFA">
          <w:rPr>
            <w:i/>
            <w:noProof/>
            <w:webHidden/>
            <w:sz w:val="20"/>
          </w:rPr>
          <w:t>114</w:t>
        </w:r>
        <w:r w:rsidRPr="00113CF9">
          <w:rPr>
            <w:i/>
            <w:noProof/>
            <w:webHidden/>
            <w:sz w:val="20"/>
          </w:rPr>
          <w:fldChar w:fldCharType="end"/>
        </w:r>
      </w:hyperlink>
    </w:p>
    <w:p w:rsidRPr="00113CF9" w:rsidR="00F124CF" w:rsidRDefault="00F124CF" w14:paraId="043758C9" w14:textId="4C521658">
      <w:pPr>
        <w:pStyle w:val="Tabladeilustraciones"/>
        <w:tabs>
          <w:tab w:val="right" w:leader="dot" w:pos="8828"/>
        </w:tabs>
        <w:rPr>
          <w:rFonts w:eastAsiaTheme="minorEastAsia"/>
          <w:i/>
          <w:noProof/>
          <w:kern w:val="2"/>
          <w:sz w:val="20"/>
          <w:szCs w:val="24"/>
          <w14:ligatures w14:val="standardContextual"/>
        </w:rPr>
      </w:pPr>
      <w:hyperlink w:history="1" w:anchor="_Toc215650595">
        <w:r w:rsidRPr="00113CF9">
          <w:rPr>
            <w:rStyle w:val="Hipervnculo"/>
            <w:i/>
            <w:noProof/>
            <w:sz w:val="20"/>
          </w:rPr>
          <w:t>Tabla 60. FORMACIÓN COMPLEMENTARIA DE NOVIEMBRE 2025</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_Toc215650595 \h </w:instrText>
        </w:r>
        <w:r w:rsidRPr="00113CF9">
          <w:rPr>
            <w:i/>
            <w:noProof/>
            <w:webHidden/>
            <w:sz w:val="20"/>
          </w:rPr>
        </w:r>
        <w:r w:rsidRPr="00113CF9">
          <w:rPr>
            <w:i/>
            <w:noProof/>
            <w:webHidden/>
            <w:sz w:val="20"/>
          </w:rPr>
          <w:fldChar w:fldCharType="separate"/>
        </w:r>
        <w:r w:rsidR="00041DFA">
          <w:rPr>
            <w:i/>
            <w:noProof/>
            <w:webHidden/>
            <w:sz w:val="20"/>
          </w:rPr>
          <w:t>114</w:t>
        </w:r>
        <w:r w:rsidRPr="00113CF9">
          <w:rPr>
            <w:i/>
            <w:noProof/>
            <w:webHidden/>
            <w:sz w:val="20"/>
          </w:rPr>
          <w:fldChar w:fldCharType="end"/>
        </w:r>
      </w:hyperlink>
    </w:p>
    <w:p w:rsidRPr="00113CF9" w:rsidR="00F124CF" w:rsidRDefault="00F124CF" w14:paraId="5A55D1E9" w14:textId="44548317">
      <w:pPr>
        <w:pStyle w:val="Tabladeilustraciones"/>
        <w:tabs>
          <w:tab w:val="right" w:leader="dot" w:pos="8828"/>
        </w:tabs>
        <w:rPr>
          <w:rFonts w:eastAsiaTheme="minorEastAsia"/>
          <w:i/>
          <w:noProof/>
          <w:kern w:val="2"/>
          <w:sz w:val="20"/>
          <w:szCs w:val="24"/>
          <w14:ligatures w14:val="standardContextual"/>
        </w:rPr>
      </w:pPr>
      <w:hyperlink w:history="1" w:anchor="_Toc215650596">
        <w:r w:rsidRPr="00113CF9">
          <w:rPr>
            <w:rStyle w:val="Hipervnculo"/>
            <w:i/>
            <w:noProof/>
            <w:sz w:val="20"/>
          </w:rPr>
          <w:t>Tabla 61. REPORTES DE ACCIDENTALIDAD.</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_Toc215650596 \h </w:instrText>
        </w:r>
        <w:r w:rsidRPr="00113CF9">
          <w:rPr>
            <w:i/>
            <w:noProof/>
            <w:webHidden/>
            <w:sz w:val="20"/>
          </w:rPr>
        </w:r>
        <w:r w:rsidRPr="00113CF9">
          <w:rPr>
            <w:i/>
            <w:noProof/>
            <w:webHidden/>
            <w:sz w:val="20"/>
          </w:rPr>
          <w:fldChar w:fldCharType="separate"/>
        </w:r>
        <w:r w:rsidR="00041DFA">
          <w:rPr>
            <w:i/>
            <w:noProof/>
            <w:webHidden/>
            <w:sz w:val="20"/>
          </w:rPr>
          <w:t>116</w:t>
        </w:r>
        <w:r w:rsidRPr="00113CF9">
          <w:rPr>
            <w:i/>
            <w:noProof/>
            <w:webHidden/>
            <w:sz w:val="20"/>
          </w:rPr>
          <w:fldChar w:fldCharType="end"/>
        </w:r>
      </w:hyperlink>
    </w:p>
    <w:p w:rsidRPr="00113CF9" w:rsidR="00F124CF" w:rsidRDefault="00F124CF" w14:paraId="2962CF02" w14:textId="25C6AAE7">
      <w:pPr>
        <w:pStyle w:val="Tabladeilustraciones"/>
        <w:tabs>
          <w:tab w:val="right" w:leader="dot" w:pos="8828"/>
        </w:tabs>
        <w:rPr>
          <w:rFonts w:eastAsiaTheme="minorEastAsia"/>
          <w:i/>
          <w:noProof/>
          <w:kern w:val="2"/>
          <w:sz w:val="20"/>
          <w:szCs w:val="24"/>
          <w14:ligatures w14:val="standardContextual"/>
        </w:rPr>
      </w:pPr>
      <w:hyperlink w:history="1" w:anchor="_Toc215650597">
        <w:r w:rsidRPr="00113CF9">
          <w:rPr>
            <w:rStyle w:val="Hipervnculo"/>
            <w:i/>
            <w:noProof/>
            <w:sz w:val="20"/>
          </w:rPr>
          <w:t>Tabla 62. SEGUIMIENTO GESTIÓN PMT CTO 1809-2024</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_Toc215650597 \h </w:instrText>
        </w:r>
        <w:r w:rsidRPr="00113CF9">
          <w:rPr>
            <w:i/>
            <w:noProof/>
            <w:webHidden/>
            <w:sz w:val="20"/>
          </w:rPr>
        </w:r>
        <w:r w:rsidRPr="00113CF9">
          <w:rPr>
            <w:i/>
            <w:noProof/>
            <w:webHidden/>
            <w:sz w:val="20"/>
          </w:rPr>
          <w:fldChar w:fldCharType="separate"/>
        </w:r>
        <w:r w:rsidR="00041DFA">
          <w:rPr>
            <w:i/>
            <w:noProof/>
            <w:webHidden/>
            <w:sz w:val="20"/>
          </w:rPr>
          <w:t>119</w:t>
        </w:r>
        <w:r w:rsidRPr="00113CF9">
          <w:rPr>
            <w:i/>
            <w:noProof/>
            <w:webHidden/>
            <w:sz w:val="20"/>
          </w:rPr>
          <w:fldChar w:fldCharType="end"/>
        </w:r>
      </w:hyperlink>
    </w:p>
    <w:p w:rsidRPr="00113CF9" w:rsidR="00F124CF" w:rsidRDefault="00F124CF" w14:paraId="4EAC40C4" w14:textId="3059271E">
      <w:pPr>
        <w:pStyle w:val="Tabladeilustraciones"/>
        <w:tabs>
          <w:tab w:val="right" w:leader="dot" w:pos="8828"/>
        </w:tabs>
        <w:rPr>
          <w:rFonts w:eastAsiaTheme="minorEastAsia"/>
          <w:i/>
          <w:noProof/>
          <w:kern w:val="2"/>
          <w:sz w:val="20"/>
          <w:szCs w:val="24"/>
          <w14:ligatures w14:val="standardContextual"/>
        </w:rPr>
      </w:pPr>
      <w:hyperlink w:history="1" w:anchor="_Toc215650598">
        <w:r w:rsidRPr="00113CF9">
          <w:rPr>
            <w:rStyle w:val="Hipervnculo"/>
            <w:i/>
            <w:noProof/>
            <w:sz w:val="20"/>
          </w:rPr>
          <w:t>Tabla 63. TRAMITES PMT</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_Toc215650598 \h </w:instrText>
        </w:r>
        <w:r w:rsidRPr="00113CF9">
          <w:rPr>
            <w:i/>
            <w:noProof/>
            <w:webHidden/>
            <w:sz w:val="20"/>
          </w:rPr>
        </w:r>
        <w:r w:rsidRPr="00113CF9">
          <w:rPr>
            <w:i/>
            <w:noProof/>
            <w:webHidden/>
            <w:sz w:val="20"/>
          </w:rPr>
          <w:fldChar w:fldCharType="separate"/>
        </w:r>
        <w:r w:rsidR="00041DFA">
          <w:rPr>
            <w:i/>
            <w:noProof/>
            <w:webHidden/>
            <w:sz w:val="20"/>
          </w:rPr>
          <w:t>120</w:t>
        </w:r>
        <w:r w:rsidRPr="00113CF9">
          <w:rPr>
            <w:i/>
            <w:noProof/>
            <w:webHidden/>
            <w:sz w:val="20"/>
          </w:rPr>
          <w:fldChar w:fldCharType="end"/>
        </w:r>
      </w:hyperlink>
    </w:p>
    <w:p w:rsidRPr="00113CF9" w:rsidR="00F124CF" w:rsidRDefault="00F124CF" w14:paraId="413D6C28" w14:textId="61F5167D">
      <w:pPr>
        <w:pStyle w:val="Tabladeilustraciones"/>
        <w:tabs>
          <w:tab w:val="right" w:leader="dot" w:pos="8828"/>
        </w:tabs>
        <w:rPr>
          <w:rFonts w:eastAsiaTheme="minorEastAsia"/>
          <w:i/>
          <w:noProof/>
          <w:kern w:val="2"/>
          <w:sz w:val="20"/>
          <w:szCs w:val="24"/>
          <w14:ligatures w14:val="standardContextual"/>
        </w:rPr>
      </w:pPr>
      <w:hyperlink w:history="1" w:anchor="_Toc215650599">
        <w:r w:rsidRPr="00113CF9">
          <w:rPr>
            <w:rStyle w:val="Hipervnculo"/>
            <w:i/>
            <w:noProof/>
            <w:sz w:val="20"/>
          </w:rPr>
          <w:t>Tabla 64. PILOTO DE PUNTOS CON ENERGÍA SOLAR O ALTERNATIVA</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_Toc215650599 \h </w:instrText>
        </w:r>
        <w:r w:rsidRPr="00113CF9">
          <w:rPr>
            <w:i/>
            <w:noProof/>
            <w:webHidden/>
            <w:sz w:val="20"/>
          </w:rPr>
        </w:r>
        <w:r w:rsidRPr="00113CF9">
          <w:rPr>
            <w:i/>
            <w:noProof/>
            <w:webHidden/>
            <w:sz w:val="20"/>
          </w:rPr>
          <w:fldChar w:fldCharType="separate"/>
        </w:r>
        <w:r w:rsidR="00041DFA">
          <w:rPr>
            <w:i/>
            <w:noProof/>
            <w:webHidden/>
            <w:sz w:val="20"/>
          </w:rPr>
          <w:t>126</w:t>
        </w:r>
        <w:r w:rsidRPr="00113CF9">
          <w:rPr>
            <w:i/>
            <w:noProof/>
            <w:webHidden/>
            <w:sz w:val="20"/>
          </w:rPr>
          <w:fldChar w:fldCharType="end"/>
        </w:r>
      </w:hyperlink>
    </w:p>
    <w:p w:rsidRPr="00113CF9" w:rsidR="00F124CF" w:rsidRDefault="00F124CF" w14:paraId="6C6B02E9" w14:textId="6D7EABB5">
      <w:pPr>
        <w:pStyle w:val="Tabladeilustraciones"/>
        <w:tabs>
          <w:tab w:val="right" w:leader="dot" w:pos="8828"/>
        </w:tabs>
        <w:rPr>
          <w:rFonts w:eastAsiaTheme="minorEastAsia"/>
          <w:i/>
          <w:noProof/>
          <w:kern w:val="2"/>
          <w:sz w:val="20"/>
          <w:szCs w:val="24"/>
          <w14:ligatures w14:val="standardContextual"/>
        </w:rPr>
      </w:pPr>
      <w:hyperlink w:history="1" w:anchor="_Toc215650600">
        <w:r w:rsidRPr="00113CF9">
          <w:rPr>
            <w:rStyle w:val="Hipervnculo"/>
            <w:i/>
            <w:noProof/>
            <w:sz w:val="20"/>
          </w:rPr>
          <w:t>Tabla 65.PVV APROBADOS PARA IMPLEMENTACIÓN DEL VALOR PÚBLICO.</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_Toc215650600 \h </w:instrText>
        </w:r>
        <w:r w:rsidRPr="00113CF9">
          <w:rPr>
            <w:i/>
            <w:noProof/>
            <w:webHidden/>
            <w:sz w:val="20"/>
          </w:rPr>
        </w:r>
        <w:r w:rsidRPr="00113CF9">
          <w:rPr>
            <w:i/>
            <w:noProof/>
            <w:webHidden/>
            <w:sz w:val="20"/>
          </w:rPr>
          <w:fldChar w:fldCharType="separate"/>
        </w:r>
        <w:r w:rsidR="00041DFA">
          <w:rPr>
            <w:i/>
            <w:noProof/>
            <w:webHidden/>
            <w:sz w:val="20"/>
          </w:rPr>
          <w:t>126</w:t>
        </w:r>
        <w:r w:rsidRPr="00113CF9">
          <w:rPr>
            <w:i/>
            <w:noProof/>
            <w:webHidden/>
            <w:sz w:val="20"/>
          </w:rPr>
          <w:fldChar w:fldCharType="end"/>
        </w:r>
      </w:hyperlink>
    </w:p>
    <w:p w:rsidRPr="00113CF9" w:rsidR="00F124CF" w:rsidRDefault="00F124CF" w14:paraId="605B9051" w14:textId="7E8DD4B2">
      <w:pPr>
        <w:pStyle w:val="Tabladeilustraciones"/>
        <w:tabs>
          <w:tab w:val="right" w:leader="dot" w:pos="8828"/>
        </w:tabs>
        <w:rPr>
          <w:rFonts w:eastAsiaTheme="minorEastAsia"/>
          <w:i/>
          <w:noProof/>
          <w:kern w:val="2"/>
          <w:sz w:val="20"/>
          <w:szCs w:val="24"/>
          <w14:ligatures w14:val="standardContextual"/>
        </w:rPr>
      </w:pPr>
      <w:hyperlink w:history="1" w:anchor="_Toc215650601">
        <w:r w:rsidRPr="00113CF9">
          <w:rPr>
            <w:rStyle w:val="Hipervnculo"/>
            <w:i/>
            <w:noProof/>
            <w:sz w:val="20"/>
          </w:rPr>
          <w:t>Tabla 66. PILOTO DE MÓDULOS DE MANTENIMIENTO IOT</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_Toc215650601 \h </w:instrText>
        </w:r>
        <w:r w:rsidRPr="00113CF9">
          <w:rPr>
            <w:i/>
            <w:noProof/>
            <w:webHidden/>
            <w:sz w:val="20"/>
          </w:rPr>
        </w:r>
        <w:r w:rsidRPr="00113CF9">
          <w:rPr>
            <w:i/>
            <w:noProof/>
            <w:webHidden/>
            <w:sz w:val="20"/>
          </w:rPr>
          <w:fldChar w:fldCharType="separate"/>
        </w:r>
        <w:r w:rsidR="00041DFA">
          <w:rPr>
            <w:i/>
            <w:noProof/>
            <w:webHidden/>
            <w:sz w:val="20"/>
          </w:rPr>
          <w:t>127</w:t>
        </w:r>
        <w:r w:rsidRPr="00113CF9">
          <w:rPr>
            <w:i/>
            <w:noProof/>
            <w:webHidden/>
            <w:sz w:val="20"/>
          </w:rPr>
          <w:fldChar w:fldCharType="end"/>
        </w:r>
      </w:hyperlink>
    </w:p>
    <w:p w:rsidRPr="00113CF9" w:rsidR="00F124CF" w:rsidRDefault="00F124CF" w14:paraId="33BC4E04" w14:textId="1BA2DEF4">
      <w:pPr>
        <w:pStyle w:val="Tabladeilustraciones"/>
        <w:tabs>
          <w:tab w:val="right" w:leader="dot" w:pos="8828"/>
        </w:tabs>
        <w:rPr>
          <w:rFonts w:eastAsiaTheme="minorEastAsia"/>
          <w:i/>
          <w:noProof/>
          <w:kern w:val="2"/>
          <w:sz w:val="20"/>
          <w:szCs w:val="24"/>
          <w14:ligatures w14:val="standardContextual"/>
        </w:rPr>
      </w:pPr>
      <w:hyperlink w:history="1" w:anchor="_Toc215650602">
        <w:r w:rsidRPr="00113CF9">
          <w:rPr>
            <w:rStyle w:val="Hipervnculo"/>
            <w:i/>
            <w:noProof/>
            <w:sz w:val="20"/>
          </w:rPr>
          <w:t>Tabla 67. RADIO ENLACES PARA PLAZA DE BOLÍVAR</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_Toc215650602 \h </w:instrText>
        </w:r>
        <w:r w:rsidRPr="00113CF9">
          <w:rPr>
            <w:i/>
            <w:noProof/>
            <w:webHidden/>
            <w:sz w:val="20"/>
          </w:rPr>
        </w:r>
        <w:r w:rsidRPr="00113CF9">
          <w:rPr>
            <w:i/>
            <w:noProof/>
            <w:webHidden/>
            <w:sz w:val="20"/>
          </w:rPr>
          <w:fldChar w:fldCharType="separate"/>
        </w:r>
        <w:r w:rsidR="00041DFA">
          <w:rPr>
            <w:i/>
            <w:noProof/>
            <w:webHidden/>
            <w:sz w:val="20"/>
          </w:rPr>
          <w:t>127</w:t>
        </w:r>
        <w:r w:rsidRPr="00113CF9">
          <w:rPr>
            <w:i/>
            <w:noProof/>
            <w:webHidden/>
            <w:sz w:val="20"/>
          </w:rPr>
          <w:fldChar w:fldCharType="end"/>
        </w:r>
      </w:hyperlink>
    </w:p>
    <w:p w:rsidRPr="00113CF9" w:rsidR="00F124CF" w:rsidRDefault="00F124CF" w14:paraId="5A09BA15" w14:textId="5E0EFB7E">
      <w:pPr>
        <w:pStyle w:val="Tabladeilustraciones"/>
        <w:tabs>
          <w:tab w:val="right" w:leader="dot" w:pos="8828"/>
        </w:tabs>
        <w:rPr>
          <w:rFonts w:eastAsiaTheme="minorEastAsia"/>
          <w:i/>
          <w:noProof/>
          <w:kern w:val="2"/>
          <w:sz w:val="20"/>
          <w:szCs w:val="24"/>
          <w14:ligatures w14:val="standardContextual"/>
        </w:rPr>
      </w:pPr>
      <w:hyperlink w:history="1" w:anchor="_Toc215650603">
        <w:r w:rsidRPr="00113CF9">
          <w:rPr>
            <w:rStyle w:val="Hipervnculo"/>
            <w:i/>
            <w:noProof/>
            <w:sz w:val="20"/>
          </w:rPr>
          <w:t>Tabla 68. LIMPIEZAS DE ACRÍLICOS</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_Toc215650603 \h </w:instrText>
        </w:r>
        <w:r w:rsidRPr="00113CF9">
          <w:rPr>
            <w:i/>
            <w:noProof/>
            <w:webHidden/>
            <w:sz w:val="20"/>
          </w:rPr>
        </w:r>
        <w:r w:rsidRPr="00113CF9">
          <w:rPr>
            <w:i/>
            <w:noProof/>
            <w:webHidden/>
            <w:sz w:val="20"/>
          </w:rPr>
          <w:fldChar w:fldCharType="separate"/>
        </w:r>
        <w:r w:rsidR="00041DFA">
          <w:rPr>
            <w:i/>
            <w:noProof/>
            <w:webHidden/>
            <w:sz w:val="20"/>
          </w:rPr>
          <w:t>128</w:t>
        </w:r>
        <w:r w:rsidRPr="00113CF9">
          <w:rPr>
            <w:i/>
            <w:noProof/>
            <w:webHidden/>
            <w:sz w:val="20"/>
          </w:rPr>
          <w:fldChar w:fldCharType="end"/>
        </w:r>
      </w:hyperlink>
    </w:p>
    <w:p w:rsidRPr="00113CF9" w:rsidR="00F124CF" w:rsidRDefault="00F124CF" w14:paraId="42348E2C" w14:textId="5BCCA032">
      <w:pPr>
        <w:pStyle w:val="Tabladeilustraciones"/>
        <w:tabs>
          <w:tab w:val="right" w:leader="dot" w:pos="8828"/>
        </w:tabs>
        <w:rPr>
          <w:rFonts w:eastAsiaTheme="minorEastAsia"/>
          <w:i/>
          <w:noProof/>
          <w:kern w:val="2"/>
          <w:sz w:val="20"/>
          <w:szCs w:val="24"/>
          <w14:ligatures w14:val="standardContextual"/>
        </w:rPr>
      </w:pPr>
      <w:hyperlink w:history="1" w:anchor="_Toc215650604">
        <w:r w:rsidRPr="00113CF9">
          <w:rPr>
            <w:rStyle w:val="Hipervnculo"/>
            <w:i/>
            <w:noProof/>
            <w:sz w:val="20"/>
          </w:rPr>
          <w:t>Tabla 69. INTEGRACIÓN DE ESTACIONES DE POLICÍA</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_Toc215650604 \h </w:instrText>
        </w:r>
        <w:r w:rsidRPr="00113CF9">
          <w:rPr>
            <w:i/>
            <w:noProof/>
            <w:webHidden/>
            <w:sz w:val="20"/>
          </w:rPr>
        </w:r>
        <w:r w:rsidRPr="00113CF9">
          <w:rPr>
            <w:i/>
            <w:noProof/>
            <w:webHidden/>
            <w:sz w:val="20"/>
          </w:rPr>
          <w:fldChar w:fldCharType="separate"/>
        </w:r>
        <w:r w:rsidR="00041DFA">
          <w:rPr>
            <w:i/>
            <w:noProof/>
            <w:webHidden/>
            <w:sz w:val="20"/>
          </w:rPr>
          <w:t>128</w:t>
        </w:r>
        <w:r w:rsidRPr="00113CF9">
          <w:rPr>
            <w:i/>
            <w:noProof/>
            <w:webHidden/>
            <w:sz w:val="20"/>
          </w:rPr>
          <w:fldChar w:fldCharType="end"/>
        </w:r>
      </w:hyperlink>
    </w:p>
    <w:p w:rsidRPr="00113CF9" w:rsidR="00F124CF" w:rsidRDefault="00F124CF" w14:paraId="753EFFF4" w14:textId="7C1C921A">
      <w:pPr>
        <w:pStyle w:val="Tabladeilustraciones"/>
        <w:tabs>
          <w:tab w:val="right" w:leader="dot" w:pos="8828"/>
        </w:tabs>
        <w:rPr>
          <w:rFonts w:eastAsiaTheme="minorEastAsia"/>
          <w:i/>
          <w:noProof/>
          <w:kern w:val="2"/>
          <w:sz w:val="20"/>
          <w:szCs w:val="24"/>
          <w14:ligatures w14:val="standardContextual"/>
        </w:rPr>
      </w:pPr>
      <w:hyperlink w:history="1" w:anchor="_Toc215650605">
        <w:r w:rsidRPr="00113CF9">
          <w:rPr>
            <w:rStyle w:val="Hipervnculo"/>
            <w:i/>
            <w:noProof/>
            <w:sz w:val="20"/>
          </w:rPr>
          <w:t>Tabla 70. CRONOGRAMA ETB CONECTIVIDAD REPORTADO POR LA SDSCJ</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_Toc215650605 \h </w:instrText>
        </w:r>
        <w:r w:rsidRPr="00113CF9">
          <w:rPr>
            <w:i/>
            <w:noProof/>
            <w:webHidden/>
            <w:sz w:val="20"/>
          </w:rPr>
        </w:r>
        <w:r w:rsidRPr="00113CF9">
          <w:rPr>
            <w:i/>
            <w:noProof/>
            <w:webHidden/>
            <w:sz w:val="20"/>
          </w:rPr>
          <w:fldChar w:fldCharType="separate"/>
        </w:r>
        <w:r w:rsidR="00041DFA">
          <w:rPr>
            <w:i/>
            <w:noProof/>
            <w:webHidden/>
            <w:sz w:val="20"/>
          </w:rPr>
          <w:t>129</w:t>
        </w:r>
        <w:r w:rsidRPr="00113CF9">
          <w:rPr>
            <w:i/>
            <w:noProof/>
            <w:webHidden/>
            <w:sz w:val="20"/>
          </w:rPr>
          <w:fldChar w:fldCharType="end"/>
        </w:r>
      </w:hyperlink>
    </w:p>
    <w:p w:rsidRPr="00113CF9" w:rsidR="00F124CF" w:rsidRDefault="00F124CF" w14:paraId="0CEE28E8" w14:textId="68D05873">
      <w:pPr>
        <w:pStyle w:val="Tabladeilustraciones"/>
        <w:tabs>
          <w:tab w:val="right" w:leader="dot" w:pos="8828"/>
        </w:tabs>
        <w:rPr>
          <w:rFonts w:eastAsiaTheme="minorEastAsia"/>
          <w:i/>
          <w:noProof/>
          <w:kern w:val="2"/>
          <w:sz w:val="20"/>
          <w:szCs w:val="24"/>
          <w14:ligatures w14:val="standardContextual"/>
        </w:rPr>
      </w:pPr>
      <w:hyperlink w:history="1" w:anchor="_Toc215650606">
        <w:r w:rsidRPr="00113CF9">
          <w:rPr>
            <w:rStyle w:val="Hipervnculo"/>
            <w:i/>
            <w:noProof/>
            <w:sz w:val="20"/>
          </w:rPr>
          <w:t>Tabla 71.INTEGRACIÓN DE ESTACIONES DE POLICÍA.</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_Toc215650606 \h </w:instrText>
        </w:r>
        <w:r w:rsidRPr="00113CF9">
          <w:rPr>
            <w:i/>
            <w:noProof/>
            <w:webHidden/>
            <w:sz w:val="20"/>
          </w:rPr>
        </w:r>
        <w:r w:rsidRPr="00113CF9">
          <w:rPr>
            <w:i/>
            <w:noProof/>
            <w:webHidden/>
            <w:sz w:val="20"/>
          </w:rPr>
          <w:fldChar w:fldCharType="separate"/>
        </w:r>
        <w:r w:rsidR="00041DFA">
          <w:rPr>
            <w:i/>
            <w:noProof/>
            <w:webHidden/>
            <w:sz w:val="20"/>
          </w:rPr>
          <w:t>129</w:t>
        </w:r>
        <w:r w:rsidRPr="00113CF9">
          <w:rPr>
            <w:i/>
            <w:noProof/>
            <w:webHidden/>
            <w:sz w:val="20"/>
          </w:rPr>
          <w:fldChar w:fldCharType="end"/>
        </w:r>
      </w:hyperlink>
    </w:p>
    <w:p w:rsidRPr="00113CF9" w:rsidR="00F124CF" w:rsidRDefault="00F124CF" w14:paraId="27A40A19" w14:textId="3260E531">
      <w:pPr>
        <w:pStyle w:val="Tabladeilustraciones"/>
        <w:tabs>
          <w:tab w:val="right" w:leader="dot" w:pos="8828"/>
        </w:tabs>
        <w:rPr>
          <w:rFonts w:eastAsiaTheme="minorEastAsia"/>
          <w:i/>
          <w:noProof/>
          <w:kern w:val="2"/>
          <w:sz w:val="20"/>
          <w:szCs w:val="24"/>
          <w14:ligatures w14:val="standardContextual"/>
        </w:rPr>
      </w:pPr>
      <w:hyperlink w:history="1" w:anchor="_Toc215650607">
        <w:r w:rsidRPr="00113CF9">
          <w:rPr>
            <w:rStyle w:val="Hipervnculo"/>
            <w:i/>
            <w:noProof/>
            <w:sz w:val="20"/>
          </w:rPr>
          <w:t>Tabla 72. INTEGRACIÓN DE UN COLEGIO</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_Toc215650607 \h </w:instrText>
        </w:r>
        <w:r w:rsidRPr="00113CF9">
          <w:rPr>
            <w:i/>
            <w:noProof/>
            <w:webHidden/>
            <w:sz w:val="20"/>
          </w:rPr>
        </w:r>
        <w:r w:rsidRPr="00113CF9">
          <w:rPr>
            <w:i/>
            <w:noProof/>
            <w:webHidden/>
            <w:sz w:val="20"/>
          </w:rPr>
          <w:fldChar w:fldCharType="separate"/>
        </w:r>
        <w:r w:rsidR="00041DFA">
          <w:rPr>
            <w:i/>
            <w:noProof/>
            <w:webHidden/>
            <w:sz w:val="20"/>
          </w:rPr>
          <w:t>130</w:t>
        </w:r>
        <w:r w:rsidRPr="00113CF9">
          <w:rPr>
            <w:i/>
            <w:noProof/>
            <w:webHidden/>
            <w:sz w:val="20"/>
          </w:rPr>
          <w:fldChar w:fldCharType="end"/>
        </w:r>
      </w:hyperlink>
    </w:p>
    <w:p w:rsidRPr="00113CF9" w:rsidR="00F124CF" w:rsidRDefault="00F124CF" w14:paraId="5B24354D" w14:textId="5EE6AD4A">
      <w:pPr>
        <w:pStyle w:val="Tabladeilustraciones"/>
        <w:tabs>
          <w:tab w:val="right" w:leader="dot" w:pos="8828"/>
        </w:tabs>
        <w:rPr>
          <w:rFonts w:eastAsiaTheme="minorEastAsia"/>
          <w:i/>
          <w:noProof/>
          <w:kern w:val="2"/>
          <w:sz w:val="20"/>
          <w:szCs w:val="24"/>
          <w14:ligatures w14:val="standardContextual"/>
        </w:rPr>
      </w:pPr>
      <w:hyperlink w:history="1" w:anchor="_Toc215650608">
        <w:r w:rsidRPr="00113CF9">
          <w:rPr>
            <w:rStyle w:val="Hipervnculo"/>
            <w:i/>
            <w:noProof/>
            <w:sz w:val="20"/>
          </w:rPr>
          <w:t>Tabla 73. DASHBOARD – DATA ANALYTICS</w:t>
        </w:r>
        <w:r w:rsidRPr="00113CF9">
          <w:rPr>
            <w:i/>
            <w:noProof/>
            <w:webHidden/>
            <w:sz w:val="20"/>
          </w:rPr>
          <w:tab/>
        </w:r>
        <w:r w:rsidRPr="00113CF9">
          <w:rPr>
            <w:i/>
            <w:noProof/>
            <w:webHidden/>
            <w:sz w:val="20"/>
          </w:rPr>
          <w:fldChar w:fldCharType="begin"/>
        </w:r>
        <w:r w:rsidRPr="00113CF9">
          <w:rPr>
            <w:i/>
            <w:noProof/>
            <w:webHidden/>
            <w:sz w:val="20"/>
          </w:rPr>
          <w:instrText xml:space="preserve"> PAGEREF _Toc215650608 \h </w:instrText>
        </w:r>
        <w:r w:rsidRPr="00113CF9">
          <w:rPr>
            <w:i/>
            <w:noProof/>
            <w:webHidden/>
            <w:sz w:val="20"/>
          </w:rPr>
        </w:r>
        <w:r w:rsidRPr="00113CF9">
          <w:rPr>
            <w:i/>
            <w:noProof/>
            <w:webHidden/>
            <w:sz w:val="20"/>
          </w:rPr>
          <w:fldChar w:fldCharType="separate"/>
        </w:r>
        <w:r w:rsidR="00041DFA">
          <w:rPr>
            <w:i/>
            <w:noProof/>
            <w:webHidden/>
            <w:sz w:val="20"/>
          </w:rPr>
          <w:t>131</w:t>
        </w:r>
        <w:r w:rsidRPr="00113CF9">
          <w:rPr>
            <w:i/>
            <w:noProof/>
            <w:webHidden/>
            <w:sz w:val="20"/>
          </w:rPr>
          <w:fldChar w:fldCharType="end"/>
        </w:r>
      </w:hyperlink>
    </w:p>
    <w:p w:rsidRPr="006E6062" w:rsidR="0129FBB4" w:rsidP="61F335F3" w:rsidRDefault="0129FBB4" w14:paraId="11D43907" w14:textId="171DAB1C">
      <w:pPr>
        <w:jc w:val="center"/>
        <w:rPr>
          <w:sz w:val="20"/>
          <w:szCs w:val="20"/>
        </w:rPr>
      </w:pPr>
      <w:r w:rsidRPr="00113CF9">
        <w:rPr>
          <w:i/>
          <w:sz w:val="20"/>
          <w:szCs w:val="20"/>
        </w:rPr>
        <w:fldChar w:fldCharType="end"/>
      </w:r>
    </w:p>
    <w:p w:rsidRPr="006E6062" w:rsidR="00DB0CA7" w:rsidP="61F335F3" w:rsidRDefault="00DB0CA7" w14:paraId="581429C5" w14:textId="77777777">
      <w:pPr>
        <w:jc w:val="center"/>
        <w:rPr>
          <w:b/>
          <w:bCs/>
          <w:color w:val="2F5496" w:themeColor="accent1" w:themeShade="BF"/>
        </w:rPr>
        <w:sectPr w:rsidRPr="006E6062" w:rsidR="00DB0CA7" w:rsidSect="00EE5459">
          <w:pgSz w:w="12240" w:h="15840" w:orient="portrait"/>
          <w:pgMar w:top="1417" w:right="1701" w:bottom="1417" w:left="1701" w:header="708" w:footer="708" w:gutter="0"/>
          <w:cols w:space="720"/>
        </w:sectPr>
      </w:pPr>
    </w:p>
    <w:p w:rsidRPr="006E6062" w:rsidR="00172809" w:rsidP="61F335F3" w:rsidRDefault="00172809" w14:paraId="660F605F" w14:textId="77777777">
      <w:pPr>
        <w:jc w:val="center"/>
        <w:rPr>
          <w:b/>
          <w:bCs/>
          <w:color w:val="2F5496" w:themeColor="accent1" w:themeShade="BF"/>
        </w:rPr>
      </w:pPr>
    </w:p>
    <w:p w:rsidRPr="006E6062" w:rsidR="00CD7260" w:rsidP="61F335F3" w:rsidRDefault="00CD7260" w14:paraId="15D91F78" w14:textId="0D894456">
      <w:pPr>
        <w:jc w:val="center"/>
      </w:pPr>
      <w:r w:rsidRPr="006E6062">
        <w:rPr>
          <w:b/>
          <w:bCs/>
          <w:color w:val="2F5496" w:themeColor="accent1" w:themeShade="BF"/>
        </w:rPr>
        <w:t>ÍNDICE DE ILUSTRACIONES</w:t>
      </w:r>
    </w:p>
    <w:p w:rsidRPr="006E6062" w:rsidR="00172809" w:rsidRDefault="00172809" w14:paraId="16F34420" w14:textId="77777777">
      <w:pPr>
        <w:pStyle w:val="Tabladeilustraciones"/>
        <w:tabs>
          <w:tab w:val="right" w:leader="dot" w:pos="8828"/>
        </w:tabs>
        <w:rPr>
          <w:sz w:val="20"/>
          <w:szCs w:val="20"/>
        </w:rPr>
      </w:pPr>
    </w:p>
    <w:p w:rsidRPr="000C73ED" w:rsidR="00113CF9" w:rsidRDefault="103B91D4" w14:paraId="541A91DF" w14:textId="65A4C09E">
      <w:pPr>
        <w:pStyle w:val="Tabladeilustraciones"/>
        <w:tabs>
          <w:tab w:val="right" w:leader="dot" w:pos="8828"/>
        </w:tabs>
        <w:rPr>
          <w:rFonts w:asciiTheme="minorHAnsi" w:hAnsiTheme="minorHAnsi" w:eastAsiaTheme="minorEastAsia" w:cstheme="minorBidi"/>
          <w:i/>
          <w:noProof/>
          <w:kern w:val="2"/>
          <w:sz w:val="20"/>
          <w:szCs w:val="24"/>
          <w14:ligatures w14:val="standardContextual"/>
        </w:rPr>
      </w:pPr>
      <w:r w:rsidRPr="00343B5B">
        <w:rPr>
          <w:i/>
          <w:sz w:val="20"/>
          <w:szCs w:val="20"/>
        </w:rPr>
        <w:fldChar w:fldCharType="begin"/>
      </w:r>
      <w:r w:rsidRPr="00343B5B">
        <w:rPr>
          <w:i/>
          <w:sz w:val="20"/>
          <w:szCs w:val="20"/>
        </w:rPr>
        <w:instrText xml:space="preserve"> TOC \h \z \c "Ilustración" </w:instrText>
      </w:r>
      <w:r w:rsidRPr="00343B5B">
        <w:rPr>
          <w:i/>
          <w:sz w:val="20"/>
          <w:szCs w:val="20"/>
        </w:rPr>
        <w:fldChar w:fldCharType="separate"/>
      </w:r>
      <w:hyperlink w:history="1" w:anchor="_Toc216169905">
        <w:r w:rsidRPr="000C73ED" w:rsidR="00113CF9">
          <w:rPr>
            <w:rStyle w:val="Hipervnculo"/>
            <w:i/>
            <w:noProof/>
            <w:sz w:val="20"/>
          </w:rPr>
          <w:t>Ilustración 1. OPERACIÓN MESA DE SERVICIO</w:t>
        </w:r>
        <w:r w:rsidRPr="000C73ED" w:rsidR="00113CF9">
          <w:rPr>
            <w:i/>
            <w:noProof/>
            <w:webHidden/>
            <w:sz w:val="20"/>
          </w:rPr>
          <w:tab/>
        </w:r>
        <w:r w:rsidRPr="000C73ED" w:rsidR="00113CF9">
          <w:rPr>
            <w:i/>
            <w:noProof/>
            <w:webHidden/>
            <w:sz w:val="20"/>
          </w:rPr>
          <w:fldChar w:fldCharType="begin"/>
        </w:r>
        <w:r w:rsidRPr="000C73ED" w:rsidR="00113CF9">
          <w:rPr>
            <w:i/>
            <w:noProof/>
            <w:webHidden/>
            <w:sz w:val="20"/>
          </w:rPr>
          <w:instrText xml:space="preserve"> PAGEREF _Toc216169905 \h </w:instrText>
        </w:r>
        <w:r w:rsidRPr="000C73ED" w:rsidR="00113CF9">
          <w:rPr>
            <w:i/>
            <w:noProof/>
            <w:webHidden/>
            <w:sz w:val="20"/>
          </w:rPr>
        </w:r>
        <w:r w:rsidRPr="000C73ED" w:rsidR="00113CF9">
          <w:rPr>
            <w:i/>
            <w:noProof/>
            <w:webHidden/>
            <w:sz w:val="20"/>
          </w:rPr>
          <w:fldChar w:fldCharType="separate"/>
        </w:r>
        <w:r w:rsidR="00041DFA">
          <w:rPr>
            <w:i/>
            <w:noProof/>
            <w:webHidden/>
            <w:sz w:val="20"/>
          </w:rPr>
          <w:t>42</w:t>
        </w:r>
        <w:r w:rsidRPr="000C73ED" w:rsidR="00113CF9">
          <w:rPr>
            <w:i/>
            <w:noProof/>
            <w:webHidden/>
            <w:sz w:val="20"/>
          </w:rPr>
          <w:fldChar w:fldCharType="end"/>
        </w:r>
      </w:hyperlink>
    </w:p>
    <w:p w:rsidRPr="000C73ED" w:rsidR="00113CF9" w:rsidRDefault="00113CF9" w14:paraId="1A5B0569" w14:textId="154BAC25">
      <w:pPr>
        <w:pStyle w:val="Tabladeilustraciones"/>
        <w:tabs>
          <w:tab w:val="right" w:leader="dot" w:pos="8828"/>
        </w:tabs>
        <w:rPr>
          <w:rFonts w:asciiTheme="minorHAnsi" w:hAnsiTheme="minorHAnsi" w:eastAsiaTheme="minorEastAsia" w:cstheme="minorBidi"/>
          <w:i/>
          <w:noProof/>
          <w:kern w:val="2"/>
          <w:sz w:val="20"/>
          <w:szCs w:val="24"/>
          <w14:ligatures w14:val="standardContextual"/>
        </w:rPr>
      </w:pPr>
      <w:hyperlink w:history="1" w:anchor="_Toc216169906">
        <w:r w:rsidRPr="000C73ED">
          <w:rPr>
            <w:rStyle w:val="Hipervnculo"/>
            <w:i/>
            <w:noProof/>
            <w:sz w:val="20"/>
          </w:rPr>
          <w:t>Ilustración 2. EVIDENCIA ENVÍO CORREO DE REPORTE CADA 4 HORAS</w:t>
        </w:r>
        <w:r w:rsidRPr="000C73ED">
          <w:rPr>
            <w:i/>
            <w:noProof/>
            <w:webHidden/>
            <w:sz w:val="20"/>
          </w:rPr>
          <w:tab/>
        </w:r>
        <w:r w:rsidRPr="000C73ED">
          <w:rPr>
            <w:i/>
            <w:noProof/>
            <w:webHidden/>
            <w:sz w:val="20"/>
          </w:rPr>
          <w:fldChar w:fldCharType="begin"/>
        </w:r>
        <w:r w:rsidRPr="000C73ED">
          <w:rPr>
            <w:i/>
            <w:noProof/>
            <w:webHidden/>
            <w:sz w:val="20"/>
          </w:rPr>
          <w:instrText xml:space="preserve"> PAGEREF _Toc216169906 \h </w:instrText>
        </w:r>
        <w:r w:rsidRPr="000C73ED">
          <w:rPr>
            <w:i/>
            <w:noProof/>
            <w:webHidden/>
            <w:sz w:val="20"/>
          </w:rPr>
        </w:r>
        <w:r w:rsidRPr="000C73ED">
          <w:rPr>
            <w:i/>
            <w:noProof/>
            <w:webHidden/>
            <w:sz w:val="20"/>
          </w:rPr>
          <w:fldChar w:fldCharType="separate"/>
        </w:r>
        <w:r w:rsidR="00041DFA">
          <w:rPr>
            <w:i/>
            <w:noProof/>
            <w:webHidden/>
            <w:sz w:val="20"/>
          </w:rPr>
          <w:t>43</w:t>
        </w:r>
        <w:r w:rsidRPr="000C73ED">
          <w:rPr>
            <w:i/>
            <w:noProof/>
            <w:webHidden/>
            <w:sz w:val="20"/>
          </w:rPr>
          <w:fldChar w:fldCharType="end"/>
        </w:r>
      </w:hyperlink>
    </w:p>
    <w:p w:rsidRPr="000C73ED" w:rsidR="00113CF9" w:rsidRDefault="00113CF9" w14:paraId="30EB481D" w14:textId="0F4B27FB">
      <w:pPr>
        <w:pStyle w:val="Tabladeilustraciones"/>
        <w:tabs>
          <w:tab w:val="right" w:leader="dot" w:pos="8828"/>
        </w:tabs>
        <w:rPr>
          <w:rFonts w:asciiTheme="minorHAnsi" w:hAnsiTheme="minorHAnsi" w:eastAsiaTheme="minorEastAsia" w:cstheme="minorBidi"/>
          <w:i/>
          <w:noProof/>
          <w:kern w:val="2"/>
          <w:sz w:val="20"/>
          <w:szCs w:val="24"/>
          <w14:ligatures w14:val="standardContextual"/>
        </w:rPr>
      </w:pPr>
      <w:hyperlink w:history="1" w:anchor="_Toc216169907">
        <w:r w:rsidRPr="000C73ED">
          <w:rPr>
            <w:rStyle w:val="Hipervnculo"/>
            <w:i/>
            <w:noProof/>
            <w:sz w:val="20"/>
          </w:rPr>
          <w:t>Ilustración 3. ESTADO DEL SISTEMA 31 NOVIEMBRE 2025</w:t>
        </w:r>
        <w:r w:rsidRPr="000C73ED">
          <w:rPr>
            <w:i/>
            <w:noProof/>
            <w:webHidden/>
            <w:sz w:val="20"/>
          </w:rPr>
          <w:tab/>
        </w:r>
        <w:r w:rsidRPr="000C73ED">
          <w:rPr>
            <w:i/>
            <w:noProof/>
            <w:webHidden/>
            <w:sz w:val="20"/>
          </w:rPr>
          <w:fldChar w:fldCharType="begin"/>
        </w:r>
        <w:r w:rsidRPr="000C73ED">
          <w:rPr>
            <w:i/>
            <w:noProof/>
            <w:webHidden/>
            <w:sz w:val="20"/>
          </w:rPr>
          <w:instrText xml:space="preserve"> PAGEREF _Toc216169907 \h </w:instrText>
        </w:r>
        <w:r w:rsidRPr="000C73ED">
          <w:rPr>
            <w:i/>
            <w:noProof/>
            <w:webHidden/>
            <w:sz w:val="20"/>
          </w:rPr>
        </w:r>
        <w:r w:rsidRPr="000C73ED">
          <w:rPr>
            <w:i/>
            <w:noProof/>
            <w:webHidden/>
            <w:sz w:val="20"/>
          </w:rPr>
          <w:fldChar w:fldCharType="separate"/>
        </w:r>
        <w:r w:rsidR="00041DFA">
          <w:rPr>
            <w:i/>
            <w:noProof/>
            <w:webHidden/>
            <w:sz w:val="20"/>
          </w:rPr>
          <w:t>69</w:t>
        </w:r>
        <w:r w:rsidRPr="000C73ED">
          <w:rPr>
            <w:i/>
            <w:noProof/>
            <w:webHidden/>
            <w:sz w:val="20"/>
          </w:rPr>
          <w:fldChar w:fldCharType="end"/>
        </w:r>
      </w:hyperlink>
    </w:p>
    <w:p w:rsidRPr="000C73ED" w:rsidR="00113CF9" w:rsidRDefault="00113CF9" w14:paraId="4D3A5880" w14:textId="098D25EB">
      <w:pPr>
        <w:pStyle w:val="Tabladeilustraciones"/>
        <w:tabs>
          <w:tab w:val="right" w:leader="dot" w:pos="8828"/>
        </w:tabs>
        <w:rPr>
          <w:rFonts w:asciiTheme="minorHAnsi" w:hAnsiTheme="minorHAnsi" w:eastAsiaTheme="minorEastAsia" w:cstheme="minorBidi"/>
          <w:i/>
          <w:noProof/>
          <w:kern w:val="2"/>
          <w:sz w:val="20"/>
          <w:szCs w:val="24"/>
          <w14:ligatures w14:val="standardContextual"/>
        </w:rPr>
      </w:pPr>
      <w:hyperlink w:history="1" w:anchor="_Toc216169908">
        <w:r w:rsidRPr="000C73ED">
          <w:rPr>
            <w:rStyle w:val="Hipervnculo"/>
            <w:i/>
            <w:noProof/>
            <w:sz w:val="20"/>
          </w:rPr>
          <w:t>Ilustración 4. ANS MES DE NOVIEMBRE 2025</w:t>
        </w:r>
        <w:r w:rsidRPr="000C73ED">
          <w:rPr>
            <w:i/>
            <w:noProof/>
            <w:webHidden/>
            <w:sz w:val="20"/>
          </w:rPr>
          <w:tab/>
        </w:r>
        <w:r w:rsidRPr="000C73ED">
          <w:rPr>
            <w:i/>
            <w:noProof/>
            <w:webHidden/>
            <w:sz w:val="20"/>
          </w:rPr>
          <w:fldChar w:fldCharType="begin"/>
        </w:r>
        <w:r w:rsidRPr="000C73ED">
          <w:rPr>
            <w:i/>
            <w:noProof/>
            <w:webHidden/>
            <w:sz w:val="20"/>
          </w:rPr>
          <w:instrText xml:space="preserve"> PAGEREF _Toc216169908 \h </w:instrText>
        </w:r>
        <w:r w:rsidRPr="000C73ED">
          <w:rPr>
            <w:i/>
            <w:noProof/>
            <w:webHidden/>
            <w:sz w:val="20"/>
          </w:rPr>
        </w:r>
        <w:r w:rsidRPr="000C73ED">
          <w:rPr>
            <w:i/>
            <w:noProof/>
            <w:webHidden/>
            <w:sz w:val="20"/>
          </w:rPr>
          <w:fldChar w:fldCharType="separate"/>
        </w:r>
        <w:r w:rsidR="00041DFA">
          <w:rPr>
            <w:i/>
            <w:noProof/>
            <w:webHidden/>
            <w:sz w:val="20"/>
          </w:rPr>
          <w:t>77</w:t>
        </w:r>
        <w:r w:rsidRPr="000C73ED">
          <w:rPr>
            <w:i/>
            <w:noProof/>
            <w:webHidden/>
            <w:sz w:val="20"/>
          </w:rPr>
          <w:fldChar w:fldCharType="end"/>
        </w:r>
      </w:hyperlink>
    </w:p>
    <w:p w:rsidRPr="000C73ED" w:rsidR="00113CF9" w:rsidRDefault="00113CF9" w14:paraId="526209C7" w14:textId="666071EB">
      <w:pPr>
        <w:pStyle w:val="Tabladeilustraciones"/>
        <w:tabs>
          <w:tab w:val="right" w:leader="dot" w:pos="8828"/>
        </w:tabs>
        <w:rPr>
          <w:rFonts w:asciiTheme="minorHAnsi" w:hAnsiTheme="minorHAnsi" w:eastAsiaTheme="minorEastAsia" w:cstheme="minorBidi"/>
          <w:i/>
          <w:noProof/>
          <w:kern w:val="2"/>
          <w:sz w:val="20"/>
          <w:szCs w:val="24"/>
          <w14:ligatures w14:val="standardContextual"/>
        </w:rPr>
      </w:pPr>
      <w:hyperlink w:history="1" w:anchor="_Toc216169909">
        <w:r w:rsidRPr="000C73ED">
          <w:rPr>
            <w:rStyle w:val="Hipervnculo"/>
            <w:i/>
            <w:noProof/>
            <w:sz w:val="20"/>
          </w:rPr>
          <w:t>Ilustración 5. CONSOLIDADO ANS CONTRATO SCJ-1809-2024</w:t>
        </w:r>
        <w:r w:rsidRPr="000C73ED">
          <w:rPr>
            <w:i/>
            <w:noProof/>
            <w:webHidden/>
            <w:sz w:val="20"/>
          </w:rPr>
          <w:tab/>
        </w:r>
        <w:r w:rsidRPr="000C73ED">
          <w:rPr>
            <w:i/>
            <w:noProof/>
            <w:webHidden/>
            <w:sz w:val="20"/>
          </w:rPr>
          <w:fldChar w:fldCharType="begin"/>
        </w:r>
        <w:r w:rsidRPr="000C73ED">
          <w:rPr>
            <w:i/>
            <w:noProof/>
            <w:webHidden/>
            <w:sz w:val="20"/>
          </w:rPr>
          <w:instrText xml:space="preserve"> PAGEREF _Toc216169909 \h </w:instrText>
        </w:r>
        <w:r w:rsidRPr="000C73ED">
          <w:rPr>
            <w:i/>
            <w:noProof/>
            <w:webHidden/>
            <w:sz w:val="20"/>
          </w:rPr>
        </w:r>
        <w:r w:rsidRPr="000C73ED">
          <w:rPr>
            <w:i/>
            <w:noProof/>
            <w:webHidden/>
            <w:sz w:val="20"/>
          </w:rPr>
          <w:fldChar w:fldCharType="separate"/>
        </w:r>
        <w:r w:rsidR="00041DFA">
          <w:rPr>
            <w:i/>
            <w:noProof/>
            <w:webHidden/>
            <w:sz w:val="20"/>
          </w:rPr>
          <w:t>79</w:t>
        </w:r>
        <w:r w:rsidRPr="000C73ED">
          <w:rPr>
            <w:i/>
            <w:noProof/>
            <w:webHidden/>
            <w:sz w:val="20"/>
          </w:rPr>
          <w:fldChar w:fldCharType="end"/>
        </w:r>
      </w:hyperlink>
    </w:p>
    <w:p w:rsidRPr="000C73ED" w:rsidR="00113CF9" w:rsidRDefault="00113CF9" w14:paraId="161E0AFC" w14:textId="03F17B60">
      <w:pPr>
        <w:pStyle w:val="Tabladeilustraciones"/>
        <w:tabs>
          <w:tab w:val="right" w:leader="dot" w:pos="8828"/>
        </w:tabs>
        <w:rPr>
          <w:rFonts w:asciiTheme="minorHAnsi" w:hAnsiTheme="minorHAnsi" w:eastAsiaTheme="minorEastAsia" w:cstheme="minorBidi"/>
          <w:i/>
          <w:noProof/>
          <w:kern w:val="2"/>
          <w:sz w:val="20"/>
          <w:szCs w:val="24"/>
          <w14:ligatures w14:val="standardContextual"/>
        </w:rPr>
      </w:pPr>
      <w:hyperlink w:history="1" w:anchor="_Toc216169910">
        <w:r w:rsidRPr="000C73ED">
          <w:rPr>
            <w:rStyle w:val="Hipervnculo"/>
            <w:i/>
            <w:noProof/>
            <w:sz w:val="20"/>
          </w:rPr>
          <w:t xml:space="preserve"> Ilustración 6. DISPONIBILIDAD DEL SISTEMA</w:t>
        </w:r>
        <w:r w:rsidRPr="000C73ED">
          <w:rPr>
            <w:i/>
            <w:noProof/>
            <w:webHidden/>
            <w:sz w:val="20"/>
          </w:rPr>
          <w:tab/>
        </w:r>
        <w:r w:rsidRPr="000C73ED">
          <w:rPr>
            <w:i/>
            <w:noProof/>
            <w:webHidden/>
            <w:sz w:val="20"/>
          </w:rPr>
          <w:fldChar w:fldCharType="begin"/>
        </w:r>
        <w:r w:rsidRPr="000C73ED">
          <w:rPr>
            <w:i/>
            <w:noProof/>
            <w:webHidden/>
            <w:sz w:val="20"/>
          </w:rPr>
          <w:instrText xml:space="preserve"> PAGEREF _Toc216169910 \h </w:instrText>
        </w:r>
        <w:r w:rsidRPr="000C73ED">
          <w:rPr>
            <w:i/>
            <w:noProof/>
            <w:webHidden/>
            <w:sz w:val="20"/>
          </w:rPr>
        </w:r>
        <w:r w:rsidRPr="000C73ED">
          <w:rPr>
            <w:i/>
            <w:noProof/>
            <w:webHidden/>
            <w:sz w:val="20"/>
          </w:rPr>
          <w:fldChar w:fldCharType="separate"/>
        </w:r>
        <w:r w:rsidR="00041DFA">
          <w:rPr>
            <w:i/>
            <w:noProof/>
            <w:webHidden/>
            <w:sz w:val="20"/>
          </w:rPr>
          <w:t>80</w:t>
        </w:r>
        <w:r w:rsidRPr="000C73ED">
          <w:rPr>
            <w:i/>
            <w:noProof/>
            <w:webHidden/>
            <w:sz w:val="20"/>
          </w:rPr>
          <w:fldChar w:fldCharType="end"/>
        </w:r>
      </w:hyperlink>
    </w:p>
    <w:p w:rsidRPr="000C73ED" w:rsidR="00113CF9" w:rsidRDefault="00113CF9" w14:paraId="19982A69" w14:textId="212D41E2">
      <w:pPr>
        <w:pStyle w:val="Tabladeilustraciones"/>
        <w:tabs>
          <w:tab w:val="right" w:leader="dot" w:pos="8828"/>
        </w:tabs>
        <w:rPr>
          <w:rFonts w:asciiTheme="minorHAnsi" w:hAnsiTheme="minorHAnsi" w:eastAsiaTheme="minorEastAsia" w:cstheme="minorBidi"/>
          <w:i/>
          <w:noProof/>
          <w:kern w:val="2"/>
          <w:sz w:val="20"/>
          <w:szCs w:val="24"/>
          <w14:ligatures w14:val="standardContextual"/>
        </w:rPr>
      </w:pPr>
      <w:hyperlink w:history="1" w:anchor="_Toc216169911">
        <w:r w:rsidRPr="000C73ED">
          <w:rPr>
            <w:rStyle w:val="Hipervnculo"/>
            <w:i/>
            <w:noProof/>
            <w:sz w:val="20"/>
          </w:rPr>
          <w:t xml:space="preserve"> Ilustración 7. CALIDAD INFORMES/REPORTES/CONCEPTOS</w:t>
        </w:r>
        <w:r w:rsidRPr="000C73ED">
          <w:rPr>
            <w:i/>
            <w:noProof/>
            <w:webHidden/>
            <w:sz w:val="20"/>
          </w:rPr>
          <w:tab/>
        </w:r>
        <w:r w:rsidRPr="000C73ED">
          <w:rPr>
            <w:i/>
            <w:noProof/>
            <w:webHidden/>
            <w:sz w:val="20"/>
          </w:rPr>
          <w:fldChar w:fldCharType="begin"/>
        </w:r>
        <w:r w:rsidRPr="000C73ED">
          <w:rPr>
            <w:i/>
            <w:noProof/>
            <w:webHidden/>
            <w:sz w:val="20"/>
          </w:rPr>
          <w:instrText xml:space="preserve"> PAGEREF _Toc216169911 \h </w:instrText>
        </w:r>
        <w:r w:rsidRPr="000C73ED">
          <w:rPr>
            <w:i/>
            <w:noProof/>
            <w:webHidden/>
            <w:sz w:val="20"/>
          </w:rPr>
        </w:r>
        <w:r w:rsidRPr="000C73ED">
          <w:rPr>
            <w:i/>
            <w:noProof/>
            <w:webHidden/>
            <w:sz w:val="20"/>
          </w:rPr>
          <w:fldChar w:fldCharType="separate"/>
        </w:r>
        <w:r w:rsidR="00041DFA">
          <w:rPr>
            <w:i/>
            <w:noProof/>
            <w:webHidden/>
            <w:sz w:val="20"/>
          </w:rPr>
          <w:t>80</w:t>
        </w:r>
        <w:r w:rsidRPr="000C73ED">
          <w:rPr>
            <w:i/>
            <w:noProof/>
            <w:webHidden/>
            <w:sz w:val="20"/>
          </w:rPr>
          <w:fldChar w:fldCharType="end"/>
        </w:r>
      </w:hyperlink>
    </w:p>
    <w:p w:rsidRPr="000C73ED" w:rsidR="00113CF9" w:rsidRDefault="00113CF9" w14:paraId="7D9FAED8" w14:textId="5BF2D496">
      <w:pPr>
        <w:pStyle w:val="Tabladeilustraciones"/>
        <w:tabs>
          <w:tab w:val="right" w:leader="dot" w:pos="8828"/>
        </w:tabs>
        <w:rPr>
          <w:rFonts w:asciiTheme="minorHAnsi" w:hAnsiTheme="minorHAnsi" w:eastAsiaTheme="minorEastAsia" w:cstheme="minorBidi"/>
          <w:i/>
          <w:noProof/>
          <w:kern w:val="2"/>
          <w:sz w:val="20"/>
          <w:szCs w:val="24"/>
          <w14:ligatures w14:val="standardContextual"/>
        </w:rPr>
      </w:pPr>
      <w:hyperlink w:history="1" w:anchor="_Toc216169912">
        <w:r w:rsidRPr="000C73ED">
          <w:rPr>
            <w:rStyle w:val="Hipervnculo"/>
            <w:i/>
            <w:noProof/>
            <w:sz w:val="20"/>
          </w:rPr>
          <w:t xml:space="preserve"> Ilustración 8. OPORTUNIDAD INFORMES/REPORTES/CONCEPTOS</w:t>
        </w:r>
        <w:r w:rsidRPr="000C73ED">
          <w:rPr>
            <w:i/>
            <w:noProof/>
            <w:webHidden/>
            <w:sz w:val="20"/>
          </w:rPr>
          <w:tab/>
        </w:r>
        <w:r w:rsidRPr="000C73ED">
          <w:rPr>
            <w:i/>
            <w:noProof/>
            <w:webHidden/>
            <w:sz w:val="20"/>
          </w:rPr>
          <w:fldChar w:fldCharType="begin"/>
        </w:r>
        <w:r w:rsidRPr="000C73ED">
          <w:rPr>
            <w:i/>
            <w:noProof/>
            <w:webHidden/>
            <w:sz w:val="20"/>
          </w:rPr>
          <w:instrText xml:space="preserve"> PAGEREF _Toc216169912 \h </w:instrText>
        </w:r>
        <w:r w:rsidRPr="000C73ED">
          <w:rPr>
            <w:i/>
            <w:noProof/>
            <w:webHidden/>
            <w:sz w:val="20"/>
          </w:rPr>
        </w:r>
        <w:r w:rsidRPr="000C73ED">
          <w:rPr>
            <w:i/>
            <w:noProof/>
            <w:webHidden/>
            <w:sz w:val="20"/>
          </w:rPr>
          <w:fldChar w:fldCharType="separate"/>
        </w:r>
        <w:r w:rsidR="00041DFA">
          <w:rPr>
            <w:i/>
            <w:noProof/>
            <w:webHidden/>
            <w:sz w:val="20"/>
          </w:rPr>
          <w:t>80</w:t>
        </w:r>
        <w:r w:rsidRPr="000C73ED">
          <w:rPr>
            <w:i/>
            <w:noProof/>
            <w:webHidden/>
            <w:sz w:val="20"/>
          </w:rPr>
          <w:fldChar w:fldCharType="end"/>
        </w:r>
      </w:hyperlink>
    </w:p>
    <w:p w:rsidRPr="000C73ED" w:rsidR="00113CF9" w:rsidRDefault="00113CF9" w14:paraId="72039737" w14:textId="5D9E57FE">
      <w:pPr>
        <w:pStyle w:val="Tabladeilustraciones"/>
        <w:tabs>
          <w:tab w:val="right" w:leader="dot" w:pos="8828"/>
        </w:tabs>
        <w:rPr>
          <w:rFonts w:asciiTheme="minorHAnsi" w:hAnsiTheme="minorHAnsi" w:eastAsiaTheme="minorEastAsia" w:cstheme="minorBidi"/>
          <w:i/>
          <w:noProof/>
          <w:kern w:val="2"/>
          <w:sz w:val="20"/>
          <w:szCs w:val="24"/>
          <w14:ligatures w14:val="standardContextual"/>
        </w:rPr>
      </w:pPr>
      <w:hyperlink w:history="1" w:anchor="_Toc216169913">
        <w:r w:rsidRPr="000C73ED">
          <w:rPr>
            <w:rStyle w:val="Hipervnculo"/>
            <w:i/>
            <w:noProof/>
            <w:sz w:val="20"/>
          </w:rPr>
          <w:t xml:space="preserve"> Ilustración 9. </w:t>
        </w:r>
        <w:r w:rsidRPr="000C73ED">
          <w:rPr>
            <w:rStyle w:val="Hipervnculo"/>
            <w:i/>
            <w:noProof/>
            <w:sz w:val="20"/>
            <w:lang w:val="en-US"/>
          </w:rPr>
          <w:t>RTO (Recovery Time Objective)</w:t>
        </w:r>
        <w:r w:rsidRPr="000C73ED">
          <w:rPr>
            <w:i/>
            <w:noProof/>
            <w:webHidden/>
            <w:sz w:val="20"/>
          </w:rPr>
          <w:tab/>
        </w:r>
        <w:r w:rsidRPr="000C73ED">
          <w:rPr>
            <w:i/>
            <w:noProof/>
            <w:webHidden/>
            <w:sz w:val="20"/>
          </w:rPr>
          <w:fldChar w:fldCharType="begin"/>
        </w:r>
        <w:r w:rsidRPr="000C73ED">
          <w:rPr>
            <w:i/>
            <w:noProof/>
            <w:webHidden/>
            <w:sz w:val="20"/>
          </w:rPr>
          <w:instrText xml:space="preserve"> PAGEREF _Toc216169913 \h </w:instrText>
        </w:r>
        <w:r w:rsidRPr="000C73ED">
          <w:rPr>
            <w:i/>
            <w:noProof/>
            <w:webHidden/>
            <w:sz w:val="20"/>
          </w:rPr>
        </w:r>
        <w:r w:rsidRPr="000C73ED">
          <w:rPr>
            <w:i/>
            <w:noProof/>
            <w:webHidden/>
            <w:sz w:val="20"/>
          </w:rPr>
          <w:fldChar w:fldCharType="separate"/>
        </w:r>
        <w:r w:rsidR="00041DFA">
          <w:rPr>
            <w:i/>
            <w:noProof/>
            <w:webHidden/>
            <w:sz w:val="20"/>
          </w:rPr>
          <w:t>81</w:t>
        </w:r>
        <w:r w:rsidRPr="000C73ED">
          <w:rPr>
            <w:i/>
            <w:noProof/>
            <w:webHidden/>
            <w:sz w:val="20"/>
          </w:rPr>
          <w:fldChar w:fldCharType="end"/>
        </w:r>
      </w:hyperlink>
    </w:p>
    <w:p w:rsidRPr="000C73ED" w:rsidR="00113CF9" w:rsidRDefault="00113CF9" w14:paraId="0ECD17D6" w14:textId="5DAB2641">
      <w:pPr>
        <w:pStyle w:val="Tabladeilustraciones"/>
        <w:tabs>
          <w:tab w:val="right" w:leader="dot" w:pos="8828"/>
        </w:tabs>
        <w:rPr>
          <w:rFonts w:asciiTheme="minorHAnsi" w:hAnsiTheme="minorHAnsi" w:eastAsiaTheme="minorEastAsia" w:cstheme="minorBidi"/>
          <w:i/>
          <w:noProof/>
          <w:kern w:val="2"/>
          <w:sz w:val="20"/>
          <w:szCs w:val="24"/>
          <w14:ligatures w14:val="standardContextual"/>
        </w:rPr>
      </w:pPr>
      <w:hyperlink w:history="1" w:anchor="_Toc216169914">
        <w:r w:rsidRPr="000C73ED">
          <w:rPr>
            <w:rStyle w:val="Hipervnculo"/>
            <w:i/>
            <w:noProof/>
            <w:sz w:val="20"/>
            <w:lang w:val="en-US"/>
          </w:rPr>
          <w:t xml:space="preserve"> Ilustración 10. </w:t>
        </w:r>
        <w:r w:rsidRPr="000C73ED">
          <w:rPr>
            <w:rStyle w:val="Hipervnculo"/>
            <w:i/>
            <w:noProof/>
            <w:sz w:val="20"/>
          </w:rPr>
          <w:t>OPORTUNIDAD EN LAS ACTIVIDADES DE MANTENIMIENTO PREVENTIVO</w:t>
        </w:r>
        <w:r w:rsidRPr="000C73ED">
          <w:rPr>
            <w:i/>
            <w:noProof/>
            <w:webHidden/>
            <w:sz w:val="20"/>
          </w:rPr>
          <w:tab/>
        </w:r>
        <w:r w:rsidRPr="000C73ED">
          <w:rPr>
            <w:i/>
            <w:noProof/>
            <w:webHidden/>
            <w:sz w:val="20"/>
          </w:rPr>
          <w:fldChar w:fldCharType="begin"/>
        </w:r>
        <w:r w:rsidRPr="000C73ED">
          <w:rPr>
            <w:i/>
            <w:noProof/>
            <w:webHidden/>
            <w:sz w:val="20"/>
          </w:rPr>
          <w:instrText xml:space="preserve"> PAGEREF _Toc216169914 \h </w:instrText>
        </w:r>
        <w:r w:rsidRPr="000C73ED">
          <w:rPr>
            <w:i/>
            <w:noProof/>
            <w:webHidden/>
            <w:sz w:val="20"/>
          </w:rPr>
        </w:r>
        <w:r w:rsidRPr="000C73ED">
          <w:rPr>
            <w:i/>
            <w:noProof/>
            <w:webHidden/>
            <w:sz w:val="20"/>
          </w:rPr>
          <w:fldChar w:fldCharType="separate"/>
        </w:r>
        <w:r w:rsidR="00041DFA">
          <w:rPr>
            <w:i/>
            <w:noProof/>
            <w:webHidden/>
            <w:sz w:val="20"/>
          </w:rPr>
          <w:t>81</w:t>
        </w:r>
        <w:r w:rsidRPr="000C73ED">
          <w:rPr>
            <w:i/>
            <w:noProof/>
            <w:webHidden/>
            <w:sz w:val="20"/>
          </w:rPr>
          <w:fldChar w:fldCharType="end"/>
        </w:r>
      </w:hyperlink>
    </w:p>
    <w:p w:rsidRPr="000C73ED" w:rsidR="00113CF9" w:rsidRDefault="00113CF9" w14:paraId="6D183425" w14:textId="108A3E05">
      <w:pPr>
        <w:pStyle w:val="Tabladeilustraciones"/>
        <w:tabs>
          <w:tab w:val="right" w:leader="dot" w:pos="8828"/>
        </w:tabs>
        <w:rPr>
          <w:rFonts w:asciiTheme="minorHAnsi" w:hAnsiTheme="minorHAnsi" w:eastAsiaTheme="minorEastAsia" w:cstheme="minorBidi"/>
          <w:i/>
          <w:noProof/>
          <w:kern w:val="2"/>
          <w:sz w:val="20"/>
          <w:szCs w:val="24"/>
          <w14:ligatures w14:val="standardContextual"/>
        </w:rPr>
      </w:pPr>
      <w:hyperlink w:history="1" w:anchor="_Toc216169915">
        <w:r w:rsidRPr="000C73ED">
          <w:rPr>
            <w:rStyle w:val="Hipervnculo"/>
            <w:i/>
            <w:noProof/>
            <w:sz w:val="20"/>
          </w:rPr>
          <w:t xml:space="preserve"> Ilustración 11. TIEMPO DE RESTAURACIÓN DE SERVICIOS EN EL DATA CENTER</w:t>
        </w:r>
        <w:r w:rsidRPr="000C73ED">
          <w:rPr>
            <w:i/>
            <w:noProof/>
            <w:webHidden/>
            <w:sz w:val="20"/>
          </w:rPr>
          <w:tab/>
        </w:r>
        <w:r w:rsidRPr="000C73ED">
          <w:rPr>
            <w:i/>
            <w:noProof/>
            <w:webHidden/>
            <w:sz w:val="20"/>
          </w:rPr>
          <w:fldChar w:fldCharType="begin"/>
        </w:r>
        <w:r w:rsidRPr="000C73ED">
          <w:rPr>
            <w:i/>
            <w:noProof/>
            <w:webHidden/>
            <w:sz w:val="20"/>
          </w:rPr>
          <w:instrText xml:space="preserve"> PAGEREF _Toc216169915 \h </w:instrText>
        </w:r>
        <w:r w:rsidRPr="000C73ED">
          <w:rPr>
            <w:i/>
            <w:noProof/>
            <w:webHidden/>
            <w:sz w:val="20"/>
          </w:rPr>
        </w:r>
        <w:r w:rsidRPr="000C73ED">
          <w:rPr>
            <w:i/>
            <w:noProof/>
            <w:webHidden/>
            <w:sz w:val="20"/>
          </w:rPr>
          <w:fldChar w:fldCharType="separate"/>
        </w:r>
        <w:r w:rsidR="00041DFA">
          <w:rPr>
            <w:i/>
            <w:noProof/>
            <w:webHidden/>
            <w:sz w:val="20"/>
          </w:rPr>
          <w:t>81</w:t>
        </w:r>
        <w:r w:rsidRPr="000C73ED">
          <w:rPr>
            <w:i/>
            <w:noProof/>
            <w:webHidden/>
            <w:sz w:val="20"/>
          </w:rPr>
          <w:fldChar w:fldCharType="end"/>
        </w:r>
      </w:hyperlink>
    </w:p>
    <w:p w:rsidRPr="000C73ED" w:rsidR="00113CF9" w:rsidRDefault="00113CF9" w14:paraId="5495739D" w14:textId="3AFED3B2">
      <w:pPr>
        <w:pStyle w:val="Tabladeilustraciones"/>
        <w:tabs>
          <w:tab w:val="right" w:leader="dot" w:pos="8828"/>
        </w:tabs>
        <w:rPr>
          <w:rFonts w:asciiTheme="minorHAnsi" w:hAnsiTheme="minorHAnsi" w:eastAsiaTheme="minorEastAsia" w:cstheme="minorBidi"/>
          <w:i/>
          <w:noProof/>
          <w:kern w:val="2"/>
          <w:sz w:val="20"/>
          <w:szCs w:val="24"/>
          <w14:ligatures w14:val="standardContextual"/>
        </w:rPr>
      </w:pPr>
      <w:hyperlink w:history="1" w:anchor="_Toc216169916">
        <w:r w:rsidRPr="000C73ED">
          <w:rPr>
            <w:rStyle w:val="Hipervnculo"/>
            <w:i/>
            <w:noProof/>
            <w:sz w:val="20"/>
          </w:rPr>
          <w:t>Ilustración 12. APROBACIÓN MANTENIMIENTO PREVENTIVO</w:t>
        </w:r>
        <w:r w:rsidRPr="000C73ED">
          <w:rPr>
            <w:i/>
            <w:noProof/>
            <w:webHidden/>
            <w:sz w:val="20"/>
          </w:rPr>
          <w:tab/>
        </w:r>
        <w:r w:rsidRPr="000C73ED">
          <w:rPr>
            <w:i/>
            <w:noProof/>
            <w:webHidden/>
            <w:sz w:val="20"/>
          </w:rPr>
          <w:fldChar w:fldCharType="begin"/>
        </w:r>
        <w:r w:rsidRPr="000C73ED">
          <w:rPr>
            <w:i/>
            <w:noProof/>
            <w:webHidden/>
            <w:sz w:val="20"/>
          </w:rPr>
          <w:instrText xml:space="preserve"> PAGEREF _Toc216169916 \h </w:instrText>
        </w:r>
        <w:r w:rsidRPr="000C73ED">
          <w:rPr>
            <w:i/>
            <w:noProof/>
            <w:webHidden/>
            <w:sz w:val="20"/>
          </w:rPr>
        </w:r>
        <w:r w:rsidRPr="000C73ED">
          <w:rPr>
            <w:i/>
            <w:noProof/>
            <w:webHidden/>
            <w:sz w:val="20"/>
          </w:rPr>
          <w:fldChar w:fldCharType="separate"/>
        </w:r>
        <w:r w:rsidR="00041DFA">
          <w:rPr>
            <w:i/>
            <w:noProof/>
            <w:webHidden/>
            <w:sz w:val="20"/>
          </w:rPr>
          <w:t>89</w:t>
        </w:r>
        <w:r w:rsidRPr="000C73ED">
          <w:rPr>
            <w:i/>
            <w:noProof/>
            <w:webHidden/>
            <w:sz w:val="20"/>
          </w:rPr>
          <w:fldChar w:fldCharType="end"/>
        </w:r>
      </w:hyperlink>
    </w:p>
    <w:p w:rsidRPr="000C73ED" w:rsidR="00113CF9" w:rsidRDefault="00113CF9" w14:paraId="048137C3" w14:textId="37C47954">
      <w:pPr>
        <w:pStyle w:val="Tabladeilustraciones"/>
        <w:tabs>
          <w:tab w:val="right" w:leader="dot" w:pos="8828"/>
        </w:tabs>
        <w:rPr>
          <w:rFonts w:asciiTheme="minorHAnsi" w:hAnsiTheme="minorHAnsi" w:eastAsiaTheme="minorEastAsia" w:cstheme="minorBidi"/>
          <w:i/>
          <w:noProof/>
          <w:kern w:val="2"/>
          <w:sz w:val="20"/>
          <w:szCs w:val="24"/>
          <w14:ligatures w14:val="standardContextual"/>
        </w:rPr>
      </w:pPr>
      <w:hyperlink w:history="1" w:anchor="_Toc216169917">
        <w:r w:rsidRPr="000C73ED">
          <w:rPr>
            <w:rStyle w:val="Hipervnculo"/>
            <w:i/>
            <w:noProof/>
            <w:sz w:val="20"/>
          </w:rPr>
          <w:t>Ilustración 13.CORREO DE APROBACIÓN PARA PUNTOS DE MANTENIMIENTO EN ACOMETIDA PARA EL MES DE NOVIEMBRE.</w:t>
        </w:r>
        <w:r w:rsidRPr="000C73ED">
          <w:rPr>
            <w:i/>
            <w:noProof/>
            <w:webHidden/>
            <w:sz w:val="20"/>
          </w:rPr>
          <w:tab/>
        </w:r>
        <w:r w:rsidRPr="000C73ED">
          <w:rPr>
            <w:i/>
            <w:noProof/>
            <w:webHidden/>
            <w:sz w:val="20"/>
          </w:rPr>
          <w:fldChar w:fldCharType="begin"/>
        </w:r>
        <w:r w:rsidRPr="000C73ED">
          <w:rPr>
            <w:i/>
            <w:noProof/>
            <w:webHidden/>
            <w:sz w:val="20"/>
          </w:rPr>
          <w:instrText xml:space="preserve"> PAGEREF _Toc216169917 \h </w:instrText>
        </w:r>
        <w:r w:rsidRPr="000C73ED">
          <w:rPr>
            <w:i/>
            <w:noProof/>
            <w:webHidden/>
            <w:sz w:val="20"/>
          </w:rPr>
        </w:r>
        <w:r w:rsidRPr="000C73ED">
          <w:rPr>
            <w:i/>
            <w:noProof/>
            <w:webHidden/>
            <w:sz w:val="20"/>
          </w:rPr>
          <w:fldChar w:fldCharType="separate"/>
        </w:r>
        <w:r w:rsidR="00041DFA">
          <w:rPr>
            <w:i/>
            <w:noProof/>
            <w:webHidden/>
            <w:sz w:val="20"/>
          </w:rPr>
          <w:t>92</w:t>
        </w:r>
        <w:r w:rsidRPr="000C73ED">
          <w:rPr>
            <w:i/>
            <w:noProof/>
            <w:webHidden/>
            <w:sz w:val="20"/>
          </w:rPr>
          <w:fldChar w:fldCharType="end"/>
        </w:r>
      </w:hyperlink>
    </w:p>
    <w:p w:rsidRPr="000C73ED" w:rsidR="00113CF9" w:rsidRDefault="00113CF9" w14:paraId="6C44F2A1" w14:textId="5698F0DA">
      <w:pPr>
        <w:pStyle w:val="Tabladeilustraciones"/>
        <w:tabs>
          <w:tab w:val="right" w:leader="dot" w:pos="8828"/>
        </w:tabs>
        <w:rPr>
          <w:rFonts w:asciiTheme="minorHAnsi" w:hAnsiTheme="minorHAnsi" w:eastAsiaTheme="minorEastAsia" w:cstheme="minorBidi"/>
          <w:i/>
          <w:noProof/>
          <w:kern w:val="2"/>
          <w:sz w:val="20"/>
          <w:szCs w:val="24"/>
          <w14:ligatures w14:val="standardContextual"/>
        </w:rPr>
      </w:pPr>
      <w:hyperlink w:history="1" w:anchor="_Toc216169918">
        <w:r w:rsidRPr="000C73ED">
          <w:rPr>
            <w:rStyle w:val="Hipervnculo"/>
            <w:i/>
            <w:noProof/>
            <w:sz w:val="20"/>
          </w:rPr>
          <w:t>Ilustración 14. APROBACIÓN DE CRONOGRAMA DE ACRÍLICOS DEL MES.</w:t>
        </w:r>
        <w:r w:rsidRPr="000C73ED">
          <w:rPr>
            <w:i/>
            <w:noProof/>
            <w:webHidden/>
            <w:sz w:val="20"/>
          </w:rPr>
          <w:tab/>
        </w:r>
        <w:r w:rsidRPr="000C73ED">
          <w:rPr>
            <w:i/>
            <w:noProof/>
            <w:webHidden/>
            <w:sz w:val="20"/>
          </w:rPr>
          <w:fldChar w:fldCharType="begin"/>
        </w:r>
        <w:r w:rsidRPr="000C73ED">
          <w:rPr>
            <w:i/>
            <w:noProof/>
            <w:webHidden/>
            <w:sz w:val="20"/>
          </w:rPr>
          <w:instrText xml:space="preserve"> PAGEREF _Toc216169918 \h </w:instrText>
        </w:r>
        <w:r w:rsidRPr="000C73ED">
          <w:rPr>
            <w:i/>
            <w:noProof/>
            <w:webHidden/>
            <w:sz w:val="20"/>
          </w:rPr>
        </w:r>
        <w:r w:rsidRPr="000C73ED">
          <w:rPr>
            <w:i/>
            <w:noProof/>
            <w:webHidden/>
            <w:sz w:val="20"/>
          </w:rPr>
          <w:fldChar w:fldCharType="separate"/>
        </w:r>
        <w:r w:rsidR="00041DFA">
          <w:rPr>
            <w:i/>
            <w:noProof/>
            <w:webHidden/>
            <w:sz w:val="20"/>
          </w:rPr>
          <w:t>97</w:t>
        </w:r>
        <w:r w:rsidRPr="000C73ED">
          <w:rPr>
            <w:i/>
            <w:noProof/>
            <w:webHidden/>
            <w:sz w:val="20"/>
          </w:rPr>
          <w:fldChar w:fldCharType="end"/>
        </w:r>
      </w:hyperlink>
    </w:p>
    <w:p w:rsidRPr="000C73ED" w:rsidR="00113CF9" w:rsidRDefault="00113CF9" w14:paraId="2C1CEC92" w14:textId="34E75CF1">
      <w:pPr>
        <w:pStyle w:val="Tabladeilustraciones"/>
        <w:tabs>
          <w:tab w:val="right" w:leader="dot" w:pos="8828"/>
        </w:tabs>
        <w:rPr>
          <w:rFonts w:asciiTheme="minorHAnsi" w:hAnsiTheme="minorHAnsi" w:eastAsiaTheme="minorEastAsia" w:cstheme="minorBidi"/>
          <w:i/>
          <w:noProof/>
          <w:kern w:val="2"/>
          <w:sz w:val="20"/>
          <w:szCs w:val="24"/>
          <w14:ligatures w14:val="standardContextual"/>
        </w:rPr>
      </w:pPr>
      <w:hyperlink w:history="1" w:anchor="_Toc216169919">
        <w:r w:rsidRPr="000C73ED">
          <w:rPr>
            <w:rStyle w:val="Hipervnculo"/>
            <w:i/>
            <w:noProof/>
            <w:sz w:val="20"/>
          </w:rPr>
          <w:t>Ilustración 15. REGISTROS FOTOGRÁFICOS ACTIVIDADES SG-SST NOVIEMBRE</w:t>
        </w:r>
        <w:r w:rsidRPr="000C73ED">
          <w:rPr>
            <w:i/>
            <w:noProof/>
            <w:webHidden/>
            <w:sz w:val="20"/>
          </w:rPr>
          <w:tab/>
        </w:r>
        <w:r w:rsidRPr="000C73ED">
          <w:rPr>
            <w:i/>
            <w:noProof/>
            <w:webHidden/>
            <w:sz w:val="20"/>
          </w:rPr>
          <w:fldChar w:fldCharType="begin"/>
        </w:r>
        <w:r w:rsidRPr="000C73ED">
          <w:rPr>
            <w:i/>
            <w:noProof/>
            <w:webHidden/>
            <w:sz w:val="20"/>
          </w:rPr>
          <w:instrText xml:space="preserve"> PAGEREF _Toc216169919 \h </w:instrText>
        </w:r>
        <w:r w:rsidRPr="000C73ED">
          <w:rPr>
            <w:i/>
            <w:noProof/>
            <w:webHidden/>
            <w:sz w:val="20"/>
          </w:rPr>
        </w:r>
        <w:r w:rsidRPr="000C73ED">
          <w:rPr>
            <w:i/>
            <w:noProof/>
            <w:webHidden/>
            <w:sz w:val="20"/>
          </w:rPr>
          <w:fldChar w:fldCharType="separate"/>
        </w:r>
        <w:r w:rsidR="00041DFA">
          <w:rPr>
            <w:i/>
            <w:noProof/>
            <w:webHidden/>
            <w:sz w:val="20"/>
          </w:rPr>
          <w:t>109</w:t>
        </w:r>
        <w:r w:rsidRPr="000C73ED">
          <w:rPr>
            <w:i/>
            <w:noProof/>
            <w:webHidden/>
            <w:sz w:val="20"/>
          </w:rPr>
          <w:fldChar w:fldCharType="end"/>
        </w:r>
      </w:hyperlink>
    </w:p>
    <w:p w:rsidRPr="000C73ED" w:rsidR="00113CF9" w:rsidRDefault="00113CF9" w14:paraId="6CAC6E09" w14:textId="3A6B244C">
      <w:pPr>
        <w:pStyle w:val="Tabladeilustraciones"/>
        <w:tabs>
          <w:tab w:val="right" w:leader="dot" w:pos="8828"/>
        </w:tabs>
        <w:rPr>
          <w:rFonts w:asciiTheme="minorHAnsi" w:hAnsiTheme="minorHAnsi" w:eastAsiaTheme="minorEastAsia" w:cstheme="minorBidi"/>
          <w:i/>
          <w:noProof/>
          <w:kern w:val="2"/>
          <w:sz w:val="20"/>
          <w:szCs w:val="24"/>
          <w14:ligatures w14:val="standardContextual"/>
        </w:rPr>
      </w:pPr>
      <w:hyperlink w:history="1" w:anchor="_Toc216169920">
        <w:r w:rsidRPr="000C73ED">
          <w:rPr>
            <w:rStyle w:val="Hipervnculo"/>
            <w:i/>
            <w:noProof/>
            <w:sz w:val="20"/>
          </w:rPr>
          <w:t>Ilustración 16. REGISTRO FOTOGRÁFICOS CAPACITACIONES Y FORMACIÓN SG-SST</w:t>
        </w:r>
        <w:r w:rsidRPr="000C73ED">
          <w:rPr>
            <w:i/>
            <w:noProof/>
            <w:webHidden/>
            <w:sz w:val="20"/>
          </w:rPr>
          <w:tab/>
        </w:r>
        <w:r w:rsidRPr="000C73ED">
          <w:rPr>
            <w:i/>
            <w:noProof/>
            <w:webHidden/>
            <w:sz w:val="20"/>
          </w:rPr>
          <w:fldChar w:fldCharType="begin"/>
        </w:r>
        <w:r w:rsidRPr="000C73ED">
          <w:rPr>
            <w:i/>
            <w:noProof/>
            <w:webHidden/>
            <w:sz w:val="20"/>
          </w:rPr>
          <w:instrText xml:space="preserve"> PAGEREF _Toc216169920 \h </w:instrText>
        </w:r>
        <w:r w:rsidRPr="000C73ED">
          <w:rPr>
            <w:i/>
            <w:noProof/>
            <w:webHidden/>
            <w:sz w:val="20"/>
          </w:rPr>
        </w:r>
        <w:r w:rsidRPr="000C73ED">
          <w:rPr>
            <w:i/>
            <w:noProof/>
            <w:webHidden/>
            <w:sz w:val="20"/>
          </w:rPr>
          <w:fldChar w:fldCharType="separate"/>
        </w:r>
        <w:r w:rsidR="00041DFA">
          <w:rPr>
            <w:i/>
            <w:noProof/>
            <w:webHidden/>
            <w:sz w:val="20"/>
          </w:rPr>
          <w:t>115</w:t>
        </w:r>
        <w:r w:rsidRPr="000C73ED">
          <w:rPr>
            <w:i/>
            <w:noProof/>
            <w:webHidden/>
            <w:sz w:val="20"/>
          </w:rPr>
          <w:fldChar w:fldCharType="end"/>
        </w:r>
      </w:hyperlink>
    </w:p>
    <w:p w:rsidRPr="000C73ED" w:rsidR="00113CF9" w:rsidRDefault="00113CF9" w14:paraId="2E0636AC" w14:textId="5F967B7B">
      <w:pPr>
        <w:pStyle w:val="Tabladeilustraciones"/>
        <w:tabs>
          <w:tab w:val="right" w:leader="dot" w:pos="8828"/>
        </w:tabs>
        <w:rPr>
          <w:rFonts w:asciiTheme="minorHAnsi" w:hAnsiTheme="minorHAnsi" w:eastAsiaTheme="minorEastAsia" w:cstheme="minorBidi"/>
          <w:i/>
          <w:noProof/>
          <w:kern w:val="2"/>
          <w:sz w:val="20"/>
          <w:szCs w:val="24"/>
          <w14:ligatures w14:val="standardContextual"/>
        </w:rPr>
      </w:pPr>
      <w:hyperlink w:history="1" w:anchor="_Toc216169921">
        <w:r w:rsidRPr="000C73ED">
          <w:rPr>
            <w:rStyle w:val="Hipervnculo"/>
            <w:i/>
            <w:noProof/>
            <w:sz w:val="20"/>
          </w:rPr>
          <w:t>Ilustración 17. Documento de aprobación PMT</w:t>
        </w:r>
        <w:r w:rsidRPr="000C73ED">
          <w:rPr>
            <w:i/>
            <w:noProof/>
            <w:webHidden/>
            <w:sz w:val="20"/>
          </w:rPr>
          <w:tab/>
        </w:r>
        <w:r w:rsidRPr="000C73ED">
          <w:rPr>
            <w:i/>
            <w:noProof/>
            <w:webHidden/>
            <w:sz w:val="20"/>
          </w:rPr>
          <w:fldChar w:fldCharType="begin"/>
        </w:r>
        <w:r w:rsidRPr="000C73ED">
          <w:rPr>
            <w:i/>
            <w:noProof/>
            <w:webHidden/>
            <w:sz w:val="20"/>
          </w:rPr>
          <w:instrText xml:space="preserve"> PAGEREF _Toc216169921 \h </w:instrText>
        </w:r>
        <w:r w:rsidRPr="000C73ED">
          <w:rPr>
            <w:i/>
            <w:noProof/>
            <w:webHidden/>
            <w:sz w:val="20"/>
          </w:rPr>
        </w:r>
        <w:r w:rsidRPr="000C73ED">
          <w:rPr>
            <w:i/>
            <w:noProof/>
            <w:webHidden/>
            <w:sz w:val="20"/>
          </w:rPr>
          <w:fldChar w:fldCharType="separate"/>
        </w:r>
        <w:r w:rsidR="00041DFA">
          <w:rPr>
            <w:i/>
            <w:noProof/>
            <w:webHidden/>
            <w:sz w:val="20"/>
          </w:rPr>
          <w:t>119</w:t>
        </w:r>
        <w:r w:rsidRPr="000C73ED">
          <w:rPr>
            <w:i/>
            <w:noProof/>
            <w:webHidden/>
            <w:sz w:val="20"/>
          </w:rPr>
          <w:fldChar w:fldCharType="end"/>
        </w:r>
      </w:hyperlink>
    </w:p>
    <w:p w:rsidRPr="000C73ED" w:rsidR="00113CF9" w:rsidRDefault="00113CF9" w14:paraId="3F6C3170" w14:textId="0A03293A">
      <w:pPr>
        <w:pStyle w:val="Tabladeilustraciones"/>
        <w:tabs>
          <w:tab w:val="right" w:leader="dot" w:pos="8828"/>
        </w:tabs>
        <w:rPr>
          <w:rFonts w:asciiTheme="minorHAnsi" w:hAnsiTheme="minorHAnsi" w:eastAsiaTheme="minorEastAsia" w:cstheme="minorBidi"/>
          <w:i/>
          <w:noProof/>
          <w:kern w:val="2"/>
          <w:sz w:val="20"/>
          <w:szCs w:val="24"/>
          <w14:ligatures w14:val="standardContextual"/>
        </w:rPr>
      </w:pPr>
      <w:hyperlink w:history="1" w:anchor="_Toc216169922">
        <w:r w:rsidRPr="000C73ED">
          <w:rPr>
            <w:rStyle w:val="Hipervnculo"/>
            <w:i/>
            <w:noProof/>
            <w:sz w:val="20"/>
          </w:rPr>
          <w:t>Ilustración 18. SEÑALIZACIÓN Y PMT</w:t>
        </w:r>
        <w:r w:rsidRPr="000C73ED">
          <w:rPr>
            <w:i/>
            <w:noProof/>
            <w:webHidden/>
            <w:sz w:val="20"/>
          </w:rPr>
          <w:tab/>
        </w:r>
        <w:r w:rsidRPr="000C73ED">
          <w:rPr>
            <w:i/>
            <w:noProof/>
            <w:webHidden/>
            <w:sz w:val="20"/>
          </w:rPr>
          <w:fldChar w:fldCharType="begin"/>
        </w:r>
        <w:r w:rsidRPr="000C73ED">
          <w:rPr>
            <w:i/>
            <w:noProof/>
            <w:webHidden/>
            <w:sz w:val="20"/>
          </w:rPr>
          <w:instrText xml:space="preserve"> PAGEREF _Toc216169922 \h </w:instrText>
        </w:r>
        <w:r w:rsidRPr="000C73ED">
          <w:rPr>
            <w:i/>
            <w:noProof/>
            <w:webHidden/>
            <w:sz w:val="20"/>
          </w:rPr>
        </w:r>
        <w:r w:rsidRPr="000C73ED">
          <w:rPr>
            <w:i/>
            <w:noProof/>
            <w:webHidden/>
            <w:sz w:val="20"/>
          </w:rPr>
          <w:fldChar w:fldCharType="separate"/>
        </w:r>
        <w:r w:rsidR="00041DFA">
          <w:rPr>
            <w:i/>
            <w:noProof/>
            <w:webHidden/>
            <w:sz w:val="20"/>
          </w:rPr>
          <w:t>121</w:t>
        </w:r>
        <w:r w:rsidRPr="000C73ED">
          <w:rPr>
            <w:i/>
            <w:noProof/>
            <w:webHidden/>
            <w:sz w:val="20"/>
          </w:rPr>
          <w:fldChar w:fldCharType="end"/>
        </w:r>
      </w:hyperlink>
    </w:p>
    <w:p w:rsidRPr="000C73ED" w:rsidR="00113CF9" w:rsidRDefault="00113CF9" w14:paraId="34B15E12" w14:textId="699BB937">
      <w:pPr>
        <w:pStyle w:val="Tabladeilustraciones"/>
        <w:tabs>
          <w:tab w:val="right" w:leader="dot" w:pos="8828"/>
        </w:tabs>
        <w:rPr>
          <w:rFonts w:asciiTheme="minorHAnsi" w:hAnsiTheme="minorHAnsi" w:eastAsiaTheme="minorEastAsia" w:cstheme="minorBidi"/>
          <w:i/>
          <w:noProof/>
          <w:kern w:val="2"/>
          <w:sz w:val="20"/>
          <w:szCs w:val="24"/>
          <w14:ligatures w14:val="standardContextual"/>
        </w:rPr>
      </w:pPr>
      <w:hyperlink w:history="1" w:anchor="_Toc216169923">
        <w:r w:rsidRPr="000C73ED">
          <w:rPr>
            <w:rStyle w:val="Hipervnculo"/>
            <w:i/>
            <w:noProof/>
            <w:sz w:val="20"/>
          </w:rPr>
          <w:t>Ilustración 19. RESIDUOS APROVECHABLES Y NO APROVECHABLES</w:t>
        </w:r>
        <w:r w:rsidRPr="000C73ED">
          <w:rPr>
            <w:i/>
            <w:noProof/>
            <w:webHidden/>
            <w:sz w:val="20"/>
          </w:rPr>
          <w:tab/>
        </w:r>
        <w:r w:rsidRPr="000C73ED">
          <w:rPr>
            <w:i/>
            <w:noProof/>
            <w:webHidden/>
            <w:sz w:val="20"/>
          </w:rPr>
          <w:fldChar w:fldCharType="begin"/>
        </w:r>
        <w:r w:rsidRPr="000C73ED">
          <w:rPr>
            <w:i/>
            <w:noProof/>
            <w:webHidden/>
            <w:sz w:val="20"/>
          </w:rPr>
          <w:instrText xml:space="preserve"> PAGEREF _Toc216169923 \h </w:instrText>
        </w:r>
        <w:r w:rsidRPr="000C73ED">
          <w:rPr>
            <w:i/>
            <w:noProof/>
            <w:webHidden/>
            <w:sz w:val="20"/>
          </w:rPr>
        </w:r>
        <w:r w:rsidRPr="000C73ED">
          <w:rPr>
            <w:i/>
            <w:noProof/>
            <w:webHidden/>
            <w:sz w:val="20"/>
          </w:rPr>
          <w:fldChar w:fldCharType="separate"/>
        </w:r>
        <w:r w:rsidR="00041DFA">
          <w:rPr>
            <w:i/>
            <w:noProof/>
            <w:webHidden/>
            <w:sz w:val="20"/>
          </w:rPr>
          <w:t>124</w:t>
        </w:r>
        <w:r w:rsidRPr="000C73ED">
          <w:rPr>
            <w:i/>
            <w:noProof/>
            <w:webHidden/>
            <w:sz w:val="20"/>
          </w:rPr>
          <w:fldChar w:fldCharType="end"/>
        </w:r>
      </w:hyperlink>
    </w:p>
    <w:p w:rsidR="00113CF9" w:rsidRDefault="00113CF9" w14:paraId="13729DDA" w14:textId="01A7F175">
      <w:pPr>
        <w:pStyle w:val="Tabladeilustraciones"/>
        <w:tabs>
          <w:tab w:val="right" w:leader="dot" w:pos="8828"/>
        </w:tabs>
        <w:rPr>
          <w:rFonts w:asciiTheme="minorHAnsi" w:hAnsiTheme="minorHAnsi" w:eastAsiaTheme="minorEastAsia" w:cstheme="minorBidi"/>
          <w:noProof/>
          <w:kern w:val="2"/>
          <w:sz w:val="24"/>
          <w:szCs w:val="24"/>
          <w14:ligatures w14:val="standardContextual"/>
        </w:rPr>
      </w:pPr>
      <w:hyperlink w:history="1" w:anchor="_Toc216169924">
        <w:r w:rsidRPr="000C73ED">
          <w:rPr>
            <w:rStyle w:val="Hipervnculo"/>
            <w:i/>
            <w:noProof/>
            <w:sz w:val="20"/>
          </w:rPr>
          <w:t>Ilustración 20. RECIPIENTES DE BATERÍAS</w:t>
        </w:r>
        <w:r w:rsidRPr="000C73ED">
          <w:rPr>
            <w:i/>
            <w:noProof/>
            <w:webHidden/>
            <w:sz w:val="20"/>
          </w:rPr>
          <w:tab/>
        </w:r>
        <w:r w:rsidRPr="000C73ED">
          <w:rPr>
            <w:i/>
            <w:noProof/>
            <w:webHidden/>
            <w:sz w:val="20"/>
          </w:rPr>
          <w:fldChar w:fldCharType="begin"/>
        </w:r>
        <w:r w:rsidRPr="000C73ED">
          <w:rPr>
            <w:i/>
            <w:noProof/>
            <w:webHidden/>
            <w:sz w:val="20"/>
          </w:rPr>
          <w:instrText xml:space="preserve"> PAGEREF _Toc216169924 \h </w:instrText>
        </w:r>
        <w:r w:rsidRPr="000C73ED">
          <w:rPr>
            <w:i/>
            <w:noProof/>
            <w:webHidden/>
            <w:sz w:val="20"/>
          </w:rPr>
        </w:r>
        <w:r w:rsidRPr="000C73ED">
          <w:rPr>
            <w:i/>
            <w:noProof/>
            <w:webHidden/>
            <w:sz w:val="20"/>
          </w:rPr>
          <w:fldChar w:fldCharType="separate"/>
        </w:r>
        <w:r w:rsidR="00041DFA">
          <w:rPr>
            <w:i/>
            <w:noProof/>
            <w:webHidden/>
            <w:sz w:val="20"/>
          </w:rPr>
          <w:t>125</w:t>
        </w:r>
        <w:r w:rsidRPr="000C73ED">
          <w:rPr>
            <w:i/>
            <w:noProof/>
            <w:webHidden/>
            <w:sz w:val="20"/>
          </w:rPr>
          <w:fldChar w:fldCharType="end"/>
        </w:r>
      </w:hyperlink>
    </w:p>
    <w:p w:rsidRPr="006E6062" w:rsidR="103B91D4" w:rsidP="103B91D4" w:rsidRDefault="103B91D4" w14:paraId="5BC917D6" w14:textId="2F1E6859">
      <w:pPr>
        <w:rPr>
          <w:i/>
          <w:sz w:val="20"/>
          <w:szCs w:val="20"/>
        </w:rPr>
      </w:pPr>
      <w:r w:rsidRPr="00343B5B">
        <w:rPr>
          <w:i/>
          <w:sz w:val="20"/>
          <w:szCs w:val="20"/>
        </w:rPr>
        <w:fldChar w:fldCharType="end"/>
      </w:r>
    </w:p>
    <w:p w:rsidRPr="00343B5B" w:rsidR="007D50F4" w:rsidRDefault="007D50F4" w14:paraId="4D7405C6" w14:textId="77777777">
      <w:pPr>
        <w:rPr>
          <w:i/>
          <w:sz w:val="20"/>
        </w:rPr>
      </w:pPr>
    </w:p>
    <w:p w:rsidRPr="006E6062" w:rsidR="007D50F4" w:rsidRDefault="007D50F4" w14:paraId="770E4DB3" w14:textId="77777777"/>
    <w:p w:rsidRPr="006E6062" w:rsidR="007D50F4" w:rsidRDefault="007D50F4" w14:paraId="7AC7C4E2" w14:textId="77777777"/>
    <w:p w:rsidRPr="006E6062" w:rsidR="004137C9" w:rsidP="00154641" w:rsidRDefault="004137C9" w14:paraId="18935DCF" w14:textId="77777777">
      <w:pPr>
        <w:pStyle w:val="Ttulo1"/>
        <w:numPr>
          <w:ilvl w:val="0"/>
          <w:numId w:val="5"/>
        </w:numPr>
        <w:jc w:val="center"/>
        <w:rPr>
          <w:rFonts w:cs="Calibri"/>
          <w:lang w:val="es-CO"/>
        </w:rPr>
        <w:sectPr w:rsidRPr="006E6062" w:rsidR="004137C9" w:rsidSect="00EE5459">
          <w:pgSz w:w="12240" w:h="15840" w:orient="portrait"/>
          <w:pgMar w:top="1417" w:right="1701" w:bottom="1417" w:left="1701" w:header="708" w:footer="708" w:gutter="0"/>
          <w:cols w:space="720"/>
        </w:sectPr>
      </w:pPr>
    </w:p>
    <w:p w:rsidRPr="006E6062" w:rsidR="006F4A02" w:rsidP="00154641" w:rsidRDefault="3C3F515E" w14:paraId="15B4C2F6" w14:textId="0C7E2BFE">
      <w:pPr>
        <w:pStyle w:val="Ttulo1"/>
        <w:numPr>
          <w:ilvl w:val="0"/>
          <w:numId w:val="5"/>
        </w:numPr>
        <w:jc w:val="center"/>
        <w:rPr>
          <w:rFonts w:cs="Calibri"/>
          <w:lang w:val="es-CO"/>
        </w:rPr>
      </w:pPr>
      <w:bookmarkStart w:name="_Toc194682914" w:id="0"/>
      <w:bookmarkStart w:name="_Toc1603865906" w:id="1"/>
      <w:bookmarkStart w:name="_Toc52941052" w:id="2"/>
      <w:bookmarkStart w:name="_Toc589388616" w:id="3"/>
      <w:bookmarkStart w:name="_Toc380085584" w:id="4"/>
      <w:bookmarkStart w:name="_Toc216169815" w:id="5"/>
      <w:r w:rsidRPr="006E6062">
        <w:rPr>
          <w:rFonts w:cs="Calibri"/>
          <w:lang w:val="es-CO"/>
        </w:rPr>
        <w:t xml:space="preserve">INFORMACIÓN GENERAL DEL CONTRATO </w:t>
      </w:r>
      <w:r w:rsidRPr="006E6062" w:rsidR="645BE869">
        <w:rPr>
          <w:rFonts w:cs="Calibri"/>
          <w:lang w:val="es-CO"/>
        </w:rPr>
        <w:t>SCJ-1809-2024</w:t>
      </w:r>
      <w:bookmarkEnd w:id="0"/>
      <w:bookmarkEnd w:id="1"/>
      <w:bookmarkEnd w:id="2"/>
      <w:bookmarkEnd w:id="3"/>
      <w:bookmarkEnd w:id="4"/>
      <w:bookmarkEnd w:id="5"/>
    </w:p>
    <w:p w:rsidRPr="006E6062" w:rsidR="00794DE2" w:rsidP="00554BFA" w:rsidRDefault="00CC284D" w14:paraId="2F71F123" w14:textId="6429971B">
      <w:pPr>
        <w:jc w:val="both"/>
      </w:pPr>
      <w:r w:rsidRPr="006E6062">
        <w:t>Se celebra el número de proceso SECOP II SCJ-SIF-CD-480-2024 bajo número de contrato SCJ-1809-2024 con vigencia de doce (12) meses luego de suscripción de acta de inicio suscrita el 19 de noviembre del 2024, fecha a partir de la cual el sistema de video vigilancia de Bogotá D.C. queda con contrato de mantenimiento de videovigilancia. Se detalla la información general del contrato.</w:t>
      </w:r>
    </w:p>
    <w:tbl>
      <w:tblPr>
        <w:tblStyle w:val="Tabladelista4-nfasis1"/>
        <w:tblW w:w="5000" w:type="pct"/>
        <w:tblLook w:val="04A0" w:firstRow="1" w:lastRow="0" w:firstColumn="1" w:lastColumn="0" w:noHBand="0" w:noVBand="1"/>
      </w:tblPr>
      <w:tblGrid>
        <w:gridCol w:w="2758"/>
        <w:gridCol w:w="1893"/>
        <w:gridCol w:w="1421"/>
        <w:gridCol w:w="2756"/>
      </w:tblGrid>
      <w:tr w:rsidRPr="006E6062" w:rsidR="00BC2C32" w:rsidTr="009E2338" w14:paraId="43FF9B49" w14:textId="77777777">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000" w:type="pct"/>
            <w:gridSpan w:val="4"/>
            <w:hideMark/>
          </w:tcPr>
          <w:p w:rsidRPr="006E6062" w:rsidR="00BC2C32" w:rsidRDefault="00BC2C32" w14:paraId="399FD6C8" w14:textId="77777777">
            <w:pPr>
              <w:spacing w:line="256" w:lineRule="auto"/>
              <w:ind w:right="52" w:firstLine="10"/>
              <w:jc w:val="center"/>
              <w:rPr>
                <w:b w:val="0"/>
                <w:bCs w:val="0"/>
                <w:sz w:val="18"/>
                <w:szCs w:val="18"/>
              </w:rPr>
            </w:pPr>
            <w:r w:rsidRPr="006E6062">
              <w:rPr>
                <w:sz w:val="18"/>
                <w:szCs w:val="18"/>
              </w:rPr>
              <w:t>INFORMACIÓN GENERAL CONTRATO SCJ-1809-2024</w:t>
            </w:r>
          </w:p>
        </w:tc>
      </w:tr>
      <w:tr w:rsidRPr="006E6062" w:rsidR="00BC2C32" w:rsidTr="009E2338" w14:paraId="3AA86348"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562" w:type="pct"/>
            <w:hideMark/>
          </w:tcPr>
          <w:p w:rsidRPr="006E6062" w:rsidR="00BC2C32" w:rsidRDefault="00BC2C32" w14:paraId="3FF51730" w14:textId="77777777">
            <w:pPr>
              <w:spacing w:line="256" w:lineRule="auto"/>
              <w:ind w:left="164" w:firstLine="10"/>
              <w:jc w:val="center"/>
              <w:rPr>
                <w:sz w:val="18"/>
                <w:szCs w:val="18"/>
              </w:rPr>
            </w:pPr>
            <w:r w:rsidRPr="006E6062">
              <w:rPr>
                <w:sz w:val="18"/>
                <w:szCs w:val="18"/>
              </w:rPr>
              <w:t>NIT</w:t>
            </w:r>
          </w:p>
        </w:tc>
        <w:tc>
          <w:tcPr>
            <w:tcW w:w="3438" w:type="pct"/>
            <w:gridSpan w:val="3"/>
            <w:hideMark/>
          </w:tcPr>
          <w:p w:rsidRPr="006E6062" w:rsidR="00BC2C32" w:rsidRDefault="00BC2C32" w14:paraId="388753D8" w14:textId="77777777">
            <w:pPr>
              <w:spacing w:line="256" w:lineRule="auto"/>
              <w:ind w:left="2" w:firstLine="10"/>
              <w:jc w:val="center"/>
              <w:cnfStyle w:val="000000100000" w:firstRow="0" w:lastRow="0" w:firstColumn="0" w:lastColumn="0" w:oddVBand="0" w:evenVBand="0" w:oddHBand="1" w:evenHBand="0" w:firstRowFirstColumn="0" w:firstRowLastColumn="0" w:lastRowFirstColumn="0" w:lastRowLastColumn="0"/>
              <w:rPr>
                <w:sz w:val="18"/>
                <w:szCs w:val="18"/>
              </w:rPr>
            </w:pPr>
            <w:r w:rsidRPr="006E6062">
              <w:rPr>
                <w:sz w:val="18"/>
                <w:szCs w:val="18"/>
              </w:rPr>
              <w:t>899.999.115-8</w:t>
            </w:r>
          </w:p>
        </w:tc>
      </w:tr>
      <w:tr w:rsidRPr="006E6062" w:rsidR="00BC2C32" w:rsidTr="009E2338" w14:paraId="76D66AE3" w14:textId="77777777">
        <w:trPr>
          <w:trHeight w:val="283"/>
        </w:trPr>
        <w:tc>
          <w:tcPr>
            <w:cnfStyle w:val="001000000000" w:firstRow="0" w:lastRow="0" w:firstColumn="1" w:lastColumn="0" w:oddVBand="0" w:evenVBand="0" w:oddHBand="0" w:evenHBand="0" w:firstRowFirstColumn="0" w:firstRowLastColumn="0" w:lastRowFirstColumn="0" w:lastRowLastColumn="0"/>
            <w:tcW w:w="1562" w:type="pct"/>
            <w:hideMark/>
          </w:tcPr>
          <w:p w:rsidRPr="006E6062" w:rsidR="00BC2C32" w:rsidRDefault="00BC2C32" w14:paraId="68F58484" w14:textId="77777777">
            <w:pPr>
              <w:spacing w:line="256" w:lineRule="auto"/>
              <w:ind w:left="164" w:firstLine="10"/>
              <w:jc w:val="center"/>
              <w:rPr>
                <w:sz w:val="18"/>
                <w:szCs w:val="18"/>
              </w:rPr>
            </w:pPr>
            <w:r w:rsidRPr="006E6062">
              <w:rPr>
                <w:sz w:val="18"/>
                <w:szCs w:val="18"/>
              </w:rPr>
              <w:t>RAZÓN SOCIAL</w:t>
            </w:r>
          </w:p>
        </w:tc>
        <w:tc>
          <w:tcPr>
            <w:tcW w:w="3438" w:type="pct"/>
            <w:gridSpan w:val="3"/>
            <w:hideMark/>
          </w:tcPr>
          <w:p w:rsidRPr="006E6062" w:rsidR="00BC2C32" w:rsidRDefault="00BC2C32" w14:paraId="2DE9A11C" w14:textId="77777777">
            <w:pPr>
              <w:spacing w:line="256" w:lineRule="auto"/>
              <w:ind w:left="2" w:firstLine="10"/>
              <w:jc w:val="center"/>
              <w:cnfStyle w:val="000000000000" w:firstRow="0" w:lastRow="0" w:firstColumn="0" w:lastColumn="0" w:oddVBand="0" w:evenVBand="0" w:oddHBand="0" w:evenHBand="0" w:firstRowFirstColumn="0" w:firstRowLastColumn="0" w:lastRowFirstColumn="0" w:lastRowLastColumn="0"/>
              <w:rPr>
                <w:sz w:val="18"/>
                <w:szCs w:val="18"/>
              </w:rPr>
            </w:pPr>
            <w:r w:rsidRPr="006E6062">
              <w:rPr>
                <w:sz w:val="18"/>
                <w:szCs w:val="18"/>
              </w:rPr>
              <w:t>EMPRESA DE TELECOMUNICACIONES DE BOGOTÁ S.A E.S. P - ETB S.A E.S.P.</w:t>
            </w:r>
          </w:p>
        </w:tc>
      </w:tr>
      <w:tr w:rsidRPr="006E6062" w:rsidR="00BC2C32" w:rsidTr="009E2338" w14:paraId="270B4F26"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562" w:type="pct"/>
            <w:hideMark/>
          </w:tcPr>
          <w:p w:rsidRPr="006E6062" w:rsidR="00BC2C32" w:rsidRDefault="00BC2C32" w14:paraId="1ACF7DC1" w14:textId="77777777">
            <w:pPr>
              <w:spacing w:line="256" w:lineRule="auto"/>
              <w:ind w:left="164" w:firstLine="10"/>
              <w:jc w:val="center"/>
              <w:rPr>
                <w:sz w:val="18"/>
                <w:szCs w:val="18"/>
              </w:rPr>
            </w:pPr>
            <w:r w:rsidRPr="006E6062">
              <w:rPr>
                <w:sz w:val="18"/>
                <w:szCs w:val="18"/>
              </w:rPr>
              <w:t>CIUDAD</w:t>
            </w:r>
          </w:p>
        </w:tc>
        <w:tc>
          <w:tcPr>
            <w:tcW w:w="3438" w:type="pct"/>
            <w:gridSpan w:val="3"/>
            <w:hideMark/>
          </w:tcPr>
          <w:p w:rsidRPr="006E6062" w:rsidR="00BC2C32" w:rsidRDefault="00BC2C32" w14:paraId="25180F2F" w14:textId="77777777">
            <w:pPr>
              <w:spacing w:line="256" w:lineRule="auto"/>
              <w:ind w:left="2" w:firstLine="10"/>
              <w:jc w:val="center"/>
              <w:cnfStyle w:val="000000100000" w:firstRow="0" w:lastRow="0" w:firstColumn="0" w:lastColumn="0" w:oddVBand="0" w:evenVBand="0" w:oddHBand="1" w:evenHBand="0" w:firstRowFirstColumn="0" w:firstRowLastColumn="0" w:lastRowFirstColumn="0" w:lastRowLastColumn="0"/>
              <w:rPr>
                <w:sz w:val="18"/>
                <w:szCs w:val="18"/>
              </w:rPr>
            </w:pPr>
            <w:r w:rsidRPr="006E6062">
              <w:rPr>
                <w:sz w:val="18"/>
                <w:szCs w:val="18"/>
              </w:rPr>
              <w:t>BOGOTÁ – COLOMBIA</w:t>
            </w:r>
          </w:p>
        </w:tc>
      </w:tr>
      <w:tr w:rsidRPr="006E6062" w:rsidR="00BC2C32" w:rsidTr="009E2338" w14:paraId="62121B72" w14:textId="77777777">
        <w:trPr>
          <w:trHeight w:val="283"/>
        </w:trPr>
        <w:tc>
          <w:tcPr>
            <w:cnfStyle w:val="001000000000" w:firstRow="0" w:lastRow="0" w:firstColumn="1" w:lastColumn="0" w:oddVBand="0" w:evenVBand="0" w:oddHBand="0" w:evenHBand="0" w:firstRowFirstColumn="0" w:firstRowLastColumn="0" w:lastRowFirstColumn="0" w:lastRowLastColumn="0"/>
            <w:tcW w:w="1562" w:type="pct"/>
            <w:hideMark/>
          </w:tcPr>
          <w:p w:rsidRPr="006E6062" w:rsidR="00BC2C32" w:rsidRDefault="00BC2C32" w14:paraId="77E82CCF" w14:textId="77777777">
            <w:pPr>
              <w:spacing w:line="256" w:lineRule="auto"/>
              <w:ind w:left="164" w:firstLine="10"/>
              <w:jc w:val="center"/>
              <w:rPr>
                <w:sz w:val="18"/>
                <w:szCs w:val="18"/>
              </w:rPr>
            </w:pPr>
            <w:r w:rsidRPr="006E6062">
              <w:rPr>
                <w:sz w:val="18"/>
                <w:szCs w:val="18"/>
              </w:rPr>
              <w:t>DIRECCIÓN</w:t>
            </w:r>
          </w:p>
        </w:tc>
        <w:tc>
          <w:tcPr>
            <w:tcW w:w="3438" w:type="pct"/>
            <w:gridSpan w:val="3"/>
            <w:hideMark/>
          </w:tcPr>
          <w:p w:rsidRPr="006E6062" w:rsidR="00BC2C32" w:rsidRDefault="00BC2C32" w14:paraId="210BF065" w14:textId="77777777">
            <w:pPr>
              <w:spacing w:line="256" w:lineRule="auto"/>
              <w:ind w:left="2" w:firstLine="10"/>
              <w:jc w:val="center"/>
              <w:cnfStyle w:val="000000000000" w:firstRow="0" w:lastRow="0" w:firstColumn="0" w:lastColumn="0" w:oddVBand="0" w:evenVBand="0" w:oddHBand="0" w:evenHBand="0" w:firstRowFirstColumn="0" w:firstRowLastColumn="0" w:lastRowFirstColumn="0" w:lastRowLastColumn="0"/>
              <w:rPr>
                <w:sz w:val="18"/>
                <w:szCs w:val="18"/>
              </w:rPr>
            </w:pPr>
            <w:r w:rsidRPr="006E6062">
              <w:rPr>
                <w:sz w:val="18"/>
                <w:szCs w:val="18"/>
              </w:rPr>
              <w:t>NIZA, CALLE 126 60 32 | PISO 1</w:t>
            </w:r>
          </w:p>
        </w:tc>
      </w:tr>
      <w:tr w:rsidRPr="006E6062" w:rsidR="00BC2C32" w:rsidTr="009E2338" w14:paraId="1772EC1A"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562" w:type="pct"/>
            <w:hideMark/>
          </w:tcPr>
          <w:p w:rsidRPr="006E6062" w:rsidR="00BC2C32" w:rsidRDefault="00BC2C32" w14:paraId="6BB3CC90" w14:textId="77777777">
            <w:pPr>
              <w:spacing w:line="256" w:lineRule="auto"/>
              <w:ind w:left="164" w:firstLine="10"/>
              <w:jc w:val="center"/>
              <w:rPr>
                <w:sz w:val="18"/>
                <w:szCs w:val="18"/>
              </w:rPr>
            </w:pPr>
            <w:r w:rsidRPr="006E6062">
              <w:rPr>
                <w:sz w:val="18"/>
                <w:szCs w:val="18"/>
              </w:rPr>
              <w:t>TELÉFONO</w:t>
            </w:r>
          </w:p>
        </w:tc>
        <w:tc>
          <w:tcPr>
            <w:tcW w:w="3438" w:type="pct"/>
            <w:gridSpan w:val="3"/>
            <w:hideMark/>
          </w:tcPr>
          <w:p w:rsidRPr="006E6062" w:rsidR="00BC2C32" w:rsidRDefault="00BC2C32" w14:paraId="6BBB9C95" w14:textId="77777777">
            <w:pPr>
              <w:spacing w:line="256" w:lineRule="auto"/>
              <w:ind w:left="2" w:firstLine="10"/>
              <w:jc w:val="center"/>
              <w:cnfStyle w:val="000000100000" w:firstRow="0" w:lastRow="0" w:firstColumn="0" w:lastColumn="0" w:oddVBand="0" w:evenVBand="0" w:oddHBand="1" w:evenHBand="0" w:firstRowFirstColumn="0" w:firstRowLastColumn="0" w:lastRowFirstColumn="0" w:lastRowLastColumn="0"/>
              <w:rPr>
                <w:sz w:val="18"/>
                <w:szCs w:val="18"/>
              </w:rPr>
            </w:pPr>
            <w:r w:rsidRPr="006E6062">
              <w:rPr>
                <w:sz w:val="18"/>
                <w:szCs w:val="18"/>
              </w:rPr>
              <w:t>6012423499</w:t>
            </w:r>
          </w:p>
        </w:tc>
      </w:tr>
      <w:tr w:rsidRPr="006E6062" w:rsidR="00BC2C32" w:rsidTr="009E2338" w14:paraId="4088C201" w14:textId="77777777">
        <w:trPr>
          <w:trHeight w:val="283"/>
        </w:trPr>
        <w:tc>
          <w:tcPr>
            <w:cnfStyle w:val="001000000000" w:firstRow="0" w:lastRow="0" w:firstColumn="1" w:lastColumn="0" w:oddVBand="0" w:evenVBand="0" w:oddHBand="0" w:evenHBand="0" w:firstRowFirstColumn="0" w:firstRowLastColumn="0" w:lastRowFirstColumn="0" w:lastRowLastColumn="0"/>
            <w:tcW w:w="5000" w:type="pct"/>
            <w:gridSpan w:val="4"/>
            <w:hideMark/>
          </w:tcPr>
          <w:p w:rsidRPr="006E6062" w:rsidR="00BC2C32" w:rsidRDefault="00BC2C32" w14:paraId="2ED8718C" w14:textId="77777777">
            <w:pPr>
              <w:spacing w:line="256" w:lineRule="auto"/>
              <w:ind w:left="1440" w:firstLine="10"/>
              <w:jc w:val="center"/>
              <w:rPr>
                <w:sz w:val="18"/>
                <w:szCs w:val="18"/>
              </w:rPr>
            </w:pPr>
            <w:r w:rsidRPr="006E6062">
              <w:rPr>
                <w:sz w:val="18"/>
                <w:szCs w:val="18"/>
              </w:rPr>
              <w:t>DATOS DEL CONTRATO</w:t>
            </w:r>
          </w:p>
        </w:tc>
      </w:tr>
      <w:tr w:rsidRPr="006E6062" w:rsidR="00BC2C32" w:rsidTr="009E2338" w14:paraId="5B85CE4B"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562" w:type="pct"/>
            <w:hideMark/>
          </w:tcPr>
          <w:p w:rsidRPr="006E6062" w:rsidR="00BC2C32" w:rsidRDefault="00BC2C32" w14:paraId="59877867" w14:textId="77777777">
            <w:pPr>
              <w:spacing w:line="256" w:lineRule="auto"/>
              <w:ind w:left="164" w:firstLine="10"/>
              <w:jc w:val="center"/>
              <w:rPr>
                <w:sz w:val="18"/>
                <w:szCs w:val="18"/>
              </w:rPr>
            </w:pPr>
            <w:r w:rsidRPr="006E6062">
              <w:rPr>
                <w:sz w:val="18"/>
                <w:szCs w:val="18"/>
              </w:rPr>
              <w:t>CONTRATO NO.</w:t>
            </w:r>
          </w:p>
        </w:tc>
        <w:tc>
          <w:tcPr>
            <w:tcW w:w="1072" w:type="pct"/>
            <w:hideMark/>
          </w:tcPr>
          <w:p w:rsidRPr="006E6062" w:rsidR="00BC2C32" w:rsidRDefault="00BC2C32" w14:paraId="3D22F1AB" w14:textId="77777777">
            <w:pPr>
              <w:spacing w:line="256" w:lineRule="auto"/>
              <w:ind w:right="44" w:firstLine="10"/>
              <w:jc w:val="center"/>
              <w:cnfStyle w:val="000000100000" w:firstRow="0" w:lastRow="0" w:firstColumn="0" w:lastColumn="0" w:oddVBand="0" w:evenVBand="0" w:oddHBand="1" w:evenHBand="0" w:firstRowFirstColumn="0" w:firstRowLastColumn="0" w:lastRowFirstColumn="0" w:lastRowLastColumn="0"/>
              <w:rPr>
                <w:sz w:val="18"/>
                <w:szCs w:val="18"/>
              </w:rPr>
            </w:pPr>
            <w:r w:rsidRPr="006E6062">
              <w:rPr>
                <w:sz w:val="18"/>
                <w:szCs w:val="18"/>
              </w:rPr>
              <w:t>SCJ-1809-2024</w:t>
            </w:r>
          </w:p>
        </w:tc>
        <w:tc>
          <w:tcPr>
            <w:tcW w:w="805" w:type="pct"/>
            <w:hideMark/>
          </w:tcPr>
          <w:p w:rsidRPr="006E6062" w:rsidR="00BC2C32" w:rsidRDefault="00BC2C32" w14:paraId="009DF655" w14:textId="77777777">
            <w:pPr>
              <w:spacing w:line="256" w:lineRule="auto"/>
              <w:ind w:left="86" w:right="50" w:firstLine="10"/>
              <w:cnfStyle w:val="000000100000" w:firstRow="0" w:lastRow="0" w:firstColumn="0" w:lastColumn="0" w:oddVBand="0" w:evenVBand="0" w:oddHBand="1" w:evenHBand="0" w:firstRowFirstColumn="0" w:firstRowLastColumn="0" w:lastRowFirstColumn="0" w:lastRowLastColumn="0"/>
              <w:rPr>
                <w:sz w:val="18"/>
                <w:szCs w:val="18"/>
              </w:rPr>
            </w:pPr>
            <w:r w:rsidRPr="006E6062">
              <w:rPr>
                <w:sz w:val="18"/>
                <w:szCs w:val="18"/>
              </w:rPr>
              <w:t>FECHA DE INICIO</w:t>
            </w:r>
          </w:p>
        </w:tc>
        <w:tc>
          <w:tcPr>
            <w:tcW w:w="1561" w:type="pct"/>
            <w:hideMark/>
          </w:tcPr>
          <w:p w:rsidRPr="006E6062" w:rsidR="00BC2C32" w:rsidRDefault="00BC2C32" w14:paraId="46FFB9C0" w14:textId="77777777">
            <w:pPr>
              <w:spacing w:line="256" w:lineRule="auto"/>
              <w:ind w:right="41" w:firstLine="10"/>
              <w:jc w:val="center"/>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6E6062">
              <w:rPr>
                <w:sz w:val="18"/>
                <w:szCs w:val="18"/>
              </w:rPr>
              <w:t>19 DE NOVIEMBRE DE 2024</w:t>
            </w:r>
          </w:p>
        </w:tc>
      </w:tr>
      <w:tr w:rsidRPr="006E6062" w:rsidR="00BC2C32" w:rsidTr="009E2338" w14:paraId="6A956C1C" w14:textId="77777777">
        <w:trPr>
          <w:trHeight w:val="283"/>
        </w:trPr>
        <w:tc>
          <w:tcPr>
            <w:cnfStyle w:val="001000000000" w:firstRow="0" w:lastRow="0" w:firstColumn="1" w:lastColumn="0" w:oddVBand="0" w:evenVBand="0" w:oddHBand="0" w:evenHBand="0" w:firstRowFirstColumn="0" w:firstRowLastColumn="0" w:lastRowFirstColumn="0" w:lastRowLastColumn="0"/>
            <w:tcW w:w="1562" w:type="pct"/>
            <w:hideMark/>
          </w:tcPr>
          <w:p w:rsidRPr="006E6062" w:rsidR="00BC2C32" w:rsidRDefault="00BC2C32" w14:paraId="37480CDB" w14:textId="77777777">
            <w:pPr>
              <w:spacing w:line="256" w:lineRule="auto"/>
              <w:ind w:left="164" w:firstLine="10"/>
              <w:jc w:val="center"/>
              <w:rPr>
                <w:sz w:val="18"/>
                <w:szCs w:val="18"/>
              </w:rPr>
            </w:pPr>
            <w:r w:rsidRPr="006E6062">
              <w:rPr>
                <w:sz w:val="18"/>
                <w:szCs w:val="18"/>
              </w:rPr>
              <w:t>PLAZO DE EJECUCIÓN INICIAL</w:t>
            </w:r>
          </w:p>
        </w:tc>
        <w:tc>
          <w:tcPr>
            <w:tcW w:w="1072" w:type="pct"/>
            <w:hideMark/>
          </w:tcPr>
          <w:p w:rsidRPr="006E6062" w:rsidR="00BC2C32" w:rsidRDefault="00BC2C32" w14:paraId="6221FFD4" w14:textId="77777777">
            <w:pPr>
              <w:spacing w:line="256" w:lineRule="auto"/>
              <w:ind w:right="44" w:firstLine="10"/>
              <w:jc w:val="center"/>
              <w:cnfStyle w:val="000000000000" w:firstRow="0" w:lastRow="0" w:firstColumn="0" w:lastColumn="0" w:oddVBand="0" w:evenVBand="0" w:oddHBand="0" w:evenHBand="0" w:firstRowFirstColumn="0" w:firstRowLastColumn="0" w:lastRowFirstColumn="0" w:lastRowLastColumn="0"/>
              <w:rPr>
                <w:sz w:val="18"/>
                <w:szCs w:val="18"/>
              </w:rPr>
            </w:pPr>
            <w:r w:rsidRPr="006E6062">
              <w:rPr>
                <w:sz w:val="18"/>
                <w:szCs w:val="18"/>
              </w:rPr>
              <w:t>DOCE (12) MESES</w:t>
            </w:r>
          </w:p>
        </w:tc>
        <w:tc>
          <w:tcPr>
            <w:tcW w:w="805" w:type="pct"/>
            <w:hideMark/>
          </w:tcPr>
          <w:p w:rsidRPr="006E6062" w:rsidR="00BC2C32" w:rsidRDefault="00BC2C32" w14:paraId="4D6052CA" w14:textId="4FB38AE0">
            <w:pPr>
              <w:spacing w:line="256" w:lineRule="auto"/>
              <w:ind w:left="86" w:right="49" w:firstLine="10"/>
              <w:cnfStyle w:val="000000000000" w:firstRow="0" w:lastRow="0" w:firstColumn="0" w:lastColumn="0" w:oddVBand="0" w:evenVBand="0" w:oddHBand="0" w:evenHBand="0" w:firstRowFirstColumn="0" w:firstRowLastColumn="0" w:lastRowFirstColumn="0" w:lastRowLastColumn="0"/>
              <w:rPr>
                <w:sz w:val="18"/>
                <w:szCs w:val="18"/>
              </w:rPr>
            </w:pPr>
            <w:r w:rsidRPr="006E6062">
              <w:rPr>
                <w:sz w:val="18"/>
                <w:szCs w:val="18"/>
              </w:rPr>
              <w:t>FECHA DE TERMINACIÓN</w:t>
            </w:r>
            <w:r w:rsidRPr="006E6062" w:rsidR="0048498E">
              <w:rPr>
                <w:sz w:val="18"/>
                <w:szCs w:val="18"/>
              </w:rPr>
              <w:t xml:space="preserve"> INICIAL</w:t>
            </w:r>
          </w:p>
        </w:tc>
        <w:tc>
          <w:tcPr>
            <w:tcW w:w="1561" w:type="pct"/>
            <w:hideMark/>
          </w:tcPr>
          <w:p w:rsidRPr="006E6062" w:rsidR="00BC2C32" w:rsidRDefault="00BC2C32" w14:paraId="0354E302" w14:textId="77777777">
            <w:pPr>
              <w:spacing w:line="256" w:lineRule="auto"/>
              <w:ind w:right="41" w:firstLine="10"/>
              <w:jc w:val="center"/>
              <w:cnfStyle w:val="000000000000" w:firstRow="0" w:lastRow="0" w:firstColumn="0" w:lastColumn="0" w:oddVBand="0" w:evenVBand="0" w:oddHBand="0" w:evenHBand="0" w:firstRowFirstColumn="0" w:firstRowLastColumn="0" w:lastRowFirstColumn="0" w:lastRowLastColumn="0"/>
              <w:rPr>
                <w:sz w:val="18"/>
                <w:szCs w:val="18"/>
              </w:rPr>
            </w:pPr>
            <w:r w:rsidRPr="006E6062">
              <w:rPr>
                <w:sz w:val="18"/>
                <w:szCs w:val="18"/>
              </w:rPr>
              <w:t>18 DE NOVIEMBRE DE 2025</w:t>
            </w:r>
          </w:p>
        </w:tc>
      </w:tr>
      <w:tr w:rsidRPr="006E6062" w:rsidR="0048498E" w:rsidTr="009E2338" w14:paraId="5AD44545"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562" w:type="pct"/>
          </w:tcPr>
          <w:p w:rsidRPr="006E6062" w:rsidR="0048498E" w:rsidP="0048498E" w:rsidRDefault="0048498E" w14:paraId="05661CD7" w14:textId="68231E42">
            <w:pPr>
              <w:spacing w:line="256" w:lineRule="auto"/>
              <w:ind w:left="164" w:firstLine="10"/>
              <w:jc w:val="center"/>
              <w:rPr>
                <w:sz w:val="18"/>
                <w:szCs w:val="18"/>
              </w:rPr>
            </w:pPr>
            <w:r w:rsidRPr="006E6062">
              <w:rPr>
                <w:sz w:val="18"/>
                <w:szCs w:val="18"/>
              </w:rPr>
              <w:t>PRORROGA</w:t>
            </w:r>
          </w:p>
        </w:tc>
        <w:tc>
          <w:tcPr>
            <w:tcW w:w="1072" w:type="pct"/>
          </w:tcPr>
          <w:p w:rsidRPr="006E6062" w:rsidR="0048498E" w:rsidP="0048498E" w:rsidRDefault="0048498E" w14:paraId="396D1BEE" w14:textId="3DEC5824">
            <w:pPr>
              <w:spacing w:line="256" w:lineRule="auto"/>
              <w:ind w:right="44" w:firstLine="10"/>
              <w:jc w:val="center"/>
              <w:cnfStyle w:val="000000100000" w:firstRow="0" w:lastRow="0" w:firstColumn="0" w:lastColumn="0" w:oddVBand="0" w:evenVBand="0" w:oddHBand="1" w:evenHBand="0" w:firstRowFirstColumn="0" w:firstRowLastColumn="0" w:lastRowFirstColumn="0" w:lastRowLastColumn="0"/>
              <w:rPr>
                <w:sz w:val="18"/>
                <w:szCs w:val="18"/>
              </w:rPr>
            </w:pPr>
            <w:r w:rsidRPr="006E6062">
              <w:rPr>
                <w:sz w:val="18"/>
                <w:szCs w:val="18"/>
              </w:rPr>
              <w:t>DOCE (12) DÍAS Y DOS (2) MESES</w:t>
            </w:r>
          </w:p>
        </w:tc>
        <w:tc>
          <w:tcPr>
            <w:tcW w:w="805" w:type="pct"/>
          </w:tcPr>
          <w:p w:rsidRPr="006E6062" w:rsidR="0048498E" w:rsidP="0048498E" w:rsidRDefault="0048498E" w14:paraId="29D5394D" w14:textId="73302821">
            <w:pPr>
              <w:spacing w:line="256" w:lineRule="auto"/>
              <w:ind w:left="86" w:right="49" w:firstLine="10"/>
              <w:cnfStyle w:val="000000100000" w:firstRow="0" w:lastRow="0" w:firstColumn="0" w:lastColumn="0" w:oddVBand="0" w:evenVBand="0" w:oddHBand="1" w:evenHBand="0" w:firstRowFirstColumn="0" w:firstRowLastColumn="0" w:lastRowFirstColumn="0" w:lastRowLastColumn="0"/>
              <w:rPr>
                <w:sz w:val="18"/>
                <w:szCs w:val="18"/>
              </w:rPr>
            </w:pPr>
            <w:r w:rsidRPr="006E6062">
              <w:rPr>
                <w:sz w:val="18"/>
                <w:szCs w:val="18"/>
              </w:rPr>
              <w:t>FECHA DE TERMINACIÓN</w:t>
            </w:r>
          </w:p>
        </w:tc>
        <w:tc>
          <w:tcPr>
            <w:tcW w:w="1561" w:type="pct"/>
          </w:tcPr>
          <w:p w:rsidRPr="006E6062" w:rsidR="0048498E" w:rsidP="0048498E" w:rsidRDefault="0048498E" w14:paraId="74040F85" w14:textId="333FCF2A">
            <w:pPr>
              <w:spacing w:line="256" w:lineRule="auto"/>
              <w:ind w:right="41" w:firstLine="10"/>
              <w:jc w:val="center"/>
              <w:cnfStyle w:val="000000100000" w:firstRow="0" w:lastRow="0" w:firstColumn="0" w:lastColumn="0" w:oddVBand="0" w:evenVBand="0" w:oddHBand="1" w:evenHBand="0" w:firstRowFirstColumn="0" w:firstRowLastColumn="0" w:lastRowFirstColumn="0" w:lastRowLastColumn="0"/>
              <w:rPr>
                <w:sz w:val="18"/>
                <w:szCs w:val="18"/>
              </w:rPr>
            </w:pPr>
            <w:r w:rsidRPr="006E6062">
              <w:rPr>
                <w:sz w:val="18"/>
                <w:szCs w:val="18"/>
              </w:rPr>
              <w:t>31 DE ENERO DE 2026</w:t>
            </w:r>
          </w:p>
        </w:tc>
      </w:tr>
      <w:tr w:rsidRPr="006E6062" w:rsidR="00BC2C32" w:rsidTr="009E2338" w14:paraId="7B6949E7" w14:textId="77777777">
        <w:trPr>
          <w:trHeight w:val="283"/>
        </w:trPr>
        <w:tc>
          <w:tcPr>
            <w:cnfStyle w:val="001000000000" w:firstRow="0" w:lastRow="0" w:firstColumn="1" w:lastColumn="0" w:oddVBand="0" w:evenVBand="0" w:oddHBand="0" w:evenHBand="0" w:firstRowFirstColumn="0" w:firstRowLastColumn="0" w:lastRowFirstColumn="0" w:lastRowLastColumn="0"/>
            <w:tcW w:w="1562" w:type="pct"/>
            <w:hideMark/>
          </w:tcPr>
          <w:p w:rsidRPr="006E6062" w:rsidR="00BC2C32" w:rsidRDefault="00BC2C32" w14:paraId="01616AB6" w14:textId="77777777">
            <w:pPr>
              <w:spacing w:line="256" w:lineRule="auto"/>
              <w:ind w:left="164" w:firstLine="10"/>
              <w:jc w:val="center"/>
              <w:rPr>
                <w:sz w:val="18"/>
                <w:szCs w:val="18"/>
              </w:rPr>
            </w:pPr>
            <w:r w:rsidRPr="006E6062">
              <w:rPr>
                <w:sz w:val="18"/>
                <w:szCs w:val="18"/>
              </w:rPr>
              <w:t>VALOR INICIAL DEL CONTRATO</w:t>
            </w:r>
          </w:p>
        </w:tc>
        <w:tc>
          <w:tcPr>
            <w:tcW w:w="3438" w:type="pct"/>
            <w:gridSpan w:val="3"/>
            <w:hideMark/>
          </w:tcPr>
          <w:p w:rsidRPr="006E6062" w:rsidR="00BC2C32" w:rsidRDefault="00BC2C32" w14:paraId="114767E4" w14:textId="77777777">
            <w:pPr>
              <w:spacing w:line="256" w:lineRule="auto"/>
              <w:ind w:right="45" w:firstLine="10"/>
              <w:jc w:val="center"/>
              <w:cnfStyle w:val="000000000000" w:firstRow="0" w:lastRow="0" w:firstColumn="0" w:lastColumn="0" w:oddVBand="0" w:evenVBand="0" w:oddHBand="0" w:evenHBand="0" w:firstRowFirstColumn="0" w:firstRowLastColumn="0" w:lastRowFirstColumn="0" w:lastRowLastColumn="0"/>
              <w:rPr>
                <w:sz w:val="18"/>
                <w:szCs w:val="18"/>
              </w:rPr>
            </w:pPr>
            <w:r w:rsidRPr="006E6062">
              <w:rPr>
                <w:sz w:val="18"/>
                <w:szCs w:val="18"/>
              </w:rPr>
              <w:t>$16.450.000.000</w:t>
            </w:r>
          </w:p>
        </w:tc>
      </w:tr>
      <w:tr w:rsidRPr="006E6062" w:rsidR="00BC2C32" w:rsidTr="009E2338" w14:paraId="4D6709E6"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562" w:type="pct"/>
          </w:tcPr>
          <w:p w:rsidRPr="006E6062" w:rsidR="00BC2C32" w:rsidRDefault="00BC2C32" w14:paraId="1145117A" w14:textId="77777777">
            <w:pPr>
              <w:spacing w:line="256" w:lineRule="auto"/>
              <w:ind w:left="164" w:firstLine="10"/>
              <w:jc w:val="center"/>
              <w:rPr>
                <w:sz w:val="18"/>
                <w:szCs w:val="18"/>
              </w:rPr>
            </w:pPr>
            <w:r w:rsidRPr="006E6062">
              <w:rPr>
                <w:sz w:val="18"/>
                <w:szCs w:val="18"/>
              </w:rPr>
              <w:t>ADICIÓN I</w:t>
            </w:r>
          </w:p>
        </w:tc>
        <w:tc>
          <w:tcPr>
            <w:tcW w:w="3438" w:type="pct"/>
            <w:gridSpan w:val="3"/>
          </w:tcPr>
          <w:p w:rsidRPr="006E6062" w:rsidR="00BC2C32" w:rsidRDefault="00BC2C32" w14:paraId="21BC3C6E" w14:textId="77777777">
            <w:pPr>
              <w:spacing w:line="256" w:lineRule="auto"/>
              <w:ind w:right="45" w:firstLine="10"/>
              <w:jc w:val="center"/>
              <w:cnfStyle w:val="000000100000" w:firstRow="0" w:lastRow="0" w:firstColumn="0" w:lastColumn="0" w:oddVBand="0" w:evenVBand="0" w:oddHBand="1" w:evenHBand="0" w:firstRowFirstColumn="0" w:firstRowLastColumn="0" w:lastRowFirstColumn="0" w:lastRowLastColumn="0"/>
              <w:rPr>
                <w:sz w:val="18"/>
                <w:szCs w:val="18"/>
              </w:rPr>
            </w:pPr>
            <w:r w:rsidRPr="006E6062">
              <w:rPr>
                <w:sz w:val="18"/>
                <w:szCs w:val="18"/>
              </w:rPr>
              <w:t>$2.000.000.000</w:t>
            </w:r>
          </w:p>
        </w:tc>
      </w:tr>
      <w:tr w:rsidRPr="006E6062" w:rsidR="00881C1C" w:rsidTr="009E2338" w14:paraId="269BD416" w14:textId="77777777">
        <w:trPr>
          <w:trHeight w:val="283"/>
        </w:trPr>
        <w:tc>
          <w:tcPr>
            <w:cnfStyle w:val="001000000000" w:firstRow="0" w:lastRow="0" w:firstColumn="1" w:lastColumn="0" w:oddVBand="0" w:evenVBand="0" w:oddHBand="0" w:evenHBand="0" w:firstRowFirstColumn="0" w:firstRowLastColumn="0" w:lastRowFirstColumn="0" w:lastRowLastColumn="0"/>
            <w:tcW w:w="1562" w:type="pct"/>
          </w:tcPr>
          <w:p w:rsidRPr="006E6062" w:rsidR="00881C1C" w:rsidRDefault="00443737" w14:paraId="72535931" w14:textId="117C5210">
            <w:pPr>
              <w:spacing w:line="256" w:lineRule="auto"/>
              <w:ind w:left="164" w:firstLine="10"/>
              <w:jc w:val="center"/>
              <w:rPr>
                <w:sz w:val="18"/>
                <w:szCs w:val="18"/>
              </w:rPr>
            </w:pPr>
            <w:r w:rsidRPr="006E6062">
              <w:rPr>
                <w:sz w:val="18"/>
                <w:szCs w:val="18"/>
              </w:rPr>
              <w:t>ADICIÓN 2</w:t>
            </w:r>
          </w:p>
        </w:tc>
        <w:tc>
          <w:tcPr>
            <w:tcW w:w="3438" w:type="pct"/>
            <w:gridSpan w:val="3"/>
          </w:tcPr>
          <w:p w:rsidRPr="006E6062" w:rsidR="00881C1C" w:rsidRDefault="00752B3C" w14:paraId="029198B4" w14:textId="457C22E3">
            <w:pPr>
              <w:spacing w:line="256" w:lineRule="auto"/>
              <w:ind w:right="45" w:firstLine="10"/>
              <w:jc w:val="center"/>
              <w:cnfStyle w:val="000000000000" w:firstRow="0" w:lastRow="0" w:firstColumn="0" w:lastColumn="0" w:oddVBand="0" w:evenVBand="0" w:oddHBand="0" w:evenHBand="0" w:firstRowFirstColumn="0" w:firstRowLastColumn="0" w:lastRowFirstColumn="0" w:lastRowLastColumn="0"/>
              <w:rPr>
                <w:sz w:val="18"/>
                <w:szCs w:val="18"/>
              </w:rPr>
            </w:pPr>
            <w:r w:rsidRPr="006E6062">
              <w:rPr>
                <w:sz w:val="18"/>
                <w:szCs w:val="18"/>
              </w:rPr>
              <w:t>$2.500.000.000</w:t>
            </w:r>
          </w:p>
        </w:tc>
      </w:tr>
      <w:tr w:rsidRPr="006E6062" w:rsidR="00BC2C32" w:rsidTr="009E2338" w14:paraId="47781BEC"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562" w:type="pct"/>
          </w:tcPr>
          <w:p w:rsidRPr="006E6062" w:rsidR="00BC2C32" w:rsidRDefault="00BC2C32" w14:paraId="04F39067" w14:textId="578E063F">
            <w:pPr>
              <w:spacing w:line="256" w:lineRule="auto"/>
              <w:ind w:left="164" w:firstLine="10"/>
              <w:jc w:val="center"/>
              <w:rPr>
                <w:sz w:val="18"/>
                <w:szCs w:val="18"/>
              </w:rPr>
            </w:pPr>
            <w:r w:rsidRPr="006E6062">
              <w:rPr>
                <w:sz w:val="18"/>
                <w:szCs w:val="18"/>
              </w:rPr>
              <w:t>TOTAL</w:t>
            </w:r>
            <w:r w:rsidRPr="006E6062" w:rsidR="00BB7CAA">
              <w:rPr>
                <w:sz w:val="18"/>
                <w:szCs w:val="18"/>
              </w:rPr>
              <w:t xml:space="preserve"> VALOR DEL CONTRATO</w:t>
            </w:r>
          </w:p>
        </w:tc>
        <w:tc>
          <w:tcPr>
            <w:tcW w:w="3438" w:type="pct"/>
            <w:gridSpan w:val="3"/>
          </w:tcPr>
          <w:p w:rsidRPr="006E6062" w:rsidR="00BC2C32" w:rsidRDefault="00BC2C32" w14:paraId="0EF77CB6" w14:textId="4A6B4F66">
            <w:pPr>
              <w:spacing w:line="256" w:lineRule="auto"/>
              <w:ind w:right="45" w:firstLine="10"/>
              <w:jc w:val="center"/>
              <w:cnfStyle w:val="000000100000" w:firstRow="0" w:lastRow="0" w:firstColumn="0" w:lastColumn="0" w:oddVBand="0" w:evenVBand="0" w:oddHBand="1" w:evenHBand="0" w:firstRowFirstColumn="0" w:firstRowLastColumn="0" w:lastRowFirstColumn="0" w:lastRowLastColumn="0"/>
              <w:rPr>
                <w:sz w:val="18"/>
                <w:szCs w:val="18"/>
              </w:rPr>
            </w:pPr>
            <w:r w:rsidRPr="006E6062">
              <w:rPr>
                <w:sz w:val="18"/>
                <w:szCs w:val="18"/>
              </w:rPr>
              <w:t>$</w:t>
            </w:r>
            <w:r w:rsidRPr="006E6062" w:rsidR="0048498E">
              <w:rPr>
                <w:sz w:val="18"/>
                <w:szCs w:val="18"/>
              </w:rPr>
              <w:t xml:space="preserve"> 20.950</w:t>
            </w:r>
            <w:r w:rsidRPr="006E6062">
              <w:rPr>
                <w:sz w:val="18"/>
                <w:szCs w:val="18"/>
              </w:rPr>
              <w:t>.000.000</w:t>
            </w:r>
          </w:p>
        </w:tc>
      </w:tr>
      <w:tr w:rsidRPr="006E6062" w:rsidR="00BC2C32" w:rsidTr="009E2338" w14:paraId="130173FF" w14:textId="77777777">
        <w:trPr>
          <w:trHeight w:val="283"/>
        </w:trPr>
        <w:tc>
          <w:tcPr>
            <w:cnfStyle w:val="001000000000" w:firstRow="0" w:lastRow="0" w:firstColumn="1" w:lastColumn="0" w:oddVBand="0" w:evenVBand="0" w:oddHBand="0" w:evenHBand="0" w:firstRowFirstColumn="0" w:firstRowLastColumn="0" w:lastRowFirstColumn="0" w:lastRowLastColumn="0"/>
            <w:tcW w:w="1562" w:type="pct"/>
            <w:hideMark/>
          </w:tcPr>
          <w:p w:rsidRPr="006E6062" w:rsidR="00BC2C32" w:rsidRDefault="00BC2C32" w14:paraId="65D40359" w14:textId="77777777">
            <w:pPr>
              <w:spacing w:line="256" w:lineRule="auto"/>
              <w:ind w:left="164" w:firstLine="10"/>
              <w:jc w:val="center"/>
              <w:rPr>
                <w:sz w:val="18"/>
                <w:szCs w:val="18"/>
              </w:rPr>
            </w:pPr>
            <w:r w:rsidRPr="006E6062">
              <w:rPr>
                <w:sz w:val="18"/>
                <w:szCs w:val="18"/>
              </w:rPr>
              <w:t>OBJETO</w:t>
            </w:r>
          </w:p>
        </w:tc>
        <w:tc>
          <w:tcPr>
            <w:tcW w:w="3438" w:type="pct"/>
            <w:gridSpan w:val="3"/>
            <w:hideMark/>
          </w:tcPr>
          <w:p w:rsidRPr="006E6062" w:rsidR="00BC2C32" w:rsidRDefault="00BC2C32" w14:paraId="11916CA3" w14:textId="77777777">
            <w:pPr>
              <w:spacing w:line="0" w:lineRule="atLeast"/>
              <w:ind w:left="30" w:firstLine="10"/>
              <w:jc w:val="center"/>
              <w:cnfStyle w:val="000000000000" w:firstRow="0" w:lastRow="0" w:firstColumn="0" w:lastColumn="0" w:oddVBand="0" w:evenVBand="0" w:oddHBand="0" w:evenHBand="0" w:firstRowFirstColumn="0" w:firstRowLastColumn="0" w:lastRowFirstColumn="0" w:lastRowLastColumn="0"/>
              <w:rPr>
                <w:sz w:val="18"/>
                <w:szCs w:val="18"/>
              </w:rPr>
            </w:pPr>
            <w:r w:rsidRPr="006E6062">
              <w:rPr>
                <w:sz w:val="18"/>
                <w:szCs w:val="18"/>
              </w:rPr>
              <w:t>PRESTACIÓN DE LOS SERVICIOS DE ADMINISTRACIÓN, SOPORTE, MANTENIMIENTO PREVENTIVO, CORRECTIVO Y/O DE ACTUALIZACIÓN AL SISTEMA DE VIDEO VIGILANCIA DE BOGOTÁ D.C., CON DISPONIBILIDAD DE BOLSA DE REPUESTOS.</w:t>
            </w:r>
          </w:p>
        </w:tc>
      </w:tr>
      <w:tr w:rsidRPr="006E6062" w:rsidR="00BC2C32" w:rsidTr="009E2338" w14:paraId="7936C21D"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562" w:type="pct"/>
            <w:hideMark/>
          </w:tcPr>
          <w:p w:rsidRPr="006E6062" w:rsidR="00BC2C32" w:rsidRDefault="00BC2C32" w14:paraId="39CBBBC1" w14:textId="77777777">
            <w:pPr>
              <w:spacing w:line="256" w:lineRule="auto"/>
              <w:ind w:left="120" w:firstLine="10"/>
              <w:jc w:val="center"/>
              <w:rPr>
                <w:sz w:val="18"/>
                <w:szCs w:val="18"/>
              </w:rPr>
            </w:pPr>
            <w:r w:rsidRPr="006E6062">
              <w:rPr>
                <w:sz w:val="18"/>
                <w:szCs w:val="18"/>
              </w:rPr>
              <w:t>FECHA FIRMA ACTA DE INICIO</w:t>
            </w:r>
          </w:p>
        </w:tc>
        <w:tc>
          <w:tcPr>
            <w:tcW w:w="3438" w:type="pct"/>
            <w:gridSpan w:val="3"/>
            <w:hideMark/>
          </w:tcPr>
          <w:p w:rsidRPr="006E6062" w:rsidR="00BC2C32" w:rsidRDefault="00BC2C32" w14:paraId="57EEA4D7" w14:textId="77777777">
            <w:pPr>
              <w:spacing w:line="256" w:lineRule="auto"/>
              <w:ind w:right="42" w:firstLine="10"/>
              <w:jc w:val="center"/>
              <w:cnfStyle w:val="000000100000" w:firstRow="0" w:lastRow="0" w:firstColumn="0" w:lastColumn="0" w:oddVBand="0" w:evenVBand="0" w:oddHBand="1" w:evenHBand="0" w:firstRowFirstColumn="0" w:firstRowLastColumn="0" w:lastRowFirstColumn="0" w:lastRowLastColumn="0"/>
              <w:rPr>
                <w:sz w:val="18"/>
                <w:szCs w:val="18"/>
              </w:rPr>
            </w:pPr>
            <w:r w:rsidRPr="006E6062">
              <w:rPr>
                <w:sz w:val="18"/>
                <w:szCs w:val="18"/>
              </w:rPr>
              <w:t>19 DE NOVIEMBRE DE 2024</w:t>
            </w:r>
          </w:p>
        </w:tc>
      </w:tr>
      <w:tr w:rsidRPr="006E6062" w:rsidR="00BC2C32" w:rsidTr="009E2338" w14:paraId="5C75154F" w14:textId="77777777">
        <w:trPr>
          <w:trHeight w:val="283"/>
        </w:trPr>
        <w:tc>
          <w:tcPr>
            <w:cnfStyle w:val="001000000000" w:firstRow="0" w:lastRow="0" w:firstColumn="1" w:lastColumn="0" w:oddVBand="0" w:evenVBand="0" w:oddHBand="0" w:evenHBand="0" w:firstRowFirstColumn="0" w:firstRowLastColumn="0" w:lastRowFirstColumn="0" w:lastRowLastColumn="0"/>
            <w:tcW w:w="1562" w:type="pct"/>
          </w:tcPr>
          <w:p w:rsidRPr="006E6062" w:rsidR="00BC2C32" w:rsidRDefault="00BC2C32" w14:paraId="44C1D5F6" w14:textId="77777777">
            <w:pPr>
              <w:spacing w:line="256" w:lineRule="auto"/>
              <w:ind w:left="120" w:firstLine="10"/>
              <w:jc w:val="center"/>
              <w:rPr>
                <w:sz w:val="18"/>
                <w:szCs w:val="18"/>
              </w:rPr>
            </w:pPr>
            <w:r w:rsidRPr="006E6062">
              <w:rPr>
                <w:sz w:val="18"/>
                <w:szCs w:val="18"/>
              </w:rPr>
              <w:t>FECHA SUSCRIPCIÓN DEL CONTRATO</w:t>
            </w:r>
          </w:p>
        </w:tc>
        <w:tc>
          <w:tcPr>
            <w:tcW w:w="3438" w:type="pct"/>
            <w:gridSpan w:val="3"/>
          </w:tcPr>
          <w:p w:rsidRPr="006E6062" w:rsidR="00BC2C32" w:rsidRDefault="00650623" w14:paraId="5B3A08EB" w14:textId="18F36511">
            <w:pPr>
              <w:spacing w:line="256" w:lineRule="auto"/>
              <w:ind w:right="42" w:firstLine="10"/>
              <w:jc w:val="center"/>
              <w:cnfStyle w:val="000000000000" w:firstRow="0" w:lastRow="0" w:firstColumn="0" w:lastColumn="0" w:oddVBand="0" w:evenVBand="0" w:oddHBand="0" w:evenHBand="0" w:firstRowFirstColumn="0" w:firstRowLastColumn="0" w:lastRowFirstColumn="0" w:lastRowLastColumn="0"/>
              <w:rPr>
                <w:sz w:val="18"/>
                <w:szCs w:val="18"/>
              </w:rPr>
            </w:pPr>
            <w:r w:rsidRPr="006E6062">
              <w:rPr>
                <w:sz w:val="18"/>
                <w:szCs w:val="18"/>
              </w:rPr>
              <w:t>30 de NOVIEMBRE</w:t>
            </w:r>
            <w:r w:rsidRPr="006E6062" w:rsidR="00BC2C32">
              <w:rPr>
                <w:sz w:val="18"/>
                <w:szCs w:val="18"/>
              </w:rPr>
              <w:t xml:space="preserve"> DE 2024</w:t>
            </w:r>
          </w:p>
        </w:tc>
      </w:tr>
      <w:tr w:rsidRPr="006E6062" w:rsidR="00BC2C32" w:rsidTr="009E2338" w14:paraId="3373F929"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562" w:type="pct"/>
          </w:tcPr>
          <w:p w:rsidRPr="006E6062" w:rsidR="00BC2C32" w:rsidRDefault="00BC2C32" w14:paraId="12BF4DCB" w14:textId="77777777">
            <w:pPr>
              <w:spacing w:line="256" w:lineRule="auto"/>
              <w:ind w:left="120" w:firstLine="10"/>
              <w:jc w:val="center"/>
              <w:rPr>
                <w:sz w:val="18"/>
                <w:szCs w:val="18"/>
              </w:rPr>
            </w:pPr>
            <w:r w:rsidRPr="006E6062">
              <w:rPr>
                <w:sz w:val="18"/>
                <w:szCs w:val="18"/>
              </w:rPr>
              <w:t>VIGENCIA PÓLIZA INICIA</w:t>
            </w:r>
            <w:r w:rsidRPr="006E6062">
              <w:rPr>
                <w:b w:val="0"/>
                <w:sz w:val="18"/>
                <w:szCs w:val="18"/>
              </w:rPr>
              <w:t>L</w:t>
            </w:r>
          </w:p>
        </w:tc>
        <w:tc>
          <w:tcPr>
            <w:tcW w:w="1877" w:type="pct"/>
            <w:gridSpan w:val="2"/>
          </w:tcPr>
          <w:p w:rsidRPr="006E6062" w:rsidR="00BC2C32" w:rsidRDefault="00650623" w14:paraId="50183345" w14:textId="57C33C2F">
            <w:pPr>
              <w:spacing w:line="256" w:lineRule="auto"/>
              <w:ind w:left="86" w:right="50" w:firstLine="10"/>
              <w:jc w:val="center"/>
              <w:cnfStyle w:val="000000100000" w:firstRow="0" w:lastRow="0" w:firstColumn="0" w:lastColumn="0" w:oddVBand="0" w:evenVBand="0" w:oddHBand="1" w:evenHBand="0" w:firstRowFirstColumn="0" w:firstRowLastColumn="0" w:lastRowFirstColumn="0" w:lastRowLastColumn="0"/>
              <w:rPr>
                <w:sz w:val="18"/>
                <w:szCs w:val="18"/>
              </w:rPr>
            </w:pPr>
            <w:r w:rsidRPr="006E6062">
              <w:rPr>
                <w:sz w:val="18"/>
                <w:szCs w:val="18"/>
              </w:rPr>
              <w:t>30 de NOVIEMBRE</w:t>
            </w:r>
            <w:r w:rsidRPr="006E6062" w:rsidR="00BC2C32">
              <w:rPr>
                <w:sz w:val="18"/>
                <w:szCs w:val="18"/>
              </w:rPr>
              <w:t xml:space="preserve"> DE 2024</w:t>
            </w:r>
          </w:p>
        </w:tc>
        <w:tc>
          <w:tcPr>
            <w:tcW w:w="1561" w:type="pct"/>
          </w:tcPr>
          <w:p w:rsidRPr="006E6062" w:rsidR="00BC2C32" w:rsidRDefault="00650623" w14:paraId="4B73C5B1" w14:textId="3436D9EC">
            <w:pPr>
              <w:spacing w:line="256" w:lineRule="auto"/>
              <w:ind w:left="86" w:right="50"/>
              <w:jc w:val="center"/>
              <w:cnfStyle w:val="000000100000" w:firstRow="0" w:lastRow="0" w:firstColumn="0" w:lastColumn="0" w:oddVBand="0" w:evenVBand="0" w:oddHBand="1" w:evenHBand="0" w:firstRowFirstColumn="0" w:firstRowLastColumn="0" w:lastRowFirstColumn="0" w:lastRowLastColumn="0"/>
              <w:rPr>
                <w:sz w:val="18"/>
                <w:szCs w:val="18"/>
              </w:rPr>
            </w:pPr>
            <w:r w:rsidRPr="006E6062">
              <w:rPr>
                <w:sz w:val="18"/>
                <w:szCs w:val="18"/>
              </w:rPr>
              <w:t>30 de NOVIEMBRE</w:t>
            </w:r>
            <w:r w:rsidRPr="006E6062" w:rsidR="00BC2C32">
              <w:rPr>
                <w:sz w:val="18"/>
                <w:szCs w:val="18"/>
              </w:rPr>
              <w:t xml:space="preserve"> DE 2028</w:t>
            </w:r>
          </w:p>
        </w:tc>
      </w:tr>
      <w:tr w:rsidRPr="006E6062" w:rsidR="00BC2C32" w:rsidTr="009E2338" w14:paraId="23BBC491" w14:textId="77777777">
        <w:trPr>
          <w:trHeight w:val="283"/>
        </w:trPr>
        <w:tc>
          <w:tcPr>
            <w:cnfStyle w:val="001000000000" w:firstRow="0" w:lastRow="0" w:firstColumn="1" w:lastColumn="0" w:oddVBand="0" w:evenVBand="0" w:oddHBand="0" w:evenHBand="0" w:firstRowFirstColumn="0" w:firstRowLastColumn="0" w:lastRowFirstColumn="0" w:lastRowLastColumn="0"/>
            <w:tcW w:w="1562" w:type="pct"/>
          </w:tcPr>
          <w:p w:rsidRPr="006E6062" w:rsidR="00BC2C32" w:rsidRDefault="00BC2C32" w14:paraId="032A55EB" w14:textId="77777777">
            <w:pPr>
              <w:spacing w:line="256" w:lineRule="auto"/>
              <w:ind w:left="120" w:firstLine="10"/>
              <w:jc w:val="center"/>
              <w:rPr>
                <w:b w:val="0"/>
                <w:sz w:val="18"/>
                <w:szCs w:val="18"/>
              </w:rPr>
            </w:pPr>
            <w:r w:rsidRPr="006E6062">
              <w:rPr>
                <w:sz w:val="18"/>
                <w:szCs w:val="18"/>
              </w:rPr>
              <w:t>VIGENCIA PÓLIZA ACTA INICIAL</w:t>
            </w:r>
          </w:p>
        </w:tc>
        <w:tc>
          <w:tcPr>
            <w:tcW w:w="1877" w:type="pct"/>
            <w:gridSpan w:val="2"/>
          </w:tcPr>
          <w:p w:rsidRPr="006E6062" w:rsidR="00BC2C32" w:rsidRDefault="00BC2C32" w14:paraId="0A2EB872" w14:textId="77777777">
            <w:pPr>
              <w:spacing w:line="256" w:lineRule="auto"/>
              <w:ind w:left="86" w:right="50" w:firstLine="10"/>
              <w:jc w:val="center"/>
              <w:cnfStyle w:val="000000000000" w:firstRow="0" w:lastRow="0" w:firstColumn="0" w:lastColumn="0" w:oddVBand="0" w:evenVBand="0" w:oddHBand="0" w:evenHBand="0" w:firstRowFirstColumn="0" w:firstRowLastColumn="0" w:lastRowFirstColumn="0" w:lastRowLastColumn="0"/>
              <w:rPr>
                <w:sz w:val="18"/>
                <w:szCs w:val="18"/>
              </w:rPr>
            </w:pPr>
            <w:r w:rsidRPr="006E6062">
              <w:rPr>
                <w:sz w:val="18"/>
                <w:szCs w:val="18"/>
              </w:rPr>
              <w:t>19 DE NOVIEMBRE DE 2024</w:t>
            </w:r>
          </w:p>
        </w:tc>
        <w:tc>
          <w:tcPr>
            <w:tcW w:w="1561" w:type="pct"/>
          </w:tcPr>
          <w:p w:rsidRPr="006E6062" w:rsidR="00BC2C32" w:rsidRDefault="00BC2C32" w14:paraId="3D669701" w14:textId="77777777">
            <w:pPr>
              <w:spacing w:line="256" w:lineRule="auto"/>
              <w:ind w:left="86" w:right="50" w:firstLine="10"/>
              <w:jc w:val="center"/>
              <w:cnfStyle w:val="000000000000" w:firstRow="0" w:lastRow="0" w:firstColumn="0" w:lastColumn="0" w:oddVBand="0" w:evenVBand="0" w:oddHBand="0" w:evenHBand="0" w:firstRowFirstColumn="0" w:firstRowLastColumn="0" w:lastRowFirstColumn="0" w:lastRowLastColumn="0"/>
              <w:rPr>
                <w:sz w:val="18"/>
                <w:szCs w:val="18"/>
              </w:rPr>
            </w:pPr>
            <w:r w:rsidRPr="006E6062">
              <w:rPr>
                <w:sz w:val="18"/>
                <w:szCs w:val="18"/>
              </w:rPr>
              <w:t>19 DE NOVIEMBRE 2028</w:t>
            </w:r>
          </w:p>
        </w:tc>
      </w:tr>
      <w:tr w:rsidRPr="006E6062" w:rsidR="00617118" w:rsidTr="009E2338" w14:paraId="1DCE4D4C"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562" w:type="pct"/>
          </w:tcPr>
          <w:p w:rsidRPr="006E6062" w:rsidR="00617118" w:rsidP="00617118" w:rsidRDefault="00617118" w14:paraId="57B5FAF1" w14:textId="2C8E6CC5">
            <w:pPr>
              <w:spacing w:line="256" w:lineRule="auto"/>
              <w:ind w:left="120" w:firstLine="10"/>
              <w:jc w:val="center"/>
              <w:rPr>
                <w:sz w:val="18"/>
                <w:szCs w:val="18"/>
              </w:rPr>
            </w:pPr>
            <w:r w:rsidRPr="006E6062">
              <w:rPr>
                <w:sz w:val="18"/>
                <w:szCs w:val="18"/>
              </w:rPr>
              <w:t>VIGENCIA PÓLIZA ACTUAL</w:t>
            </w:r>
          </w:p>
        </w:tc>
        <w:tc>
          <w:tcPr>
            <w:tcW w:w="1877" w:type="pct"/>
            <w:gridSpan w:val="2"/>
          </w:tcPr>
          <w:p w:rsidRPr="006E6062" w:rsidR="00617118" w:rsidP="00617118" w:rsidRDefault="00617118" w14:paraId="7B68D693" w14:textId="378C1834">
            <w:pPr>
              <w:spacing w:line="256" w:lineRule="auto"/>
              <w:ind w:left="86" w:right="50" w:firstLine="10"/>
              <w:jc w:val="center"/>
              <w:cnfStyle w:val="000000100000" w:firstRow="0" w:lastRow="0" w:firstColumn="0" w:lastColumn="0" w:oddVBand="0" w:evenVBand="0" w:oddHBand="1" w:evenHBand="0" w:firstRowFirstColumn="0" w:firstRowLastColumn="0" w:lastRowFirstColumn="0" w:lastRowLastColumn="0"/>
              <w:rPr>
                <w:sz w:val="18"/>
                <w:szCs w:val="18"/>
              </w:rPr>
            </w:pPr>
            <w:r w:rsidRPr="006E6062">
              <w:rPr>
                <w:sz w:val="18"/>
                <w:szCs w:val="18"/>
              </w:rPr>
              <w:t>19 DE NOVIEMBRE DE 2025</w:t>
            </w:r>
          </w:p>
        </w:tc>
        <w:tc>
          <w:tcPr>
            <w:tcW w:w="1561" w:type="pct"/>
          </w:tcPr>
          <w:p w:rsidRPr="006E6062" w:rsidR="00617118" w:rsidP="00C72BE6" w:rsidRDefault="00C72BE6" w14:paraId="7FFCBC3C" w14:textId="4044CE7D">
            <w:pPr>
              <w:spacing w:line="256" w:lineRule="auto"/>
              <w:ind w:left="86" w:right="50" w:firstLine="10"/>
              <w:jc w:val="center"/>
              <w:cnfStyle w:val="000000100000" w:firstRow="0" w:lastRow="0" w:firstColumn="0" w:lastColumn="0" w:oddVBand="0" w:evenVBand="0" w:oddHBand="1" w:evenHBand="0" w:firstRowFirstColumn="0" w:firstRowLastColumn="0" w:lastRowFirstColumn="0" w:lastRowLastColumn="0"/>
              <w:rPr>
                <w:sz w:val="18"/>
                <w:szCs w:val="18"/>
              </w:rPr>
            </w:pPr>
            <w:r w:rsidRPr="006E6062">
              <w:rPr>
                <w:sz w:val="18"/>
                <w:szCs w:val="18"/>
              </w:rPr>
              <w:t>31 DE ENERO 2029</w:t>
            </w:r>
          </w:p>
        </w:tc>
      </w:tr>
    </w:tbl>
    <w:p w:rsidRPr="006E6062" w:rsidR="006F4A02" w:rsidP="006F4A02" w:rsidRDefault="006F4A02" w14:paraId="5DC133DD" w14:textId="3789A395">
      <w:pPr>
        <w:pStyle w:val="Descripcin"/>
        <w:jc w:val="center"/>
      </w:pPr>
      <w:bookmarkStart w:name="_Toc215650536" w:id="6"/>
      <w:r w:rsidRPr="006E6062">
        <w:t xml:space="preserve">Tabla </w:t>
      </w:r>
      <w:r w:rsidRPr="006E6062">
        <w:fldChar w:fldCharType="begin"/>
      </w:r>
      <w:r w:rsidRPr="006E6062">
        <w:instrText>SEQ Tabla \* ARABIC</w:instrText>
      </w:r>
      <w:r w:rsidRPr="006E6062">
        <w:fldChar w:fldCharType="separate"/>
      </w:r>
      <w:r w:rsidR="00041DFA">
        <w:rPr>
          <w:noProof/>
        </w:rPr>
        <w:t>1</w:t>
      </w:r>
      <w:r w:rsidRPr="006E6062">
        <w:fldChar w:fldCharType="end"/>
      </w:r>
      <w:r w:rsidRPr="006E6062">
        <w:t xml:space="preserve">. INFORMACIÓN GENERAL CONTRATO </w:t>
      </w:r>
      <w:r w:rsidRPr="006E6062" w:rsidR="00B47CEA">
        <w:t>SCJ-1809-2024</w:t>
      </w:r>
      <w:bookmarkEnd w:id="6"/>
    </w:p>
    <w:p w:rsidRPr="006E6062" w:rsidR="00CF5D95" w:rsidP="00CF5D95" w:rsidRDefault="00CF5D95" w14:paraId="16F70F88" w14:textId="766A7510">
      <w:pPr>
        <w:jc w:val="both"/>
      </w:pPr>
      <w:r w:rsidRPr="006E6062">
        <w:t xml:space="preserve">Se anexa soportes del contrato y el acta de inicio firmada en la ruta: </w:t>
      </w:r>
      <w:r w:rsidRPr="006E6062" w:rsidR="00095F53">
        <w:t>01NOV - 30NOV</w:t>
      </w:r>
      <w:r w:rsidRPr="006E6062">
        <w:t>/ 01 OBLIGACIONES GENERALES/ OBLIGACIÓN 2,5,6,9,13/ ANEXOS OTROS/ SCJ-1809-2024 ACTA DE INICIO.PDF</w:t>
      </w:r>
    </w:p>
    <w:p w:rsidRPr="006E6062" w:rsidR="007042EC" w:rsidP="00CF5D95" w:rsidRDefault="00CF5D95" w14:paraId="0FF7A379" w14:textId="3DC63764">
      <w:pPr>
        <w:jc w:val="both"/>
      </w:pPr>
      <w:r w:rsidRPr="006E6062">
        <w:t xml:space="preserve">Se presenta ADICIÓN Nro. 01 AL por $2.000.000.000 se deja documento en la ruta:  </w:t>
      </w:r>
      <w:r w:rsidRPr="006E6062" w:rsidR="00095F53">
        <w:t>01NOV - 30NOV</w:t>
      </w:r>
      <w:r w:rsidRPr="006E6062">
        <w:t>/ 01 OBLIGACIONES GENERALES/ OBLIGACIÓN 2,5,6,9,13/ ANEXOS OTROS/ Adicion1.pdf</w:t>
      </w:r>
    </w:p>
    <w:p w:rsidRPr="006E6062" w:rsidR="00FA4AB6" w:rsidP="007F5CCE" w:rsidRDefault="00DF72AA" w14:paraId="46AF7F51" w14:textId="1FC74073">
      <w:pPr>
        <w:jc w:val="both"/>
        <w:sectPr w:rsidRPr="006E6062" w:rsidR="00FA4AB6" w:rsidSect="00DC7322">
          <w:pgSz w:w="12240" w:h="15840" w:orient="portrait"/>
          <w:pgMar w:top="1417" w:right="1701" w:bottom="1417" w:left="1701" w:header="708" w:footer="708" w:gutter="0"/>
          <w:cols w:space="720"/>
          <w:docGrid w:linePitch="299"/>
        </w:sectPr>
      </w:pPr>
      <w:r w:rsidRPr="006E6062">
        <w:t xml:space="preserve">Se presenta </w:t>
      </w:r>
      <w:r w:rsidRPr="006E6062" w:rsidR="00197C64">
        <w:t xml:space="preserve">modificación al </w:t>
      </w:r>
      <w:r w:rsidRPr="006E6062" w:rsidR="00D075AE">
        <w:t>contrato</w:t>
      </w:r>
      <w:r w:rsidRPr="006E6062" w:rsidR="00D075AE">
        <w:rPr>
          <w:i/>
          <w:iCs/>
          <w:sz w:val="20"/>
          <w:szCs w:val="20"/>
        </w:rPr>
        <w:t xml:space="preserve"> Prorroga: 2 meses 12 días (del 19-11-2025 al 31-01-2026) Adición: $2.500.000.000:”</w:t>
      </w:r>
      <w:r w:rsidRPr="006E6062" w:rsidR="00D44C07">
        <w:t>.</w:t>
      </w:r>
      <w:r w:rsidRPr="006E6062" w:rsidR="007F5CCE">
        <w:t xml:space="preserve"> </w:t>
      </w:r>
      <w:r w:rsidRPr="006E6062" w:rsidR="00D44C07">
        <w:t>Los comunicados se podrán encontra</w:t>
      </w:r>
      <w:r w:rsidRPr="006E6062" w:rsidR="007042EC">
        <w:t xml:space="preserve">r en la ruta: </w:t>
      </w:r>
      <w:r w:rsidRPr="006E6062" w:rsidR="007F5CCE">
        <w:t xml:space="preserve"> </w:t>
      </w:r>
      <w:r w:rsidRPr="006E6062" w:rsidR="00095F53">
        <w:t>01NOV - 30NOV</w:t>
      </w:r>
      <w:r w:rsidRPr="006E6062" w:rsidR="00D44C07">
        <w:t>/ 01 OBLIGACIONES GENERALES</w:t>
      </w:r>
      <w:r w:rsidRPr="006E6062" w:rsidR="007042EC">
        <w:t xml:space="preserve">/ OBLIGACIÓN </w:t>
      </w:r>
      <w:r w:rsidRPr="006E6062" w:rsidR="007F5CCE">
        <w:t>2,5,6,9,13/ ANEXOS OTROS/ 017-AdicionProrroga.pdf</w:t>
      </w:r>
    </w:p>
    <w:p w:rsidRPr="006E6062" w:rsidR="007D50F4" w:rsidP="00154641" w:rsidRDefault="7BF2C916" w14:paraId="4F027525" w14:textId="6E0B1395">
      <w:pPr>
        <w:pStyle w:val="Ttulo2"/>
        <w:numPr>
          <w:ilvl w:val="1"/>
          <w:numId w:val="5"/>
        </w:numPr>
      </w:pPr>
      <w:bookmarkStart w:name="_Toc194682915" w:id="7"/>
      <w:bookmarkStart w:name="_Toc1342806739" w:id="8"/>
      <w:bookmarkStart w:name="_Toc1018923564" w:id="9"/>
      <w:bookmarkStart w:name="_Toc882732639" w:id="10"/>
      <w:bookmarkStart w:name="_Toc1772003182" w:id="11"/>
      <w:bookmarkStart w:name="_Toc216169816" w:id="12"/>
      <w:r w:rsidRPr="006E6062">
        <w:t xml:space="preserve">OBJETO CONTRATO </w:t>
      </w:r>
      <w:r w:rsidRPr="006E6062" w:rsidR="645BE869">
        <w:t>SCJ-1809-2024</w:t>
      </w:r>
      <w:bookmarkEnd w:id="7"/>
      <w:bookmarkEnd w:id="8"/>
      <w:bookmarkEnd w:id="9"/>
      <w:bookmarkEnd w:id="10"/>
      <w:bookmarkEnd w:id="11"/>
      <w:bookmarkEnd w:id="12"/>
    </w:p>
    <w:p w:rsidRPr="006E6062" w:rsidR="007D50F4" w:rsidP="00575725" w:rsidRDefault="00ED5137" w14:paraId="521B726B" w14:textId="73BC34A8">
      <w:pPr>
        <w:jc w:val="both"/>
        <w:rPr>
          <w:b/>
          <w:color w:val="1F3864"/>
          <w:sz w:val="24"/>
          <w:szCs w:val="24"/>
        </w:rPr>
      </w:pPr>
      <w:r w:rsidRPr="006E6062">
        <w:br/>
      </w:r>
      <w:r w:rsidRPr="006E6062" w:rsidR="00575725">
        <w:t>MANTENIMIENTO PREVENTIVO, MANTENIMIENTO CORRECTIVO Y SOPORTE AL SISTEMA DE VIDEOVIGILANCIA DE BOGOTÁ D.C., CON DISPONIBILIDAD DE BOLSA DE REPUESTOS, en las mejores condiciones técnicas y financieras y en aplicación de los principios de colaboración entre entidades públicas, de eficiencia y economía, resulta necesario adelantar un contrato interadministrativo de prestación de servicios con la EMPRESA DE TELECOMUNICACIONES DE BOGOTÁ SA ESP - ETB S.A. E.S.P., para el desarrollo del objeto contractual requerido.</w:t>
      </w:r>
    </w:p>
    <w:p w:rsidRPr="006E6062" w:rsidR="007D50F4" w:rsidP="00154641" w:rsidRDefault="7BF2C916" w14:paraId="0201619F" w14:textId="32E8E1EC">
      <w:pPr>
        <w:pStyle w:val="Ttulo2"/>
        <w:numPr>
          <w:ilvl w:val="1"/>
          <w:numId w:val="5"/>
        </w:numPr>
      </w:pPr>
      <w:bookmarkStart w:name="_Toc194682916" w:id="13"/>
      <w:bookmarkStart w:name="_Toc1053903319" w:id="14"/>
      <w:bookmarkStart w:name="_Toc2146340020" w:id="15"/>
      <w:bookmarkStart w:name="_Toc1237544917" w:id="16"/>
      <w:bookmarkStart w:name="_Toc150726665" w:id="17"/>
      <w:bookmarkStart w:name="_Toc216169817" w:id="18"/>
      <w:r w:rsidRPr="006E6062">
        <w:t>ALCANCE</w:t>
      </w:r>
      <w:bookmarkEnd w:id="13"/>
      <w:bookmarkEnd w:id="14"/>
      <w:bookmarkEnd w:id="15"/>
      <w:bookmarkEnd w:id="16"/>
      <w:bookmarkEnd w:id="17"/>
      <w:bookmarkEnd w:id="18"/>
    </w:p>
    <w:p w:rsidRPr="006E6062" w:rsidR="007D50F4" w:rsidRDefault="007D50F4" w14:paraId="0A0AAFB6" w14:textId="77777777">
      <w:pPr>
        <w:widowControl w:val="0"/>
        <w:pBdr>
          <w:top w:val="nil"/>
          <w:left w:val="nil"/>
          <w:bottom w:val="nil"/>
          <w:right w:val="nil"/>
          <w:between w:val="nil"/>
        </w:pBdr>
        <w:spacing w:after="0" w:line="240" w:lineRule="auto"/>
        <w:ind w:left="1440" w:right="23" w:firstLine="720"/>
        <w:rPr>
          <w:b/>
          <w:color w:val="1F3864"/>
          <w:sz w:val="24"/>
          <w:szCs w:val="24"/>
        </w:rPr>
      </w:pPr>
    </w:p>
    <w:p w:rsidRPr="006E6062" w:rsidR="00522567" w:rsidP="00522567" w:rsidRDefault="00522567" w14:paraId="1740EA94" w14:textId="77777777">
      <w:pPr>
        <w:jc w:val="both"/>
      </w:pPr>
      <w:r w:rsidRPr="006E6062">
        <w:t>El mantenimiento consiste en actividades técnicas preventivas, correctivas y/o de actualización a los bienes que conforman el sistema de video vigilancia de Bogotá, permitiendo garantizar la continuidad de la operación y visualización del sistema, teniendo en cuenta las recomendaciones técnicas de los fabricantes de los equipos, estándares y normas que aplican para tal propósito. Realizar el mantenimiento al sistema involucra, principalmente, el desarrollo de las siguientes actividades:</w:t>
      </w:r>
    </w:p>
    <w:p w:rsidRPr="006E6062" w:rsidR="00522567" w:rsidP="00154641" w:rsidRDefault="00522567" w14:paraId="3073DE26" w14:textId="77777777">
      <w:pPr>
        <w:numPr>
          <w:ilvl w:val="0"/>
          <w:numId w:val="3"/>
        </w:numPr>
        <w:pBdr>
          <w:top w:val="nil"/>
          <w:left w:val="nil"/>
          <w:bottom w:val="nil"/>
          <w:right w:val="nil"/>
          <w:between w:val="nil"/>
        </w:pBdr>
        <w:spacing w:after="0"/>
        <w:jc w:val="both"/>
        <w:rPr>
          <w:color w:val="000000"/>
        </w:rPr>
      </w:pPr>
      <w:r w:rsidRPr="006E6062">
        <w:rPr>
          <w:color w:val="000000"/>
        </w:rPr>
        <w:t>Revisión y limpieza periódica de los bienes, para garantizar su buen funcionamiento.</w:t>
      </w:r>
    </w:p>
    <w:p w:rsidRPr="006E6062" w:rsidR="00522567" w:rsidP="00154641" w:rsidRDefault="00522567" w14:paraId="681E1BFD" w14:textId="77777777">
      <w:pPr>
        <w:numPr>
          <w:ilvl w:val="0"/>
          <w:numId w:val="3"/>
        </w:numPr>
        <w:pBdr>
          <w:top w:val="nil"/>
          <w:left w:val="nil"/>
          <w:bottom w:val="nil"/>
          <w:right w:val="nil"/>
          <w:between w:val="nil"/>
        </w:pBdr>
        <w:spacing w:after="0"/>
        <w:jc w:val="both"/>
        <w:rPr>
          <w:color w:val="000000"/>
        </w:rPr>
      </w:pPr>
      <w:r w:rsidRPr="006E6062">
        <w:rPr>
          <w:color w:val="000000"/>
        </w:rPr>
        <w:t>Cambio e instalación de los bienes para la puesta en funcionamiento o actualización de cada uno de los sistemas de video vigilancia.</w:t>
      </w:r>
    </w:p>
    <w:p w:rsidRPr="006E6062" w:rsidR="00522567" w:rsidP="00154641" w:rsidRDefault="00522567" w14:paraId="66249DFD" w14:textId="77777777">
      <w:pPr>
        <w:numPr>
          <w:ilvl w:val="0"/>
          <w:numId w:val="3"/>
        </w:numPr>
        <w:pBdr>
          <w:top w:val="nil"/>
          <w:left w:val="nil"/>
          <w:bottom w:val="nil"/>
          <w:right w:val="nil"/>
          <w:between w:val="nil"/>
        </w:pBdr>
        <w:spacing w:after="0"/>
        <w:jc w:val="both"/>
        <w:rPr>
          <w:color w:val="000000"/>
        </w:rPr>
      </w:pPr>
      <w:r w:rsidRPr="006E6062">
        <w:rPr>
          <w:color w:val="000000"/>
        </w:rPr>
        <w:t>Solucionar cualquier fallo o anomalía dentro de las seis (6) horas siguientes a la notificación efectuada por la supervisión o interventoría del contrato.</w:t>
      </w:r>
    </w:p>
    <w:p w:rsidRPr="006E6062" w:rsidR="00522567" w:rsidP="00154641" w:rsidRDefault="00522567" w14:paraId="25CDCE06" w14:textId="77777777">
      <w:pPr>
        <w:numPr>
          <w:ilvl w:val="0"/>
          <w:numId w:val="3"/>
        </w:numPr>
        <w:pBdr>
          <w:top w:val="nil"/>
          <w:left w:val="nil"/>
          <w:bottom w:val="nil"/>
          <w:right w:val="nil"/>
          <w:between w:val="nil"/>
        </w:pBdr>
        <w:spacing w:after="0"/>
        <w:jc w:val="both"/>
        <w:rPr>
          <w:color w:val="000000"/>
        </w:rPr>
      </w:pPr>
      <w:r w:rsidRPr="006E6062">
        <w:rPr>
          <w:color w:val="000000"/>
        </w:rPr>
        <w:t>Generar un reporte (ticket) ante un fallo o anomalía detectada por el contratista o notificado por cualquier actor del sistema (MEBOG, SDSCJ, Interventoría, etc.).</w:t>
      </w:r>
    </w:p>
    <w:p w:rsidRPr="006E6062" w:rsidR="00522567" w:rsidP="00154641" w:rsidRDefault="00522567" w14:paraId="63659139" w14:textId="082802F6">
      <w:pPr>
        <w:numPr>
          <w:ilvl w:val="0"/>
          <w:numId w:val="3"/>
        </w:numPr>
        <w:pBdr>
          <w:top w:val="nil"/>
          <w:left w:val="nil"/>
          <w:bottom w:val="nil"/>
          <w:right w:val="nil"/>
          <w:between w:val="nil"/>
        </w:pBdr>
        <w:spacing w:after="0"/>
        <w:jc w:val="both"/>
        <w:rPr>
          <w:color w:val="000000"/>
        </w:rPr>
      </w:pPr>
      <w:r w:rsidRPr="006E6062">
        <w:rPr>
          <w:color w:val="000000"/>
        </w:rPr>
        <w:t>Diagnosticar remotamente las fallas o anomalías, haciendo uso de herramientas como: grabaciones, logs de eventos, SNMP, TRACERT, telnet, ping sobre los equipos activos (</w:t>
      </w:r>
      <w:r w:rsidRPr="006E6062" w:rsidR="00985B4F">
        <w:rPr>
          <w:color w:val="000000"/>
        </w:rPr>
        <w:t>E</w:t>
      </w:r>
      <w:r w:rsidRPr="006E6062">
        <w:rPr>
          <w:color w:val="000000"/>
        </w:rPr>
        <w:t>j. UPS o cámara o switch), equipos de medición de tráfico, etcétera.</w:t>
      </w:r>
    </w:p>
    <w:p w:rsidRPr="006E6062" w:rsidR="00522567" w:rsidP="00154641" w:rsidRDefault="00522567" w14:paraId="4A8117C4" w14:textId="77777777">
      <w:pPr>
        <w:numPr>
          <w:ilvl w:val="0"/>
          <w:numId w:val="3"/>
        </w:numPr>
        <w:pBdr>
          <w:top w:val="nil"/>
          <w:left w:val="nil"/>
          <w:bottom w:val="nil"/>
          <w:right w:val="nil"/>
          <w:between w:val="nil"/>
        </w:pBdr>
        <w:jc w:val="both"/>
        <w:rPr>
          <w:color w:val="000000"/>
        </w:rPr>
      </w:pPr>
      <w:r w:rsidRPr="006E6062">
        <w:rPr>
          <w:color w:val="000000"/>
        </w:rPr>
        <w:t>Actualizar en línea y en tiempo real el estado de todos y cada uno de los puntos de video vigilancia, así como la trazabilidad de los requerimientos (tickets), de tal forma que le permita a la Interventoría hacer el seguimiento a la ejecución de sus actividades.</w:t>
      </w:r>
    </w:p>
    <w:p w:rsidRPr="006E6062" w:rsidR="00522567" w:rsidP="00522567" w:rsidRDefault="00522567" w14:paraId="55798ECC" w14:textId="77777777">
      <w:pPr>
        <w:pBdr>
          <w:top w:val="nil"/>
          <w:left w:val="nil"/>
          <w:bottom w:val="nil"/>
          <w:right w:val="nil"/>
          <w:between w:val="nil"/>
        </w:pBdr>
        <w:spacing w:after="0" w:line="240" w:lineRule="auto"/>
        <w:jc w:val="both"/>
        <w:rPr>
          <w:color w:val="000000"/>
        </w:rPr>
      </w:pPr>
      <w:r w:rsidRPr="006E6062">
        <w:rPr>
          <w:color w:val="000000"/>
        </w:rPr>
        <w:t>Para realizar los mantenimientos de los bienes que componen el sistema de videovigilancia, se debe tener en cuenta el ANEXO 1 ESPECIFICACIONES TÉCNICAS que incluye la ubicación y arquitectura de red eléctrica y de conectividad de cada sistema, así como la relación de bienes que se prevé sean utilizados durante la ejecución del proyecto.</w:t>
      </w:r>
    </w:p>
    <w:p w:rsidRPr="006E6062" w:rsidR="007D50F4" w:rsidRDefault="007D50F4" w14:paraId="42D1F9B3" w14:textId="77777777">
      <w:pPr>
        <w:pBdr>
          <w:top w:val="nil"/>
          <w:left w:val="nil"/>
          <w:bottom w:val="nil"/>
          <w:right w:val="nil"/>
          <w:between w:val="nil"/>
        </w:pBdr>
        <w:spacing w:after="0" w:line="240" w:lineRule="auto"/>
        <w:jc w:val="both"/>
        <w:rPr>
          <w:color w:val="000000"/>
        </w:rPr>
      </w:pPr>
    </w:p>
    <w:p w:rsidRPr="006E6062" w:rsidR="007D50F4" w:rsidRDefault="007D50F4" w14:paraId="0C6521F2" w14:textId="77777777">
      <w:pPr>
        <w:pBdr>
          <w:top w:val="nil"/>
          <w:left w:val="nil"/>
          <w:bottom w:val="nil"/>
          <w:right w:val="nil"/>
          <w:between w:val="nil"/>
        </w:pBdr>
        <w:spacing w:after="0" w:line="240" w:lineRule="auto"/>
        <w:jc w:val="both"/>
      </w:pPr>
    </w:p>
    <w:p w:rsidRPr="006E6062" w:rsidR="007D50F4" w:rsidRDefault="007D50F4" w14:paraId="1ED3F331" w14:textId="77777777">
      <w:pPr>
        <w:pBdr>
          <w:top w:val="nil"/>
          <w:left w:val="nil"/>
          <w:bottom w:val="nil"/>
          <w:right w:val="nil"/>
          <w:between w:val="nil"/>
        </w:pBdr>
        <w:spacing w:after="0" w:line="240" w:lineRule="auto"/>
        <w:jc w:val="both"/>
      </w:pPr>
    </w:p>
    <w:p w:rsidRPr="006E6062" w:rsidR="007D50F4" w:rsidRDefault="007D50F4" w14:paraId="44257412" w14:textId="77777777">
      <w:pPr>
        <w:pBdr>
          <w:top w:val="nil"/>
          <w:left w:val="nil"/>
          <w:bottom w:val="nil"/>
          <w:right w:val="nil"/>
          <w:between w:val="nil"/>
        </w:pBdr>
        <w:spacing w:after="0" w:line="240" w:lineRule="auto"/>
        <w:jc w:val="both"/>
      </w:pPr>
    </w:p>
    <w:p w:rsidRPr="006E6062" w:rsidR="007D50F4" w:rsidRDefault="007D50F4" w14:paraId="6BE2A523" w14:textId="77777777">
      <w:pPr>
        <w:pBdr>
          <w:top w:val="nil"/>
          <w:left w:val="nil"/>
          <w:bottom w:val="nil"/>
          <w:right w:val="nil"/>
          <w:between w:val="nil"/>
        </w:pBdr>
        <w:spacing w:after="0" w:line="240" w:lineRule="auto"/>
        <w:jc w:val="both"/>
      </w:pPr>
    </w:p>
    <w:p w:rsidRPr="006E6062" w:rsidR="007D50F4" w:rsidRDefault="007D50F4" w14:paraId="70E61E4E" w14:textId="77777777">
      <w:pPr>
        <w:pBdr>
          <w:top w:val="nil"/>
          <w:left w:val="nil"/>
          <w:bottom w:val="nil"/>
          <w:right w:val="nil"/>
          <w:between w:val="nil"/>
        </w:pBdr>
        <w:spacing w:after="0" w:line="240" w:lineRule="auto"/>
        <w:jc w:val="both"/>
      </w:pPr>
    </w:p>
    <w:p w:rsidRPr="006E6062" w:rsidR="007D50F4" w:rsidRDefault="007D50F4" w14:paraId="47259A6F" w14:textId="77777777">
      <w:pPr>
        <w:pBdr>
          <w:top w:val="nil"/>
          <w:left w:val="nil"/>
          <w:bottom w:val="nil"/>
          <w:right w:val="nil"/>
          <w:between w:val="nil"/>
        </w:pBdr>
        <w:spacing w:after="0" w:line="240" w:lineRule="auto"/>
        <w:jc w:val="both"/>
        <w:rPr>
          <w:color w:val="000000"/>
        </w:rPr>
        <w:sectPr w:rsidRPr="006E6062" w:rsidR="007D50F4" w:rsidSect="00DE03E6">
          <w:pgSz w:w="12240" w:h="15840" w:orient="portrait"/>
          <w:pgMar w:top="1702" w:right="1701" w:bottom="1417" w:left="1701" w:header="708" w:footer="708" w:gutter="0"/>
          <w:cols w:space="720"/>
        </w:sectPr>
      </w:pPr>
    </w:p>
    <w:p w:rsidRPr="006E6062" w:rsidR="007D50F4" w:rsidP="00154641" w:rsidRDefault="7BF2C916" w14:paraId="08A27729" w14:textId="1EC6ECC5">
      <w:pPr>
        <w:pStyle w:val="Ttulo2"/>
        <w:numPr>
          <w:ilvl w:val="1"/>
          <w:numId w:val="5"/>
        </w:numPr>
        <w:rPr>
          <w:b w:val="0"/>
          <w:bCs w:val="0"/>
          <w:color w:val="1F3864"/>
        </w:rPr>
      </w:pPr>
      <w:bookmarkStart w:name="_Toc194682917" w:id="19"/>
      <w:bookmarkStart w:name="_Toc470794092" w:id="20"/>
      <w:bookmarkStart w:name="_Toc296021830" w:id="21"/>
      <w:bookmarkStart w:name="_Toc251456086" w:id="22"/>
      <w:bookmarkStart w:name="_Toc971516231" w:id="23"/>
      <w:bookmarkStart w:name="_Toc216169818" w:id="24"/>
      <w:r w:rsidRPr="006E6062">
        <w:t>DESCRIPCIÓN DE LA INFRAESTRUCTURA DEL SISTEMA</w:t>
      </w:r>
      <w:bookmarkEnd w:id="19"/>
      <w:bookmarkEnd w:id="20"/>
      <w:bookmarkEnd w:id="21"/>
      <w:bookmarkEnd w:id="22"/>
      <w:bookmarkEnd w:id="23"/>
      <w:bookmarkEnd w:id="24"/>
    </w:p>
    <w:p w:rsidRPr="006E6062" w:rsidR="007D50F4" w:rsidP="00B139A7" w:rsidRDefault="00747199" w14:paraId="3D09B0BB" w14:textId="77777777">
      <w:pPr>
        <w:pBdr>
          <w:top w:val="nil"/>
          <w:left w:val="nil"/>
          <w:bottom w:val="nil"/>
          <w:right w:val="nil"/>
          <w:between w:val="nil"/>
        </w:pBdr>
        <w:spacing w:before="244" w:after="0" w:line="249" w:lineRule="auto"/>
        <w:ind w:right="59"/>
        <w:jc w:val="both"/>
        <w:rPr>
          <w:color w:val="000000"/>
        </w:rPr>
      </w:pPr>
      <w:r w:rsidRPr="006E6062">
        <w:rPr>
          <w:color w:val="000000"/>
        </w:rPr>
        <w:t>Para efectos referenciales, se deben tener en cuenta los siguientes tipos de sistemas de video vigilancia, ubicaciones y cantidades, sobre las cuales se efectuarán los mantenimientos:</w:t>
      </w:r>
    </w:p>
    <w:p w:rsidRPr="006E6062" w:rsidR="007D50F4" w:rsidRDefault="007D50F4" w14:paraId="37CDCAC1" w14:textId="77777777">
      <w:pPr>
        <w:pBdr>
          <w:top w:val="nil"/>
          <w:left w:val="nil"/>
          <w:bottom w:val="nil"/>
          <w:right w:val="nil"/>
          <w:between w:val="nil"/>
        </w:pBdr>
        <w:spacing w:before="74" w:after="0" w:line="240" w:lineRule="auto"/>
        <w:rPr>
          <w:color w:val="000000"/>
        </w:rPr>
      </w:pPr>
    </w:p>
    <w:tbl>
      <w:tblPr>
        <w:tblStyle w:val="Tabladelista4-nfasis1"/>
        <w:tblW w:w="0" w:type="auto"/>
        <w:tblLayout w:type="fixed"/>
        <w:tblLook w:val="04A0" w:firstRow="1" w:lastRow="0" w:firstColumn="1" w:lastColumn="0" w:noHBand="0" w:noVBand="1"/>
      </w:tblPr>
      <w:tblGrid>
        <w:gridCol w:w="421"/>
        <w:gridCol w:w="2126"/>
        <w:gridCol w:w="1559"/>
        <w:gridCol w:w="1701"/>
        <w:gridCol w:w="1701"/>
        <w:gridCol w:w="1320"/>
      </w:tblGrid>
      <w:tr w:rsidRPr="006E6062" w:rsidR="00D65E42" w:rsidTr="00217A38" w14:paraId="04858806" w14:textId="77777777">
        <w:trPr>
          <w:cnfStyle w:val="100000000000" w:firstRow="1" w:lastRow="0" w:firstColumn="0" w:lastColumn="0" w:oddVBand="0" w:evenVBand="0" w:oddHBand="0"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421" w:type="dxa"/>
            <w:noWrap/>
            <w:vAlign w:val="center"/>
            <w:hideMark/>
          </w:tcPr>
          <w:p w:rsidRPr="006E6062" w:rsidR="00D65E42" w:rsidRDefault="00E86A94" w14:paraId="28C34C9B" w14:textId="0E7239D5">
            <w:pPr>
              <w:jc w:val="center"/>
              <w:rPr>
                <w:rFonts w:eastAsia="Times New Roman"/>
                <w:color w:val="FFFFFF"/>
                <w:sz w:val="16"/>
                <w:szCs w:val="16"/>
              </w:rPr>
            </w:pPr>
            <w:bookmarkStart w:name="_heading=h.2et92p0" w:colFirst="0" w:colLast="0" w:id="25"/>
            <w:bookmarkStart w:name="_heading=h.zu0gcz" w:colFirst="0" w:colLast="0" w:id="26"/>
            <w:bookmarkEnd w:id="25"/>
            <w:bookmarkEnd w:id="26"/>
            <w:r w:rsidRPr="006E6062">
              <w:rPr>
                <w:rFonts w:eastAsia="Times New Roman"/>
                <w:sz w:val="16"/>
                <w:szCs w:val="16"/>
              </w:rPr>
              <w:t>N</w:t>
            </w:r>
            <w:r w:rsidRPr="006E6062" w:rsidR="00217A38">
              <w:rPr>
                <w:rFonts w:eastAsia="Times New Roman"/>
                <w:sz w:val="16"/>
                <w:szCs w:val="16"/>
              </w:rPr>
              <w:t>°</w:t>
            </w:r>
          </w:p>
        </w:tc>
        <w:tc>
          <w:tcPr>
            <w:tcW w:w="2126" w:type="dxa"/>
            <w:noWrap/>
            <w:vAlign w:val="center"/>
            <w:hideMark/>
          </w:tcPr>
          <w:p w:rsidRPr="006E6062" w:rsidR="00D65E42" w:rsidRDefault="00D65E42" w14:paraId="675EA043"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color w:val="FFFFFF"/>
                <w:sz w:val="16"/>
                <w:szCs w:val="16"/>
              </w:rPr>
            </w:pPr>
            <w:r w:rsidRPr="006E6062">
              <w:rPr>
                <w:rFonts w:eastAsia="Times New Roman"/>
                <w:sz w:val="16"/>
                <w:szCs w:val="16"/>
              </w:rPr>
              <w:t>SISTEMA DE VIDEO VIGILANCIA</w:t>
            </w:r>
          </w:p>
        </w:tc>
        <w:tc>
          <w:tcPr>
            <w:tcW w:w="1559" w:type="dxa"/>
            <w:noWrap/>
            <w:vAlign w:val="center"/>
            <w:hideMark/>
          </w:tcPr>
          <w:p w:rsidRPr="006E6062" w:rsidR="00D65E42" w:rsidRDefault="00D65E42" w14:paraId="34370EE5"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color w:val="FFFFFF"/>
                <w:sz w:val="16"/>
                <w:szCs w:val="16"/>
              </w:rPr>
            </w:pPr>
            <w:r w:rsidRPr="006E6062">
              <w:rPr>
                <w:rFonts w:eastAsia="Times New Roman"/>
                <w:color w:val="FFFFFF"/>
                <w:sz w:val="16"/>
                <w:szCs w:val="16"/>
              </w:rPr>
              <w:t>CANTIDAD DE UBICACIONES</w:t>
            </w:r>
          </w:p>
        </w:tc>
        <w:tc>
          <w:tcPr>
            <w:tcW w:w="1701" w:type="dxa"/>
            <w:noWrap/>
            <w:vAlign w:val="center"/>
            <w:hideMark/>
          </w:tcPr>
          <w:p w:rsidRPr="006E6062" w:rsidR="00D65E42" w:rsidRDefault="00D65E42" w14:paraId="3F4337E4"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color w:val="FFFFFF"/>
                <w:sz w:val="16"/>
                <w:szCs w:val="16"/>
              </w:rPr>
            </w:pPr>
            <w:r w:rsidRPr="006E6062">
              <w:rPr>
                <w:rFonts w:eastAsia="Times New Roman"/>
                <w:color w:val="FFFFFF"/>
                <w:sz w:val="16"/>
                <w:szCs w:val="16"/>
              </w:rPr>
              <w:t>CANTIDAD DE PUNTOS DE CÁMARA</w:t>
            </w:r>
          </w:p>
        </w:tc>
        <w:tc>
          <w:tcPr>
            <w:tcW w:w="1701" w:type="dxa"/>
            <w:noWrap/>
            <w:vAlign w:val="center"/>
            <w:hideMark/>
          </w:tcPr>
          <w:p w:rsidRPr="006E6062" w:rsidR="00D65E42" w:rsidRDefault="00D65E42" w14:paraId="10C3F15C"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color w:val="FFFFFF"/>
                <w:sz w:val="16"/>
                <w:szCs w:val="16"/>
              </w:rPr>
            </w:pPr>
            <w:r w:rsidRPr="006E6062">
              <w:rPr>
                <w:rFonts w:eastAsia="Times New Roman"/>
                <w:color w:val="FFFFFF"/>
                <w:sz w:val="16"/>
                <w:szCs w:val="16"/>
              </w:rPr>
              <w:t>CANTIDAD CENTROS DE MONITOREO – C4</w:t>
            </w:r>
          </w:p>
        </w:tc>
        <w:tc>
          <w:tcPr>
            <w:tcW w:w="1320" w:type="dxa"/>
            <w:noWrap/>
            <w:vAlign w:val="center"/>
            <w:hideMark/>
          </w:tcPr>
          <w:p w:rsidRPr="006E6062" w:rsidR="00D65E42" w:rsidRDefault="00D65E42" w14:paraId="480F0D7E"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color w:val="FFFFFF"/>
                <w:sz w:val="16"/>
                <w:szCs w:val="16"/>
              </w:rPr>
            </w:pPr>
            <w:r w:rsidRPr="006E6062">
              <w:rPr>
                <w:rFonts w:eastAsia="Times New Roman"/>
                <w:color w:val="FFFFFF"/>
                <w:sz w:val="16"/>
                <w:szCs w:val="16"/>
              </w:rPr>
              <w:t>CANTIDAD VISUALIZADAS LOCALMENTE</w:t>
            </w:r>
          </w:p>
        </w:tc>
      </w:tr>
      <w:tr w:rsidRPr="006E6062" w:rsidR="00D65E42" w:rsidTr="00217A38" w14:paraId="148C492A" w14:textId="7777777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21" w:type="dxa"/>
            <w:noWrap/>
            <w:vAlign w:val="center"/>
            <w:hideMark/>
          </w:tcPr>
          <w:p w:rsidRPr="006E6062" w:rsidR="00D65E42" w:rsidRDefault="00D65E42" w14:paraId="1A8D70F3" w14:textId="77777777">
            <w:pPr>
              <w:jc w:val="center"/>
              <w:rPr>
                <w:rFonts w:eastAsia="Times New Roman"/>
                <w:color w:val="000000"/>
                <w:sz w:val="16"/>
                <w:szCs w:val="16"/>
              </w:rPr>
            </w:pPr>
            <w:r w:rsidRPr="006E6062">
              <w:rPr>
                <w:rFonts w:eastAsia="Times New Roman"/>
                <w:sz w:val="16"/>
                <w:szCs w:val="16"/>
              </w:rPr>
              <w:t>1</w:t>
            </w:r>
          </w:p>
        </w:tc>
        <w:tc>
          <w:tcPr>
            <w:tcW w:w="2126" w:type="dxa"/>
            <w:noWrap/>
            <w:vAlign w:val="center"/>
            <w:hideMark/>
          </w:tcPr>
          <w:p w:rsidRPr="006E6062" w:rsidR="00D65E42" w:rsidRDefault="00D65E42" w14:paraId="3F32DEF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sz w:val="16"/>
                <w:szCs w:val="16"/>
              </w:rPr>
              <w:t>CIUDADANA</w:t>
            </w:r>
          </w:p>
        </w:tc>
        <w:tc>
          <w:tcPr>
            <w:tcW w:w="1559" w:type="dxa"/>
            <w:noWrap/>
            <w:vAlign w:val="center"/>
            <w:hideMark/>
          </w:tcPr>
          <w:p w:rsidRPr="006E6062" w:rsidR="00D65E42" w:rsidRDefault="00D65E42" w14:paraId="1DA1590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sz w:val="16"/>
                <w:szCs w:val="16"/>
              </w:rPr>
              <w:t>4451</w:t>
            </w:r>
          </w:p>
        </w:tc>
        <w:tc>
          <w:tcPr>
            <w:tcW w:w="1701" w:type="dxa"/>
            <w:noWrap/>
            <w:vAlign w:val="center"/>
            <w:hideMark/>
          </w:tcPr>
          <w:p w:rsidRPr="006E6062" w:rsidR="00D65E42" w:rsidRDefault="00D65E42" w14:paraId="51E1B94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sz w:val="16"/>
                <w:szCs w:val="16"/>
              </w:rPr>
              <w:t>4451</w:t>
            </w:r>
          </w:p>
        </w:tc>
        <w:tc>
          <w:tcPr>
            <w:tcW w:w="1701" w:type="dxa"/>
            <w:noWrap/>
            <w:vAlign w:val="center"/>
            <w:hideMark/>
          </w:tcPr>
          <w:p w:rsidRPr="006E6062" w:rsidR="00D65E42" w:rsidRDefault="00D65E42" w14:paraId="5B8D170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sz w:val="16"/>
                <w:szCs w:val="16"/>
              </w:rPr>
              <w:t>4451</w:t>
            </w:r>
          </w:p>
        </w:tc>
        <w:tc>
          <w:tcPr>
            <w:tcW w:w="1320" w:type="dxa"/>
            <w:noWrap/>
            <w:vAlign w:val="center"/>
            <w:hideMark/>
          </w:tcPr>
          <w:p w:rsidRPr="006E6062" w:rsidR="00D65E42" w:rsidRDefault="00D65E42" w14:paraId="4EB86F2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16"/>
                <w:szCs w:val="16"/>
              </w:rPr>
            </w:pPr>
            <w:r w:rsidRPr="006E6062">
              <w:rPr>
                <w:sz w:val="16"/>
                <w:szCs w:val="16"/>
              </w:rPr>
              <w:t>0</w:t>
            </w:r>
          </w:p>
        </w:tc>
      </w:tr>
      <w:tr w:rsidRPr="006E6062" w:rsidR="00D65E42" w:rsidTr="00217A38" w14:paraId="51D7168D" w14:textId="77777777">
        <w:trPr>
          <w:trHeight w:val="20"/>
        </w:trPr>
        <w:tc>
          <w:tcPr>
            <w:cnfStyle w:val="001000000000" w:firstRow="0" w:lastRow="0" w:firstColumn="1" w:lastColumn="0" w:oddVBand="0" w:evenVBand="0" w:oddHBand="0" w:evenHBand="0" w:firstRowFirstColumn="0" w:firstRowLastColumn="0" w:lastRowFirstColumn="0" w:lastRowLastColumn="0"/>
            <w:tcW w:w="421" w:type="dxa"/>
            <w:noWrap/>
            <w:vAlign w:val="center"/>
            <w:hideMark/>
          </w:tcPr>
          <w:p w:rsidRPr="006E6062" w:rsidR="00D65E42" w:rsidRDefault="00D65E42" w14:paraId="64DF939E" w14:textId="77777777">
            <w:pPr>
              <w:jc w:val="center"/>
              <w:rPr>
                <w:rFonts w:eastAsia="Times New Roman"/>
                <w:color w:val="000000"/>
                <w:sz w:val="16"/>
                <w:szCs w:val="16"/>
              </w:rPr>
            </w:pPr>
            <w:r w:rsidRPr="006E6062">
              <w:rPr>
                <w:rFonts w:eastAsia="Times New Roman"/>
                <w:color w:val="000000"/>
                <w:sz w:val="16"/>
                <w:szCs w:val="16"/>
              </w:rPr>
              <w:t>2</w:t>
            </w:r>
          </w:p>
        </w:tc>
        <w:tc>
          <w:tcPr>
            <w:tcW w:w="2126" w:type="dxa"/>
            <w:noWrap/>
            <w:vAlign w:val="center"/>
            <w:hideMark/>
          </w:tcPr>
          <w:p w:rsidRPr="006E6062" w:rsidR="00D65E42" w:rsidRDefault="00D65E42" w14:paraId="702EF98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sz w:val="16"/>
                <w:szCs w:val="16"/>
              </w:rPr>
              <w:t>COLEGIOS</w:t>
            </w:r>
          </w:p>
        </w:tc>
        <w:tc>
          <w:tcPr>
            <w:tcW w:w="1559" w:type="dxa"/>
            <w:noWrap/>
            <w:vAlign w:val="center"/>
            <w:hideMark/>
          </w:tcPr>
          <w:p w:rsidRPr="006E6062" w:rsidR="00D65E42" w:rsidRDefault="00D65E42" w14:paraId="5528784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98</w:t>
            </w:r>
          </w:p>
        </w:tc>
        <w:tc>
          <w:tcPr>
            <w:tcW w:w="1701" w:type="dxa"/>
            <w:noWrap/>
            <w:vAlign w:val="center"/>
            <w:hideMark/>
          </w:tcPr>
          <w:p w:rsidRPr="006E6062" w:rsidR="00D65E42" w:rsidRDefault="00D65E42" w14:paraId="0C9C195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sz w:val="16"/>
                <w:szCs w:val="16"/>
              </w:rPr>
              <w:t>235</w:t>
            </w:r>
          </w:p>
        </w:tc>
        <w:tc>
          <w:tcPr>
            <w:tcW w:w="1701" w:type="dxa"/>
            <w:noWrap/>
            <w:vAlign w:val="center"/>
            <w:hideMark/>
          </w:tcPr>
          <w:p w:rsidRPr="006E6062" w:rsidR="00D65E42" w:rsidRDefault="00D65E42" w14:paraId="5B84B94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235</w:t>
            </w:r>
          </w:p>
        </w:tc>
        <w:tc>
          <w:tcPr>
            <w:tcW w:w="1320" w:type="dxa"/>
            <w:noWrap/>
            <w:vAlign w:val="center"/>
            <w:hideMark/>
          </w:tcPr>
          <w:p w:rsidRPr="006E6062" w:rsidR="00D65E42" w:rsidRDefault="00D65E42" w14:paraId="0DC4CC1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sz w:val="16"/>
                <w:szCs w:val="16"/>
              </w:rPr>
              <w:t>0</w:t>
            </w:r>
          </w:p>
        </w:tc>
      </w:tr>
      <w:tr w:rsidRPr="006E6062" w:rsidR="00D65E42" w:rsidTr="00217A38" w14:paraId="24774FC6" w14:textId="7777777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21" w:type="dxa"/>
            <w:noWrap/>
            <w:vAlign w:val="center"/>
            <w:hideMark/>
          </w:tcPr>
          <w:p w:rsidRPr="006E6062" w:rsidR="00D65E42" w:rsidRDefault="00D65E42" w14:paraId="43890AE5" w14:textId="77777777">
            <w:pPr>
              <w:jc w:val="center"/>
              <w:rPr>
                <w:rFonts w:eastAsia="Times New Roman"/>
                <w:color w:val="000000"/>
                <w:sz w:val="16"/>
                <w:szCs w:val="16"/>
              </w:rPr>
            </w:pPr>
            <w:r w:rsidRPr="006E6062">
              <w:rPr>
                <w:rFonts w:eastAsia="Times New Roman"/>
                <w:sz w:val="16"/>
                <w:szCs w:val="16"/>
              </w:rPr>
              <w:t>3</w:t>
            </w:r>
          </w:p>
        </w:tc>
        <w:tc>
          <w:tcPr>
            <w:tcW w:w="2126" w:type="dxa"/>
            <w:noWrap/>
            <w:vAlign w:val="center"/>
            <w:hideMark/>
          </w:tcPr>
          <w:p w:rsidRPr="006E6062" w:rsidR="00D65E42" w:rsidRDefault="00D65E42" w14:paraId="7B73CDB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sz w:val="16"/>
                <w:szCs w:val="16"/>
              </w:rPr>
              <w:t>TRANSMILENIO</w:t>
            </w:r>
          </w:p>
        </w:tc>
        <w:tc>
          <w:tcPr>
            <w:tcW w:w="1559" w:type="dxa"/>
            <w:noWrap/>
            <w:vAlign w:val="center"/>
            <w:hideMark/>
          </w:tcPr>
          <w:p w:rsidRPr="006E6062" w:rsidR="00D65E42" w:rsidRDefault="00D65E42" w14:paraId="24A75C6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sz w:val="16"/>
                <w:szCs w:val="16"/>
              </w:rPr>
              <w:t>7</w:t>
            </w:r>
            <w:r w:rsidRPr="006E6062">
              <w:rPr>
                <w:rStyle w:val="Refdenotaalpie"/>
                <w:rFonts w:eastAsia="Times New Roman"/>
                <w:sz w:val="16"/>
                <w:szCs w:val="16"/>
              </w:rPr>
              <w:footnoteReference w:id="2"/>
            </w:r>
          </w:p>
        </w:tc>
        <w:tc>
          <w:tcPr>
            <w:tcW w:w="1701" w:type="dxa"/>
            <w:noWrap/>
            <w:vAlign w:val="center"/>
            <w:hideMark/>
          </w:tcPr>
          <w:p w:rsidRPr="006E6062" w:rsidR="00D65E42" w:rsidRDefault="00D65E42" w14:paraId="4391293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sz w:val="16"/>
                <w:szCs w:val="16"/>
              </w:rPr>
              <w:t>164</w:t>
            </w:r>
          </w:p>
        </w:tc>
        <w:tc>
          <w:tcPr>
            <w:tcW w:w="1701" w:type="dxa"/>
            <w:noWrap/>
            <w:vAlign w:val="center"/>
            <w:hideMark/>
          </w:tcPr>
          <w:p w:rsidRPr="006E6062" w:rsidR="00D65E42" w:rsidRDefault="00D65E42" w14:paraId="32E82E7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sz w:val="16"/>
                <w:szCs w:val="16"/>
              </w:rPr>
              <w:t>164</w:t>
            </w:r>
          </w:p>
        </w:tc>
        <w:tc>
          <w:tcPr>
            <w:tcW w:w="1320" w:type="dxa"/>
            <w:noWrap/>
            <w:vAlign w:val="center"/>
            <w:hideMark/>
          </w:tcPr>
          <w:p w:rsidRPr="006E6062" w:rsidR="00D65E42" w:rsidRDefault="00D65E42" w14:paraId="104AE67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16"/>
                <w:szCs w:val="16"/>
              </w:rPr>
            </w:pPr>
            <w:r w:rsidRPr="006E6062">
              <w:rPr>
                <w:sz w:val="16"/>
                <w:szCs w:val="16"/>
              </w:rPr>
              <w:t>0</w:t>
            </w:r>
          </w:p>
        </w:tc>
      </w:tr>
      <w:tr w:rsidRPr="006E6062" w:rsidR="00D65E42" w:rsidTr="00217A38" w14:paraId="4A05CE9E" w14:textId="77777777">
        <w:trPr>
          <w:trHeight w:val="20"/>
        </w:trPr>
        <w:tc>
          <w:tcPr>
            <w:cnfStyle w:val="001000000000" w:firstRow="0" w:lastRow="0" w:firstColumn="1" w:lastColumn="0" w:oddVBand="0" w:evenVBand="0" w:oddHBand="0" w:evenHBand="0" w:firstRowFirstColumn="0" w:firstRowLastColumn="0" w:lastRowFirstColumn="0" w:lastRowLastColumn="0"/>
            <w:tcW w:w="421" w:type="dxa"/>
            <w:noWrap/>
            <w:vAlign w:val="center"/>
            <w:hideMark/>
          </w:tcPr>
          <w:p w:rsidRPr="006E6062" w:rsidR="00D65E42" w:rsidRDefault="00D65E42" w14:paraId="103C26CA" w14:textId="77777777">
            <w:pPr>
              <w:jc w:val="center"/>
              <w:rPr>
                <w:rFonts w:eastAsia="Times New Roman"/>
                <w:color w:val="000000"/>
                <w:sz w:val="16"/>
                <w:szCs w:val="16"/>
              </w:rPr>
            </w:pPr>
            <w:r w:rsidRPr="006E6062">
              <w:rPr>
                <w:rFonts w:eastAsia="Times New Roman"/>
                <w:color w:val="000000"/>
                <w:sz w:val="16"/>
                <w:szCs w:val="16"/>
              </w:rPr>
              <w:t>4</w:t>
            </w:r>
          </w:p>
        </w:tc>
        <w:tc>
          <w:tcPr>
            <w:tcW w:w="2126" w:type="dxa"/>
            <w:noWrap/>
            <w:vAlign w:val="center"/>
            <w:hideMark/>
          </w:tcPr>
          <w:p w:rsidRPr="006E6062" w:rsidR="00D65E42" w:rsidRDefault="00D65E42" w14:paraId="6EA8CE4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sz w:val="16"/>
                <w:szCs w:val="16"/>
              </w:rPr>
              <w:t>CAI</w:t>
            </w:r>
          </w:p>
        </w:tc>
        <w:tc>
          <w:tcPr>
            <w:tcW w:w="1559" w:type="dxa"/>
            <w:noWrap/>
            <w:vAlign w:val="center"/>
            <w:hideMark/>
          </w:tcPr>
          <w:p w:rsidRPr="006E6062" w:rsidR="00D65E42" w:rsidRDefault="00D65E42" w14:paraId="5CFE4AC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157</w:t>
            </w:r>
          </w:p>
        </w:tc>
        <w:tc>
          <w:tcPr>
            <w:tcW w:w="1701" w:type="dxa"/>
            <w:noWrap/>
            <w:vAlign w:val="center"/>
            <w:hideMark/>
          </w:tcPr>
          <w:p w:rsidRPr="006E6062" w:rsidR="00D65E42" w:rsidRDefault="00D65E42" w14:paraId="22880ED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sz w:val="16"/>
                <w:szCs w:val="16"/>
              </w:rPr>
              <w:t>510</w:t>
            </w:r>
          </w:p>
        </w:tc>
        <w:tc>
          <w:tcPr>
            <w:tcW w:w="1701" w:type="dxa"/>
            <w:noWrap/>
            <w:vAlign w:val="center"/>
            <w:hideMark/>
          </w:tcPr>
          <w:p w:rsidRPr="006E6062" w:rsidR="00D65E42" w:rsidRDefault="00D65E42" w14:paraId="58AEE1D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89</w:t>
            </w:r>
          </w:p>
        </w:tc>
        <w:tc>
          <w:tcPr>
            <w:tcW w:w="1320" w:type="dxa"/>
            <w:noWrap/>
            <w:vAlign w:val="center"/>
            <w:hideMark/>
          </w:tcPr>
          <w:p w:rsidRPr="006E6062" w:rsidR="00D65E42" w:rsidRDefault="00D65E42" w14:paraId="481ADFB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sz w:val="16"/>
                <w:szCs w:val="16"/>
              </w:rPr>
              <w:t>421</w:t>
            </w:r>
          </w:p>
        </w:tc>
      </w:tr>
      <w:tr w:rsidRPr="006E6062" w:rsidR="00D65E42" w:rsidTr="00217A38" w14:paraId="7A3A7D88" w14:textId="7777777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21" w:type="dxa"/>
            <w:noWrap/>
            <w:vAlign w:val="center"/>
            <w:hideMark/>
          </w:tcPr>
          <w:p w:rsidRPr="006E6062" w:rsidR="00D65E42" w:rsidRDefault="00D65E42" w14:paraId="5BD45A64" w14:textId="77777777">
            <w:pPr>
              <w:jc w:val="center"/>
              <w:rPr>
                <w:rFonts w:eastAsia="Times New Roman"/>
                <w:color w:val="000000"/>
                <w:sz w:val="16"/>
                <w:szCs w:val="16"/>
              </w:rPr>
            </w:pPr>
            <w:r w:rsidRPr="006E6062">
              <w:rPr>
                <w:rFonts w:eastAsia="Times New Roman"/>
                <w:sz w:val="16"/>
                <w:szCs w:val="16"/>
              </w:rPr>
              <w:t>5</w:t>
            </w:r>
          </w:p>
        </w:tc>
        <w:tc>
          <w:tcPr>
            <w:tcW w:w="2126" w:type="dxa"/>
            <w:noWrap/>
            <w:vAlign w:val="center"/>
            <w:hideMark/>
          </w:tcPr>
          <w:p w:rsidRPr="006E6062" w:rsidR="00D65E42" w:rsidRDefault="00D65E42" w14:paraId="7C9C83B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sz w:val="16"/>
                <w:szCs w:val="16"/>
              </w:rPr>
              <w:t>ESTADIO EL CAMPIN</w:t>
            </w:r>
          </w:p>
        </w:tc>
        <w:tc>
          <w:tcPr>
            <w:tcW w:w="1559" w:type="dxa"/>
            <w:noWrap/>
            <w:vAlign w:val="center"/>
            <w:hideMark/>
          </w:tcPr>
          <w:p w:rsidRPr="006E6062" w:rsidR="00D65E42" w:rsidRDefault="00D65E42" w14:paraId="1B7712E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sz w:val="16"/>
                <w:szCs w:val="16"/>
              </w:rPr>
              <w:t>1</w:t>
            </w:r>
          </w:p>
        </w:tc>
        <w:tc>
          <w:tcPr>
            <w:tcW w:w="1701" w:type="dxa"/>
            <w:noWrap/>
            <w:vAlign w:val="center"/>
            <w:hideMark/>
          </w:tcPr>
          <w:p w:rsidRPr="006E6062" w:rsidR="00D65E42" w:rsidRDefault="00D65E42" w14:paraId="421DCE2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sz w:val="16"/>
                <w:szCs w:val="16"/>
              </w:rPr>
              <w:t>58</w:t>
            </w:r>
          </w:p>
        </w:tc>
        <w:tc>
          <w:tcPr>
            <w:tcW w:w="1701" w:type="dxa"/>
            <w:noWrap/>
            <w:vAlign w:val="center"/>
            <w:hideMark/>
          </w:tcPr>
          <w:p w:rsidRPr="006E6062" w:rsidR="00D65E42" w:rsidRDefault="00D65E42" w14:paraId="0C7AE05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sz w:val="16"/>
                <w:szCs w:val="16"/>
              </w:rPr>
              <w:t>0</w:t>
            </w:r>
          </w:p>
        </w:tc>
        <w:tc>
          <w:tcPr>
            <w:tcW w:w="1320" w:type="dxa"/>
            <w:noWrap/>
            <w:vAlign w:val="center"/>
            <w:hideMark/>
          </w:tcPr>
          <w:p w:rsidRPr="006E6062" w:rsidR="00D65E42" w:rsidRDefault="00D65E42" w14:paraId="60FD8DE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sz w:val="16"/>
                <w:szCs w:val="16"/>
              </w:rPr>
              <w:t>58</w:t>
            </w:r>
          </w:p>
        </w:tc>
      </w:tr>
      <w:tr w:rsidRPr="006E6062" w:rsidR="00D65E42" w:rsidTr="00217A38" w14:paraId="3FF6E511" w14:textId="77777777">
        <w:trPr>
          <w:trHeight w:val="20"/>
        </w:trPr>
        <w:tc>
          <w:tcPr>
            <w:cnfStyle w:val="001000000000" w:firstRow="0" w:lastRow="0" w:firstColumn="1" w:lastColumn="0" w:oddVBand="0" w:evenVBand="0" w:oddHBand="0" w:evenHBand="0" w:firstRowFirstColumn="0" w:firstRowLastColumn="0" w:lastRowFirstColumn="0" w:lastRowLastColumn="0"/>
            <w:tcW w:w="421" w:type="dxa"/>
            <w:noWrap/>
            <w:vAlign w:val="center"/>
            <w:hideMark/>
          </w:tcPr>
          <w:p w:rsidRPr="006E6062" w:rsidR="00D65E42" w:rsidRDefault="00D65E42" w14:paraId="30EED2B4" w14:textId="77777777">
            <w:pPr>
              <w:jc w:val="center"/>
              <w:rPr>
                <w:rFonts w:eastAsia="Times New Roman"/>
                <w:color w:val="000000"/>
                <w:sz w:val="16"/>
                <w:szCs w:val="16"/>
              </w:rPr>
            </w:pPr>
            <w:r w:rsidRPr="006E6062">
              <w:rPr>
                <w:rFonts w:eastAsia="Times New Roman"/>
                <w:color w:val="000000"/>
                <w:sz w:val="16"/>
                <w:szCs w:val="16"/>
              </w:rPr>
              <w:t>6</w:t>
            </w:r>
          </w:p>
        </w:tc>
        <w:tc>
          <w:tcPr>
            <w:tcW w:w="2126" w:type="dxa"/>
            <w:noWrap/>
            <w:vAlign w:val="center"/>
            <w:hideMark/>
          </w:tcPr>
          <w:p w:rsidRPr="006E6062" w:rsidR="00D65E42" w:rsidRDefault="00D65E42" w14:paraId="5516067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sz w:val="16"/>
                <w:szCs w:val="16"/>
              </w:rPr>
              <w:t>CTP</w:t>
            </w:r>
          </w:p>
        </w:tc>
        <w:tc>
          <w:tcPr>
            <w:tcW w:w="1559" w:type="dxa"/>
            <w:noWrap/>
            <w:vAlign w:val="center"/>
            <w:hideMark/>
          </w:tcPr>
          <w:p w:rsidRPr="006E6062" w:rsidR="00D65E42" w:rsidRDefault="00D65E42" w14:paraId="4902596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1</w:t>
            </w:r>
          </w:p>
        </w:tc>
        <w:tc>
          <w:tcPr>
            <w:tcW w:w="1701" w:type="dxa"/>
            <w:noWrap/>
            <w:vAlign w:val="center"/>
            <w:hideMark/>
          </w:tcPr>
          <w:p w:rsidRPr="006E6062" w:rsidR="00D65E42" w:rsidRDefault="00D65E42" w14:paraId="7A2D506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sz w:val="16"/>
                <w:szCs w:val="16"/>
              </w:rPr>
              <w:t>104</w:t>
            </w:r>
          </w:p>
        </w:tc>
        <w:tc>
          <w:tcPr>
            <w:tcW w:w="1701" w:type="dxa"/>
            <w:noWrap/>
            <w:vAlign w:val="center"/>
            <w:hideMark/>
          </w:tcPr>
          <w:p w:rsidRPr="006E6062" w:rsidR="00D65E42" w:rsidRDefault="00D65E42" w14:paraId="3773A81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0</w:t>
            </w:r>
          </w:p>
        </w:tc>
        <w:tc>
          <w:tcPr>
            <w:tcW w:w="1320" w:type="dxa"/>
            <w:noWrap/>
            <w:vAlign w:val="center"/>
            <w:hideMark/>
          </w:tcPr>
          <w:p w:rsidRPr="006E6062" w:rsidR="00D65E42" w:rsidRDefault="00D65E42" w14:paraId="6B0528B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sz w:val="16"/>
                <w:szCs w:val="16"/>
              </w:rPr>
              <w:t>104</w:t>
            </w:r>
          </w:p>
        </w:tc>
      </w:tr>
      <w:tr w:rsidRPr="006E6062" w:rsidR="00D65E42" w:rsidTr="00217A38" w14:paraId="1EBCD190" w14:textId="7777777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21" w:type="dxa"/>
            <w:noWrap/>
            <w:vAlign w:val="center"/>
            <w:hideMark/>
          </w:tcPr>
          <w:p w:rsidRPr="006E6062" w:rsidR="00D65E42" w:rsidRDefault="00D65E42" w14:paraId="7DBEA433" w14:textId="77777777">
            <w:pPr>
              <w:jc w:val="center"/>
              <w:rPr>
                <w:rFonts w:eastAsia="Times New Roman"/>
                <w:color w:val="000000"/>
                <w:sz w:val="16"/>
                <w:szCs w:val="16"/>
              </w:rPr>
            </w:pPr>
            <w:r w:rsidRPr="006E6062">
              <w:rPr>
                <w:rFonts w:eastAsia="Times New Roman"/>
                <w:sz w:val="16"/>
                <w:szCs w:val="16"/>
              </w:rPr>
              <w:t>7</w:t>
            </w:r>
          </w:p>
        </w:tc>
        <w:tc>
          <w:tcPr>
            <w:tcW w:w="2126" w:type="dxa"/>
            <w:noWrap/>
            <w:vAlign w:val="center"/>
            <w:hideMark/>
          </w:tcPr>
          <w:p w:rsidRPr="006E6062" w:rsidR="00D65E42" w:rsidRDefault="00D65E42" w14:paraId="15AE2F5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sz w:val="16"/>
                <w:szCs w:val="16"/>
              </w:rPr>
              <w:t>ESTACIONES DE POLICÍA</w:t>
            </w:r>
          </w:p>
        </w:tc>
        <w:tc>
          <w:tcPr>
            <w:tcW w:w="1559" w:type="dxa"/>
            <w:noWrap/>
            <w:vAlign w:val="center"/>
            <w:hideMark/>
          </w:tcPr>
          <w:p w:rsidRPr="006E6062" w:rsidR="00D65E42" w:rsidRDefault="00D65E42" w14:paraId="565BDFE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sz w:val="16"/>
                <w:szCs w:val="16"/>
              </w:rPr>
              <w:t>24</w:t>
            </w:r>
          </w:p>
        </w:tc>
        <w:tc>
          <w:tcPr>
            <w:tcW w:w="1701" w:type="dxa"/>
            <w:noWrap/>
            <w:vAlign w:val="center"/>
            <w:hideMark/>
          </w:tcPr>
          <w:p w:rsidRPr="006E6062" w:rsidR="00D65E42" w:rsidRDefault="00D65E42" w14:paraId="1DAA321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sz w:val="16"/>
                <w:szCs w:val="16"/>
              </w:rPr>
              <w:t>302</w:t>
            </w:r>
          </w:p>
        </w:tc>
        <w:tc>
          <w:tcPr>
            <w:tcW w:w="1701" w:type="dxa"/>
            <w:noWrap/>
            <w:vAlign w:val="center"/>
            <w:hideMark/>
          </w:tcPr>
          <w:p w:rsidRPr="006E6062" w:rsidR="00D65E42" w:rsidRDefault="00D65E42" w14:paraId="255119B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sz w:val="16"/>
                <w:szCs w:val="16"/>
              </w:rPr>
              <w:t>0</w:t>
            </w:r>
          </w:p>
        </w:tc>
        <w:tc>
          <w:tcPr>
            <w:tcW w:w="1320" w:type="dxa"/>
            <w:noWrap/>
            <w:vAlign w:val="center"/>
            <w:hideMark/>
          </w:tcPr>
          <w:p w:rsidRPr="006E6062" w:rsidR="00D65E42" w:rsidRDefault="00D65E42" w14:paraId="335353A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sz w:val="16"/>
                <w:szCs w:val="16"/>
              </w:rPr>
              <w:t>302</w:t>
            </w:r>
          </w:p>
        </w:tc>
      </w:tr>
      <w:tr w:rsidRPr="006E6062" w:rsidR="00D65E42" w:rsidTr="00217A38" w14:paraId="168FF4BC" w14:textId="77777777">
        <w:trPr>
          <w:trHeight w:val="20"/>
        </w:trPr>
        <w:tc>
          <w:tcPr>
            <w:cnfStyle w:val="001000000000" w:firstRow="0" w:lastRow="0" w:firstColumn="1" w:lastColumn="0" w:oddVBand="0" w:evenVBand="0" w:oddHBand="0" w:evenHBand="0" w:firstRowFirstColumn="0" w:firstRowLastColumn="0" w:lastRowFirstColumn="0" w:lastRowLastColumn="0"/>
            <w:tcW w:w="2547" w:type="dxa"/>
            <w:gridSpan w:val="2"/>
            <w:noWrap/>
            <w:vAlign w:val="center"/>
            <w:hideMark/>
          </w:tcPr>
          <w:p w:rsidRPr="006E6062" w:rsidR="00D65E42" w:rsidRDefault="00D65E42" w14:paraId="4CC03503" w14:textId="77777777">
            <w:pPr>
              <w:jc w:val="center"/>
              <w:rPr>
                <w:rFonts w:eastAsia="Times New Roman"/>
                <w:color w:val="000000"/>
                <w:sz w:val="16"/>
                <w:szCs w:val="16"/>
              </w:rPr>
            </w:pPr>
            <w:r w:rsidRPr="006E6062">
              <w:rPr>
                <w:rFonts w:eastAsia="Times New Roman"/>
                <w:sz w:val="16"/>
                <w:szCs w:val="16"/>
              </w:rPr>
              <w:t>TOTAL</w:t>
            </w:r>
          </w:p>
        </w:tc>
        <w:tc>
          <w:tcPr>
            <w:tcW w:w="1559" w:type="dxa"/>
            <w:noWrap/>
            <w:vAlign w:val="center"/>
            <w:hideMark/>
          </w:tcPr>
          <w:p w:rsidRPr="006E6062" w:rsidR="00D65E42" w:rsidRDefault="00D65E42" w14:paraId="04BE9AA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bCs/>
                <w:color w:val="000000"/>
                <w:sz w:val="16"/>
                <w:szCs w:val="16"/>
              </w:rPr>
              <w:t>4739</w:t>
            </w:r>
          </w:p>
        </w:tc>
        <w:tc>
          <w:tcPr>
            <w:tcW w:w="1701" w:type="dxa"/>
            <w:noWrap/>
            <w:vAlign w:val="center"/>
            <w:hideMark/>
          </w:tcPr>
          <w:p w:rsidRPr="006E6062" w:rsidR="00D65E42" w:rsidRDefault="00D65E42" w14:paraId="1F405F2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bCs/>
                <w:sz w:val="16"/>
                <w:szCs w:val="16"/>
              </w:rPr>
              <w:t>5824</w:t>
            </w:r>
          </w:p>
        </w:tc>
        <w:tc>
          <w:tcPr>
            <w:tcW w:w="1701" w:type="dxa"/>
            <w:noWrap/>
            <w:vAlign w:val="center"/>
            <w:hideMark/>
          </w:tcPr>
          <w:p w:rsidRPr="006E6062" w:rsidR="00D65E42" w:rsidRDefault="00D65E42" w14:paraId="038F042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bCs/>
                <w:color w:val="000000"/>
                <w:sz w:val="16"/>
                <w:szCs w:val="16"/>
              </w:rPr>
              <w:t>4939</w:t>
            </w:r>
          </w:p>
        </w:tc>
        <w:tc>
          <w:tcPr>
            <w:tcW w:w="1320" w:type="dxa"/>
            <w:noWrap/>
            <w:vAlign w:val="center"/>
            <w:hideMark/>
          </w:tcPr>
          <w:p w:rsidRPr="006E6062" w:rsidR="00D65E42" w:rsidRDefault="00D65E42" w14:paraId="209F33B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bCs/>
                <w:color w:val="000000"/>
                <w:sz w:val="16"/>
                <w:szCs w:val="16"/>
              </w:rPr>
              <w:t>885</w:t>
            </w:r>
          </w:p>
        </w:tc>
      </w:tr>
    </w:tbl>
    <w:p w:rsidRPr="006E6062" w:rsidR="007D50F4" w:rsidP="009D0941" w:rsidRDefault="009D0941" w14:paraId="2E1D4485" w14:textId="0204AE5F">
      <w:pPr>
        <w:pStyle w:val="Descripcin"/>
        <w:jc w:val="center"/>
        <w:rPr>
          <w:color w:val="44546A"/>
        </w:rPr>
      </w:pPr>
      <w:bookmarkStart w:name="_Toc215650537" w:id="27"/>
      <w:r>
        <w:t xml:space="preserve">Tabla </w:t>
      </w:r>
      <w:r>
        <w:fldChar w:fldCharType="begin"/>
      </w:r>
      <w:r>
        <w:instrText> SEQ Tabla \* ARABIC </w:instrText>
      </w:r>
      <w:r>
        <w:fldChar w:fldCharType="separate"/>
      </w:r>
      <w:r w:rsidR="00041DFA">
        <w:rPr>
          <w:noProof/>
        </w:rPr>
        <w:t>2</w:t>
      </w:r>
      <w:r>
        <w:fldChar w:fldCharType="end"/>
      </w:r>
      <w:r w:rsidRPr="006E6062" w:rsidR="004272A7">
        <w:t xml:space="preserve">. </w:t>
      </w:r>
      <w:r w:rsidRPr="006E6062" w:rsidR="004272A7">
        <w:rPr>
          <w:color w:val="44546A"/>
        </w:rPr>
        <w:t>COMPONENTES POR CADA SUBSISTEMA SEGÚN ANEXO 1.</w:t>
      </w:r>
      <w:bookmarkEnd w:id="27"/>
    </w:p>
    <w:p w:rsidRPr="006E6062" w:rsidR="00817526" w:rsidP="00817526" w:rsidRDefault="00747199" w14:paraId="4712D8DA" w14:textId="77777777">
      <w:pPr>
        <w:pBdr>
          <w:top w:val="nil"/>
          <w:left w:val="nil"/>
          <w:bottom w:val="nil"/>
          <w:right w:val="nil"/>
          <w:between w:val="nil"/>
        </w:pBdr>
        <w:spacing w:after="200" w:line="240" w:lineRule="auto"/>
        <w:jc w:val="both"/>
        <w:rPr>
          <w:i/>
          <w:color w:val="000000"/>
        </w:rPr>
      </w:pPr>
      <w:r w:rsidRPr="006E6062">
        <w:rPr>
          <w:i/>
          <w:color w:val="000000"/>
        </w:rPr>
        <w:t>Los Centros de Monitoreo que actualmente están bajo la supervisión de la MEBOG para la operación y monitoreo de video vigilancia se relacionan a continuación:</w:t>
      </w:r>
      <w:bookmarkStart w:name="_heading=h.3jtnz0s" w:colFirst="0" w:colLast="0" w:id="28"/>
      <w:bookmarkEnd w:id="28"/>
    </w:p>
    <w:tbl>
      <w:tblPr>
        <w:tblStyle w:val="Tabladelista4-nfasis1"/>
        <w:tblW w:w="5000" w:type="pct"/>
        <w:tblLook w:val="04A0" w:firstRow="1" w:lastRow="0" w:firstColumn="1" w:lastColumn="0" w:noHBand="0" w:noVBand="1"/>
      </w:tblPr>
      <w:tblGrid>
        <w:gridCol w:w="379"/>
        <w:gridCol w:w="3551"/>
        <w:gridCol w:w="2904"/>
        <w:gridCol w:w="1994"/>
      </w:tblGrid>
      <w:tr w:rsidRPr="006E6062" w:rsidR="00817526" w:rsidTr="00217A38" w14:paraId="51B30579" w14:textId="77777777">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38" w:type="pct"/>
            <w:vAlign w:val="center"/>
          </w:tcPr>
          <w:p w:rsidRPr="006E6062" w:rsidR="00817526" w:rsidP="00217A38" w:rsidRDefault="00817526" w14:paraId="3B37B410" w14:textId="77777777">
            <w:pPr>
              <w:rPr>
                <w:rFonts w:eastAsia="Times New Roman"/>
                <w:sz w:val="16"/>
                <w:szCs w:val="16"/>
              </w:rPr>
            </w:pPr>
            <w:r w:rsidRPr="006E6062">
              <w:rPr>
                <w:rFonts w:eastAsia="Times New Roman"/>
                <w:sz w:val="16"/>
                <w:szCs w:val="16"/>
              </w:rPr>
              <w:t>N°</w:t>
            </w:r>
          </w:p>
        </w:tc>
        <w:tc>
          <w:tcPr>
            <w:tcW w:w="2154" w:type="pct"/>
            <w:vAlign w:val="center"/>
          </w:tcPr>
          <w:p w:rsidRPr="006E6062" w:rsidR="00817526" w:rsidP="00217A38" w:rsidRDefault="00817526" w14:paraId="6303A96B" w14:textId="77777777">
            <w:pPr>
              <w:cnfStyle w:val="100000000000" w:firstRow="1" w:lastRow="0" w:firstColumn="0" w:lastColumn="0" w:oddVBand="0" w:evenVBand="0" w:oddHBand="0" w:evenHBand="0" w:firstRowFirstColumn="0" w:firstRowLastColumn="0" w:lastRowFirstColumn="0" w:lastRowLastColumn="0"/>
              <w:rPr>
                <w:rFonts w:eastAsia="Times New Roman"/>
                <w:sz w:val="16"/>
                <w:szCs w:val="16"/>
              </w:rPr>
            </w:pPr>
            <w:r w:rsidRPr="006E6062">
              <w:rPr>
                <w:rFonts w:eastAsia="Times New Roman"/>
                <w:sz w:val="16"/>
                <w:szCs w:val="16"/>
              </w:rPr>
              <w:t>CENTRO DE MONITOREO</w:t>
            </w:r>
          </w:p>
        </w:tc>
        <w:tc>
          <w:tcPr>
            <w:tcW w:w="1246" w:type="pct"/>
            <w:noWrap/>
            <w:vAlign w:val="center"/>
            <w:hideMark/>
          </w:tcPr>
          <w:p w:rsidRPr="006E6062" w:rsidR="00817526" w:rsidP="00217A38" w:rsidRDefault="00817526" w14:paraId="1E876562" w14:textId="77777777">
            <w:pPr>
              <w:cnfStyle w:val="100000000000" w:firstRow="1"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sz w:val="16"/>
                <w:szCs w:val="16"/>
              </w:rPr>
              <w:t>DIRECCIÓN</w:t>
            </w:r>
          </w:p>
        </w:tc>
        <w:tc>
          <w:tcPr>
            <w:tcW w:w="1262" w:type="pct"/>
            <w:vAlign w:val="center"/>
          </w:tcPr>
          <w:p w:rsidRPr="006E6062" w:rsidR="00817526" w:rsidP="00217A38" w:rsidRDefault="00817526" w14:paraId="4B492F93" w14:textId="77777777">
            <w:pPr>
              <w:cnfStyle w:val="100000000000" w:firstRow="1" w:lastRow="0" w:firstColumn="0" w:lastColumn="0" w:oddVBand="0" w:evenVBand="0" w:oddHBand="0" w:evenHBand="0" w:firstRowFirstColumn="0" w:firstRowLastColumn="0" w:lastRowFirstColumn="0" w:lastRowLastColumn="0"/>
              <w:rPr>
                <w:rFonts w:eastAsia="Times New Roman"/>
                <w:sz w:val="16"/>
                <w:szCs w:val="16"/>
              </w:rPr>
            </w:pPr>
            <w:r w:rsidRPr="006E6062">
              <w:rPr>
                <w:rFonts w:eastAsia="Times New Roman"/>
                <w:sz w:val="16"/>
                <w:szCs w:val="16"/>
              </w:rPr>
              <w:t>LOCALIDAD</w:t>
            </w:r>
          </w:p>
        </w:tc>
      </w:tr>
      <w:tr w:rsidRPr="006E6062" w:rsidR="00817526" w:rsidTr="00217A38" w14:paraId="3769B6F6" w14:textId="77777777">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38" w:type="pct"/>
            <w:vAlign w:val="center"/>
          </w:tcPr>
          <w:p w:rsidRPr="006E6062" w:rsidR="00817526" w:rsidP="00217A38" w:rsidRDefault="00817526" w14:paraId="5BE5E273" w14:textId="77777777">
            <w:pPr>
              <w:rPr>
                <w:rFonts w:eastAsia="Times New Roman"/>
                <w:sz w:val="16"/>
                <w:szCs w:val="16"/>
              </w:rPr>
            </w:pPr>
            <w:r w:rsidRPr="006E6062">
              <w:rPr>
                <w:rFonts w:eastAsia="Times New Roman"/>
                <w:sz w:val="16"/>
                <w:szCs w:val="16"/>
              </w:rPr>
              <w:t>1</w:t>
            </w:r>
          </w:p>
        </w:tc>
        <w:tc>
          <w:tcPr>
            <w:tcW w:w="2154" w:type="pct"/>
            <w:vAlign w:val="center"/>
          </w:tcPr>
          <w:p w:rsidRPr="006E6062" w:rsidR="00817526" w:rsidP="00E73CD3" w:rsidRDefault="00817526" w14:paraId="1D2D3A69" w14:textId="77777777">
            <w:pPr>
              <w:cnfStyle w:val="000000100000" w:firstRow="0" w:lastRow="0" w:firstColumn="0" w:lastColumn="0" w:oddVBand="0" w:evenVBand="0" w:oddHBand="1" w:evenHBand="0" w:firstRowFirstColumn="0" w:firstRowLastColumn="0" w:lastRowFirstColumn="0" w:lastRowLastColumn="0"/>
              <w:rPr>
                <w:rFonts w:eastAsia="Times New Roman"/>
                <w:sz w:val="16"/>
                <w:szCs w:val="16"/>
              </w:rPr>
            </w:pPr>
            <w:r w:rsidRPr="006E6062">
              <w:rPr>
                <w:rFonts w:eastAsia="Times New Roman"/>
                <w:sz w:val="16"/>
                <w:szCs w:val="16"/>
              </w:rPr>
              <w:t>CENTRO DE COMANDO, CONTROL, CÓMPUTO Y COMUNICACIONES - C4</w:t>
            </w:r>
          </w:p>
        </w:tc>
        <w:tc>
          <w:tcPr>
            <w:tcW w:w="1246" w:type="pct"/>
            <w:noWrap/>
            <w:vAlign w:val="center"/>
            <w:hideMark/>
          </w:tcPr>
          <w:p w:rsidRPr="006E6062" w:rsidR="00817526" w:rsidP="00E73CD3" w:rsidRDefault="00817526" w14:paraId="6B267F72" w14:textId="77777777">
            <w:pP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sz w:val="16"/>
                <w:szCs w:val="16"/>
              </w:rPr>
              <w:t>CALLE 20 NO 68 A 06</w:t>
            </w:r>
          </w:p>
        </w:tc>
        <w:tc>
          <w:tcPr>
            <w:tcW w:w="1262" w:type="pct"/>
            <w:vAlign w:val="center"/>
          </w:tcPr>
          <w:p w:rsidRPr="006E6062" w:rsidR="00817526" w:rsidP="00E73CD3" w:rsidRDefault="00817526" w14:paraId="3EF4262F" w14:textId="77777777">
            <w:pPr>
              <w:cnfStyle w:val="000000100000" w:firstRow="0" w:lastRow="0" w:firstColumn="0" w:lastColumn="0" w:oddVBand="0" w:evenVBand="0" w:oddHBand="1" w:evenHBand="0" w:firstRowFirstColumn="0" w:firstRowLastColumn="0" w:lastRowFirstColumn="0" w:lastRowLastColumn="0"/>
              <w:rPr>
                <w:rFonts w:eastAsia="Times New Roman"/>
                <w:sz w:val="16"/>
                <w:szCs w:val="16"/>
              </w:rPr>
            </w:pPr>
            <w:r w:rsidRPr="006E6062">
              <w:rPr>
                <w:rFonts w:eastAsia="Times New Roman"/>
                <w:sz w:val="16"/>
                <w:szCs w:val="16"/>
              </w:rPr>
              <w:t>PUENTE ARANDA</w:t>
            </w:r>
          </w:p>
        </w:tc>
      </w:tr>
      <w:tr w:rsidRPr="006E6062" w:rsidR="00817526" w:rsidTr="00217A38" w14:paraId="027EF67B" w14:textId="77777777">
        <w:trPr>
          <w:trHeight w:val="113"/>
        </w:trPr>
        <w:tc>
          <w:tcPr>
            <w:cnfStyle w:val="001000000000" w:firstRow="0" w:lastRow="0" w:firstColumn="1" w:lastColumn="0" w:oddVBand="0" w:evenVBand="0" w:oddHBand="0" w:evenHBand="0" w:firstRowFirstColumn="0" w:firstRowLastColumn="0" w:lastRowFirstColumn="0" w:lastRowLastColumn="0"/>
            <w:tcW w:w="338" w:type="pct"/>
            <w:vAlign w:val="center"/>
          </w:tcPr>
          <w:p w:rsidRPr="006E6062" w:rsidR="00817526" w:rsidP="00217A38" w:rsidRDefault="00817526" w14:paraId="6D9CC5B2" w14:textId="77777777">
            <w:pPr>
              <w:rPr>
                <w:rFonts w:eastAsia="Times New Roman"/>
                <w:color w:val="000000"/>
                <w:sz w:val="16"/>
                <w:szCs w:val="16"/>
              </w:rPr>
            </w:pPr>
            <w:r w:rsidRPr="006E6062">
              <w:rPr>
                <w:rFonts w:eastAsia="Times New Roman"/>
                <w:color w:val="000000"/>
                <w:sz w:val="16"/>
                <w:szCs w:val="16"/>
              </w:rPr>
              <w:t>2</w:t>
            </w:r>
          </w:p>
        </w:tc>
        <w:tc>
          <w:tcPr>
            <w:tcW w:w="2154" w:type="pct"/>
            <w:vAlign w:val="center"/>
          </w:tcPr>
          <w:p w:rsidRPr="006E6062" w:rsidR="00817526" w:rsidP="00E73CD3" w:rsidRDefault="00817526" w14:paraId="32591EB3" w14:textId="77777777">
            <w:pP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CENTRO DE MONITOREO ENGATIVÁ</w:t>
            </w:r>
          </w:p>
        </w:tc>
        <w:tc>
          <w:tcPr>
            <w:tcW w:w="1246" w:type="pct"/>
            <w:noWrap/>
            <w:vAlign w:val="center"/>
            <w:hideMark/>
          </w:tcPr>
          <w:p w:rsidRPr="006E6062" w:rsidR="00817526" w:rsidP="00E73CD3" w:rsidRDefault="00817526" w14:paraId="1FFB7532" w14:textId="77777777">
            <w:pP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KR 78A NO. 70 – 54</w:t>
            </w:r>
          </w:p>
        </w:tc>
        <w:tc>
          <w:tcPr>
            <w:tcW w:w="1262" w:type="pct"/>
            <w:vAlign w:val="center"/>
          </w:tcPr>
          <w:p w:rsidRPr="006E6062" w:rsidR="00817526" w:rsidP="00E73CD3" w:rsidRDefault="00817526" w14:paraId="0CCBD389" w14:textId="77777777">
            <w:pP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ENGATIVÁ</w:t>
            </w:r>
          </w:p>
        </w:tc>
      </w:tr>
      <w:tr w:rsidRPr="006E6062" w:rsidR="00817526" w:rsidTr="00217A38" w14:paraId="3B173A81" w14:textId="77777777">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38" w:type="pct"/>
            <w:vAlign w:val="center"/>
          </w:tcPr>
          <w:p w:rsidRPr="006E6062" w:rsidR="00817526" w:rsidP="00217A38" w:rsidRDefault="00817526" w14:paraId="5BC279A4" w14:textId="77777777">
            <w:pPr>
              <w:rPr>
                <w:rFonts w:eastAsia="Times New Roman"/>
                <w:sz w:val="16"/>
                <w:szCs w:val="16"/>
              </w:rPr>
            </w:pPr>
            <w:r w:rsidRPr="006E6062">
              <w:rPr>
                <w:rFonts w:eastAsia="Times New Roman"/>
                <w:sz w:val="16"/>
                <w:szCs w:val="16"/>
              </w:rPr>
              <w:t>3</w:t>
            </w:r>
          </w:p>
        </w:tc>
        <w:tc>
          <w:tcPr>
            <w:tcW w:w="2154" w:type="pct"/>
            <w:vAlign w:val="center"/>
          </w:tcPr>
          <w:p w:rsidRPr="006E6062" w:rsidR="00817526" w:rsidP="00E73CD3" w:rsidRDefault="00817526" w14:paraId="4EC161D2" w14:textId="77777777">
            <w:pPr>
              <w:cnfStyle w:val="000000100000" w:firstRow="0" w:lastRow="0" w:firstColumn="0" w:lastColumn="0" w:oddVBand="0" w:evenVBand="0" w:oddHBand="1" w:evenHBand="0" w:firstRowFirstColumn="0" w:firstRowLastColumn="0" w:lastRowFirstColumn="0" w:lastRowLastColumn="0"/>
              <w:rPr>
                <w:rFonts w:eastAsia="Times New Roman"/>
                <w:sz w:val="16"/>
                <w:szCs w:val="16"/>
              </w:rPr>
            </w:pPr>
            <w:r w:rsidRPr="006E6062">
              <w:rPr>
                <w:rFonts w:eastAsia="Times New Roman"/>
                <w:sz w:val="16"/>
                <w:szCs w:val="16"/>
              </w:rPr>
              <w:t>CENTRO DE MONITOREO BARRIOS UNIDOS</w:t>
            </w:r>
          </w:p>
        </w:tc>
        <w:tc>
          <w:tcPr>
            <w:tcW w:w="1246" w:type="pct"/>
            <w:noWrap/>
            <w:vAlign w:val="center"/>
            <w:hideMark/>
          </w:tcPr>
          <w:p w:rsidRPr="006E6062" w:rsidR="00817526" w:rsidP="00E73CD3" w:rsidRDefault="00817526" w14:paraId="6BD28C94" w14:textId="77777777">
            <w:pP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sz w:val="16"/>
                <w:szCs w:val="16"/>
              </w:rPr>
              <w:t>ESTACIÓN POLICÍA CALLE 72 # 62-81</w:t>
            </w:r>
          </w:p>
        </w:tc>
        <w:tc>
          <w:tcPr>
            <w:tcW w:w="1262" w:type="pct"/>
            <w:vAlign w:val="center"/>
          </w:tcPr>
          <w:p w:rsidRPr="006E6062" w:rsidR="00817526" w:rsidP="00E73CD3" w:rsidRDefault="00817526" w14:paraId="0767FB10" w14:textId="77777777">
            <w:pPr>
              <w:cnfStyle w:val="000000100000" w:firstRow="0" w:lastRow="0" w:firstColumn="0" w:lastColumn="0" w:oddVBand="0" w:evenVBand="0" w:oddHBand="1" w:evenHBand="0" w:firstRowFirstColumn="0" w:firstRowLastColumn="0" w:lastRowFirstColumn="0" w:lastRowLastColumn="0"/>
              <w:rPr>
                <w:rFonts w:eastAsia="Times New Roman"/>
                <w:sz w:val="16"/>
                <w:szCs w:val="16"/>
              </w:rPr>
            </w:pPr>
            <w:r w:rsidRPr="006E6062">
              <w:rPr>
                <w:rFonts w:eastAsia="Times New Roman"/>
                <w:sz w:val="16"/>
                <w:szCs w:val="16"/>
              </w:rPr>
              <w:t>BARRIOS UNIDOS</w:t>
            </w:r>
          </w:p>
        </w:tc>
      </w:tr>
      <w:tr w:rsidRPr="006E6062" w:rsidR="00817526" w:rsidTr="00217A38" w14:paraId="0DCC22BB" w14:textId="77777777">
        <w:trPr>
          <w:trHeight w:val="113"/>
        </w:trPr>
        <w:tc>
          <w:tcPr>
            <w:cnfStyle w:val="001000000000" w:firstRow="0" w:lastRow="0" w:firstColumn="1" w:lastColumn="0" w:oddVBand="0" w:evenVBand="0" w:oddHBand="0" w:evenHBand="0" w:firstRowFirstColumn="0" w:firstRowLastColumn="0" w:lastRowFirstColumn="0" w:lastRowLastColumn="0"/>
            <w:tcW w:w="338" w:type="pct"/>
            <w:vAlign w:val="center"/>
          </w:tcPr>
          <w:p w:rsidRPr="006E6062" w:rsidR="00817526" w:rsidP="00217A38" w:rsidRDefault="00817526" w14:paraId="052C285B" w14:textId="77777777">
            <w:pPr>
              <w:rPr>
                <w:rFonts w:eastAsia="Times New Roman"/>
                <w:color w:val="000000"/>
                <w:sz w:val="16"/>
                <w:szCs w:val="16"/>
              </w:rPr>
            </w:pPr>
            <w:r w:rsidRPr="006E6062">
              <w:rPr>
                <w:rFonts w:eastAsia="Times New Roman"/>
                <w:color w:val="000000"/>
                <w:sz w:val="16"/>
                <w:szCs w:val="16"/>
              </w:rPr>
              <w:t>4</w:t>
            </w:r>
          </w:p>
        </w:tc>
        <w:tc>
          <w:tcPr>
            <w:tcW w:w="2154" w:type="pct"/>
            <w:vAlign w:val="center"/>
          </w:tcPr>
          <w:p w:rsidRPr="006E6062" w:rsidR="00817526" w:rsidP="00E73CD3" w:rsidRDefault="00817526" w14:paraId="0A14D519" w14:textId="77777777">
            <w:pP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CENTRO DE MONITOREO TEUSAQUILLO</w:t>
            </w:r>
          </w:p>
        </w:tc>
        <w:tc>
          <w:tcPr>
            <w:tcW w:w="1246" w:type="pct"/>
            <w:noWrap/>
            <w:vAlign w:val="center"/>
            <w:hideMark/>
          </w:tcPr>
          <w:p w:rsidRPr="006E6062" w:rsidR="00817526" w:rsidP="00E73CD3" w:rsidRDefault="00817526" w14:paraId="5C3FCFBC" w14:textId="77777777">
            <w:pP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ESTACIÓN POLICÍA CRA 13 # 39-86</w:t>
            </w:r>
          </w:p>
        </w:tc>
        <w:tc>
          <w:tcPr>
            <w:tcW w:w="1262" w:type="pct"/>
            <w:vAlign w:val="center"/>
          </w:tcPr>
          <w:p w:rsidRPr="006E6062" w:rsidR="00817526" w:rsidP="00E73CD3" w:rsidRDefault="00817526" w14:paraId="17114D38" w14:textId="77777777">
            <w:pP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TEUSAQUILLO</w:t>
            </w:r>
          </w:p>
        </w:tc>
      </w:tr>
      <w:tr w:rsidRPr="006E6062" w:rsidR="00817526" w:rsidTr="00217A38" w14:paraId="57D915ED" w14:textId="77777777">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38" w:type="pct"/>
            <w:vAlign w:val="center"/>
          </w:tcPr>
          <w:p w:rsidRPr="006E6062" w:rsidR="00817526" w:rsidP="00217A38" w:rsidRDefault="00817526" w14:paraId="6B5D1B0D" w14:textId="77777777">
            <w:pPr>
              <w:rPr>
                <w:rFonts w:eastAsia="Times New Roman"/>
                <w:sz w:val="16"/>
                <w:szCs w:val="16"/>
              </w:rPr>
            </w:pPr>
            <w:r w:rsidRPr="006E6062">
              <w:rPr>
                <w:rFonts w:eastAsia="Times New Roman"/>
                <w:sz w:val="16"/>
                <w:szCs w:val="16"/>
              </w:rPr>
              <w:t>5</w:t>
            </w:r>
          </w:p>
        </w:tc>
        <w:tc>
          <w:tcPr>
            <w:tcW w:w="2154" w:type="pct"/>
            <w:vAlign w:val="center"/>
          </w:tcPr>
          <w:p w:rsidRPr="006E6062" w:rsidR="00817526" w:rsidP="00E73CD3" w:rsidRDefault="00817526" w14:paraId="6DE3A79F" w14:textId="77777777">
            <w:pPr>
              <w:cnfStyle w:val="000000100000" w:firstRow="0" w:lastRow="0" w:firstColumn="0" w:lastColumn="0" w:oddVBand="0" w:evenVBand="0" w:oddHBand="1" w:evenHBand="0" w:firstRowFirstColumn="0" w:firstRowLastColumn="0" w:lastRowFirstColumn="0" w:lastRowLastColumn="0"/>
              <w:rPr>
                <w:rFonts w:eastAsia="Times New Roman"/>
                <w:sz w:val="16"/>
                <w:szCs w:val="16"/>
              </w:rPr>
            </w:pPr>
            <w:r w:rsidRPr="006E6062">
              <w:rPr>
                <w:rFonts w:eastAsia="Times New Roman"/>
                <w:sz w:val="16"/>
                <w:szCs w:val="16"/>
              </w:rPr>
              <w:t>CENTRO DE MONITOREO KENNEDY</w:t>
            </w:r>
          </w:p>
        </w:tc>
        <w:tc>
          <w:tcPr>
            <w:tcW w:w="1246" w:type="pct"/>
            <w:noWrap/>
            <w:vAlign w:val="center"/>
            <w:hideMark/>
          </w:tcPr>
          <w:p w:rsidRPr="006E6062" w:rsidR="00817526" w:rsidP="00E73CD3" w:rsidRDefault="00817526" w14:paraId="51A2802A" w14:textId="77777777">
            <w:pP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sz w:val="16"/>
                <w:szCs w:val="16"/>
              </w:rPr>
              <w:t>TRANSVERSAL 78 K CON CALLE 41 D SUR</w:t>
            </w:r>
          </w:p>
        </w:tc>
        <w:tc>
          <w:tcPr>
            <w:tcW w:w="1262" w:type="pct"/>
            <w:vAlign w:val="center"/>
          </w:tcPr>
          <w:p w:rsidRPr="006E6062" w:rsidR="00817526" w:rsidP="00E73CD3" w:rsidRDefault="00817526" w14:paraId="621B9968" w14:textId="77777777">
            <w:pPr>
              <w:cnfStyle w:val="000000100000" w:firstRow="0" w:lastRow="0" w:firstColumn="0" w:lastColumn="0" w:oddVBand="0" w:evenVBand="0" w:oddHBand="1" w:evenHBand="0" w:firstRowFirstColumn="0" w:firstRowLastColumn="0" w:lastRowFirstColumn="0" w:lastRowLastColumn="0"/>
              <w:rPr>
                <w:rFonts w:eastAsia="Times New Roman"/>
                <w:sz w:val="16"/>
                <w:szCs w:val="16"/>
              </w:rPr>
            </w:pPr>
            <w:r w:rsidRPr="006E6062">
              <w:rPr>
                <w:rFonts w:eastAsia="Times New Roman"/>
                <w:sz w:val="16"/>
                <w:szCs w:val="16"/>
              </w:rPr>
              <w:t>KENNEDY</w:t>
            </w:r>
          </w:p>
        </w:tc>
      </w:tr>
      <w:tr w:rsidRPr="006E6062" w:rsidR="00817526" w:rsidTr="00217A38" w14:paraId="68025F97" w14:textId="77777777">
        <w:trPr>
          <w:trHeight w:val="113"/>
        </w:trPr>
        <w:tc>
          <w:tcPr>
            <w:cnfStyle w:val="001000000000" w:firstRow="0" w:lastRow="0" w:firstColumn="1" w:lastColumn="0" w:oddVBand="0" w:evenVBand="0" w:oddHBand="0" w:evenHBand="0" w:firstRowFirstColumn="0" w:firstRowLastColumn="0" w:lastRowFirstColumn="0" w:lastRowLastColumn="0"/>
            <w:tcW w:w="338" w:type="pct"/>
            <w:vAlign w:val="center"/>
          </w:tcPr>
          <w:p w:rsidRPr="006E6062" w:rsidR="00817526" w:rsidP="00217A38" w:rsidRDefault="00817526" w14:paraId="3E2B1B8F" w14:textId="77777777">
            <w:pPr>
              <w:rPr>
                <w:rFonts w:eastAsia="Times New Roman"/>
                <w:color w:val="000000"/>
                <w:sz w:val="16"/>
                <w:szCs w:val="16"/>
              </w:rPr>
            </w:pPr>
            <w:r w:rsidRPr="006E6062">
              <w:rPr>
                <w:rFonts w:eastAsia="Times New Roman"/>
                <w:color w:val="000000"/>
                <w:sz w:val="16"/>
                <w:szCs w:val="16"/>
              </w:rPr>
              <w:t>6</w:t>
            </w:r>
          </w:p>
        </w:tc>
        <w:tc>
          <w:tcPr>
            <w:tcW w:w="2154" w:type="pct"/>
            <w:vAlign w:val="center"/>
          </w:tcPr>
          <w:p w:rsidRPr="006E6062" w:rsidR="00817526" w:rsidP="00E73CD3" w:rsidRDefault="00817526" w14:paraId="16CD1D76" w14:textId="77777777">
            <w:pP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CENTRO DE MONITOREO CHAPINERO</w:t>
            </w:r>
          </w:p>
        </w:tc>
        <w:tc>
          <w:tcPr>
            <w:tcW w:w="1246" w:type="pct"/>
            <w:noWrap/>
            <w:vAlign w:val="center"/>
            <w:hideMark/>
          </w:tcPr>
          <w:p w:rsidRPr="006E6062" w:rsidR="00817526" w:rsidP="00E73CD3" w:rsidRDefault="00817526" w14:paraId="55EFE98B" w14:textId="77777777">
            <w:pP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KR 1 CALLE 57-00</w:t>
            </w:r>
          </w:p>
        </w:tc>
        <w:tc>
          <w:tcPr>
            <w:tcW w:w="1262" w:type="pct"/>
            <w:vAlign w:val="center"/>
          </w:tcPr>
          <w:p w:rsidRPr="006E6062" w:rsidR="00817526" w:rsidP="00E73CD3" w:rsidRDefault="00817526" w14:paraId="6FDF63BE" w14:textId="77777777">
            <w:pP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CHAPINERO</w:t>
            </w:r>
          </w:p>
        </w:tc>
      </w:tr>
      <w:tr w:rsidRPr="006E6062" w:rsidR="00817526" w:rsidTr="00217A38" w14:paraId="316744D7" w14:textId="77777777">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38" w:type="pct"/>
            <w:vAlign w:val="center"/>
          </w:tcPr>
          <w:p w:rsidRPr="006E6062" w:rsidR="00817526" w:rsidP="00217A38" w:rsidRDefault="00817526" w14:paraId="3E1A0F87" w14:textId="77777777">
            <w:pPr>
              <w:rPr>
                <w:rFonts w:eastAsia="Times New Roman"/>
                <w:sz w:val="16"/>
                <w:szCs w:val="16"/>
              </w:rPr>
            </w:pPr>
            <w:r w:rsidRPr="006E6062">
              <w:rPr>
                <w:rFonts w:eastAsia="Times New Roman"/>
                <w:sz w:val="16"/>
                <w:szCs w:val="16"/>
              </w:rPr>
              <w:t>7</w:t>
            </w:r>
          </w:p>
        </w:tc>
        <w:tc>
          <w:tcPr>
            <w:tcW w:w="2154" w:type="pct"/>
            <w:vAlign w:val="center"/>
          </w:tcPr>
          <w:p w:rsidRPr="006E6062" w:rsidR="00817526" w:rsidP="00E73CD3" w:rsidRDefault="00817526" w14:paraId="08D2888F" w14:textId="77777777">
            <w:pPr>
              <w:cnfStyle w:val="000000100000" w:firstRow="0" w:lastRow="0" w:firstColumn="0" w:lastColumn="0" w:oddVBand="0" w:evenVBand="0" w:oddHBand="1" w:evenHBand="0" w:firstRowFirstColumn="0" w:firstRowLastColumn="0" w:lastRowFirstColumn="0" w:lastRowLastColumn="0"/>
              <w:rPr>
                <w:rFonts w:eastAsia="Times New Roman"/>
                <w:sz w:val="16"/>
                <w:szCs w:val="16"/>
              </w:rPr>
            </w:pPr>
            <w:r w:rsidRPr="006E6062">
              <w:rPr>
                <w:rFonts w:eastAsia="Times New Roman"/>
                <w:sz w:val="16"/>
                <w:szCs w:val="16"/>
              </w:rPr>
              <w:t>CENTRO DE MONITOREO CIUDAD BOLÍVAR</w:t>
            </w:r>
          </w:p>
        </w:tc>
        <w:tc>
          <w:tcPr>
            <w:tcW w:w="1246" w:type="pct"/>
            <w:noWrap/>
            <w:vAlign w:val="center"/>
            <w:hideMark/>
          </w:tcPr>
          <w:p w:rsidRPr="006E6062" w:rsidR="00817526" w:rsidP="00E73CD3" w:rsidRDefault="00817526" w14:paraId="0FCD999D" w14:textId="77777777">
            <w:pP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sz w:val="16"/>
                <w:szCs w:val="16"/>
              </w:rPr>
              <w:t>DIAGONAL 70 SUR CON TRANSVERSAL 54</w:t>
            </w:r>
          </w:p>
        </w:tc>
        <w:tc>
          <w:tcPr>
            <w:tcW w:w="1262" w:type="pct"/>
            <w:vAlign w:val="center"/>
          </w:tcPr>
          <w:p w:rsidRPr="006E6062" w:rsidR="00817526" w:rsidP="00E73CD3" w:rsidRDefault="00817526" w14:paraId="5D8AD055" w14:textId="77777777">
            <w:pPr>
              <w:cnfStyle w:val="000000100000" w:firstRow="0" w:lastRow="0" w:firstColumn="0" w:lastColumn="0" w:oddVBand="0" w:evenVBand="0" w:oddHBand="1" w:evenHBand="0" w:firstRowFirstColumn="0" w:firstRowLastColumn="0" w:lastRowFirstColumn="0" w:lastRowLastColumn="0"/>
              <w:rPr>
                <w:rFonts w:eastAsia="Times New Roman"/>
                <w:sz w:val="16"/>
                <w:szCs w:val="16"/>
              </w:rPr>
            </w:pPr>
            <w:r w:rsidRPr="006E6062">
              <w:rPr>
                <w:rFonts w:eastAsia="Times New Roman"/>
                <w:sz w:val="16"/>
                <w:szCs w:val="16"/>
              </w:rPr>
              <w:t>CIUDAD BOLÍVAR</w:t>
            </w:r>
          </w:p>
        </w:tc>
      </w:tr>
      <w:tr w:rsidRPr="006E6062" w:rsidR="00817526" w:rsidTr="00217A38" w14:paraId="13F4BD7B" w14:textId="77777777">
        <w:trPr>
          <w:trHeight w:val="113"/>
        </w:trPr>
        <w:tc>
          <w:tcPr>
            <w:cnfStyle w:val="001000000000" w:firstRow="0" w:lastRow="0" w:firstColumn="1" w:lastColumn="0" w:oddVBand="0" w:evenVBand="0" w:oddHBand="0" w:evenHBand="0" w:firstRowFirstColumn="0" w:firstRowLastColumn="0" w:lastRowFirstColumn="0" w:lastRowLastColumn="0"/>
            <w:tcW w:w="338" w:type="pct"/>
            <w:vAlign w:val="center"/>
          </w:tcPr>
          <w:p w:rsidRPr="006E6062" w:rsidR="00817526" w:rsidP="00217A38" w:rsidRDefault="00817526" w14:paraId="61C8BE86" w14:textId="77777777">
            <w:pPr>
              <w:rPr>
                <w:rFonts w:eastAsia="Times New Roman"/>
                <w:color w:val="000000"/>
                <w:sz w:val="16"/>
                <w:szCs w:val="16"/>
              </w:rPr>
            </w:pPr>
            <w:r w:rsidRPr="006E6062">
              <w:rPr>
                <w:rFonts w:eastAsia="Times New Roman"/>
                <w:color w:val="000000"/>
                <w:sz w:val="16"/>
                <w:szCs w:val="16"/>
              </w:rPr>
              <w:t>8</w:t>
            </w:r>
          </w:p>
        </w:tc>
        <w:tc>
          <w:tcPr>
            <w:tcW w:w="2154" w:type="pct"/>
            <w:vAlign w:val="center"/>
          </w:tcPr>
          <w:p w:rsidRPr="006E6062" w:rsidR="00817526" w:rsidP="00E73CD3" w:rsidRDefault="00817526" w14:paraId="6D421363" w14:textId="77777777">
            <w:pP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CENTRO DE MONITOREO PUENTE ARANDA</w:t>
            </w:r>
          </w:p>
        </w:tc>
        <w:tc>
          <w:tcPr>
            <w:tcW w:w="1246" w:type="pct"/>
            <w:noWrap/>
            <w:vAlign w:val="center"/>
            <w:hideMark/>
          </w:tcPr>
          <w:p w:rsidRPr="006E6062" w:rsidR="00817526" w:rsidP="00E73CD3" w:rsidRDefault="00817526" w14:paraId="1AEEAEB5" w14:textId="77777777">
            <w:pP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CRA 39 CON CALLE 10</w:t>
            </w:r>
          </w:p>
        </w:tc>
        <w:tc>
          <w:tcPr>
            <w:tcW w:w="1262" w:type="pct"/>
            <w:vAlign w:val="center"/>
          </w:tcPr>
          <w:p w:rsidRPr="006E6062" w:rsidR="00817526" w:rsidP="00E73CD3" w:rsidRDefault="00817526" w14:paraId="51B12567" w14:textId="77777777">
            <w:pP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PUENTE ARANDA</w:t>
            </w:r>
          </w:p>
        </w:tc>
      </w:tr>
      <w:tr w:rsidRPr="006E6062" w:rsidR="00817526" w:rsidTr="00217A38" w14:paraId="13C0F8F5" w14:textId="77777777">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38" w:type="pct"/>
            <w:vAlign w:val="center"/>
          </w:tcPr>
          <w:p w:rsidRPr="006E6062" w:rsidR="00817526" w:rsidP="00217A38" w:rsidRDefault="00817526" w14:paraId="2F15E217" w14:textId="77777777">
            <w:pPr>
              <w:rPr>
                <w:rFonts w:eastAsia="Times New Roman"/>
                <w:color w:val="000000"/>
                <w:sz w:val="16"/>
                <w:szCs w:val="16"/>
              </w:rPr>
            </w:pPr>
            <w:r w:rsidRPr="006E6062">
              <w:rPr>
                <w:rFonts w:eastAsia="Times New Roman"/>
                <w:color w:val="000000"/>
                <w:sz w:val="16"/>
                <w:szCs w:val="16"/>
              </w:rPr>
              <w:t>9</w:t>
            </w:r>
          </w:p>
        </w:tc>
        <w:tc>
          <w:tcPr>
            <w:tcW w:w="2154" w:type="pct"/>
            <w:vAlign w:val="center"/>
          </w:tcPr>
          <w:p w:rsidRPr="006E6062" w:rsidR="00817526" w:rsidP="00E73CD3" w:rsidRDefault="00817526" w14:paraId="758F4DFD" w14:textId="77777777">
            <w:pP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CENTRO DE MONITOREO USAQUÉN</w:t>
            </w:r>
          </w:p>
        </w:tc>
        <w:tc>
          <w:tcPr>
            <w:tcW w:w="1246" w:type="pct"/>
            <w:noWrap/>
            <w:vAlign w:val="center"/>
            <w:hideMark/>
          </w:tcPr>
          <w:p w:rsidRPr="006E6062" w:rsidR="00817526" w:rsidP="00E73CD3" w:rsidRDefault="00817526" w14:paraId="15AFE79C" w14:textId="77777777">
            <w:pP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CL. 165 #8A-99</w:t>
            </w:r>
          </w:p>
        </w:tc>
        <w:tc>
          <w:tcPr>
            <w:tcW w:w="1262" w:type="pct"/>
            <w:vAlign w:val="center"/>
          </w:tcPr>
          <w:p w:rsidRPr="006E6062" w:rsidR="00817526" w:rsidP="00E73CD3" w:rsidRDefault="00817526" w14:paraId="18551986" w14:textId="77777777">
            <w:pP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USAQUÉN</w:t>
            </w:r>
          </w:p>
        </w:tc>
      </w:tr>
      <w:tr w:rsidRPr="006E6062" w:rsidR="00817526" w:rsidTr="00217A38" w14:paraId="2EB50954" w14:textId="77777777">
        <w:trPr>
          <w:trHeight w:val="113"/>
        </w:trPr>
        <w:tc>
          <w:tcPr>
            <w:cnfStyle w:val="001000000000" w:firstRow="0" w:lastRow="0" w:firstColumn="1" w:lastColumn="0" w:oddVBand="0" w:evenVBand="0" w:oddHBand="0" w:evenHBand="0" w:firstRowFirstColumn="0" w:firstRowLastColumn="0" w:lastRowFirstColumn="0" w:lastRowLastColumn="0"/>
            <w:tcW w:w="338" w:type="pct"/>
            <w:vAlign w:val="center"/>
          </w:tcPr>
          <w:p w:rsidRPr="006E6062" w:rsidR="00817526" w:rsidP="00217A38" w:rsidRDefault="00817526" w14:paraId="6D1B8939" w14:textId="77777777">
            <w:pPr>
              <w:rPr>
                <w:rFonts w:eastAsia="Times New Roman"/>
                <w:color w:val="000000"/>
                <w:sz w:val="16"/>
                <w:szCs w:val="16"/>
              </w:rPr>
            </w:pPr>
            <w:r w:rsidRPr="006E6062">
              <w:rPr>
                <w:rFonts w:eastAsia="Times New Roman"/>
                <w:color w:val="000000"/>
                <w:sz w:val="16"/>
                <w:szCs w:val="16"/>
              </w:rPr>
              <w:t>10</w:t>
            </w:r>
          </w:p>
        </w:tc>
        <w:tc>
          <w:tcPr>
            <w:tcW w:w="2154" w:type="pct"/>
            <w:vAlign w:val="center"/>
          </w:tcPr>
          <w:p w:rsidRPr="006E6062" w:rsidR="00817526" w:rsidP="00E73CD3" w:rsidRDefault="00817526" w14:paraId="546C2EB7" w14:textId="77777777">
            <w:pP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CENTRO DE MONITOREO RAFAEL URIBE URIBE</w:t>
            </w:r>
          </w:p>
        </w:tc>
        <w:tc>
          <w:tcPr>
            <w:tcW w:w="1246" w:type="pct"/>
            <w:noWrap/>
            <w:vAlign w:val="center"/>
          </w:tcPr>
          <w:p w:rsidRPr="006E6062" w:rsidR="00817526" w:rsidP="00E73CD3" w:rsidRDefault="00817526" w14:paraId="5549089B" w14:textId="77777777">
            <w:pP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sz w:val="16"/>
                <w:szCs w:val="16"/>
              </w:rPr>
              <w:t>Calle 27 Sur #24-39</w:t>
            </w:r>
          </w:p>
        </w:tc>
        <w:tc>
          <w:tcPr>
            <w:tcW w:w="1262" w:type="pct"/>
            <w:vAlign w:val="center"/>
          </w:tcPr>
          <w:p w:rsidRPr="006E6062" w:rsidR="00817526" w:rsidP="00E73CD3" w:rsidRDefault="00817526" w14:paraId="6DDC1240" w14:textId="77777777">
            <w:pP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sz w:val="16"/>
                <w:szCs w:val="16"/>
              </w:rPr>
              <w:t>Calle 27 Sur #24-39</w:t>
            </w:r>
          </w:p>
        </w:tc>
      </w:tr>
      <w:tr w:rsidRPr="006E6062" w:rsidR="00817526" w:rsidTr="00217A38" w14:paraId="4675CCE4" w14:textId="77777777">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38" w:type="pct"/>
            <w:vAlign w:val="center"/>
          </w:tcPr>
          <w:p w:rsidRPr="006E6062" w:rsidR="00817526" w:rsidP="00217A38" w:rsidRDefault="00817526" w14:paraId="72339A87" w14:textId="77777777">
            <w:pPr>
              <w:rPr>
                <w:rFonts w:eastAsia="Times New Roman"/>
                <w:color w:val="000000"/>
                <w:sz w:val="16"/>
                <w:szCs w:val="16"/>
              </w:rPr>
            </w:pPr>
            <w:r w:rsidRPr="006E6062">
              <w:rPr>
                <w:rFonts w:eastAsia="Times New Roman"/>
                <w:color w:val="000000"/>
                <w:sz w:val="16"/>
                <w:szCs w:val="16"/>
              </w:rPr>
              <w:t>11</w:t>
            </w:r>
          </w:p>
        </w:tc>
        <w:tc>
          <w:tcPr>
            <w:tcW w:w="2154" w:type="pct"/>
            <w:vAlign w:val="center"/>
          </w:tcPr>
          <w:p w:rsidRPr="006E6062" w:rsidR="00817526" w:rsidP="00E73CD3" w:rsidRDefault="00817526" w14:paraId="40BC2408" w14:textId="77777777">
            <w:pP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CENTRO DE MONITOREO SANTA FE</w:t>
            </w:r>
          </w:p>
        </w:tc>
        <w:tc>
          <w:tcPr>
            <w:tcW w:w="1246" w:type="pct"/>
            <w:noWrap/>
            <w:vAlign w:val="center"/>
          </w:tcPr>
          <w:p w:rsidRPr="006E6062" w:rsidR="00817526" w:rsidP="00E73CD3" w:rsidRDefault="00817526" w14:paraId="0CBF0B78" w14:textId="77777777">
            <w:pP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sz w:val="16"/>
                <w:szCs w:val="16"/>
              </w:rPr>
              <w:t>Carrera 5 # 29-11</w:t>
            </w:r>
          </w:p>
        </w:tc>
        <w:tc>
          <w:tcPr>
            <w:tcW w:w="1262" w:type="pct"/>
            <w:vAlign w:val="center"/>
          </w:tcPr>
          <w:p w:rsidRPr="006E6062" w:rsidR="00817526" w:rsidP="00E73CD3" w:rsidRDefault="00817526" w14:paraId="1827B5CA" w14:textId="77777777">
            <w:pP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sz w:val="16"/>
                <w:szCs w:val="16"/>
              </w:rPr>
              <w:t>SANTA FE</w:t>
            </w:r>
          </w:p>
        </w:tc>
      </w:tr>
    </w:tbl>
    <w:p w:rsidRPr="006E6062" w:rsidR="00817526" w:rsidP="00817526" w:rsidRDefault="00817526" w14:paraId="6E39C6BF" w14:textId="6CA1DC98">
      <w:pPr>
        <w:pStyle w:val="Descripcin"/>
        <w:jc w:val="center"/>
      </w:pPr>
      <w:bookmarkStart w:name="_Toc215650538" w:id="29"/>
      <w:r w:rsidRPr="006E6062">
        <w:t xml:space="preserve">Tabla </w:t>
      </w:r>
      <w:r w:rsidRPr="006E6062">
        <w:fldChar w:fldCharType="begin"/>
      </w:r>
      <w:r w:rsidRPr="006E6062">
        <w:instrText>SEQ Tabla \* ARABIC</w:instrText>
      </w:r>
      <w:r w:rsidRPr="006E6062">
        <w:fldChar w:fldCharType="separate"/>
      </w:r>
      <w:r w:rsidR="00041DFA">
        <w:rPr>
          <w:noProof/>
        </w:rPr>
        <w:t>3</w:t>
      </w:r>
      <w:r w:rsidRPr="006E6062">
        <w:fldChar w:fldCharType="end"/>
      </w:r>
      <w:r w:rsidRPr="006E6062">
        <w:t>.CENTRO DE MONITOREO</w:t>
      </w:r>
      <w:bookmarkEnd w:id="29"/>
    </w:p>
    <w:p w:rsidRPr="006E6062" w:rsidR="00B01802" w:rsidRDefault="00B01802" w14:paraId="34EA0520" w14:textId="77777777">
      <w:pPr>
        <w:jc w:val="both"/>
      </w:pPr>
      <w:r w:rsidRPr="006E6062">
        <w:t xml:space="preserve">Nota: Los centros de monitoreo Rafael Uribe Uribe se encuentra en garantía y el centro monitoreo Santa Fe aún no ha sido entregado oficialmente. </w:t>
      </w:r>
    </w:p>
    <w:p w:rsidRPr="006E6062" w:rsidR="007D50F4" w:rsidP="00EC56C2" w:rsidRDefault="004909B6" w14:paraId="327017E5" w14:textId="03445388">
      <w:pPr>
        <w:jc w:val="both"/>
      </w:pPr>
      <w:r w:rsidRPr="006E6062">
        <w:t>La SDSCJ pagará al contratista los servicios prestados y elementos utilizados mensualmente de acuerdo con las condiciones establecidas para este Acuerdo No 9, oferta de servicio mensualizado y el uso de la bolsa de repuestos y servicios, así:</w:t>
      </w:r>
    </w:p>
    <w:tbl>
      <w:tblPr>
        <w:tblStyle w:val="Tabladelista4-nfasis1"/>
        <w:tblW w:w="5000" w:type="pct"/>
        <w:tblLook w:val="04A0" w:firstRow="1" w:lastRow="0" w:firstColumn="1" w:lastColumn="0" w:noHBand="0" w:noVBand="1"/>
      </w:tblPr>
      <w:tblGrid>
        <w:gridCol w:w="370"/>
        <w:gridCol w:w="7166"/>
        <w:gridCol w:w="1292"/>
      </w:tblGrid>
      <w:tr w:rsidRPr="006E6062" w:rsidR="00637025" w:rsidTr="00217A38" w14:paraId="10EE97A2" w14:textId="77777777">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46" w:type="pct"/>
            <w:noWrap/>
            <w:hideMark/>
          </w:tcPr>
          <w:p w:rsidRPr="006E6062" w:rsidR="00637025" w:rsidRDefault="00637025" w14:paraId="3798E459" w14:textId="77777777">
            <w:pPr>
              <w:jc w:val="center"/>
              <w:rPr>
                <w:rFonts w:eastAsia="Times New Roman"/>
                <w:sz w:val="18"/>
                <w:szCs w:val="18"/>
              </w:rPr>
            </w:pPr>
            <w:bookmarkStart w:name="_heading=h.1yyy98l" w:colFirst="0" w:colLast="0" w:id="30"/>
            <w:bookmarkEnd w:id="30"/>
            <w:r w:rsidRPr="006E6062">
              <w:rPr>
                <w:rFonts w:eastAsia="Times New Roman"/>
                <w:sz w:val="18"/>
                <w:szCs w:val="18"/>
              </w:rPr>
              <w:t>N°</w:t>
            </w:r>
          </w:p>
        </w:tc>
        <w:tc>
          <w:tcPr>
            <w:tcW w:w="2824" w:type="pct"/>
            <w:noWrap/>
            <w:hideMark/>
          </w:tcPr>
          <w:p w:rsidRPr="006E6062" w:rsidR="00637025" w:rsidRDefault="00637025" w14:paraId="7F7CF0D6"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6E6062">
              <w:rPr>
                <w:rFonts w:eastAsia="Times New Roman"/>
                <w:sz w:val="18"/>
                <w:szCs w:val="18"/>
              </w:rPr>
              <w:t>DESCRIPCIÓN TIPO SERVICIO</w:t>
            </w:r>
          </w:p>
        </w:tc>
        <w:tc>
          <w:tcPr>
            <w:tcW w:w="1130" w:type="pct"/>
            <w:noWrap/>
            <w:hideMark/>
          </w:tcPr>
          <w:p w:rsidRPr="006E6062" w:rsidR="00637025" w:rsidRDefault="00637025" w14:paraId="77303F05"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6E6062">
              <w:rPr>
                <w:rFonts w:eastAsia="Times New Roman"/>
                <w:sz w:val="18"/>
                <w:szCs w:val="18"/>
              </w:rPr>
              <w:t>CARACTERÍSTICA</w:t>
            </w:r>
          </w:p>
        </w:tc>
      </w:tr>
      <w:tr w:rsidRPr="006E6062" w:rsidR="00637025" w:rsidTr="00217A38" w14:paraId="65AAD8E5" w14:textId="7777777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046" w:type="pct"/>
            <w:noWrap/>
            <w:hideMark/>
          </w:tcPr>
          <w:p w:rsidRPr="006E6062" w:rsidR="00637025" w:rsidRDefault="00637025" w14:paraId="2C3BDC39" w14:textId="77777777">
            <w:pPr>
              <w:jc w:val="center"/>
              <w:rPr>
                <w:rFonts w:eastAsia="Times New Roman"/>
                <w:color w:val="000000"/>
                <w:sz w:val="18"/>
                <w:szCs w:val="18"/>
              </w:rPr>
            </w:pPr>
            <w:r w:rsidRPr="006E6062">
              <w:rPr>
                <w:rFonts w:eastAsia="Times New Roman"/>
                <w:color w:val="000000"/>
                <w:sz w:val="18"/>
                <w:szCs w:val="18"/>
              </w:rPr>
              <w:t>1</w:t>
            </w:r>
          </w:p>
        </w:tc>
        <w:tc>
          <w:tcPr>
            <w:tcW w:w="2824" w:type="pct"/>
            <w:noWrap/>
            <w:hideMark/>
          </w:tcPr>
          <w:p w:rsidRPr="006E6062" w:rsidR="00637025" w:rsidRDefault="00637025" w14:paraId="0F7C3D4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6E6062">
              <w:rPr>
                <w:rFonts w:eastAsia="Times New Roman"/>
                <w:color w:val="000000"/>
                <w:sz w:val="18"/>
                <w:szCs w:val="18"/>
              </w:rPr>
              <w:t>Mantenimientos preventivos por UBICACIÓN, aprobados mediante cronograma con interventoría / supervisión.</w:t>
            </w:r>
          </w:p>
        </w:tc>
        <w:tc>
          <w:tcPr>
            <w:tcW w:w="1130" w:type="pct"/>
            <w:noWrap/>
            <w:hideMark/>
          </w:tcPr>
          <w:p w:rsidRPr="006E6062" w:rsidR="00637025" w:rsidRDefault="00637025" w14:paraId="2C481DC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6E6062">
              <w:rPr>
                <w:rFonts w:eastAsia="Times New Roman"/>
                <w:color w:val="000000"/>
                <w:sz w:val="18"/>
                <w:szCs w:val="18"/>
              </w:rPr>
              <w:t>Por Demanda</w:t>
            </w:r>
          </w:p>
        </w:tc>
      </w:tr>
      <w:tr w:rsidRPr="006E6062" w:rsidR="00637025" w:rsidTr="00217A38" w14:paraId="094FBE3A" w14:textId="77777777">
        <w:trPr>
          <w:trHeight w:val="250"/>
        </w:trPr>
        <w:tc>
          <w:tcPr>
            <w:cnfStyle w:val="001000000000" w:firstRow="0" w:lastRow="0" w:firstColumn="1" w:lastColumn="0" w:oddVBand="0" w:evenVBand="0" w:oddHBand="0" w:evenHBand="0" w:firstRowFirstColumn="0" w:firstRowLastColumn="0" w:lastRowFirstColumn="0" w:lastRowLastColumn="0"/>
            <w:tcW w:w="1046" w:type="pct"/>
            <w:noWrap/>
            <w:hideMark/>
          </w:tcPr>
          <w:p w:rsidRPr="006E6062" w:rsidR="00637025" w:rsidRDefault="00637025" w14:paraId="664FAA39" w14:textId="77777777">
            <w:pPr>
              <w:jc w:val="center"/>
              <w:rPr>
                <w:rFonts w:eastAsia="Times New Roman"/>
                <w:color w:val="000000"/>
                <w:sz w:val="18"/>
                <w:szCs w:val="18"/>
              </w:rPr>
            </w:pPr>
            <w:r w:rsidRPr="006E6062">
              <w:rPr>
                <w:rFonts w:eastAsia="Times New Roman"/>
                <w:color w:val="000000"/>
                <w:sz w:val="18"/>
                <w:szCs w:val="18"/>
              </w:rPr>
              <w:t>2</w:t>
            </w:r>
          </w:p>
        </w:tc>
        <w:tc>
          <w:tcPr>
            <w:tcW w:w="2824" w:type="pct"/>
            <w:noWrap/>
            <w:hideMark/>
          </w:tcPr>
          <w:p w:rsidRPr="006E6062" w:rsidR="00637025" w:rsidRDefault="00637025" w14:paraId="19422F2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E6062">
              <w:rPr>
                <w:rFonts w:eastAsia="Times New Roman"/>
                <w:color w:val="000000"/>
                <w:sz w:val="18"/>
                <w:szCs w:val="18"/>
              </w:rPr>
              <w:t>Servicio de mantenimiento correctivo y soporte al sistema de video vigilancia de Bogotá</w:t>
            </w:r>
          </w:p>
        </w:tc>
        <w:tc>
          <w:tcPr>
            <w:tcW w:w="1130" w:type="pct"/>
            <w:noWrap/>
            <w:hideMark/>
          </w:tcPr>
          <w:p w:rsidRPr="006E6062" w:rsidR="00637025" w:rsidRDefault="00637025" w14:paraId="1B182BA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E6062">
              <w:rPr>
                <w:rFonts w:eastAsia="Times New Roman"/>
                <w:color w:val="000000"/>
                <w:sz w:val="18"/>
                <w:szCs w:val="18"/>
              </w:rPr>
              <w:t>Mensualidad</w:t>
            </w:r>
          </w:p>
        </w:tc>
      </w:tr>
      <w:tr w:rsidRPr="006E6062" w:rsidR="00637025" w:rsidTr="00217A38" w14:paraId="43A8DDAE" w14:textId="7777777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46" w:type="pct"/>
            <w:noWrap/>
            <w:hideMark/>
          </w:tcPr>
          <w:p w:rsidRPr="006E6062" w:rsidR="00637025" w:rsidRDefault="00637025" w14:paraId="534163A7" w14:textId="77777777">
            <w:pPr>
              <w:jc w:val="center"/>
              <w:rPr>
                <w:rFonts w:eastAsia="Times New Roman"/>
                <w:color w:val="000000"/>
                <w:sz w:val="18"/>
                <w:szCs w:val="18"/>
              </w:rPr>
            </w:pPr>
            <w:r w:rsidRPr="006E6062">
              <w:rPr>
                <w:rFonts w:eastAsia="Times New Roman"/>
                <w:color w:val="000000"/>
                <w:sz w:val="18"/>
                <w:szCs w:val="18"/>
              </w:rPr>
              <w:t>3</w:t>
            </w:r>
          </w:p>
        </w:tc>
        <w:tc>
          <w:tcPr>
            <w:tcW w:w="2824" w:type="pct"/>
            <w:noWrap/>
            <w:hideMark/>
          </w:tcPr>
          <w:p w:rsidRPr="006E6062" w:rsidR="00637025" w:rsidRDefault="00637025" w14:paraId="0E98DA6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6E6062">
              <w:rPr>
                <w:rFonts w:eastAsia="Times New Roman"/>
                <w:color w:val="000000"/>
                <w:sz w:val="18"/>
                <w:szCs w:val="18"/>
              </w:rPr>
              <w:t>Bolsa de repuestos, elementos aprobados por interventoría / supervisión.</w:t>
            </w:r>
          </w:p>
        </w:tc>
        <w:tc>
          <w:tcPr>
            <w:tcW w:w="1130" w:type="pct"/>
            <w:noWrap/>
            <w:hideMark/>
          </w:tcPr>
          <w:p w:rsidRPr="006E6062" w:rsidR="00637025" w:rsidRDefault="00637025" w14:paraId="190082D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6E6062">
              <w:rPr>
                <w:rFonts w:eastAsia="Times New Roman"/>
                <w:color w:val="000000"/>
                <w:sz w:val="18"/>
                <w:szCs w:val="18"/>
              </w:rPr>
              <w:t>Por Demanda</w:t>
            </w:r>
          </w:p>
        </w:tc>
      </w:tr>
    </w:tbl>
    <w:p w:rsidRPr="006E6062" w:rsidR="007D50F4" w:rsidP="004272A7" w:rsidRDefault="004272A7" w14:paraId="481BFFAA" w14:textId="6C977F9F">
      <w:pPr>
        <w:pStyle w:val="Descripcin"/>
        <w:jc w:val="center"/>
        <w:rPr>
          <w:color w:val="44546A"/>
        </w:rPr>
      </w:pPr>
      <w:bookmarkStart w:name="_Toc215650539" w:id="31"/>
      <w:r w:rsidRPr="006E6062">
        <w:t xml:space="preserve">Tabla </w:t>
      </w:r>
      <w:r w:rsidRPr="006E6062">
        <w:fldChar w:fldCharType="begin"/>
      </w:r>
      <w:r w:rsidRPr="006E6062">
        <w:instrText>SEQ Tabla \* ARABIC</w:instrText>
      </w:r>
      <w:r w:rsidRPr="006E6062">
        <w:fldChar w:fldCharType="separate"/>
      </w:r>
      <w:r w:rsidR="00041DFA">
        <w:rPr>
          <w:noProof/>
        </w:rPr>
        <w:t>4</w:t>
      </w:r>
      <w:r w:rsidRPr="006E6062">
        <w:fldChar w:fldCharType="end"/>
      </w:r>
      <w:r w:rsidRPr="006E6062">
        <w:t xml:space="preserve">. </w:t>
      </w:r>
      <w:r w:rsidRPr="006E6062">
        <w:rPr>
          <w:color w:val="44546A"/>
        </w:rPr>
        <w:t>FORMA DE PAGO SDSCJ</w:t>
      </w:r>
      <w:bookmarkEnd w:id="31"/>
    </w:p>
    <w:p w:rsidRPr="006E6062" w:rsidR="005379C3" w:rsidP="005379C3" w:rsidRDefault="005379C3" w14:paraId="3318D7D3" w14:textId="77777777"/>
    <w:p w:rsidRPr="006E6062" w:rsidR="005379C3" w:rsidP="00154641" w:rsidRDefault="6F6F0238" w14:paraId="5B1C7F69" w14:textId="64F33684">
      <w:pPr>
        <w:pStyle w:val="Ttulo2"/>
        <w:numPr>
          <w:ilvl w:val="1"/>
          <w:numId w:val="5"/>
        </w:numPr>
      </w:pPr>
      <w:bookmarkStart w:name="_Toc189128177" w:id="32"/>
      <w:bookmarkStart w:name="_Toc193810144" w:id="33"/>
      <w:bookmarkStart w:name="_Toc194682918" w:id="34"/>
      <w:bookmarkStart w:name="_Toc902333176" w:id="35"/>
      <w:bookmarkStart w:name="_Toc367553084" w:id="36"/>
      <w:bookmarkStart w:name="_Toc241140495" w:id="37"/>
      <w:bookmarkStart w:name="_Toc501284154" w:id="38"/>
      <w:bookmarkStart w:name="_Toc216169819" w:id="39"/>
      <w:r w:rsidRPr="006E6062">
        <w:t>GLOSARIO</w:t>
      </w:r>
      <w:bookmarkEnd w:id="32"/>
      <w:bookmarkEnd w:id="33"/>
      <w:bookmarkEnd w:id="34"/>
      <w:bookmarkEnd w:id="35"/>
      <w:bookmarkEnd w:id="36"/>
      <w:bookmarkEnd w:id="37"/>
      <w:bookmarkEnd w:id="38"/>
      <w:bookmarkEnd w:id="39"/>
      <w:r w:rsidRPr="006E6062" w:rsidR="005379C3">
        <w:t xml:space="preserve"> </w:t>
      </w:r>
    </w:p>
    <w:p w:rsidRPr="006E6062" w:rsidR="005379C3" w:rsidP="005379C3" w:rsidRDefault="005379C3" w14:paraId="6F50BD1A" w14:textId="77777777">
      <w:pPr>
        <w:spacing w:after="0"/>
        <w:jc w:val="both"/>
        <w:rPr>
          <w:b/>
          <w:color w:val="002060"/>
        </w:rPr>
      </w:pPr>
    </w:p>
    <w:p w:rsidRPr="006E6062" w:rsidR="005379C3" w:rsidP="00DB3AE4" w:rsidRDefault="005379C3" w14:paraId="0773861C" w14:textId="77777777">
      <w:pPr>
        <w:spacing w:after="0" w:line="240" w:lineRule="auto"/>
        <w:jc w:val="both"/>
      </w:pPr>
      <w:r w:rsidRPr="006E6062">
        <w:rPr>
          <w:b/>
          <w:color w:val="002060"/>
        </w:rPr>
        <w:t>AC</w:t>
      </w:r>
      <w:r w:rsidRPr="006E6062">
        <w:t xml:space="preserve">: Corriente Alterna </w:t>
      </w:r>
    </w:p>
    <w:p w:rsidRPr="006E6062" w:rsidR="005379C3" w:rsidP="00DB3AE4" w:rsidRDefault="005379C3" w14:paraId="75EC96CB" w14:textId="77777777">
      <w:pPr>
        <w:spacing w:after="0" w:line="240" w:lineRule="auto"/>
        <w:jc w:val="both"/>
      </w:pPr>
    </w:p>
    <w:p w:rsidRPr="001056E6" w:rsidR="005379C3" w:rsidP="00DB3AE4" w:rsidRDefault="005379C3" w14:paraId="13FD679F" w14:textId="34784A0D">
      <w:pPr>
        <w:spacing w:line="240" w:lineRule="auto"/>
        <w:ind w:right="50"/>
        <w:jc w:val="both"/>
        <w:rPr>
          <w:lang w:val="en-US"/>
        </w:rPr>
      </w:pPr>
      <w:r w:rsidRPr="001056E6">
        <w:rPr>
          <w:b/>
          <w:color w:val="002060"/>
          <w:lang w:val="en-US"/>
        </w:rPr>
        <w:t>AGENT VI</w:t>
      </w:r>
      <w:r w:rsidRPr="001056E6">
        <w:rPr>
          <w:b/>
          <w:lang w:val="en-US"/>
        </w:rPr>
        <w:t>:</w:t>
      </w:r>
      <w:r w:rsidRPr="001056E6">
        <w:rPr>
          <w:lang w:val="en-US"/>
        </w:rPr>
        <w:t xml:space="preserve"> Comprehensive Video Analytics Range. </w:t>
      </w:r>
    </w:p>
    <w:p w:rsidRPr="006E6062" w:rsidR="005379C3" w:rsidP="00DB3AE4" w:rsidRDefault="005379C3" w14:paraId="0403F8B9" w14:textId="64ED4670">
      <w:pPr>
        <w:spacing w:line="240" w:lineRule="auto"/>
        <w:ind w:right="50"/>
        <w:jc w:val="both"/>
      </w:pPr>
      <w:r w:rsidRPr="006E6062">
        <w:rPr>
          <w:b/>
          <w:color w:val="002060"/>
        </w:rPr>
        <w:t>Al</w:t>
      </w:r>
      <w:r w:rsidRPr="006E6062">
        <w:rPr>
          <w:b/>
        </w:rPr>
        <w:t xml:space="preserve">: </w:t>
      </w:r>
      <w:r w:rsidRPr="006E6062">
        <w:t xml:space="preserve">Auto iris - Función del objetivo que permite regular automáticamente la cantidad de luz que entra en el sensor CCD / CMOS simulando el funcionamiento del iris en el ojo humano. </w:t>
      </w:r>
    </w:p>
    <w:p w:rsidRPr="006E6062" w:rsidR="005379C3" w:rsidP="00DB3AE4" w:rsidRDefault="005379C3" w14:paraId="168CB9D1" w14:textId="21FAB074">
      <w:pPr>
        <w:spacing w:line="240" w:lineRule="auto"/>
        <w:ind w:right="50"/>
        <w:jc w:val="both"/>
      </w:pPr>
      <w:r w:rsidRPr="006E6062">
        <w:rPr>
          <w:b/>
          <w:color w:val="002060"/>
        </w:rPr>
        <w:t>AMPERE</w:t>
      </w:r>
      <w:r w:rsidRPr="006E6062">
        <w:rPr>
          <w:b/>
        </w:rPr>
        <w:t xml:space="preserve">: </w:t>
      </w:r>
      <w:r w:rsidRPr="006E6062">
        <w:t xml:space="preserve">Un ampere, o amperio, es la unidad de intensidad de corriente o la densidad eléctrica que corre por un punto de circuito en un momento dado. Es la corriente producida por 1 volt que va por una resistencia de 1 ohmio. </w:t>
      </w:r>
    </w:p>
    <w:p w:rsidRPr="006E6062" w:rsidR="005379C3" w:rsidP="00DB3AE4" w:rsidRDefault="005379C3" w14:paraId="25A7B389" w14:textId="6DB86B69">
      <w:pPr>
        <w:spacing w:line="240" w:lineRule="auto"/>
        <w:ind w:right="50"/>
        <w:jc w:val="both"/>
      </w:pPr>
      <w:r w:rsidRPr="006E6062">
        <w:rPr>
          <w:b/>
          <w:color w:val="002060"/>
        </w:rPr>
        <w:t>ANS</w:t>
      </w:r>
      <w:r w:rsidRPr="006E6062">
        <w:t xml:space="preserve">: Acuerdos de niveles de servicio. </w:t>
      </w:r>
    </w:p>
    <w:p w:rsidRPr="006E6062" w:rsidR="005379C3" w:rsidP="00DB3AE4" w:rsidRDefault="005379C3" w14:paraId="56354916" w14:textId="36843922">
      <w:pPr>
        <w:spacing w:line="240" w:lineRule="auto"/>
        <w:ind w:right="50"/>
        <w:jc w:val="both"/>
      </w:pPr>
      <w:r w:rsidRPr="006E6062">
        <w:rPr>
          <w:b/>
          <w:color w:val="002060"/>
        </w:rPr>
        <w:t>ARCGIS</w:t>
      </w:r>
      <w:r w:rsidRPr="006E6062">
        <w:rPr>
          <w:b/>
        </w:rPr>
        <w:t>:</w:t>
      </w:r>
      <w:r w:rsidRPr="006E6062">
        <w:t xml:space="preserve"> Es el nombre de un conjunto de productos de software en el campo de los Sistemas de Información Geográfica o SIG. ... Estas aplicaciones se engloban en familias temáticas como ArcGIS Server, para la publicación y gestión web, o ArcGIS Móvil para la captura y gestión de información en campo. </w:t>
      </w:r>
    </w:p>
    <w:p w:rsidRPr="006E6062" w:rsidR="005379C3" w:rsidP="00DB3AE4" w:rsidRDefault="005379C3" w14:paraId="549C6F88" w14:textId="5A131B01">
      <w:pPr>
        <w:spacing w:line="240" w:lineRule="auto"/>
        <w:ind w:right="50"/>
        <w:jc w:val="both"/>
      </w:pPr>
      <w:r w:rsidRPr="006E6062">
        <w:rPr>
          <w:b/>
          <w:color w:val="002060"/>
        </w:rPr>
        <w:t>ATENUACIÓN</w:t>
      </w:r>
      <w:r w:rsidRPr="006E6062">
        <w:rPr>
          <w:b/>
        </w:rPr>
        <w:t xml:space="preserve">: </w:t>
      </w:r>
      <w:r w:rsidRPr="006E6062">
        <w:t xml:space="preserve">Termino usado para describir y medir (dB) la disminución de señal de video cuando se transmite de un punto a otro. </w:t>
      </w:r>
    </w:p>
    <w:p w:rsidRPr="006E6062" w:rsidR="005379C3" w:rsidP="00DB3AE4" w:rsidRDefault="005379C3" w14:paraId="23409218" w14:textId="33F07F1F">
      <w:pPr>
        <w:spacing w:line="240" w:lineRule="auto"/>
        <w:ind w:right="50"/>
        <w:jc w:val="both"/>
      </w:pPr>
      <w:r w:rsidRPr="006E6062">
        <w:rPr>
          <w:b/>
          <w:color w:val="002060"/>
        </w:rPr>
        <w:t>AUTOFOCUS</w:t>
      </w:r>
      <w:r w:rsidRPr="006E6062">
        <w:rPr>
          <w:b/>
        </w:rPr>
        <w:t xml:space="preserve">: </w:t>
      </w:r>
      <w:r w:rsidRPr="006E6062">
        <w:t xml:space="preserve">El objetivo garantiza la imagen más nítida posible gracias a la regulación automática continua del enfoque. </w:t>
      </w:r>
    </w:p>
    <w:p w:rsidRPr="006E6062" w:rsidR="005379C3" w:rsidP="00DB3AE4" w:rsidRDefault="005379C3" w14:paraId="2650E4F9" w14:textId="2F5B59A6">
      <w:pPr>
        <w:spacing w:line="240" w:lineRule="auto"/>
        <w:ind w:right="50"/>
        <w:jc w:val="both"/>
      </w:pPr>
      <w:r w:rsidRPr="006E6062">
        <w:rPr>
          <w:b/>
          <w:color w:val="002060"/>
        </w:rPr>
        <w:t>BALUN</w:t>
      </w:r>
      <w:r w:rsidRPr="006E6062">
        <w:rPr>
          <w:b/>
        </w:rPr>
        <w:t xml:space="preserve">: </w:t>
      </w:r>
      <w:r w:rsidRPr="006E6062">
        <w:t xml:space="preserve">Se denomina balun (del inglés </w:t>
      </w:r>
      <w:r w:rsidRPr="006E6062">
        <w:rPr>
          <w:b/>
        </w:rPr>
        <w:t>bal</w:t>
      </w:r>
      <w:r w:rsidRPr="006E6062">
        <w:rPr>
          <w:i/>
        </w:rPr>
        <w:t>anced-un balanced lines transformer</w:t>
      </w:r>
      <w:r w:rsidRPr="006E6062">
        <w:t xml:space="preserve">) a un dispositivo adaptador de impedancias que convierte líneas de transmisión simétricas en asimétricas. La inversa también es cierta: el balun es un dispositivo reversible. En el mundo de CCTV se utilizan para hacer el cableado de video con cable UTP en vez de coaxial, ya que permiten pasar de coaxial a UTP y al contrario con facilidad. </w:t>
      </w:r>
    </w:p>
    <w:p w:rsidRPr="006E6062" w:rsidR="005379C3" w:rsidP="00DB3AE4" w:rsidRDefault="005379C3" w14:paraId="52E9BA64" w14:textId="1279833A">
      <w:pPr>
        <w:spacing w:line="240" w:lineRule="auto"/>
        <w:ind w:right="44"/>
        <w:jc w:val="both"/>
      </w:pPr>
      <w:r w:rsidRPr="006E6062">
        <w:rPr>
          <w:b/>
          <w:color w:val="002060"/>
        </w:rPr>
        <w:t>BIT</w:t>
      </w:r>
      <w:r w:rsidRPr="006E6062">
        <w:rPr>
          <w:b/>
        </w:rPr>
        <w:t xml:space="preserve">: </w:t>
      </w:r>
      <w:r w:rsidRPr="006E6062">
        <w:t xml:space="preserve">Digito binario, es el más pequeño elemento de información de un sistema binario (base 2) su valor puede ser “1” o “0”. En los circuitos eléctricos digitales generalmente el “1” corresponde a un nivel de voltaje cercano a 5VDC y “0” la ausencia de dicho voltaje o un valor inferior a 2.5VDC. </w:t>
      </w:r>
    </w:p>
    <w:p w:rsidRPr="006E6062" w:rsidR="005379C3" w:rsidP="00DB3AE4" w:rsidRDefault="005379C3" w14:paraId="0624B023" w14:textId="042136D5">
      <w:pPr>
        <w:spacing w:line="240" w:lineRule="auto"/>
        <w:ind w:right="50"/>
        <w:jc w:val="both"/>
      </w:pPr>
      <w:r w:rsidRPr="006E6062">
        <w:rPr>
          <w:b/>
          <w:color w:val="002060"/>
        </w:rPr>
        <w:t>BLC</w:t>
      </w:r>
      <w:r w:rsidRPr="006E6062">
        <w:rPr>
          <w:b/>
        </w:rPr>
        <w:t xml:space="preserve">: </w:t>
      </w:r>
      <w:r w:rsidRPr="006E6062">
        <w:t xml:space="preserve">Compensación de Luz de Fondo (Back Light Compensation) - Función de algunas cámaras de seguridad con la que el dispositivo analiza digitalmente la escena y ajusta automáticamente el brillo y contraste de la imagen para que se vean con más claridad las áreas oscuras. Esto lo hace a expensas de que puedan quedar sobre iluminadas las zonas más claras de la imagen que en ocasiones pueden verse totalmente blancas. </w:t>
      </w:r>
    </w:p>
    <w:p w:rsidRPr="006E6062" w:rsidR="005379C3" w:rsidP="00DB3AE4" w:rsidRDefault="005379C3" w14:paraId="55BBA705" w14:textId="4A5BB2CF">
      <w:pPr>
        <w:spacing w:line="240" w:lineRule="auto"/>
        <w:ind w:right="50"/>
        <w:jc w:val="both"/>
      </w:pPr>
      <w:r w:rsidRPr="006E6062">
        <w:rPr>
          <w:b/>
          <w:color w:val="002060"/>
        </w:rPr>
        <w:t>BNC</w:t>
      </w:r>
      <w:r w:rsidRPr="006E6062">
        <w:rPr>
          <w:b/>
        </w:rPr>
        <w:t xml:space="preserve">: </w:t>
      </w:r>
      <w:r w:rsidRPr="006E6062">
        <w:t xml:space="preserve">Sistema de interconexión utilizado en video profesional. Usualmente es el Standard de los conectores que se ponen a los coaxiales y que tienen detrás los grabadores digitales (DVR). </w:t>
      </w:r>
    </w:p>
    <w:p w:rsidRPr="006E6062" w:rsidR="005379C3" w:rsidP="00DB3AE4" w:rsidRDefault="005379C3" w14:paraId="6978DB2A" w14:textId="49C048FB">
      <w:pPr>
        <w:spacing w:line="240" w:lineRule="auto"/>
        <w:ind w:right="44"/>
        <w:jc w:val="both"/>
      </w:pPr>
      <w:r w:rsidRPr="006E6062">
        <w:rPr>
          <w:b/>
          <w:color w:val="002060"/>
        </w:rPr>
        <w:t>BPS</w:t>
      </w:r>
      <w:r w:rsidRPr="006E6062">
        <w:rPr>
          <w:b/>
        </w:rPr>
        <w:t xml:space="preserve">: </w:t>
      </w:r>
      <w:r w:rsidRPr="006E6062">
        <w:t xml:space="preserve">Abreviatura de "bits por segundo". Generalmente se escribe con minúsculas: “bps” </w:t>
      </w:r>
    </w:p>
    <w:p w:rsidRPr="006E6062" w:rsidR="005379C3" w:rsidP="00DB3AE4" w:rsidRDefault="005379C3" w14:paraId="3999D7C9" w14:textId="6271D139">
      <w:pPr>
        <w:spacing w:line="240" w:lineRule="auto"/>
        <w:ind w:right="50"/>
        <w:jc w:val="both"/>
      </w:pPr>
      <w:r w:rsidRPr="006E6062">
        <w:rPr>
          <w:b/>
          <w:color w:val="002060"/>
        </w:rPr>
        <w:t>BYTE</w:t>
      </w:r>
      <w:r w:rsidRPr="006E6062">
        <w:rPr>
          <w:b/>
        </w:rPr>
        <w:t xml:space="preserve">: </w:t>
      </w:r>
      <w:r w:rsidRPr="006E6062">
        <w:t xml:space="preserve">Conjunto de 8 bits. </w:t>
      </w:r>
    </w:p>
    <w:p w:rsidRPr="006E6062" w:rsidR="005379C3" w:rsidP="00DB3AE4" w:rsidRDefault="005379C3" w14:paraId="10B17583" w14:textId="5EF9DF75">
      <w:pPr>
        <w:spacing w:line="240" w:lineRule="auto"/>
        <w:ind w:right="50"/>
        <w:jc w:val="both"/>
      </w:pPr>
      <w:r w:rsidRPr="006E6062">
        <w:rPr>
          <w:b/>
          <w:color w:val="002060"/>
        </w:rPr>
        <w:t>CAD</w:t>
      </w:r>
      <w:r w:rsidRPr="006E6062">
        <w:rPr>
          <w:b/>
        </w:rPr>
        <w:t>:</w:t>
      </w:r>
      <w:r w:rsidRPr="006E6062">
        <w:t xml:space="preserve"> Centro Administrativo Distrital.  </w:t>
      </w:r>
    </w:p>
    <w:p w:rsidRPr="006E6062" w:rsidR="005379C3" w:rsidP="00DB3AE4" w:rsidRDefault="005379C3" w14:paraId="02F5D8C4" w14:textId="77777777">
      <w:pPr>
        <w:spacing w:line="240" w:lineRule="auto"/>
        <w:ind w:right="50"/>
        <w:jc w:val="both"/>
      </w:pPr>
      <w:r w:rsidRPr="006E6062">
        <w:rPr>
          <w:b/>
          <w:color w:val="002060"/>
        </w:rPr>
        <w:t>CA</w:t>
      </w:r>
      <w:r w:rsidRPr="006E6062">
        <w:rPr>
          <w:color w:val="002060"/>
        </w:rPr>
        <w:t>I</w:t>
      </w:r>
      <w:r w:rsidRPr="006E6062">
        <w:t xml:space="preserve">: Centro De Atención Inmediata </w:t>
      </w:r>
    </w:p>
    <w:p w:rsidRPr="006E6062" w:rsidR="005379C3" w:rsidP="00DB3AE4" w:rsidRDefault="005379C3" w14:paraId="2C899732" w14:textId="77777777">
      <w:pPr>
        <w:spacing w:after="0" w:line="240" w:lineRule="auto"/>
        <w:jc w:val="both"/>
      </w:pPr>
      <w:r w:rsidRPr="006E6062">
        <w:t xml:space="preserve"> </w:t>
      </w:r>
    </w:p>
    <w:p w:rsidRPr="006E6062" w:rsidR="005379C3" w:rsidP="00DB3AE4" w:rsidRDefault="005379C3" w14:paraId="26F6103D" w14:textId="1F405BA6">
      <w:pPr>
        <w:spacing w:line="240" w:lineRule="auto"/>
        <w:ind w:right="50"/>
        <w:jc w:val="both"/>
      </w:pPr>
      <w:r w:rsidRPr="006E6062">
        <w:rPr>
          <w:b/>
          <w:color w:val="002060"/>
        </w:rPr>
        <w:t>CÁMARAS PTZ</w:t>
      </w:r>
      <w:r w:rsidRPr="006E6062">
        <w:rPr>
          <w:b/>
        </w:rPr>
        <w:t xml:space="preserve">: </w:t>
      </w:r>
      <w:r w:rsidRPr="006E6062">
        <w:t xml:space="preserve">Son aquellas cámaras de seguridad motorizadas que tienen funcionalidad de movimiento horizontal (Pan), vertical (Tilt) y capacidad de hacer aumento sobre la imagen (Zoom). </w:t>
      </w:r>
    </w:p>
    <w:p w:rsidRPr="006E6062" w:rsidR="005379C3" w:rsidP="00DB3AE4" w:rsidRDefault="005379C3" w14:paraId="618803CF" w14:textId="6B2F6365">
      <w:pPr>
        <w:spacing w:line="240" w:lineRule="auto"/>
        <w:ind w:right="50"/>
        <w:jc w:val="both"/>
      </w:pPr>
      <w:r w:rsidRPr="006E6062">
        <w:rPr>
          <w:b/>
          <w:color w:val="002060"/>
        </w:rPr>
        <w:t>CABLE COAXIAL</w:t>
      </w:r>
      <w:r w:rsidRPr="006E6062">
        <w:rPr>
          <w:b/>
        </w:rPr>
        <w:t xml:space="preserve">: </w:t>
      </w:r>
      <w:r w:rsidRPr="006E6062">
        <w:t xml:space="preserve">Cable que contiene un conductor central sólido recubierto de material aislante, una malla, y un forro o protector exterior. Muy usado para trasportar señales de video análogas. </w:t>
      </w:r>
    </w:p>
    <w:p w:rsidRPr="006E6062" w:rsidR="005379C3" w:rsidP="00DB3AE4" w:rsidRDefault="005379C3" w14:paraId="37C09351" w14:textId="6CC636FC">
      <w:pPr>
        <w:spacing w:line="240" w:lineRule="auto"/>
        <w:ind w:right="50"/>
        <w:jc w:val="both"/>
      </w:pPr>
      <w:r w:rsidRPr="006E6062">
        <w:rPr>
          <w:b/>
          <w:color w:val="002060"/>
        </w:rPr>
        <w:t>CIF</w:t>
      </w:r>
      <w:r w:rsidRPr="006E6062">
        <w:rPr>
          <w:b/>
        </w:rPr>
        <w:t xml:space="preserve">: </w:t>
      </w:r>
      <w:r w:rsidRPr="006E6062">
        <w:t xml:space="preserve">Significa Common Intermediate Format y se refiere al tamaño o resolución de una imagen en el ámbito analógico. Para hacer la comparación entre video analógico (caso NTSC) y digital, 1CIF (CIF) equivale a 1/4 de los píxeles contenidos en una imagen de tamaño completo de 704x480 píxeles, es decir, 352x240 píxeles. Existe también la variante 2CIF, que incluye la totalidad de los píxeles en la dimensión horizontal de la imagen (704) pero sólo la mitad de los de la vertical (240), así como también QCIF, que incluye sólo 1/16 de los píxeles de la imagen completa (176x120). </w:t>
      </w:r>
    </w:p>
    <w:p w:rsidRPr="006E6062" w:rsidR="005379C3" w:rsidP="00DB3AE4" w:rsidRDefault="005379C3" w14:paraId="44882382" w14:textId="7EAF6ABE">
      <w:pPr>
        <w:spacing w:line="240" w:lineRule="auto"/>
        <w:ind w:right="50"/>
        <w:jc w:val="both"/>
      </w:pPr>
      <w:r w:rsidRPr="006E6062">
        <w:rPr>
          <w:b/>
          <w:color w:val="002060"/>
        </w:rPr>
        <w:t>CCTV</w:t>
      </w:r>
      <w:r w:rsidRPr="006E6062">
        <w:rPr>
          <w:b/>
        </w:rPr>
        <w:t xml:space="preserve">: </w:t>
      </w:r>
      <w:r w:rsidRPr="006E6062">
        <w:t xml:space="preserve">Circuito Cerrado de Televisión - Sistema de Vigilancia Utilizado para ver imágenes / videos en privado y no para uso público. </w:t>
      </w:r>
    </w:p>
    <w:p w:rsidRPr="006E6062" w:rsidR="005379C3" w:rsidP="00DB3AE4" w:rsidRDefault="005379C3" w14:paraId="35C71E80" w14:textId="77777777">
      <w:pPr>
        <w:spacing w:line="240" w:lineRule="auto"/>
        <w:ind w:right="50"/>
        <w:jc w:val="both"/>
      </w:pPr>
      <w:r w:rsidRPr="006E6062">
        <w:rPr>
          <w:b/>
          <w:color w:val="002060"/>
        </w:rPr>
        <w:t>CMOS (Complementary Metal Oxide Semiconductor</w:t>
      </w:r>
      <w:r w:rsidRPr="006E6062">
        <w:rPr>
          <w:color w:val="002060"/>
        </w:rPr>
        <w:t>):</w:t>
      </w:r>
      <w:r w:rsidRPr="006E6062">
        <w:t xml:space="preserve"> Los dispositivos son semiconductores comúnmente usados, construidos de circuitos positivos y negativos. Dado que en un determinado período temporal solamente uno de ellos está activo, los dispositivos necesitan menos energía respecto a los usados por parte de otros tipos de transistor. Los sensores CMOS permiten integrar los circuitos de procesamiento de la imagen en el mismo chip a diferencia de los sensores CCD / CMOS, cuya producción es también más cara.</w:t>
      </w:r>
    </w:p>
    <w:p w:rsidRPr="006E6062" w:rsidR="005379C3" w:rsidP="00DB3AE4" w:rsidRDefault="005379C3" w14:paraId="32E9DA09" w14:textId="77777777">
      <w:pPr>
        <w:spacing w:line="240" w:lineRule="auto"/>
        <w:ind w:right="50"/>
        <w:jc w:val="both"/>
      </w:pPr>
      <w:r w:rsidRPr="006E6062">
        <w:rPr>
          <w:b/>
          <w:color w:val="002060"/>
        </w:rPr>
        <w:t xml:space="preserve">C4: </w:t>
      </w:r>
      <w:r w:rsidRPr="006E6062">
        <w:t>Centro de Comando, Control, Comunicaciones y Cómputo.</w:t>
      </w:r>
    </w:p>
    <w:p w:rsidRPr="006E6062" w:rsidR="005379C3" w:rsidP="00DB3AE4" w:rsidRDefault="005379C3" w14:paraId="505E5453" w14:textId="77777777">
      <w:pPr>
        <w:spacing w:line="240" w:lineRule="auto"/>
        <w:ind w:right="50"/>
        <w:jc w:val="both"/>
      </w:pPr>
      <w:r w:rsidRPr="006E6062">
        <w:rPr>
          <w:b/>
          <w:color w:val="002060"/>
        </w:rPr>
        <w:t>CODIFICACIÓN</w:t>
      </w:r>
      <w:r w:rsidRPr="006E6062">
        <w:rPr>
          <w:b/>
        </w:rPr>
        <w:t xml:space="preserve">: </w:t>
      </w:r>
      <w:r w:rsidRPr="006E6062">
        <w:t xml:space="preserve">En la terminología del multiplexor indica que una grabación de video tiene una marca en el fotograma que impide su manipulación. </w:t>
      </w:r>
    </w:p>
    <w:p w:rsidRPr="006E6062" w:rsidR="005379C3" w:rsidP="00DB3AE4" w:rsidRDefault="005379C3" w14:paraId="4DD5D1D0" w14:textId="77777777">
      <w:pPr>
        <w:spacing w:after="0" w:line="240" w:lineRule="auto"/>
        <w:jc w:val="both"/>
      </w:pPr>
      <w:r w:rsidRPr="006E6062">
        <w:rPr>
          <w:b/>
          <w:color w:val="002060"/>
        </w:rPr>
        <w:t>DC</w:t>
      </w:r>
      <w:r w:rsidRPr="006E6062">
        <w:rPr>
          <w:b/>
        </w:rPr>
        <w:t xml:space="preserve">: </w:t>
      </w:r>
      <w:r w:rsidRPr="006E6062">
        <w:t xml:space="preserve">Corriente Continua. </w:t>
      </w:r>
    </w:p>
    <w:p w:rsidRPr="006E6062" w:rsidR="005379C3" w:rsidP="00DB3AE4" w:rsidRDefault="005379C3" w14:paraId="1EDEF45A" w14:textId="77777777">
      <w:pPr>
        <w:spacing w:after="0" w:line="240" w:lineRule="auto"/>
        <w:jc w:val="both"/>
      </w:pPr>
      <w:r w:rsidRPr="006E6062">
        <w:t xml:space="preserve"> </w:t>
      </w:r>
    </w:p>
    <w:p w:rsidRPr="006E6062" w:rsidR="005379C3" w:rsidP="00DB3AE4" w:rsidRDefault="005379C3" w14:paraId="6A50E7BA" w14:textId="77777777">
      <w:pPr>
        <w:spacing w:line="240" w:lineRule="auto"/>
        <w:ind w:right="50"/>
        <w:jc w:val="both"/>
      </w:pPr>
      <w:r w:rsidRPr="006E6062">
        <w:rPr>
          <w:b/>
          <w:color w:val="002060"/>
        </w:rPr>
        <w:t>D/N (Day and Night)</w:t>
      </w:r>
      <w:r w:rsidRPr="006E6062">
        <w:rPr>
          <w:b/>
        </w:rPr>
        <w:t>:</w:t>
      </w:r>
      <w:r w:rsidRPr="006E6062">
        <w:t xml:space="preserve"> Las cámaras de seguridad que tienen esta especificación poseen una sensibilidad a la luz lo que las hace efectivas para monitoreo en lugares con muy poca iluminación. En estas condiciones, estas cámaras cambian su configuración de color a blanco y negro automáticamente, logrando una mejor visualización de la imagen.</w:t>
      </w:r>
    </w:p>
    <w:p w:rsidRPr="006E6062" w:rsidR="005379C3" w:rsidP="00DB3AE4" w:rsidRDefault="005379C3" w14:paraId="3CD6ABE7" w14:textId="77777777">
      <w:pPr>
        <w:spacing w:line="240" w:lineRule="auto"/>
        <w:ind w:right="50"/>
        <w:jc w:val="both"/>
      </w:pPr>
      <w:r w:rsidRPr="006E6062">
        <w:rPr>
          <w:b/>
          <w:color w:val="002060"/>
        </w:rPr>
        <w:t>DEFINICIÓN</w:t>
      </w:r>
      <w:r w:rsidRPr="006E6062">
        <w:rPr>
          <w:b/>
        </w:rPr>
        <w:t xml:space="preserve">: </w:t>
      </w:r>
      <w:r w:rsidRPr="006E6062">
        <w:t xml:space="preserve">Capacidad de una cámara, monitor, videograbador, de reproducir fielmente las imágenes capturadas. </w:t>
      </w:r>
    </w:p>
    <w:p w:rsidRPr="006E6062" w:rsidR="005379C3" w:rsidP="00DB3AE4" w:rsidRDefault="005379C3" w14:paraId="128D94E3" w14:textId="77777777">
      <w:pPr>
        <w:spacing w:line="240" w:lineRule="auto"/>
        <w:ind w:right="50"/>
        <w:jc w:val="both"/>
      </w:pPr>
      <w:r w:rsidRPr="006E6062">
        <w:rPr>
          <w:b/>
          <w:color w:val="002060"/>
        </w:rPr>
        <w:t>DIRECCIÓN IP (IP Address</w:t>
      </w:r>
      <w:r w:rsidRPr="006E6062">
        <w:rPr>
          <w:color w:val="002060"/>
        </w:rPr>
        <w:t>)</w:t>
      </w:r>
      <w:r w:rsidRPr="006E6062">
        <w:t xml:space="preserve">: Se trata de una dirección numérica que se traduce después en un nombre de dominio (Domain Name Server). Cuando insertamos el nombre de un sitio web, el ordenador la traduce en su dirección IP, un número único de 32 bites. Las direcciones IP van de 0.0.0.0 a 255.255.255.255. El protocolo TCP/IP dirige los paquetes de datos a su destinación. Cada host en una red tiene una dirección IP única. </w:t>
      </w:r>
    </w:p>
    <w:p w:rsidRPr="006E6062" w:rsidR="005379C3" w:rsidP="00DB3AE4" w:rsidRDefault="005379C3" w14:paraId="5C958561" w14:textId="77777777">
      <w:pPr>
        <w:spacing w:after="0" w:line="240" w:lineRule="auto"/>
        <w:jc w:val="both"/>
      </w:pPr>
      <w:r w:rsidRPr="006E6062">
        <w:rPr>
          <w:b/>
          <w:color w:val="002060"/>
        </w:rPr>
        <w:t>DVR</w:t>
      </w:r>
      <w:r w:rsidRPr="006E6062">
        <w:rPr>
          <w:b/>
        </w:rPr>
        <w:t xml:space="preserve">: </w:t>
      </w:r>
      <w:r w:rsidRPr="006E6062">
        <w:t>Grabador de video analógico.</w:t>
      </w:r>
      <w:r w:rsidRPr="006E6062">
        <w:rPr>
          <w:b/>
        </w:rPr>
        <w:t xml:space="preserve"> </w:t>
      </w:r>
    </w:p>
    <w:p w:rsidRPr="006E6062" w:rsidR="005379C3" w:rsidP="00DB3AE4" w:rsidRDefault="005379C3" w14:paraId="6F2ACDED" w14:textId="77777777">
      <w:pPr>
        <w:spacing w:after="0" w:line="240" w:lineRule="auto"/>
        <w:jc w:val="both"/>
      </w:pPr>
      <w:r w:rsidRPr="006E6062">
        <w:rPr>
          <w:b/>
        </w:rPr>
        <w:t xml:space="preserve"> </w:t>
      </w:r>
    </w:p>
    <w:p w:rsidRPr="006E6062" w:rsidR="005379C3" w:rsidP="00DB3AE4" w:rsidRDefault="005379C3" w14:paraId="011F68EF" w14:textId="56141BED">
      <w:pPr>
        <w:spacing w:line="240" w:lineRule="auto"/>
        <w:ind w:right="50"/>
        <w:jc w:val="both"/>
      </w:pPr>
      <w:r w:rsidRPr="006E6062">
        <w:rPr>
          <w:b/>
          <w:color w:val="002060"/>
        </w:rPr>
        <w:t>ERROR CONOCIDO O FUERA DEL ALCANCE</w:t>
      </w:r>
      <w:r w:rsidRPr="006E6062">
        <w:t xml:space="preserve">: Problema de los cuales ya se conoce su causa raíz y de los cuales se busca el planteamiento de la solución definitiva o la cual está en análisis la viabilidad para su implementación. </w:t>
      </w:r>
    </w:p>
    <w:p w:rsidRPr="006E6062" w:rsidR="005379C3" w:rsidP="00DB3AE4" w:rsidRDefault="005379C3" w14:paraId="2D0955D1" w14:textId="77777777">
      <w:pPr>
        <w:spacing w:after="0" w:line="240" w:lineRule="auto"/>
        <w:jc w:val="both"/>
      </w:pPr>
      <w:r w:rsidRPr="006E6062">
        <w:rPr>
          <w:b/>
          <w:color w:val="002060"/>
        </w:rPr>
        <w:t>ETB</w:t>
      </w:r>
      <w:r w:rsidRPr="006E6062">
        <w:rPr>
          <w:b/>
        </w:rPr>
        <w:t>:</w:t>
      </w:r>
      <w:r w:rsidRPr="006E6062">
        <w:t xml:space="preserve"> EMPRESA DE TELECOMUNICACIONES DE BOGOTÁ S.A E.S. P - ETB S.A E.S.P.</w:t>
      </w:r>
    </w:p>
    <w:p w:rsidRPr="006E6062" w:rsidR="005379C3" w:rsidP="00DB3AE4" w:rsidRDefault="005379C3" w14:paraId="5A2E0738" w14:textId="77777777">
      <w:pPr>
        <w:spacing w:after="0" w:line="240" w:lineRule="auto"/>
        <w:jc w:val="both"/>
      </w:pPr>
    </w:p>
    <w:p w:rsidRPr="006E6062" w:rsidR="005379C3" w:rsidP="00DB3AE4" w:rsidRDefault="005379C3" w14:paraId="1F03E6F8" w14:textId="2FBD6D5C">
      <w:pPr>
        <w:spacing w:line="240" w:lineRule="auto"/>
        <w:ind w:right="50"/>
        <w:jc w:val="both"/>
      </w:pPr>
      <w:r w:rsidRPr="006E6062">
        <w:rPr>
          <w:b/>
          <w:color w:val="002060"/>
        </w:rPr>
        <w:t>ETHERNET</w:t>
      </w:r>
      <w:r w:rsidRPr="006E6062">
        <w:rPr>
          <w:b/>
        </w:rPr>
        <w:t>:</w:t>
      </w:r>
      <w:r w:rsidRPr="006E6062">
        <w:t xml:space="preserve"> El método de acceder a una red LAN (Local Área Network) más usado. La tecnología Ethernet es similar a estándar IEEE 802.3. La tecnología Ethernet apoya la velocidad de transmisión 10 Mbps, 100 Mbps y 1000 Mbps (Gigabit). </w:t>
      </w:r>
    </w:p>
    <w:p w:rsidRPr="006E6062" w:rsidR="005379C3" w:rsidP="00DB3AE4" w:rsidRDefault="005379C3" w14:paraId="3A303796" w14:textId="5B23647C">
      <w:pPr>
        <w:spacing w:line="240" w:lineRule="auto"/>
        <w:ind w:right="50"/>
        <w:jc w:val="both"/>
      </w:pPr>
      <w:r w:rsidRPr="006E6062">
        <w:rPr>
          <w:b/>
          <w:color w:val="002060"/>
        </w:rPr>
        <w:t>FRAME (CUADRO)</w:t>
      </w:r>
      <w:r w:rsidRPr="006E6062">
        <w:rPr>
          <w:b/>
        </w:rPr>
        <w:t xml:space="preserve">: </w:t>
      </w:r>
      <w:r w:rsidRPr="006E6062">
        <w:t xml:space="preserve">Una imagen de Video completa. 1 frame está compuesto de 2 field en el video análogo, y en el digital es como una foto estática. En el estándar de CCTV análogo o televisión el video tiene 30 frames por segundo (NTSC). </w:t>
      </w:r>
    </w:p>
    <w:p w:rsidRPr="006E6062" w:rsidR="005379C3" w:rsidP="00DB3AE4" w:rsidRDefault="005379C3" w14:paraId="0886AE6A" w14:textId="06DB80E5">
      <w:pPr>
        <w:spacing w:line="240" w:lineRule="auto"/>
        <w:ind w:right="50"/>
        <w:jc w:val="both"/>
      </w:pPr>
      <w:r w:rsidRPr="006E6062">
        <w:rPr>
          <w:b/>
          <w:color w:val="002060"/>
        </w:rPr>
        <w:t>FRAMES PER SECOND (FPS)</w:t>
      </w:r>
      <w:r w:rsidRPr="006E6062">
        <w:rPr>
          <w:b/>
        </w:rPr>
        <w:t>:</w:t>
      </w:r>
      <w:r w:rsidRPr="006E6062">
        <w:t xml:space="preserve"> Se refiere al número de cuadros por segundo al cual se muestra o graba el video. Las transmisiones de TV convencionales son a 30 fps, ya que esta tasa es considerada como video en tiempo real </w:t>
      </w:r>
    </w:p>
    <w:p w:rsidRPr="006E6062" w:rsidR="005379C3" w:rsidP="00DB3AE4" w:rsidRDefault="005379C3" w14:paraId="256B8E46" w14:textId="0CAD3AD2">
      <w:pPr>
        <w:spacing w:line="240" w:lineRule="auto"/>
        <w:ind w:right="50"/>
        <w:jc w:val="both"/>
      </w:pPr>
      <w:r w:rsidRPr="006E6062">
        <w:rPr>
          <w:b/>
          <w:color w:val="002060"/>
        </w:rPr>
        <w:t>HZ</w:t>
      </w:r>
      <w:r w:rsidRPr="006E6062">
        <w:rPr>
          <w:b/>
        </w:rPr>
        <w:t xml:space="preserve">: </w:t>
      </w:r>
      <w:r w:rsidRPr="006E6062">
        <w:t xml:space="preserve">Hertzios - Ciclos por segundo: medida de la frecuencia. </w:t>
      </w:r>
    </w:p>
    <w:p w:rsidRPr="006E6062" w:rsidR="005379C3" w:rsidP="00DB3AE4" w:rsidRDefault="005379C3" w14:paraId="1F4980DA" w14:textId="018AE0F3">
      <w:pPr>
        <w:spacing w:line="240" w:lineRule="auto"/>
        <w:ind w:right="50"/>
        <w:jc w:val="both"/>
      </w:pPr>
      <w:r w:rsidRPr="006E6062">
        <w:rPr>
          <w:b/>
          <w:color w:val="002060"/>
        </w:rPr>
        <w:t>ILUMINACIÓN CON INFRARROJOS</w:t>
      </w:r>
      <w:r w:rsidRPr="006E6062">
        <w:rPr>
          <w:b/>
        </w:rPr>
        <w:t xml:space="preserve">: </w:t>
      </w:r>
      <w:r w:rsidRPr="006E6062">
        <w:t xml:space="preserve">Iluminación de una zona oscura por medio de emisores de luz en el espectro infrarrojo para permitir que se vean las imágenes aun en ausencia de luces visibles en la escena. </w:t>
      </w:r>
    </w:p>
    <w:p w:rsidRPr="006E6062" w:rsidR="005379C3" w:rsidP="00DB3AE4" w:rsidRDefault="005379C3" w14:paraId="0D26E300" w14:textId="451D1C67">
      <w:pPr>
        <w:spacing w:line="240" w:lineRule="auto"/>
        <w:ind w:right="50"/>
        <w:jc w:val="both"/>
      </w:pPr>
      <w:r w:rsidRPr="006E6062">
        <w:rPr>
          <w:b/>
          <w:color w:val="002060"/>
        </w:rPr>
        <w:t>IMAGEN COMPRIMIDA</w:t>
      </w:r>
      <w:r w:rsidRPr="006E6062">
        <w:rPr>
          <w:b/>
        </w:rPr>
        <w:t xml:space="preserve">: </w:t>
      </w:r>
      <w:r w:rsidRPr="006E6062">
        <w:t xml:space="preserve">Una imagen reducida en tamaño que permite almacenar más imágenes que en una imagen normal de video original. </w:t>
      </w:r>
    </w:p>
    <w:p w:rsidRPr="006E6062" w:rsidR="005379C3" w:rsidP="00DB3AE4" w:rsidRDefault="005379C3" w14:paraId="39E5BF8B" w14:textId="76557BF8">
      <w:pPr>
        <w:spacing w:line="240" w:lineRule="auto"/>
        <w:ind w:right="50"/>
        <w:jc w:val="both"/>
      </w:pPr>
      <w:r w:rsidRPr="006E6062">
        <w:rPr>
          <w:b/>
          <w:color w:val="002060"/>
        </w:rPr>
        <w:t>IMPEDANCIA</w:t>
      </w:r>
      <w:r w:rsidRPr="006E6062">
        <w:rPr>
          <w:b/>
        </w:rPr>
        <w:t xml:space="preserve">: </w:t>
      </w:r>
      <w:r w:rsidRPr="006E6062">
        <w:t xml:space="preserve">Medida en ohmios, se refiere a la combinación entre la resistencia y la reactancia en un circuito eléctrico. </w:t>
      </w:r>
    </w:p>
    <w:p w:rsidRPr="006E6062" w:rsidR="005379C3" w:rsidP="00DB3AE4" w:rsidRDefault="005379C3" w14:paraId="06DB4C98" w14:textId="7DE8D766">
      <w:pPr>
        <w:spacing w:line="240" w:lineRule="auto"/>
        <w:ind w:right="50"/>
        <w:jc w:val="both"/>
      </w:pPr>
      <w:r w:rsidRPr="006E6062">
        <w:rPr>
          <w:b/>
          <w:color w:val="002060"/>
        </w:rPr>
        <w:t>INCIDENTES</w:t>
      </w:r>
      <w:r w:rsidRPr="006E6062">
        <w:rPr>
          <w:b/>
        </w:rPr>
        <w:t xml:space="preserve">: </w:t>
      </w:r>
      <w:r w:rsidRPr="006E6062">
        <w:t xml:space="preserve">Eventos que afectan la operación de los sistemas cubiertos y que requieren ser gestionados pasando por las etapas de respuesta, atención, hasta encontrar su solución o workaround. </w:t>
      </w:r>
    </w:p>
    <w:p w:rsidRPr="006E6062" w:rsidR="005379C3" w:rsidP="00DB3AE4" w:rsidRDefault="005379C3" w14:paraId="3AF55F5E" w14:textId="64271CE8">
      <w:pPr>
        <w:spacing w:line="240" w:lineRule="auto"/>
        <w:ind w:right="50"/>
        <w:jc w:val="both"/>
      </w:pPr>
      <w:r w:rsidRPr="006E6062">
        <w:rPr>
          <w:b/>
          <w:color w:val="002060"/>
        </w:rPr>
        <w:t>IRIS</w:t>
      </w:r>
      <w:r w:rsidRPr="006E6062">
        <w:rPr>
          <w:b/>
        </w:rPr>
        <w:t xml:space="preserve">: </w:t>
      </w:r>
      <w:r w:rsidRPr="006E6062">
        <w:t xml:space="preserve">Mecanismo interno del lente para regular la cantidad de luz que pasa a través de él y llega al sensor CCD /CMOS. </w:t>
      </w:r>
    </w:p>
    <w:p w:rsidRPr="006E6062" w:rsidR="005379C3" w:rsidP="00DB3AE4" w:rsidRDefault="005379C3" w14:paraId="45D2EA7F" w14:textId="21C61215">
      <w:pPr>
        <w:spacing w:line="240" w:lineRule="auto"/>
        <w:ind w:right="50"/>
        <w:jc w:val="both"/>
      </w:pPr>
      <w:r w:rsidRPr="006E6062">
        <w:rPr>
          <w:b/>
          <w:color w:val="002060"/>
        </w:rPr>
        <w:t>LAN</w:t>
      </w:r>
      <w:r w:rsidRPr="006E6062">
        <w:rPr>
          <w:b/>
        </w:rPr>
        <w:t xml:space="preserve">: </w:t>
      </w:r>
      <w:r w:rsidRPr="006E6062">
        <w:t xml:space="preserve">Local Área Network – Nombre dado a las Redes de Datos locales relativas a una Edificación. Usualmente con velocidad de 10Mbps a 1000 Mbps. </w:t>
      </w:r>
    </w:p>
    <w:p w:rsidRPr="006E6062" w:rsidR="005379C3" w:rsidP="00DB3AE4" w:rsidRDefault="005379C3" w14:paraId="50F03AD6" w14:textId="613711DB">
      <w:pPr>
        <w:spacing w:line="240" w:lineRule="auto"/>
        <w:ind w:right="50"/>
        <w:jc w:val="both"/>
      </w:pPr>
      <w:r w:rsidRPr="006E6062">
        <w:rPr>
          <w:b/>
          <w:color w:val="002060"/>
        </w:rPr>
        <w:t>LED</w:t>
      </w:r>
      <w:r w:rsidRPr="006E6062">
        <w:rPr>
          <w:b/>
        </w:rPr>
        <w:t xml:space="preserve">: </w:t>
      </w:r>
      <w:r w:rsidRPr="006E6062">
        <w:t xml:space="preserve">Diodo de Emisor de Luz.   </w:t>
      </w:r>
    </w:p>
    <w:p w:rsidRPr="006E6062" w:rsidR="005379C3" w:rsidP="00DB3AE4" w:rsidRDefault="005379C3" w14:paraId="537846C8" w14:textId="755197E5">
      <w:pPr>
        <w:spacing w:line="240" w:lineRule="auto"/>
        <w:ind w:right="50"/>
        <w:jc w:val="both"/>
      </w:pPr>
      <w:r w:rsidRPr="006E6062">
        <w:rPr>
          <w:b/>
          <w:color w:val="002060"/>
        </w:rPr>
        <w:t>MEGAPÍXEL</w:t>
      </w:r>
      <w:r w:rsidRPr="006E6062">
        <w:rPr>
          <w:b/>
        </w:rPr>
        <w:t xml:space="preserve">: </w:t>
      </w:r>
      <w:r w:rsidRPr="006E6062">
        <w:t xml:space="preserve">Un megapíxel o megapixel (Mpx) es una unidad que equivale a 1 millón de píxeles (px). A diferencia de otras unidades usadas en el ámbito de la computación que usan la base 2 para sus cantidades (1.024KB = 1MB, 1.024MB = 1GB, etc.), en este caso se usa la base 10 (1.000.000px = 1Mpx). Esta unidad se usa para expresar la resolución de imágenes digitales, por ejemplo, una cámara que puede tomar fotografías o video con una resolución de 2.048x1.536 píxeles se dice que tiene 3,1 megapíxeles de resolución (2048x1536 = 3.145.728px). </w:t>
      </w:r>
    </w:p>
    <w:p w:rsidRPr="006E6062" w:rsidR="005379C3" w:rsidP="00DB3AE4" w:rsidRDefault="005379C3" w14:paraId="38935825" w14:textId="76201D68">
      <w:pPr>
        <w:spacing w:line="240" w:lineRule="auto"/>
        <w:ind w:right="50"/>
        <w:jc w:val="both"/>
      </w:pPr>
      <w:r w:rsidRPr="006E6062">
        <w:rPr>
          <w:b/>
          <w:color w:val="002060"/>
        </w:rPr>
        <w:t>MOS</w:t>
      </w:r>
      <w:r w:rsidRPr="006E6062">
        <w:rPr>
          <w:b/>
        </w:rPr>
        <w:t xml:space="preserve">: </w:t>
      </w:r>
      <w:r w:rsidRPr="006E6062">
        <w:t xml:space="preserve">Metal Oxido Semiconductor - Forma de chip usado en algunas cámaras de CCTV. </w:t>
      </w:r>
    </w:p>
    <w:p w:rsidRPr="006E6062" w:rsidR="005379C3" w:rsidP="00DB3AE4" w:rsidRDefault="005379C3" w14:paraId="08A2D6DD" w14:textId="76D1126A">
      <w:pPr>
        <w:spacing w:line="240" w:lineRule="auto"/>
        <w:ind w:right="50"/>
        <w:jc w:val="both"/>
      </w:pPr>
      <w:r w:rsidRPr="006E6062">
        <w:rPr>
          <w:b/>
          <w:color w:val="002060"/>
        </w:rPr>
        <w:t>NTSC</w:t>
      </w:r>
      <w:r w:rsidRPr="006E6062">
        <w:rPr>
          <w:b/>
        </w:rPr>
        <w:t xml:space="preserve">: </w:t>
      </w:r>
      <w:r w:rsidRPr="006E6062">
        <w:t xml:space="preserve">National Television Standards Committee - Señal de video en color, estándar de la televisión en Norteamérica y Japón - 525 líneas, 60 Hz.  </w:t>
      </w:r>
    </w:p>
    <w:p w:rsidRPr="006E6062" w:rsidR="005379C3" w:rsidP="00DB3AE4" w:rsidRDefault="005379C3" w14:paraId="3E63DEE4" w14:textId="4293A5AC">
      <w:pPr>
        <w:spacing w:line="240" w:lineRule="auto"/>
        <w:ind w:right="50"/>
        <w:jc w:val="both"/>
      </w:pPr>
      <w:r w:rsidRPr="006E6062">
        <w:rPr>
          <w:b/>
          <w:color w:val="002060"/>
        </w:rPr>
        <w:t>NVR</w:t>
      </w:r>
      <w:r w:rsidRPr="006E6062">
        <w:rPr>
          <w:b/>
        </w:rPr>
        <w:t xml:space="preserve">: </w:t>
      </w:r>
      <w:r w:rsidRPr="006E6062">
        <w:t xml:space="preserve">Grabador de video en red. </w:t>
      </w:r>
    </w:p>
    <w:p w:rsidRPr="006E6062" w:rsidR="005379C3" w:rsidP="00DB3AE4" w:rsidRDefault="005379C3" w14:paraId="73E623E7" w14:textId="77777777">
      <w:pPr>
        <w:spacing w:after="0" w:line="240" w:lineRule="auto"/>
        <w:jc w:val="both"/>
      </w:pPr>
      <w:r w:rsidRPr="006E6062">
        <w:rPr>
          <w:b/>
          <w:color w:val="002060"/>
        </w:rPr>
        <w:t>PAL</w:t>
      </w:r>
      <w:r w:rsidRPr="006E6062">
        <w:rPr>
          <w:b/>
        </w:rPr>
        <w:t xml:space="preserve">: </w:t>
      </w:r>
      <w:r w:rsidRPr="006E6062">
        <w:t xml:space="preserve">(Phase Alternative Line) Señal estándar de video en color en Europa, Australia y Medio Oriente. </w:t>
      </w:r>
    </w:p>
    <w:p w:rsidRPr="006E6062" w:rsidR="005379C3" w:rsidP="00DB3AE4" w:rsidRDefault="005379C3" w14:paraId="5EFC4A54" w14:textId="77777777">
      <w:pPr>
        <w:spacing w:after="0" w:line="240" w:lineRule="auto"/>
        <w:jc w:val="both"/>
      </w:pPr>
      <w:r w:rsidRPr="006E6062">
        <w:t xml:space="preserve"> </w:t>
      </w:r>
    </w:p>
    <w:p w:rsidRPr="006E6062" w:rsidR="005379C3" w:rsidP="00DB3AE4" w:rsidRDefault="005379C3" w14:paraId="0FBC6AA2" w14:textId="77777777">
      <w:pPr>
        <w:spacing w:line="240" w:lineRule="auto"/>
        <w:ind w:right="50"/>
        <w:jc w:val="both"/>
      </w:pPr>
      <w:r w:rsidRPr="006E6062">
        <w:rPr>
          <w:b/>
          <w:color w:val="002060"/>
        </w:rPr>
        <w:t>PÍVOT</w:t>
      </w:r>
      <w:r w:rsidRPr="006E6062">
        <w:rPr>
          <w:b/>
        </w:rPr>
        <w:t>:</w:t>
      </w:r>
      <w:r w:rsidRPr="006E6062">
        <w:t xml:space="preserve"> Es una tecnología que permite procesar y analizar información compleja en poco tiempo, con poco esfuerzo y con poco hardware. </w:t>
      </w:r>
    </w:p>
    <w:p w:rsidRPr="006E6062" w:rsidR="005379C3" w:rsidP="00DB3AE4" w:rsidRDefault="005379C3" w14:paraId="4A5394D4" w14:textId="77777777">
      <w:pPr>
        <w:spacing w:after="0" w:line="240" w:lineRule="auto"/>
        <w:jc w:val="both"/>
      </w:pPr>
      <w:r w:rsidRPr="006E6062">
        <w:t xml:space="preserve"> </w:t>
      </w:r>
    </w:p>
    <w:p w:rsidRPr="006E6062" w:rsidR="005379C3" w:rsidP="00DB3AE4" w:rsidRDefault="005379C3" w14:paraId="16C87114" w14:textId="439737EF">
      <w:pPr>
        <w:spacing w:line="240" w:lineRule="auto"/>
        <w:ind w:right="50"/>
        <w:jc w:val="both"/>
      </w:pPr>
      <w:r w:rsidRPr="006E6062">
        <w:rPr>
          <w:b/>
          <w:color w:val="002060"/>
        </w:rPr>
        <w:t>PÍXEL</w:t>
      </w:r>
      <w:r w:rsidRPr="006E6062">
        <w:rPr>
          <w:b/>
        </w:rPr>
        <w:t xml:space="preserve">: </w:t>
      </w:r>
      <w:r w:rsidRPr="006E6062">
        <w:t>Un punto en una imagen digital.</w:t>
      </w:r>
      <w:r w:rsidRPr="006E6062">
        <w:rPr>
          <w:b/>
        </w:rPr>
        <w:t xml:space="preserve"> </w:t>
      </w:r>
      <w:r w:rsidRPr="006E6062">
        <w:t xml:space="preserve">El punto simple sensible de un sensor CCD / CMOS o el más pequeño punto luminoso de un monitor LCD / LED. </w:t>
      </w:r>
    </w:p>
    <w:p w:rsidRPr="006E6062" w:rsidR="005379C3" w:rsidP="00DB3AE4" w:rsidRDefault="005379C3" w14:paraId="7175B4EF" w14:textId="6DE8830B">
      <w:pPr>
        <w:spacing w:line="240" w:lineRule="auto"/>
        <w:ind w:right="50"/>
        <w:jc w:val="both"/>
      </w:pPr>
      <w:r w:rsidRPr="006E6062">
        <w:rPr>
          <w:b/>
          <w:color w:val="002060"/>
        </w:rPr>
        <w:t>PIXELAMIENTO</w:t>
      </w:r>
      <w:r w:rsidRPr="006E6062">
        <w:rPr>
          <w:b/>
        </w:rPr>
        <w:t>:</w:t>
      </w:r>
      <w:r w:rsidRPr="006E6062">
        <w:t xml:space="preserve"> Aplica a la visualización de pequeños cuadros en la constitución o forma de la imagen, manifestándose también en distorsión de la visualización. Comúnmente asociado al procesamiento de imágenes de la cámara o fallas del canal de transmisión.  </w:t>
      </w:r>
    </w:p>
    <w:p w:rsidRPr="006E6062" w:rsidR="005379C3" w:rsidP="00DB3AE4" w:rsidRDefault="005379C3" w14:paraId="0223DF09" w14:textId="3C0C2F73">
      <w:pPr>
        <w:spacing w:line="240" w:lineRule="auto"/>
        <w:ind w:right="50"/>
        <w:jc w:val="both"/>
      </w:pPr>
      <w:bookmarkStart w:name="_heading=h.279ka65" w:colFirst="0" w:colLast="0" w:id="40"/>
      <w:bookmarkEnd w:id="40"/>
      <w:r w:rsidRPr="006E6062">
        <w:rPr>
          <w:b/>
          <w:color w:val="002060"/>
        </w:rPr>
        <w:t>PRESET</w:t>
      </w:r>
      <w:r w:rsidRPr="006E6062">
        <w:rPr>
          <w:b/>
        </w:rPr>
        <w:t xml:space="preserve">: </w:t>
      </w:r>
      <w:r w:rsidRPr="006E6062">
        <w:t xml:space="preserve">Posición memorizada de las coordenadas horizontal, vertical y zoom, de una cámara robótica (speed dome) generalmente usada para ser activada a voluntad de un operador o automáticamente con alguna función programada como un recorrido o una alarma. </w:t>
      </w:r>
    </w:p>
    <w:p w:rsidRPr="006E6062" w:rsidR="005379C3" w:rsidP="00DB3AE4" w:rsidRDefault="005379C3" w14:paraId="0F96C70A" w14:textId="4EAA012D">
      <w:pPr>
        <w:spacing w:line="240" w:lineRule="auto"/>
        <w:ind w:right="50"/>
        <w:jc w:val="both"/>
      </w:pPr>
      <w:r w:rsidRPr="006E6062">
        <w:rPr>
          <w:b/>
          <w:color w:val="002060"/>
        </w:rPr>
        <w:t>PROBLEMAS</w:t>
      </w:r>
      <w:r w:rsidRPr="006E6062">
        <w:rPr>
          <w:b/>
        </w:rPr>
        <w:t xml:space="preserve">: </w:t>
      </w:r>
      <w:r w:rsidRPr="006E6062">
        <w:t xml:space="preserve">Incidentes que a pesar del análisis técnico y funcional o de la fábrica, se desconoce la causa raíz; también están en esta categoría el análisis de incidentes reportados como repetitivos, de los cuales se tiene un proceso de solución alterna no definitiva (workaround) para dar continuidad a la operación. </w:t>
      </w:r>
    </w:p>
    <w:p w:rsidRPr="006E6062" w:rsidR="005379C3" w:rsidP="00DB3AE4" w:rsidRDefault="005379C3" w14:paraId="126F05F8" w14:textId="44ADCF91">
      <w:pPr>
        <w:spacing w:line="240" w:lineRule="auto"/>
        <w:ind w:right="50"/>
        <w:jc w:val="both"/>
      </w:pPr>
      <w:r w:rsidRPr="006E6062">
        <w:rPr>
          <w:b/>
          <w:color w:val="002060"/>
        </w:rPr>
        <w:t>PROTOCOLO</w:t>
      </w:r>
      <w:r w:rsidRPr="006E6062">
        <w:rPr>
          <w:b/>
        </w:rPr>
        <w:t xml:space="preserve">: </w:t>
      </w:r>
      <w:r w:rsidRPr="006E6062">
        <w:t xml:space="preserve">Lenguaje de comunicación entre dispositivos que ha sido estandarizado. </w:t>
      </w:r>
    </w:p>
    <w:p w:rsidRPr="006E6062" w:rsidR="005379C3" w:rsidP="00DB3AE4" w:rsidRDefault="005379C3" w14:paraId="0C90F83C" w14:textId="44918055">
      <w:pPr>
        <w:spacing w:line="240" w:lineRule="auto"/>
        <w:ind w:right="50"/>
        <w:jc w:val="both"/>
      </w:pPr>
      <w:r w:rsidRPr="006E6062">
        <w:rPr>
          <w:b/>
          <w:color w:val="002060"/>
        </w:rPr>
        <w:t>PSU</w:t>
      </w:r>
      <w:r w:rsidRPr="006E6062">
        <w:rPr>
          <w:b/>
        </w:rPr>
        <w:t xml:space="preserve">: </w:t>
      </w:r>
      <w:r w:rsidRPr="006E6062">
        <w:t xml:space="preserve">Power Supply Unit – Unidad / Fuente de alimentación. </w:t>
      </w:r>
    </w:p>
    <w:p w:rsidRPr="006E6062" w:rsidR="005379C3" w:rsidP="00DB3AE4" w:rsidRDefault="005379C3" w14:paraId="16771C1F" w14:textId="74A6D9C3">
      <w:pPr>
        <w:spacing w:line="240" w:lineRule="auto"/>
        <w:ind w:right="50"/>
        <w:jc w:val="both"/>
      </w:pPr>
      <w:r w:rsidRPr="006E6062">
        <w:rPr>
          <w:b/>
          <w:color w:val="002060"/>
        </w:rPr>
        <w:t>RED SAN</w:t>
      </w:r>
      <w:r w:rsidRPr="006E6062">
        <w:rPr>
          <w:b/>
        </w:rPr>
        <w:t>:</w:t>
      </w:r>
      <w:r w:rsidRPr="006E6062">
        <w:t xml:space="preserve"> (Storage Área Network, red de área de almacenamiento) es una red de almacenamiento integral. Se trata de una arquitectura completa que agrupa una red de alta velocidad de canal de fibra o SCSI, un equipo de interconexión dedicado (conmutadores, puentes, etc.) y elementos de almacenamiento de red (discos duros</w:t>
      </w:r>
      <w:r w:rsidRPr="006E6062">
        <w:rPr>
          <w:color w:val="222222"/>
        </w:rPr>
        <w:t>)</w:t>
      </w:r>
      <w:r w:rsidRPr="006E6062">
        <w:rPr>
          <w:b/>
        </w:rPr>
        <w:t xml:space="preserve"> </w:t>
      </w:r>
    </w:p>
    <w:p w:rsidRPr="006E6062" w:rsidR="005379C3" w:rsidP="00DB3AE4" w:rsidRDefault="005379C3" w14:paraId="7E716D64" w14:textId="19ADEB56">
      <w:pPr>
        <w:spacing w:line="240" w:lineRule="auto"/>
        <w:ind w:right="50"/>
        <w:jc w:val="both"/>
      </w:pPr>
      <w:bookmarkStart w:name="_heading=h.meukdy" w:colFirst="0" w:colLast="0" w:id="41"/>
      <w:bookmarkEnd w:id="41"/>
      <w:r w:rsidRPr="006E6062">
        <w:rPr>
          <w:b/>
          <w:color w:val="002060"/>
        </w:rPr>
        <w:t>RESOLUCIÓN</w:t>
      </w:r>
      <w:r w:rsidRPr="006E6062">
        <w:rPr>
          <w:b/>
        </w:rPr>
        <w:t xml:space="preserve">: </w:t>
      </w:r>
      <w:r w:rsidRPr="006E6062">
        <w:t xml:space="preserve">Medida del más pequeño detalle que se puede visualizar en una imagen. En los sistemas analógicos, la medición se realiza en TVL (líneas de TV). Resolución vertical – la cantidad de detalle resoluble en sentido vertical en una foto. Generalmente se expresa como el número de distintas líneas horizontales, alternativamente en blanco y negro, que teóricamente se puede ver en una foto. En sistemas digitales se expresa en Megapíxel. </w:t>
      </w:r>
    </w:p>
    <w:p w:rsidRPr="006E6062" w:rsidR="005379C3" w:rsidP="00DB3AE4" w:rsidRDefault="005379C3" w14:paraId="751E3E6C" w14:textId="25597A68">
      <w:pPr>
        <w:spacing w:line="240" w:lineRule="auto"/>
        <w:ind w:right="50"/>
        <w:jc w:val="both"/>
      </w:pPr>
      <w:r w:rsidRPr="006E6062">
        <w:rPr>
          <w:b/>
          <w:color w:val="002060"/>
        </w:rPr>
        <w:t>ROBOTIZACIÓN</w:t>
      </w:r>
      <w:r w:rsidRPr="006E6062">
        <w:rPr>
          <w:b/>
        </w:rPr>
        <w:t xml:space="preserve">: </w:t>
      </w:r>
      <w:r w:rsidRPr="006E6062">
        <w:t xml:space="preserve">Aplica cuando las imágenes por segundo de la Cámara no son constantes o no son enviadas en relación con lo configurado en los fps (frames per seconds), es decir una transmisión de imágenes por segundo 30 fps, no debe estar variando a valores menores porque se observan imágenes cuadro por cuadro. Puede provenir de fallas en algún componente de la red. </w:t>
      </w:r>
    </w:p>
    <w:p w:rsidRPr="006E6062" w:rsidR="005379C3" w:rsidP="00DB3AE4" w:rsidRDefault="005379C3" w14:paraId="54EB735C" w14:textId="7410EE78">
      <w:pPr>
        <w:spacing w:line="240" w:lineRule="auto"/>
        <w:ind w:right="50"/>
        <w:jc w:val="both"/>
      </w:pPr>
      <w:r w:rsidRPr="006E6062">
        <w:rPr>
          <w:b/>
          <w:color w:val="002060"/>
        </w:rPr>
        <w:t>RUIDO</w:t>
      </w:r>
      <w:r w:rsidRPr="006E6062">
        <w:rPr>
          <w:b/>
        </w:rPr>
        <w:t xml:space="preserve">: </w:t>
      </w:r>
      <w:r w:rsidRPr="006E6062">
        <w:t xml:space="preserve">Efecto en pantalla que muestra elementos que no son parte de la imagen útil, como puntos, llovizna, nieve ondas, rayas. Es más evidente este efecto con baja luminosidad en escena. </w:t>
      </w:r>
    </w:p>
    <w:p w:rsidRPr="006E6062" w:rsidR="005379C3" w:rsidP="00DB3AE4" w:rsidRDefault="005379C3" w14:paraId="3915D758" w14:textId="12F7A580">
      <w:pPr>
        <w:spacing w:line="240" w:lineRule="auto"/>
        <w:ind w:right="44"/>
        <w:jc w:val="both"/>
      </w:pPr>
      <w:r w:rsidRPr="006E6062">
        <w:rPr>
          <w:b/>
          <w:color w:val="002060"/>
        </w:rPr>
        <w:t>SDSCJ</w:t>
      </w:r>
      <w:r w:rsidRPr="006E6062">
        <w:rPr>
          <w:b/>
        </w:rPr>
        <w:t xml:space="preserve">: </w:t>
      </w:r>
      <w:r w:rsidRPr="006E6062">
        <w:t xml:space="preserve">Secretaría Distrital De Seguridad, Convivencia Y Justicia. </w:t>
      </w:r>
    </w:p>
    <w:p w:rsidRPr="006E6062" w:rsidR="005379C3" w:rsidP="00DB3AE4" w:rsidRDefault="005379C3" w14:paraId="2B17538A" w14:textId="5B4F7029">
      <w:pPr>
        <w:spacing w:line="240" w:lineRule="auto"/>
        <w:ind w:right="44"/>
        <w:jc w:val="both"/>
      </w:pPr>
      <w:r w:rsidRPr="006E6062">
        <w:rPr>
          <w:b/>
          <w:color w:val="002060"/>
        </w:rPr>
        <w:t>SEÑAL DIGITAL</w:t>
      </w:r>
      <w:r w:rsidRPr="006E6062">
        <w:rPr>
          <w:b/>
        </w:rPr>
        <w:t xml:space="preserve">: </w:t>
      </w:r>
      <w:r w:rsidRPr="006E6062">
        <w:t xml:space="preserve">Una señal que ha sido convertida en “datos” y la conforma información binaria, es decir “1” y “0”. </w:t>
      </w:r>
    </w:p>
    <w:p w:rsidRPr="006E6062" w:rsidR="005379C3" w:rsidP="00DB3AE4" w:rsidRDefault="005379C3" w14:paraId="6652AE0E" w14:textId="64F78BC2">
      <w:pPr>
        <w:spacing w:line="240" w:lineRule="auto"/>
        <w:ind w:right="50"/>
        <w:jc w:val="both"/>
      </w:pPr>
      <w:r w:rsidRPr="006E6062">
        <w:rPr>
          <w:b/>
          <w:color w:val="002060"/>
        </w:rPr>
        <w:t>SINCRONIZACIÓN</w:t>
      </w:r>
      <w:r w:rsidRPr="006E6062">
        <w:rPr>
          <w:b/>
        </w:rPr>
        <w:t xml:space="preserve">: </w:t>
      </w:r>
      <w:r w:rsidRPr="006E6062">
        <w:t xml:space="preserve">Dos o más impulsos eléctricos que se ejecutan con los mismos intervalos de tiempo para evitar la distorsión de imagen y el ruido. </w:t>
      </w:r>
    </w:p>
    <w:p w:rsidRPr="006E6062" w:rsidR="005379C3" w:rsidP="00DB3AE4" w:rsidRDefault="005379C3" w14:paraId="5F6B89E9" w14:textId="2E862471">
      <w:pPr>
        <w:spacing w:line="240" w:lineRule="auto"/>
        <w:ind w:right="50"/>
        <w:jc w:val="both"/>
      </w:pPr>
      <w:r w:rsidRPr="006E6062">
        <w:rPr>
          <w:b/>
          <w:color w:val="002060"/>
        </w:rPr>
        <w:t>TEAMVIEWER</w:t>
      </w:r>
      <w:r w:rsidRPr="006E6062">
        <w:rPr>
          <w:b/>
        </w:rPr>
        <w:t>:</w:t>
      </w:r>
      <w:r w:rsidRPr="006E6062">
        <w:t xml:space="preserve"> Es un software informático “privado” de fácil acceso, que permite conectarse remotamente a otro equipo. Entre sus funciones están: compartir y controlar escritorios, reuniones en línea, videoconferencias y transferencia de archivos entre ordenadores. </w:t>
      </w:r>
    </w:p>
    <w:p w:rsidRPr="006E6062" w:rsidR="005379C3" w:rsidP="00DB3AE4" w:rsidRDefault="005379C3" w14:paraId="3B96861D" w14:textId="74846319">
      <w:pPr>
        <w:spacing w:line="240" w:lineRule="auto"/>
        <w:ind w:right="50"/>
        <w:jc w:val="both"/>
      </w:pPr>
      <w:r w:rsidRPr="006E6062">
        <w:rPr>
          <w:b/>
          <w:color w:val="002060"/>
        </w:rPr>
        <w:t>ISS</w:t>
      </w:r>
      <w:r w:rsidRPr="006E6062">
        <w:rPr>
          <w:b/>
        </w:rPr>
        <w:t>:</w:t>
      </w:r>
      <w:r w:rsidRPr="006E6062">
        <w:t xml:space="preserve"> </w:t>
      </w:r>
      <w:r w:rsidRPr="006E6062" w:rsidR="003E2D52">
        <w:t>(</w:t>
      </w:r>
      <w:r w:rsidRPr="006E6062">
        <w:t>Intelligent Security Systems</w:t>
      </w:r>
      <w:r w:rsidRPr="006E6062" w:rsidR="003E2D52">
        <w:t>) Sistema de seguridad inteligente</w:t>
      </w:r>
      <w:r w:rsidRPr="006E6062">
        <w:t xml:space="preserve">. </w:t>
      </w:r>
    </w:p>
    <w:p w:rsidRPr="006E6062" w:rsidR="005379C3" w:rsidP="00DB3AE4" w:rsidRDefault="005379C3" w14:paraId="18A3D18B" w14:textId="77777777">
      <w:pPr>
        <w:spacing w:after="0" w:line="240" w:lineRule="auto"/>
        <w:jc w:val="both"/>
      </w:pPr>
      <w:r w:rsidRPr="006E6062">
        <w:t xml:space="preserve"> </w:t>
      </w:r>
    </w:p>
    <w:p w:rsidRPr="001056E6" w:rsidR="005379C3" w:rsidP="00DB3AE4" w:rsidRDefault="005379C3" w14:paraId="2850B1E6" w14:textId="3E3429EA">
      <w:pPr>
        <w:spacing w:line="240" w:lineRule="auto"/>
        <w:ind w:right="50"/>
        <w:jc w:val="both"/>
        <w:rPr>
          <w:lang w:val="en-US"/>
        </w:rPr>
      </w:pPr>
      <w:r w:rsidRPr="001056E6">
        <w:rPr>
          <w:b/>
          <w:color w:val="002060"/>
          <w:lang w:val="en-US"/>
        </w:rPr>
        <w:t>ISP</w:t>
      </w:r>
      <w:r w:rsidRPr="001056E6">
        <w:rPr>
          <w:b/>
          <w:lang w:val="en-US"/>
        </w:rPr>
        <w:t>:</w:t>
      </w:r>
      <w:r w:rsidRPr="001056E6">
        <w:rPr>
          <w:lang w:val="en-US"/>
        </w:rPr>
        <w:t xml:space="preserve"> Internet Service Provider. </w:t>
      </w:r>
    </w:p>
    <w:p w:rsidRPr="001056E6" w:rsidR="005379C3" w:rsidP="00C95459" w:rsidRDefault="005379C3" w14:paraId="48FE8A03" w14:textId="224B3ED4">
      <w:pPr>
        <w:spacing w:line="240" w:lineRule="auto"/>
        <w:ind w:right="50"/>
        <w:jc w:val="both"/>
        <w:rPr>
          <w:lang w:val="en-US"/>
        </w:rPr>
      </w:pPr>
      <w:r w:rsidRPr="001056E6">
        <w:rPr>
          <w:b/>
          <w:color w:val="002060"/>
          <w:lang w:val="en-US"/>
        </w:rPr>
        <w:t>MCC</w:t>
      </w:r>
      <w:r w:rsidRPr="001056E6">
        <w:rPr>
          <w:b/>
          <w:lang w:val="en-US"/>
        </w:rPr>
        <w:t>:</w:t>
      </w:r>
      <w:r w:rsidRPr="001056E6">
        <w:rPr>
          <w:lang w:val="en-US"/>
        </w:rPr>
        <w:t xml:space="preserve"> Monitoring &amp; Control Center. </w:t>
      </w:r>
    </w:p>
    <w:p w:rsidRPr="001056E6" w:rsidR="005379C3" w:rsidP="00C95459" w:rsidRDefault="005379C3" w14:paraId="19F5530A" w14:textId="7E2AAC78">
      <w:pPr>
        <w:spacing w:line="240" w:lineRule="auto"/>
        <w:ind w:right="50"/>
        <w:jc w:val="both"/>
        <w:rPr>
          <w:lang w:val="en-US"/>
        </w:rPr>
      </w:pPr>
      <w:r w:rsidRPr="001056E6">
        <w:rPr>
          <w:b/>
          <w:color w:val="002060"/>
          <w:lang w:val="en-US"/>
        </w:rPr>
        <w:t>SAVVI</w:t>
      </w:r>
      <w:r w:rsidRPr="001056E6">
        <w:rPr>
          <w:b/>
          <w:lang w:val="en-US"/>
        </w:rPr>
        <w:t>:</w:t>
      </w:r>
      <w:r w:rsidRPr="001056E6">
        <w:rPr>
          <w:lang w:val="en-US"/>
        </w:rPr>
        <w:t xml:space="preserve"> Video Analytics Software Solution. </w:t>
      </w:r>
    </w:p>
    <w:p w:rsidRPr="006E6062" w:rsidR="005379C3" w:rsidP="00DB3AE4" w:rsidRDefault="005379C3" w14:paraId="737F7681" w14:textId="77777777">
      <w:pPr>
        <w:spacing w:line="240" w:lineRule="auto"/>
        <w:ind w:right="50"/>
        <w:jc w:val="both"/>
      </w:pPr>
      <w:r w:rsidRPr="006E6062">
        <w:rPr>
          <w:b/>
          <w:color w:val="002060"/>
        </w:rPr>
        <w:t>SecurOS</w:t>
      </w:r>
      <w:r w:rsidRPr="006E6062">
        <w:t xml:space="preserve">: Plataforma VMS desarrollada por el fabricante ISS, permite adaptar sistemas de administración y grabación de video en cualquier instalación, ya sean pequeños o de gran escala, soportando servidores en red y analíticas de ISS que pueden integrarse con sistemas de control de acceso, seguridad contra incendios, y son compatibles con prácticamente cualquier equipo de seguridad de terceros </w:t>
      </w:r>
    </w:p>
    <w:p w:rsidRPr="001056E6" w:rsidR="005379C3" w:rsidP="00C95459" w:rsidRDefault="005379C3" w14:paraId="137BBD7F" w14:textId="4C61C45E">
      <w:pPr>
        <w:spacing w:line="240" w:lineRule="auto"/>
        <w:ind w:right="50"/>
        <w:jc w:val="both"/>
        <w:rPr>
          <w:lang w:val="en-US"/>
        </w:rPr>
      </w:pPr>
      <w:r w:rsidRPr="001056E6">
        <w:rPr>
          <w:b/>
          <w:color w:val="002060"/>
          <w:lang w:val="en-US"/>
        </w:rPr>
        <w:t>SQL</w:t>
      </w:r>
      <w:r w:rsidRPr="001056E6">
        <w:rPr>
          <w:b/>
          <w:lang w:val="en-US"/>
        </w:rPr>
        <w:t>:</w:t>
      </w:r>
      <w:r w:rsidRPr="001056E6">
        <w:rPr>
          <w:lang w:val="en-US"/>
        </w:rPr>
        <w:t xml:space="preserve"> Structured Query Language (Data Base) </w:t>
      </w:r>
    </w:p>
    <w:p w:rsidRPr="006E6062" w:rsidR="005379C3" w:rsidP="00C95459" w:rsidRDefault="005379C3" w14:paraId="5876462B" w14:textId="5B7BC8F6">
      <w:pPr>
        <w:spacing w:line="240" w:lineRule="auto"/>
        <w:ind w:right="50"/>
        <w:jc w:val="both"/>
      </w:pPr>
      <w:r w:rsidRPr="006E6062">
        <w:rPr>
          <w:b/>
          <w:color w:val="002060"/>
        </w:rPr>
        <w:t>VMS</w:t>
      </w:r>
      <w:r w:rsidRPr="006E6062">
        <w:rPr>
          <w:b/>
        </w:rPr>
        <w:t>:</w:t>
      </w:r>
      <w:r w:rsidRPr="006E6062">
        <w:t xml:space="preserve"> Video Management Software. </w:t>
      </w:r>
    </w:p>
    <w:p w:rsidRPr="006E6062" w:rsidR="005379C3" w:rsidP="00DB3AE4" w:rsidRDefault="005379C3" w14:paraId="4C6EB88F" w14:textId="77777777">
      <w:pPr>
        <w:spacing w:after="0" w:line="240" w:lineRule="auto"/>
        <w:jc w:val="both"/>
      </w:pPr>
      <w:r w:rsidRPr="006E6062">
        <w:rPr>
          <w:b/>
          <w:color w:val="002060"/>
        </w:rPr>
        <w:t xml:space="preserve"> VPN:</w:t>
      </w:r>
      <w:r w:rsidRPr="006E6062">
        <w:t xml:space="preserve"> Virtual Private Network (VPN), es una tecnología de red de computadoras que permite una extensión segura de la red de área local (LAN) sobre una red pública o no controlada como Internet.</w:t>
      </w:r>
    </w:p>
    <w:p w:rsidRPr="006E6062" w:rsidR="005379C3" w:rsidP="005379C3" w:rsidRDefault="005379C3" w14:paraId="1773B78C" w14:textId="68B7F21D">
      <w:pPr>
        <w:sectPr w:rsidRPr="006E6062" w:rsidR="005379C3" w:rsidSect="00EE5459">
          <w:pgSz w:w="12240" w:h="15840" w:orient="portrait"/>
          <w:pgMar w:top="1417" w:right="1701" w:bottom="1417" w:left="1701" w:header="708" w:footer="708" w:gutter="0"/>
          <w:cols w:space="720"/>
        </w:sectPr>
      </w:pPr>
    </w:p>
    <w:p w:rsidRPr="006E6062" w:rsidR="004C0DDC" w:rsidP="00154641" w:rsidRDefault="538A0BB5" w14:paraId="31F14AD7" w14:textId="72F78E5E">
      <w:pPr>
        <w:pStyle w:val="Ttulo2"/>
        <w:numPr>
          <w:ilvl w:val="1"/>
          <w:numId w:val="5"/>
        </w:numPr>
      </w:pPr>
      <w:bookmarkStart w:name="_Toc194682919" w:id="42"/>
      <w:bookmarkStart w:name="_Toc798980144" w:id="43"/>
      <w:bookmarkStart w:name="_Toc1972166232" w:id="44"/>
      <w:bookmarkStart w:name="_Toc246018084" w:id="45"/>
      <w:bookmarkStart w:name="_Toc1020044238" w:id="46"/>
      <w:bookmarkStart w:name="_Toc216169820" w:id="47"/>
      <w:r w:rsidRPr="006E6062">
        <w:t>OBLIGACIONES</w:t>
      </w:r>
      <w:bookmarkEnd w:id="42"/>
      <w:bookmarkEnd w:id="43"/>
      <w:bookmarkEnd w:id="44"/>
      <w:bookmarkEnd w:id="45"/>
      <w:bookmarkEnd w:id="46"/>
      <w:bookmarkEnd w:id="47"/>
    </w:p>
    <w:p w:rsidRPr="006E6062" w:rsidR="007D50F4" w:rsidP="00154641" w:rsidRDefault="7BF2C916" w14:paraId="4D553B05" w14:textId="71A68C21">
      <w:pPr>
        <w:pStyle w:val="Ttulo3"/>
        <w:numPr>
          <w:ilvl w:val="2"/>
          <w:numId w:val="5"/>
        </w:numPr>
      </w:pPr>
      <w:bookmarkStart w:name="_Toc194682920" w:id="48"/>
      <w:bookmarkStart w:name="_Toc1045969954" w:id="49"/>
      <w:bookmarkStart w:name="_Toc2018843915" w:id="50"/>
      <w:bookmarkStart w:name="_Toc145064898" w:id="51"/>
      <w:bookmarkStart w:name="_Toc1203053749" w:id="52"/>
      <w:bookmarkStart w:name="_Toc216169821" w:id="53"/>
      <w:r w:rsidRPr="006E6062">
        <w:t xml:space="preserve">OBLIGACIONES </w:t>
      </w:r>
      <w:r w:rsidRPr="006E6062" w:rsidR="4D4C93D8">
        <w:t>GENERALES</w:t>
      </w:r>
      <w:bookmarkEnd w:id="48"/>
      <w:bookmarkEnd w:id="49"/>
      <w:bookmarkEnd w:id="50"/>
      <w:bookmarkEnd w:id="51"/>
      <w:bookmarkEnd w:id="52"/>
      <w:bookmarkEnd w:id="53"/>
    </w:p>
    <w:p w:rsidRPr="006E6062" w:rsidR="00766C8D" w:rsidP="00340EDA" w:rsidRDefault="00747199" w14:paraId="30383744" w14:textId="6D90D99A">
      <w:pPr>
        <w:pBdr>
          <w:top w:val="nil"/>
          <w:left w:val="nil"/>
          <w:bottom w:val="nil"/>
          <w:right w:val="nil"/>
          <w:between w:val="nil"/>
        </w:pBdr>
        <w:spacing w:before="64" w:after="0" w:line="240" w:lineRule="auto"/>
        <w:jc w:val="both"/>
        <w:rPr>
          <w:color w:val="000000"/>
        </w:rPr>
      </w:pPr>
      <w:r w:rsidRPr="006E6062">
        <w:rPr>
          <w:color w:val="000000" w:themeColor="text1"/>
        </w:rPr>
        <w:t xml:space="preserve">A continuación, se relacionan las obligaciones contractuales y como se dio su respectivo cumplimento durante el contrato </w:t>
      </w:r>
      <w:r w:rsidRPr="006E6062" w:rsidR="00846D5B">
        <w:rPr>
          <w:color w:val="000000" w:themeColor="text1"/>
        </w:rPr>
        <w:t>SCJ-1809 de 2024</w:t>
      </w:r>
      <w:r w:rsidRPr="006E6062">
        <w:rPr>
          <w:color w:val="000000" w:themeColor="text1"/>
        </w:rPr>
        <w:t xml:space="preserve"> con el anexo que soporta la observación descrita.</w:t>
      </w:r>
      <w:bookmarkStart w:name="_heading=h.2y3w247" w:id="54"/>
      <w:bookmarkEnd w:id="54"/>
    </w:p>
    <w:p w:rsidRPr="006E6062" w:rsidR="00771C8D" w:rsidP="63746FD8" w:rsidRDefault="00771C8D" w14:paraId="4EF2CB12" w14:textId="71D5730A">
      <w:pPr>
        <w:pBdr>
          <w:top w:val="nil"/>
          <w:left w:val="nil"/>
          <w:bottom w:val="nil"/>
          <w:right w:val="nil"/>
          <w:between w:val="nil"/>
        </w:pBdr>
        <w:spacing w:before="64" w:after="0" w:line="240" w:lineRule="auto"/>
        <w:jc w:val="both"/>
        <w:rPr>
          <w:color w:val="000000"/>
        </w:rPr>
      </w:pPr>
    </w:p>
    <w:tbl>
      <w:tblPr>
        <w:tblW w:w="8818" w:type="dxa"/>
        <w:tblBorders>
          <w:top w:val="single" w:color="B4C6E7" w:themeColor="accent1" w:themeTint="66" w:sz="8" w:space="0"/>
          <w:left w:val="single" w:color="B4C6E7" w:themeColor="accent1" w:themeTint="66" w:sz="8" w:space="0"/>
          <w:bottom w:val="single" w:color="B4C6E7" w:themeColor="accent1" w:themeTint="66" w:sz="8" w:space="0"/>
          <w:right w:val="single" w:color="B4C6E7" w:themeColor="accent1" w:themeTint="66" w:sz="8" w:space="0"/>
          <w:insideH w:val="single" w:color="B4C6E7" w:themeColor="accent1" w:themeTint="66" w:sz="8" w:space="0"/>
          <w:insideV w:val="single" w:color="B4C6E7" w:themeColor="accent1" w:themeTint="66" w:sz="8" w:space="0"/>
        </w:tblBorders>
        <w:tblLayout w:type="fixed"/>
        <w:tblCellMar>
          <w:left w:w="0" w:type="dxa"/>
          <w:right w:w="0" w:type="dxa"/>
        </w:tblCellMar>
        <w:tblLook w:val="04A0" w:firstRow="1" w:lastRow="0" w:firstColumn="1" w:lastColumn="0" w:noHBand="0" w:noVBand="1"/>
      </w:tblPr>
      <w:tblGrid>
        <w:gridCol w:w="370"/>
        <w:gridCol w:w="2598"/>
        <w:gridCol w:w="926"/>
        <w:gridCol w:w="764"/>
        <w:gridCol w:w="2265"/>
        <w:gridCol w:w="1895"/>
      </w:tblGrid>
      <w:tr w:rsidRPr="006E6062" w:rsidR="00766C8D" w:rsidTr="09C70FEE" w14:paraId="63C46479" w14:textId="77777777">
        <w:trPr>
          <w:trHeight w:val="644"/>
          <w:tblHeader/>
        </w:trPr>
        <w:tc>
          <w:tcPr>
            <w:tcW w:w="370" w:type="dxa"/>
            <w:shd w:val="clear" w:color="auto" w:fill="4471C4"/>
            <w:tcMar>
              <w:top w:w="15" w:type="dxa"/>
              <w:left w:w="15" w:type="dxa"/>
              <w:bottom w:w="0" w:type="dxa"/>
              <w:right w:w="15" w:type="dxa"/>
            </w:tcMar>
            <w:vAlign w:val="center"/>
            <w:hideMark/>
          </w:tcPr>
          <w:p w:rsidRPr="006E6062" w:rsidR="00766C8D" w:rsidRDefault="00766C8D" w14:paraId="79C8C7B4" w14:textId="77777777">
            <w:pPr>
              <w:jc w:val="center"/>
              <w:rPr>
                <w:b/>
                <w:bCs/>
                <w:color w:val="FFFFFF"/>
                <w:sz w:val="16"/>
                <w:szCs w:val="16"/>
              </w:rPr>
            </w:pPr>
            <w:r w:rsidRPr="006E6062">
              <w:rPr>
                <w:b/>
                <w:bCs/>
                <w:color w:val="FFFFFF"/>
                <w:sz w:val="16"/>
                <w:szCs w:val="16"/>
              </w:rPr>
              <w:t>ÍTEM</w:t>
            </w:r>
          </w:p>
        </w:tc>
        <w:tc>
          <w:tcPr>
            <w:tcW w:w="2598" w:type="dxa"/>
            <w:shd w:val="clear" w:color="auto" w:fill="4471C4"/>
            <w:tcMar>
              <w:top w:w="15" w:type="dxa"/>
              <w:left w:w="15" w:type="dxa"/>
              <w:bottom w:w="0" w:type="dxa"/>
              <w:right w:w="15" w:type="dxa"/>
            </w:tcMar>
            <w:vAlign w:val="center"/>
            <w:hideMark/>
          </w:tcPr>
          <w:p w:rsidRPr="006E6062" w:rsidR="00766C8D" w:rsidP="00A40372" w:rsidRDefault="00766C8D" w14:paraId="26A2372F" w14:textId="77777777">
            <w:pPr>
              <w:jc w:val="center"/>
              <w:rPr>
                <w:b/>
                <w:bCs/>
                <w:color w:val="FFFFFF"/>
                <w:sz w:val="16"/>
                <w:szCs w:val="16"/>
              </w:rPr>
            </w:pPr>
            <w:r w:rsidRPr="006E6062">
              <w:rPr>
                <w:b/>
                <w:bCs/>
                <w:color w:val="FFFFFF"/>
                <w:sz w:val="16"/>
                <w:szCs w:val="16"/>
              </w:rPr>
              <w:t>OBLIGACIÓN</w:t>
            </w:r>
          </w:p>
        </w:tc>
        <w:tc>
          <w:tcPr>
            <w:tcW w:w="926" w:type="dxa"/>
            <w:shd w:val="clear" w:color="auto" w:fill="4471C4"/>
            <w:tcMar>
              <w:top w:w="15" w:type="dxa"/>
              <w:left w:w="15" w:type="dxa"/>
              <w:bottom w:w="0" w:type="dxa"/>
              <w:right w:w="15" w:type="dxa"/>
            </w:tcMar>
            <w:vAlign w:val="center"/>
            <w:hideMark/>
          </w:tcPr>
          <w:p w:rsidRPr="006E6062" w:rsidR="00766C8D" w:rsidRDefault="00766C8D" w14:paraId="382BC40A" w14:textId="77777777">
            <w:pPr>
              <w:jc w:val="center"/>
              <w:rPr>
                <w:b/>
                <w:bCs/>
                <w:color w:val="FFFFFF"/>
                <w:sz w:val="16"/>
                <w:szCs w:val="16"/>
              </w:rPr>
            </w:pPr>
            <w:r w:rsidRPr="006E6062">
              <w:rPr>
                <w:b/>
                <w:bCs/>
                <w:color w:val="FFFFFF"/>
                <w:sz w:val="16"/>
                <w:szCs w:val="16"/>
              </w:rPr>
              <w:t>PERIODICIDAD</w:t>
            </w:r>
          </w:p>
        </w:tc>
        <w:tc>
          <w:tcPr>
            <w:tcW w:w="764" w:type="dxa"/>
            <w:shd w:val="clear" w:color="auto" w:fill="4471C4"/>
            <w:tcMar>
              <w:top w:w="15" w:type="dxa"/>
              <w:left w:w="15" w:type="dxa"/>
              <w:bottom w:w="0" w:type="dxa"/>
              <w:right w:w="15" w:type="dxa"/>
            </w:tcMar>
            <w:vAlign w:val="center"/>
            <w:hideMark/>
          </w:tcPr>
          <w:p w:rsidRPr="006E6062" w:rsidR="00766C8D" w:rsidRDefault="00766C8D" w14:paraId="020C95CB" w14:textId="77777777">
            <w:pPr>
              <w:jc w:val="center"/>
              <w:rPr>
                <w:b/>
                <w:bCs/>
                <w:color w:val="FFFFFF"/>
                <w:sz w:val="16"/>
                <w:szCs w:val="16"/>
              </w:rPr>
            </w:pPr>
            <w:r w:rsidRPr="006E6062">
              <w:rPr>
                <w:b/>
                <w:bCs/>
                <w:color w:val="FFFFFF"/>
                <w:sz w:val="16"/>
                <w:szCs w:val="16"/>
              </w:rPr>
              <w:t>CUMPLIÓ/ NO CUMPLIÓ</w:t>
            </w:r>
          </w:p>
        </w:tc>
        <w:tc>
          <w:tcPr>
            <w:tcW w:w="2265" w:type="dxa"/>
            <w:shd w:val="clear" w:color="auto" w:fill="4471C4"/>
            <w:tcMar>
              <w:top w:w="15" w:type="dxa"/>
              <w:left w:w="15" w:type="dxa"/>
              <w:bottom w:w="0" w:type="dxa"/>
              <w:right w:w="15" w:type="dxa"/>
            </w:tcMar>
            <w:vAlign w:val="center"/>
            <w:hideMark/>
          </w:tcPr>
          <w:p w:rsidRPr="006E6062" w:rsidR="00766C8D" w:rsidP="00245C46" w:rsidRDefault="00766C8D" w14:paraId="37DB3E46" w14:textId="77777777">
            <w:pPr>
              <w:jc w:val="center"/>
              <w:rPr>
                <w:b/>
                <w:bCs/>
                <w:color w:val="FFFFFF"/>
                <w:sz w:val="16"/>
                <w:szCs w:val="16"/>
              </w:rPr>
            </w:pPr>
            <w:r w:rsidRPr="006E6062">
              <w:rPr>
                <w:b/>
                <w:bCs/>
                <w:color w:val="FFFFFF"/>
                <w:sz w:val="16"/>
                <w:szCs w:val="16"/>
              </w:rPr>
              <w:t>OBSERVACIONES</w:t>
            </w:r>
          </w:p>
        </w:tc>
        <w:tc>
          <w:tcPr>
            <w:tcW w:w="1895" w:type="dxa"/>
            <w:shd w:val="clear" w:color="auto" w:fill="4471C4"/>
            <w:tcMar>
              <w:top w:w="15" w:type="dxa"/>
              <w:left w:w="15" w:type="dxa"/>
              <w:bottom w:w="0" w:type="dxa"/>
              <w:right w:w="15" w:type="dxa"/>
            </w:tcMar>
            <w:vAlign w:val="center"/>
            <w:hideMark/>
          </w:tcPr>
          <w:p w:rsidRPr="006E6062" w:rsidR="00766C8D" w:rsidP="00245C46" w:rsidRDefault="00766C8D" w14:paraId="70F0DFBE" w14:textId="77777777">
            <w:pPr>
              <w:jc w:val="center"/>
              <w:rPr>
                <w:b/>
                <w:bCs/>
                <w:color w:val="FFFFFF"/>
                <w:sz w:val="16"/>
                <w:szCs w:val="16"/>
              </w:rPr>
            </w:pPr>
            <w:r w:rsidRPr="006E6062">
              <w:rPr>
                <w:b/>
                <w:bCs/>
                <w:color w:val="FFFFFF"/>
                <w:sz w:val="16"/>
                <w:szCs w:val="16"/>
              </w:rPr>
              <w:t>ANEXO</w:t>
            </w:r>
          </w:p>
        </w:tc>
      </w:tr>
      <w:tr w:rsidRPr="006E6062" w:rsidR="00766C8D" w:rsidTr="09C70FEE" w14:paraId="15F0FF0E" w14:textId="77777777">
        <w:trPr>
          <w:trHeight w:val="20"/>
        </w:trPr>
        <w:tc>
          <w:tcPr>
            <w:tcW w:w="370" w:type="dxa"/>
            <w:shd w:val="clear" w:color="auto" w:fill="D9E1F3"/>
            <w:tcMar>
              <w:top w:w="15" w:type="dxa"/>
              <w:left w:w="15" w:type="dxa"/>
              <w:bottom w:w="0" w:type="dxa"/>
              <w:right w:w="15" w:type="dxa"/>
            </w:tcMar>
            <w:vAlign w:val="center"/>
            <w:hideMark/>
          </w:tcPr>
          <w:p w:rsidRPr="006E6062" w:rsidR="00766C8D" w:rsidRDefault="00766C8D" w14:paraId="004F57E4" w14:textId="77777777">
            <w:pPr>
              <w:jc w:val="center"/>
              <w:rPr>
                <w:b/>
                <w:bCs/>
                <w:color w:val="000000"/>
                <w:sz w:val="16"/>
                <w:szCs w:val="16"/>
              </w:rPr>
            </w:pPr>
            <w:r w:rsidRPr="006E6062">
              <w:rPr>
                <w:b/>
                <w:bCs/>
                <w:color w:val="000000"/>
                <w:sz w:val="16"/>
                <w:szCs w:val="16"/>
              </w:rPr>
              <w:t>1</w:t>
            </w:r>
          </w:p>
        </w:tc>
        <w:tc>
          <w:tcPr>
            <w:tcW w:w="2598" w:type="dxa"/>
            <w:shd w:val="clear" w:color="auto" w:fill="D9E2F3" w:themeFill="accent1" w:themeFillTint="33"/>
            <w:tcMar>
              <w:top w:w="15" w:type="dxa"/>
              <w:left w:w="15" w:type="dxa"/>
              <w:bottom w:w="0" w:type="dxa"/>
              <w:right w:w="15" w:type="dxa"/>
            </w:tcMar>
            <w:vAlign w:val="center"/>
            <w:hideMark/>
          </w:tcPr>
          <w:p w:rsidRPr="006E6062" w:rsidR="00766C8D" w:rsidP="00A40372" w:rsidRDefault="00766C8D" w14:paraId="7EEB88CF" w14:textId="77777777">
            <w:pPr>
              <w:jc w:val="both"/>
              <w:rPr>
                <w:color w:val="000000"/>
                <w:sz w:val="16"/>
                <w:szCs w:val="16"/>
              </w:rPr>
            </w:pPr>
            <w:r w:rsidRPr="006E6062">
              <w:rPr>
                <w:color w:val="000000"/>
                <w:sz w:val="16"/>
                <w:szCs w:val="16"/>
              </w:rPr>
              <w:t xml:space="preserve">Acatar la Constitución, la Ley, las normas legales y procedimientos establecidos por el Gobierno Nacional y Distrital, y demás disposiciones pertinentes. </w:t>
            </w:r>
          </w:p>
        </w:tc>
        <w:tc>
          <w:tcPr>
            <w:tcW w:w="926" w:type="dxa"/>
            <w:shd w:val="clear" w:color="auto" w:fill="D9E2F3" w:themeFill="accent1" w:themeFillTint="33"/>
            <w:tcMar>
              <w:top w:w="15" w:type="dxa"/>
              <w:left w:w="15" w:type="dxa"/>
              <w:bottom w:w="0" w:type="dxa"/>
              <w:right w:w="15" w:type="dxa"/>
            </w:tcMar>
            <w:vAlign w:val="center"/>
            <w:hideMark/>
          </w:tcPr>
          <w:p w:rsidRPr="006E6062" w:rsidR="00766C8D" w:rsidRDefault="00766C8D" w14:paraId="2CEC7C3E" w14:textId="77777777">
            <w:pPr>
              <w:jc w:val="center"/>
              <w:rPr>
                <w:color w:val="000000"/>
                <w:sz w:val="16"/>
                <w:szCs w:val="16"/>
              </w:rPr>
            </w:pPr>
            <w:r w:rsidRPr="006E6062">
              <w:rPr>
                <w:color w:val="000000"/>
                <w:sz w:val="16"/>
                <w:szCs w:val="16"/>
              </w:rPr>
              <w:t>Permanente</w:t>
            </w:r>
          </w:p>
        </w:tc>
        <w:tc>
          <w:tcPr>
            <w:tcW w:w="764" w:type="dxa"/>
            <w:shd w:val="clear" w:color="auto" w:fill="D9E2F3" w:themeFill="accent1" w:themeFillTint="33"/>
            <w:tcMar>
              <w:top w:w="15" w:type="dxa"/>
              <w:left w:w="15" w:type="dxa"/>
              <w:bottom w:w="0" w:type="dxa"/>
              <w:right w:w="15" w:type="dxa"/>
            </w:tcMar>
            <w:vAlign w:val="center"/>
            <w:hideMark/>
          </w:tcPr>
          <w:p w:rsidRPr="006E6062" w:rsidR="00766C8D" w:rsidRDefault="00766C8D" w14:paraId="07670EF3" w14:textId="77777777">
            <w:pPr>
              <w:jc w:val="center"/>
              <w:rPr>
                <w:color w:val="000000"/>
                <w:sz w:val="16"/>
                <w:szCs w:val="16"/>
              </w:rPr>
            </w:pPr>
            <w:r w:rsidRPr="006E6062">
              <w:rPr>
                <w:color w:val="000000"/>
                <w:sz w:val="16"/>
                <w:szCs w:val="16"/>
              </w:rPr>
              <w:t>Cumplió</w:t>
            </w:r>
          </w:p>
        </w:tc>
        <w:tc>
          <w:tcPr>
            <w:tcW w:w="2265" w:type="dxa"/>
            <w:shd w:val="clear" w:color="auto" w:fill="D9E2F3" w:themeFill="accent1" w:themeFillTint="33"/>
            <w:tcMar>
              <w:top w:w="15" w:type="dxa"/>
              <w:left w:w="15" w:type="dxa"/>
              <w:bottom w:w="0" w:type="dxa"/>
              <w:right w:w="15" w:type="dxa"/>
            </w:tcMar>
            <w:vAlign w:val="center"/>
            <w:hideMark/>
          </w:tcPr>
          <w:p w:rsidRPr="006E6062" w:rsidR="00766C8D" w:rsidP="00A40372" w:rsidRDefault="00766C8D" w14:paraId="17B52B24" w14:textId="77777777">
            <w:pPr>
              <w:jc w:val="both"/>
              <w:rPr>
                <w:color w:val="000000"/>
                <w:sz w:val="16"/>
                <w:szCs w:val="16"/>
              </w:rPr>
            </w:pPr>
            <w:r w:rsidRPr="006E6062">
              <w:rPr>
                <w:color w:val="000000"/>
                <w:sz w:val="16"/>
                <w:szCs w:val="16"/>
              </w:rPr>
              <w:t xml:space="preserve">La EMPRESA DE TELECOMUNICACIONES DE BOGOTÁ S.A. E.S.P acata la Constitución, la Ley, las normas legales y procedimientos establecidos por el Gobierno Nacional y Distrital, y demás disposiciones pertinentes. </w:t>
            </w:r>
          </w:p>
        </w:tc>
        <w:tc>
          <w:tcPr>
            <w:tcW w:w="1895" w:type="dxa"/>
            <w:shd w:val="clear" w:color="auto" w:fill="D9E2F3" w:themeFill="accent1" w:themeFillTint="33"/>
            <w:tcMar>
              <w:top w:w="15" w:type="dxa"/>
              <w:left w:w="15" w:type="dxa"/>
              <w:bottom w:w="0" w:type="dxa"/>
              <w:right w:w="15" w:type="dxa"/>
            </w:tcMar>
            <w:vAlign w:val="center"/>
            <w:hideMark/>
          </w:tcPr>
          <w:p w:rsidRPr="006E6062" w:rsidR="00995A55" w:rsidP="00A40372" w:rsidRDefault="00095F53" w14:paraId="20F2B846" w14:textId="7C615C6A">
            <w:pPr>
              <w:jc w:val="both"/>
              <w:rPr>
                <w:color w:val="000000" w:themeColor="text1"/>
                <w:sz w:val="16"/>
                <w:szCs w:val="16"/>
              </w:rPr>
            </w:pPr>
            <w:r w:rsidRPr="006E6062">
              <w:rPr>
                <w:color w:val="000000" w:themeColor="text1"/>
                <w:sz w:val="16"/>
                <w:szCs w:val="16"/>
              </w:rPr>
              <w:t>01NOV - 30NOV</w:t>
            </w:r>
            <w:r w:rsidRPr="006E6062" w:rsidR="00E503BE">
              <w:rPr>
                <w:color w:val="000000" w:themeColor="text1"/>
                <w:sz w:val="16"/>
                <w:szCs w:val="16"/>
              </w:rPr>
              <w:t xml:space="preserve"> / 01 OBLIGACIONES GENERALES/ </w:t>
            </w:r>
            <w:r w:rsidRPr="006E6062" w:rsidR="00D3109F">
              <w:rPr>
                <w:color w:val="000000" w:themeColor="text1"/>
                <w:sz w:val="16"/>
                <w:szCs w:val="16"/>
              </w:rPr>
              <w:t>OBLIGACIÓN</w:t>
            </w:r>
            <w:r w:rsidRPr="006E6062" w:rsidR="00995A55">
              <w:rPr>
                <w:color w:val="000000" w:themeColor="text1"/>
                <w:sz w:val="16"/>
                <w:szCs w:val="16"/>
              </w:rPr>
              <w:t xml:space="preserve"> 1,7,8,9,10,11,13,14 y 15</w:t>
            </w:r>
            <w:r w:rsidRPr="006E6062" w:rsidR="00D3109F">
              <w:rPr>
                <w:color w:val="000000" w:themeColor="text1"/>
                <w:sz w:val="16"/>
                <w:szCs w:val="16"/>
              </w:rPr>
              <w:t>/</w:t>
            </w:r>
          </w:p>
          <w:p w:rsidRPr="006E6062" w:rsidR="00766C8D" w:rsidP="00A40372" w:rsidRDefault="00032CFE" w14:paraId="12AD1AFC" w14:textId="3FD0BB0A">
            <w:pPr>
              <w:jc w:val="both"/>
              <w:rPr>
                <w:color w:val="000000"/>
                <w:sz w:val="16"/>
                <w:szCs w:val="16"/>
              </w:rPr>
            </w:pPr>
            <w:r w:rsidRPr="006E6062">
              <w:rPr>
                <w:color w:val="000000"/>
                <w:sz w:val="16"/>
                <w:szCs w:val="16"/>
              </w:rPr>
              <w:t xml:space="preserve">Oficio Obli </w:t>
            </w:r>
            <w:r w:rsidRPr="006E6062" w:rsidR="00315B13">
              <w:rPr>
                <w:color w:val="000000"/>
                <w:sz w:val="16"/>
                <w:szCs w:val="16"/>
              </w:rPr>
              <w:t>NOVIEMBRE</w:t>
            </w:r>
            <w:r w:rsidRPr="006E6062">
              <w:rPr>
                <w:color w:val="000000"/>
                <w:sz w:val="16"/>
                <w:szCs w:val="16"/>
              </w:rPr>
              <w:t xml:space="preserve"> 2025.pdf</w:t>
            </w:r>
            <w:r w:rsidRPr="006E6062" w:rsidR="002804E4">
              <w:rPr>
                <w:color w:val="000000"/>
                <w:sz w:val="16"/>
                <w:szCs w:val="16"/>
              </w:rPr>
              <w:t xml:space="preserve"> </w:t>
            </w:r>
          </w:p>
        </w:tc>
      </w:tr>
      <w:tr w:rsidRPr="006E6062" w:rsidR="00766C8D" w:rsidTr="09C70FEE" w14:paraId="2B9CBC4B" w14:textId="77777777">
        <w:trPr>
          <w:trHeight w:val="20"/>
        </w:trPr>
        <w:tc>
          <w:tcPr>
            <w:tcW w:w="370" w:type="dxa"/>
            <w:shd w:val="clear" w:color="auto" w:fill="D9E1F3"/>
            <w:tcMar>
              <w:top w:w="15" w:type="dxa"/>
              <w:left w:w="15" w:type="dxa"/>
              <w:bottom w:w="0" w:type="dxa"/>
              <w:right w:w="15" w:type="dxa"/>
            </w:tcMar>
            <w:vAlign w:val="center"/>
            <w:hideMark/>
          </w:tcPr>
          <w:p w:rsidRPr="006E6062" w:rsidR="00766C8D" w:rsidRDefault="00766C8D" w14:paraId="597576D4" w14:textId="77777777">
            <w:pPr>
              <w:jc w:val="center"/>
              <w:rPr>
                <w:b/>
                <w:bCs/>
                <w:color w:val="000000"/>
                <w:sz w:val="16"/>
                <w:szCs w:val="16"/>
              </w:rPr>
            </w:pPr>
            <w:r w:rsidRPr="006E6062">
              <w:rPr>
                <w:b/>
                <w:bCs/>
                <w:color w:val="000000"/>
                <w:sz w:val="16"/>
                <w:szCs w:val="16"/>
              </w:rPr>
              <w:t>2</w:t>
            </w:r>
          </w:p>
        </w:tc>
        <w:tc>
          <w:tcPr>
            <w:tcW w:w="2598" w:type="dxa"/>
            <w:shd w:val="clear" w:color="auto" w:fill="D9E1F3"/>
            <w:tcMar>
              <w:top w:w="15" w:type="dxa"/>
              <w:left w:w="15" w:type="dxa"/>
              <w:bottom w:w="0" w:type="dxa"/>
              <w:right w:w="15" w:type="dxa"/>
            </w:tcMar>
            <w:vAlign w:val="center"/>
            <w:hideMark/>
          </w:tcPr>
          <w:p w:rsidRPr="006E6062" w:rsidR="00766C8D" w:rsidP="00A40372" w:rsidRDefault="00766C8D" w14:paraId="0A5C8C71" w14:textId="182276E1">
            <w:pPr>
              <w:jc w:val="both"/>
              <w:rPr>
                <w:color w:val="000000"/>
                <w:sz w:val="16"/>
                <w:szCs w:val="16"/>
              </w:rPr>
            </w:pPr>
            <w:r w:rsidRPr="006E6062">
              <w:rPr>
                <w:color w:val="000000"/>
                <w:sz w:val="16"/>
                <w:szCs w:val="16"/>
              </w:rPr>
              <w:t>Cumplir con lo previsto en las disposiciones de las especificaciones esenciales, así como en la propuesta presentada.</w:t>
            </w:r>
          </w:p>
        </w:tc>
        <w:tc>
          <w:tcPr>
            <w:tcW w:w="926" w:type="dxa"/>
            <w:shd w:val="clear" w:color="auto" w:fill="D9E1F3"/>
            <w:tcMar>
              <w:top w:w="15" w:type="dxa"/>
              <w:left w:w="15" w:type="dxa"/>
              <w:bottom w:w="0" w:type="dxa"/>
              <w:right w:w="15" w:type="dxa"/>
            </w:tcMar>
            <w:vAlign w:val="center"/>
            <w:hideMark/>
          </w:tcPr>
          <w:p w:rsidRPr="006E6062" w:rsidR="00766C8D" w:rsidRDefault="00766C8D" w14:paraId="1B849455" w14:textId="77777777">
            <w:pPr>
              <w:jc w:val="center"/>
              <w:rPr>
                <w:color w:val="000000"/>
                <w:sz w:val="16"/>
                <w:szCs w:val="16"/>
              </w:rPr>
            </w:pPr>
            <w:r w:rsidRPr="006E6062">
              <w:rPr>
                <w:color w:val="000000"/>
                <w:sz w:val="16"/>
                <w:szCs w:val="16"/>
              </w:rPr>
              <w:t>Permanente</w:t>
            </w:r>
          </w:p>
        </w:tc>
        <w:tc>
          <w:tcPr>
            <w:tcW w:w="764" w:type="dxa"/>
            <w:shd w:val="clear" w:color="auto" w:fill="D9E1F3"/>
            <w:tcMar>
              <w:top w:w="15" w:type="dxa"/>
              <w:left w:w="15" w:type="dxa"/>
              <w:bottom w:w="0" w:type="dxa"/>
              <w:right w:w="15" w:type="dxa"/>
            </w:tcMar>
            <w:vAlign w:val="center"/>
            <w:hideMark/>
          </w:tcPr>
          <w:p w:rsidRPr="006E6062" w:rsidR="00766C8D" w:rsidRDefault="00766C8D" w14:paraId="483B4D15" w14:textId="77777777">
            <w:pPr>
              <w:jc w:val="center"/>
              <w:rPr>
                <w:color w:val="000000"/>
                <w:sz w:val="16"/>
                <w:szCs w:val="16"/>
              </w:rPr>
            </w:pPr>
            <w:r w:rsidRPr="006E6062">
              <w:rPr>
                <w:color w:val="000000"/>
                <w:sz w:val="16"/>
                <w:szCs w:val="16"/>
              </w:rPr>
              <w:t>Cumplió</w:t>
            </w:r>
          </w:p>
        </w:tc>
        <w:tc>
          <w:tcPr>
            <w:tcW w:w="2265" w:type="dxa"/>
            <w:shd w:val="clear" w:color="auto" w:fill="D9E1F3"/>
            <w:tcMar>
              <w:top w:w="15" w:type="dxa"/>
              <w:left w:w="15" w:type="dxa"/>
              <w:bottom w:w="0" w:type="dxa"/>
              <w:right w:w="15" w:type="dxa"/>
            </w:tcMar>
            <w:vAlign w:val="center"/>
            <w:hideMark/>
          </w:tcPr>
          <w:p w:rsidRPr="006E6062" w:rsidR="00766C8D" w:rsidP="00A40372" w:rsidRDefault="00766C8D" w14:paraId="2608EE0E" w14:textId="77777777">
            <w:pPr>
              <w:jc w:val="both"/>
              <w:rPr>
                <w:color w:val="000000"/>
                <w:sz w:val="16"/>
                <w:szCs w:val="16"/>
              </w:rPr>
            </w:pPr>
            <w:r w:rsidRPr="006E6062">
              <w:rPr>
                <w:color w:val="000000"/>
                <w:sz w:val="16"/>
                <w:szCs w:val="16"/>
              </w:rPr>
              <w:t>Se da cumplimiento con el presente informe y sus anexos.</w:t>
            </w:r>
          </w:p>
        </w:tc>
        <w:tc>
          <w:tcPr>
            <w:tcW w:w="1895" w:type="dxa"/>
            <w:shd w:val="clear" w:color="auto" w:fill="D9E1F3"/>
            <w:tcMar>
              <w:top w:w="15" w:type="dxa"/>
              <w:left w:w="15" w:type="dxa"/>
              <w:bottom w:w="0" w:type="dxa"/>
              <w:right w:w="15" w:type="dxa"/>
            </w:tcMar>
            <w:vAlign w:val="center"/>
            <w:hideMark/>
          </w:tcPr>
          <w:p w:rsidRPr="006E6062" w:rsidR="00E06107" w:rsidP="00E06107" w:rsidRDefault="00095F53" w14:paraId="3131D9D3" w14:textId="6D3BBA84">
            <w:pPr>
              <w:jc w:val="both"/>
              <w:rPr>
                <w:color w:val="000000" w:themeColor="text1"/>
                <w:sz w:val="16"/>
                <w:szCs w:val="16"/>
              </w:rPr>
            </w:pPr>
            <w:r w:rsidRPr="006E6062">
              <w:rPr>
                <w:color w:val="000000" w:themeColor="text1"/>
                <w:sz w:val="16"/>
                <w:szCs w:val="16"/>
              </w:rPr>
              <w:t>01NOV - 30NOV</w:t>
            </w:r>
            <w:r w:rsidRPr="006E6062" w:rsidR="00E06107">
              <w:rPr>
                <w:color w:val="000000" w:themeColor="text1"/>
                <w:sz w:val="16"/>
                <w:szCs w:val="16"/>
              </w:rPr>
              <w:t xml:space="preserve"> / 01 OBLIGACIONES GENERALES/ OBLIGACIÓN 1,7,8,9,10,11,13,14 y 15/</w:t>
            </w:r>
          </w:p>
          <w:p w:rsidRPr="006E6062" w:rsidR="00E06107" w:rsidP="00E06107" w:rsidRDefault="00E06107" w14:paraId="5F5F65DC" w14:textId="4918ABAA">
            <w:pPr>
              <w:jc w:val="both"/>
              <w:rPr>
                <w:color w:val="000000"/>
                <w:sz w:val="16"/>
                <w:szCs w:val="16"/>
              </w:rPr>
            </w:pPr>
            <w:r w:rsidRPr="006E6062">
              <w:rPr>
                <w:color w:val="000000" w:themeColor="text1"/>
                <w:sz w:val="16"/>
                <w:szCs w:val="16"/>
              </w:rPr>
              <w:t xml:space="preserve">Oficio Obli </w:t>
            </w:r>
            <w:r w:rsidRPr="006E6062" w:rsidR="00315B13">
              <w:rPr>
                <w:color w:val="000000" w:themeColor="text1"/>
                <w:sz w:val="16"/>
                <w:szCs w:val="16"/>
              </w:rPr>
              <w:t>NOVIEMBRE</w:t>
            </w:r>
            <w:r w:rsidRPr="006E6062">
              <w:rPr>
                <w:color w:val="000000" w:themeColor="text1"/>
                <w:sz w:val="16"/>
                <w:szCs w:val="16"/>
              </w:rPr>
              <w:t xml:space="preserve"> 2025.pdf </w:t>
            </w:r>
          </w:p>
          <w:p w:rsidRPr="006E6062" w:rsidR="009926A9" w:rsidP="00E06107" w:rsidRDefault="00095F53" w14:paraId="780B40CB" w14:textId="75C8A384">
            <w:pPr>
              <w:jc w:val="both"/>
              <w:rPr>
                <w:color w:val="000000" w:themeColor="text1"/>
                <w:sz w:val="16"/>
                <w:szCs w:val="16"/>
              </w:rPr>
            </w:pPr>
            <w:r w:rsidRPr="006E6062">
              <w:rPr>
                <w:color w:val="000000" w:themeColor="text1"/>
                <w:sz w:val="16"/>
                <w:szCs w:val="16"/>
              </w:rPr>
              <w:t>01NOV - 30NOV</w:t>
            </w:r>
            <w:r w:rsidRPr="006E6062" w:rsidR="00BD597B">
              <w:rPr>
                <w:color w:val="000000" w:themeColor="text1"/>
                <w:sz w:val="16"/>
                <w:szCs w:val="16"/>
              </w:rPr>
              <w:t xml:space="preserve"> </w:t>
            </w:r>
            <w:r w:rsidRPr="006E6062" w:rsidR="009926A9">
              <w:rPr>
                <w:color w:val="000000" w:themeColor="text1"/>
                <w:sz w:val="16"/>
                <w:szCs w:val="16"/>
              </w:rPr>
              <w:t xml:space="preserve">/ </w:t>
            </w:r>
            <w:r w:rsidRPr="006E6062" w:rsidR="00F95D6F">
              <w:rPr>
                <w:color w:val="000000" w:themeColor="text1"/>
                <w:sz w:val="16"/>
                <w:szCs w:val="16"/>
              </w:rPr>
              <w:t>01</w:t>
            </w:r>
            <w:r w:rsidRPr="006E6062" w:rsidR="009926A9">
              <w:rPr>
                <w:color w:val="000000" w:themeColor="text1"/>
                <w:sz w:val="16"/>
                <w:szCs w:val="16"/>
              </w:rPr>
              <w:t xml:space="preserve"> OBLIGACIONES GENERALES/ </w:t>
            </w:r>
            <w:r w:rsidRPr="006E6062" w:rsidR="0032184D">
              <w:rPr>
                <w:color w:val="000000" w:themeColor="text1"/>
                <w:sz w:val="16"/>
                <w:szCs w:val="16"/>
              </w:rPr>
              <w:t>OBLIGACIÓN</w:t>
            </w:r>
            <w:r w:rsidRPr="006E6062" w:rsidR="00F002FA">
              <w:rPr>
                <w:color w:val="000000" w:themeColor="text1"/>
                <w:sz w:val="16"/>
                <w:szCs w:val="16"/>
              </w:rPr>
              <w:t xml:space="preserve"> 2</w:t>
            </w:r>
            <w:r w:rsidRPr="006E6062" w:rsidR="00A905F9">
              <w:rPr>
                <w:color w:val="000000" w:themeColor="text1"/>
                <w:sz w:val="16"/>
                <w:szCs w:val="16"/>
              </w:rPr>
              <w:t>,5</w:t>
            </w:r>
            <w:r w:rsidRPr="006E6062" w:rsidR="00F002FA">
              <w:rPr>
                <w:color w:val="000000" w:themeColor="text1"/>
                <w:sz w:val="16"/>
                <w:szCs w:val="16"/>
              </w:rPr>
              <w:t>,6,9,13</w:t>
            </w:r>
          </w:p>
          <w:p w:rsidRPr="006E6062" w:rsidR="00766C8D" w:rsidP="003C4B1F" w:rsidRDefault="007228D6" w14:paraId="3FA1573E" w14:textId="59C554D2">
            <w:pPr>
              <w:jc w:val="both"/>
              <w:rPr>
                <w:color w:val="000000"/>
                <w:sz w:val="16"/>
                <w:szCs w:val="16"/>
              </w:rPr>
            </w:pPr>
            <w:r w:rsidRPr="006E6062">
              <w:rPr>
                <w:color w:val="000000" w:themeColor="text1"/>
                <w:sz w:val="16"/>
                <w:szCs w:val="16"/>
              </w:rPr>
              <w:t xml:space="preserve">INFORME MENSUAL </w:t>
            </w:r>
            <w:r w:rsidRPr="006E6062" w:rsidR="00315B13">
              <w:rPr>
                <w:color w:val="000000" w:themeColor="text1"/>
                <w:sz w:val="16"/>
                <w:szCs w:val="16"/>
              </w:rPr>
              <w:t>NOVIEMBRE</w:t>
            </w:r>
            <w:r w:rsidRPr="006E6062" w:rsidR="00EB6A0D">
              <w:rPr>
                <w:color w:val="000000" w:themeColor="text1"/>
                <w:sz w:val="16"/>
                <w:szCs w:val="16"/>
              </w:rPr>
              <w:t xml:space="preserve"> 2025</w:t>
            </w:r>
            <w:r w:rsidRPr="006E6062">
              <w:rPr>
                <w:color w:val="000000" w:themeColor="text1"/>
                <w:sz w:val="16"/>
                <w:szCs w:val="16"/>
              </w:rPr>
              <w:t>.pdf</w:t>
            </w:r>
          </w:p>
        </w:tc>
      </w:tr>
      <w:tr w:rsidRPr="006E6062" w:rsidR="00766C8D" w:rsidTr="09C70FEE" w14:paraId="608E583F" w14:textId="77777777">
        <w:trPr>
          <w:trHeight w:val="20"/>
        </w:trPr>
        <w:tc>
          <w:tcPr>
            <w:tcW w:w="370" w:type="dxa"/>
            <w:shd w:val="clear" w:color="auto" w:fill="D9E1F3"/>
            <w:tcMar>
              <w:top w:w="15" w:type="dxa"/>
              <w:left w:w="15" w:type="dxa"/>
              <w:bottom w:w="0" w:type="dxa"/>
              <w:right w:w="15" w:type="dxa"/>
            </w:tcMar>
            <w:vAlign w:val="center"/>
            <w:hideMark/>
          </w:tcPr>
          <w:p w:rsidRPr="006E6062" w:rsidR="00766C8D" w:rsidRDefault="00766C8D" w14:paraId="36F049C3" w14:textId="77777777">
            <w:pPr>
              <w:jc w:val="center"/>
              <w:rPr>
                <w:b/>
                <w:bCs/>
                <w:color w:val="000000"/>
                <w:sz w:val="16"/>
                <w:szCs w:val="16"/>
              </w:rPr>
            </w:pPr>
            <w:r w:rsidRPr="006E6062">
              <w:rPr>
                <w:b/>
                <w:bCs/>
                <w:color w:val="000000"/>
                <w:sz w:val="16"/>
                <w:szCs w:val="16"/>
              </w:rPr>
              <w:t>3</w:t>
            </w:r>
          </w:p>
        </w:tc>
        <w:tc>
          <w:tcPr>
            <w:tcW w:w="2598" w:type="dxa"/>
            <w:shd w:val="clear" w:color="auto" w:fill="D9E2F3" w:themeFill="accent1" w:themeFillTint="33"/>
            <w:tcMar>
              <w:top w:w="15" w:type="dxa"/>
              <w:left w:w="15" w:type="dxa"/>
              <w:bottom w:w="0" w:type="dxa"/>
              <w:right w:w="15" w:type="dxa"/>
            </w:tcMar>
            <w:vAlign w:val="center"/>
            <w:hideMark/>
          </w:tcPr>
          <w:p w:rsidRPr="006E6062" w:rsidR="00766C8D" w:rsidP="00A40372" w:rsidRDefault="00766C8D" w14:paraId="3B4A8060" w14:textId="656180A0">
            <w:pPr>
              <w:jc w:val="both"/>
              <w:rPr>
                <w:color w:val="000000"/>
                <w:sz w:val="16"/>
                <w:szCs w:val="16"/>
              </w:rPr>
            </w:pPr>
            <w:r w:rsidRPr="006E6062">
              <w:rPr>
                <w:color w:val="000000"/>
                <w:sz w:val="16"/>
                <w:szCs w:val="16"/>
              </w:rPr>
              <w:t xml:space="preserve">Dar cumplimiento a las obligaciones con los Sistemas de Seguridad Social, Salud, pensión, aportes parafiscales, cuando haya lugar, riesgos laborales y presentar los documentos respectivos que así lo acrediten, conforme lo establecido por el artículo 50 de la Ley 789 de 2002, la Ley 828 de 2003, la Ley 1122 de 2007, la Ley 1562 de 2012, Decreto 1703 de 2002, Decreto 510 del 5 de </w:t>
            </w:r>
            <w:r w:rsidRPr="006E6062" w:rsidR="00315B13">
              <w:rPr>
                <w:color w:val="000000"/>
                <w:sz w:val="16"/>
                <w:szCs w:val="16"/>
              </w:rPr>
              <w:t>NOVIEMBRE</w:t>
            </w:r>
            <w:r w:rsidRPr="006E6062">
              <w:rPr>
                <w:color w:val="000000"/>
                <w:sz w:val="16"/>
                <w:szCs w:val="16"/>
              </w:rPr>
              <w:t xml:space="preserve"> de 2003, artículo 23 de la Ley 1150 de 2007, Ley 1562 de 2012 y demás normas que las adicionen. Complementen o modifiquen.</w:t>
            </w:r>
          </w:p>
        </w:tc>
        <w:tc>
          <w:tcPr>
            <w:tcW w:w="926" w:type="dxa"/>
            <w:shd w:val="clear" w:color="auto" w:fill="D9E2F3" w:themeFill="accent1" w:themeFillTint="33"/>
            <w:tcMar>
              <w:top w:w="15" w:type="dxa"/>
              <w:left w:w="15" w:type="dxa"/>
              <w:bottom w:w="0" w:type="dxa"/>
              <w:right w:w="15" w:type="dxa"/>
            </w:tcMar>
            <w:vAlign w:val="center"/>
            <w:hideMark/>
          </w:tcPr>
          <w:p w:rsidRPr="006E6062" w:rsidR="00766C8D" w:rsidRDefault="00766C8D" w14:paraId="342BC81B" w14:textId="77777777">
            <w:pPr>
              <w:jc w:val="center"/>
              <w:rPr>
                <w:color w:val="000000"/>
                <w:sz w:val="16"/>
                <w:szCs w:val="16"/>
              </w:rPr>
            </w:pPr>
            <w:r w:rsidRPr="006E6062">
              <w:rPr>
                <w:color w:val="000000"/>
                <w:sz w:val="16"/>
                <w:szCs w:val="16"/>
              </w:rPr>
              <w:t>Permanente</w:t>
            </w:r>
          </w:p>
        </w:tc>
        <w:tc>
          <w:tcPr>
            <w:tcW w:w="764" w:type="dxa"/>
            <w:shd w:val="clear" w:color="auto" w:fill="D9E2F3" w:themeFill="accent1" w:themeFillTint="33"/>
            <w:tcMar>
              <w:top w:w="15" w:type="dxa"/>
              <w:left w:w="15" w:type="dxa"/>
              <w:bottom w:w="0" w:type="dxa"/>
              <w:right w:w="15" w:type="dxa"/>
            </w:tcMar>
            <w:vAlign w:val="center"/>
            <w:hideMark/>
          </w:tcPr>
          <w:p w:rsidRPr="006E6062" w:rsidR="00766C8D" w:rsidRDefault="00766C8D" w14:paraId="0EA87680" w14:textId="77777777">
            <w:pPr>
              <w:jc w:val="center"/>
              <w:rPr>
                <w:color w:val="000000"/>
                <w:sz w:val="16"/>
                <w:szCs w:val="16"/>
              </w:rPr>
            </w:pPr>
            <w:r w:rsidRPr="006E6062">
              <w:rPr>
                <w:color w:val="000000"/>
                <w:sz w:val="16"/>
                <w:szCs w:val="16"/>
              </w:rPr>
              <w:t>Cumplió</w:t>
            </w:r>
          </w:p>
        </w:tc>
        <w:tc>
          <w:tcPr>
            <w:tcW w:w="2265" w:type="dxa"/>
            <w:shd w:val="clear" w:color="auto" w:fill="D9E2F3" w:themeFill="accent1" w:themeFillTint="33"/>
            <w:tcMar>
              <w:top w:w="15" w:type="dxa"/>
              <w:left w:w="15" w:type="dxa"/>
              <w:bottom w:w="0" w:type="dxa"/>
              <w:right w:w="15" w:type="dxa"/>
            </w:tcMar>
            <w:vAlign w:val="center"/>
            <w:hideMark/>
          </w:tcPr>
          <w:p w:rsidRPr="006E6062" w:rsidR="00766C8D" w:rsidP="5C88E043" w:rsidRDefault="4AE50DBA" w14:paraId="5B88919E" w14:textId="610FB789">
            <w:pPr>
              <w:jc w:val="both"/>
              <w:rPr>
                <w:color w:val="000000" w:themeColor="text1"/>
                <w:sz w:val="16"/>
                <w:szCs w:val="16"/>
              </w:rPr>
            </w:pPr>
            <w:r w:rsidRPr="006E6062">
              <w:rPr>
                <w:color w:val="000000" w:themeColor="text1"/>
                <w:sz w:val="16"/>
                <w:szCs w:val="16"/>
              </w:rPr>
              <w:t xml:space="preserve">Se acredita el cumplimiento del Sistema de Seguridad Social, incluyendo salud, pensión, aportes parafiscales y riesgos laborales, mediante la presentación de las planillas de pago correspondientes, los certificados de revisoría fiscal y el listado del personal disponible durante el mes de </w:t>
            </w:r>
            <w:r w:rsidRPr="7DB451BA" w:rsidR="3D370860">
              <w:rPr>
                <w:color w:val="000000" w:themeColor="text1"/>
                <w:sz w:val="16"/>
                <w:szCs w:val="16"/>
              </w:rPr>
              <w:t>noviembre</w:t>
            </w:r>
            <w:r w:rsidRPr="006E6062">
              <w:rPr>
                <w:color w:val="000000" w:themeColor="text1"/>
                <w:sz w:val="16"/>
                <w:szCs w:val="16"/>
              </w:rPr>
              <w:t xml:space="preserve"> de 2025, el cual registra un total de </w:t>
            </w:r>
            <w:r w:rsidRPr="7DB451BA" w:rsidR="02BC2DEA">
              <w:rPr>
                <w:color w:val="000000" w:themeColor="text1"/>
                <w:sz w:val="16"/>
                <w:szCs w:val="16"/>
              </w:rPr>
              <w:t>1</w:t>
            </w:r>
            <w:r w:rsidRPr="7DB451BA" w:rsidR="60D179A3">
              <w:rPr>
                <w:color w:val="000000" w:themeColor="text1"/>
                <w:sz w:val="16"/>
                <w:szCs w:val="16"/>
              </w:rPr>
              <w:t>1</w:t>
            </w:r>
            <w:r w:rsidRPr="7DB451BA" w:rsidR="7237E91E">
              <w:rPr>
                <w:color w:val="000000" w:themeColor="text1"/>
                <w:sz w:val="16"/>
                <w:szCs w:val="16"/>
              </w:rPr>
              <w:t>1</w:t>
            </w:r>
            <w:r w:rsidRPr="006E6062">
              <w:rPr>
                <w:color w:val="000000" w:themeColor="text1"/>
                <w:sz w:val="16"/>
                <w:szCs w:val="16"/>
              </w:rPr>
              <w:t xml:space="preserve"> personas vinculadas a la ejecución del contrato SCJ-1809-2024.</w:t>
            </w:r>
          </w:p>
          <w:p w:rsidRPr="006E6062" w:rsidR="00766C8D" w:rsidP="00A40372" w:rsidRDefault="6E304610" w14:paraId="6FD6B2F0" w14:textId="0044C9C1">
            <w:pPr>
              <w:jc w:val="both"/>
            </w:pPr>
            <w:r w:rsidRPr="006E6062">
              <w:rPr>
                <w:color w:val="000000" w:themeColor="text1"/>
                <w:sz w:val="16"/>
                <w:szCs w:val="16"/>
              </w:rPr>
              <w:t>Lo anterior corresponde a las obligaciones de ETB como responsable de la ejecución del contrato, así como de los contratistas aliados</w:t>
            </w:r>
            <w:r w:rsidRPr="006E6062" w:rsidR="7058755E">
              <w:rPr>
                <w:color w:val="000000" w:themeColor="text1"/>
                <w:sz w:val="16"/>
                <w:szCs w:val="16"/>
              </w:rPr>
              <w:t>.</w:t>
            </w:r>
          </w:p>
        </w:tc>
        <w:tc>
          <w:tcPr>
            <w:tcW w:w="1895" w:type="dxa"/>
            <w:shd w:val="clear" w:color="auto" w:fill="D9E2F3" w:themeFill="accent1" w:themeFillTint="33"/>
            <w:tcMar>
              <w:top w:w="15" w:type="dxa"/>
              <w:left w:w="15" w:type="dxa"/>
              <w:bottom w:w="0" w:type="dxa"/>
              <w:right w:w="15" w:type="dxa"/>
            </w:tcMar>
            <w:vAlign w:val="center"/>
            <w:hideMark/>
          </w:tcPr>
          <w:p w:rsidRPr="006E6062" w:rsidR="00E06107" w:rsidP="00E06107" w:rsidRDefault="00095F53" w14:paraId="69D38A2D" w14:textId="079F407E">
            <w:pPr>
              <w:jc w:val="both"/>
              <w:rPr>
                <w:color w:val="000000" w:themeColor="text1"/>
                <w:sz w:val="16"/>
                <w:szCs w:val="16"/>
              </w:rPr>
            </w:pPr>
            <w:r w:rsidRPr="006E6062">
              <w:rPr>
                <w:color w:val="000000" w:themeColor="text1"/>
                <w:sz w:val="16"/>
                <w:szCs w:val="16"/>
              </w:rPr>
              <w:t>01NOV - 30NOV</w:t>
            </w:r>
            <w:r w:rsidRPr="006E6062" w:rsidR="00E06107">
              <w:rPr>
                <w:color w:val="000000" w:themeColor="text1"/>
                <w:sz w:val="16"/>
                <w:szCs w:val="16"/>
              </w:rPr>
              <w:t xml:space="preserve"> / 01 OBLIGACIONES GENERALES/ OBLIGACIÓN 1,7,8,9,10,11,13,14 y 15/</w:t>
            </w:r>
          </w:p>
          <w:p w:rsidRPr="006E6062" w:rsidR="00E06107" w:rsidP="00E06107" w:rsidRDefault="00E06107" w14:paraId="0D491746" w14:textId="034A813F">
            <w:pPr>
              <w:jc w:val="both"/>
              <w:rPr>
                <w:color w:val="000000"/>
                <w:sz w:val="16"/>
                <w:szCs w:val="16"/>
              </w:rPr>
            </w:pPr>
            <w:r w:rsidRPr="006E6062">
              <w:rPr>
                <w:color w:val="000000" w:themeColor="text1"/>
                <w:sz w:val="16"/>
                <w:szCs w:val="16"/>
              </w:rPr>
              <w:t xml:space="preserve">Oficio Obli </w:t>
            </w:r>
            <w:r w:rsidRPr="006E6062" w:rsidR="00315B13">
              <w:rPr>
                <w:color w:val="000000" w:themeColor="text1"/>
                <w:sz w:val="16"/>
                <w:szCs w:val="16"/>
              </w:rPr>
              <w:t>NOVIEMBRE</w:t>
            </w:r>
            <w:r w:rsidRPr="006E6062">
              <w:rPr>
                <w:color w:val="000000" w:themeColor="text1"/>
                <w:sz w:val="16"/>
                <w:szCs w:val="16"/>
              </w:rPr>
              <w:t xml:space="preserve"> 2025.pdf </w:t>
            </w:r>
          </w:p>
          <w:p w:rsidRPr="006E6062" w:rsidR="00766C8D" w:rsidP="00E06107" w:rsidRDefault="00095F53" w14:paraId="368DD5B6" w14:textId="730DF465">
            <w:pPr>
              <w:jc w:val="both"/>
              <w:rPr>
                <w:color w:val="000000" w:themeColor="text1"/>
              </w:rPr>
            </w:pPr>
            <w:r w:rsidRPr="006E6062">
              <w:rPr>
                <w:color w:val="000000" w:themeColor="text1"/>
                <w:sz w:val="16"/>
                <w:szCs w:val="16"/>
              </w:rPr>
              <w:t>01NOV - 30NOV</w:t>
            </w:r>
            <w:r w:rsidRPr="006E6062" w:rsidR="40DAB9CA">
              <w:rPr>
                <w:color w:val="000000" w:themeColor="text1"/>
                <w:sz w:val="16"/>
                <w:szCs w:val="16"/>
              </w:rPr>
              <w:t xml:space="preserve"> </w:t>
            </w:r>
            <w:r w:rsidRPr="006E6062" w:rsidR="7394CADA">
              <w:rPr>
                <w:color w:val="000000" w:themeColor="text1"/>
                <w:sz w:val="16"/>
                <w:szCs w:val="16"/>
              </w:rPr>
              <w:t>/ 01</w:t>
            </w:r>
            <w:r w:rsidRPr="006E6062" w:rsidR="0AC61432">
              <w:rPr>
                <w:color w:val="000000" w:themeColor="text1"/>
                <w:sz w:val="16"/>
                <w:szCs w:val="16"/>
              </w:rPr>
              <w:t xml:space="preserve"> OBLIGACIONES GENERALES</w:t>
            </w:r>
            <w:r w:rsidRPr="006E6062" w:rsidR="5672C6B6">
              <w:rPr>
                <w:color w:val="000000" w:themeColor="text1"/>
                <w:sz w:val="16"/>
                <w:szCs w:val="16"/>
              </w:rPr>
              <w:t>/ OBLIGACIÓN</w:t>
            </w:r>
            <w:r w:rsidRPr="006E6062" w:rsidR="0AC61432">
              <w:rPr>
                <w:color w:val="000000" w:themeColor="text1"/>
                <w:sz w:val="16"/>
                <w:szCs w:val="16"/>
              </w:rPr>
              <w:t xml:space="preserve"> 3</w:t>
            </w:r>
            <w:r w:rsidRPr="006E6062" w:rsidR="5BF4E3BA">
              <w:rPr>
                <w:color w:val="000000" w:themeColor="text1"/>
                <w:sz w:val="16"/>
                <w:szCs w:val="16"/>
              </w:rPr>
              <w:t>.</w:t>
            </w:r>
          </w:p>
          <w:p w:rsidRPr="006E6062" w:rsidR="00766C8D" w:rsidP="5C88E043" w:rsidRDefault="06EDF7DC" w14:paraId="5C91CDBB" w14:textId="0723F2CF">
            <w:pPr>
              <w:jc w:val="both"/>
              <w:rPr>
                <w:color w:val="000000" w:themeColor="text1"/>
                <w:sz w:val="16"/>
                <w:szCs w:val="16"/>
              </w:rPr>
            </w:pPr>
            <w:r w:rsidRPr="006E6062">
              <w:rPr>
                <w:color w:val="000000" w:themeColor="text1"/>
                <w:sz w:val="16"/>
                <w:szCs w:val="16"/>
              </w:rPr>
              <w:t xml:space="preserve">01 </w:t>
            </w:r>
            <w:r w:rsidRPr="006E6062" w:rsidR="022F62DC">
              <w:rPr>
                <w:color w:val="000000" w:themeColor="text1"/>
                <w:sz w:val="16"/>
                <w:szCs w:val="16"/>
              </w:rPr>
              <w:t>seguridad</w:t>
            </w:r>
            <w:r w:rsidRPr="006E6062">
              <w:rPr>
                <w:color w:val="000000" w:themeColor="text1"/>
                <w:sz w:val="16"/>
                <w:szCs w:val="16"/>
              </w:rPr>
              <w:t xml:space="preserve"> Social</w:t>
            </w:r>
            <w:r w:rsidRPr="006E6062" w:rsidR="005139CF">
              <w:br/>
            </w:r>
            <w:r w:rsidRPr="006E6062" w:rsidR="0D61787F">
              <w:rPr>
                <w:color w:val="000000" w:themeColor="text1"/>
                <w:sz w:val="16"/>
                <w:szCs w:val="16"/>
              </w:rPr>
              <w:t>02 Cert Revisor fiscal</w:t>
            </w:r>
          </w:p>
        </w:tc>
      </w:tr>
      <w:tr w:rsidRPr="006E6062" w:rsidR="00766C8D" w:rsidTr="09C70FEE" w14:paraId="490AD77C" w14:textId="77777777">
        <w:trPr>
          <w:trHeight w:val="20"/>
        </w:trPr>
        <w:tc>
          <w:tcPr>
            <w:tcW w:w="370" w:type="dxa"/>
            <w:shd w:val="clear" w:color="auto" w:fill="D9E1F3"/>
            <w:tcMar>
              <w:top w:w="15" w:type="dxa"/>
              <w:left w:w="15" w:type="dxa"/>
              <w:bottom w:w="0" w:type="dxa"/>
              <w:right w:w="15" w:type="dxa"/>
            </w:tcMar>
            <w:vAlign w:val="center"/>
            <w:hideMark/>
          </w:tcPr>
          <w:p w:rsidRPr="006E6062" w:rsidR="00766C8D" w:rsidRDefault="00766C8D" w14:paraId="4FDC5682" w14:textId="77777777">
            <w:pPr>
              <w:jc w:val="center"/>
              <w:rPr>
                <w:b/>
                <w:bCs/>
                <w:color w:val="000000"/>
                <w:sz w:val="16"/>
                <w:szCs w:val="16"/>
              </w:rPr>
            </w:pPr>
            <w:r w:rsidRPr="006E6062">
              <w:rPr>
                <w:b/>
                <w:bCs/>
                <w:color w:val="000000"/>
                <w:sz w:val="16"/>
                <w:szCs w:val="16"/>
              </w:rPr>
              <w:t>4</w:t>
            </w:r>
          </w:p>
        </w:tc>
        <w:tc>
          <w:tcPr>
            <w:tcW w:w="2598" w:type="dxa"/>
            <w:shd w:val="clear" w:color="auto" w:fill="D9E2F3" w:themeFill="accent1" w:themeFillTint="33"/>
            <w:tcMar>
              <w:top w:w="15" w:type="dxa"/>
              <w:left w:w="15" w:type="dxa"/>
              <w:bottom w:w="0" w:type="dxa"/>
              <w:right w:w="15" w:type="dxa"/>
            </w:tcMar>
            <w:vAlign w:val="center"/>
            <w:hideMark/>
          </w:tcPr>
          <w:p w:rsidRPr="006E6062" w:rsidR="00766C8D" w:rsidP="00A40372" w:rsidRDefault="00766C8D" w14:paraId="52EF8919" w14:textId="77777777">
            <w:pPr>
              <w:jc w:val="both"/>
              <w:rPr>
                <w:color w:val="000000"/>
                <w:sz w:val="16"/>
                <w:szCs w:val="16"/>
              </w:rPr>
            </w:pPr>
            <w:r w:rsidRPr="006E6062">
              <w:rPr>
                <w:color w:val="000000"/>
                <w:sz w:val="16"/>
                <w:szCs w:val="16"/>
              </w:rPr>
              <w:t xml:space="preserve">Dentro de los tres (3) días hábiles siguientes a la fecha en la que se entregue la copia del contrato, deberá </w:t>
            </w:r>
            <w:r w:rsidRPr="006E6062">
              <w:rPr>
                <w:color w:val="000000"/>
                <w:sz w:val="16"/>
                <w:szCs w:val="16"/>
              </w:rPr>
              <w:t xml:space="preserve">constituir las garantías </w:t>
            </w:r>
            <w:r w:rsidRPr="006E6062">
              <w:rPr>
                <w:color w:val="000000"/>
                <w:sz w:val="16"/>
                <w:szCs w:val="16"/>
              </w:rPr>
              <w:br/>
            </w:r>
            <w:r w:rsidRPr="006E6062">
              <w:rPr>
                <w:color w:val="000000"/>
                <w:sz w:val="16"/>
                <w:szCs w:val="16"/>
              </w:rPr>
              <w:t xml:space="preserve">pactadas en el mismo. </w:t>
            </w:r>
          </w:p>
        </w:tc>
        <w:tc>
          <w:tcPr>
            <w:tcW w:w="926" w:type="dxa"/>
            <w:shd w:val="clear" w:color="auto" w:fill="D9E2F3" w:themeFill="accent1" w:themeFillTint="33"/>
            <w:tcMar>
              <w:top w:w="15" w:type="dxa"/>
              <w:left w:w="15" w:type="dxa"/>
              <w:bottom w:w="0" w:type="dxa"/>
              <w:right w:w="15" w:type="dxa"/>
            </w:tcMar>
            <w:vAlign w:val="center"/>
            <w:hideMark/>
          </w:tcPr>
          <w:p w:rsidRPr="006E6062" w:rsidR="00766C8D" w:rsidRDefault="00766C8D" w14:paraId="4A6B760C" w14:textId="77777777">
            <w:pPr>
              <w:jc w:val="center"/>
              <w:rPr>
                <w:color w:val="000000"/>
                <w:sz w:val="16"/>
                <w:szCs w:val="16"/>
              </w:rPr>
            </w:pPr>
            <w:r w:rsidRPr="006E6062">
              <w:rPr>
                <w:color w:val="000000"/>
                <w:sz w:val="16"/>
                <w:szCs w:val="16"/>
              </w:rPr>
              <w:t>Única Vez</w:t>
            </w:r>
          </w:p>
        </w:tc>
        <w:tc>
          <w:tcPr>
            <w:tcW w:w="764" w:type="dxa"/>
            <w:shd w:val="clear" w:color="auto" w:fill="D9E2F3" w:themeFill="accent1" w:themeFillTint="33"/>
            <w:tcMar>
              <w:top w:w="15" w:type="dxa"/>
              <w:left w:w="15" w:type="dxa"/>
              <w:bottom w:w="0" w:type="dxa"/>
              <w:right w:w="15" w:type="dxa"/>
            </w:tcMar>
            <w:vAlign w:val="center"/>
            <w:hideMark/>
          </w:tcPr>
          <w:p w:rsidRPr="006E6062" w:rsidR="00766C8D" w:rsidRDefault="00766C8D" w14:paraId="179C8EC4" w14:textId="77777777">
            <w:pPr>
              <w:jc w:val="center"/>
              <w:rPr>
                <w:color w:val="000000"/>
                <w:sz w:val="16"/>
                <w:szCs w:val="16"/>
              </w:rPr>
            </w:pPr>
            <w:r w:rsidRPr="006E6062">
              <w:rPr>
                <w:color w:val="000000"/>
                <w:sz w:val="16"/>
                <w:szCs w:val="16"/>
              </w:rPr>
              <w:t>Cumplió</w:t>
            </w:r>
          </w:p>
        </w:tc>
        <w:tc>
          <w:tcPr>
            <w:tcW w:w="2265" w:type="dxa"/>
            <w:shd w:val="clear" w:color="auto" w:fill="D9E2F3" w:themeFill="accent1" w:themeFillTint="33"/>
            <w:tcMar>
              <w:top w:w="15" w:type="dxa"/>
              <w:left w:w="15" w:type="dxa"/>
              <w:bottom w:w="0" w:type="dxa"/>
              <w:right w:w="15" w:type="dxa"/>
            </w:tcMar>
            <w:vAlign w:val="center"/>
            <w:hideMark/>
          </w:tcPr>
          <w:p w:rsidRPr="006E6062" w:rsidR="00766C8D" w:rsidP="00A40372" w:rsidRDefault="000D2F4C" w14:paraId="6C1DB7F6" w14:textId="0571357F">
            <w:pPr>
              <w:jc w:val="both"/>
              <w:rPr>
                <w:color w:val="000000"/>
                <w:sz w:val="16"/>
                <w:szCs w:val="16"/>
              </w:rPr>
            </w:pPr>
            <w:r w:rsidRPr="006E6062">
              <w:rPr>
                <w:color w:val="000000"/>
                <w:sz w:val="16"/>
                <w:szCs w:val="16"/>
              </w:rPr>
              <w:t xml:space="preserve">Se adjunta </w:t>
            </w:r>
            <w:r w:rsidRPr="006E6062" w:rsidR="00163B1F">
              <w:rPr>
                <w:color w:val="000000"/>
                <w:sz w:val="16"/>
                <w:szCs w:val="16"/>
              </w:rPr>
              <w:t xml:space="preserve">copia de </w:t>
            </w:r>
            <w:r w:rsidRPr="006E6062" w:rsidR="00177EDA">
              <w:rPr>
                <w:color w:val="000000"/>
                <w:sz w:val="16"/>
                <w:szCs w:val="16"/>
              </w:rPr>
              <w:t>la póliza con la cual se cumple la obligación</w:t>
            </w:r>
            <w:r w:rsidRPr="006E6062" w:rsidR="003C4B1F">
              <w:rPr>
                <w:color w:val="000000"/>
                <w:sz w:val="16"/>
                <w:szCs w:val="16"/>
              </w:rPr>
              <w:t>.</w:t>
            </w:r>
          </w:p>
        </w:tc>
        <w:tc>
          <w:tcPr>
            <w:tcW w:w="1895" w:type="dxa"/>
            <w:shd w:val="clear" w:color="auto" w:fill="D9E2F3" w:themeFill="accent1" w:themeFillTint="33"/>
            <w:tcMar>
              <w:top w:w="15" w:type="dxa"/>
              <w:left w:w="15" w:type="dxa"/>
              <w:bottom w:w="0" w:type="dxa"/>
              <w:right w:w="15" w:type="dxa"/>
            </w:tcMar>
            <w:vAlign w:val="center"/>
            <w:hideMark/>
          </w:tcPr>
          <w:p w:rsidRPr="006E6062" w:rsidR="00E06107" w:rsidP="00E06107" w:rsidRDefault="00095F53" w14:paraId="480E8C94" w14:textId="4EC3056D">
            <w:pPr>
              <w:jc w:val="both"/>
              <w:rPr>
                <w:color w:val="000000" w:themeColor="text1"/>
                <w:sz w:val="16"/>
                <w:szCs w:val="16"/>
              </w:rPr>
            </w:pPr>
            <w:r w:rsidRPr="006E6062">
              <w:rPr>
                <w:color w:val="000000" w:themeColor="text1"/>
                <w:sz w:val="16"/>
                <w:szCs w:val="16"/>
              </w:rPr>
              <w:t>01NOV - 30NOV</w:t>
            </w:r>
            <w:r w:rsidRPr="006E6062" w:rsidR="00E06107">
              <w:rPr>
                <w:color w:val="000000" w:themeColor="text1"/>
                <w:sz w:val="16"/>
                <w:szCs w:val="16"/>
              </w:rPr>
              <w:t xml:space="preserve"> / 01 OBLIGACIONES GENERALES/ OBLIGACIÓN 1,7,8,9,10,11,13,14 y 15/</w:t>
            </w:r>
          </w:p>
          <w:p w:rsidRPr="006E6062" w:rsidR="00E06107" w:rsidP="00E06107" w:rsidRDefault="00E06107" w14:paraId="2969E899" w14:textId="0EC49AC9">
            <w:pPr>
              <w:jc w:val="both"/>
              <w:rPr>
                <w:color w:val="000000"/>
                <w:sz w:val="16"/>
                <w:szCs w:val="16"/>
              </w:rPr>
            </w:pPr>
            <w:r w:rsidRPr="006E6062">
              <w:rPr>
                <w:color w:val="000000" w:themeColor="text1"/>
                <w:sz w:val="16"/>
                <w:szCs w:val="16"/>
              </w:rPr>
              <w:t xml:space="preserve">Oficio Obli </w:t>
            </w:r>
            <w:r w:rsidRPr="006E6062" w:rsidR="00315B13">
              <w:rPr>
                <w:color w:val="000000" w:themeColor="text1"/>
                <w:sz w:val="16"/>
                <w:szCs w:val="16"/>
              </w:rPr>
              <w:t>NOVIEMBRE</w:t>
            </w:r>
            <w:r w:rsidRPr="006E6062">
              <w:rPr>
                <w:color w:val="000000" w:themeColor="text1"/>
                <w:sz w:val="16"/>
                <w:szCs w:val="16"/>
              </w:rPr>
              <w:t xml:space="preserve"> 2025.pdf </w:t>
            </w:r>
          </w:p>
          <w:p w:rsidRPr="006E6062" w:rsidR="00766C8D" w:rsidP="00E06107" w:rsidRDefault="00095F53" w14:paraId="34E179CF" w14:textId="56E915B4">
            <w:pPr>
              <w:jc w:val="both"/>
              <w:rPr>
                <w:color w:val="000000"/>
                <w:sz w:val="16"/>
                <w:szCs w:val="16"/>
              </w:rPr>
            </w:pPr>
            <w:r w:rsidRPr="006E6062">
              <w:rPr>
                <w:color w:val="000000" w:themeColor="text1"/>
                <w:sz w:val="16"/>
                <w:szCs w:val="16"/>
              </w:rPr>
              <w:t>01NOV - 30NOV</w:t>
            </w:r>
            <w:r w:rsidRPr="006E6062" w:rsidR="00BD597B">
              <w:rPr>
                <w:color w:val="000000" w:themeColor="text1"/>
                <w:sz w:val="16"/>
                <w:szCs w:val="16"/>
              </w:rPr>
              <w:t xml:space="preserve"> </w:t>
            </w:r>
            <w:r w:rsidRPr="006E6062" w:rsidR="00DD00A9">
              <w:rPr>
                <w:color w:val="000000" w:themeColor="text1"/>
                <w:sz w:val="16"/>
                <w:szCs w:val="16"/>
              </w:rPr>
              <w:t xml:space="preserve">/ </w:t>
            </w:r>
            <w:r w:rsidRPr="006E6062" w:rsidR="00D01058">
              <w:rPr>
                <w:color w:val="000000" w:themeColor="text1"/>
                <w:sz w:val="16"/>
                <w:szCs w:val="16"/>
              </w:rPr>
              <w:t>01</w:t>
            </w:r>
            <w:r w:rsidRPr="006E6062" w:rsidR="00DD00A9">
              <w:rPr>
                <w:color w:val="000000" w:themeColor="text1"/>
                <w:sz w:val="16"/>
                <w:szCs w:val="16"/>
              </w:rPr>
              <w:t xml:space="preserve"> OBLIGACIONES </w:t>
            </w:r>
            <w:r w:rsidRPr="006E6062" w:rsidR="00DA7843">
              <w:rPr>
                <w:color w:val="000000" w:themeColor="text1"/>
                <w:sz w:val="16"/>
                <w:szCs w:val="16"/>
              </w:rPr>
              <w:t>GENERALES</w:t>
            </w:r>
            <w:r w:rsidRPr="006E6062" w:rsidR="00DD00A9">
              <w:rPr>
                <w:color w:val="000000" w:themeColor="text1"/>
                <w:sz w:val="16"/>
                <w:szCs w:val="16"/>
              </w:rPr>
              <w:t xml:space="preserve">/ </w:t>
            </w:r>
            <w:r w:rsidRPr="006E6062" w:rsidR="00124CF3">
              <w:rPr>
                <w:color w:val="000000" w:themeColor="text1"/>
                <w:sz w:val="16"/>
                <w:szCs w:val="16"/>
              </w:rPr>
              <w:t>OBLIGACIÓN</w:t>
            </w:r>
            <w:r w:rsidRPr="006E6062" w:rsidR="00766C8D">
              <w:rPr>
                <w:color w:val="000000" w:themeColor="text1"/>
                <w:sz w:val="16"/>
                <w:szCs w:val="16"/>
              </w:rPr>
              <w:t xml:space="preserve"> 4</w:t>
            </w:r>
          </w:p>
        </w:tc>
      </w:tr>
      <w:tr w:rsidRPr="006E6062" w:rsidR="00766C8D" w:rsidTr="09C70FEE" w14:paraId="4B13BAB0" w14:textId="77777777">
        <w:trPr>
          <w:trHeight w:val="20"/>
        </w:trPr>
        <w:tc>
          <w:tcPr>
            <w:tcW w:w="370" w:type="dxa"/>
            <w:shd w:val="clear" w:color="auto" w:fill="D9E1F3"/>
            <w:tcMar>
              <w:top w:w="15" w:type="dxa"/>
              <w:left w:w="15" w:type="dxa"/>
              <w:bottom w:w="0" w:type="dxa"/>
              <w:right w:w="15" w:type="dxa"/>
            </w:tcMar>
            <w:vAlign w:val="center"/>
            <w:hideMark/>
          </w:tcPr>
          <w:p w:rsidRPr="006E6062" w:rsidR="00766C8D" w:rsidRDefault="00766C8D" w14:paraId="3FF98F5B" w14:textId="77777777">
            <w:pPr>
              <w:jc w:val="center"/>
              <w:rPr>
                <w:b/>
                <w:bCs/>
                <w:color w:val="000000"/>
                <w:sz w:val="16"/>
                <w:szCs w:val="16"/>
              </w:rPr>
            </w:pPr>
            <w:r w:rsidRPr="006E6062">
              <w:rPr>
                <w:b/>
                <w:bCs/>
                <w:color w:val="000000"/>
                <w:sz w:val="16"/>
                <w:szCs w:val="16"/>
              </w:rPr>
              <w:t>5</w:t>
            </w:r>
          </w:p>
        </w:tc>
        <w:tc>
          <w:tcPr>
            <w:tcW w:w="2598" w:type="dxa"/>
            <w:shd w:val="clear" w:color="auto" w:fill="D9E1F3"/>
            <w:tcMar>
              <w:top w:w="15" w:type="dxa"/>
              <w:left w:w="15" w:type="dxa"/>
              <w:bottom w:w="0" w:type="dxa"/>
              <w:right w:w="15" w:type="dxa"/>
            </w:tcMar>
            <w:vAlign w:val="center"/>
            <w:hideMark/>
          </w:tcPr>
          <w:p w:rsidRPr="006E6062" w:rsidR="00766C8D" w:rsidP="00A40372" w:rsidRDefault="00766C8D" w14:paraId="63FD71B2" w14:textId="77777777">
            <w:pPr>
              <w:jc w:val="both"/>
              <w:rPr>
                <w:color w:val="000000"/>
                <w:sz w:val="16"/>
                <w:szCs w:val="16"/>
              </w:rPr>
            </w:pPr>
            <w:r w:rsidRPr="006E6062">
              <w:rPr>
                <w:color w:val="000000"/>
                <w:sz w:val="16"/>
                <w:szCs w:val="16"/>
              </w:rPr>
              <w:t>Garantizar la calidad de los bienes y servicios contratados y responder por ello.</w:t>
            </w:r>
          </w:p>
        </w:tc>
        <w:tc>
          <w:tcPr>
            <w:tcW w:w="926" w:type="dxa"/>
            <w:shd w:val="clear" w:color="auto" w:fill="D9E1F3"/>
            <w:tcMar>
              <w:top w:w="15" w:type="dxa"/>
              <w:left w:w="15" w:type="dxa"/>
              <w:bottom w:w="0" w:type="dxa"/>
              <w:right w:w="15" w:type="dxa"/>
            </w:tcMar>
            <w:vAlign w:val="center"/>
            <w:hideMark/>
          </w:tcPr>
          <w:p w:rsidRPr="006E6062" w:rsidR="00766C8D" w:rsidRDefault="00766C8D" w14:paraId="0CFF9920" w14:textId="77777777">
            <w:pPr>
              <w:jc w:val="center"/>
              <w:rPr>
                <w:color w:val="000000"/>
                <w:sz w:val="16"/>
                <w:szCs w:val="16"/>
              </w:rPr>
            </w:pPr>
            <w:r w:rsidRPr="006E6062">
              <w:rPr>
                <w:color w:val="000000"/>
                <w:sz w:val="16"/>
                <w:szCs w:val="16"/>
              </w:rPr>
              <w:t>Permanente</w:t>
            </w:r>
          </w:p>
        </w:tc>
        <w:tc>
          <w:tcPr>
            <w:tcW w:w="764" w:type="dxa"/>
            <w:shd w:val="clear" w:color="auto" w:fill="D9E1F3"/>
            <w:tcMar>
              <w:top w:w="15" w:type="dxa"/>
              <w:left w:w="15" w:type="dxa"/>
              <w:bottom w:w="0" w:type="dxa"/>
              <w:right w:w="15" w:type="dxa"/>
            </w:tcMar>
            <w:vAlign w:val="center"/>
            <w:hideMark/>
          </w:tcPr>
          <w:p w:rsidRPr="006E6062" w:rsidR="00766C8D" w:rsidRDefault="00F8613E" w14:paraId="44A223D6" w14:textId="197BE58F">
            <w:pPr>
              <w:jc w:val="center"/>
              <w:rPr>
                <w:color w:val="000000"/>
                <w:sz w:val="16"/>
                <w:szCs w:val="16"/>
              </w:rPr>
            </w:pPr>
            <w:r w:rsidRPr="006E6062">
              <w:rPr>
                <w:color w:val="000000"/>
                <w:sz w:val="16"/>
                <w:szCs w:val="16"/>
              </w:rPr>
              <w:t>Cumplió</w:t>
            </w:r>
          </w:p>
        </w:tc>
        <w:tc>
          <w:tcPr>
            <w:tcW w:w="2265" w:type="dxa"/>
            <w:shd w:val="clear" w:color="auto" w:fill="D9E1F3"/>
            <w:tcMar>
              <w:top w:w="15" w:type="dxa"/>
              <w:left w:w="15" w:type="dxa"/>
              <w:bottom w:w="0" w:type="dxa"/>
              <w:right w:w="15" w:type="dxa"/>
            </w:tcMar>
            <w:vAlign w:val="center"/>
            <w:hideMark/>
          </w:tcPr>
          <w:p w:rsidRPr="006E6062" w:rsidR="136EEC2F" w:rsidP="00A40372" w:rsidRDefault="136EEC2F" w14:paraId="7364C8FA" w14:textId="77777777">
            <w:pPr>
              <w:jc w:val="both"/>
              <w:rPr>
                <w:color w:val="000000" w:themeColor="text1"/>
                <w:sz w:val="16"/>
                <w:szCs w:val="16"/>
              </w:rPr>
            </w:pPr>
            <w:r w:rsidRPr="006E6062">
              <w:rPr>
                <w:color w:val="000000" w:themeColor="text1"/>
                <w:sz w:val="16"/>
                <w:szCs w:val="16"/>
              </w:rPr>
              <w:t>Se da cumplimiento con el presente informe y sus anexos.</w:t>
            </w:r>
          </w:p>
        </w:tc>
        <w:tc>
          <w:tcPr>
            <w:tcW w:w="1895" w:type="dxa"/>
            <w:shd w:val="clear" w:color="auto" w:fill="D9E1F3"/>
            <w:tcMar>
              <w:top w:w="15" w:type="dxa"/>
              <w:left w:w="15" w:type="dxa"/>
              <w:bottom w:w="0" w:type="dxa"/>
              <w:right w:w="15" w:type="dxa"/>
            </w:tcMar>
            <w:vAlign w:val="center"/>
            <w:hideMark/>
          </w:tcPr>
          <w:p w:rsidRPr="006E6062" w:rsidR="00E06107" w:rsidP="00E06107" w:rsidRDefault="00095F53" w14:paraId="5F0CFD96" w14:textId="5F140516">
            <w:pPr>
              <w:jc w:val="both"/>
              <w:rPr>
                <w:color w:val="000000" w:themeColor="text1"/>
                <w:sz w:val="16"/>
                <w:szCs w:val="16"/>
              </w:rPr>
            </w:pPr>
            <w:r w:rsidRPr="006E6062">
              <w:rPr>
                <w:color w:val="000000" w:themeColor="text1"/>
                <w:sz w:val="16"/>
                <w:szCs w:val="16"/>
              </w:rPr>
              <w:t>01NOV - 30NOV</w:t>
            </w:r>
            <w:r w:rsidRPr="006E6062" w:rsidR="00E06107">
              <w:rPr>
                <w:color w:val="000000" w:themeColor="text1"/>
                <w:sz w:val="16"/>
                <w:szCs w:val="16"/>
              </w:rPr>
              <w:t xml:space="preserve"> / 01 OBLIGACIONES GENERALES/ OBLIGACIÓN 1,7,8,9,10,11,13,14 y 15/</w:t>
            </w:r>
          </w:p>
          <w:p w:rsidRPr="006E6062" w:rsidR="00E06107" w:rsidP="00E06107" w:rsidRDefault="00E06107" w14:paraId="0C1C5842" w14:textId="798FC64E">
            <w:pPr>
              <w:jc w:val="both"/>
              <w:rPr>
                <w:color w:val="000000"/>
                <w:sz w:val="16"/>
                <w:szCs w:val="16"/>
              </w:rPr>
            </w:pPr>
            <w:r w:rsidRPr="006E6062">
              <w:rPr>
                <w:color w:val="000000" w:themeColor="text1"/>
                <w:sz w:val="16"/>
                <w:szCs w:val="16"/>
              </w:rPr>
              <w:t xml:space="preserve">Oficio Obli </w:t>
            </w:r>
            <w:r w:rsidRPr="006E6062" w:rsidR="00315B13">
              <w:rPr>
                <w:color w:val="000000" w:themeColor="text1"/>
                <w:sz w:val="16"/>
                <w:szCs w:val="16"/>
              </w:rPr>
              <w:t>NOVIEMBRE</w:t>
            </w:r>
            <w:r w:rsidRPr="006E6062">
              <w:rPr>
                <w:color w:val="000000" w:themeColor="text1"/>
                <w:sz w:val="16"/>
                <w:szCs w:val="16"/>
              </w:rPr>
              <w:t xml:space="preserve"> 2025.pdf </w:t>
            </w:r>
          </w:p>
          <w:p w:rsidRPr="006E6062" w:rsidR="00850149" w:rsidP="00E06107" w:rsidRDefault="00095F53" w14:paraId="723F7320" w14:textId="00D40554">
            <w:pPr>
              <w:jc w:val="both"/>
              <w:rPr>
                <w:color w:val="000000" w:themeColor="text1"/>
                <w:sz w:val="16"/>
                <w:szCs w:val="16"/>
              </w:rPr>
            </w:pPr>
            <w:r w:rsidRPr="006E6062">
              <w:rPr>
                <w:color w:val="000000" w:themeColor="text1"/>
                <w:sz w:val="16"/>
                <w:szCs w:val="16"/>
              </w:rPr>
              <w:t>01NOV - 30NOV</w:t>
            </w:r>
            <w:r w:rsidRPr="006E6062" w:rsidR="00BD597B">
              <w:rPr>
                <w:color w:val="000000" w:themeColor="text1"/>
                <w:sz w:val="16"/>
                <w:szCs w:val="16"/>
              </w:rPr>
              <w:t xml:space="preserve"> </w:t>
            </w:r>
            <w:r w:rsidRPr="006E6062" w:rsidR="00850149">
              <w:rPr>
                <w:color w:val="000000" w:themeColor="text1"/>
                <w:sz w:val="16"/>
                <w:szCs w:val="16"/>
              </w:rPr>
              <w:t xml:space="preserve">/ </w:t>
            </w:r>
            <w:r w:rsidRPr="006E6062" w:rsidR="00254239">
              <w:rPr>
                <w:color w:val="000000" w:themeColor="text1"/>
                <w:sz w:val="16"/>
                <w:szCs w:val="16"/>
              </w:rPr>
              <w:t>01</w:t>
            </w:r>
            <w:r w:rsidRPr="006E6062" w:rsidR="00850149">
              <w:rPr>
                <w:color w:val="000000" w:themeColor="text1"/>
                <w:sz w:val="16"/>
                <w:szCs w:val="16"/>
              </w:rPr>
              <w:t xml:space="preserve"> OBLIGACIONES GENERALES/ </w:t>
            </w:r>
            <w:r w:rsidRPr="006E6062" w:rsidR="0032184D">
              <w:rPr>
                <w:color w:val="000000" w:themeColor="text1"/>
                <w:sz w:val="16"/>
                <w:szCs w:val="16"/>
              </w:rPr>
              <w:t>OBLIGACIÓN</w:t>
            </w:r>
            <w:r w:rsidRPr="006E6062" w:rsidR="00850149">
              <w:rPr>
                <w:color w:val="000000" w:themeColor="text1"/>
                <w:sz w:val="16"/>
                <w:szCs w:val="16"/>
              </w:rPr>
              <w:t xml:space="preserve"> 2,5,6,9,13</w:t>
            </w:r>
          </w:p>
          <w:p w:rsidRPr="006E6062" w:rsidR="361EBE16" w:rsidP="00A40372" w:rsidRDefault="00850149" w14:paraId="47BBE789" w14:textId="6CE575EA">
            <w:pPr>
              <w:jc w:val="both"/>
              <w:rPr>
                <w:color w:val="000000" w:themeColor="text1"/>
                <w:sz w:val="16"/>
                <w:szCs w:val="16"/>
              </w:rPr>
            </w:pPr>
            <w:r w:rsidRPr="006E6062">
              <w:rPr>
                <w:color w:val="000000" w:themeColor="text1"/>
                <w:sz w:val="16"/>
                <w:szCs w:val="16"/>
              </w:rPr>
              <w:t xml:space="preserve">INFORME MENSUAL </w:t>
            </w:r>
            <w:r w:rsidRPr="006E6062" w:rsidR="00315B13">
              <w:rPr>
                <w:color w:val="000000" w:themeColor="text1"/>
                <w:sz w:val="16"/>
                <w:szCs w:val="16"/>
              </w:rPr>
              <w:t>NOVIEMBRE</w:t>
            </w:r>
            <w:r w:rsidRPr="006E6062" w:rsidR="00EB6A0D">
              <w:rPr>
                <w:color w:val="000000" w:themeColor="text1"/>
                <w:sz w:val="16"/>
                <w:szCs w:val="16"/>
              </w:rPr>
              <w:t xml:space="preserve"> 2025</w:t>
            </w:r>
            <w:r w:rsidRPr="006E6062">
              <w:rPr>
                <w:color w:val="000000" w:themeColor="text1"/>
                <w:sz w:val="16"/>
                <w:szCs w:val="16"/>
              </w:rPr>
              <w:t>.pdf</w:t>
            </w:r>
          </w:p>
        </w:tc>
      </w:tr>
      <w:tr w:rsidRPr="006E6062" w:rsidR="00766C8D" w:rsidTr="09C70FEE" w14:paraId="09C13ACB" w14:textId="77777777">
        <w:trPr>
          <w:trHeight w:val="20"/>
        </w:trPr>
        <w:tc>
          <w:tcPr>
            <w:tcW w:w="370" w:type="dxa"/>
            <w:shd w:val="clear" w:color="auto" w:fill="D9E1F3"/>
            <w:tcMar>
              <w:top w:w="15" w:type="dxa"/>
              <w:left w:w="15" w:type="dxa"/>
              <w:bottom w:w="0" w:type="dxa"/>
              <w:right w:w="15" w:type="dxa"/>
            </w:tcMar>
            <w:vAlign w:val="center"/>
            <w:hideMark/>
          </w:tcPr>
          <w:p w:rsidRPr="006E6062" w:rsidR="00766C8D" w:rsidRDefault="00766C8D" w14:paraId="4EEDD96A" w14:textId="77777777">
            <w:pPr>
              <w:jc w:val="center"/>
              <w:rPr>
                <w:b/>
                <w:bCs/>
                <w:color w:val="000000"/>
                <w:sz w:val="16"/>
                <w:szCs w:val="16"/>
              </w:rPr>
            </w:pPr>
            <w:r w:rsidRPr="006E6062">
              <w:rPr>
                <w:b/>
                <w:bCs/>
                <w:color w:val="000000"/>
                <w:sz w:val="16"/>
                <w:szCs w:val="16"/>
              </w:rPr>
              <w:t>6</w:t>
            </w:r>
          </w:p>
        </w:tc>
        <w:tc>
          <w:tcPr>
            <w:tcW w:w="2598" w:type="dxa"/>
            <w:shd w:val="clear" w:color="auto" w:fill="D9E1F3"/>
            <w:tcMar>
              <w:top w:w="15" w:type="dxa"/>
              <w:left w:w="15" w:type="dxa"/>
              <w:bottom w:w="0" w:type="dxa"/>
              <w:right w:w="15" w:type="dxa"/>
            </w:tcMar>
            <w:vAlign w:val="center"/>
            <w:hideMark/>
          </w:tcPr>
          <w:p w:rsidRPr="006E6062" w:rsidR="00766C8D" w:rsidP="00A40372" w:rsidRDefault="00766C8D" w14:paraId="15BA8B6E" w14:textId="77777777">
            <w:pPr>
              <w:jc w:val="both"/>
              <w:rPr>
                <w:color w:val="000000"/>
                <w:sz w:val="16"/>
                <w:szCs w:val="16"/>
              </w:rPr>
            </w:pPr>
            <w:r w:rsidRPr="006E6062">
              <w:rPr>
                <w:color w:val="000000"/>
                <w:sz w:val="16"/>
                <w:szCs w:val="16"/>
              </w:rPr>
              <w:t>Colaborar con la entidad para que el objeto contratado cumpla y que este sea el de mejor calidad.</w:t>
            </w:r>
          </w:p>
        </w:tc>
        <w:tc>
          <w:tcPr>
            <w:tcW w:w="926" w:type="dxa"/>
            <w:shd w:val="clear" w:color="auto" w:fill="D9E1F3"/>
            <w:tcMar>
              <w:top w:w="15" w:type="dxa"/>
              <w:left w:w="15" w:type="dxa"/>
              <w:bottom w:w="0" w:type="dxa"/>
              <w:right w:w="15" w:type="dxa"/>
            </w:tcMar>
            <w:vAlign w:val="center"/>
            <w:hideMark/>
          </w:tcPr>
          <w:p w:rsidRPr="006E6062" w:rsidR="00766C8D" w:rsidRDefault="00766C8D" w14:paraId="3083BF39" w14:textId="77777777">
            <w:pPr>
              <w:jc w:val="center"/>
              <w:rPr>
                <w:color w:val="000000"/>
                <w:sz w:val="16"/>
                <w:szCs w:val="16"/>
              </w:rPr>
            </w:pPr>
            <w:r w:rsidRPr="006E6062">
              <w:rPr>
                <w:color w:val="000000"/>
                <w:sz w:val="16"/>
                <w:szCs w:val="16"/>
              </w:rPr>
              <w:t>Permanente</w:t>
            </w:r>
          </w:p>
        </w:tc>
        <w:tc>
          <w:tcPr>
            <w:tcW w:w="764" w:type="dxa"/>
            <w:shd w:val="clear" w:color="auto" w:fill="D9E1F3"/>
            <w:tcMar>
              <w:top w:w="15" w:type="dxa"/>
              <w:left w:w="15" w:type="dxa"/>
              <w:bottom w:w="0" w:type="dxa"/>
              <w:right w:w="15" w:type="dxa"/>
            </w:tcMar>
            <w:vAlign w:val="center"/>
            <w:hideMark/>
          </w:tcPr>
          <w:p w:rsidRPr="006E6062" w:rsidR="00766C8D" w:rsidRDefault="00F8613E" w14:paraId="494BB364" w14:textId="6086C5D0">
            <w:pPr>
              <w:jc w:val="center"/>
              <w:rPr>
                <w:color w:val="000000"/>
                <w:sz w:val="16"/>
                <w:szCs w:val="16"/>
              </w:rPr>
            </w:pPr>
            <w:r w:rsidRPr="006E6062">
              <w:rPr>
                <w:color w:val="000000"/>
                <w:sz w:val="16"/>
                <w:szCs w:val="16"/>
              </w:rPr>
              <w:t>Cumplió</w:t>
            </w:r>
          </w:p>
        </w:tc>
        <w:tc>
          <w:tcPr>
            <w:tcW w:w="2265" w:type="dxa"/>
            <w:shd w:val="clear" w:color="auto" w:fill="D9E1F3"/>
            <w:tcMar>
              <w:top w:w="15" w:type="dxa"/>
              <w:left w:w="15" w:type="dxa"/>
              <w:bottom w:w="0" w:type="dxa"/>
              <w:right w:w="15" w:type="dxa"/>
            </w:tcMar>
            <w:vAlign w:val="center"/>
            <w:hideMark/>
          </w:tcPr>
          <w:p w:rsidRPr="006E6062" w:rsidR="136EEC2F" w:rsidP="00A40372" w:rsidRDefault="136EEC2F" w14:paraId="059714D5" w14:textId="77777777">
            <w:pPr>
              <w:jc w:val="both"/>
              <w:rPr>
                <w:color w:val="000000" w:themeColor="text1"/>
                <w:sz w:val="16"/>
                <w:szCs w:val="16"/>
              </w:rPr>
            </w:pPr>
            <w:r w:rsidRPr="006E6062">
              <w:rPr>
                <w:color w:val="000000" w:themeColor="text1"/>
                <w:sz w:val="16"/>
                <w:szCs w:val="16"/>
              </w:rPr>
              <w:t>Se da cumplimiento con el presente informe y sus anexos.</w:t>
            </w:r>
          </w:p>
        </w:tc>
        <w:tc>
          <w:tcPr>
            <w:tcW w:w="1895" w:type="dxa"/>
            <w:shd w:val="clear" w:color="auto" w:fill="D9E1F3"/>
            <w:tcMar>
              <w:top w:w="15" w:type="dxa"/>
              <w:left w:w="15" w:type="dxa"/>
              <w:bottom w:w="0" w:type="dxa"/>
              <w:right w:w="15" w:type="dxa"/>
            </w:tcMar>
            <w:vAlign w:val="center"/>
            <w:hideMark/>
          </w:tcPr>
          <w:p w:rsidRPr="006E6062" w:rsidR="00E06107" w:rsidP="00E06107" w:rsidRDefault="00095F53" w14:paraId="3672A508" w14:textId="1D0B17D4">
            <w:pPr>
              <w:jc w:val="both"/>
              <w:rPr>
                <w:color w:val="000000" w:themeColor="text1"/>
                <w:sz w:val="16"/>
                <w:szCs w:val="16"/>
              </w:rPr>
            </w:pPr>
            <w:r w:rsidRPr="006E6062">
              <w:rPr>
                <w:color w:val="000000" w:themeColor="text1"/>
                <w:sz w:val="16"/>
                <w:szCs w:val="16"/>
              </w:rPr>
              <w:t>01NOV - 30NOV</w:t>
            </w:r>
            <w:r w:rsidRPr="006E6062" w:rsidR="00E06107">
              <w:rPr>
                <w:color w:val="000000" w:themeColor="text1"/>
                <w:sz w:val="16"/>
                <w:szCs w:val="16"/>
              </w:rPr>
              <w:t xml:space="preserve"> / 01 OBLIGACIONES GENERALES/ OBLIGACIÓN 1,7,8,9,10,11,13,14 y 15/</w:t>
            </w:r>
          </w:p>
          <w:p w:rsidRPr="006E6062" w:rsidR="00E06107" w:rsidP="00E06107" w:rsidRDefault="00E06107" w14:paraId="4EA73873" w14:textId="4DACB531">
            <w:pPr>
              <w:jc w:val="both"/>
              <w:rPr>
                <w:color w:val="000000"/>
                <w:sz w:val="16"/>
                <w:szCs w:val="16"/>
              </w:rPr>
            </w:pPr>
            <w:r w:rsidRPr="006E6062">
              <w:rPr>
                <w:color w:val="000000" w:themeColor="text1"/>
                <w:sz w:val="16"/>
                <w:szCs w:val="16"/>
              </w:rPr>
              <w:t xml:space="preserve">Oficio Obli </w:t>
            </w:r>
            <w:r w:rsidRPr="006E6062" w:rsidR="00315B13">
              <w:rPr>
                <w:color w:val="000000" w:themeColor="text1"/>
                <w:sz w:val="16"/>
                <w:szCs w:val="16"/>
              </w:rPr>
              <w:t>NOVIEMBRE</w:t>
            </w:r>
            <w:r w:rsidRPr="006E6062">
              <w:rPr>
                <w:color w:val="000000" w:themeColor="text1"/>
                <w:sz w:val="16"/>
                <w:szCs w:val="16"/>
              </w:rPr>
              <w:t xml:space="preserve"> 2025.pdf </w:t>
            </w:r>
          </w:p>
          <w:p w:rsidRPr="006E6062" w:rsidR="00850149" w:rsidP="00E06107" w:rsidRDefault="00095F53" w14:paraId="0E9C1931" w14:textId="3DB598B1">
            <w:pPr>
              <w:jc w:val="both"/>
              <w:rPr>
                <w:color w:val="000000" w:themeColor="text1"/>
                <w:sz w:val="16"/>
                <w:szCs w:val="16"/>
              </w:rPr>
            </w:pPr>
            <w:r w:rsidRPr="006E6062">
              <w:rPr>
                <w:color w:val="000000" w:themeColor="text1"/>
                <w:sz w:val="16"/>
                <w:szCs w:val="16"/>
              </w:rPr>
              <w:t>01NOV - 30NOV</w:t>
            </w:r>
            <w:r w:rsidRPr="006E6062" w:rsidR="00BD597B">
              <w:rPr>
                <w:color w:val="000000" w:themeColor="text1"/>
                <w:sz w:val="16"/>
                <w:szCs w:val="16"/>
              </w:rPr>
              <w:t xml:space="preserve"> </w:t>
            </w:r>
            <w:r w:rsidRPr="006E6062" w:rsidR="00850149">
              <w:rPr>
                <w:color w:val="000000" w:themeColor="text1"/>
                <w:sz w:val="16"/>
                <w:szCs w:val="16"/>
              </w:rPr>
              <w:t xml:space="preserve">/ </w:t>
            </w:r>
            <w:r w:rsidRPr="006E6062" w:rsidR="00D35F4B">
              <w:rPr>
                <w:color w:val="000000" w:themeColor="text1"/>
                <w:sz w:val="16"/>
                <w:szCs w:val="16"/>
              </w:rPr>
              <w:t xml:space="preserve">01 </w:t>
            </w:r>
            <w:r w:rsidRPr="006E6062" w:rsidR="00850149">
              <w:rPr>
                <w:color w:val="000000" w:themeColor="text1"/>
                <w:sz w:val="16"/>
                <w:szCs w:val="16"/>
              </w:rPr>
              <w:t xml:space="preserve">OBLIGACIONES GENERALES/ </w:t>
            </w:r>
            <w:r w:rsidRPr="006E6062" w:rsidR="0032184D">
              <w:rPr>
                <w:color w:val="000000" w:themeColor="text1"/>
                <w:sz w:val="16"/>
                <w:szCs w:val="16"/>
              </w:rPr>
              <w:t>OBLIGACIÓN</w:t>
            </w:r>
            <w:r w:rsidRPr="006E6062" w:rsidR="00850149">
              <w:rPr>
                <w:color w:val="000000" w:themeColor="text1"/>
                <w:sz w:val="16"/>
                <w:szCs w:val="16"/>
              </w:rPr>
              <w:t xml:space="preserve"> 2,5,6,9,13</w:t>
            </w:r>
          </w:p>
          <w:p w:rsidRPr="006E6062" w:rsidR="136EEC2F" w:rsidP="00A40372" w:rsidRDefault="00850149" w14:paraId="36347A15" w14:textId="7C385583">
            <w:pPr>
              <w:jc w:val="both"/>
              <w:rPr>
                <w:color w:val="000000" w:themeColor="text1"/>
                <w:sz w:val="16"/>
                <w:szCs w:val="16"/>
              </w:rPr>
            </w:pPr>
            <w:r w:rsidRPr="006E6062">
              <w:rPr>
                <w:color w:val="000000" w:themeColor="text1"/>
                <w:sz w:val="16"/>
                <w:szCs w:val="16"/>
              </w:rPr>
              <w:t xml:space="preserve">INFORME MENSUAL </w:t>
            </w:r>
            <w:r w:rsidRPr="006E6062" w:rsidR="00315B13">
              <w:rPr>
                <w:color w:val="000000" w:themeColor="text1"/>
                <w:sz w:val="16"/>
                <w:szCs w:val="16"/>
              </w:rPr>
              <w:t>NOVIEMBRE</w:t>
            </w:r>
            <w:r w:rsidRPr="006E6062" w:rsidR="00EB6A0D">
              <w:rPr>
                <w:color w:val="000000" w:themeColor="text1"/>
                <w:sz w:val="16"/>
                <w:szCs w:val="16"/>
              </w:rPr>
              <w:t xml:space="preserve"> 2025</w:t>
            </w:r>
            <w:r w:rsidRPr="006E6062">
              <w:rPr>
                <w:color w:val="000000" w:themeColor="text1"/>
                <w:sz w:val="16"/>
                <w:szCs w:val="16"/>
              </w:rPr>
              <w:t>.pdf</w:t>
            </w:r>
          </w:p>
        </w:tc>
      </w:tr>
      <w:tr w:rsidRPr="006E6062" w:rsidR="00766C8D" w:rsidTr="09C70FEE" w14:paraId="394D809B" w14:textId="77777777">
        <w:trPr>
          <w:trHeight w:val="20"/>
        </w:trPr>
        <w:tc>
          <w:tcPr>
            <w:tcW w:w="370" w:type="dxa"/>
            <w:shd w:val="clear" w:color="auto" w:fill="D9E1F3"/>
            <w:tcMar>
              <w:top w:w="15" w:type="dxa"/>
              <w:left w:w="15" w:type="dxa"/>
              <w:bottom w:w="0" w:type="dxa"/>
              <w:right w:w="15" w:type="dxa"/>
            </w:tcMar>
            <w:vAlign w:val="center"/>
            <w:hideMark/>
          </w:tcPr>
          <w:p w:rsidRPr="006E6062" w:rsidR="00766C8D" w:rsidRDefault="00766C8D" w14:paraId="54F93DBC" w14:textId="77777777">
            <w:pPr>
              <w:jc w:val="center"/>
              <w:rPr>
                <w:b/>
                <w:bCs/>
                <w:color w:val="000000"/>
                <w:sz w:val="16"/>
                <w:szCs w:val="16"/>
              </w:rPr>
            </w:pPr>
            <w:r w:rsidRPr="006E6062">
              <w:rPr>
                <w:b/>
                <w:bCs/>
                <w:color w:val="000000"/>
                <w:sz w:val="16"/>
                <w:szCs w:val="16"/>
              </w:rPr>
              <w:t>7</w:t>
            </w:r>
          </w:p>
        </w:tc>
        <w:tc>
          <w:tcPr>
            <w:tcW w:w="2598" w:type="dxa"/>
            <w:shd w:val="clear" w:color="auto" w:fill="D9E1F3"/>
            <w:tcMar>
              <w:top w:w="15" w:type="dxa"/>
              <w:left w:w="15" w:type="dxa"/>
              <w:bottom w:w="0" w:type="dxa"/>
              <w:right w:w="15" w:type="dxa"/>
            </w:tcMar>
            <w:vAlign w:val="center"/>
            <w:hideMark/>
          </w:tcPr>
          <w:p w:rsidRPr="006E6062" w:rsidR="00766C8D" w:rsidP="00A40372" w:rsidRDefault="00766C8D" w14:paraId="78C233C7" w14:textId="12AB810E">
            <w:pPr>
              <w:jc w:val="both"/>
              <w:rPr>
                <w:color w:val="000000"/>
                <w:sz w:val="16"/>
                <w:szCs w:val="16"/>
              </w:rPr>
            </w:pPr>
            <w:r w:rsidRPr="006E6062">
              <w:rPr>
                <w:color w:val="000000"/>
                <w:sz w:val="16"/>
                <w:szCs w:val="16"/>
              </w:rPr>
              <w:t xml:space="preserve">Acatar las órdenes que durante el desarrollo del contrato la entidad le imparta, y de manera general, obrar con lealtad y buena fe </w:t>
            </w:r>
            <w:r w:rsidRPr="006E6062">
              <w:rPr>
                <w:color w:val="000000"/>
                <w:sz w:val="16"/>
                <w:szCs w:val="16"/>
              </w:rPr>
              <w:br/>
            </w:r>
            <w:r w:rsidRPr="006E6062">
              <w:rPr>
                <w:color w:val="000000"/>
                <w:sz w:val="16"/>
                <w:szCs w:val="16"/>
              </w:rPr>
              <w:t xml:space="preserve">en las distintas etapas contractuales evitando las dilaciones y </w:t>
            </w:r>
            <w:r w:rsidRPr="006E6062" w:rsidR="00373D80">
              <w:rPr>
                <w:color w:val="000000"/>
                <w:sz w:val="16"/>
                <w:szCs w:val="16"/>
              </w:rPr>
              <w:t>en trabamientos</w:t>
            </w:r>
            <w:r w:rsidRPr="006E6062">
              <w:rPr>
                <w:color w:val="000000"/>
                <w:sz w:val="16"/>
                <w:szCs w:val="16"/>
              </w:rPr>
              <w:t xml:space="preserve"> que pudieran presentarse.</w:t>
            </w:r>
          </w:p>
        </w:tc>
        <w:tc>
          <w:tcPr>
            <w:tcW w:w="926" w:type="dxa"/>
            <w:shd w:val="clear" w:color="auto" w:fill="D9E1F3"/>
            <w:tcMar>
              <w:top w:w="15" w:type="dxa"/>
              <w:left w:w="15" w:type="dxa"/>
              <w:bottom w:w="0" w:type="dxa"/>
              <w:right w:w="15" w:type="dxa"/>
            </w:tcMar>
            <w:vAlign w:val="center"/>
            <w:hideMark/>
          </w:tcPr>
          <w:p w:rsidRPr="006E6062" w:rsidR="00766C8D" w:rsidRDefault="00766C8D" w14:paraId="4D495B5E" w14:textId="77777777">
            <w:pPr>
              <w:jc w:val="center"/>
              <w:rPr>
                <w:color w:val="000000"/>
                <w:sz w:val="16"/>
                <w:szCs w:val="16"/>
              </w:rPr>
            </w:pPr>
            <w:r w:rsidRPr="006E6062">
              <w:rPr>
                <w:color w:val="000000"/>
                <w:sz w:val="16"/>
                <w:szCs w:val="16"/>
              </w:rPr>
              <w:t>Permanente</w:t>
            </w:r>
          </w:p>
        </w:tc>
        <w:tc>
          <w:tcPr>
            <w:tcW w:w="764" w:type="dxa"/>
            <w:shd w:val="clear" w:color="auto" w:fill="D9E1F3"/>
            <w:tcMar>
              <w:top w:w="15" w:type="dxa"/>
              <w:left w:w="15" w:type="dxa"/>
              <w:bottom w:w="0" w:type="dxa"/>
              <w:right w:w="15" w:type="dxa"/>
            </w:tcMar>
            <w:vAlign w:val="center"/>
            <w:hideMark/>
          </w:tcPr>
          <w:p w:rsidRPr="006E6062" w:rsidR="00766C8D" w:rsidRDefault="00F8613E" w14:paraId="12430B94" w14:textId="4C3E43DC">
            <w:pPr>
              <w:jc w:val="center"/>
              <w:rPr>
                <w:color w:val="000000"/>
                <w:sz w:val="16"/>
                <w:szCs w:val="16"/>
              </w:rPr>
            </w:pPr>
            <w:r w:rsidRPr="006E6062">
              <w:rPr>
                <w:color w:val="000000"/>
                <w:sz w:val="16"/>
                <w:szCs w:val="16"/>
              </w:rPr>
              <w:t>Cumplió</w:t>
            </w:r>
          </w:p>
        </w:tc>
        <w:tc>
          <w:tcPr>
            <w:tcW w:w="2265" w:type="dxa"/>
            <w:shd w:val="clear" w:color="auto" w:fill="D9E1F3"/>
            <w:tcMar>
              <w:top w:w="15" w:type="dxa"/>
              <w:left w:w="15" w:type="dxa"/>
              <w:bottom w:w="0" w:type="dxa"/>
              <w:right w:w="15" w:type="dxa"/>
            </w:tcMar>
            <w:vAlign w:val="center"/>
            <w:hideMark/>
          </w:tcPr>
          <w:p w:rsidRPr="006E6062" w:rsidR="00766C8D" w:rsidP="00A40372" w:rsidRDefault="005335FB" w14:paraId="311FEBDB" w14:textId="1F34D529">
            <w:pPr>
              <w:jc w:val="both"/>
              <w:rPr>
                <w:color w:val="000000"/>
                <w:sz w:val="16"/>
                <w:szCs w:val="16"/>
              </w:rPr>
            </w:pPr>
            <w:r w:rsidRPr="006E6062">
              <w:rPr>
                <w:color w:val="000000"/>
                <w:sz w:val="16"/>
                <w:szCs w:val="16"/>
              </w:rPr>
              <w:t>Se acatan todas las ordenes e instrucciones impartidas por la entidad</w:t>
            </w:r>
          </w:p>
        </w:tc>
        <w:tc>
          <w:tcPr>
            <w:tcW w:w="1895" w:type="dxa"/>
            <w:shd w:val="clear" w:color="auto" w:fill="D9E1F3"/>
            <w:tcMar>
              <w:top w:w="15" w:type="dxa"/>
              <w:left w:w="15" w:type="dxa"/>
              <w:bottom w:w="0" w:type="dxa"/>
              <w:right w:w="15" w:type="dxa"/>
            </w:tcMar>
            <w:vAlign w:val="center"/>
            <w:hideMark/>
          </w:tcPr>
          <w:p w:rsidRPr="006E6062" w:rsidR="004B7419" w:rsidP="004B7419" w:rsidRDefault="00095F53" w14:paraId="7566E119" w14:textId="3D2491FC">
            <w:pPr>
              <w:jc w:val="both"/>
              <w:rPr>
                <w:color w:val="000000" w:themeColor="text1"/>
                <w:sz w:val="16"/>
                <w:szCs w:val="16"/>
              </w:rPr>
            </w:pPr>
            <w:r w:rsidRPr="006E6062">
              <w:rPr>
                <w:color w:val="000000" w:themeColor="text1"/>
                <w:sz w:val="16"/>
                <w:szCs w:val="16"/>
              </w:rPr>
              <w:t>01NOV - 30NOV</w:t>
            </w:r>
            <w:r w:rsidRPr="006E6062" w:rsidR="0034420B">
              <w:rPr>
                <w:color w:val="000000" w:themeColor="text1"/>
                <w:sz w:val="16"/>
                <w:szCs w:val="16"/>
              </w:rPr>
              <w:t xml:space="preserve"> / 01 OBLIGACIONES GENERALES/ </w:t>
            </w:r>
            <w:r w:rsidRPr="006E6062" w:rsidR="004B7419">
              <w:rPr>
                <w:color w:val="000000" w:themeColor="text1"/>
                <w:sz w:val="16"/>
                <w:szCs w:val="16"/>
              </w:rPr>
              <w:t>OBLIGACIÓN 1,7,8,9,10,11,13,14 y 15/</w:t>
            </w:r>
          </w:p>
          <w:p w:rsidRPr="006E6062" w:rsidR="00032CFE" w:rsidP="00A40372" w:rsidRDefault="00032CFE" w14:paraId="20939260" w14:textId="55AE5119">
            <w:pPr>
              <w:jc w:val="both"/>
              <w:rPr>
                <w:color w:val="000000"/>
                <w:sz w:val="16"/>
                <w:szCs w:val="16"/>
              </w:rPr>
            </w:pPr>
            <w:r w:rsidRPr="006E6062">
              <w:rPr>
                <w:color w:val="000000" w:themeColor="text1"/>
                <w:sz w:val="16"/>
                <w:szCs w:val="16"/>
              </w:rPr>
              <w:t xml:space="preserve">Oficio Obli </w:t>
            </w:r>
            <w:r w:rsidRPr="006E6062" w:rsidR="00315B13">
              <w:rPr>
                <w:color w:val="000000" w:themeColor="text1"/>
                <w:sz w:val="16"/>
                <w:szCs w:val="16"/>
              </w:rPr>
              <w:t>NOVIEMBRE</w:t>
            </w:r>
            <w:r w:rsidRPr="006E6062">
              <w:rPr>
                <w:color w:val="000000" w:themeColor="text1"/>
                <w:sz w:val="16"/>
                <w:szCs w:val="16"/>
              </w:rPr>
              <w:t xml:space="preserve"> 2025.pdf</w:t>
            </w:r>
          </w:p>
          <w:p w:rsidRPr="006E6062" w:rsidR="00766C8D" w:rsidP="00A40372" w:rsidRDefault="00095F53" w14:paraId="617F280D" w14:textId="2DB25F1B">
            <w:pPr>
              <w:jc w:val="both"/>
              <w:rPr>
                <w:color w:val="000000" w:themeColor="text1"/>
                <w:sz w:val="16"/>
                <w:szCs w:val="16"/>
              </w:rPr>
            </w:pPr>
            <w:r w:rsidRPr="006E6062">
              <w:rPr>
                <w:color w:val="000000" w:themeColor="text1"/>
                <w:sz w:val="16"/>
                <w:szCs w:val="16"/>
              </w:rPr>
              <w:t>01NOV - 30NOV</w:t>
            </w:r>
            <w:r w:rsidRPr="006E6062" w:rsidR="00BD597B">
              <w:rPr>
                <w:color w:val="000000" w:themeColor="text1"/>
                <w:sz w:val="16"/>
                <w:szCs w:val="16"/>
              </w:rPr>
              <w:t xml:space="preserve"> </w:t>
            </w:r>
            <w:r w:rsidRPr="006E6062" w:rsidR="00E80002">
              <w:rPr>
                <w:color w:val="000000" w:themeColor="text1"/>
                <w:sz w:val="16"/>
                <w:szCs w:val="16"/>
              </w:rPr>
              <w:t xml:space="preserve">/ </w:t>
            </w:r>
            <w:r w:rsidRPr="006E6062" w:rsidR="00D35F4B">
              <w:rPr>
                <w:color w:val="000000" w:themeColor="text1"/>
                <w:sz w:val="16"/>
                <w:szCs w:val="16"/>
              </w:rPr>
              <w:t xml:space="preserve">01 </w:t>
            </w:r>
            <w:r w:rsidRPr="006E6062" w:rsidR="00E80002">
              <w:rPr>
                <w:color w:val="000000" w:themeColor="text1"/>
                <w:sz w:val="16"/>
                <w:szCs w:val="16"/>
              </w:rPr>
              <w:t xml:space="preserve">OBLIGACIONES GENERALES/ </w:t>
            </w:r>
            <w:r w:rsidRPr="006E6062" w:rsidR="0032184D">
              <w:rPr>
                <w:color w:val="000000" w:themeColor="text1"/>
                <w:sz w:val="16"/>
                <w:szCs w:val="16"/>
              </w:rPr>
              <w:t>OBLIGACIÓN</w:t>
            </w:r>
            <w:r w:rsidRPr="006E6062" w:rsidR="00E80002">
              <w:rPr>
                <w:color w:val="000000" w:themeColor="text1"/>
                <w:sz w:val="16"/>
                <w:szCs w:val="16"/>
              </w:rPr>
              <w:t xml:space="preserve"> 7 Y 10</w:t>
            </w:r>
          </w:p>
          <w:p w:rsidRPr="006E6062" w:rsidR="009303B4" w:rsidP="00A40372" w:rsidRDefault="0026567B" w14:paraId="30A80827" w14:textId="78F0E289">
            <w:pPr>
              <w:jc w:val="both"/>
              <w:rPr>
                <w:color w:val="000000"/>
                <w:sz w:val="16"/>
                <w:szCs w:val="16"/>
              </w:rPr>
            </w:pPr>
            <w:r w:rsidRPr="006E6062">
              <w:rPr>
                <w:color w:val="000000" w:themeColor="text1"/>
                <w:sz w:val="16"/>
                <w:szCs w:val="16"/>
              </w:rPr>
              <w:t xml:space="preserve">RUTA: </w:t>
            </w:r>
            <w:r w:rsidRPr="006E6062" w:rsidR="001D5D81">
              <w:rPr>
                <w:color w:val="000000" w:themeColor="text1"/>
                <w:sz w:val="16"/>
                <w:szCs w:val="16"/>
              </w:rPr>
              <w:t>01NOV - 30NOV</w:t>
            </w:r>
            <w:r w:rsidRPr="006E6062">
              <w:rPr>
                <w:color w:val="000000" w:themeColor="text1"/>
                <w:sz w:val="16"/>
                <w:szCs w:val="16"/>
              </w:rPr>
              <w:t>\01 OBLIGACIONES GENERALES\OBLIGACIÓN 2,5,6,9,13\ANEXO MESA DE SERVICIO\SOLICITUD</w:t>
            </w:r>
          </w:p>
        </w:tc>
      </w:tr>
      <w:tr w:rsidRPr="006E6062" w:rsidR="00766C8D" w:rsidTr="09C70FEE" w14:paraId="7A541F5F" w14:textId="77777777">
        <w:trPr>
          <w:trHeight w:val="20"/>
        </w:trPr>
        <w:tc>
          <w:tcPr>
            <w:tcW w:w="370" w:type="dxa"/>
            <w:shd w:val="clear" w:color="auto" w:fill="D9E1F3"/>
            <w:tcMar>
              <w:top w:w="15" w:type="dxa"/>
              <w:left w:w="15" w:type="dxa"/>
              <w:bottom w:w="0" w:type="dxa"/>
              <w:right w:w="15" w:type="dxa"/>
            </w:tcMar>
            <w:vAlign w:val="center"/>
            <w:hideMark/>
          </w:tcPr>
          <w:p w:rsidRPr="006E6062" w:rsidR="00766C8D" w:rsidRDefault="00766C8D" w14:paraId="6D4B9C3D" w14:textId="77777777">
            <w:pPr>
              <w:jc w:val="center"/>
              <w:rPr>
                <w:b/>
                <w:bCs/>
                <w:color w:val="000000"/>
                <w:sz w:val="16"/>
                <w:szCs w:val="16"/>
              </w:rPr>
            </w:pPr>
            <w:r w:rsidRPr="006E6062">
              <w:rPr>
                <w:b/>
                <w:bCs/>
                <w:color w:val="000000"/>
                <w:sz w:val="16"/>
                <w:szCs w:val="16"/>
              </w:rPr>
              <w:t>8</w:t>
            </w:r>
          </w:p>
        </w:tc>
        <w:tc>
          <w:tcPr>
            <w:tcW w:w="2598" w:type="dxa"/>
            <w:shd w:val="clear" w:color="auto" w:fill="D9E1F3"/>
            <w:tcMar>
              <w:top w:w="15" w:type="dxa"/>
              <w:left w:w="15" w:type="dxa"/>
              <w:bottom w:w="0" w:type="dxa"/>
              <w:right w:w="15" w:type="dxa"/>
            </w:tcMar>
            <w:vAlign w:val="center"/>
            <w:hideMark/>
          </w:tcPr>
          <w:p w:rsidRPr="006E6062" w:rsidR="00766C8D" w:rsidP="00A40372" w:rsidRDefault="00766C8D" w14:paraId="08B5B983" w14:textId="77777777">
            <w:pPr>
              <w:jc w:val="both"/>
              <w:rPr>
                <w:color w:val="000000"/>
                <w:sz w:val="16"/>
                <w:szCs w:val="16"/>
              </w:rPr>
            </w:pPr>
            <w:r w:rsidRPr="006E6062">
              <w:rPr>
                <w:color w:val="000000"/>
                <w:sz w:val="16"/>
                <w:szCs w:val="16"/>
              </w:rPr>
              <w:t>Reportar de manera inmediata cualquier novedad o anomalía, al supervisor o interventor del contrato, según corresponda.</w:t>
            </w:r>
          </w:p>
        </w:tc>
        <w:tc>
          <w:tcPr>
            <w:tcW w:w="926" w:type="dxa"/>
            <w:shd w:val="clear" w:color="auto" w:fill="D9E1F3"/>
            <w:tcMar>
              <w:top w:w="15" w:type="dxa"/>
              <w:left w:w="15" w:type="dxa"/>
              <w:bottom w:w="0" w:type="dxa"/>
              <w:right w:w="15" w:type="dxa"/>
            </w:tcMar>
            <w:vAlign w:val="center"/>
            <w:hideMark/>
          </w:tcPr>
          <w:p w:rsidRPr="006E6062" w:rsidR="00766C8D" w:rsidRDefault="00766C8D" w14:paraId="3E9A990D" w14:textId="77777777">
            <w:pPr>
              <w:jc w:val="center"/>
              <w:rPr>
                <w:color w:val="000000"/>
                <w:sz w:val="16"/>
                <w:szCs w:val="16"/>
              </w:rPr>
            </w:pPr>
            <w:r w:rsidRPr="006E6062">
              <w:rPr>
                <w:color w:val="000000"/>
                <w:sz w:val="16"/>
                <w:szCs w:val="16"/>
              </w:rPr>
              <w:t>Permanente</w:t>
            </w:r>
          </w:p>
        </w:tc>
        <w:tc>
          <w:tcPr>
            <w:tcW w:w="764" w:type="dxa"/>
            <w:shd w:val="clear" w:color="auto" w:fill="D9E1F3"/>
            <w:tcMar>
              <w:top w:w="15" w:type="dxa"/>
              <w:left w:w="15" w:type="dxa"/>
              <w:bottom w:w="0" w:type="dxa"/>
              <w:right w:w="15" w:type="dxa"/>
            </w:tcMar>
            <w:vAlign w:val="center"/>
            <w:hideMark/>
          </w:tcPr>
          <w:p w:rsidRPr="006E6062" w:rsidR="00766C8D" w:rsidRDefault="004B7419" w14:paraId="4BEE65FB" w14:textId="17FA4FE4">
            <w:pPr>
              <w:jc w:val="center"/>
              <w:rPr>
                <w:color w:val="000000"/>
                <w:sz w:val="16"/>
                <w:szCs w:val="16"/>
              </w:rPr>
            </w:pPr>
            <w:r w:rsidRPr="006E6062">
              <w:rPr>
                <w:color w:val="000000"/>
                <w:sz w:val="16"/>
                <w:szCs w:val="16"/>
              </w:rPr>
              <w:t>Cumplió</w:t>
            </w:r>
          </w:p>
        </w:tc>
        <w:tc>
          <w:tcPr>
            <w:tcW w:w="2265" w:type="dxa"/>
            <w:shd w:val="clear" w:color="auto" w:fill="D9E1F3"/>
            <w:tcMar>
              <w:top w:w="15" w:type="dxa"/>
              <w:left w:w="15" w:type="dxa"/>
              <w:bottom w:w="0" w:type="dxa"/>
              <w:right w:w="15" w:type="dxa"/>
            </w:tcMar>
            <w:vAlign w:val="center"/>
            <w:hideMark/>
          </w:tcPr>
          <w:p w:rsidRPr="006E6062" w:rsidR="00766C8D" w:rsidP="00A40372" w:rsidRDefault="61E92A1E" w14:paraId="13CB3B5B" w14:textId="41A4E5D8">
            <w:pPr>
              <w:jc w:val="both"/>
              <w:rPr>
                <w:color w:val="000000"/>
                <w:sz w:val="16"/>
                <w:szCs w:val="16"/>
              </w:rPr>
            </w:pPr>
            <w:r w:rsidRPr="006E6062">
              <w:rPr>
                <w:color w:val="000000" w:themeColor="text1"/>
                <w:sz w:val="16"/>
                <w:szCs w:val="16"/>
              </w:rPr>
              <w:t xml:space="preserve">En el respectivo periodo no se </w:t>
            </w:r>
            <w:r w:rsidRPr="006E6062" w:rsidR="00AA537D">
              <w:rPr>
                <w:color w:val="000000" w:themeColor="text1"/>
                <w:sz w:val="16"/>
                <w:szCs w:val="16"/>
              </w:rPr>
              <w:t>presentaron</w:t>
            </w:r>
            <w:r w:rsidRPr="006E6062">
              <w:rPr>
                <w:color w:val="000000" w:themeColor="text1"/>
                <w:sz w:val="16"/>
                <w:szCs w:val="16"/>
              </w:rPr>
              <w:t xml:space="preserve"> novedades o anomalías del contrato</w:t>
            </w:r>
            <w:r w:rsidRPr="006E6062" w:rsidR="00AA537D">
              <w:rPr>
                <w:color w:val="000000" w:themeColor="text1"/>
                <w:sz w:val="16"/>
                <w:szCs w:val="16"/>
              </w:rPr>
              <w:t xml:space="preserve"> que </w:t>
            </w:r>
            <w:r w:rsidRPr="006E6062" w:rsidR="00B33E3B">
              <w:rPr>
                <w:color w:val="000000" w:themeColor="text1"/>
                <w:sz w:val="16"/>
                <w:szCs w:val="16"/>
              </w:rPr>
              <w:t xml:space="preserve">requieran ser reportadas al </w:t>
            </w:r>
            <w:r w:rsidRPr="006E6062" w:rsidR="00B33E3B">
              <w:rPr>
                <w:color w:val="000000"/>
                <w:sz w:val="16"/>
                <w:szCs w:val="16"/>
              </w:rPr>
              <w:t>supervisor o interventor.</w:t>
            </w:r>
          </w:p>
        </w:tc>
        <w:tc>
          <w:tcPr>
            <w:tcW w:w="1895" w:type="dxa"/>
            <w:shd w:val="clear" w:color="auto" w:fill="D9E1F3"/>
            <w:tcMar>
              <w:top w:w="15" w:type="dxa"/>
              <w:left w:w="15" w:type="dxa"/>
              <w:bottom w:w="0" w:type="dxa"/>
              <w:right w:w="15" w:type="dxa"/>
            </w:tcMar>
            <w:vAlign w:val="center"/>
            <w:hideMark/>
          </w:tcPr>
          <w:p w:rsidRPr="006E6062" w:rsidR="004B7419" w:rsidP="004B7419" w:rsidRDefault="00095F53" w14:paraId="01EB23A2" w14:textId="636E05DF">
            <w:pPr>
              <w:jc w:val="both"/>
              <w:rPr>
                <w:color w:val="000000" w:themeColor="text1"/>
                <w:sz w:val="16"/>
                <w:szCs w:val="16"/>
              </w:rPr>
            </w:pPr>
            <w:r w:rsidRPr="006E6062">
              <w:rPr>
                <w:color w:val="000000" w:themeColor="text1"/>
                <w:sz w:val="16"/>
                <w:szCs w:val="16"/>
              </w:rPr>
              <w:t>01NOV - 30NOV</w:t>
            </w:r>
            <w:r w:rsidRPr="006E6062" w:rsidR="0034420B">
              <w:rPr>
                <w:color w:val="000000" w:themeColor="text1"/>
                <w:sz w:val="16"/>
                <w:szCs w:val="16"/>
              </w:rPr>
              <w:t xml:space="preserve"> / 01 OBLIGACIONES GENERALES/ </w:t>
            </w:r>
            <w:r w:rsidRPr="006E6062" w:rsidR="004B7419">
              <w:rPr>
                <w:color w:val="000000" w:themeColor="text1"/>
                <w:sz w:val="16"/>
                <w:szCs w:val="16"/>
              </w:rPr>
              <w:t>OBLIGACIÓN 1,7,8,9,10,11,13,14 y 15/</w:t>
            </w:r>
          </w:p>
          <w:p w:rsidRPr="006E6062" w:rsidR="00766C8D" w:rsidP="00A40372" w:rsidRDefault="00032CFE" w14:paraId="76B0DE7C" w14:textId="4FF8C34F">
            <w:pPr>
              <w:jc w:val="both"/>
              <w:rPr>
                <w:color w:val="000000" w:themeColor="text1"/>
                <w:sz w:val="16"/>
                <w:szCs w:val="16"/>
              </w:rPr>
            </w:pPr>
            <w:r w:rsidRPr="006E6062">
              <w:rPr>
                <w:color w:val="000000" w:themeColor="text1"/>
                <w:sz w:val="16"/>
                <w:szCs w:val="16"/>
              </w:rPr>
              <w:t xml:space="preserve">Oficio Obli </w:t>
            </w:r>
            <w:r w:rsidRPr="006E6062" w:rsidR="00315B13">
              <w:rPr>
                <w:color w:val="000000" w:themeColor="text1"/>
                <w:sz w:val="16"/>
                <w:szCs w:val="16"/>
              </w:rPr>
              <w:t>NOVIEMBRE</w:t>
            </w:r>
            <w:r w:rsidRPr="006E6062">
              <w:rPr>
                <w:color w:val="000000" w:themeColor="text1"/>
                <w:sz w:val="16"/>
                <w:szCs w:val="16"/>
              </w:rPr>
              <w:t xml:space="preserve"> 2025.pdf</w:t>
            </w:r>
          </w:p>
        </w:tc>
      </w:tr>
      <w:tr w:rsidRPr="006E6062" w:rsidR="00766C8D" w:rsidTr="09C70FEE" w14:paraId="738D5188" w14:textId="77777777">
        <w:trPr>
          <w:trHeight w:val="20"/>
        </w:trPr>
        <w:tc>
          <w:tcPr>
            <w:tcW w:w="370" w:type="dxa"/>
            <w:shd w:val="clear" w:color="auto" w:fill="D9E1F3"/>
            <w:tcMar>
              <w:top w:w="15" w:type="dxa"/>
              <w:left w:w="15" w:type="dxa"/>
              <w:bottom w:w="0" w:type="dxa"/>
              <w:right w:w="15" w:type="dxa"/>
            </w:tcMar>
            <w:vAlign w:val="center"/>
            <w:hideMark/>
          </w:tcPr>
          <w:p w:rsidRPr="006E6062" w:rsidR="00766C8D" w:rsidRDefault="00766C8D" w14:paraId="0844881C" w14:textId="77777777">
            <w:pPr>
              <w:jc w:val="center"/>
              <w:rPr>
                <w:b/>
                <w:bCs/>
                <w:color w:val="000000"/>
                <w:sz w:val="16"/>
                <w:szCs w:val="16"/>
              </w:rPr>
            </w:pPr>
            <w:r w:rsidRPr="006E6062">
              <w:rPr>
                <w:b/>
                <w:bCs/>
                <w:color w:val="000000"/>
                <w:sz w:val="16"/>
                <w:szCs w:val="16"/>
              </w:rPr>
              <w:t>9</w:t>
            </w:r>
          </w:p>
        </w:tc>
        <w:tc>
          <w:tcPr>
            <w:tcW w:w="2598" w:type="dxa"/>
            <w:shd w:val="clear" w:color="auto" w:fill="D9E1F3"/>
            <w:tcMar>
              <w:top w:w="15" w:type="dxa"/>
              <w:left w:w="15" w:type="dxa"/>
              <w:bottom w:w="0" w:type="dxa"/>
              <w:right w:w="15" w:type="dxa"/>
            </w:tcMar>
            <w:vAlign w:val="center"/>
            <w:hideMark/>
          </w:tcPr>
          <w:p w:rsidRPr="006E6062" w:rsidR="00766C8D" w:rsidP="00A40372" w:rsidRDefault="00766C8D" w14:paraId="482652BE" w14:textId="77777777">
            <w:pPr>
              <w:jc w:val="both"/>
              <w:rPr>
                <w:color w:val="000000"/>
                <w:sz w:val="16"/>
                <w:szCs w:val="16"/>
              </w:rPr>
            </w:pPr>
            <w:r w:rsidRPr="006E6062">
              <w:rPr>
                <w:color w:val="000000"/>
                <w:sz w:val="16"/>
                <w:szCs w:val="16"/>
              </w:rPr>
              <w:t xml:space="preserve">Guardar total reserva de la información que por razón del servicio y desarrollo de sus actividades obtenga. Esta es de propiedad de la Secretaría de Seguridad, Convivencia y Justicia y solo salvo expreso requerimiento de autoridad competente podrá ser </w:t>
            </w:r>
            <w:r w:rsidRPr="006E6062">
              <w:rPr>
                <w:color w:val="000000"/>
                <w:sz w:val="16"/>
                <w:szCs w:val="16"/>
              </w:rPr>
              <w:br/>
            </w:r>
            <w:r w:rsidRPr="006E6062">
              <w:rPr>
                <w:color w:val="000000"/>
                <w:sz w:val="16"/>
                <w:szCs w:val="16"/>
              </w:rPr>
              <w:t>divulgada.</w:t>
            </w:r>
          </w:p>
        </w:tc>
        <w:tc>
          <w:tcPr>
            <w:tcW w:w="926" w:type="dxa"/>
            <w:shd w:val="clear" w:color="auto" w:fill="D9E1F3"/>
            <w:tcMar>
              <w:top w:w="15" w:type="dxa"/>
              <w:left w:w="15" w:type="dxa"/>
              <w:bottom w:w="0" w:type="dxa"/>
              <w:right w:w="15" w:type="dxa"/>
            </w:tcMar>
            <w:vAlign w:val="center"/>
            <w:hideMark/>
          </w:tcPr>
          <w:p w:rsidRPr="006E6062" w:rsidR="00766C8D" w:rsidRDefault="00766C8D" w14:paraId="01412230" w14:textId="77777777">
            <w:pPr>
              <w:jc w:val="center"/>
              <w:rPr>
                <w:color w:val="000000"/>
                <w:sz w:val="16"/>
                <w:szCs w:val="16"/>
              </w:rPr>
            </w:pPr>
            <w:r w:rsidRPr="006E6062">
              <w:rPr>
                <w:color w:val="000000"/>
                <w:sz w:val="16"/>
                <w:szCs w:val="16"/>
              </w:rPr>
              <w:t>Permanente</w:t>
            </w:r>
          </w:p>
        </w:tc>
        <w:tc>
          <w:tcPr>
            <w:tcW w:w="764" w:type="dxa"/>
            <w:shd w:val="clear" w:color="auto" w:fill="D9E1F3"/>
            <w:tcMar>
              <w:top w:w="15" w:type="dxa"/>
              <w:left w:w="15" w:type="dxa"/>
              <w:bottom w:w="0" w:type="dxa"/>
              <w:right w:w="15" w:type="dxa"/>
            </w:tcMar>
            <w:vAlign w:val="center"/>
            <w:hideMark/>
          </w:tcPr>
          <w:p w:rsidRPr="006E6062" w:rsidR="00766C8D" w:rsidRDefault="00766C8D" w14:paraId="3AC932C7" w14:textId="77777777">
            <w:pPr>
              <w:jc w:val="center"/>
              <w:rPr>
                <w:color w:val="000000"/>
                <w:sz w:val="16"/>
                <w:szCs w:val="16"/>
              </w:rPr>
            </w:pPr>
            <w:r w:rsidRPr="006E6062">
              <w:rPr>
                <w:color w:val="000000"/>
                <w:sz w:val="16"/>
                <w:szCs w:val="16"/>
              </w:rPr>
              <w:t>Cumplió</w:t>
            </w:r>
          </w:p>
        </w:tc>
        <w:tc>
          <w:tcPr>
            <w:tcW w:w="2265" w:type="dxa"/>
            <w:shd w:val="clear" w:color="auto" w:fill="D9E1F3"/>
            <w:tcMar>
              <w:top w:w="15" w:type="dxa"/>
              <w:left w:w="15" w:type="dxa"/>
              <w:bottom w:w="0" w:type="dxa"/>
              <w:right w:w="15" w:type="dxa"/>
            </w:tcMar>
            <w:vAlign w:val="center"/>
            <w:hideMark/>
          </w:tcPr>
          <w:p w:rsidRPr="006E6062" w:rsidR="00766C8D" w:rsidP="00A40372" w:rsidRDefault="00766C8D" w14:paraId="53ADBDA1" w14:textId="77777777">
            <w:pPr>
              <w:jc w:val="both"/>
              <w:rPr>
                <w:color w:val="000000"/>
                <w:sz w:val="16"/>
                <w:szCs w:val="16"/>
              </w:rPr>
            </w:pPr>
            <w:r w:rsidRPr="006E6062">
              <w:rPr>
                <w:color w:val="000000"/>
                <w:sz w:val="16"/>
                <w:szCs w:val="16"/>
              </w:rPr>
              <w:t>Se da cumplimiento con el diligenciamiento de los acuerdos de confidencialidad por parte del personal del contrato de mantenimiento.</w:t>
            </w:r>
          </w:p>
        </w:tc>
        <w:tc>
          <w:tcPr>
            <w:tcW w:w="1895" w:type="dxa"/>
            <w:shd w:val="clear" w:color="auto" w:fill="D9E1F3"/>
            <w:tcMar>
              <w:top w:w="15" w:type="dxa"/>
              <w:left w:w="15" w:type="dxa"/>
              <w:bottom w:w="0" w:type="dxa"/>
              <w:right w:w="15" w:type="dxa"/>
            </w:tcMar>
            <w:vAlign w:val="center"/>
            <w:hideMark/>
          </w:tcPr>
          <w:p w:rsidRPr="006E6062" w:rsidR="004B7419" w:rsidP="004B7419" w:rsidRDefault="00095F53" w14:paraId="00D077BA" w14:textId="64292430">
            <w:pPr>
              <w:jc w:val="both"/>
              <w:rPr>
                <w:color w:val="000000" w:themeColor="text1"/>
                <w:sz w:val="16"/>
                <w:szCs w:val="16"/>
              </w:rPr>
            </w:pPr>
            <w:r w:rsidRPr="006E6062">
              <w:rPr>
                <w:color w:val="000000" w:themeColor="text1"/>
                <w:sz w:val="16"/>
                <w:szCs w:val="16"/>
              </w:rPr>
              <w:t>01NOV - 30NOV</w:t>
            </w:r>
            <w:r w:rsidRPr="006E6062" w:rsidR="0034420B">
              <w:rPr>
                <w:color w:val="000000" w:themeColor="text1"/>
                <w:sz w:val="16"/>
                <w:szCs w:val="16"/>
              </w:rPr>
              <w:t xml:space="preserve"> / 01 OBLIGACIONES GENERALES/ </w:t>
            </w:r>
            <w:r w:rsidRPr="006E6062" w:rsidR="004B7419">
              <w:rPr>
                <w:color w:val="000000" w:themeColor="text1"/>
                <w:sz w:val="16"/>
                <w:szCs w:val="16"/>
              </w:rPr>
              <w:t>OBLIGACIÓN 1,7,8,9,10,11,13,14 y 15/</w:t>
            </w:r>
          </w:p>
          <w:p w:rsidRPr="006E6062" w:rsidR="004B7419" w:rsidP="004B7419" w:rsidRDefault="00032CFE" w14:paraId="588DC162" w14:textId="0B7636D6">
            <w:pPr>
              <w:jc w:val="both"/>
              <w:rPr>
                <w:color w:val="000000" w:themeColor="text1"/>
                <w:sz w:val="16"/>
                <w:szCs w:val="16"/>
              </w:rPr>
            </w:pPr>
            <w:r w:rsidRPr="006E6062">
              <w:rPr>
                <w:color w:val="000000" w:themeColor="text1"/>
                <w:sz w:val="16"/>
                <w:szCs w:val="16"/>
              </w:rPr>
              <w:t xml:space="preserve">Oficio Obli </w:t>
            </w:r>
            <w:r w:rsidRPr="006E6062" w:rsidR="00315B13">
              <w:rPr>
                <w:color w:val="000000" w:themeColor="text1"/>
                <w:sz w:val="16"/>
                <w:szCs w:val="16"/>
              </w:rPr>
              <w:t>NOVIEMBRE</w:t>
            </w:r>
            <w:r w:rsidRPr="006E6062">
              <w:rPr>
                <w:color w:val="000000" w:themeColor="text1"/>
                <w:sz w:val="16"/>
                <w:szCs w:val="16"/>
              </w:rPr>
              <w:t xml:space="preserve"> 2025.pdf</w:t>
            </w:r>
          </w:p>
          <w:p w:rsidRPr="006E6062" w:rsidR="00487979" w:rsidP="00A905F9" w:rsidRDefault="00095F53" w14:paraId="588DC3C0" w14:textId="4B55B34B">
            <w:pPr>
              <w:jc w:val="both"/>
              <w:rPr>
                <w:color w:val="000000" w:themeColor="text1"/>
                <w:sz w:val="16"/>
                <w:szCs w:val="16"/>
              </w:rPr>
            </w:pPr>
            <w:r w:rsidRPr="006E6062">
              <w:rPr>
                <w:color w:val="000000" w:themeColor="text1"/>
                <w:sz w:val="16"/>
                <w:szCs w:val="16"/>
              </w:rPr>
              <w:t>01NOV - 30NOV</w:t>
            </w:r>
            <w:r w:rsidRPr="006E6062" w:rsidR="00487979">
              <w:rPr>
                <w:color w:val="000000" w:themeColor="text1"/>
                <w:sz w:val="16"/>
                <w:szCs w:val="16"/>
              </w:rPr>
              <w:t xml:space="preserve"> \02 OBLIGACIONES ESPECIFICAS\OBLIGACIÓN 2,24,35\PERSONAL</w:t>
            </w:r>
          </w:p>
          <w:p w:rsidRPr="006E6062" w:rsidR="00A905F9" w:rsidP="00A905F9" w:rsidRDefault="00095F53" w14:paraId="2EBE0BFA" w14:textId="7CE4D818">
            <w:pPr>
              <w:jc w:val="both"/>
              <w:rPr>
                <w:color w:val="000000" w:themeColor="text1"/>
                <w:sz w:val="16"/>
                <w:szCs w:val="16"/>
              </w:rPr>
            </w:pPr>
            <w:r w:rsidRPr="006E6062">
              <w:rPr>
                <w:color w:val="000000" w:themeColor="text1"/>
                <w:sz w:val="16"/>
                <w:szCs w:val="16"/>
              </w:rPr>
              <w:t>01NOV - 30NOV</w:t>
            </w:r>
            <w:r w:rsidRPr="006E6062" w:rsidR="00BD597B">
              <w:rPr>
                <w:color w:val="000000" w:themeColor="text1"/>
                <w:sz w:val="16"/>
                <w:szCs w:val="16"/>
              </w:rPr>
              <w:t xml:space="preserve"> </w:t>
            </w:r>
            <w:r w:rsidRPr="006E6062" w:rsidR="00A905F9">
              <w:rPr>
                <w:color w:val="000000" w:themeColor="text1"/>
                <w:sz w:val="16"/>
                <w:szCs w:val="16"/>
              </w:rPr>
              <w:t xml:space="preserve">/ </w:t>
            </w:r>
            <w:r w:rsidRPr="006E6062" w:rsidR="00D35F4B">
              <w:rPr>
                <w:color w:val="000000" w:themeColor="text1"/>
                <w:sz w:val="16"/>
                <w:szCs w:val="16"/>
              </w:rPr>
              <w:t xml:space="preserve">01 </w:t>
            </w:r>
            <w:r w:rsidRPr="006E6062" w:rsidR="00A905F9">
              <w:rPr>
                <w:color w:val="000000" w:themeColor="text1"/>
                <w:sz w:val="16"/>
                <w:szCs w:val="16"/>
              </w:rPr>
              <w:t xml:space="preserve">OBLIGACIONES GENERALES/ </w:t>
            </w:r>
            <w:r w:rsidRPr="006E6062" w:rsidR="0032184D">
              <w:rPr>
                <w:color w:val="000000" w:themeColor="text1"/>
                <w:sz w:val="16"/>
                <w:szCs w:val="16"/>
              </w:rPr>
              <w:t>OBLIGACIÓN</w:t>
            </w:r>
            <w:r w:rsidRPr="006E6062" w:rsidR="00A905F9">
              <w:rPr>
                <w:color w:val="000000" w:themeColor="text1"/>
                <w:sz w:val="16"/>
                <w:szCs w:val="16"/>
              </w:rPr>
              <w:t xml:space="preserve"> 2,5,6,9,13</w:t>
            </w:r>
            <w:r w:rsidRPr="006E6062" w:rsidR="005B2E2D">
              <w:rPr>
                <w:color w:val="000000" w:themeColor="text1"/>
                <w:sz w:val="16"/>
                <w:szCs w:val="16"/>
              </w:rPr>
              <w:t>/ANEXOS OTROS</w:t>
            </w:r>
            <w:r w:rsidRPr="006E6062" w:rsidR="00A02364">
              <w:rPr>
                <w:color w:val="000000" w:themeColor="text1"/>
                <w:sz w:val="16"/>
                <w:szCs w:val="16"/>
              </w:rPr>
              <w:t>/PERSONAL/</w:t>
            </w:r>
            <w:r w:rsidRPr="006E6062" w:rsidR="001E1325">
              <w:rPr>
                <w:color w:val="000000" w:themeColor="text1"/>
                <w:sz w:val="16"/>
                <w:szCs w:val="16"/>
              </w:rPr>
              <w:t>Acuerdos Mantto</w:t>
            </w:r>
          </w:p>
          <w:p w:rsidRPr="006E6062" w:rsidR="00766C8D" w:rsidP="00A40372" w:rsidRDefault="00766C8D" w14:paraId="4B50BDC7" w14:textId="319C7484">
            <w:pPr>
              <w:jc w:val="both"/>
              <w:rPr>
                <w:color w:val="000000" w:themeColor="text1"/>
                <w:sz w:val="16"/>
                <w:szCs w:val="16"/>
              </w:rPr>
            </w:pPr>
          </w:p>
        </w:tc>
      </w:tr>
      <w:tr w:rsidRPr="006E6062" w:rsidR="00766C8D" w:rsidTr="09C70FEE" w14:paraId="72A9C0B2" w14:textId="77777777">
        <w:trPr>
          <w:trHeight w:val="20"/>
        </w:trPr>
        <w:tc>
          <w:tcPr>
            <w:tcW w:w="370" w:type="dxa"/>
            <w:shd w:val="clear" w:color="auto" w:fill="D9E1F3"/>
            <w:tcMar>
              <w:top w:w="15" w:type="dxa"/>
              <w:left w:w="15" w:type="dxa"/>
              <w:bottom w:w="0" w:type="dxa"/>
              <w:right w:w="15" w:type="dxa"/>
            </w:tcMar>
            <w:vAlign w:val="center"/>
            <w:hideMark/>
          </w:tcPr>
          <w:p w:rsidRPr="006E6062" w:rsidR="00766C8D" w:rsidRDefault="00766C8D" w14:paraId="0F7DD13C" w14:textId="77777777">
            <w:pPr>
              <w:jc w:val="center"/>
              <w:rPr>
                <w:b/>
                <w:color w:val="000000"/>
                <w:sz w:val="16"/>
                <w:szCs w:val="16"/>
              </w:rPr>
            </w:pPr>
            <w:r w:rsidRPr="006E6062">
              <w:rPr>
                <w:b/>
                <w:color w:val="000000"/>
                <w:sz w:val="16"/>
                <w:szCs w:val="16"/>
              </w:rPr>
              <w:t>10</w:t>
            </w:r>
          </w:p>
        </w:tc>
        <w:tc>
          <w:tcPr>
            <w:tcW w:w="2598" w:type="dxa"/>
            <w:shd w:val="clear" w:color="auto" w:fill="D9E1F3"/>
            <w:tcMar>
              <w:top w:w="15" w:type="dxa"/>
              <w:left w:w="15" w:type="dxa"/>
              <w:bottom w:w="0" w:type="dxa"/>
              <w:right w:w="15" w:type="dxa"/>
            </w:tcMar>
            <w:vAlign w:val="center"/>
            <w:hideMark/>
          </w:tcPr>
          <w:p w:rsidRPr="006E6062" w:rsidR="00766C8D" w:rsidP="00A40372" w:rsidRDefault="00766C8D" w14:paraId="68D0A3F7" w14:textId="77777777">
            <w:pPr>
              <w:jc w:val="both"/>
              <w:rPr>
                <w:color w:val="000000"/>
                <w:sz w:val="16"/>
                <w:szCs w:val="16"/>
              </w:rPr>
            </w:pPr>
            <w:r w:rsidRPr="006E6062">
              <w:rPr>
                <w:color w:val="000000"/>
                <w:sz w:val="16"/>
                <w:szCs w:val="16"/>
              </w:rPr>
              <w:t>Acatar las instrucciones que durante el desarrollo del contrato imparta la SDSCJ por conducto del supervisor o interventor del contrato.</w:t>
            </w:r>
          </w:p>
        </w:tc>
        <w:tc>
          <w:tcPr>
            <w:tcW w:w="926" w:type="dxa"/>
            <w:shd w:val="clear" w:color="auto" w:fill="D9E1F3"/>
            <w:tcMar>
              <w:top w:w="15" w:type="dxa"/>
              <w:left w:w="15" w:type="dxa"/>
              <w:bottom w:w="0" w:type="dxa"/>
              <w:right w:w="15" w:type="dxa"/>
            </w:tcMar>
            <w:vAlign w:val="center"/>
            <w:hideMark/>
          </w:tcPr>
          <w:p w:rsidRPr="006E6062" w:rsidR="00766C8D" w:rsidRDefault="00766C8D" w14:paraId="272F2B46" w14:textId="77777777">
            <w:pPr>
              <w:jc w:val="center"/>
              <w:rPr>
                <w:color w:val="000000"/>
                <w:sz w:val="16"/>
                <w:szCs w:val="16"/>
              </w:rPr>
            </w:pPr>
            <w:r w:rsidRPr="006E6062">
              <w:rPr>
                <w:color w:val="000000"/>
                <w:sz w:val="16"/>
                <w:szCs w:val="16"/>
              </w:rPr>
              <w:t>Permanente</w:t>
            </w:r>
          </w:p>
        </w:tc>
        <w:tc>
          <w:tcPr>
            <w:tcW w:w="764" w:type="dxa"/>
            <w:shd w:val="clear" w:color="auto" w:fill="D9E1F3"/>
            <w:tcMar>
              <w:top w:w="15" w:type="dxa"/>
              <w:left w:w="15" w:type="dxa"/>
              <w:bottom w:w="0" w:type="dxa"/>
              <w:right w:w="15" w:type="dxa"/>
            </w:tcMar>
            <w:vAlign w:val="center"/>
            <w:hideMark/>
          </w:tcPr>
          <w:p w:rsidRPr="006E6062" w:rsidR="00766C8D" w:rsidRDefault="00073AB6" w14:paraId="579BEF86" w14:textId="43AB4A66">
            <w:pPr>
              <w:jc w:val="center"/>
              <w:rPr>
                <w:color w:val="000000"/>
                <w:sz w:val="16"/>
                <w:szCs w:val="16"/>
              </w:rPr>
            </w:pPr>
            <w:r w:rsidRPr="006E6062">
              <w:rPr>
                <w:color w:val="000000"/>
                <w:sz w:val="16"/>
                <w:szCs w:val="16"/>
              </w:rPr>
              <w:t>Cumplió</w:t>
            </w:r>
          </w:p>
        </w:tc>
        <w:tc>
          <w:tcPr>
            <w:tcW w:w="2265" w:type="dxa"/>
            <w:shd w:val="clear" w:color="auto" w:fill="D9E1F3"/>
            <w:tcMar>
              <w:top w:w="15" w:type="dxa"/>
              <w:left w:w="15" w:type="dxa"/>
              <w:bottom w:w="0" w:type="dxa"/>
              <w:right w:w="15" w:type="dxa"/>
            </w:tcMar>
            <w:vAlign w:val="center"/>
            <w:hideMark/>
          </w:tcPr>
          <w:p w:rsidRPr="006E6062" w:rsidR="00766C8D" w:rsidP="00A40372" w:rsidRDefault="005335FB" w14:paraId="1440D261" w14:textId="2B6E90DF">
            <w:pPr>
              <w:jc w:val="both"/>
              <w:rPr>
                <w:color w:val="000000"/>
                <w:sz w:val="16"/>
                <w:szCs w:val="16"/>
              </w:rPr>
            </w:pPr>
            <w:r w:rsidRPr="006E6062">
              <w:rPr>
                <w:color w:val="000000"/>
                <w:sz w:val="16"/>
                <w:szCs w:val="16"/>
              </w:rPr>
              <w:t>Se acatan todas las ordenes e instrucciones impartidas por la entidad</w:t>
            </w:r>
          </w:p>
        </w:tc>
        <w:tc>
          <w:tcPr>
            <w:tcW w:w="1895" w:type="dxa"/>
            <w:shd w:val="clear" w:color="auto" w:fill="D9E1F3"/>
            <w:tcMar>
              <w:top w:w="15" w:type="dxa"/>
              <w:left w:w="15" w:type="dxa"/>
              <w:bottom w:w="0" w:type="dxa"/>
              <w:right w:w="15" w:type="dxa"/>
            </w:tcMar>
            <w:vAlign w:val="center"/>
            <w:hideMark/>
          </w:tcPr>
          <w:p w:rsidRPr="006E6062" w:rsidR="004B7419" w:rsidP="004B7419" w:rsidRDefault="00095F53" w14:paraId="69677667" w14:textId="11B38212">
            <w:pPr>
              <w:jc w:val="both"/>
              <w:rPr>
                <w:color w:val="000000" w:themeColor="text1"/>
                <w:sz w:val="16"/>
                <w:szCs w:val="16"/>
              </w:rPr>
            </w:pPr>
            <w:r w:rsidRPr="006E6062">
              <w:rPr>
                <w:color w:val="000000" w:themeColor="text1"/>
                <w:sz w:val="16"/>
                <w:szCs w:val="16"/>
              </w:rPr>
              <w:t>01NOV - 30NOV</w:t>
            </w:r>
            <w:r w:rsidRPr="006E6062" w:rsidR="0034420B">
              <w:rPr>
                <w:color w:val="000000" w:themeColor="text1"/>
                <w:sz w:val="16"/>
                <w:szCs w:val="16"/>
              </w:rPr>
              <w:t xml:space="preserve"> / 01 OBLIGACIONES GENERALES/ </w:t>
            </w:r>
            <w:r w:rsidRPr="006E6062" w:rsidR="004B7419">
              <w:rPr>
                <w:color w:val="000000" w:themeColor="text1"/>
                <w:sz w:val="16"/>
                <w:szCs w:val="16"/>
              </w:rPr>
              <w:t>OBLIGACIÓN 1,7,8,9,10,11,13,14 y 15/</w:t>
            </w:r>
          </w:p>
          <w:p w:rsidRPr="006E6062" w:rsidR="004B7419" w:rsidP="004B7419" w:rsidRDefault="00032CFE" w14:paraId="413649F3" w14:textId="2F258E71">
            <w:pPr>
              <w:jc w:val="both"/>
              <w:rPr>
                <w:color w:val="000000" w:themeColor="text1"/>
                <w:sz w:val="16"/>
                <w:szCs w:val="16"/>
              </w:rPr>
            </w:pPr>
            <w:r w:rsidRPr="006E6062">
              <w:rPr>
                <w:color w:val="000000" w:themeColor="text1"/>
                <w:sz w:val="16"/>
                <w:szCs w:val="16"/>
              </w:rPr>
              <w:t xml:space="preserve">Oficio Obli </w:t>
            </w:r>
            <w:r w:rsidRPr="006E6062" w:rsidR="00315B13">
              <w:rPr>
                <w:color w:val="000000" w:themeColor="text1"/>
                <w:sz w:val="16"/>
                <w:szCs w:val="16"/>
              </w:rPr>
              <w:t>NOVIEMBRE</w:t>
            </w:r>
            <w:r w:rsidRPr="006E6062">
              <w:rPr>
                <w:color w:val="000000" w:themeColor="text1"/>
                <w:sz w:val="16"/>
                <w:szCs w:val="16"/>
              </w:rPr>
              <w:t xml:space="preserve"> 2025.pdf</w:t>
            </w:r>
          </w:p>
          <w:p w:rsidRPr="006E6062" w:rsidR="00766C8D" w:rsidP="00A40372" w:rsidRDefault="00095F53" w14:paraId="15D39FE5" w14:textId="258BF5EB">
            <w:pPr>
              <w:jc w:val="both"/>
              <w:rPr>
                <w:color w:val="000000"/>
                <w:sz w:val="16"/>
                <w:szCs w:val="16"/>
              </w:rPr>
            </w:pPr>
            <w:r w:rsidRPr="006E6062">
              <w:rPr>
                <w:color w:val="000000" w:themeColor="text1"/>
                <w:sz w:val="16"/>
                <w:szCs w:val="16"/>
              </w:rPr>
              <w:t>01NOV - 30NOV</w:t>
            </w:r>
            <w:r w:rsidRPr="006E6062" w:rsidR="00BD597B">
              <w:rPr>
                <w:color w:val="000000" w:themeColor="text1"/>
                <w:sz w:val="16"/>
                <w:szCs w:val="16"/>
              </w:rPr>
              <w:t xml:space="preserve"> </w:t>
            </w:r>
            <w:r w:rsidRPr="006E6062" w:rsidR="00E80002">
              <w:rPr>
                <w:color w:val="000000" w:themeColor="text1"/>
                <w:sz w:val="16"/>
                <w:szCs w:val="16"/>
              </w:rPr>
              <w:t xml:space="preserve">/ </w:t>
            </w:r>
            <w:r w:rsidRPr="006E6062" w:rsidR="00D35F4B">
              <w:rPr>
                <w:color w:val="000000" w:themeColor="text1"/>
                <w:sz w:val="16"/>
                <w:szCs w:val="16"/>
              </w:rPr>
              <w:t xml:space="preserve">01 </w:t>
            </w:r>
            <w:r w:rsidRPr="006E6062" w:rsidR="00E80002">
              <w:rPr>
                <w:color w:val="000000" w:themeColor="text1"/>
                <w:sz w:val="16"/>
                <w:szCs w:val="16"/>
              </w:rPr>
              <w:t xml:space="preserve">OBLIGACIONES GENERALES/ </w:t>
            </w:r>
            <w:r w:rsidRPr="006E6062" w:rsidR="0032184D">
              <w:rPr>
                <w:color w:val="000000" w:themeColor="text1"/>
                <w:sz w:val="16"/>
                <w:szCs w:val="16"/>
              </w:rPr>
              <w:t>OBLIGACIÓN</w:t>
            </w:r>
            <w:r w:rsidRPr="006E6062" w:rsidR="00E80002">
              <w:rPr>
                <w:color w:val="000000" w:themeColor="text1"/>
                <w:sz w:val="16"/>
                <w:szCs w:val="16"/>
              </w:rPr>
              <w:t xml:space="preserve"> 7 Y 10</w:t>
            </w:r>
          </w:p>
        </w:tc>
      </w:tr>
      <w:tr w:rsidRPr="006E6062" w:rsidR="00766C8D" w:rsidTr="09C70FEE" w14:paraId="6C9CEC23" w14:textId="77777777">
        <w:trPr>
          <w:trHeight w:val="20"/>
        </w:trPr>
        <w:tc>
          <w:tcPr>
            <w:tcW w:w="370" w:type="dxa"/>
            <w:shd w:val="clear" w:color="auto" w:fill="D9E2F3" w:themeFill="accent1" w:themeFillTint="33"/>
            <w:tcMar>
              <w:top w:w="15" w:type="dxa"/>
              <w:left w:w="15" w:type="dxa"/>
              <w:bottom w:w="0" w:type="dxa"/>
              <w:right w:w="15" w:type="dxa"/>
            </w:tcMar>
            <w:vAlign w:val="center"/>
            <w:hideMark/>
          </w:tcPr>
          <w:p w:rsidRPr="006E6062" w:rsidR="00766C8D" w:rsidRDefault="00766C8D" w14:paraId="755268D1" w14:textId="77777777">
            <w:pPr>
              <w:jc w:val="center"/>
              <w:rPr>
                <w:b/>
                <w:color w:val="000000"/>
                <w:sz w:val="16"/>
                <w:szCs w:val="16"/>
              </w:rPr>
            </w:pPr>
            <w:r w:rsidRPr="006E6062">
              <w:rPr>
                <w:b/>
                <w:color w:val="000000"/>
                <w:sz w:val="16"/>
                <w:szCs w:val="16"/>
              </w:rPr>
              <w:t>11</w:t>
            </w:r>
          </w:p>
        </w:tc>
        <w:tc>
          <w:tcPr>
            <w:tcW w:w="2598" w:type="dxa"/>
            <w:shd w:val="clear" w:color="auto" w:fill="D9E2F3" w:themeFill="accent1" w:themeFillTint="33"/>
            <w:tcMar>
              <w:top w:w="15" w:type="dxa"/>
              <w:left w:w="15" w:type="dxa"/>
              <w:bottom w:w="0" w:type="dxa"/>
              <w:right w:w="15" w:type="dxa"/>
            </w:tcMar>
            <w:vAlign w:val="center"/>
            <w:hideMark/>
          </w:tcPr>
          <w:p w:rsidRPr="006E6062" w:rsidR="00766C8D" w:rsidP="00A40372" w:rsidRDefault="00766C8D" w14:paraId="758C1960" w14:textId="173CC451">
            <w:pPr>
              <w:jc w:val="both"/>
              <w:rPr>
                <w:color w:val="000000"/>
                <w:sz w:val="16"/>
                <w:szCs w:val="16"/>
              </w:rPr>
            </w:pPr>
            <w:r w:rsidRPr="006E6062">
              <w:rPr>
                <w:color w:val="000000"/>
                <w:sz w:val="16"/>
                <w:szCs w:val="16"/>
              </w:rPr>
              <w:t xml:space="preserve">Dar cumplimiento a la Directiva 001 del 31 de </w:t>
            </w:r>
            <w:r w:rsidRPr="006E6062" w:rsidR="00BC6E30">
              <w:rPr>
                <w:color w:val="000000"/>
                <w:sz w:val="16"/>
                <w:szCs w:val="16"/>
              </w:rPr>
              <w:t>enero</w:t>
            </w:r>
            <w:r w:rsidRPr="006E6062">
              <w:rPr>
                <w:color w:val="000000"/>
                <w:sz w:val="16"/>
                <w:szCs w:val="16"/>
              </w:rPr>
              <w:t xml:space="preserve"> de 2011 “Democratización de las oportunidades económicas en el Distrito capital y promoción de estrategias para la participación real y efectiva de las personas naturales vulnerables, marginadas y/o </w:t>
            </w:r>
            <w:r w:rsidRPr="006E6062">
              <w:rPr>
                <w:color w:val="000000"/>
                <w:sz w:val="16"/>
                <w:szCs w:val="16"/>
              </w:rPr>
              <w:br/>
            </w:r>
            <w:r w:rsidRPr="006E6062">
              <w:rPr>
                <w:color w:val="000000"/>
                <w:sz w:val="16"/>
                <w:szCs w:val="16"/>
              </w:rPr>
              <w:t>excluidas de la dinámica productiva de la ciudad”, cuando aplique.</w:t>
            </w:r>
          </w:p>
        </w:tc>
        <w:tc>
          <w:tcPr>
            <w:tcW w:w="926" w:type="dxa"/>
            <w:shd w:val="clear" w:color="auto" w:fill="D9E2F3" w:themeFill="accent1" w:themeFillTint="33"/>
            <w:tcMar>
              <w:top w:w="15" w:type="dxa"/>
              <w:left w:w="15" w:type="dxa"/>
              <w:bottom w:w="0" w:type="dxa"/>
              <w:right w:w="15" w:type="dxa"/>
            </w:tcMar>
            <w:vAlign w:val="center"/>
            <w:hideMark/>
          </w:tcPr>
          <w:p w:rsidRPr="006E6062" w:rsidR="00766C8D" w:rsidRDefault="00766C8D" w14:paraId="1AB67708" w14:textId="77777777">
            <w:pPr>
              <w:jc w:val="center"/>
              <w:rPr>
                <w:color w:val="000000"/>
                <w:sz w:val="16"/>
                <w:szCs w:val="16"/>
              </w:rPr>
            </w:pPr>
            <w:r w:rsidRPr="006E6062">
              <w:rPr>
                <w:color w:val="000000"/>
                <w:sz w:val="16"/>
                <w:szCs w:val="16"/>
              </w:rPr>
              <w:t>Permanente</w:t>
            </w:r>
          </w:p>
        </w:tc>
        <w:tc>
          <w:tcPr>
            <w:tcW w:w="764" w:type="dxa"/>
            <w:shd w:val="clear" w:color="auto" w:fill="D9E2F3" w:themeFill="accent1" w:themeFillTint="33"/>
            <w:tcMar>
              <w:top w:w="15" w:type="dxa"/>
              <w:left w:w="15" w:type="dxa"/>
              <w:bottom w:w="0" w:type="dxa"/>
              <w:right w:w="15" w:type="dxa"/>
            </w:tcMar>
            <w:vAlign w:val="center"/>
            <w:hideMark/>
          </w:tcPr>
          <w:p w:rsidRPr="006E6062" w:rsidR="00766C8D" w:rsidRDefault="004B7419" w14:paraId="65012AD2" w14:textId="631DD153">
            <w:pPr>
              <w:jc w:val="center"/>
              <w:rPr>
                <w:color w:val="000000"/>
                <w:sz w:val="16"/>
                <w:szCs w:val="16"/>
              </w:rPr>
            </w:pPr>
            <w:r w:rsidRPr="006E6062">
              <w:rPr>
                <w:color w:val="000000"/>
                <w:sz w:val="16"/>
                <w:szCs w:val="16"/>
              </w:rPr>
              <w:t>Cumplió</w:t>
            </w:r>
          </w:p>
        </w:tc>
        <w:tc>
          <w:tcPr>
            <w:tcW w:w="2265" w:type="dxa"/>
            <w:shd w:val="clear" w:color="auto" w:fill="D9E2F3" w:themeFill="accent1" w:themeFillTint="33"/>
            <w:tcMar>
              <w:top w:w="15" w:type="dxa"/>
              <w:left w:w="15" w:type="dxa"/>
              <w:bottom w:w="0" w:type="dxa"/>
              <w:right w:w="15" w:type="dxa"/>
            </w:tcMar>
            <w:vAlign w:val="center"/>
            <w:hideMark/>
          </w:tcPr>
          <w:p w:rsidRPr="006E6062" w:rsidR="00766C8D" w:rsidP="004B7419" w:rsidRDefault="004B7419" w14:paraId="78D4ADFA" w14:textId="0A1214E2">
            <w:pPr>
              <w:jc w:val="both"/>
              <w:rPr>
                <w:color w:val="000000"/>
                <w:sz w:val="16"/>
                <w:szCs w:val="16"/>
              </w:rPr>
            </w:pPr>
            <w:r w:rsidRPr="006E6062">
              <w:rPr>
                <w:color w:val="000000" w:themeColor="text1"/>
                <w:sz w:val="16"/>
                <w:szCs w:val="16"/>
              </w:rPr>
              <w:t xml:space="preserve">Se certifica que no aplica dar cumplimiento al a la Directiva 001 del 31 de </w:t>
            </w:r>
            <w:r w:rsidRPr="006E6062" w:rsidR="00BC6E30">
              <w:rPr>
                <w:color w:val="000000" w:themeColor="text1"/>
                <w:sz w:val="16"/>
                <w:szCs w:val="16"/>
              </w:rPr>
              <w:t>enero</w:t>
            </w:r>
            <w:r w:rsidRPr="006E6062">
              <w:rPr>
                <w:color w:val="000000" w:themeColor="text1"/>
                <w:sz w:val="16"/>
                <w:szCs w:val="16"/>
              </w:rPr>
              <w:t xml:space="preserve"> de 2011 “Democratización de las oportunidades económicas en el Distrito capital y promoción de estrategias para la participación real y efectiva de las personas naturales vulnerables, marginadas y/o excluidas de la dinámica productiva de la ciudad.</w:t>
            </w:r>
          </w:p>
        </w:tc>
        <w:tc>
          <w:tcPr>
            <w:tcW w:w="1895" w:type="dxa"/>
            <w:shd w:val="clear" w:color="auto" w:fill="D9E2F3" w:themeFill="accent1" w:themeFillTint="33"/>
            <w:tcMar>
              <w:top w:w="15" w:type="dxa"/>
              <w:left w:w="15" w:type="dxa"/>
              <w:bottom w:w="0" w:type="dxa"/>
              <w:right w:w="15" w:type="dxa"/>
            </w:tcMar>
            <w:vAlign w:val="center"/>
            <w:hideMark/>
          </w:tcPr>
          <w:p w:rsidRPr="006E6062" w:rsidR="004B7419" w:rsidP="004B7419" w:rsidRDefault="00095F53" w14:paraId="3B8B9EA2" w14:textId="3437DCEF">
            <w:pPr>
              <w:jc w:val="both"/>
              <w:rPr>
                <w:color w:val="000000" w:themeColor="text1"/>
                <w:sz w:val="16"/>
                <w:szCs w:val="16"/>
              </w:rPr>
            </w:pPr>
            <w:r w:rsidRPr="006E6062">
              <w:rPr>
                <w:color w:val="000000" w:themeColor="text1"/>
                <w:sz w:val="16"/>
                <w:szCs w:val="16"/>
              </w:rPr>
              <w:t>01NOV - 30NOV</w:t>
            </w:r>
            <w:r w:rsidRPr="006E6062" w:rsidR="0034420B">
              <w:rPr>
                <w:color w:val="000000" w:themeColor="text1"/>
                <w:sz w:val="16"/>
                <w:szCs w:val="16"/>
              </w:rPr>
              <w:t xml:space="preserve"> / 01 OBLIGACIONES GENERALES/ </w:t>
            </w:r>
            <w:r w:rsidRPr="006E6062" w:rsidR="004B7419">
              <w:rPr>
                <w:color w:val="000000" w:themeColor="text1"/>
                <w:sz w:val="16"/>
                <w:szCs w:val="16"/>
              </w:rPr>
              <w:t>OBLIGACIÓN 1,7,8,9,10,11,13,14 y 15/</w:t>
            </w:r>
          </w:p>
          <w:p w:rsidRPr="006E6062" w:rsidR="00766C8D" w:rsidP="009F214D" w:rsidRDefault="00032CFE" w14:paraId="12233B0C" w14:textId="0C3D7978">
            <w:pPr>
              <w:jc w:val="both"/>
              <w:rPr>
                <w:color w:val="000000" w:themeColor="text1"/>
                <w:sz w:val="16"/>
                <w:szCs w:val="16"/>
              </w:rPr>
            </w:pPr>
            <w:r w:rsidRPr="006E6062">
              <w:rPr>
                <w:color w:val="000000" w:themeColor="text1"/>
                <w:sz w:val="16"/>
                <w:szCs w:val="16"/>
              </w:rPr>
              <w:t xml:space="preserve">Oficio Obli </w:t>
            </w:r>
            <w:r w:rsidRPr="006E6062" w:rsidR="00315B13">
              <w:rPr>
                <w:color w:val="000000" w:themeColor="text1"/>
                <w:sz w:val="16"/>
                <w:szCs w:val="16"/>
              </w:rPr>
              <w:t>NOVIEMBRE</w:t>
            </w:r>
            <w:r w:rsidRPr="006E6062">
              <w:rPr>
                <w:color w:val="000000" w:themeColor="text1"/>
                <w:sz w:val="16"/>
                <w:szCs w:val="16"/>
              </w:rPr>
              <w:t xml:space="preserve"> 2025.pdf</w:t>
            </w:r>
          </w:p>
        </w:tc>
      </w:tr>
      <w:tr w:rsidRPr="006E6062" w:rsidR="00766C8D" w:rsidTr="09C70FEE" w14:paraId="52626D6E" w14:textId="77777777">
        <w:trPr>
          <w:trHeight w:val="20"/>
        </w:trPr>
        <w:tc>
          <w:tcPr>
            <w:tcW w:w="370" w:type="dxa"/>
            <w:shd w:val="clear" w:color="auto" w:fill="D9E1F3"/>
            <w:tcMar>
              <w:top w:w="15" w:type="dxa"/>
              <w:left w:w="15" w:type="dxa"/>
              <w:bottom w:w="0" w:type="dxa"/>
              <w:right w:w="15" w:type="dxa"/>
            </w:tcMar>
            <w:vAlign w:val="center"/>
            <w:hideMark/>
          </w:tcPr>
          <w:p w:rsidRPr="006E6062" w:rsidR="00766C8D" w:rsidRDefault="00766C8D" w14:paraId="5B1BDE12" w14:textId="77777777">
            <w:pPr>
              <w:jc w:val="center"/>
              <w:rPr>
                <w:b/>
                <w:color w:val="000000"/>
                <w:sz w:val="16"/>
                <w:szCs w:val="16"/>
              </w:rPr>
            </w:pPr>
            <w:r w:rsidRPr="006E6062">
              <w:rPr>
                <w:b/>
                <w:color w:val="000000"/>
                <w:sz w:val="16"/>
                <w:szCs w:val="16"/>
              </w:rPr>
              <w:t>12</w:t>
            </w:r>
          </w:p>
        </w:tc>
        <w:tc>
          <w:tcPr>
            <w:tcW w:w="2598" w:type="dxa"/>
            <w:shd w:val="clear" w:color="auto" w:fill="D9E1F3"/>
            <w:tcMar>
              <w:top w:w="15" w:type="dxa"/>
              <w:left w:w="15" w:type="dxa"/>
              <w:bottom w:w="0" w:type="dxa"/>
              <w:right w:w="15" w:type="dxa"/>
            </w:tcMar>
            <w:vAlign w:val="center"/>
            <w:hideMark/>
          </w:tcPr>
          <w:p w:rsidRPr="006E6062" w:rsidR="00766C8D" w:rsidP="00A40372" w:rsidRDefault="00766C8D" w14:paraId="57232CFB" w14:textId="77777777">
            <w:pPr>
              <w:jc w:val="both"/>
              <w:rPr>
                <w:color w:val="000000"/>
                <w:sz w:val="16"/>
                <w:szCs w:val="16"/>
              </w:rPr>
            </w:pPr>
            <w:r w:rsidRPr="006E6062">
              <w:rPr>
                <w:color w:val="000000"/>
                <w:sz w:val="16"/>
                <w:szCs w:val="16"/>
              </w:rPr>
              <w:t>Desarrollar las actividades necesarias para dar cumplimiento a las obligaciones y a la normatividad vigente en materia de Seguridad y Salud en el Trabajo, de acuerdo con la exposición del contratista o subcontratista, a los riesgos encontrados en el centro de trabajo donde se desarrolla la actividad contratada.</w:t>
            </w:r>
          </w:p>
        </w:tc>
        <w:tc>
          <w:tcPr>
            <w:tcW w:w="926" w:type="dxa"/>
            <w:shd w:val="clear" w:color="auto" w:fill="D9E1F3"/>
            <w:tcMar>
              <w:top w:w="15" w:type="dxa"/>
              <w:left w:w="15" w:type="dxa"/>
              <w:bottom w:w="0" w:type="dxa"/>
              <w:right w:w="15" w:type="dxa"/>
            </w:tcMar>
            <w:vAlign w:val="center"/>
            <w:hideMark/>
          </w:tcPr>
          <w:p w:rsidRPr="006E6062" w:rsidR="00766C8D" w:rsidRDefault="00766C8D" w14:paraId="7B818E38" w14:textId="77777777">
            <w:pPr>
              <w:jc w:val="center"/>
              <w:rPr>
                <w:color w:val="000000"/>
                <w:sz w:val="16"/>
                <w:szCs w:val="16"/>
              </w:rPr>
            </w:pPr>
            <w:r w:rsidRPr="006E6062">
              <w:rPr>
                <w:color w:val="000000"/>
                <w:sz w:val="16"/>
                <w:szCs w:val="16"/>
              </w:rPr>
              <w:t>Permanente</w:t>
            </w:r>
          </w:p>
        </w:tc>
        <w:tc>
          <w:tcPr>
            <w:tcW w:w="764" w:type="dxa"/>
            <w:shd w:val="clear" w:color="auto" w:fill="D9E1F3"/>
            <w:tcMar>
              <w:top w:w="15" w:type="dxa"/>
              <w:left w:w="15" w:type="dxa"/>
              <w:bottom w:w="0" w:type="dxa"/>
              <w:right w:w="15" w:type="dxa"/>
            </w:tcMar>
            <w:vAlign w:val="center"/>
            <w:hideMark/>
          </w:tcPr>
          <w:p w:rsidRPr="006E6062" w:rsidR="00766C8D" w:rsidRDefault="00FF0484" w14:paraId="3439EFE8" w14:textId="74ACB75C">
            <w:pPr>
              <w:jc w:val="center"/>
              <w:rPr>
                <w:color w:val="000000"/>
                <w:sz w:val="16"/>
                <w:szCs w:val="16"/>
              </w:rPr>
            </w:pPr>
            <w:r w:rsidRPr="006E6062">
              <w:rPr>
                <w:color w:val="000000"/>
                <w:sz w:val="16"/>
                <w:szCs w:val="16"/>
              </w:rPr>
              <w:t>Cumplió</w:t>
            </w:r>
          </w:p>
        </w:tc>
        <w:tc>
          <w:tcPr>
            <w:tcW w:w="2265" w:type="dxa"/>
            <w:shd w:val="clear" w:color="auto" w:fill="D9E1F3"/>
            <w:tcMar>
              <w:top w:w="15" w:type="dxa"/>
              <w:left w:w="15" w:type="dxa"/>
              <w:bottom w:w="0" w:type="dxa"/>
              <w:right w:w="15" w:type="dxa"/>
            </w:tcMar>
            <w:vAlign w:val="center"/>
            <w:hideMark/>
          </w:tcPr>
          <w:p w:rsidRPr="006E6062" w:rsidR="00766C8D" w:rsidP="5C88E043" w:rsidRDefault="4FE0C911" w14:paraId="4A3FCA4F" w14:textId="06CFFB58">
            <w:pPr>
              <w:jc w:val="both"/>
              <w:rPr>
                <w:color w:val="000000" w:themeColor="text1"/>
                <w:sz w:val="16"/>
                <w:szCs w:val="16"/>
              </w:rPr>
            </w:pPr>
            <w:r w:rsidRPr="006E6062">
              <w:rPr>
                <w:color w:val="000000" w:themeColor="text1"/>
                <w:sz w:val="16"/>
                <w:szCs w:val="16"/>
              </w:rPr>
              <w:t xml:space="preserve">Durante el mes de </w:t>
            </w:r>
            <w:r w:rsidRPr="7DB451BA" w:rsidR="5FE86456">
              <w:rPr>
                <w:color w:val="000000" w:themeColor="text1"/>
                <w:sz w:val="16"/>
                <w:szCs w:val="16"/>
              </w:rPr>
              <w:t>noviembre</w:t>
            </w:r>
            <w:r w:rsidRPr="006E6062">
              <w:rPr>
                <w:color w:val="000000" w:themeColor="text1"/>
                <w:sz w:val="16"/>
                <w:szCs w:val="16"/>
              </w:rPr>
              <w:t xml:space="preserve"> 2025: Se cumplió con el </w:t>
            </w:r>
            <w:r w:rsidRPr="7DB451BA" w:rsidR="48A7E90C">
              <w:rPr>
                <w:color w:val="000000" w:themeColor="text1"/>
                <w:sz w:val="16"/>
                <w:szCs w:val="16"/>
              </w:rPr>
              <w:t xml:space="preserve">100% </w:t>
            </w:r>
            <w:r w:rsidRPr="006E6062">
              <w:rPr>
                <w:color w:val="000000" w:themeColor="text1"/>
                <w:sz w:val="16"/>
                <w:szCs w:val="16"/>
              </w:rPr>
              <w:t xml:space="preserve">% de las actividades programadas en la Matriz de Capacitaciones, desarrollando </w:t>
            </w:r>
            <w:r w:rsidRPr="006E6062" w:rsidR="689E66FE">
              <w:rPr>
                <w:color w:val="000000" w:themeColor="text1"/>
                <w:sz w:val="16"/>
                <w:szCs w:val="16"/>
              </w:rPr>
              <w:t>cinco</w:t>
            </w:r>
            <w:r w:rsidRPr="006E6062">
              <w:rPr>
                <w:color w:val="000000" w:themeColor="text1"/>
                <w:sz w:val="16"/>
                <w:szCs w:val="16"/>
              </w:rPr>
              <w:t xml:space="preserve"> </w:t>
            </w:r>
            <w:r w:rsidRPr="7DB451BA" w:rsidR="44C2C082">
              <w:rPr>
                <w:color w:val="000000" w:themeColor="text1"/>
                <w:sz w:val="16"/>
                <w:szCs w:val="16"/>
              </w:rPr>
              <w:t>10</w:t>
            </w:r>
            <w:r w:rsidRPr="006E6062">
              <w:rPr>
                <w:color w:val="000000" w:themeColor="text1"/>
                <w:sz w:val="16"/>
                <w:szCs w:val="16"/>
              </w:rPr>
              <w:t xml:space="preserve"> capacitaciones en SST</w:t>
            </w:r>
            <w:r w:rsidRPr="006E6062" w:rsidR="40521EA5">
              <w:rPr>
                <w:color w:val="000000" w:themeColor="text1"/>
                <w:sz w:val="16"/>
                <w:szCs w:val="16"/>
              </w:rPr>
              <w:t>, una ambiental</w:t>
            </w:r>
            <w:r w:rsidRPr="006E6062">
              <w:rPr>
                <w:color w:val="000000" w:themeColor="text1"/>
                <w:sz w:val="16"/>
                <w:szCs w:val="16"/>
              </w:rPr>
              <w:t xml:space="preserve"> y </w:t>
            </w:r>
            <w:r w:rsidRPr="7DB451BA" w:rsidR="57B9E0FE">
              <w:rPr>
                <w:color w:val="000000" w:themeColor="text1"/>
                <w:sz w:val="16"/>
                <w:szCs w:val="16"/>
              </w:rPr>
              <w:t>una actividad complementaria.</w:t>
            </w:r>
            <w:r w:rsidRPr="006E6062">
              <w:rPr>
                <w:color w:val="000000" w:themeColor="text1"/>
                <w:sz w:val="16"/>
                <w:szCs w:val="16"/>
              </w:rPr>
              <w:t xml:space="preserve"> La participación alcanzó un </w:t>
            </w:r>
            <w:r w:rsidRPr="7DB451BA" w:rsidR="37E4F399">
              <w:rPr>
                <w:color w:val="000000" w:themeColor="text1"/>
                <w:sz w:val="16"/>
                <w:szCs w:val="16"/>
              </w:rPr>
              <w:t>57</w:t>
            </w:r>
            <w:r w:rsidRPr="006E6062">
              <w:rPr>
                <w:color w:val="000000" w:themeColor="text1"/>
                <w:sz w:val="16"/>
                <w:szCs w:val="16"/>
              </w:rPr>
              <w:t xml:space="preserve">% del personal convocado. </w:t>
            </w:r>
          </w:p>
          <w:p w:rsidRPr="006E6062" w:rsidR="00766C8D" w:rsidP="00A40372" w:rsidRDefault="4FE0C911" w14:paraId="2DB570F9" w14:textId="3F5CAB33">
            <w:pPr>
              <w:jc w:val="both"/>
            </w:pPr>
            <w:r w:rsidRPr="006E6062">
              <w:rPr>
                <w:color w:val="000000" w:themeColor="text1"/>
                <w:sz w:val="16"/>
                <w:szCs w:val="16"/>
              </w:rPr>
              <w:t xml:space="preserve">Adicionalmente, se efectuaron entregas de </w:t>
            </w:r>
            <w:r w:rsidRPr="006E6062" w:rsidR="50B5EC1A">
              <w:rPr>
                <w:color w:val="000000" w:themeColor="text1"/>
                <w:sz w:val="16"/>
                <w:szCs w:val="16"/>
              </w:rPr>
              <w:t xml:space="preserve">dotación y </w:t>
            </w:r>
            <w:r w:rsidRPr="006E6062">
              <w:rPr>
                <w:color w:val="000000" w:themeColor="text1"/>
                <w:sz w:val="16"/>
                <w:szCs w:val="16"/>
              </w:rPr>
              <w:t>Elementos de Protección Personal (EPP) como parte de las actividades de fortalecimiento en SST</w:t>
            </w:r>
          </w:p>
        </w:tc>
        <w:tc>
          <w:tcPr>
            <w:tcW w:w="1895" w:type="dxa"/>
            <w:shd w:val="clear" w:color="auto" w:fill="D9E1F3"/>
            <w:tcMar>
              <w:top w:w="15" w:type="dxa"/>
              <w:left w:w="15" w:type="dxa"/>
              <w:bottom w:w="0" w:type="dxa"/>
              <w:right w:w="15" w:type="dxa"/>
            </w:tcMar>
            <w:vAlign w:val="center"/>
            <w:hideMark/>
          </w:tcPr>
          <w:p w:rsidRPr="006E6062" w:rsidR="00E06107" w:rsidP="00E06107" w:rsidRDefault="00095F53" w14:paraId="002D7710" w14:textId="13EAE55E">
            <w:pPr>
              <w:jc w:val="both"/>
              <w:rPr>
                <w:color w:val="000000" w:themeColor="text1"/>
                <w:sz w:val="16"/>
                <w:szCs w:val="16"/>
              </w:rPr>
            </w:pPr>
            <w:r w:rsidRPr="006E6062">
              <w:rPr>
                <w:color w:val="000000" w:themeColor="text1"/>
                <w:sz w:val="16"/>
                <w:szCs w:val="16"/>
              </w:rPr>
              <w:t>01NOV - 30NOV</w:t>
            </w:r>
            <w:r w:rsidRPr="006E6062" w:rsidR="00E06107">
              <w:rPr>
                <w:color w:val="000000" w:themeColor="text1"/>
                <w:sz w:val="16"/>
                <w:szCs w:val="16"/>
              </w:rPr>
              <w:t xml:space="preserve"> / 01 OBLIGACIONES GENERALES/ OBLIGACIÓN 1,7,8,9,10,11,13,14 y 15/</w:t>
            </w:r>
          </w:p>
          <w:p w:rsidRPr="006E6062" w:rsidR="00E06107" w:rsidP="00E06107" w:rsidRDefault="00E06107" w14:paraId="48B93B63" w14:textId="78B42AD8">
            <w:pPr>
              <w:jc w:val="both"/>
              <w:rPr>
                <w:color w:val="000000"/>
                <w:sz w:val="16"/>
                <w:szCs w:val="16"/>
              </w:rPr>
            </w:pPr>
            <w:r w:rsidRPr="006E6062">
              <w:rPr>
                <w:color w:val="000000" w:themeColor="text1"/>
                <w:sz w:val="16"/>
                <w:szCs w:val="16"/>
              </w:rPr>
              <w:t xml:space="preserve">Oficio Obli </w:t>
            </w:r>
            <w:r w:rsidRPr="006E6062" w:rsidR="00315B13">
              <w:rPr>
                <w:color w:val="000000" w:themeColor="text1"/>
                <w:sz w:val="16"/>
                <w:szCs w:val="16"/>
              </w:rPr>
              <w:t>NOVIEMBRE</w:t>
            </w:r>
            <w:r w:rsidRPr="006E6062">
              <w:rPr>
                <w:color w:val="000000" w:themeColor="text1"/>
                <w:sz w:val="16"/>
                <w:szCs w:val="16"/>
              </w:rPr>
              <w:t xml:space="preserve"> 2025.pdf </w:t>
            </w:r>
          </w:p>
          <w:p w:rsidRPr="006E6062" w:rsidR="004A3BEC" w:rsidP="00E06107" w:rsidRDefault="00095F53" w14:paraId="0C7F1784" w14:textId="584E511F">
            <w:pPr>
              <w:jc w:val="both"/>
              <w:rPr>
                <w:color w:val="000000" w:themeColor="text1"/>
                <w:sz w:val="16"/>
                <w:szCs w:val="16"/>
              </w:rPr>
            </w:pPr>
            <w:r w:rsidRPr="006E6062">
              <w:rPr>
                <w:color w:val="000000" w:themeColor="text1"/>
                <w:sz w:val="16"/>
                <w:szCs w:val="16"/>
              </w:rPr>
              <w:t>01NOV - 30NOV</w:t>
            </w:r>
            <w:r w:rsidRPr="006E6062" w:rsidR="7C1ACAA0">
              <w:rPr>
                <w:color w:val="000000" w:themeColor="text1"/>
                <w:sz w:val="16"/>
                <w:szCs w:val="16"/>
              </w:rPr>
              <w:t xml:space="preserve"> /</w:t>
            </w:r>
            <w:r w:rsidRPr="006E6062" w:rsidR="2E032145">
              <w:rPr>
                <w:color w:val="000000" w:themeColor="text1"/>
                <w:sz w:val="16"/>
                <w:szCs w:val="16"/>
              </w:rPr>
              <w:t xml:space="preserve"> 01. OBLIGACIONES GENERALES / OBLIGACIÓN 12</w:t>
            </w:r>
          </w:p>
          <w:p w:rsidRPr="006E6062" w:rsidR="004A3BEC" w:rsidP="5C88E043" w:rsidRDefault="5A7283B1" w14:paraId="6B6E2598" w14:textId="7936DCB4">
            <w:pPr>
              <w:jc w:val="both"/>
              <w:rPr>
                <w:color w:val="000000" w:themeColor="text1"/>
                <w:sz w:val="16"/>
                <w:szCs w:val="16"/>
              </w:rPr>
            </w:pPr>
            <w:r w:rsidRPr="006E6062">
              <w:rPr>
                <w:color w:val="000000" w:themeColor="text1"/>
                <w:sz w:val="16"/>
                <w:szCs w:val="16"/>
              </w:rPr>
              <w:t>01 Formación</w:t>
            </w:r>
          </w:p>
          <w:p w:rsidRPr="006E6062" w:rsidR="004A3BEC" w:rsidP="048FF092" w:rsidRDefault="5A7283B1" w14:paraId="24BBC432" w14:textId="4B7A9B50">
            <w:pPr>
              <w:jc w:val="both"/>
              <w:rPr>
                <w:color w:val="000000"/>
                <w:sz w:val="16"/>
                <w:szCs w:val="16"/>
              </w:rPr>
            </w:pPr>
            <w:r w:rsidRPr="006E6062">
              <w:rPr>
                <w:color w:val="000000" w:themeColor="text1"/>
                <w:sz w:val="16"/>
                <w:szCs w:val="16"/>
              </w:rPr>
              <w:t>02 Entrega de dotación y EEP</w:t>
            </w:r>
          </w:p>
        </w:tc>
      </w:tr>
      <w:tr w:rsidRPr="006E6062" w:rsidR="00766C8D" w:rsidTr="09C70FEE" w14:paraId="73CDA7F6" w14:textId="77777777">
        <w:trPr>
          <w:trHeight w:val="20"/>
        </w:trPr>
        <w:tc>
          <w:tcPr>
            <w:tcW w:w="370" w:type="dxa"/>
            <w:shd w:val="clear" w:color="auto" w:fill="D9E1F3"/>
            <w:tcMar>
              <w:top w:w="15" w:type="dxa"/>
              <w:left w:w="15" w:type="dxa"/>
              <w:bottom w:w="0" w:type="dxa"/>
              <w:right w:w="15" w:type="dxa"/>
            </w:tcMar>
            <w:vAlign w:val="center"/>
            <w:hideMark/>
          </w:tcPr>
          <w:p w:rsidRPr="006E6062" w:rsidR="00766C8D" w:rsidRDefault="00766C8D" w14:paraId="250D08CD" w14:textId="77777777">
            <w:pPr>
              <w:jc w:val="center"/>
              <w:rPr>
                <w:b/>
                <w:bCs/>
                <w:color w:val="000000"/>
                <w:sz w:val="16"/>
                <w:szCs w:val="16"/>
              </w:rPr>
            </w:pPr>
            <w:r w:rsidRPr="006E6062">
              <w:rPr>
                <w:b/>
                <w:bCs/>
                <w:color w:val="000000"/>
                <w:sz w:val="16"/>
                <w:szCs w:val="16"/>
              </w:rPr>
              <w:t>13</w:t>
            </w:r>
          </w:p>
        </w:tc>
        <w:tc>
          <w:tcPr>
            <w:tcW w:w="2598" w:type="dxa"/>
            <w:shd w:val="clear" w:color="auto" w:fill="D9E1F3"/>
            <w:tcMar>
              <w:top w:w="15" w:type="dxa"/>
              <w:left w:w="15" w:type="dxa"/>
              <w:bottom w:w="0" w:type="dxa"/>
              <w:right w:w="15" w:type="dxa"/>
            </w:tcMar>
            <w:vAlign w:val="center"/>
            <w:hideMark/>
          </w:tcPr>
          <w:p w:rsidRPr="006E6062" w:rsidR="00766C8D" w:rsidP="00A40372" w:rsidRDefault="00766C8D" w14:paraId="00177346" w14:textId="77777777">
            <w:pPr>
              <w:jc w:val="both"/>
              <w:rPr>
                <w:color w:val="000000"/>
                <w:sz w:val="16"/>
                <w:szCs w:val="16"/>
              </w:rPr>
            </w:pPr>
            <w:r w:rsidRPr="006E6062">
              <w:rPr>
                <w:color w:val="000000"/>
                <w:sz w:val="16"/>
                <w:szCs w:val="16"/>
              </w:rPr>
              <w:t>Abstenerse de suministrar, entregar y/o publicar, sin la autorización previa de la SDSCJ, información que NO sea considerada pública, tales como la relativa a documentos que se encuentren en construcción o que contengan información preliminar y no definitiva</w:t>
            </w:r>
          </w:p>
        </w:tc>
        <w:tc>
          <w:tcPr>
            <w:tcW w:w="926" w:type="dxa"/>
            <w:shd w:val="clear" w:color="auto" w:fill="D9E1F3"/>
            <w:tcMar>
              <w:top w:w="15" w:type="dxa"/>
              <w:left w:w="15" w:type="dxa"/>
              <w:bottom w:w="0" w:type="dxa"/>
              <w:right w:w="15" w:type="dxa"/>
            </w:tcMar>
            <w:vAlign w:val="center"/>
            <w:hideMark/>
          </w:tcPr>
          <w:p w:rsidRPr="006E6062" w:rsidR="00766C8D" w:rsidRDefault="00766C8D" w14:paraId="1EADECE5" w14:textId="77777777">
            <w:pPr>
              <w:jc w:val="center"/>
              <w:rPr>
                <w:color w:val="000000"/>
                <w:sz w:val="16"/>
                <w:szCs w:val="16"/>
              </w:rPr>
            </w:pPr>
            <w:r w:rsidRPr="006E6062">
              <w:rPr>
                <w:color w:val="000000"/>
                <w:sz w:val="16"/>
                <w:szCs w:val="16"/>
              </w:rPr>
              <w:t>Permanente</w:t>
            </w:r>
          </w:p>
        </w:tc>
        <w:tc>
          <w:tcPr>
            <w:tcW w:w="764" w:type="dxa"/>
            <w:shd w:val="clear" w:color="auto" w:fill="D9E1F3"/>
            <w:tcMar>
              <w:top w:w="15" w:type="dxa"/>
              <w:left w:w="15" w:type="dxa"/>
              <w:bottom w:w="0" w:type="dxa"/>
              <w:right w:w="15" w:type="dxa"/>
            </w:tcMar>
            <w:vAlign w:val="center"/>
            <w:hideMark/>
          </w:tcPr>
          <w:p w:rsidRPr="006E6062" w:rsidR="00766C8D" w:rsidRDefault="00FF0484" w14:paraId="1165C3F8" w14:textId="5EEC3376">
            <w:pPr>
              <w:jc w:val="center"/>
              <w:rPr>
                <w:color w:val="000000"/>
                <w:sz w:val="16"/>
                <w:szCs w:val="16"/>
              </w:rPr>
            </w:pPr>
            <w:r w:rsidRPr="006E6062">
              <w:rPr>
                <w:color w:val="000000"/>
                <w:sz w:val="16"/>
                <w:szCs w:val="16"/>
              </w:rPr>
              <w:t>Cumplió</w:t>
            </w:r>
          </w:p>
        </w:tc>
        <w:tc>
          <w:tcPr>
            <w:tcW w:w="2265" w:type="dxa"/>
            <w:shd w:val="clear" w:color="auto" w:fill="D9E1F3"/>
            <w:tcMar>
              <w:top w:w="15" w:type="dxa"/>
              <w:left w:w="15" w:type="dxa"/>
              <w:bottom w:w="0" w:type="dxa"/>
              <w:right w:w="15" w:type="dxa"/>
            </w:tcMar>
            <w:vAlign w:val="center"/>
            <w:hideMark/>
          </w:tcPr>
          <w:p w:rsidRPr="006E6062" w:rsidR="00766C8D" w:rsidP="00A40372" w:rsidRDefault="00766C8D" w14:paraId="081BB9BE" w14:textId="03902C59">
            <w:pPr>
              <w:jc w:val="both"/>
              <w:rPr>
                <w:color w:val="000000"/>
                <w:sz w:val="16"/>
                <w:szCs w:val="16"/>
              </w:rPr>
            </w:pPr>
            <w:r w:rsidRPr="006E6062">
              <w:rPr>
                <w:color w:val="000000"/>
                <w:sz w:val="16"/>
                <w:szCs w:val="16"/>
              </w:rPr>
              <w:t>No se ha realizado ningún suministro, entrega y/o publicación en el periodo del presente informe.</w:t>
            </w:r>
          </w:p>
        </w:tc>
        <w:tc>
          <w:tcPr>
            <w:tcW w:w="1895" w:type="dxa"/>
            <w:shd w:val="clear" w:color="auto" w:fill="D9E1F3"/>
            <w:tcMar>
              <w:top w:w="15" w:type="dxa"/>
              <w:left w:w="15" w:type="dxa"/>
              <w:bottom w:w="0" w:type="dxa"/>
              <w:right w:w="15" w:type="dxa"/>
            </w:tcMar>
            <w:vAlign w:val="center"/>
            <w:hideMark/>
          </w:tcPr>
          <w:p w:rsidRPr="006E6062" w:rsidR="00BA0BC8" w:rsidP="00BA0BC8" w:rsidRDefault="00095F53" w14:paraId="2ACD2D63" w14:textId="2236D499">
            <w:pPr>
              <w:jc w:val="both"/>
              <w:rPr>
                <w:color w:val="000000" w:themeColor="text1"/>
                <w:sz w:val="16"/>
                <w:szCs w:val="16"/>
              </w:rPr>
            </w:pPr>
            <w:r w:rsidRPr="006E6062">
              <w:rPr>
                <w:color w:val="000000" w:themeColor="text1"/>
                <w:sz w:val="16"/>
                <w:szCs w:val="16"/>
              </w:rPr>
              <w:t>01NOV - 30NOV</w:t>
            </w:r>
            <w:r w:rsidRPr="006E6062" w:rsidR="0034420B">
              <w:rPr>
                <w:color w:val="000000" w:themeColor="text1"/>
                <w:sz w:val="16"/>
                <w:szCs w:val="16"/>
              </w:rPr>
              <w:t xml:space="preserve"> / 01 OBLIGACIONES GENERALES/ </w:t>
            </w:r>
            <w:r w:rsidRPr="006E6062" w:rsidR="00BA0BC8">
              <w:rPr>
                <w:color w:val="000000" w:themeColor="text1"/>
                <w:sz w:val="16"/>
                <w:szCs w:val="16"/>
              </w:rPr>
              <w:t>OBLIGACIÓN 1,7,8,9,10,11,13,14 y 15/</w:t>
            </w:r>
          </w:p>
          <w:p w:rsidRPr="006E6062" w:rsidR="00BA0BC8" w:rsidP="00BA0BC8" w:rsidRDefault="00032CFE" w14:paraId="1C52ED9B" w14:textId="51CB1DBC">
            <w:pPr>
              <w:jc w:val="both"/>
              <w:rPr>
                <w:color w:val="000000" w:themeColor="text1"/>
                <w:sz w:val="16"/>
                <w:szCs w:val="16"/>
              </w:rPr>
            </w:pPr>
            <w:r w:rsidRPr="006E6062">
              <w:rPr>
                <w:color w:val="000000" w:themeColor="text1"/>
                <w:sz w:val="16"/>
                <w:szCs w:val="16"/>
              </w:rPr>
              <w:t xml:space="preserve">Oficio Obli </w:t>
            </w:r>
            <w:r w:rsidRPr="006E6062" w:rsidR="00315B13">
              <w:rPr>
                <w:color w:val="000000" w:themeColor="text1"/>
                <w:sz w:val="16"/>
                <w:szCs w:val="16"/>
              </w:rPr>
              <w:t>NOVIEMBRE</w:t>
            </w:r>
            <w:r w:rsidRPr="006E6062">
              <w:rPr>
                <w:color w:val="000000" w:themeColor="text1"/>
                <w:sz w:val="16"/>
                <w:szCs w:val="16"/>
              </w:rPr>
              <w:t xml:space="preserve"> 2025.pdf</w:t>
            </w:r>
            <w:r w:rsidRPr="006E6062" w:rsidR="00BA0BC8">
              <w:rPr>
                <w:color w:val="000000" w:themeColor="text1"/>
                <w:sz w:val="16"/>
                <w:szCs w:val="16"/>
              </w:rPr>
              <w:t xml:space="preserve"> </w:t>
            </w:r>
          </w:p>
          <w:p w:rsidRPr="006E6062" w:rsidR="00766C8D" w:rsidP="00A40372" w:rsidRDefault="00095F53" w14:paraId="2AB16DCA" w14:textId="482017F6">
            <w:pPr>
              <w:jc w:val="both"/>
              <w:rPr>
                <w:color w:val="000000" w:themeColor="text1"/>
                <w:sz w:val="16"/>
                <w:szCs w:val="16"/>
              </w:rPr>
            </w:pPr>
            <w:r w:rsidRPr="006E6062">
              <w:rPr>
                <w:color w:val="000000" w:themeColor="text1"/>
                <w:sz w:val="16"/>
                <w:szCs w:val="16"/>
              </w:rPr>
              <w:t>01NOV - 30NOV</w:t>
            </w:r>
            <w:r w:rsidRPr="006E6062" w:rsidR="00BD597B">
              <w:rPr>
                <w:color w:val="000000" w:themeColor="text1"/>
                <w:sz w:val="16"/>
                <w:szCs w:val="16"/>
              </w:rPr>
              <w:t xml:space="preserve"> </w:t>
            </w:r>
            <w:r w:rsidRPr="006E6062" w:rsidR="00DA7843">
              <w:rPr>
                <w:color w:val="000000" w:themeColor="text1"/>
                <w:sz w:val="16"/>
                <w:szCs w:val="16"/>
              </w:rPr>
              <w:t xml:space="preserve">/ </w:t>
            </w:r>
            <w:r w:rsidRPr="006E6062" w:rsidR="00F774BD">
              <w:rPr>
                <w:color w:val="000000" w:themeColor="text1"/>
                <w:sz w:val="16"/>
                <w:szCs w:val="16"/>
              </w:rPr>
              <w:t xml:space="preserve">01 </w:t>
            </w:r>
            <w:r w:rsidRPr="006E6062" w:rsidR="00DA7843">
              <w:rPr>
                <w:color w:val="000000" w:themeColor="text1"/>
                <w:sz w:val="16"/>
                <w:szCs w:val="16"/>
              </w:rPr>
              <w:t xml:space="preserve">OBLIGACIONES GENERALES/ </w:t>
            </w:r>
            <w:r w:rsidRPr="006E6062" w:rsidR="0032184D">
              <w:rPr>
                <w:color w:val="000000" w:themeColor="text1"/>
                <w:sz w:val="16"/>
                <w:szCs w:val="16"/>
              </w:rPr>
              <w:t>OBLIGACIÓN</w:t>
            </w:r>
            <w:r w:rsidRPr="006E6062" w:rsidR="00DA7843">
              <w:rPr>
                <w:color w:val="000000" w:themeColor="text1"/>
                <w:sz w:val="16"/>
                <w:szCs w:val="16"/>
              </w:rPr>
              <w:t xml:space="preserve"> 2,5,6,9,13/</w:t>
            </w:r>
            <w:r w:rsidRPr="006E6062" w:rsidR="00F774BD">
              <w:rPr>
                <w:color w:val="000000" w:themeColor="text1"/>
                <w:sz w:val="16"/>
                <w:szCs w:val="16"/>
              </w:rPr>
              <w:t xml:space="preserve"> </w:t>
            </w:r>
            <w:r w:rsidRPr="006E6062" w:rsidR="00DA7843">
              <w:rPr>
                <w:color w:val="000000" w:themeColor="text1"/>
                <w:sz w:val="16"/>
                <w:szCs w:val="16"/>
              </w:rPr>
              <w:t>ANEXOS OTROS/</w:t>
            </w:r>
            <w:r w:rsidRPr="006E6062" w:rsidR="00F774BD">
              <w:rPr>
                <w:color w:val="000000" w:themeColor="text1"/>
                <w:sz w:val="16"/>
                <w:szCs w:val="16"/>
              </w:rPr>
              <w:t xml:space="preserve"> </w:t>
            </w:r>
            <w:r w:rsidRPr="006E6062" w:rsidR="00DA7843">
              <w:rPr>
                <w:color w:val="000000" w:themeColor="text1"/>
                <w:sz w:val="16"/>
                <w:szCs w:val="16"/>
              </w:rPr>
              <w:t>PERSONAL/</w:t>
            </w:r>
            <w:r w:rsidRPr="006E6062" w:rsidR="00F774BD">
              <w:rPr>
                <w:color w:val="000000" w:themeColor="text1"/>
                <w:sz w:val="16"/>
                <w:szCs w:val="16"/>
              </w:rPr>
              <w:t xml:space="preserve"> </w:t>
            </w:r>
            <w:r w:rsidRPr="006E6062" w:rsidR="00DA7843">
              <w:rPr>
                <w:color w:val="000000" w:themeColor="text1"/>
                <w:sz w:val="16"/>
                <w:szCs w:val="16"/>
              </w:rPr>
              <w:t>CONFIDENCIALIDAD</w:t>
            </w:r>
          </w:p>
        </w:tc>
      </w:tr>
      <w:tr w:rsidRPr="006E6062" w:rsidR="00766C8D" w:rsidTr="09C70FEE" w14:paraId="792EC406" w14:textId="77777777">
        <w:trPr>
          <w:trHeight w:val="20"/>
        </w:trPr>
        <w:tc>
          <w:tcPr>
            <w:tcW w:w="370" w:type="dxa"/>
            <w:shd w:val="clear" w:color="auto" w:fill="D9E1F3"/>
            <w:tcMar>
              <w:top w:w="15" w:type="dxa"/>
              <w:left w:w="15" w:type="dxa"/>
              <w:bottom w:w="0" w:type="dxa"/>
              <w:right w:w="15" w:type="dxa"/>
            </w:tcMar>
            <w:vAlign w:val="center"/>
            <w:hideMark/>
          </w:tcPr>
          <w:p w:rsidRPr="006E6062" w:rsidR="00766C8D" w:rsidRDefault="00766C8D" w14:paraId="33B17072" w14:textId="77777777">
            <w:pPr>
              <w:jc w:val="center"/>
              <w:rPr>
                <w:b/>
                <w:color w:val="000000"/>
                <w:sz w:val="16"/>
                <w:szCs w:val="16"/>
              </w:rPr>
            </w:pPr>
            <w:r w:rsidRPr="006E6062">
              <w:rPr>
                <w:b/>
                <w:color w:val="000000"/>
                <w:sz w:val="16"/>
                <w:szCs w:val="16"/>
              </w:rPr>
              <w:t>14</w:t>
            </w:r>
          </w:p>
        </w:tc>
        <w:tc>
          <w:tcPr>
            <w:tcW w:w="2598" w:type="dxa"/>
            <w:shd w:val="clear" w:color="auto" w:fill="D9E2F3" w:themeFill="accent1" w:themeFillTint="33"/>
            <w:tcMar>
              <w:top w:w="15" w:type="dxa"/>
              <w:left w:w="15" w:type="dxa"/>
              <w:bottom w:w="0" w:type="dxa"/>
              <w:right w:w="15" w:type="dxa"/>
            </w:tcMar>
            <w:vAlign w:val="center"/>
            <w:hideMark/>
          </w:tcPr>
          <w:p w:rsidRPr="006E6062" w:rsidR="00766C8D" w:rsidP="00A40372" w:rsidRDefault="00766C8D" w14:paraId="3933846E" w14:textId="77777777">
            <w:pPr>
              <w:jc w:val="both"/>
              <w:rPr>
                <w:color w:val="000000"/>
                <w:sz w:val="16"/>
                <w:szCs w:val="16"/>
              </w:rPr>
            </w:pPr>
            <w:r w:rsidRPr="006E6062">
              <w:rPr>
                <w:color w:val="000000"/>
                <w:sz w:val="16"/>
                <w:szCs w:val="16"/>
              </w:rPr>
              <w:t xml:space="preserve">En cumplimiento de la Directiva Distrital No. 003 del 2012, el contratista se obliga: a). Velar por el respeto de los derechos constitucionales y laborales de los trabajadores que utilice para la ejecución del contrato, para lo cual, eliminará formas de contratación lesivas para los derechos laborales de los trabajadores. b). Velar por el respeto de la legislación laboral vigente e </w:t>
            </w:r>
            <w:r w:rsidRPr="006E6062">
              <w:rPr>
                <w:color w:val="000000"/>
                <w:sz w:val="16"/>
                <w:szCs w:val="16"/>
              </w:rPr>
              <w:br/>
            </w:r>
            <w:r w:rsidRPr="006E6062">
              <w:rPr>
                <w:color w:val="000000"/>
                <w:sz w:val="16"/>
                <w:szCs w:val="16"/>
              </w:rPr>
              <w:t xml:space="preserve">incentivar la mejor oferta laboral y prestacional que garantice el acceso a mejores oportunidades de trabajo. El incumplimiento de las obligaciones contractuales incluidas en el presente numeral ocasionará el inicio de procesos sancionatorios, conforme con la normatividad vigente, esto es, la imposición de multas o la declaratoria de incumplimiento haciendo efectiva la cláusula penal </w:t>
            </w:r>
            <w:r w:rsidRPr="006E6062">
              <w:rPr>
                <w:color w:val="000000"/>
                <w:sz w:val="16"/>
                <w:szCs w:val="16"/>
              </w:rPr>
              <w:br/>
            </w:r>
            <w:r w:rsidRPr="006E6062">
              <w:rPr>
                <w:color w:val="000000"/>
                <w:sz w:val="16"/>
                <w:szCs w:val="16"/>
              </w:rPr>
              <w:t>pecuniaria, si es el caso.</w:t>
            </w:r>
          </w:p>
        </w:tc>
        <w:tc>
          <w:tcPr>
            <w:tcW w:w="926" w:type="dxa"/>
            <w:shd w:val="clear" w:color="auto" w:fill="D9E2F3" w:themeFill="accent1" w:themeFillTint="33"/>
            <w:tcMar>
              <w:top w:w="15" w:type="dxa"/>
              <w:left w:w="15" w:type="dxa"/>
              <w:bottom w:w="0" w:type="dxa"/>
              <w:right w:w="15" w:type="dxa"/>
            </w:tcMar>
            <w:vAlign w:val="center"/>
            <w:hideMark/>
          </w:tcPr>
          <w:p w:rsidRPr="006E6062" w:rsidR="00766C8D" w:rsidRDefault="00766C8D" w14:paraId="086C4096" w14:textId="77777777">
            <w:pPr>
              <w:jc w:val="center"/>
              <w:rPr>
                <w:color w:val="000000"/>
                <w:sz w:val="16"/>
                <w:szCs w:val="16"/>
              </w:rPr>
            </w:pPr>
            <w:r w:rsidRPr="006E6062">
              <w:rPr>
                <w:color w:val="000000"/>
                <w:sz w:val="16"/>
                <w:szCs w:val="16"/>
              </w:rPr>
              <w:t>Permanente</w:t>
            </w:r>
          </w:p>
        </w:tc>
        <w:tc>
          <w:tcPr>
            <w:tcW w:w="764" w:type="dxa"/>
            <w:shd w:val="clear" w:color="auto" w:fill="D9E2F3" w:themeFill="accent1" w:themeFillTint="33"/>
            <w:tcMar>
              <w:top w:w="15" w:type="dxa"/>
              <w:left w:w="15" w:type="dxa"/>
              <w:bottom w:w="0" w:type="dxa"/>
              <w:right w:w="15" w:type="dxa"/>
            </w:tcMar>
            <w:vAlign w:val="center"/>
            <w:hideMark/>
          </w:tcPr>
          <w:p w:rsidRPr="006E6062" w:rsidR="00766C8D" w:rsidRDefault="00766C8D" w14:paraId="3BF67F0D" w14:textId="77777777">
            <w:pPr>
              <w:jc w:val="center"/>
              <w:rPr>
                <w:color w:val="000000"/>
                <w:sz w:val="16"/>
                <w:szCs w:val="16"/>
              </w:rPr>
            </w:pPr>
            <w:r w:rsidRPr="006E6062">
              <w:rPr>
                <w:color w:val="000000"/>
                <w:sz w:val="16"/>
                <w:szCs w:val="16"/>
              </w:rPr>
              <w:t>Cumplió</w:t>
            </w:r>
          </w:p>
        </w:tc>
        <w:tc>
          <w:tcPr>
            <w:tcW w:w="2265" w:type="dxa"/>
            <w:shd w:val="clear" w:color="auto" w:fill="D9E2F3" w:themeFill="accent1" w:themeFillTint="33"/>
            <w:tcMar>
              <w:top w:w="15" w:type="dxa"/>
              <w:left w:w="15" w:type="dxa"/>
              <w:bottom w:w="0" w:type="dxa"/>
              <w:right w:w="15" w:type="dxa"/>
            </w:tcMar>
            <w:vAlign w:val="center"/>
            <w:hideMark/>
          </w:tcPr>
          <w:p w:rsidRPr="006E6062" w:rsidR="00766C8D" w:rsidP="00A40372" w:rsidRDefault="00766C8D" w14:paraId="7A74F747" w14:textId="77777777">
            <w:pPr>
              <w:jc w:val="both"/>
              <w:rPr>
                <w:color w:val="000000"/>
                <w:sz w:val="16"/>
                <w:szCs w:val="16"/>
              </w:rPr>
            </w:pPr>
            <w:r w:rsidRPr="006E6062">
              <w:rPr>
                <w:color w:val="000000"/>
                <w:sz w:val="16"/>
                <w:szCs w:val="16"/>
              </w:rPr>
              <w:t>Se da cumplimiento con la Directiva Distrital No. 003 del 2012, sustentada por medio de los contratos laborales.</w:t>
            </w:r>
          </w:p>
        </w:tc>
        <w:tc>
          <w:tcPr>
            <w:tcW w:w="1895" w:type="dxa"/>
            <w:shd w:val="clear" w:color="auto" w:fill="D9E2F3" w:themeFill="accent1" w:themeFillTint="33"/>
            <w:tcMar>
              <w:top w:w="15" w:type="dxa"/>
              <w:left w:w="15" w:type="dxa"/>
              <w:bottom w:w="0" w:type="dxa"/>
              <w:right w:w="15" w:type="dxa"/>
            </w:tcMar>
            <w:vAlign w:val="center"/>
            <w:hideMark/>
          </w:tcPr>
          <w:p w:rsidRPr="006E6062" w:rsidR="00BA0BC8" w:rsidP="00BA0BC8" w:rsidRDefault="00095F53" w14:paraId="1357FDEF" w14:textId="584D4EFE">
            <w:pPr>
              <w:jc w:val="both"/>
              <w:rPr>
                <w:color w:val="000000" w:themeColor="text1"/>
                <w:sz w:val="16"/>
                <w:szCs w:val="16"/>
              </w:rPr>
            </w:pPr>
            <w:r w:rsidRPr="006E6062">
              <w:rPr>
                <w:color w:val="000000" w:themeColor="text1"/>
                <w:sz w:val="16"/>
                <w:szCs w:val="16"/>
              </w:rPr>
              <w:t>01NOV - 30NOV</w:t>
            </w:r>
            <w:r w:rsidRPr="006E6062" w:rsidR="0034420B">
              <w:rPr>
                <w:color w:val="000000" w:themeColor="text1"/>
                <w:sz w:val="16"/>
                <w:szCs w:val="16"/>
              </w:rPr>
              <w:t xml:space="preserve"> / 01 OBLIGACIONES GENERALES/ </w:t>
            </w:r>
            <w:r w:rsidRPr="006E6062" w:rsidR="00BA0BC8">
              <w:rPr>
                <w:color w:val="000000" w:themeColor="text1"/>
                <w:sz w:val="16"/>
                <w:szCs w:val="16"/>
              </w:rPr>
              <w:t>OBLIGACIÓN 1,7,8,9,10,11,13,14 y 15/</w:t>
            </w:r>
          </w:p>
          <w:p w:rsidRPr="006E6062" w:rsidR="00715E03" w:rsidP="009F214D" w:rsidRDefault="00032CFE" w14:paraId="1D058E3F" w14:textId="619A4E0C">
            <w:pPr>
              <w:jc w:val="both"/>
              <w:rPr>
                <w:color w:val="000000" w:themeColor="text1"/>
                <w:sz w:val="16"/>
                <w:szCs w:val="16"/>
              </w:rPr>
            </w:pPr>
            <w:r w:rsidRPr="006E6062">
              <w:rPr>
                <w:color w:val="000000" w:themeColor="text1"/>
                <w:sz w:val="16"/>
                <w:szCs w:val="16"/>
              </w:rPr>
              <w:t xml:space="preserve">Oficio Obli </w:t>
            </w:r>
            <w:r w:rsidRPr="006E6062" w:rsidR="00315B13">
              <w:rPr>
                <w:color w:val="000000" w:themeColor="text1"/>
                <w:sz w:val="16"/>
                <w:szCs w:val="16"/>
              </w:rPr>
              <w:t>NOVIEMBRE</w:t>
            </w:r>
            <w:r w:rsidRPr="006E6062">
              <w:rPr>
                <w:color w:val="000000" w:themeColor="text1"/>
                <w:sz w:val="16"/>
                <w:szCs w:val="16"/>
              </w:rPr>
              <w:t xml:space="preserve"> 2025.pdf</w:t>
            </w:r>
            <w:r w:rsidRPr="006E6062" w:rsidR="00BA0BC8">
              <w:rPr>
                <w:color w:val="000000" w:themeColor="text1"/>
                <w:sz w:val="16"/>
                <w:szCs w:val="16"/>
              </w:rPr>
              <w:t xml:space="preserve"> </w:t>
            </w:r>
          </w:p>
        </w:tc>
      </w:tr>
      <w:tr w:rsidRPr="006E6062" w:rsidR="00766C8D" w:rsidTr="09C70FEE" w14:paraId="60E5FD23" w14:textId="77777777">
        <w:trPr>
          <w:trHeight w:val="20"/>
        </w:trPr>
        <w:tc>
          <w:tcPr>
            <w:tcW w:w="370" w:type="dxa"/>
            <w:shd w:val="clear" w:color="auto" w:fill="D9E1F3"/>
            <w:tcMar>
              <w:top w:w="15" w:type="dxa"/>
              <w:left w:w="15" w:type="dxa"/>
              <w:bottom w:w="0" w:type="dxa"/>
              <w:right w:w="15" w:type="dxa"/>
            </w:tcMar>
            <w:vAlign w:val="center"/>
            <w:hideMark/>
          </w:tcPr>
          <w:p w:rsidRPr="006E6062" w:rsidR="00766C8D" w:rsidRDefault="00766C8D" w14:paraId="122322C7" w14:textId="77777777">
            <w:pPr>
              <w:jc w:val="center"/>
              <w:rPr>
                <w:b/>
                <w:color w:val="000000"/>
                <w:sz w:val="16"/>
                <w:szCs w:val="16"/>
              </w:rPr>
            </w:pPr>
            <w:r w:rsidRPr="006E6062">
              <w:rPr>
                <w:b/>
                <w:color w:val="000000"/>
                <w:sz w:val="16"/>
                <w:szCs w:val="16"/>
              </w:rPr>
              <w:t>15</w:t>
            </w:r>
          </w:p>
        </w:tc>
        <w:tc>
          <w:tcPr>
            <w:tcW w:w="2598" w:type="dxa"/>
            <w:shd w:val="clear" w:color="auto" w:fill="D9E2F3" w:themeFill="accent1" w:themeFillTint="33"/>
            <w:tcMar>
              <w:top w:w="15" w:type="dxa"/>
              <w:left w:w="15" w:type="dxa"/>
              <w:bottom w:w="0" w:type="dxa"/>
              <w:right w:w="15" w:type="dxa"/>
            </w:tcMar>
            <w:vAlign w:val="center"/>
            <w:hideMark/>
          </w:tcPr>
          <w:p w:rsidRPr="006E6062" w:rsidR="00766C8D" w:rsidP="00A40372" w:rsidRDefault="00766C8D" w14:paraId="68F9E4DD" w14:textId="77777777">
            <w:pPr>
              <w:jc w:val="both"/>
              <w:rPr>
                <w:color w:val="000000"/>
                <w:sz w:val="16"/>
                <w:szCs w:val="16"/>
              </w:rPr>
            </w:pPr>
            <w:r w:rsidRPr="006E6062">
              <w:rPr>
                <w:color w:val="000000"/>
                <w:sz w:val="16"/>
                <w:szCs w:val="16"/>
              </w:rPr>
              <w:t>Dar cumplimiento a los dispuesto en la Circular No. 1 de 2011 expedida por el alcalde Mayor de Bogotá D.C., en el sentido de no contratar a menores de edad, en cumplimiento de los pactos, convenios y convenciones internacionales ratificados por Colombia, según lo establece la Constitución Política de 1991 y demás normas vigentes sobre la materia, en particular aquellas que consagran los derechos de los niños.</w:t>
            </w:r>
          </w:p>
        </w:tc>
        <w:tc>
          <w:tcPr>
            <w:tcW w:w="926" w:type="dxa"/>
            <w:shd w:val="clear" w:color="auto" w:fill="D9E2F3" w:themeFill="accent1" w:themeFillTint="33"/>
            <w:tcMar>
              <w:top w:w="15" w:type="dxa"/>
              <w:left w:w="15" w:type="dxa"/>
              <w:bottom w:w="0" w:type="dxa"/>
              <w:right w:w="15" w:type="dxa"/>
            </w:tcMar>
            <w:vAlign w:val="center"/>
            <w:hideMark/>
          </w:tcPr>
          <w:p w:rsidRPr="006E6062" w:rsidR="00766C8D" w:rsidRDefault="00766C8D" w14:paraId="55CDD171" w14:textId="77777777">
            <w:pPr>
              <w:jc w:val="center"/>
              <w:rPr>
                <w:color w:val="000000"/>
                <w:sz w:val="16"/>
                <w:szCs w:val="16"/>
              </w:rPr>
            </w:pPr>
            <w:r w:rsidRPr="006E6062">
              <w:rPr>
                <w:color w:val="000000"/>
                <w:sz w:val="16"/>
                <w:szCs w:val="16"/>
              </w:rPr>
              <w:t> </w:t>
            </w:r>
            <w:r w:rsidRPr="006E6062" w:rsidR="00BA0BC8">
              <w:rPr>
                <w:color w:val="000000"/>
                <w:sz w:val="16"/>
                <w:szCs w:val="16"/>
              </w:rPr>
              <w:t>Permanente</w:t>
            </w:r>
          </w:p>
        </w:tc>
        <w:tc>
          <w:tcPr>
            <w:tcW w:w="764" w:type="dxa"/>
            <w:shd w:val="clear" w:color="auto" w:fill="D9E2F3" w:themeFill="accent1" w:themeFillTint="33"/>
            <w:tcMar>
              <w:top w:w="15" w:type="dxa"/>
              <w:left w:w="15" w:type="dxa"/>
              <w:bottom w:w="0" w:type="dxa"/>
              <w:right w:w="15" w:type="dxa"/>
            </w:tcMar>
            <w:vAlign w:val="center"/>
            <w:hideMark/>
          </w:tcPr>
          <w:p w:rsidRPr="006E6062" w:rsidR="00766C8D" w:rsidRDefault="00766C8D" w14:paraId="53E8D01D" w14:textId="77777777">
            <w:pPr>
              <w:jc w:val="center"/>
              <w:rPr>
                <w:color w:val="000000"/>
                <w:sz w:val="16"/>
                <w:szCs w:val="16"/>
              </w:rPr>
            </w:pPr>
            <w:r w:rsidRPr="006E6062">
              <w:rPr>
                <w:color w:val="000000"/>
                <w:sz w:val="16"/>
                <w:szCs w:val="16"/>
              </w:rPr>
              <w:t> Cumplió</w:t>
            </w:r>
          </w:p>
        </w:tc>
        <w:tc>
          <w:tcPr>
            <w:tcW w:w="2265" w:type="dxa"/>
            <w:shd w:val="clear" w:color="auto" w:fill="D9E2F3" w:themeFill="accent1" w:themeFillTint="33"/>
            <w:tcMar>
              <w:top w:w="15" w:type="dxa"/>
              <w:left w:w="15" w:type="dxa"/>
              <w:bottom w:w="0" w:type="dxa"/>
              <w:right w:w="15" w:type="dxa"/>
            </w:tcMar>
            <w:vAlign w:val="center"/>
            <w:hideMark/>
          </w:tcPr>
          <w:p w:rsidRPr="006E6062" w:rsidR="00766C8D" w:rsidP="00A40372" w:rsidRDefault="007D23DA" w14:paraId="2584D03D" w14:textId="0345EC50">
            <w:pPr>
              <w:jc w:val="both"/>
              <w:rPr>
                <w:color w:val="000000"/>
                <w:sz w:val="16"/>
                <w:szCs w:val="16"/>
              </w:rPr>
            </w:pPr>
            <w:r w:rsidRPr="006E6062">
              <w:rPr>
                <w:color w:val="000000"/>
                <w:sz w:val="16"/>
                <w:szCs w:val="16"/>
              </w:rPr>
              <w:t xml:space="preserve">Se da cumplimiento mediante constancia escrita </w:t>
            </w:r>
            <w:r w:rsidRPr="006E6062" w:rsidR="0046287D">
              <w:rPr>
                <w:color w:val="000000"/>
                <w:sz w:val="16"/>
                <w:szCs w:val="16"/>
              </w:rPr>
              <w:t>donde se</w:t>
            </w:r>
            <w:r w:rsidRPr="006E6062" w:rsidR="00436F42">
              <w:rPr>
                <w:color w:val="000000"/>
                <w:sz w:val="16"/>
                <w:szCs w:val="16"/>
              </w:rPr>
              <w:t xml:space="preserve"> asegura que no contratar a menores de edad, en cumplimiento de los pactos, convenios y convenciones internacionales ratificados por Colombia.</w:t>
            </w:r>
          </w:p>
        </w:tc>
        <w:tc>
          <w:tcPr>
            <w:tcW w:w="1895" w:type="dxa"/>
            <w:shd w:val="clear" w:color="auto" w:fill="D9E2F3" w:themeFill="accent1" w:themeFillTint="33"/>
            <w:tcMar>
              <w:top w:w="15" w:type="dxa"/>
              <w:left w:w="15" w:type="dxa"/>
              <w:bottom w:w="0" w:type="dxa"/>
              <w:right w:w="15" w:type="dxa"/>
            </w:tcMar>
            <w:vAlign w:val="center"/>
            <w:hideMark/>
          </w:tcPr>
          <w:p w:rsidRPr="006E6062" w:rsidR="00BA0BC8" w:rsidP="00BA0BC8" w:rsidRDefault="00095F53" w14:paraId="495A8AC6" w14:textId="28A4FB65">
            <w:pPr>
              <w:jc w:val="both"/>
              <w:rPr>
                <w:color w:val="000000" w:themeColor="text1"/>
                <w:sz w:val="16"/>
                <w:szCs w:val="16"/>
              </w:rPr>
            </w:pPr>
            <w:r w:rsidRPr="006E6062">
              <w:rPr>
                <w:color w:val="000000" w:themeColor="text1"/>
                <w:sz w:val="16"/>
                <w:szCs w:val="16"/>
              </w:rPr>
              <w:t>01NOV - 30NOV</w:t>
            </w:r>
            <w:r w:rsidRPr="006E6062" w:rsidR="0034420B">
              <w:rPr>
                <w:color w:val="000000" w:themeColor="text1"/>
                <w:sz w:val="16"/>
                <w:szCs w:val="16"/>
              </w:rPr>
              <w:t xml:space="preserve"> / 01 OBLIGACIONES GENERALES/ </w:t>
            </w:r>
            <w:r w:rsidRPr="006E6062" w:rsidR="00BA0BC8">
              <w:rPr>
                <w:color w:val="000000" w:themeColor="text1"/>
                <w:sz w:val="16"/>
                <w:szCs w:val="16"/>
              </w:rPr>
              <w:t>OBLIGACIÓN 1,7,8,9,10,11,13,14 y 15/</w:t>
            </w:r>
          </w:p>
          <w:p w:rsidRPr="006E6062" w:rsidR="00766C8D" w:rsidP="00032CFE" w:rsidRDefault="00032CFE" w14:paraId="65149005" w14:textId="5D4EF09C">
            <w:pPr>
              <w:jc w:val="both"/>
              <w:rPr>
                <w:color w:val="000000"/>
                <w:sz w:val="16"/>
                <w:szCs w:val="16"/>
              </w:rPr>
            </w:pPr>
            <w:r w:rsidRPr="006E6062">
              <w:rPr>
                <w:color w:val="000000" w:themeColor="text1"/>
                <w:sz w:val="16"/>
                <w:szCs w:val="16"/>
              </w:rPr>
              <w:t xml:space="preserve">Oficio Obli </w:t>
            </w:r>
            <w:r w:rsidRPr="006E6062" w:rsidR="00315B13">
              <w:rPr>
                <w:color w:val="000000" w:themeColor="text1"/>
                <w:sz w:val="16"/>
                <w:szCs w:val="16"/>
              </w:rPr>
              <w:t>NOVIEMBRE</w:t>
            </w:r>
            <w:r w:rsidRPr="006E6062">
              <w:rPr>
                <w:color w:val="000000" w:themeColor="text1"/>
                <w:sz w:val="16"/>
                <w:szCs w:val="16"/>
              </w:rPr>
              <w:t xml:space="preserve"> 2025.pdf</w:t>
            </w:r>
          </w:p>
        </w:tc>
      </w:tr>
      <w:tr w:rsidRPr="006E6062" w:rsidR="00766C8D" w:rsidTr="09C70FEE" w14:paraId="3E73A790" w14:textId="77777777">
        <w:trPr>
          <w:trHeight w:val="20"/>
        </w:trPr>
        <w:tc>
          <w:tcPr>
            <w:tcW w:w="370" w:type="dxa"/>
            <w:shd w:val="clear" w:color="auto" w:fill="D9E1F3"/>
            <w:tcMar>
              <w:top w:w="15" w:type="dxa"/>
              <w:left w:w="15" w:type="dxa"/>
              <w:bottom w:w="0" w:type="dxa"/>
              <w:right w:w="15" w:type="dxa"/>
            </w:tcMar>
            <w:vAlign w:val="center"/>
            <w:hideMark/>
          </w:tcPr>
          <w:p w:rsidRPr="006E6062" w:rsidR="00766C8D" w:rsidRDefault="00766C8D" w14:paraId="722D0213" w14:textId="77777777">
            <w:pPr>
              <w:jc w:val="center"/>
              <w:rPr>
                <w:b/>
                <w:color w:val="000000"/>
                <w:sz w:val="16"/>
                <w:szCs w:val="16"/>
              </w:rPr>
            </w:pPr>
            <w:r w:rsidRPr="006E6062">
              <w:rPr>
                <w:b/>
                <w:color w:val="000000"/>
                <w:sz w:val="16"/>
                <w:szCs w:val="16"/>
              </w:rPr>
              <w:t>16</w:t>
            </w:r>
          </w:p>
        </w:tc>
        <w:tc>
          <w:tcPr>
            <w:tcW w:w="2598" w:type="dxa"/>
            <w:shd w:val="clear" w:color="auto" w:fill="D9E1F3"/>
            <w:tcMar>
              <w:top w:w="15" w:type="dxa"/>
              <w:left w:w="15" w:type="dxa"/>
              <w:bottom w:w="0" w:type="dxa"/>
              <w:right w:w="15" w:type="dxa"/>
            </w:tcMar>
            <w:vAlign w:val="center"/>
            <w:hideMark/>
          </w:tcPr>
          <w:p w:rsidRPr="006E6062" w:rsidR="00766C8D" w:rsidP="00A40372" w:rsidRDefault="00766C8D" w14:paraId="43B5955A" w14:textId="77777777">
            <w:pPr>
              <w:jc w:val="both"/>
              <w:rPr>
                <w:color w:val="000000"/>
                <w:sz w:val="16"/>
                <w:szCs w:val="16"/>
              </w:rPr>
            </w:pPr>
            <w:r w:rsidRPr="006E6062">
              <w:rPr>
                <w:color w:val="000000"/>
                <w:sz w:val="16"/>
                <w:szCs w:val="16"/>
              </w:rPr>
              <w:t xml:space="preserve">Publicar de forma mensual en la plataforma del Sistema Electrónico de Contratación Pública SECOP II los informes y/o productos </w:t>
            </w:r>
            <w:r w:rsidRPr="006E6062">
              <w:rPr>
                <w:color w:val="000000"/>
                <w:sz w:val="16"/>
                <w:szCs w:val="16"/>
              </w:rPr>
              <w:br/>
            </w:r>
            <w:r w:rsidRPr="006E6062">
              <w:rPr>
                <w:color w:val="000000"/>
                <w:sz w:val="16"/>
                <w:szCs w:val="16"/>
              </w:rPr>
              <w:t>de ejecución contractual, con los soportes, si hubiere lugar a ellos, de acuerdo con lo estipulado en la Ley 1712 de 2014.</w:t>
            </w:r>
          </w:p>
        </w:tc>
        <w:tc>
          <w:tcPr>
            <w:tcW w:w="926" w:type="dxa"/>
            <w:shd w:val="clear" w:color="auto" w:fill="D9E1F3"/>
            <w:tcMar>
              <w:top w:w="15" w:type="dxa"/>
              <w:left w:w="15" w:type="dxa"/>
              <w:bottom w:w="0" w:type="dxa"/>
              <w:right w:w="15" w:type="dxa"/>
            </w:tcMar>
            <w:vAlign w:val="center"/>
            <w:hideMark/>
          </w:tcPr>
          <w:p w:rsidRPr="006E6062" w:rsidR="00766C8D" w:rsidRDefault="00766C8D" w14:paraId="282F80AD" w14:textId="77777777">
            <w:pPr>
              <w:jc w:val="center"/>
              <w:rPr>
                <w:color w:val="000000"/>
                <w:sz w:val="16"/>
                <w:szCs w:val="16"/>
              </w:rPr>
            </w:pPr>
            <w:r w:rsidRPr="006E6062">
              <w:rPr>
                <w:color w:val="000000"/>
                <w:sz w:val="16"/>
                <w:szCs w:val="16"/>
              </w:rPr>
              <w:t>Mensual</w:t>
            </w:r>
          </w:p>
        </w:tc>
        <w:tc>
          <w:tcPr>
            <w:tcW w:w="764" w:type="dxa"/>
            <w:shd w:val="clear" w:color="auto" w:fill="D9E1F3"/>
            <w:tcMar>
              <w:top w:w="15" w:type="dxa"/>
              <w:left w:w="15" w:type="dxa"/>
              <w:bottom w:w="0" w:type="dxa"/>
              <w:right w:w="15" w:type="dxa"/>
            </w:tcMar>
            <w:vAlign w:val="center"/>
            <w:hideMark/>
          </w:tcPr>
          <w:p w:rsidRPr="006E6062" w:rsidR="00766C8D" w:rsidRDefault="00FF0484" w14:paraId="416844AA" w14:textId="163896C4">
            <w:pPr>
              <w:jc w:val="center"/>
              <w:rPr>
                <w:color w:val="000000"/>
                <w:sz w:val="16"/>
                <w:szCs w:val="16"/>
              </w:rPr>
            </w:pPr>
            <w:r w:rsidRPr="006E6062">
              <w:rPr>
                <w:color w:val="000000"/>
                <w:sz w:val="16"/>
                <w:szCs w:val="16"/>
              </w:rPr>
              <w:t>Cumplió</w:t>
            </w:r>
          </w:p>
        </w:tc>
        <w:tc>
          <w:tcPr>
            <w:tcW w:w="2265" w:type="dxa"/>
            <w:shd w:val="clear" w:color="auto" w:fill="D9E1F3"/>
            <w:tcMar>
              <w:top w:w="15" w:type="dxa"/>
              <w:left w:w="15" w:type="dxa"/>
              <w:bottom w:w="0" w:type="dxa"/>
              <w:right w:w="15" w:type="dxa"/>
            </w:tcMar>
            <w:vAlign w:val="center"/>
            <w:hideMark/>
          </w:tcPr>
          <w:p w:rsidRPr="006E6062" w:rsidR="00766C8D" w:rsidP="00A40372" w:rsidRDefault="00DE1214" w14:paraId="581F031A" w14:textId="3AADACA8">
            <w:pPr>
              <w:jc w:val="both"/>
              <w:rPr>
                <w:color w:val="000000"/>
                <w:sz w:val="16"/>
                <w:szCs w:val="16"/>
              </w:rPr>
            </w:pPr>
            <w:r w:rsidRPr="006E6062">
              <w:rPr>
                <w:color w:val="000000"/>
                <w:sz w:val="16"/>
                <w:szCs w:val="16"/>
              </w:rPr>
              <w:t xml:space="preserve">Se genera el cargue en SECOP de los informes mensuales aprobados y del plan de pagos desde el mes de noviembre 2024 al mes de </w:t>
            </w:r>
            <w:r w:rsidRPr="006E6062" w:rsidR="00342F73">
              <w:rPr>
                <w:color w:val="000000"/>
                <w:sz w:val="16"/>
                <w:szCs w:val="16"/>
              </w:rPr>
              <w:t>septiembre</w:t>
            </w:r>
            <w:r w:rsidRPr="006E6062">
              <w:rPr>
                <w:color w:val="000000"/>
                <w:sz w:val="16"/>
                <w:szCs w:val="16"/>
              </w:rPr>
              <w:t xml:space="preserve"> </w:t>
            </w:r>
            <w:r w:rsidRPr="006E6062" w:rsidR="00C54A2D">
              <w:rPr>
                <w:color w:val="000000"/>
                <w:sz w:val="16"/>
                <w:szCs w:val="16"/>
              </w:rPr>
              <w:t>del 2025</w:t>
            </w:r>
            <w:r w:rsidRPr="006E6062">
              <w:rPr>
                <w:color w:val="000000"/>
                <w:sz w:val="16"/>
                <w:szCs w:val="16"/>
              </w:rPr>
              <w:t>.</w:t>
            </w:r>
          </w:p>
        </w:tc>
        <w:tc>
          <w:tcPr>
            <w:tcW w:w="1895" w:type="dxa"/>
            <w:shd w:val="clear" w:color="auto" w:fill="D9E1F3"/>
            <w:tcMar>
              <w:top w:w="15" w:type="dxa"/>
              <w:left w:w="15" w:type="dxa"/>
              <w:bottom w:w="0" w:type="dxa"/>
              <w:right w:w="15" w:type="dxa"/>
            </w:tcMar>
            <w:vAlign w:val="center"/>
            <w:hideMark/>
          </w:tcPr>
          <w:p w:rsidRPr="006E6062" w:rsidR="00E06107" w:rsidP="00E06107" w:rsidRDefault="00766C8D" w14:paraId="05282746" w14:textId="12618D92">
            <w:pPr>
              <w:jc w:val="both"/>
              <w:rPr>
                <w:color w:val="000000" w:themeColor="text1"/>
                <w:sz w:val="16"/>
                <w:szCs w:val="16"/>
              </w:rPr>
            </w:pPr>
            <w:r w:rsidRPr="006E6062">
              <w:rPr>
                <w:color w:val="000000" w:themeColor="text1"/>
                <w:sz w:val="16"/>
                <w:szCs w:val="16"/>
              </w:rPr>
              <w:t> </w:t>
            </w:r>
            <w:r w:rsidRPr="006E6062" w:rsidR="00095F53">
              <w:rPr>
                <w:color w:val="000000" w:themeColor="text1"/>
                <w:sz w:val="16"/>
                <w:szCs w:val="16"/>
              </w:rPr>
              <w:t>01NOV - 30NOV</w:t>
            </w:r>
            <w:r w:rsidRPr="006E6062" w:rsidR="00E06107">
              <w:rPr>
                <w:color w:val="000000" w:themeColor="text1"/>
                <w:sz w:val="16"/>
                <w:szCs w:val="16"/>
              </w:rPr>
              <w:t xml:space="preserve"> / 01 OBLIGACIONES GENERALES/ OBLIGACIÓN 1,7,8,9,10,11,13,14 y 15/</w:t>
            </w:r>
          </w:p>
          <w:p w:rsidRPr="006E6062" w:rsidR="00E06107" w:rsidP="00E06107" w:rsidRDefault="00E06107" w14:paraId="29D41DED" w14:textId="74435BE9">
            <w:pPr>
              <w:jc w:val="both"/>
              <w:rPr>
                <w:color w:val="000000"/>
                <w:sz w:val="16"/>
                <w:szCs w:val="16"/>
              </w:rPr>
            </w:pPr>
            <w:r w:rsidRPr="006E6062">
              <w:rPr>
                <w:color w:val="000000" w:themeColor="text1"/>
                <w:sz w:val="16"/>
                <w:szCs w:val="16"/>
              </w:rPr>
              <w:t xml:space="preserve">Oficio Obli </w:t>
            </w:r>
            <w:r w:rsidRPr="006E6062" w:rsidR="00315B13">
              <w:rPr>
                <w:color w:val="000000" w:themeColor="text1"/>
                <w:sz w:val="16"/>
                <w:szCs w:val="16"/>
              </w:rPr>
              <w:t>NOVIEMBRE</w:t>
            </w:r>
            <w:r w:rsidRPr="006E6062">
              <w:rPr>
                <w:color w:val="000000" w:themeColor="text1"/>
                <w:sz w:val="16"/>
                <w:szCs w:val="16"/>
              </w:rPr>
              <w:t xml:space="preserve"> 2025.pdf </w:t>
            </w:r>
          </w:p>
          <w:p w:rsidRPr="006E6062" w:rsidR="00766C8D" w:rsidP="00E06107" w:rsidRDefault="00095F53" w14:paraId="38C6D204" w14:textId="41A937FC">
            <w:pPr>
              <w:jc w:val="both"/>
              <w:rPr>
                <w:color w:val="000000"/>
                <w:sz w:val="16"/>
                <w:szCs w:val="16"/>
              </w:rPr>
            </w:pPr>
            <w:r w:rsidRPr="006E6062">
              <w:rPr>
                <w:color w:val="000000" w:themeColor="text1"/>
                <w:sz w:val="16"/>
                <w:szCs w:val="16"/>
              </w:rPr>
              <w:t>01NOV - 30NOV</w:t>
            </w:r>
            <w:r w:rsidRPr="006E6062" w:rsidR="0034420B">
              <w:rPr>
                <w:color w:val="000000" w:themeColor="text1"/>
                <w:sz w:val="16"/>
                <w:szCs w:val="16"/>
              </w:rPr>
              <w:t xml:space="preserve"> / 01 OBLIGACIONES GENERALES/ </w:t>
            </w:r>
            <w:r w:rsidRPr="006E6062" w:rsidR="00C8395F">
              <w:rPr>
                <w:color w:val="000000" w:themeColor="text1"/>
                <w:sz w:val="16"/>
                <w:szCs w:val="16"/>
              </w:rPr>
              <w:t xml:space="preserve">OBLIGACIÓN 16/ </w:t>
            </w:r>
            <w:r w:rsidRPr="006E6062" w:rsidR="005D4577">
              <w:rPr>
                <w:color w:val="000000" w:themeColor="text1"/>
                <w:sz w:val="16"/>
                <w:szCs w:val="16"/>
              </w:rPr>
              <w:t>SOPORTE CARGUE SECOP.pdf</w:t>
            </w:r>
          </w:p>
        </w:tc>
      </w:tr>
    </w:tbl>
    <w:p w:rsidR="00766C8D" w:rsidP="00766C8D" w:rsidRDefault="00766C8D" w14:paraId="58D82F35" w14:textId="1EEDC40D">
      <w:pPr>
        <w:pStyle w:val="Descripcin"/>
        <w:jc w:val="center"/>
        <w:rPr>
          <w:color w:val="44546A"/>
        </w:rPr>
      </w:pPr>
      <w:r w:rsidRPr="006E6062">
        <w:t xml:space="preserve"> </w:t>
      </w:r>
      <w:bookmarkStart w:name="_Toc184307523" w:id="55"/>
      <w:bookmarkStart w:name="_Toc215650540" w:id="56"/>
      <w:r w:rsidRPr="006E6062">
        <w:t xml:space="preserve">Tabla </w:t>
      </w:r>
      <w:r w:rsidRPr="006E6062">
        <w:fldChar w:fldCharType="begin"/>
      </w:r>
      <w:r w:rsidRPr="006E6062">
        <w:instrText>SEQ Tabla \* ARABIC</w:instrText>
      </w:r>
      <w:r w:rsidRPr="006E6062">
        <w:fldChar w:fldCharType="separate"/>
      </w:r>
      <w:r w:rsidR="00041DFA">
        <w:rPr>
          <w:noProof/>
        </w:rPr>
        <w:t>5</w:t>
      </w:r>
      <w:r w:rsidRPr="006E6062">
        <w:fldChar w:fldCharType="end"/>
      </w:r>
      <w:r w:rsidRPr="006E6062">
        <w:t xml:space="preserve">. </w:t>
      </w:r>
      <w:r w:rsidRPr="006E6062">
        <w:rPr>
          <w:color w:val="44546A"/>
        </w:rPr>
        <w:t xml:space="preserve">OBLIGACIONES </w:t>
      </w:r>
      <w:bookmarkEnd w:id="55"/>
      <w:r w:rsidRPr="006E6062" w:rsidR="00360F0B">
        <w:rPr>
          <w:color w:val="44546A"/>
        </w:rPr>
        <w:t>GENERALES</w:t>
      </w:r>
      <w:bookmarkEnd w:id="56"/>
    </w:p>
    <w:p w:rsidRPr="006E6062" w:rsidR="007D50F4" w:rsidP="00154641" w:rsidRDefault="7BF2C916" w14:paraId="3183C28E" w14:textId="3A1552AE">
      <w:pPr>
        <w:pStyle w:val="Ttulo3"/>
        <w:numPr>
          <w:ilvl w:val="2"/>
          <w:numId w:val="5"/>
        </w:numPr>
      </w:pPr>
      <w:bookmarkStart w:name="_Toc194682921" w:id="57"/>
      <w:bookmarkStart w:name="_Toc1112649167" w:id="58"/>
      <w:bookmarkStart w:name="_Toc1020491227" w:id="59"/>
      <w:bookmarkStart w:name="_Toc720617375" w:id="60"/>
      <w:bookmarkStart w:name="_Toc1988458339" w:id="61"/>
      <w:bookmarkStart w:name="_Toc216169822" w:id="62"/>
      <w:r w:rsidRPr="006E6062">
        <w:t>OBLIGACIONES ESPECÍFICAS DEL CONTRATISTA</w:t>
      </w:r>
      <w:bookmarkEnd w:id="57"/>
      <w:bookmarkEnd w:id="58"/>
      <w:bookmarkEnd w:id="59"/>
      <w:bookmarkEnd w:id="60"/>
      <w:bookmarkEnd w:id="61"/>
      <w:bookmarkEnd w:id="62"/>
    </w:p>
    <w:p w:rsidRPr="006E6062" w:rsidR="00BD03FA" w:rsidP="00BD03FA" w:rsidRDefault="00747199" w14:paraId="4182F482" w14:textId="3B0250F5">
      <w:pPr>
        <w:pBdr>
          <w:top w:val="nil"/>
          <w:left w:val="nil"/>
          <w:bottom w:val="nil"/>
          <w:right w:val="nil"/>
          <w:between w:val="nil"/>
        </w:pBdr>
        <w:spacing w:before="242" w:after="0" w:line="249" w:lineRule="auto"/>
        <w:ind w:right="3"/>
        <w:jc w:val="both"/>
        <w:rPr>
          <w:rFonts w:eastAsia="Arial"/>
          <w:sz w:val="24"/>
          <w:szCs w:val="24"/>
        </w:rPr>
      </w:pPr>
      <w:r w:rsidRPr="006E6062">
        <w:rPr>
          <w:color w:val="000000"/>
        </w:rPr>
        <w:t xml:space="preserve">A continuación, se relacionan las obligaciones específicas del contratista y como se dio su respectivo cumplimento durante el contrato </w:t>
      </w:r>
      <w:r w:rsidRPr="006E6062" w:rsidR="00846D5B">
        <w:rPr>
          <w:color w:val="000000"/>
        </w:rPr>
        <w:t>SCJ-1809 de 2024</w:t>
      </w:r>
      <w:r w:rsidRPr="006E6062">
        <w:rPr>
          <w:color w:val="000000"/>
        </w:rPr>
        <w:t xml:space="preserve"> con el anexo que soporta la observación descrita</w:t>
      </w:r>
      <w:r w:rsidRPr="006E6062">
        <w:rPr>
          <w:rFonts w:eastAsia="Arial"/>
          <w:color w:val="000000"/>
          <w:sz w:val="24"/>
          <w:szCs w:val="24"/>
        </w:rPr>
        <w:t>.</w:t>
      </w:r>
      <w:r w:rsidRPr="006E6062">
        <w:rPr>
          <w:rFonts w:eastAsia="Arial"/>
          <w:sz w:val="24"/>
          <w:szCs w:val="24"/>
        </w:rPr>
        <w:br/>
      </w:r>
      <w:bookmarkStart w:name="_heading=h.3x8tuzt" w:colFirst="0" w:colLast="0" w:id="63"/>
      <w:bookmarkEnd w:id="63"/>
    </w:p>
    <w:tbl>
      <w:tblPr>
        <w:tblW w:w="8823" w:type="dxa"/>
        <w:tblCellMar>
          <w:left w:w="0" w:type="dxa"/>
          <w:right w:w="0" w:type="dxa"/>
        </w:tblCellMar>
        <w:tblLook w:val="04A0" w:firstRow="1" w:lastRow="0" w:firstColumn="1" w:lastColumn="0" w:noHBand="0" w:noVBand="1"/>
      </w:tblPr>
      <w:tblGrid>
        <w:gridCol w:w="413"/>
        <w:gridCol w:w="2300"/>
        <w:gridCol w:w="1004"/>
        <w:gridCol w:w="807"/>
        <w:gridCol w:w="1984"/>
        <w:gridCol w:w="2315"/>
      </w:tblGrid>
      <w:tr w:rsidRPr="006E6062" w:rsidR="00BD03FA" w:rsidTr="4A47A788" w14:paraId="25020D0D" w14:textId="77777777">
        <w:trPr>
          <w:trHeight w:val="20"/>
          <w:tblHeader/>
        </w:trPr>
        <w:tc>
          <w:tcPr>
            <w:tcW w:w="413" w:type="dxa"/>
            <w:tcBorders>
              <w:top w:val="single" w:color="44B3E1" w:sz="4" w:space="0"/>
              <w:left w:val="single" w:color="4471C4" w:sz="8" w:space="0"/>
              <w:bottom w:val="single" w:color="44B3E1" w:sz="4" w:space="0"/>
              <w:right w:val="nil"/>
            </w:tcBorders>
            <w:shd w:val="clear" w:color="auto" w:fill="4471C4"/>
            <w:tcMar>
              <w:top w:w="15" w:type="dxa"/>
              <w:left w:w="15" w:type="dxa"/>
              <w:bottom w:w="0" w:type="dxa"/>
              <w:right w:w="15" w:type="dxa"/>
            </w:tcMar>
            <w:vAlign w:val="center"/>
            <w:hideMark/>
          </w:tcPr>
          <w:p w:rsidRPr="006E6062" w:rsidR="00BD03FA" w:rsidRDefault="00BD03FA" w14:paraId="2B82F24B" w14:textId="77777777">
            <w:pPr>
              <w:jc w:val="center"/>
              <w:rPr>
                <w:b/>
                <w:bCs/>
                <w:color w:val="FFFFFF"/>
                <w:sz w:val="16"/>
                <w:szCs w:val="16"/>
              </w:rPr>
            </w:pPr>
            <w:r w:rsidRPr="006E6062">
              <w:rPr>
                <w:b/>
                <w:bCs/>
                <w:color w:val="FFFFFF"/>
                <w:sz w:val="16"/>
                <w:szCs w:val="16"/>
              </w:rPr>
              <w:t>ÍTEM</w:t>
            </w:r>
          </w:p>
        </w:tc>
        <w:tc>
          <w:tcPr>
            <w:tcW w:w="2309" w:type="dxa"/>
            <w:tcBorders>
              <w:top w:val="single" w:color="44B3E1" w:sz="4" w:space="0"/>
              <w:left w:val="nil"/>
              <w:bottom w:val="single" w:color="44B3E1" w:sz="4" w:space="0"/>
              <w:right w:val="nil"/>
            </w:tcBorders>
            <w:shd w:val="clear" w:color="auto" w:fill="4471C4"/>
            <w:tcMar>
              <w:top w:w="15" w:type="dxa"/>
              <w:left w:w="15" w:type="dxa"/>
              <w:bottom w:w="0" w:type="dxa"/>
              <w:right w:w="15" w:type="dxa"/>
            </w:tcMar>
            <w:vAlign w:val="center"/>
            <w:hideMark/>
          </w:tcPr>
          <w:p w:rsidRPr="006E6062" w:rsidR="00BD03FA" w:rsidP="00245C46" w:rsidRDefault="00BD03FA" w14:paraId="5995FD56" w14:textId="77777777">
            <w:pPr>
              <w:jc w:val="center"/>
              <w:rPr>
                <w:b/>
                <w:bCs/>
                <w:color w:val="FFFFFF"/>
                <w:sz w:val="16"/>
                <w:szCs w:val="16"/>
              </w:rPr>
            </w:pPr>
            <w:r w:rsidRPr="006E6062">
              <w:rPr>
                <w:b/>
                <w:bCs/>
                <w:color w:val="FFFFFF"/>
                <w:sz w:val="16"/>
                <w:szCs w:val="16"/>
              </w:rPr>
              <w:t>OBLIGACIÓN</w:t>
            </w:r>
          </w:p>
        </w:tc>
        <w:tc>
          <w:tcPr>
            <w:tcW w:w="990" w:type="dxa"/>
            <w:tcBorders>
              <w:top w:val="single" w:color="44B3E1" w:sz="4" w:space="0"/>
              <w:left w:val="nil"/>
              <w:bottom w:val="single" w:color="44B3E1" w:sz="4" w:space="0"/>
              <w:right w:val="nil"/>
            </w:tcBorders>
            <w:shd w:val="clear" w:color="auto" w:fill="4471C4"/>
            <w:tcMar>
              <w:top w:w="15" w:type="dxa"/>
              <w:left w:w="15" w:type="dxa"/>
              <w:bottom w:w="0" w:type="dxa"/>
              <w:right w:w="15" w:type="dxa"/>
            </w:tcMar>
            <w:vAlign w:val="center"/>
            <w:hideMark/>
          </w:tcPr>
          <w:p w:rsidRPr="006E6062" w:rsidR="00BD03FA" w:rsidRDefault="00BD03FA" w14:paraId="6A24C121" w14:textId="77777777">
            <w:pPr>
              <w:jc w:val="center"/>
              <w:rPr>
                <w:b/>
                <w:bCs/>
                <w:color w:val="FFFFFF"/>
                <w:sz w:val="16"/>
                <w:szCs w:val="16"/>
              </w:rPr>
            </w:pPr>
            <w:r w:rsidRPr="006E6062">
              <w:rPr>
                <w:b/>
                <w:bCs/>
                <w:color w:val="FFFFFF"/>
                <w:sz w:val="16"/>
                <w:szCs w:val="16"/>
              </w:rPr>
              <w:t>PERIODICIDAD</w:t>
            </w:r>
          </w:p>
        </w:tc>
        <w:tc>
          <w:tcPr>
            <w:tcW w:w="808" w:type="dxa"/>
            <w:tcBorders>
              <w:top w:val="single" w:color="44B3E1" w:sz="4" w:space="0"/>
              <w:left w:val="nil"/>
              <w:bottom w:val="single" w:color="44B3E1" w:sz="4" w:space="0"/>
              <w:right w:val="nil"/>
            </w:tcBorders>
            <w:shd w:val="clear" w:color="auto" w:fill="4471C4"/>
            <w:tcMar>
              <w:top w:w="15" w:type="dxa"/>
              <w:left w:w="15" w:type="dxa"/>
              <w:bottom w:w="0" w:type="dxa"/>
              <w:right w:w="15" w:type="dxa"/>
            </w:tcMar>
            <w:vAlign w:val="center"/>
            <w:hideMark/>
          </w:tcPr>
          <w:p w:rsidRPr="006E6062" w:rsidR="00BD03FA" w:rsidRDefault="00BD03FA" w14:paraId="1F11F69E" w14:textId="77777777">
            <w:pPr>
              <w:jc w:val="center"/>
              <w:rPr>
                <w:b/>
                <w:bCs/>
                <w:color w:val="FFFFFF"/>
                <w:sz w:val="16"/>
                <w:szCs w:val="16"/>
              </w:rPr>
            </w:pPr>
            <w:r w:rsidRPr="006E6062">
              <w:rPr>
                <w:b/>
                <w:bCs/>
                <w:color w:val="FFFFFF"/>
                <w:sz w:val="16"/>
                <w:szCs w:val="16"/>
              </w:rPr>
              <w:t>CUMPLIÓ/ NO CUMPLIÓ</w:t>
            </w:r>
          </w:p>
        </w:tc>
        <w:tc>
          <w:tcPr>
            <w:tcW w:w="1988" w:type="dxa"/>
            <w:tcBorders>
              <w:top w:val="single" w:color="44B3E1" w:sz="4" w:space="0"/>
              <w:left w:val="nil"/>
              <w:bottom w:val="single" w:color="44B3E1" w:sz="4" w:space="0"/>
              <w:right w:val="nil"/>
            </w:tcBorders>
            <w:shd w:val="clear" w:color="auto" w:fill="4471C4"/>
            <w:tcMar>
              <w:top w:w="15" w:type="dxa"/>
              <w:left w:w="15" w:type="dxa"/>
              <w:bottom w:w="0" w:type="dxa"/>
              <w:right w:w="15" w:type="dxa"/>
            </w:tcMar>
            <w:vAlign w:val="center"/>
            <w:hideMark/>
          </w:tcPr>
          <w:p w:rsidRPr="006E6062" w:rsidR="00BD03FA" w:rsidP="00245C46" w:rsidRDefault="00BD03FA" w14:paraId="0F2EC6E5" w14:textId="77777777">
            <w:pPr>
              <w:jc w:val="center"/>
              <w:rPr>
                <w:b/>
                <w:bCs/>
                <w:color w:val="FFFFFF"/>
                <w:sz w:val="16"/>
                <w:szCs w:val="16"/>
              </w:rPr>
            </w:pPr>
            <w:r w:rsidRPr="006E6062">
              <w:rPr>
                <w:b/>
                <w:bCs/>
                <w:color w:val="FFFFFF"/>
                <w:sz w:val="16"/>
                <w:szCs w:val="16"/>
              </w:rPr>
              <w:t>OBSERVACIONES</w:t>
            </w:r>
          </w:p>
        </w:tc>
        <w:tc>
          <w:tcPr>
            <w:tcW w:w="2315" w:type="dxa"/>
            <w:tcBorders>
              <w:top w:val="single" w:color="44B3E1" w:sz="4" w:space="0"/>
              <w:left w:val="nil"/>
              <w:bottom w:val="single" w:color="44B3E1" w:sz="4" w:space="0"/>
              <w:right w:val="single" w:color="44B3E1" w:sz="4" w:space="0"/>
            </w:tcBorders>
            <w:shd w:val="clear" w:color="auto" w:fill="4471C4"/>
            <w:tcMar>
              <w:top w:w="15" w:type="dxa"/>
              <w:left w:w="15" w:type="dxa"/>
              <w:bottom w:w="0" w:type="dxa"/>
              <w:right w:w="15" w:type="dxa"/>
            </w:tcMar>
            <w:vAlign w:val="center"/>
            <w:hideMark/>
          </w:tcPr>
          <w:p w:rsidRPr="006E6062" w:rsidR="00BD03FA" w:rsidP="00245C46" w:rsidRDefault="00BD03FA" w14:paraId="1090FB36" w14:textId="77777777">
            <w:pPr>
              <w:jc w:val="center"/>
              <w:rPr>
                <w:b/>
                <w:bCs/>
                <w:color w:val="FFFFFF"/>
                <w:sz w:val="16"/>
                <w:szCs w:val="16"/>
              </w:rPr>
            </w:pPr>
            <w:r w:rsidRPr="006E6062">
              <w:rPr>
                <w:b/>
                <w:bCs/>
                <w:color w:val="FFFFFF"/>
                <w:sz w:val="16"/>
                <w:szCs w:val="16"/>
              </w:rPr>
              <w:t>ANEXO</w:t>
            </w:r>
          </w:p>
        </w:tc>
      </w:tr>
      <w:tr w:rsidRPr="006E6062" w:rsidR="00BD03FA" w:rsidTr="4A47A788" w14:paraId="11C4FEEC" w14:textId="77777777">
        <w:trPr>
          <w:trHeight w:val="20"/>
        </w:trPr>
        <w:tc>
          <w:tcPr>
            <w:tcW w:w="413" w:type="dxa"/>
            <w:tcBorders>
              <w:top w:val="single" w:color="44B3E1" w:sz="4" w:space="0"/>
              <w:left w:val="single" w:color="44B3E1" w:sz="4" w:space="0"/>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BD03FA" w:rsidRDefault="00BD03FA" w14:paraId="5ABB7BAB" w14:textId="77777777">
            <w:pPr>
              <w:jc w:val="center"/>
              <w:rPr>
                <w:b/>
                <w:bCs/>
                <w:color w:val="000000"/>
                <w:sz w:val="16"/>
                <w:szCs w:val="16"/>
              </w:rPr>
            </w:pPr>
            <w:r w:rsidRPr="006E6062">
              <w:rPr>
                <w:b/>
                <w:bCs/>
                <w:color w:val="000000"/>
                <w:sz w:val="16"/>
                <w:szCs w:val="16"/>
              </w:rPr>
              <w:t>1</w:t>
            </w:r>
          </w:p>
        </w:tc>
        <w:tc>
          <w:tcPr>
            <w:tcW w:w="2309"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BD03FA" w:rsidP="00245C46" w:rsidRDefault="00BD03FA" w14:paraId="6584480E" w14:textId="77777777">
            <w:pPr>
              <w:jc w:val="both"/>
              <w:rPr>
                <w:color w:val="000000"/>
                <w:sz w:val="16"/>
                <w:szCs w:val="16"/>
              </w:rPr>
            </w:pPr>
            <w:r w:rsidRPr="006E6062">
              <w:rPr>
                <w:color w:val="000000"/>
                <w:sz w:val="16"/>
                <w:szCs w:val="16"/>
              </w:rPr>
              <w:t xml:space="preserve">Ejecutar el contrato en tiempo, costos, alcance, gestión de riesgos y calidad, de acuerdo con la propuesta y oferta presentada, </w:t>
            </w:r>
            <w:r w:rsidRPr="006E6062">
              <w:rPr>
                <w:color w:val="000000"/>
                <w:sz w:val="16"/>
                <w:szCs w:val="16"/>
              </w:rPr>
              <w:br/>
            </w:r>
            <w:r w:rsidRPr="006E6062">
              <w:rPr>
                <w:color w:val="000000"/>
                <w:sz w:val="16"/>
                <w:szCs w:val="16"/>
              </w:rPr>
              <w:t xml:space="preserve">incluyendo las actividades de valor agregado (anexo 5), así como con las especificaciones técnicas descritas en los anexos que hacen </w:t>
            </w:r>
            <w:r w:rsidRPr="006E6062">
              <w:rPr>
                <w:color w:val="000000"/>
                <w:sz w:val="16"/>
                <w:szCs w:val="16"/>
              </w:rPr>
              <w:br/>
            </w:r>
            <w:r w:rsidRPr="006E6062">
              <w:rPr>
                <w:color w:val="000000"/>
                <w:sz w:val="16"/>
                <w:szCs w:val="16"/>
              </w:rPr>
              <w:t>parte integral del contrato.</w:t>
            </w:r>
          </w:p>
        </w:tc>
        <w:tc>
          <w:tcPr>
            <w:tcW w:w="990"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BD03FA" w:rsidRDefault="00BD03FA" w14:paraId="1ECD215F" w14:textId="77777777">
            <w:pPr>
              <w:jc w:val="center"/>
              <w:rPr>
                <w:color w:val="000000"/>
                <w:sz w:val="16"/>
                <w:szCs w:val="16"/>
              </w:rPr>
            </w:pPr>
            <w:r w:rsidRPr="006E6062">
              <w:rPr>
                <w:color w:val="000000"/>
                <w:sz w:val="16"/>
                <w:szCs w:val="16"/>
              </w:rPr>
              <w:t>PERMANENTE</w:t>
            </w:r>
          </w:p>
        </w:tc>
        <w:tc>
          <w:tcPr>
            <w:tcW w:w="80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BD03FA" w:rsidRDefault="008B481C" w14:paraId="3E85FCA6" w14:textId="12D04187">
            <w:pPr>
              <w:jc w:val="center"/>
              <w:rPr>
                <w:color w:val="000000"/>
                <w:sz w:val="16"/>
                <w:szCs w:val="16"/>
              </w:rPr>
            </w:pPr>
            <w:r w:rsidRPr="006E6062">
              <w:rPr>
                <w:color w:val="000000"/>
                <w:sz w:val="16"/>
                <w:szCs w:val="16"/>
              </w:rPr>
              <w:t>Cumplió</w:t>
            </w:r>
          </w:p>
        </w:tc>
        <w:tc>
          <w:tcPr>
            <w:tcW w:w="198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BD03FA" w:rsidP="00245C46" w:rsidRDefault="00B22E02" w14:paraId="353A3C8E" w14:textId="6DBFFD9E">
            <w:pPr>
              <w:jc w:val="both"/>
              <w:rPr>
                <w:color w:val="000000"/>
                <w:sz w:val="16"/>
                <w:szCs w:val="16"/>
              </w:rPr>
            </w:pPr>
            <w:r w:rsidRPr="006E6062">
              <w:rPr>
                <w:color w:val="000000" w:themeColor="text1"/>
                <w:sz w:val="16"/>
                <w:szCs w:val="16"/>
              </w:rPr>
              <w:t>Se da cumplimiento con el presente informe y sus anexos.</w:t>
            </w:r>
          </w:p>
        </w:tc>
        <w:tc>
          <w:tcPr>
            <w:tcW w:w="2315"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703ADB" w:rsidP="00245C46" w:rsidRDefault="00095F53" w14:paraId="50906542" w14:textId="0374E8F4">
            <w:pPr>
              <w:jc w:val="both"/>
              <w:rPr>
                <w:color w:val="000000" w:themeColor="text1"/>
                <w:sz w:val="16"/>
                <w:szCs w:val="16"/>
              </w:rPr>
            </w:pPr>
            <w:r w:rsidRPr="006E6062">
              <w:rPr>
                <w:color w:val="000000" w:themeColor="text1"/>
                <w:sz w:val="16"/>
                <w:szCs w:val="16"/>
              </w:rPr>
              <w:t>01NOV - 30NOV</w:t>
            </w:r>
            <w:r w:rsidRPr="006E6062" w:rsidR="00BD597B">
              <w:rPr>
                <w:color w:val="000000" w:themeColor="text1"/>
                <w:sz w:val="16"/>
                <w:szCs w:val="16"/>
              </w:rPr>
              <w:t xml:space="preserve"> </w:t>
            </w:r>
            <w:r w:rsidRPr="006E6062" w:rsidR="00B22E02">
              <w:rPr>
                <w:color w:val="000000" w:themeColor="text1"/>
                <w:sz w:val="16"/>
                <w:szCs w:val="16"/>
              </w:rPr>
              <w:t xml:space="preserve">/ </w:t>
            </w:r>
            <w:r w:rsidRPr="006E6062" w:rsidR="007C694C">
              <w:rPr>
                <w:color w:val="000000" w:themeColor="text1"/>
                <w:sz w:val="16"/>
                <w:szCs w:val="16"/>
              </w:rPr>
              <w:t xml:space="preserve">02 </w:t>
            </w:r>
            <w:r w:rsidRPr="006E6062" w:rsidR="00703ADB">
              <w:rPr>
                <w:color w:val="000000" w:themeColor="text1"/>
                <w:sz w:val="16"/>
                <w:szCs w:val="16"/>
              </w:rPr>
              <w:t>OBLIGACIONES ESPECIFICAS</w:t>
            </w:r>
            <w:r w:rsidRPr="006E6062" w:rsidR="00B22E02">
              <w:rPr>
                <w:color w:val="000000" w:themeColor="text1"/>
                <w:sz w:val="16"/>
                <w:szCs w:val="16"/>
              </w:rPr>
              <w:t xml:space="preserve"> / </w:t>
            </w:r>
            <w:r w:rsidRPr="006E6062" w:rsidR="0032184D">
              <w:rPr>
                <w:color w:val="000000" w:themeColor="text1"/>
                <w:sz w:val="16"/>
                <w:szCs w:val="16"/>
              </w:rPr>
              <w:t>OBLIGACIÓN</w:t>
            </w:r>
            <w:r w:rsidRPr="006E6062" w:rsidR="00703ADB">
              <w:rPr>
                <w:color w:val="000000" w:themeColor="text1"/>
                <w:sz w:val="16"/>
                <w:szCs w:val="16"/>
              </w:rPr>
              <w:t xml:space="preserve"> 1,9,10,14,15,21,25,28,31,37,39,41 </w:t>
            </w:r>
          </w:p>
          <w:p w:rsidRPr="006E6062" w:rsidR="00B22E02" w:rsidP="00245C46" w:rsidRDefault="00B22E02" w14:paraId="14DF4CCD" w14:textId="00010FFB">
            <w:pPr>
              <w:jc w:val="both"/>
              <w:rPr>
                <w:color w:val="000000" w:themeColor="text1"/>
                <w:sz w:val="16"/>
                <w:szCs w:val="16"/>
              </w:rPr>
            </w:pPr>
            <w:r w:rsidRPr="006E6062">
              <w:rPr>
                <w:color w:val="000000" w:themeColor="text1"/>
                <w:sz w:val="16"/>
                <w:szCs w:val="16"/>
              </w:rPr>
              <w:t xml:space="preserve">INFORME MENSUAL </w:t>
            </w:r>
            <w:r w:rsidRPr="006E6062" w:rsidR="00315B13">
              <w:rPr>
                <w:color w:val="000000" w:themeColor="text1"/>
                <w:sz w:val="16"/>
                <w:szCs w:val="16"/>
              </w:rPr>
              <w:t>NOVIEMBRE</w:t>
            </w:r>
            <w:r w:rsidRPr="006E6062" w:rsidR="00EB6A0D">
              <w:rPr>
                <w:color w:val="000000" w:themeColor="text1"/>
                <w:sz w:val="16"/>
                <w:szCs w:val="16"/>
              </w:rPr>
              <w:t xml:space="preserve"> 2025</w:t>
            </w:r>
            <w:r w:rsidRPr="006E6062">
              <w:rPr>
                <w:color w:val="000000" w:themeColor="text1"/>
                <w:sz w:val="16"/>
                <w:szCs w:val="16"/>
              </w:rPr>
              <w:t>.PDF</w:t>
            </w:r>
          </w:p>
          <w:p w:rsidRPr="006E6062" w:rsidR="00BD03FA" w:rsidP="00245C46" w:rsidRDefault="00B22E02" w14:paraId="1631DBAB" w14:textId="594F2C12">
            <w:pPr>
              <w:jc w:val="both"/>
              <w:rPr>
                <w:color w:val="000000"/>
                <w:sz w:val="16"/>
                <w:szCs w:val="16"/>
              </w:rPr>
            </w:pPr>
            <w:r w:rsidRPr="006E6062">
              <w:rPr>
                <w:color w:val="000000"/>
                <w:sz w:val="16"/>
                <w:szCs w:val="16"/>
              </w:rPr>
              <w:t xml:space="preserve">CAPITULO 11 VALORES </w:t>
            </w:r>
            <w:r w:rsidRPr="006E6062" w:rsidR="00EC2819">
              <w:rPr>
                <w:color w:val="000000"/>
                <w:sz w:val="16"/>
                <w:szCs w:val="16"/>
              </w:rPr>
              <w:t>PÚBLICOS</w:t>
            </w:r>
          </w:p>
        </w:tc>
      </w:tr>
      <w:tr w:rsidRPr="006E6062" w:rsidR="00BD03FA" w:rsidTr="4A47A788" w14:paraId="33A94FE4" w14:textId="77777777">
        <w:trPr>
          <w:trHeight w:val="20"/>
        </w:trPr>
        <w:tc>
          <w:tcPr>
            <w:tcW w:w="413" w:type="dxa"/>
            <w:tcBorders>
              <w:top w:val="single" w:color="44B3E1" w:sz="4" w:space="0"/>
              <w:left w:val="single" w:color="44B3E1" w:sz="4" w:space="0"/>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BD03FA" w:rsidRDefault="00BD03FA" w14:paraId="4D74685E" w14:textId="77777777">
            <w:pPr>
              <w:jc w:val="center"/>
              <w:rPr>
                <w:b/>
                <w:bCs/>
                <w:color w:val="000000"/>
                <w:sz w:val="16"/>
                <w:szCs w:val="16"/>
              </w:rPr>
            </w:pPr>
            <w:r w:rsidRPr="006E6062">
              <w:rPr>
                <w:b/>
                <w:bCs/>
                <w:color w:val="000000"/>
                <w:sz w:val="16"/>
                <w:szCs w:val="16"/>
              </w:rPr>
              <w:t>2</w:t>
            </w:r>
          </w:p>
        </w:tc>
        <w:tc>
          <w:tcPr>
            <w:tcW w:w="2309"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BD03FA" w:rsidP="00245C46" w:rsidRDefault="00BD03FA" w14:paraId="05D4C6AD" w14:textId="77777777">
            <w:pPr>
              <w:jc w:val="both"/>
              <w:rPr>
                <w:color w:val="000000"/>
                <w:sz w:val="16"/>
                <w:szCs w:val="16"/>
              </w:rPr>
            </w:pPr>
            <w:r w:rsidRPr="006E6062">
              <w:rPr>
                <w:color w:val="000000"/>
                <w:sz w:val="16"/>
                <w:szCs w:val="16"/>
              </w:rPr>
              <w:t>Disponer del personal mínimo requerido desde el momento de inicio del contrato para realizar el empalme de actividades del contrato anterior y garantizar el correcto recibo y ejecución del objeto contractual.</w:t>
            </w:r>
          </w:p>
        </w:tc>
        <w:tc>
          <w:tcPr>
            <w:tcW w:w="990"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BD03FA" w:rsidRDefault="00BD03FA" w14:paraId="4ED69D3C" w14:textId="77777777">
            <w:pPr>
              <w:jc w:val="center"/>
              <w:rPr>
                <w:color w:val="000000"/>
                <w:sz w:val="16"/>
                <w:szCs w:val="16"/>
              </w:rPr>
            </w:pPr>
            <w:r w:rsidRPr="006E6062">
              <w:rPr>
                <w:color w:val="000000"/>
                <w:sz w:val="16"/>
                <w:szCs w:val="16"/>
              </w:rPr>
              <w:t>PERMANENTE</w:t>
            </w:r>
          </w:p>
        </w:tc>
        <w:tc>
          <w:tcPr>
            <w:tcW w:w="80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BD03FA" w:rsidRDefault="00BD03FA" w14:paraId="1A5ADE17" w14:textId="77777777">
            <w:pPr>
              <w:jc w:val="center"/>
              <w:rPr>
                <w:color w:val="000000"/>
                <w:sz w:val="16"/>
                <w:szCs w:val="16"/>
              </w:rPr>
            </w:pPr>
            <w:r w:rsidRPr="006E6062">
              <w:rPr>
                <w:color w:val="000000"/>
                <w:sz w:val="16"/>
                <w:szCs w:val="16"/>
              </w:rPr>
              <w:t>Cumplió</w:t>
            </w:r>
          </w:p>
        </w:tc>
        <w:tc>
          <w:tcPr>
            <w:tcW w:w="198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BD03FA" w:rsidP="00245C46" w:rsidRDefault="00BD03FA" w14:paraId="2B06E349" w14:textId="027D6817">
            <w:pPr>
              <w:jc w:val="both"/>
              <w:rPr>
                <w:color w:val="000000"/>
                <w:sz w:val="16"/>
                <w:szCs w:val="16"/>
              </w:rPr>
            </w:pPr>
            <w:r w:rsidRPr="006E6062">
              <w:rPr>
                <w:color w:val="000000"/>
                <w:sz w:val="16"/>
                <w:szCs w:val="16"/>
              </w:rPr>
              <w:t>Se presentaron las hojas de vida del personal mínimo requerido</w:t>
            </w:r>
            <w:r w:rsidRPr="006E6062" w:rsidR="00E5190B">
              <w:rPr>
                <w:color w:val="000000"/>
                <w:sz w:val="16"/>
                <w:szCs w:val="16"/>
              </w:rPr>
              <w:t xml:space="preserve"> </w:t>
            </w:r>
            <w:r w:rsidRPr="006E6062" w:rsidR="009155D2">
              <w:rPr>
                <w:color w:val="000000"/>
                <w:sz w:val="16"/>
                <w:szCs w:val="16"/>
              </w:rPr>
              <w:t xml:space="preserve">quienes </w:t>
            </w:r>
            <w:r w:rsidRPr="006E6062" w:rsidR="00E5190B">
              <w:rPr>
                <w:color w:val="000000"/>
                <w:sz w:val="16"/>
                <w:szCs w:val="16"/>
              </w:rPr>
              <w:t>se mantuv</w:t>
            </w:r>
            <w:r w:rsidRPr="006E6062" w:rsidR="009155D2">
              <w:rPr>
                <w:color w:val="000000"/>
                <w:sz w:val="16"/>
                <w:szCs w:val="16"/>
              </w:rPr>
              <w:t>ieron</w:t>
            </w:r>
            <w:r w:rsidRPr="006E6062" w:rsidR="00E5190B">
              <w:rPr>
                <w:color w:val="000000"/>
                <w:sz w:val="16"/>
                <w:szCs w:val="16"/>
              </w:rPr>
              <w:t xml:space="preserve"> durante el periodo</w:t>
            </w:r>
            <w:r w:rsidRPr="006E6062" w:rsidR="009155D2">
              <w:rPr>
                <w:color w:val="000000"/>
                <w:sz w:val="16"/>
                <w:szCs w:val="16"/>
              </w:rPr>
              <w:t xml:space="preserve"> del presente informe.</w:t>
            </w:r>
          </w:p>
        </w:tc>
        <w:tc>
          <w:tcPr>
            <w:tcW w:w="2315"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703ADB" w:rsidP="048FF092" w:rsidRDefault="00095F53" w14:paraId="05D095D3" w14:textId="6888FEEF">
            <w:pPr>
              <w:jc w:val="both"/>
              <w:rPr>
                <w:color w:val="000000" w:themeColor="text1"/>
              </w:rPr>
            </w:pPr>
            <w:r w:rsidRPr="006E6062">
              <w:rPr>
                <w:color w:val="000000" w:themeColor="text1"/>
                <w:sz w:val="16"/>
                <w:szCs w:val="16"/>
              </w:rPr>
              <w:t>01NOV - 30NOV</w:t>
            </w:r>
            <w:r w:rsidRPr="006E6062" w:rsidR="00BD597B">
              <w:rPr>
                <w:color w:val="000000" w:themeColor="text1"/>
                <w:sz w:val="16"/>
                <w:szCs w:val="16"/>
              </w:rPr>
              <w:t xml:space="preserve"> </w:t>
            </w:r>
            <w:r w:rsidRPr="006E6062" w:rsidR="00744DBB">
              <w:rPr>
                <w:color w:val="000000" w:themeColor="text1"/>
                <w:sz w:val="16"/>
                <w:szCs w:val="16"/>
              </w:rPr>
              <w:t>/ 0</w:t>
            </w:r>
            <w:r w:rsidRPr="006E6062" w:rsidR="007C694C">
              <w:rPr>
                <w:color w:val="000000" w:themeColor="text1"/>
                <w:sz w:val="16"/>
                <w:szCs w:val="16"/>
              </w:rPr>
              <w:t>2</w:t>
            </w:r>
            <w:r w:rsidRPr="006E6062" w:rsidR="00744DBB">
              <w:rPr>
                <w:color w:val="000000" w:themeColor="text1"/>
                <w:sz w:val="16"/>
                <w:szCs w:val="16"/>
              </w:rPr>
              <w:t xml:space="preserve"> </w:t>
            </w:r>
            <w:r w:rsidRPr="006E6062" w:rsidR="4984F8F9">
              <w:rPr>
                <w:color w:val="000000" w:themeColor="text1"/>
                <w:sz w:val="16"/>
                <w:szCs w:val="16"/>
              </w:rPr>
              <w:t>OBLIGACIONES</w:t>
            </w:r>
            <w:r w:rsidRPr="006E6062" w:rsidR="2E893621">
              <w:rPr>
                <w:color w:val="000000" w:themeColor="text1"/>
                <w:sz w:val="16"/>
                <w:szCs w:val="16"/>
              </w:rPr>
              <w:t xml:space="preserve"> ESPECIFICAS / </w:t>
            </w:r>
            <w:r w:rsidRPr="006E6062" w:rsidR="0032184D">
              <w:rPr>
                <w:color w:val="000000" w:themeColor="text1"/>
                <w:sz w:val="16"/>
                <w:szCs w:val="16"/>
              </w:rPr>
              <w:t>OBLIGACIÓN</w:t>
            </w:r>
            <w:r w:rsidRPr="006E6062" w:rsidR="2E893621">
              <w:rPr>
                <w:color w:val="000000" w:themeColor="text1"/>
                <w:sz w:val="16"/>
                <w:szCs w:val="16"/>
              </w:rPr>
              <w:t xml:space="preserve"> 2,24,35/PERSONAL </w:t>
            </w:r>
          </w:p>
          <w:p w:rsidRPr="006E6062" w:rsidR="00BD03FA" w:rsidP="00245C46" w:rsidRDefault="00BD03FA" w14:paraId="424A3392" w14:textId="4A6AFF4A">
            <w:pPr>
              <w:jc w:val="both"/>
              <w:rPr>
                <w:color w:val="000000"/>
                <w:sz w:val="16"/>
                <w:szCs w:val="16"/>
              </w:rPr>
            </w:pPr>
          </w:p>
        </w:tc>
      </w:tr>
      <w:tr w:rsidRPr="006E6062" w:rsidR="00BD03FA" w:rsidTr="4A47A788" w14:paraId="1F4EFAEB" w14:textId="77777777">
        <w:trPr>
          <w:trHeight w:val="20"/>
        </w:trPr>
        <w:tc>
          <w:tcPr>
            <w:tcW w:w="413" w:type="dxa"/>
            <w:tcBorders>
              <w:top w:val="single" w:color="44B3E1" w:sz="4" w:space="0"/>
              <w:left w:val="single" w:color="44B3E1" w:sz="4" w:space="0"/>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BD03FA" w:rsidRDefault="00BD03FA" w14:paraId="016AAE3B" w14:textId="77777777">
            <w:pPr>
              <w:jc w:val="center"/>
              <w:rPr>
                <w:b/>
                <w:bCs/>
                <w:color w:val="000000"/>
                <w:sz w:val="16"/>
                <w:szCs w:val="16"/>
              </w:rPr>
            </w:pPr>
            <w:r w:rsidRPr="006E6062">
              <w:rPr>
                <w:b/>
                <w:bCs/>
                <w:color w:val="000000"/>
                <w:sz w:val="16"/>
                <w:szCs w:val="16"/>
              </w:rPr>
              <w:t>3</w:t>
            </w:r>
          </w:p>
        </w:tc>
        <w:tc>
          <w:tcPr>
            <w:tcW w:w="2309" w:type="dxa"/>
            <w:tcBorders>
              <w:top w:val="single" w:color="44B3E1" w:sz="4" w:space="0"/>
              <w:left w:val="nil"/>
              <w:bottom w:val="single" w:color="44B3E1" w:sz="4"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BD03FA" w:rsidP="00245C46" w:rsidRDefault="00BD03FA" w14:paraId="74AABD16" w14:textId="77777777">
            <w:pPr>
              <w:jc w:val="both"/>
              <w:rPr>
                <w:color w:val="000000"/>
                <w:sz w:val="16"/>
                <w:szCs w:val="16"/>
              </w:rPr>
            </w:pPr>
            <w:r w:rsidRPr="006E6062">
              <w:rPr>
                <w:color w:val="000000"/>
                <w:sz w:val="16"/>
                <w:szCs w:val="16"/>
              </w:rPr>
              <w:t>Cumplir con los Acuerdos de Niveles de Servicio (Anexo 6).</w:t>
            </w:r>
          </w:p>
        </w:tc>
        <w:tc>
          <w:tcPr>
            <w:tcW w:w="990"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BD03FA" w:rsidRDefault="00BD03FA" w14:paraId="5524E2EA" w14:textId="77777777">
            <w:pPr>
              <w:jc w:val="center"/>
              <w:rPr>
                <w:color w:val="000000"/>
                <w:sz w:val="16"/>
                <w:szCs w:val="16"/>
              </w:rPr>
            </w:pPr>
            <w:r w:rsidRPr="006E6062">
              <w:rPr>
                <w:color w:val="000000"/>
                <w:sz w:val="16"/>
                <w:szCs w:val="16"/>
              </w:rPr>
              <w:t>PERMANENTE</w:t>
            </w:r>
          </w:p>
        </w:tc>
        <w:tc>
          <w:tcPr>
            <w:tcW w:w="80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BD03FA" w:rsidRDefault="002E58A0" w14:paraId="0321FC02" w14:textId="54D73623">
            <w:pPr>
              <w:jc w:val="center"/>
              <w:rPr>
                <w:color w:val="000000"/>
                <w:sz w:val="16"/>
                <w:szCs w:val="16"/>
              </w:rPr>
            </w:pPr>
            <w:r w:rsidRPr="006E6062">
              <w:rPr>
                <w:color w:val="000000"/>
                <w:sz w:val="16"/>
                <w:szCs w:val="16"/>
              </w:rPr>
              <w:t>Cumplió</w:t>
            </w:r>
          </w:p>
        </w:tc>
        <w:tc>
          <w:tcPr>
            <w:tcW w:w="198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BD03FA" w:rsidP="00245C46" w:rsidRDefault="002E58A0" w14:paraId="49CD99C4" w14:textId="10475AE3">
            <w:pPr>
              <w:jc w:val="both"/>
              <w:rPr>
                <w:color w:val="000000"/>
                <w:sz w:val="16"/>
                <w:szCs w:val="16"/>
              </w:rPr>
            </w:pPr>
            <w:r w:rsidRPr="006E6062">
              <w:rPr>
                <w:color w:val="000000"/>
                <w:sz w:val="16"/>
                <w:szCs w:val="16"/>
              </w:rPr>
              <w:t xml:space="preserve">Se </w:t>
            </w:r>
            <w:r w:rsidRPr="006E6062" w:rsidR="00842EC7">
              <w:rPr>
                <w:color w:val="000000"/>
                <w:sz w:val="16"/>
                <w:szCs w:val="16"/>
              </w:rPr>
              <w:t>da cumplimiento al Anexo 6 con los</w:t>
            </w:r>
            <w:r w:rsidRPr="006E6062">
              <w:rPr>
                <w:color w:val="000000"/>
                <w:sz w:val="16"/>
                <w:szCs w:val="16"/>
              </w:rPr>
              <w:t xml:space="preserve"> valores de ANS los cuales </w:t>
            </w:r>
            <w:r w:rsidRPr="006E6062" w:rsidR="00842EC7">
              <w:rPr>
                <w:color w:val="000000"/>
                <w:sz w:val="16"/>
                <w:szCs w:val="16"/>
              </w:rPr>
              <w:t xml:space="preserve">son </w:t>
            </w:r>
            <w:r w:rsidRPr="006E6062" w:rsidR="00E51E76">
              <w:rPr>
                <w:color w:val="000000"/>
                <w:sz w:val="16"/>
                <w:szCs w:val="16"/>
              </w:rPr>
              <w:t>concilia</w:t>
            </w:r>
            <w:r w:rsidRPr="006E6062" w:rsidR="00842EC7">
              <w:rPr>
                <w:color w:val="000000"/>
                <w:sz w:val="16"/>
                <w:szCs w:val="16"/>
              </w:rPr>
              <w:t>dos</w:t>
            </w:r>
            <w:r w:rsidRPr="006E6062" w:rsidR="00363D34">
              <w:rPr>
                <w:color w:val="000000"/>
                <w:sz w:val="16"/>
                <w:szCs w:val="16"/>
              </w:rPr>
              <w:t xml:space="preserve"> desde los componentes</w:t>
            </w:r>
            <w:r w:rsidRPr="006E6062" w:rsidR="00E51E76">
              <w:rPr>
                <w:color w:val="000000"/>
                <w:sz w:val="16"/>
                <w:szCs w:val="16"/>
              </w:rPr>
              <w:t xml:space="preserve"> técnic</w:t>
            </w:r>
            <w:r w:rsidRPr="006E6062" w:rsidR="00363D34">
              <w:rPr>
                <w:color w:val="000000"/>
                <w:sz w:val="16"/>
                <w:szCs w:val="16"/>
              </w:rPr>
              <w:t>o</w:t>
            </w:r>
            <w:r w:rsidRPr="006E6062" w:rsidR="00E51E76">
              <w:rPr>
                <w:color w:val="000000"/>
                <w:sz w:val="16"/>
                <w:szCs w:val="16"/>
              </w:rPr>
              <w:t>, administr</w:t>
            </w:r>
            <w:r w:rsidRPr="006E6062" w:rsidR="00CD2CB8">
              <w:rPr>
                <w:color w:val="000000"/>
                <w:sz w:val="16"/>
                <w:szCs w:val="16"/>
              </w:rPr>
              <w:t>ativ</w:t>
            </w:r>
            <w:r w:rsidRPr="006E6062" w:rsidR="00363D34">
              <w:rPr>
                <w:color w:val="000000"/>
                <w:sz w:val="16"/>
                <w:szCs w:val="16"/>
              </w:rPr>
              <w:t>o</w:t>
            </w:r>
            <w:r w:rsidRPr="006E6062" w:rsidR="00CD2CB8">
              <w:rPr>
                <w:color w:val="000000"/>
                <w:sz w:val="16"/>
                <w:szCs w:val="16"/>
              </w:rPr>
              <w:t xml:space="preserve"> y financier</w:t>
            </w:r>
            <w:r w:rsidRPr="006E6062" w:rsidR="00363D34">
              <w:rPr>
                <w:color w:val="000000"/>
                <w:sz w:val="16"/>
                <w:szCs w:val="16"/>
              </w:rPr>
              <w:t>o</w:t>
            </w:r>
            <w:r w:rsidRPr="006E6062" w:rsidR="00BD03FA">
              <w:rPr>
                <w:color w:val="000000"/>
                <w:sz w:val="16"/>
                <w:szCs w:val="16"/>
              </w:rPr>
              <w:t>.</w:t>
            </w:r>
          </w:p>
        </w:tc>
        <w:tc>
          <w:tcPr>
            <w:tcW w:w="2315"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7E0639" w:rsidP="007E0639" w:rsidRDefault="00095F53" w14:paraId="402201A3" w14:textId="6F89EB64">
            <w:pPr>
              <w:jc w:val="both"/>
              <w:rPr>
                <w:color w:val="000000" w:themeColor="text1"/>
                <w:sz w:val="16"/>
                <w:szCs w:val="16"/>
              </w:rPr>
            </w:pPr>
            <w:r w:rsidRPr="006E6062">
              <w:rPr>
                <w:color w:val="000000" w:themeColor="text1"/>
                <w:sz w:val="16"/>
                <w:szCs w:val="16"/>
              </w:rPr>
              <w:t>01NOV - 30NOV</w:t>
            </w:r>
            <w:r w:rsidRPr="006E6062" w:rsidR="00BD597B">
              <w:rPr>
                <w:color w:val="000000" w:themeColor="text1"/>
                <w:sz w:val="16"/>
                <w:szCs w:val="16"/>
              </w:rPr>
              <w:t xml:space="preserve"> </w:t>
            </w:r>
            <w:r w:rsidRPr="006E6062" w:rsidR="007E0639">
              <w:rPr>
                <w:color w:val="000000" w:themeColor="text1"/>
                <w:sz w:val="16"/>
                <w:szCs w:val="16"/>
              </w:rPr>
              <w:t xml:space="preserve">/ 02 OBLIGACIONES ESPECIFICAS / OBLIGACIÓN 1,9,10,14,15,21,25,28,31,37,39,41 </w:t>
            </w:r>
          </w:p>
          <w:p w:rsidRPr="006E6062" w:rsidR="007E0639" w:rsidP="007E0639" w:rsidRDefault="007E0639" w14:paraId="73A59F55" w14:textId="6D2F67D6">
            <w:pPr>
              <w:jc w:val="both"/>
              <w:rPr>
                <w:color w:val="000000" w:themeColor="text1"/>
                <w:sz w:val="16"/>
                <w:szCs w:val="16"/>
              </w:rPr>
            </w:pPr>
            <w:r w:rsidRPr="006E6062">
              <w:rPr>
                <w:color w:val="000000" w:themeColor="text1"/>
                <w:sz w:val="16"/>
                <w:szCs w:val="16"/>
              </w:rPr>
              <w:t xml:space="preserve">INFORME MENSUAL </w:t>
            </w:r>
            <w:r w:rsidRPr="006E6062" w:rsidR="00315B13">
              <w:rPr>
                <w:color w:val="000000" w:themeColor="text1"/>
                <w:sz w:val="16"/>
                <w:szCs w:val="16"/>
              </w:rPr>
              <w:t>NOVIEMBRE</w:t>
            </w:r>
            <w:r w:rsidRPr="006E6062" w:rsidR="00EB6A0D">
              <w:rPr>
                <w:color w:val="000000" w:themeColor="text1"/>
                <w:sz w:val="16"/>
                <w:szCs w:val="16"/>
              </w:rPr>
              <w:t xml:space="preserve"> 2025</w:t>
            </w:r>
            <w:r w:rsidRPr="006E6062">
              <w:rPr>
                <w:color w:val="000000" w:themeColor="text1"/>
                <w:sz w:val="16"/>
                <w:szCs w:val="16"/>
              </w:rPr>
              <w:t>.PDF</w:t>
            </w:r>
          </w:p>
          <w:p w:rsidRPr="006E6062" w:rsidR="00BD03FA" w:rsidP="007E0639" w:rsidRDefault="007E0639" w14:paraId="6F90C127" w14:textId="5C560541">
            <w:pPr>
              <w:jc w:val="both"/>
              <w:rPr>
                <w:color w:val="000000"/>
                <w:sz w:val="16"/>
                <w:szCs w:val="16"/>
                <w:highlight w:val="yellow"/>
              </w:rPr>
            </w:pPr>
            <w:r w:rsidRPr="006E6062">
              <w:rPr>
                <w:color w:val="000000"/>
                <w:sz w:val="16"/>
                <w:szCs w:val="16"/>
              </w:rPr>
              <w:t xml:space="preserve">CAPITULO </w:t>
            </w:r>
            <w:r w:rsidRPr="006E6062" w:rsidR="00FF2539">
              <w:rPr>
                <w:color w:val="000000"/>
                <w:sz w:val="16"/>
                <w:szCs w:val="16"/>
              </w:rPr>
              <w:t>3 INFORMES DE MEDICIÓN NIVELES DE SERVICIO.</w:t>
            </w:r>
          </w:p>
        </w:tc>
      </w:tr>
      <w:tr w:rsidRPr="006E6062" w:rsidR="00BD03FA" w:rsidTr="4A47A788" w14:paraId="1BB05819" w14:textId="77777777">
        <w:trPr>
          <w:trHeight w:val="20"/>
        </w:trPr>
        <w:tc>
          <w:tcPr>
            <w:tcW w:w="413" w:type="dxa"/>
            <w:tcBorders>
              <w:top w:val="single" w:color="44B3E1" w:sz="4" w:space="0"/>
              <w:left w:val="single" w:color="44B3E1" w:sz="4" w:space="0"/>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BD03FA" w:rsidRDefault="00BD03FA" w14:paraId="33FCC5B0" w14:textId="77777777">
            <w:pPr>
              <w:jc w:val="center"/>
              <w:rPr>
                <w:b/>
                <w:bCs/>
                <w:color w:val="000000"/>
                <w:sz w:val="16"/>
                <w:szCs w:val="16"/>
              </w:rPr>
            </w:pPr>
            <w:r w:rsidRPr="006E6062">
              <w:rPr>
                <w:b/>
                <w:bCs/>
                <w:color w:val="000000"/>
                <w:sz w:val="16"/>
                <w:szCs w:val="16"/>
              </w:rPr>
              <w:t>4</w:t>
            </w:r>
          </w:p>
        </w:tc>
        <w:tc>
          <w:tcPr>
            <w:tcW w:w="2309" w:type="dxa"/>
            <w:tcBorders>
              <w:top w:val="single" w:color="8EAADB" w:themeColor="accent1" w:themeTint="99" w:sz="8" w:space="0"/>
              <w:left w:val="single" w:color="8EAADB" w:themeColor="accent1" w:themeTint="99" w:sz="8" w:space="0"/>
              <w:bottom w:val="single" w:color="44B3E1" w:sz="4"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BD03FA" w:rsidP="00245C46" w:rsidRDefault="00BD03FA" w14:paraId="0338D33F" w14:textId="77777777">
            <w:pPr>
              <w:jc w:val="both"/>
              <w:rPr>
                <w:color w:val="000000"/>
                <w:sz w:val="16"/>
                <w:szCs w:val="16"/>
              </w:rPr>
            </w:pPr>
            <w:r w:rsidRPr="006E6062">
              <w:rPr>
                <w:color w:val="000000"/>
                <w:sz w:val="16"/>
                <w:szCs w:val="16"/>
              </w:rPr>
              <w:t xml:space="preserve">Presentar, dentro de los cuatro (4) primeros días hábiles de cada mes, para aprobación de la INTERVENTORIA o quien haga sus </w:t>
            </w:r>
            <w:r w:rsidRPr="006E6062">
              <w:rPr>
                <w:color w:val="000000"/>
                <w:sz w:val="16"/>
                <w:szCs w:val="16"/>
              </w:rPr>
              <w:br/>
            </w:r>
            <w:r w:rsidRPr="006E6062">
              <w:rPr>
                <w:color w:val="000000"/>
                <w:sz w:val="16"/>
                <w:szCs w:val="16"/>
              </w:rPr>
              <w:t>veces, informes técnicos mensuales sobre la ejecución de las actividades.</w:t>
            </w:r>
          </w:p>
        </w:tc>
        <w:tc>
          <w:tcPr>
            <w:tcW w:w="990"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BD03FA" w:rsidRDefault="00BD03FA" w14:paraId="360CD75A" w14:textId="77777777">
            <w:pPr>
              <w:jc w:val="center"/>
              <w:rPr>
                <w:color w:val="000000"/>
                <w:sz w:val="16"/>
                <w:szCs w:val="16"/>
              </w:rPr>
            </w:pPr>
            <w:r w:rsidRPr="006E6062">
              <w:rPr>
                <w:color w:val="000000"/>
                <w:sz w:val="16"/>
                <w:szCs w:val="16"/>
              </w:rPr>
              <w:t>PERMANENTE</w:t>
            </w:r>
          </w:p>
        </w:tc>
        <w:tc>
          <w:tcPr>
            <w:tcW w:w="80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BD03FA" w:rsidRDefault="00DE64B8" w14:paraId="25AE6BC5" w14:textId="40C3411D">
            <w:pPr>
              <w:jc w:val="center"/>
              <w:rPr>
                <w:color w:val="000000"/>
                <w:sz w:val="16"/>
                <w:szCs w:val="16"/>
              </w:rPr>
            </w:pPr>
            <w:r w:rsidRPr="006E6062">
              <w:rPr>
                <w:color w:val="000000"/>
                <w:sz w:val="16"/>
                <w:szCs w:val="16"/>
              </w:rPr>
              <w:t>Cumplió</w:t>
            </w:r>
          </w:p>
        </w:tc>
        <w:tc>
          <w:tcPr>
            <w:tcW w:w="198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677CD4" w:rsidP="00677CD4" w:rsidRDefault="00DE64B8" w14:paraId="3E99A198" w14:textId="263B1AC5">
            <w:pPr>
              <w:jc w:val="both"/>
              <w:rPr>
                <w:color w:val="000000"/>
                <w:sz w:val="16"/>
                <w:szCs w:val="16"/>
              </w:rPr>
            </w:pPr>
            <w:r w:rsidRPr="001D7FA5">
              <w:rPr>
                <w:color w:val="000000"/>
                <w:sz w:val="16"/>
                <w:szCs w:val="16"/>
              </w:rPr>
              <w:t xml:space="preserve">Se </w:t>
            </w:r>
            <w:r w:rsidRPr="001D7FA5" w:rsidR="00B43224">
              <w:rPr>
                <w:color w:val="000000"/>
                <w:sz w:val="16"/>
                <w:szCs w:val="16"/>
              </w:rPr>
              <w:t>da cumplimiento con la radicación del presente informe</w:t>
            </w:r>
            <w:r w:rsidRPr="001D7FA5" w:rsidR="00711A01">
              <w:rPr>
                <w:color w:val="000000"/>
                <w:sz w:val="16"/>
                <w:szCs w:val="16"/>
              </w:rPr>
              <w:t xml:space="preserve"> el día </w:t>
            </w:r>
            <w:r w:rsidR="00FC211E">
              <w:rPr>
                <w:color w:val="000000"/>
                <w:sz w:val="16"/>
                <w:szCs w:val="16"/>
              </w:rPr>
              <w:t>3</w:t>
            </w:r>
            <w:r w:rsidRPr="001D7FA5" w:rsidR="00711A01">
              <w:rPr>
                <w:color w:val="000000"/>
                <w:sz w:val="16"/>
                <w:szCs w:val="16"/>
              </w:rPr>
              <w:t xml:space="preserve"> de </w:t>
            </w:r>
            <w:r w:rsidR="00FC211E">
              <w:rPr>
                <w:color w:val="000000"/>
                <w:sz w:val="16"/>
                <w:szCs w:val="16"/>
              </w:rPr>
              <w:t>diciembre</w:t>
            </w:r>
            <w:r w:rsidRPr="001D7FA5" w:rsidR="00711A01">
              <w:rPr>
                <w:color w:val="000000"/>
                <w:sz w:val="16"/>
                <w:szCs w:val="16"/>
              </w:rPr>
              <w:t xml:space="preserve"> del año 2025</w:t>
            </w:r>
            <w:r w:rsidR="00FC211E">
              <w:rPr>
                <w:color w:val="000000"/>
                <w:sz w:val="16"/>
                <w:szCs w:val="16"/>
              </w:rPr>
              <w:t>.</w:t>
            </w:r>
          </w:p>
          <w:p w:rsidRPr="006E6062" w:rsidR="00BD03FA" w:rsidP="00245C46" w:rsidRDefault="00BD03FA" w14:paraId="2F692767" w14:textId="23357220">
            <w:pPr>
              <w:jc w:val="both"/>
              <w:rPr>
                <w:color w:val="000000"/>
                <w:sz w:val="16"/>
                <w:szCs w:val="16"/>
              </w:rPr>
            </w:pPr>
          </w:p>
        </w:tc>
        <w:tc>
          <w:tcPr>
            <w:tcW w:w="2315"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BD03FA" w:rsidP="00245C46" w:rsidRDefault="00095F53" w14:paraId="52A10119" w14:textId="54939823">
            <w:pPr>
              <w:jc w:val="both"/>
              <w:rPr>
                <w:color w:val="000000" w:themeColor="text1"/>
                <w:sz w:val="16"/>
                <w:szCs w:val="16"/>
              </w:rPr>
            </w:pPr>
            <w:r w:rsidRPr="006E6062">
              <w:rPr>
                <w:color w:val="000000" w:themeColor="text1"/>
                <w:sz w:val="16"/>
                <w:szCs w:val="16"/>
              </w:rPr>
              <w:t>01NOV - 30NOV</w:t>
            </w:r>
            <w:r w:rsidRPr="006E6062" w:rsidR="00BD597B">
              <w:rPr>
                <w:color w:val="000000" w:themeColor="text1"/>
                <w:sz w:val="16"/>
                <w:szCs w:val="16"/>
              </w:rPr>
              <w:t xml:space="preserve"> </w:t>
            </w:r>
            <w:r w:rsidRPr="006E6062" w:rsidR="008B481C">
              <w:rPr>
                <w:color w:val="000000" w:themeColor="text1"/>
                <w:sz w:val="16"/>
                <w:szCs w:val="16"/>
              </w:rPr>
              <w:t xml:space="preserve">/ OBLIGACIONES </w:t>
            </w:r>
            <w:r w:rsidRPr="006E6062" w:rsidR="00F04BC2">
              <w:rPr>
                <w:color w:val="000000" w:themeColor="text1"/>
                <w:sz w:val="16"/>
                <w:szCs w:val="16"/>
              </w:rPr>
              <w:t>ESPECIFICAS</w:t>
            </w:r>
            <w:r w:rsidRPr="006E6062" w:rsidR="008B481C">
              <w:rPr>
                <w:color w:val="000000" w:themeColor="text1"/>
                <w:sz w:val="16"/>
                <w:szCs w:val="16"/>
              </w:rPr>
              <w:t xml:space="preserve">/ </w:t>
            </w:r>
            <w:r w:rsidRPr="006E6062" w:rsidR="00C03276">
              <w:rPr>
                <w:color w:val="000000" w:themeColor="text1"/>
                <w:sz w:val="16"/>
                <w:szCs w:val="16"/>
              </w:rPr>
              <w:t>OBLIGACIÓN</w:t>
            </w:r>
            <w:r w:rsidRPr="006E6062" w:rsidR="00E0406C">
              <w:rPr>
                <w:color w:val="000000" w:themeColor="text1"/>
                <w:sz w:val="16"/>
                <w:szCs w:val="16"/>
              </w:rPr>
              <w:t xml:space="preserve"> 1,9,10,14,15,21,25,28,31,37,39,41/</w:t>
            </w:r>
          </w:p>
          <w:p w:rsidRPr="006E6062" w:rsidR="00E0406C" w:rsidP="00245C46" w:rsidRDefault="00C03276" w14:paraId="70197527" w14:textId="38515B9A">
            <w:pPr>
              <w:jc w:val="both"/>
              <w:rPr>
                <w:color w:val="000000"/>
                <w:sz w:val="16"/>
                <w:szCs w:val="16"/>
                <w:highlight w:val="yellow"/>
              </w:rPr>
            </w:pPr>
            <w:r w:rsidRPr="006E6062">
              <w:rPr>
                <w:color w:val="000000"/>
                <w:sz w:val="16"/>
                <w:szCs w:val="16"/>
              </w:rPr>
              <w:t xml:space="preserve">INFORME MENSUAL </w:t>
            </w:r>
            <w:r w:rsidRPr="006E6062" w:rsidR="00315B13">
              <w:rPr>
                <w:color w:val="000000"/>
                <w:sz w:val="16"/>
                <w:szCs w:val="16"/>
              </w:rPr>
              <w:t>NOVIEMBRE</w:t>
            </w:r>
            <w:r w:rsidRPr="006E6062" w:rsidR="00EB6A0D">
              <w:rPr>
                <w:color w:val="000000"/>
                <w:sz w:val="16"/>
                <w:szCs w:val="16"/>
              </w:rPr>
              <w:t xml:space="preserve"> 2025</w:t>
            </w:r>
            <w:r w:rsidRPr="006E6062">
              <w:rPr>
                <w:color w:val="000000"/>
                <w:sz w:val="16"/>
                <w:szCs w:val="16"/>
              </w:rPr>
              <w:t>.pdf</w:t>
            </w:r>
          </w:p>
        </w:tc>
      </w:tr>
      <w:tr w:rsidRPr="006E6062" w:rsidR="00BD03FA" w:rsidTr="4A47A788" w14:paraId="6EE72804" w14:textId="77777777">
        <w:trPr>
          <w:trHeight w:val="20"/>
        </w:trPr>
        <w:tc>
          <w:tcPr>
            <w:tcW w:w="413" w:type="dxa"/>
            <w:tcBorders>
              <w:top w:val="single" w:color="44B3E1" w:sz="4" w:space="0"/>
              <w:left w:val="single" w:color="44B3E1" w:sz="4" w:space="0"/>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BD03FA" w:rsidRDefault="00BD03FA" w14:paraId="57308588" w14:textId="77777777">
            <w:pPr>
              <w:jc w:val="center"/>
              <w:rPr>
                <w:b/>
                <w:bCs/>
                <w:color w:val="000000"/>
                <w:sz w:val="16"/>
                <w:szCs w:val="16"/>
              </w:rPr>
            </w:pPr>
            <w:r w:rsidRPr="006E6062">
              <w:rPr>
                <w:b/>
                <w:bCs/>
                <w:color w:val="000000"/>
                <w:sz w:val="16"/>
                <w:szCs w:val="16"/>
              </w:rPr>
              <w:t>5</w:t>
            </w:r>
          </w:p>
        </w:tc>
        <w:tc>
          <w:tcPr>
            <w:tcW w:w="2309"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BD03FA" w:rsidP="00245C46" w:rsidRDefault="00BD03FA" w14:paraId="7B7F930F" w14:textId="77777777">
            <w:pPr>
              <w:jc w:val="both"/>
              <w:rPr>
                <w:color w:val="000000"/>
                <w:sz w:val="16"/>
                <w:szCs w:val="16"/>
              </w:rPr>
            </w:pPr>
            <w:r w:rsidRPr="006E6062">
              <w:rPr>
                <w:color w:val="000000"/>
                <w:sz w:val="16"/>
                <w:szCs w:val="16"/>
              </w:rPr>
              <w:t>Dentro de los 8 días siguientes a vencimiento del plazo de ejecución del contrato, presentar informe final, para la revisión y validación de la INTERVENTORIA o quien haga sus veces, sobre las actividades realizadas durante la ejecución del contrato, entregando los respectivos soportes y documentación de la ejecución y cierre del contrato.</w:t>
            </w:r>
          </w:p>
        </w:tc>
        <w:tc>
          <w:tcPr>
            <w:tcW w:w="990"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BD03FA" w:rsidRDefault="004E1B3B" w14:paraId="6839B2CA" w14:textId="0F2167F8">
            <w:pPr>
              <w:jc w:val="center"/>
              <w:rPr>
                <w:color w:val="000000"/>
                <w:sz w:val="16"/>
                <w:szCs w:val="16"/>
              </w:rPr>
            </w:pPr>
            <w:r w:rsidRPr="006E6062">
              <w:rPr>
                <w:color w:val="000000"/>
                <w:sz w:val="16"/>
                <w:szCs w:val="16"/>
              </w:rPr>
              <w:t>UNICA VEZ</w:t>
            </w:r>
          </w:p>
        </w:tc>
        <w:tc>
          <w:tcPr>
            <w:tcW w:w="80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BD03FA" w:rsidRDefault="00BD03FA" w14:paraId="088CD178" w14:textId="77777777">
            <w:pPr>
              <w:jc w:val="center"/>
              <w:rPr>
                <w:color w:val="000000"/>
                <w:sz w:val="16"/>
                <w:szCs w:val="16"/>
              </w:rPr>
            </w:pPr>
            <w:r w:rsidRPr="006E6062">
              <w:rPr>
                <w:color w:val="000000"/>
                <w:sz w:val="16"/>
                <w:szCs w:val="16"/>
              </w:rPr>
              <w:t>No aplica</w:t>
            </w:r>
          </w:p>
        </w:tc>
        <w:tc>
          <w:tcPr>
            <w:tcW w:w="198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BD03FA" w:rsidP="00245C46" w:rsidRDefault="00BD03FA" w14:paraId="1D4C9328" w14:textId="77777777">
            <w:pPr>
              <w:jc w:val="both"/>
              <w:rPr>
                <w:color w:val="000000"/>
                <w:sz w:val="16"/>
                <w:szCs w:val="16"/>
              </w:rPr>
            </w:pPr>
            <w:r w:rsidRPr="006E6062">
              <w:rPr>
                <w:color w:val="000000"/>
                <w:sz w:val="16"/>
                <w:szCs w:val="16"/>
              </w:rPr>
              <w:t>No aplica para el periodo del presente informe.</w:t>
            </w:r>
          </w:p>
        </w:tc>
        <w:tc>
          <w:tcPr>
            <w:tcW w:w="2315"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BD03FA" w:rsidP="00245C46" w:rsidRDefault="00BD03FA" w14:paraId="1DB61F9A" w14:textId="77777777">
            <w:pPr>
              <w:jc w:val="both"/>
              <w:rPr>
                <w:color w:val="000000"/>
                <w:sz w:val="16"/>
                <w:szCs w:val="16"/>
                <w:highlight w:val="yellow"/>
              </w:rPr>
            </w:pPr>
            <w:r w:rsidRPr="006E6062">
              <w:rPr>
                <w:color w:val="000000"/>
                <w:sz w:val="16"/>
                <w:szCs w:val="16"/>
              </w:rPr>
              <w:t>No aplica</w:t>
            </w:r>
          </w:p>
        </w:tc>
      </w:tr>
      <w:tr w:rsidRPr="006E6062" w:rsidR="00BD03FA" w:rsidTr="4A47A788" w14:paraId="5AB72F9D" w14:textId="77777777">
        <w:trPr>
          <w:trHeight w:val="20"/>
        </w:trPr>
        <w:tc>
          <w:tcPr>
            <w:tcW w:w="413" w:type="dxa"/>
            <w:tcBorders>
              <w:top w:val="single" w:color="44B3E1" w:sz="4" w:space="0"/>
              <w:left w:val="single" w:color="44B3E1" w:sz="4" w:space="0"/>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BD03FA" w:rsidRDefault="00BD03FA" w14:paraId="34F70FD3" w14:textId="77777777">
            <w:pPr>
              <w:jc w:val="center"/>
              <w:rPr>
                <w:b/>
                <w:color w:val="000000"/>
                <w:sz w:val="16"/>
                <w:szCs w:val="16"/>
              </w:rPr>
            </w:pPr>
            <w:r w:rsidRPr="006E6062">
              <w:rPr>
                <w:b/>
                <w:color w:val="000000"/>
                <w:sz w:val="16"/>
                <w:szCs w:val="16"/>
              </w:rPr>
              <w:t>6</w:t>
            </w:r>
          </w:p>
        </w:tc>
        <w:tc>
          <w:tcPr>
            <w:tcW w:w="2309"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BD03FA" w:rsidP="00245C46" w:rsidRDefault="00BD03FA" w14:paraId="0526DA90" w14:textId="77777777">
            <w:pPr>
              <w:jc w:val="both"/>
              <w:rPr>
                <w:color w:val="000000"/>
                <w:sz w:val="16"/>
                <w:szCs w:val="16"/>
              </w:rPr>
            </w:pPr>
            <w:r w:rsidRPr="006E6062">
              <w:rPr>
                <w:color w:val="000000"/>
                <w:sz w:val="16"/>
                <w:szCs w:val="16"/>
              </w:rPr>
              <w:t xml:space="preserve">Disponer de una línea de atención telefónica y correo electrónico para la recepción de peticiones, quejas y reclamos durante el plazo de ejecución del contrato, operando las 24 horas de forma ininterrumpida. El tiempo máximo entre la atención, diagnóstico y solución total de los incidentes o fallas del sistema instalado será de máximo seis (6) horas. Tanto la línea telefónica como el correo electrónico deben estar en pleno funcionamiento a partir del día de suscripción del acta de inicio del contrato, junto a especificaciones de la mesa de servicio descritos en el Anexo 3. </w:t>
            </w:r>
          </w:p>
        </w:tc>
        <w:tc>
          <w:tcPr>
            <w:tcW w:w="990"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BD03FA" w:rsidP="00CB67DB" w:rsidRDefault="00BD03FA" w14:paraId="3E9B6FAC" w14:textId="77777777">
            <w:pPr>
              <w:rPr>
                <w:color w:val="000000"/>
                <w:sz w:val="16"/>
                <w:szCs w:val="16"/>
              </w:rPr>
            </w:pPr>
            <w:r w:rsidRPr="006E6062">
              <w:rPr>
                <w:color w:val="000000"/>
                <w:sz w:val="16"/>
                <w:szCs w:val="16"/>
              </w:rPr>
              <w:t>PERMANENTE</w:t>
            </w:r>
          </w:p>
        </w:tc>
        <w:tc>
          <w:tcPr>
            <w:tcW w:w="80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BD03FA" w:rsidP="00CB67DB" w:rsidRDefault="00EF773F" w14:paraId="6C17FD83" w14:textId="1E3B6CF5">
            <w:pPr>
              <w:rPr>
                <w:color w:val="000000"/>
                <w:sz w:val="16"/>
                <w:szCs w:val="16"/>
              </w:rPr>
            </w:pPr>
            <w:r w:rsidRPr="006E6062">
              <w:rPr>
                <w:color w:val="000000"/>
                <w:sz w:val="16"/>
                <w:szCs w:val="16"/>
              </w:rPr>
              <w:t>Cumplió</w:t>
            </w:r>
          </w:p>
        </w:tc>
        <w:tc>
          <w:tcPr>
            <w:tcW w:w="198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BD03FA" w:rsidP="00CB67DB" w:rsidRDefault="002E3CC6" w14:paraId="6F65773C" w14:textId="333E1291">
            <w:pPr>
              <w:rPr>
                <w:color w:val="000000"/>
                <w:sz w:val="16"/>
                <w:szCs w:val="16"/>
              </w:rPr>
            </w:pPr>
            <w:r w:rsidRPr="006E6062">
              <w:rPr>
                <w:color w:val="000000"/>
                <w:sz w:val="16"/>
                <w:szCs w:val="16"/>
              </w:rPr>
              <w:t xml:space="preserve">Se cuenta con el </w:t>
            </w:r>
            <w:r w:rsidRPr="006E6062" w:rsidR="00673428">
              <w:rPr>
                <w:color w:val="000000"/>
                <w:sz w:val="16"/>
                <w:szCs w:val="16"/>
              </w:rPr>
              <w:t>número</w:t>
            </w:r>
            <w:r w:rsidRPr="006E6062">
              <w:rPr>
                <w:color w:val="000000"/>
                <w:sz w:val="16"/>
                <w:szCs w:val="16"/>
              </w:rPr>
              <w:t xml:space="preserve"> telefónico </w:t>
            </w:r>
            <w:r w:rsidRPr="006E6062" w:rsidR="00174229">
              <w:rPr>
                <w:color w:val="000000"/>
                <w:sz w:val="16"/>
                <w:szCs w:val="16"/>
              </w:rPr>
              <w:t>318 3915138 y el correo</w:t>
            </w:r>
            <w:r w:rsidRPr="006E6062" w:rsidR="00673428">
              <w:rPr>
                <w:color w:val="000000"/>
                <w:sz w:val="16"/>
                <w:szCs w:val="16"/>
              </w:rPr>
              <w:t xml:space="preserve"> </w:t>
            </w:r>
            <w:r w:rsidRPr="006E6062" w:rsidR="00FB294C">
              <w:rPr>
                <w:color w:val="000000"/>
                <w:sz w:val="16"/>
                <w:szCs w:val="16"/>
              </w:rPr>
              <w:t>jhonsuaq</w:t>
            </w:r>
            <w:r w:rsidRPr="006E6062" w:rsidR="007E32DE">
              <w:rPr>
                <w:color w:val="000000"/>
                <w:sz w:val="16"/>
                <w:szCs w:val="16"/>
              </w:rPr>
              <w:t>@etb.com.co</w:t>
            </w:r>
            <w:r w:rsidRPr="006E6062" w:rsidR="00673428">
              <w:rPr>
                <w:color w:val="000000"/>
                <w:sz w:val="16"/>
                <w:szCs w:val="16"/>
              </w:rPr>
              <w:t>, para atender l</w:t>
            </w:r>
            <w:r w:rsidRPr="006E6062" w:rsidR="00F24BE7">
              <w:rPr>
                <w:color w:val="000000"/>
                <w:sz w:val="16"/>
                <w:szCs w:val="16"/>
              </w:rPr>
              <w:t>as peticiones, quejas y reclamos.</w:t>
            </w:r>
          </w:p>
        </w:tc>
        <w:tc>
          <w:tcPr>
            <w:tcW w:w="2315"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BD03FA" w:rsidP="00CB67DB" w:rsidRDefault="00095F53" w14:paraId="229C2153" w14:textId="69DA6CAD">
            <w:pPr>
              <w:rPr>
                <w:color w:val="000000"/>
                <w:sz w:val="16"/>
                <w:szCs w:val="16"/>
              </w:rPr>
            </w:pPr>
            <w:r w:rsidRPr="006E6062">
              <w:rPr>
                <w:color w:val="000000" w:themeColor="text1"/>
                <w:sz w:val="16"/>
                <w:szCs w:val="16"/>
              </w:rPr>
              <w:t>01NOV - 30NOV</w:t>
            </w:r>
            <w:r w:rsidRPr="006E6062" w:rsidR="00BD597B">
              <w:rPr>
                <w:color w:val="000000" w:themeColor="text1"/>
                <w:sz w:val="16"/>
                <w:szCs w:val="16"/>
              </w:rPr>
              <w:t xml:space="preserve"> </w:t>
            </w:r>
            <w:r w:rsidRPr="006E6062" w:rsidR="008A736A">
              <w:rPr>
                <w:color w:val="000000" w:themeColor="text1"/>
                <w:sz w:val="16"/>
                <w:szCs w:val="16"/>
              </w:rPr>
              <w:t>/ OBLIGACIONES ESPECIFICAS/ OBLIGACIÓN 6</w:t>
            </w:r>
          </w:p>
        </w:tc>
      </w:tr>
      <w:tr w:rsidRPr="006E6062" w:rsidR="00BD03FA" w:rsidTr="4A47A788" w14:paraId="0BC6A250" w14:textId="77777777">
        <w:trPr>
          <w:trHeight w:val="20"/>
        </w:trPr>
        <w:tc>
          <w:tcPr>
            <w:tcW w:w="413" w:type="dxa"/>
            <w:tcBorders>
              <w:top w:val="single" w:color="44B3E1" w:sz="4" w:space="0"/>
              <w:left w:val="single" w:color="44B3E1" w:sz="4" w:space="0"/>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BD03FA" w:rsidRDefault="00BD03FA" w14:paraId="40AA784C" w14:textId="77777777">
            <w:pPr>
              <w:jc w:val="center"/>
              <w:rPr>
                <w:b/>
                <w:bCs/>
                <w:color w:val="000000"/>
                <w:sz w:val="16"/>
                <w:szCs w:val="16"/>
              </w:rPr>
            </w:pPr>
            <w:r w:rsidRPr="006E6062">
              <w:rPr>
                <w:b/>
                <w:bCs/>
                <w:color w:val="000000"/>
                <w:sz w:val="16"/>
                <w:szCs w:val="16"/>
              </w:rPr>
              <w:t>7</w:t>
            </w:r>
          </w:p>
        </w:tc>
        <w:tc>
          <w:tcPr>
            <w:tcW w:w="2309"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BD03FA" w:rsidP="00245C46" w:rsidRDefault="00BD03FA" w14:paraId="66D5C26A" w14:textId="77777777">
            <w:pPr>
              <w:jc w:val="both"/>
              <w:rPr>
                <w:color w:val="000000"/>
                <w:sz w:val="16"/>
                <w:szCs w:val="16"/>
              </w:rPr>
            </w:pPr>
            <w:r w:rsidRPr="006E6062">
              <w:rPr>
                <w:color w:val="000000"/>
                <w:sz w:val="16"/>
                <w:szCs w:val="16"/>
              </w:rPr>
              <w:t xml:space="preserve">Presentar, para aprobación de la INTERVENTORIA o quien haga sus veces, dentro de los diez (10) primeros días hábiles siguientes a la suscripción del acta de inicio, el “Plan de Gestión del Contrato el cual deberá contener como mínimo”: </w:t>
            </w:r>
            <w:r w:rsidRPr="006E6062">
              <w:rPr>
                <w:color w:val="000000"/>
                <w:sz w:val="16"/>
                <w:szCs w:val="16"/>
              </w:rPr>
              <w:br/>
            </w:r>
            <w:r w:rsidRPr="006E6062">
              <w:rPr>
                <w:color w:val="000000"/>
                <w:sz w:val="16"/>
                <w:szCs w:val="16"/>
              </w:rPr>
              <w:t>a) Plan de adquisiciones,</w:t>
            </w:r>
            <w:r w:rsidRPr="006E6062">
              <w:rPr>
                <w:color w:val="000000"/>
                <w:sz w:val="16"/>
                <w:szCs w:val="16"/>
              </w:rPr>
              <w:br/>
            </w:r>
            <w:r w:rsidRPr="006E6062">
              <w:rPr>
                <w:color w:val="000000"/>
                <w:sz w:val="16"/>
                <w:szCs w:val="16"/>
              </w:rPr>
              <w:t>b) EDT (Estructura de Descomposición de Trabajo),</w:t>
            </w:r>
            <w:r w:rsidRPr="006E6062">
              <w:rPr>
                <w:color w:val="000000"/>
                <w:sz w:val="16"/>
                <w:szCs w:val="16"/>
              </w:rPr>
              <w:br/>
            </w:r>
            <w:r w:rsidRPr="006E6062">
              <w:rPr>
                <w:color w:val="000000"/>
                <w:sz w:val="16"/>
                <w:szCs w:val="16"/>
              </w:rPr>
              <w:t>c) Cronograma (Detalle de las actividades de mantenimiento preventivo y correctivo),</w:t>
            </w:r>
            <w:r w:rsidRPr="006E6062">
              <w:rPr>
                <w:color w:val="000000"/>
                <w:sz w:val="16"/>
                <w:szCs w:val="16"/>
              </w:rPr>
              <w:br/>
            </w:r>
            <w:r w:rsidRPr="006E6062">
              <w:rPr>
                <w:color w:val="000000"/>
                <w:sz w:val="16"/>
                <w:szCs w:val="16"/>
              </w:rPr>
              <w:t>d) Plan de Gestión de Calidad,</w:t>
            </w:r>
            <w:r w:rsidRPr="006E6062">
              <w:rPr>
                <w:color w:val="000000"/>
                <w:sz w:val="16"/>
                <w:szCs w:val="16"/>
              </w:rPr>
              <w:br/>
            </w:r>
            <w:r w:rsidRPr="006E6062">
              <w:rPr>
                <w:color w:val="000000"/>
                <w:sz w:val="16"/>
                <w:szCs w:val="16"/>
              </w:rPr>
              <w:t>e) Plan de Comunicaciones,</w:t>
            </w:r>
            <w:r w:rsidRPr="006E6062">
              <w:rPr>
                <w:color w:val="000000"/>
                <w:sz w:val="16"/>
                <w:szCs w:val="16"/>
              </w:rPr>
              <w:br/>
            </w:r>
            <w:r w:rsidRPr="006E6062">
              <w:rPr>
                <w:color w:val="000000"/>
                <w:sz w:val="16"/>
                <w:szCs w:val="16"/>
              </w:rPr>
              <w:t>f) Plan de Gestión de Riesgos</w:t>
            </w:r>
            <w:r w:rsidRPr="006E6062">
              <w:rPr>
                <w:color w:val="000000"/>
                <w:sz w:val="16"/>
                <w:szCs w:val="16"/>
              </w:rPr>
              <w:br/>
            </w:r>
            <w:r w:rsidRPr="006E6062">
              <w:rPr>
                <w:color w:val="000000"/>
                <w:sz w:val="16"/>
                <w:szCs w:val="16"/>
              </w:rPr>
              <w:t>g) Plan de Capacitación,</w:t>
            </w:r>
            <w:r w:rsidRPr="006E6062">
              <w:rPr>
                <w:color w:val="000000"/>
                <w:sz w:val="16"/>
                <w:szCs w:val="16"/>
              </w:rPr>
              <w:br/>
            </w:r>
            <w:r w:rsidRPr="006E6062">
              <w:rPr>
                <w:color w:val="000000"/>
                <w:sz w:val="16"/>
                <w:szCs w:val="16"/>
              </w:rPr>
              <w:t>h) Plan de Mantenimiento,</w:t>
            </w:r>
            <w:r w:rsidRPr="006E6062">
              <w:rPr>
                <w:color w:val="000000"/>
                <w:sz w:val="16"/>
                <w:szCs w:val="16"/>
              </w:rPr>
              <w:br/>
            </w:r>
            <w:r w:rsidRPr="006E6062">
              <w:rPr>
                <w:color w:val="000000"/>
                <w:sz w:val="16"/>
                <w:szCs w:val="16"/>
              </w:rPr>
              <w:t>i) Plan de Manejo de Tráfico,</w:t>
            </w:r>
            <w:r w:rsidRPr="006E6062">
              <w:rPr>
                <w:color w:val="000000"/>
                <w:sz w:val="16"/>
                <w:szCs w:val="16"/>
              </w:rPr>
              <w:br/>
            </w:r>
            <w:r w:rsidRPr="006E6062">
              <w:rPr>
                <w:color w:val="000000"/>
                <w:sz w:val="16"/>
                <w:szCs w:val="16"/>
              </w:rPr>
              <w:t>j) Plan de Manejo Ambiental</w:t>
            </w:r>
            <w:r w:rsidRPr="006E6062">
              <w:rPr>
                <w:color w:val="000000"/>
                <w:sz w:val="16"/>
                <w:szCs w:val="16"/>
              </w:rPr>
              <w:br/>
            </w:r>
            <w:r w:rsidRPr="006E6062">
              <w:rPr>
                <w:color w:val="000000"/>
                <w:sz w:val="16"/>
                <w:szCs w:val="16"/>
              </w:rPr>
              <w:t>k) Programa de Seguridad y Salud en el Trabajo.</w:t>
            </w:r>
            <w:r w:rsidRPr="006E6062">
              <w:rPr>
                <w:color w:val="000000"/>
                <w:sz w:val="16"/>
                <w:szCs w:val="16"/>
              </w:rPr>
              <w:br/>
            </w:r>
            <w:r w:rsidRPr="006E6062">
              <w:rPr>
                <w:color w:val="000000"/>
                <w:sz w:val="16"/>
                <w:szCs w:val="16"/>
              </w:rPr>
              <w:t xml:space="preserve">l) El contratista, dentro del Plan de Gestión del Proyecto, deberá presentar para formularios, formatos y en general (Anexo No. 1 –Especificaciones Técnicas), todos los reportes a los que les será aplicable la medición de los ANS. </w:t>
            </w:r>
            <w:r w:rsidRPr="006E6062">
              <w:rPr>
                <w:color w:val="000000"/>
                <w:sz w:val="16"/>
                <w:szCs w:val="16"/>
              </w:rPr>
              <w:br/>
            </w:r>
            <w:r w:rsidRPr="006E6062">
              <w:rPr>
                <w:color w:val="000000"/>
                <w:sz w:val="16"/>
                <w:szCs w:val="16"/>
              </w:rPr>
              <w:t>m) Plan de Operación de la mesa de servicio.</w:t>
            </w:r>
          </w:p>
        </w:tc>
        <w:tc>
          <w:tcPr>
            <w:tcW w:w="990"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BD03FA" w:rsidRDefault="00BD03FA" w14:paraId="31904F4D" w14:textId="77777777">
            <w:pPr>
              <w:jc w:val="center"/>
              <w:rPr>
                <w:color w:val="000000"/>
                <w:sz w:val="16"/>
                <w:szCs w:val="16"/>
              </w:rPr>
            </w:pPr>
            <w:r w:rsidRPr="006E6062">
              <w:rPr>
                <w:color w:val="000000"/>
                <w:sz w:val="16"/>
                <w:szCs w:val="16"/>
              </w:rPr>
              <w:t>PERMANENTE</w:t>
            </w:r>
          </w:p>
        </w:tc>
        <w:tc>
          <w:tcPr>
            <w:tcW w:w="80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BD03FA" w:rsidRDefault="005F1A9C" w14:paraId="083EFAF1" w14:textId="5C1AAC92">
            <w:pPr>
              <w:jc w:val="center"/>
              <w:rPr>
                <w:color w:val="000000"/>
                <w:sz w:val="16"/>
                <w:szCs w:val="16"/>
              </w:rPr>
            </w:pPr>
            <w:r w:rsidRPr="006E6062">
              <w:rPr>
                <w:color w:val="000000"/>
                <w:sz w:val="16"/>
                <w:szCs w:val="16"/>
              </w:rPr>
              <w:t>Cumplió</w:t>
            </w:r>
          </w:p>
        </w:tc>
        <w:tc>
          <w:tcPr>
            <w:tcW w:w="198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701389" w:rsidP="5C88E043" w:rsidRDefault="44F49C3B" w14:paraId="1B8450D2" w14:textId="11C3A5F9">
            <w:pPr>
              <w:jc w:val="both"/>
              <w:rPr>
                <w:color w:val="000000" w:themeColor="text1"/>
                <w:sz w:val="16"/>
                <w:szCs w:val="16"/>
              </w:rPr>
            </w:pPr>
            <w:r w:rsidRPr="006E6062">
              <w:rPr>
                <w:color w:val="000000" w:themeColor="text1"/>
                <w:sz w:val="16"/>
                <w:szCs w:val="16"/>
              </w:rPr>
              <w:t>El Plan de Gestión fue radicado inicialmente el 03/12/2024 bajo el No. GSC-4708-2024 y posteriormente subsanado el 02/01/2025 mediante el radicado GSC-4967-2024, el cual fue aprobado por la Supervisión mediante Acta ANX-2025-7312_2. A excepción del literal K (Programa de Seguridad y Salud en el Trabajo).</w:t>
            </w:r>
          </w:p>
          <w:p w:rsidRPr="006E6062" w:rsidR="00701389" w:rsidP="6D0CEBA1" w:rsidRDefault="44F49C3B" w14:paraId="7346DEE9" w14:textId="063EA316">
            <w:pPr>
              <w:jc w:val="both"/>
              <w:rPr>
                <w:color w:val="000000" w:themeColor="text1"/>
                <w:sz w:val="16"/>
                <w:szCs w:val="16"/>
              </w:rPr>
            </w:pPr>
            <w:r w:rsidRPr="006E6062">
              <w:rPr>
                <w:color w:val="000000" w:themeColor="text1"/>
                <w:sz w:val="16"/>
                <w:szCs w:val="16"/>
              </w:rPr>
              <w:t xml:space="preserve">Para el periodo de </w:t>
            </w:r>
            <w:r w:rsidRPr="006E6062" w:rsidR="424F8768">
              <w:rPr>
                <w:color w:val="000000" w:themeColor="text1"/>
                <w:sz w:val="16"/>
                <w:szCs w:val="16"/>
              </w:rPr>
              <w:t>Julio</w:t>
            </w:r>
            <w:r w:rsidRPr="006E6062">
              <w:rPr>
                <w:color w:val="000000" w:themeColor="text1"/>
                <w:sz w:val="16"/>
                <w:szCs w:val="16"/>
              </w:rPr>
              <w:t xml:space="preserve"> 2025, el Plan de Gestión en su Ítem K) Programa de Seguridad y Salud en el </w:t>
            </w:r>
            <w:r w:rsidRPr="006E6062" w:rsidR="43706E47">
              <w:rPr>
                <w:color w:val="000000" w:themeColor="text1"/>
                <w:sz w:val="16"/>
                <w:szCs w:val="16"/>
              </w:rPr>
              <w:t>Trabajo,</w:t>
            </w:r>
            <w:r w:rsidRPr="006E6062">
              <w:rPr>
                <w:color w:val="000000" w:themeColor="text1"/>
                <w:sz w:val="16"/>
                <w:szCs w:val="16"/>
              </w:rPr>
              <w:t xml:space="preserve"> </w:t>
            </w:r>
            <w:r w:rsidRPr="006E6062" w:rsidR="7B3DD818">
              <w:rPr>
                <w:color w:val="000000" w:themeColor="text1"/>
                <w:sz w:val="16"/>
                <w:szCs w:val="16"/>
              </w:rPr>
              <w:t xml:space="preserve">fue </w:t>
            </w:r>
            <w:r w:rsidRPr="006E6062" w:rsidR="7B3DD818">
              <w:rPr>
                <w:color w:val="000000" w:themeColor="text1"/>
                <w:sz w:val="16"/>
                <w:szCs w:val="16"/>
              </w:rPr>
              <w:t xml:space="preserve">ajustado de acuerdo con los requerimientos de la interventoría del contrato, </w:t>
            </w:r>
            <w:r w:rsidRPr="006E6062" w:rsidR="17C9D55D">
              <w:rPr>
                <w:color w:val="000000" w:themeColor="text1"/>
                <w:sz w:val="16"/>
                <w:szCs w:val="16"/>
              </w:rPr>
              <w:t xml:space="preserve">y fue </w:t>
            </w:r>
            <w:r w:rsidRPr="006E6062" w:rsidR="7B3DD818">
              <w:rPr>
                <w:color w:val="000000" w:themeColor="text1"/>
                <w:sz w:val="16"/>
                <w:szCs w:val="16"/>
              </w:rPr>
              <w:t xml:space="preserve">remitido nuevamente mediante oficio GSC-6508-2025, </w:t>
            </w:r>
            <w:r w:rsidRPr="006E6062" w:rsidR="31FBC7A2">
              <w:rPr>
                <w:color w:val="000000" w:themeColor="text1"/>
                <w:sz w:val="16"/>
                <w:szCs w:val="16"/>
              </w:rPr>
              <w:t>en el que se obtuvo la</w:t>
            </w:r>
            <w:r w:rsidRPr="006E6062" w:rsidR="7B3DD818">
              <w:rPr>
                <w:color w:val="000000" w:themeColor="text1"/>
                <w:sz w:val="16"/>
                <w:szCs w:val="16"/>
              </w:rPr>
              <w:t xml:space="preserve"> aprobación correspondiente al componente k) bajo comunicado VVG-CCS-ETB-632-25 del 13 de </w:t>
            </w:r>
            <w:r w:rsidRPr="006E6062" w:rsidR="00C8395F">
              <w:rPr>
                <w:color w:val="000000" w:themeColor="text1"/>
                <w:sz w:val="16"/>
                <w:szCs w:val="16"/>
              </w:rPr>
              <w:t>agosto</w:t>
            </w:r>
            <w:r w:rsidRPr="006E6062" w:rsidR="7B3DD818">
              <w:rPr>
                <w:color w:val="000000" w:themeColor="text1"/>
                <w:sz w:val="16"/>
                <w:szCs w:val="16"/>
              </w:rPr>
              <w:t xml:space="preserve"> del 2025</w:t>
            </w:r>
            <w:r w:rsidRPr="006E6062">
              <w:rPr>
                <w:color w:val="000000" w:themeColor="text1"/>
                <w:sz w:val="16"/>
                <w:szCs w:val="16"/>
              </w:rPr>
              <w:t>.</w:t>
            </w:r>
          </w:p>
          <w:p w:rsidRPr="006E6062" w:rsidR="00701389" w:rsidP="5C88E043" w:rsidRDefault="00CB637A" w14:paraId="732DAB57" w14:textId="00E2908D">
            <w:pPr>
              <w:jc w:val="both"/>
              <w:rPr>
                <w:color w:val="000000" w:themeColor="text1"/>
                <w:sz w:val="16"/>
                <w:szCs w:val="16"/>
              </w:rPr>
            </w:pPr>
            <w:r w:rsidRPr="006E6062">
              <w:rPr>
                <w:color w:val="000000" w:themeColor="text1"/>
                <w:sz w:val="16"/>
                <w:szCs w:val="16"/>
              </w:rPr>
              <w:t>Se presenta actualización al plan de comunicados el 15 de septiembre del 2025 bajo comunicado GSC-7157-2025 ETB-PL-005 Plan De Comunicaciones V6 validado y aprobado con comunicado VVG-CCS-ETB-769-25 . Aprobación Plan Gestión v6 16092025.pdf</w:t>
            </w:r>
          </w:p>
        </w:tc>
        <w:tc>
          <w:tcPr>
            <w:tcW w:w="2315"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CD0F44" w:rsidP="00245C46" w:rsidRDefault="00095F53" w14:paraId="74D3A2B0" w14:textId="2D48FB30">
            <w:pPr>
              <w:jc w:val="both"/>
              <w:rPr>
                <w:color w:val="000000"/>
                <w:sz w:val="16"/>
                <w:szCs w:val="16"/>
              </w:rPr>
            </w:pPr>
            <w:r w:rsidRPr="006E6062">
              <w:rPr>
                <w:color w:val="000000" w:themeColor="text1"/>
                <w:sz w:val="16"/>
                <w:szCs w:val="16"/>
              </w:rPr>
              <w:t>01NOV - 30NOV</w:t>
            </w:r>
            <w:r w:rsidRPr="006E6062" w:rsidR="00BD597B">
              <w:rPr>
                <w:color w:val="000000" w:themeColor="text1"/>
                <w:sz w:val="16"/>
                <w:szCs w:val="16"/>
              </w:rPr>
              <w:t xml:space="preserve"> </w:t>
            </w:r>
            <w:r w:rsidRPr="006E6062" w:rsidR="00CD0F44">
              <w:rPr>
                <w:color w:val="000000" w:themeColor="text1"/>
                <w:sz w:val="16"/>
                <w:szCs w:val="16"/>
              </w:rPr>
              <w:t>/ OBLIGACIONES ESPECIFICAS/ OBLIGACIÓN 7</w:t>
            </w:r>
          </w:p>
          <w:p w:rsidRPr="006E6062" w:rsidR="00BD03FA" w:rsidP="00245C46" w:rsidRDefault="00F4335B" w14:paraId="4010592B" w14:textId="4D20810E">
            <w:pPr>
              <w:jc w:val="both"/>
              <w:rPr>
                <w:color w:val="000000"/>
                <w:sz w:val="16"/>
                <w:szCs w:val="16"/>
              </w:rPr>
            </w:pPr>
            <w:r w:rsidRPr="006E6062">
              <w:rPr>
                <w:color w:val="000000"/>
                <w:sz w:val="16"/>
                <w:szCs w:val="16"/>
              </w:rPr>
              <w:t>CORREO DE RADICACION.PDF</w:t>
            </w:r>
          </w:p>
          <w:p w:rsidRPr="006E6062" w:rsidR="00CD0F44" w:rsidP="00245C46" w:rsidRDefault="00CD0F44" w14:paraId="004C6560" w14:textId="77777777">
            <w:pPr>
              <w:jc w:val="both"/>
              <w:rPr>
                <w:color w:val="000000"/>
                <w:sz w:val="16"/>
                <w:szCs w:val="16"/>
              </w:rPr>
            </w:pPr>
            <w:r w:rsidRPr="006E6062">
              <w:rPr>
                <w:color w:val="000000"/>
                <w:sz w:val="16"/>
                <w:szCs w:val="16"/>
              </w:rPr>
              <w:t>GSC-4708-2024- PLAN DE GESTION.PDF</w:t>
            </w:r>
          </w:p>
          <w:p w:rsidRPr="006E6062" w:rsidR="000E3855" w:rsidP="00245C46" w:rsidRDefault="000E3855" w14:paraId="3A1326DC" w14:textId="021040D4">
            <w:pPr>
              <w:jc w:val="both"/>
              <w:rPr>
                <w:color w:val="000000"/>
                <w:sz w:val="16"/>
                <w:szCs w:val="16"/>
                <w:highlight w:val="yellow"/>
              </w:rPr>
            </w:pPr>
            <w:r w:rsidRPr="006E6062">
              <w:rPr>
                <w:color w:val="000000"/>
                <w:sz w:val="16"/>
                <w:szCs w:val="16"/>
              </w:rPr>
              <w:t xml:space="preserve">VVG-CCS-ETB-632-25 . Plan </w:t>
            </w:r>
            <w:r w:rsidRPr="006E6062" w:rsidR="00CD7260">
              <w:rPr>
                <w:color w:val="000000"/>
                <w:sz w:val="16"/>
                <w:szCs w:val="16"/>
              </w:rPr>
              <w:t>Gestión</w:t>
            </w:r>
            <w:r w:rsidRPr="006E6062">
              <w:rPr>
                <w:color w:val="000000"/>
                <w:sz w:val="16"/>
                <w:szCs w:val="16"/>
              </w:rPr>
              <w:t xml:space="preserve"> v4 31072025</w:t>
            </w:r>
          </w:p>
        </w:tc>
      </w:tr>
      <w:tr w:rsidRPr="006E6062" w:rsidR="00BD03FA" w:rsidTr="4A47A788" w14:paraId="1F63D6AE" w14:textId="77777777">
        <w:trPr>
          <w:trHeight w:val="20"/>
        </w:trPr>
        <w:tc>
          <w:tcPr>
            <w:tcW w:w="413" w:type="dxa"/>
            <w:tcBorders>
              <w:top w:val="single" w:color="44B3E1" w:sz="4" w:space="0"/>
              <w:left w:val="single" w:color="44B3E1" w:sz="4" w:space="0"/>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BD03FA" w:rsidRDefault="00BD03FA" w14:paraId="5E4D891D" w14:textId="77777777">
            <w:pPr>
              <w:jc w:val="center"/>
              <w:rPr>
                <w:b/>
                <w:bCs/>
                <w:color w:val="000000"/>
                <w:sz w:val="16"/>
                <w:szCs w:val="16"/>
              </w:rPr>
            </w:pPr>
            <w:r w:rsidRPr="006E6062">
              <w:rPr>
                <w:b/>
                <w:bCs/>
                <w:color w:val="000000"/>
                <w:sz w:val="16"/>
                <w:szCs w:val="16"/>
              </w:rPr>
              <w:t>8</w:t>
            </w:r>
          </w:p>
        </w:tc>
        <w:tc>
          <w:tcPr>
            <w:tcW w:w="2309" w:type="dxa"/>
            <w:tcBorders>
              <w:top w:val="single" w:color="8EAADB" w:themeColor="accent1" w:themeTint="99" w:sz="8" w:space="0"/>
              <w:left w:val="single" w:color="8EAADB" w:themeColor="accent1" w:themeTint="99" w:sz="8" w:space="0"/>
              <w:bottom w:val="single" w:color="44B3E1" w:sz="4"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BD03FA" w:rsidP="00245C46" w:rsidRDefault="00BD03FA" w14:paraId="5F920443" w14:textId="77777777">
            <w:pPr>
              <w:jc w:val="both"/>
              <w:rPr>
                <w:color w:val="000000"/>
                <w:sz w:val="16"/>
                <w:szCs w:val="16"/>
              </w:rPr>
            </w:pPr>
            <w:r w:rsidRPr="006E6062">
              <w:rPr>
                <w:color w:val="000000"/>
                <w:sz w:val="16"/>
                <w:szCs w:val="16"/>
              </w:rPr>
              <w:t xml:space="preserve">Presentar para aprobación de la interventoría o quien haga sus veces, las hojas de vida requeridas, dentro de los cinco (5) días </w:t>
            </w:r>
            <w:r w:rsidRPr="006E6062">
              <w:rPr>
                <w:color w:val="000000"/>
                <w:sz w:val="16"/>
                <w:szCs w:val="16"/>
              </w:rPr>
              <w:br/>
            </w:r>
            <w:r w:rsidRPr="006E6062">
              <w:rPr>
                <w:color w:val="000000"/>
                <w:sz w:val="16"/>
                <w:szCs w:val="16"/>
              </w:rPr>
              <w:t>hábiles posteriores a la suscripción del contrato y previo a la suscripción del Acta de Inicio.</w:t>
            </w:r>
          </w:p>
        </w:tc>
        <w:tc>
          <w:tcPr>
            <w:tcW w:w="990"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BD03FA" w:rsidRDefault="00E72DEE" w14:paraId="7FBA594D" w14:textId="44E691C0">
            <w:pPr>
              <w:jc w:val="center"/>
              <w:rPr>
                <w:color w:val="000000"/>
                <w:sz w:val="16"/>
                <w:szCs w:val="16"/>
              </w:rPr>
            </w:pPr>
            <w:r w:rsidRPr="006E6062">
              <w:rPr>
                <w:color w:val="000000"/>
                <w:sz w:val="16"/>
                <w:szCs w:val="16"/>
              </w:rPr>
              <w:t>UNICA VEZ</w:t>
            </w:r>
          </w:p>
        </w:tc>
        <w:tc>
          <w:tcPr>
            <w:tcW w:w="80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BD03FA" w:rsidRDefault="00373054" w14:paraId="2B00CC72" w14:textId="4D4E6884">
            <w:pPr>
              <w:jc w:val="center"/>
              <w:rPr>
                <w:color w:val="000000"/>
                <w:sz w:val="16"/>
                <w:szCs w:val="16"/>
              </w:rPr>
            </w:pPr>
            <w:r w:rsidRPr="006E6062">
              <w:rPr>
                <w:color w:val="000000"/>
                <w:sz w:val="16"/>
                <w:szCs w:val="16"/>
              </w:rPr>
              <w:t>Cumplió</w:t>
            </w:r>
          </w:p>
        </w:tc>
        <w:tc>
          <w:tcPr>
            <w:tcW w:w="198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BD03FA" w:rsidP="00245C46" w:rsidRDefault="00473CC9" w14:paraId="58AFF36D" w14:textId="0821B490">
            <w:pPr>
              <w:jc w:val="both"/>
              <w:rPr>
                <w:color w:val="000000"/>
                <w:sz w:val="16"/>
                <w:szCs w:val="16"/>
              </w:rPr>
            </w:pPr>
            <w:r w:rsidRPr="006E6062">
              <w:rPr>
                <w:color w:val="000000"/>
                <w:sz w:val="16"/>
                <w:szCs w:val="16"/>
              </w:rPr>
              <w:t xml:space="preserve">El Contrato se firmó el </w:t>
            </w:r>
            <w:r w:rsidRPr="006E6062" w:rsidR="00650623">
              <w:rPr>
                <w:color w:val="000000"/>
                <w:sz w:val="16"/>
                <w:szCs w:val="16"/>
              </w:rPr>
              <w:t>30 de NOVIEMBRE</w:t>
            </w:r>
            <w:r w:rsidRPr="006E6062">
              <w:rPr>
                <w:color w:val="000000"/>
                <w:sz w:val="16"/>
                <w:szCs w:val="16"/>
              </w:rPr>
              <w:t xml:space="preserve"> de 2024 y el 13 de noviembre de 2024 se presentaron las hojas de vida, para su aprobaron a los 7 días hábiles.</w:t>
            </w:r>
          </w:p>
        </w:tc>
        <w:tc>
          <w:tcPr>
            <w:tcW w:w="2315"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C07BA4" w:rsidP="00C07BA4" w:rsidRDefault="00095F53" w14:paraId="371F1DC9" w14:textId="1BDD72AA">
            <w:pPr>
              <w:jc w:val="both"/>
              <w:rPr>
                <w:color w:val="000000"/>
                <w:sz w:val="16"/>
                <w:szCs w:val="16"/>
              </w:rPr>
            </w:pPr>
            <w:r w:rsidRPr="006E6062">
              <w:rPr>
                <w:color w:val="000000" w:themeColor="text1"/>
                <w:sz w:val="16"/>
                <w:szCs w:val="16"/>
              </w:rPr>
              <w:t>01NOV - 30NOV</w:t>
            </w:r>
            <w:r w:rsidRPr="006E6062" w:rsidR="00BD597B">
              <w:rPr>
                <w:color w:val="000000" w:themeColor="text1"/>
                <w:sz w:val="16"/>
                <w:szCs w:val="16"/>
              </w:rPr>
              <w:t xml:space="preserve"> </w:t>
            </w:r>
            <w:r w:rsidRPr="006E6062" w:rsidR="00C07BA4">
              <w:rPr>
                <w:color w:val="000000" w:themeColor="text1"/>
                <w:sz w:val="16"/>
                <w:szCs w:val="16"/>
              </w:rPr>
              <w:t>/ OBLIGACIONES ESPECIFICAS/ OBLIGACIÓN 8</w:t>
            </w:r>
          </w:p>
          <w:p w:rsidRPr="006E6062" w:rsidR="00BD03FA" w:rsidP="00245C46" w:rsidRDefault="00C07BA4" w14:paraId="711A7768" w14:textId="27064903">
            <w:pPr>
              <w:jc w:val="both"/>
              <w:rPr>
                <w:color w:val="000000"/>
                <w:sz w:val="16"/>
                <w:szCs w:val="16"/>
                <w:highlight w:val="yellow"/>
              </w:rPr>
            </w:pPr>
            <w:r w:rsidRPr="006E6062">
              <w:rPr>
                <w:color w:val="000000"/>
                <w:sz w:val="16"/>
                <w:szCs w:val="16"/>
              </w:rPr>
              <w:t>SCJ-1809-2024 HOJAS DE VIDA PERSONAL MININO.pdf</w:t>
            </w:r>
          </w:p>
        </w:tc>
      </w:tr>
      <w:tr w:rsidRPr="006E6062" w:rsidR="00BD03FA" w:rsidTr="4A47A788" w14:paraId="585A2C63" w14:textId="77777777">
        <w:trPr>
          <w:trHeight w:val="20"/>
        </w:trPr>
        <w:tc>
          <w:tcPr>
            <w:tcW w:w="413" w:type="dxa"/>
            <w:tcBorders>
              <w:top w:val="single" w:color="44B3E1" w:sz="4" w:space="0"/>
              <w:left w:val="single" w:color="44B3E1" w:sz="4" w:space="0"/>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BD03FA" w:rsidRDefault="00BD03FA" w14:paraId="542F9B77" w14:textId="77777777">
            <w:pPr>
              <w:jc w:val="center"/>
              <w:rPr>
                <w:b/>
                <w:bCs/>
                <w:color w:val="000000"/>
                <w:sz w:val="16"/>
                <w:szCs w:val="16"/>
              </w:rPr>
            </w:pPr>
            <w:r w:rsidRPr="006E6062">
              <w:rPr>
                <w:b/>
                <w:bCs/>
                <w:color w:val="000000"/>
                <w:sz w:val="16"/>
                <w:szCs w:val="16"/>
              </w:rPr>
              <w:t>9</w:t>
            </w:r>
          </w:p>
        </w:tc>
        <w:tc>
          <w:tcPr>
            <w:tcW w:w="2309" w:type="dxa"/>
            <w:tcBorders>
              <w:top w:val="single" w:color="8EAADB" w:themeColor="accent1" w:themeTint="99" w:sz="8" w:space="0"/>
              <w:left w:val="single" w:color="8EAADB" w:themeColor="accent1" w:themeTint="99" w:sz="8" w:space="0"/>
              <w:bottom w:val="single" w:color="44B3E1" w:sz="4"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BD03FA" w:rsidP="00245C46" w:rsidRDefault="00BD03FA" w14:paraId="416BFE4B" w14:textId="2E21DEBB">
            <w:pPr>
              <w:jc w:val="both"/>
              <w:rPr>
                <w:color w:val="000000"/>
                <w:sz w:val="16"/>
                <w:szCs w:val="16"/>
              </w:rPr>
            </w:pPr>
            <w:r w:rsidRPr="006E6062">
              <w:rPr>
                <w:color w:val="000000"/>
                <w:sz w:val="16"/>
                <w:szCs w:val="16"/>
              </w:rPr>
              <w:t>Adelantar todos los trámites y solicitudes pertinentes ante las entidades públicas y/o terceros que intervengan o se requieran para el adecuado funcionamiento y servicio del sistema de videovigilancia.</w:t>
            </w:r>
          </w:p>
        </w:tc>
        <w:tc>
          <w:tcPr>
            <w:tcW w:w="990"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BD03FA" w:rsidRDefault="00BD03FA" w14:paraId="670769D2" w14:textId="77777777">
            <w:pPr>
              <w:jc w:val="center"/>
              <w:rPr>
                <w:color w:val="000000"/>
                <w:sz w:val="16"/>
                <w:szCs w:val="16"/>
              </w:rPr>
            </w:pPr>
            <w:r w:rsidRPr="006E6062">
              <w:rPr>
                <w:color w:val="000000"/>
                <w:sz w:val="16"/>
                <w:szCs w:val="16"/>
              </w:rPr>
              <w:t>PERMANENTE</w:t>
            </w:r>
          </w:p>
        </w:tc>
        <w:tc>
          <w:tcPr>
            <w:tcW w:w="80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BD03FA" w:rsidRDefault="00CD370F" w14:paraId="227390AE" w14:textId="07B2C56F">
            <w:pPr>
              <w:jc w:val="center"/>
              <w:rPr>
                <w:color w:val="000000"/>
                <w:sz w:val="16"/>
                <w:szCs w:val="16"/>
              </w:rPr>
            </w:pPr>
            <w:r w:rsidRPr="006E6062">
              <w:rPr>
                <w:color w:val="000000"/>
                <w:sz w:val="16"/>
                <w:szCs w:val="16"/>
              </w:rPr>
              <w:t>Cumplió</w:t>
            </w:r>
          </w:p>
        </w:tc>
        <w:tc>
          <w:tcPr>
            <w:tcW w:w="198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BD03FA" w:rsidP="00245C46" w:rsidRDefault="00E623C3" w14:paraId="4682328F" w14:textId="24373BF6">
            <w:pPr>
              <w:jc w:val="both"/>
              <w:rPr>
                <w:color w:val="000000"/>
                <w:sz w:val="16"/>
                <w:szCs w:val="16"/>
              </w:rPr>
            </w:pPr>
            <w:r w:rsidRPr="006E6062">
              <w:rPr>
                <w:color w:val="000000"/>
                <w:sz w:val="16"/>
                <w:szCs w:val="16"/>
              </w:rPr>
              <w:t xml:space="preserve">Se realizaron </w:t>
            </w:r>
            <w:r w:rsidRPr="006E6062" w:rsidR="007E4D2A">
              <w:rPr>
                <w:color w:val="000000"/>
                <w:sz w:val="16"/>
                <w:szCs w:val="16"/>
              </w:rPr>
              <w:t>los trámites y solicitudes pertinentes ante las entidades públicas y/o terceros que intervengan o se requieran para el adecuado funcionamiento y servicio del sistema de videovigilancia</w:t>
            </w:r>
            <w:r w:rsidRPr="006E6062" w:rsidR="002E0DE0">
              <w:rPr>
                <w:color w:val="000000"/>
                <w:sz w:val="16"/>
                <w:szCs w:val="16"/>
              </w:rPr>
              <w:t>.</w:t>
            </w:r>
          </w:p>
        </w:tc>
        <w:tc>
          <w:tcPr>
            <w:tcW w:w="2315"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703ADB" w:rsidP="00703ADB" w:rsidRDefault="00095F53" w14:paraId="2DC040D9" w14:textId="0DE73344">
            <w:pPr>
              <w:jc w:val="both"/>
              <w:rPr>
                <w:color w:val="000000" w:themeColor="text1"/>
                <w:sz w:val="16"/>
                <w:szCs w:val="16"/>
              </w:rPr>
            </w:pPr>
            <w:r w:rsidRPr="006E6062">
              <w:rPr>
                <w:color w:val="000000" w:themeColor="text1"/>
                <w:sz w:val="16"/>
                <w:szCs w:val="16"/>
              </w:rPr>
              <w:t>01NOV - 30NOV</w:t>
            </w:r>
            <w:r w:rsidRPr="006E6062" w:rsidR="00BD597B">
              <w:rPr>
                <w:color w:val="000000" w:themeColor="text1"/>
                <w:sz w:val="16"/>
                <w:szCs w:val="16"/>
              </w:rPr>
              <w:t xml:space="preserve"> </w:t>
            </w:r>
            <w:r w:rsidRPr="006E6062" w:rsidR="00703ADB">
              <w:rPr>
                <w:color w:val="000000" w:themeColor="text1"/>
                <w:sz w:val="16"/>
                <w:szCs w:val="16"/>
              </w:rPr>
              <w:t xml:space="preserve">/ OBLIGACIONES ESPECIFICAS / </w:t>
            </w:r>
            <w:r w:rsidRPr="006E6062" w:rsidR="0032184D">
              <w:rPr>
                <w:color w:val="000000" w:themeColor="text1"/>
                <w:sz w:val="16"/>
                <w:szCs w:val="16"/>
              </w:rPr>
              <w:t>OBLIGACIÓN</w:t>
            </w:r>
            <w:r w:rsidRPr="006E6062" w:rsidR="00703ADB">
              <w:rPr>
                <w:color w:val="000000" w:themeColor="text1"/>
                <w:sz w:val="16"/>
                <w:szCs w:val="16"/>
              </w:rPr>
              <w:t xml:space="preserve"> 1,9,10,14,15,21,25,28,31,37,39,41 </w:t>
            </w:r>
          </w:p>
          <w:p w:rsidRPr="006E6062" w:rsidR="00703ADB" w:rsidP="00703ADB" w:rsidRDefault="00703ADB" w14:paraId="4384A1AB" w14:textId="47BC1A54">
            <w:pPr>
              <w:jc w:val="both"/>
              <w:rPr>
                <w:color w:val="000000" w:themeColor="text1"/>
                <w:sz w:val="16"/>
                <w:szCs w:val="16"/>
              </w:rPr>
            </w:pPr>
            <w:r w:rsidRPr="006E6062">
              <w:rPr>
                <w:color w:val="000000" w:themeColor="text1"/>
                <w:sz w:val="16"/>
                <w:szCs w:val="16"/>
              </w:rPr>
              <w:t xml:space="preserve">INFORME MENSUAL </w:t>
            </w:r>
            <w:r w:rsidRPr="006E6062" w:rsidR="00315B13">
              <w:rPr>
                <w:color w:val="000000" w:themeColor="text1"/>
                <w:sz w:val="16"/>
                <w:szCs w:val="16"/>
              </w:rPr>
              <w:t>NOVIEMBRE</w:t>
            </w:r>
            <w:r w:rsidRPr="006E6062" w:rsidR="00EB6A0D">
              <w:rPr>
                <w:color w:val="000000" w:themeColor="text1"/>
                <w:sz w:val="16"/>
                <w:szCs w:val="16"/>
              </w:rPr>
              <w:t xml:space="preserve"> 2025</w:t>
            </w:r>
            <w:r w:rsidRPr="006E6062">
              <w:rPr>
                <w:color w:val="000000" w:themeColor="text1"/>
                <w:sz w:val="16"/>
                <w:szCs w:val="16"/>
              </w:rPr>
              <w:t>.PDF</w:t>
            </w:r>
          </w:p>
          <w:p w:rsidRPr="006E6062" w:rsidR="00BD03FA" w:rsidP="00245C46" w:rsidRDefault="00A06924" w14:paraId="0BDA7F81" w14:textId="2B8C9CFE">
            <w:pPr>
              <w:jc w:val="both"/>
              <w:rPr>
                <w:color w:val="000000"/>
                <w:sz w:val="16"/>
                <w:szCs w:val="16"/>
                <w:highlight w:val="yellow"/>
              </w:rPr>
            </w:pPr>
            <w:r w:rsidRPr="006E6062">
              <w:rPr>
                <w:color w:val="000000"/>
                <w:sz w:val="16"/>
                <w:szCs w:val="16"/>
              </w:rPr>
              <w:t xml:space="preserve">CAPITULO </w:t>
            </w:r>
            <w:r w:rsidRPr="006E6062" w:rsidR="00A6221B">
              <w:rPr>
                <w:color w:val="000000"/>
                <w:sz w:val="16"/>
                <w:szCs w:val="16"/>
              </w:rPr>
              <w:t>2.5 ESCALAMIENTOS</w:t>
            </w:r>
          </w:p>
        </w:tc>
      </w:tr>
      <w:tr w:rsidRPr="006E6062" w:rsidR="00BD03FA" w:rsidTr="4A47A788" w14:paraId="1057735C" w14:textId="77777777">
        <w:trPr>
          <w:trHeight w:val="20"/>
        </w:trPr>
        <w:tc>
          <w:tcPr>
            <w:tcW w:w="413" w:type="dxa"/>
            <w:tcBorders>
              <w:top w:val="single" w:color="44B3E1" w:sz="4" w:space="0"/>
              <w:left w:val="single" w:color="44B3E1" w:sz="4" w:space="0"/>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BD03FA" w:rsidRDefault="00BD03FA" w14:paraId="1665B878" w14:textId="77777777">
            <w:pPr>
              <w:jc w:val="center"/>
              <w:rPr>
                <w:b/>
                <w:bCs/>
                <w:color w:val="000000"/>
                <w:sz w:val="16"/>
                <w:szCs w:val="16"/>
              </w:rPr>
            </w:pPr>
            <w:r w:rsidRPr="006E6062">
              <w:rPr>
                <w:b/>
                <w:bCs/>
                <w:color w:val="000000"/>
                <w:sz w:val="16"/>
                <w:szCs w:val="16"/>
              </w:rPr>
              <w:t>10</w:t>
            </w:r>
          </w:p>
        </w:tc>
        <w:tc>
          <w:tcPr>
            <w:tcW w:w="2309" w:type="dxa"/>
            <w:tcBorders>
              <w:top w:val="single" w:color="8EAADB" w:themeColor="accent1" w:themeTint="99" w:sz="8" w:space="0"/>
              <w:left w:val="single" w:color="8EAADB" w:themeColor="accent1" w:themeTint="99" w:sz="8" w:space="0"/>
              <w:bottom w:val="single" w:color="44B3E1" w:sz="4"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BD03FA" w:rsidP="00245C46" w:rsidRDefault="00BD03FA" w14:paraId="576299A7" w14:textId="7D15F362">
            <w:pPr>
              <w:jc w:val="both"/>
              <w:rPr>
                <w:color w:val="000000"/>
                <w:sz w:val="16"/>
                <w:szCs w:val="16"/>
              </w:rPr>
            </w:pPr>
            <w:r w:rsidRPr="006E6062">
              <w:rPr>
                <w:color w:val="000000"/>
                <w:sz w:val="16"/>
                <w:szCs w:val="16"/>
              </w:rPr>
              <w:t>Garantizar que las actividades y acciones de mantenimiento que aseguren la operación y funcionamiento de la solución requerida, conforme se especifica en los anexos que hacen parte integral del proceso.</w:t>
            </w:r>
          </w:p>
        </w:tc>
        <w:tc>
          <w:tcPr>
            <w:tcW w:w="990"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BD03FA" w:rsidRDefault="00BD03FA" w14:paraId="7CAD6F22" w14:textId="77777777">
            <w:pPr>
              <w:jc w:val="center"/>
              <w:rPr>
                <w:color w:val="000000"/>
                <w:sz w:val="16"/>
                <w:szCs w:val="16"/>
              </w:rPr>
            </w:pPr>
            <w:r w:rsidRPr="006E6062">
              <w:rPr>
                <w:color w:val="000000"/>
                <w:sz w:val="16"/>
                <w:szCs w:val="16"/>
              </w:rPr>
              <w:t>PERMANENTE</w:t>
            </w:r>
          </w:p>
        </w:tc>
        <w:tc>
          <w:tcPr>
            <w:tcW w:w="80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BD03FA" w:rsidRDefault="00360D9A" w14:paraId="248D78E5" w14:textId="7006585D">
            <w:pPr>
              <w:jc w:val="center"/>
              <w:rPr>
                <w:color w:val="000000"/>
                <w:sz w:val="16"/>
                <w:szCs w:val="16"/>
              </w:rPr>
            </w:pPr>
            <w:r w:rsidRPr="006E6062">
              <w:rPr>
                <w:color w:val="000000"/>
                <w:sz w:val="16"/>
                <w:szCs w:val="16"/>
              </w:rPr>
              <w:t>Cumplió</w:t>
            </w:r>
          </w:p>
        </w:tc>
        <w:tc>
          <w:tcPr>
            <w:tcW w:w="198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BD03FA" w:rsidP="00245C46" w:rsidRDefault="00FA5C10" w14:paraId="6263A150" w14:textId="0DC2F12E">
            <w:pPr>
              <w:jc w:val="both"/>
              <w:rPr>
                <w:color w:val="000000"/>
                <w:sz w:val="16"/>
                <w:szCs w:val="16"/>
              </w:rPr>
            </w:pPr>
            <w:r w:rsidRPr="006E6062">
              <w:rPr>
                <w:color w:val="000000"/>
                <w:sz w:val="16"/>
                <w:szCs w:val="16"/>
              </w:rPr>
              <w:t xml:space="preserve">Se realizan </w:t>
            </w:r>
            <w:r w:rsidRPr="006E6062" w:rsidR="00D03AEF">
              <w:rPr>
                <w:color w:val="000000"/>
                <w:sz w:val="16"/>
                <w:szCs w:val="16"/>
              </w:rPr>
              <w:t>actividades de mantenimientos correctivos</w:t>
            </w:r>
            <w:r w:rsidRPr="006E6062" w:rsidR="00B73EA8">
              <w:rPr>
                <w:color w:val="000000"/>
                <w:sz w:val="16"/>
                <w:szCs w:val="16"/>
              </w:rPr>
              <w:t xml:space="preserve">, </w:t>
            </w:r>
            <w:r w:rsidRPr="006E6062" w:rsidR="004C6F62">
              <w:rPr>
                <w:color w:val="000000"/>
                <w:sz w:val="16"/>
                <w:szCs w:val="16"/>
              </w:rPr>
              <w:t xml:space="preserve">mantenimientos en acometida eléctrica y </w:t>
            </w:r>
            <w:r w:rsidRPr="006E6062" w:rsidR="00C85595">
              <w:rPr>
                <w:color w:val="000000"/>
                <w:sz w:val="16"/>
                <w:szCs w:val="16"/>
              </w:rPr>
              <w:t>limpiezas de acrílico</w:t>
            </w:r>
            <w:r w:rsidRPr="006E6062" w:rsidR="002E0DE0">
              <w:rPr>
                <w:color w:val="000000"/>
                <w:sz w:val="16"/>
                <w:szCs w:val="16"/>
              </w:rPr>
              <w:t>.</w:t>
            </w:r>
          </w:p>
        </w:tc>
        <w:tc>
          <w:tcPr>
            <w:tcW w:w="2315"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703ADB" w:rsidP="00703ADB" w:rsidRDefault="00095F53" w14:paraId="523AF8FB" w14:textId="0219C1FD">
            <w:pPr>
              <w:jc w:val="both"/>
              <w:rPr>
                <w:color w:val="000000" w:themeColor="text1"/>
                <w:sz w:val="16"/>
                <w:szCs w:val="16"/>
              </w:rPr>
            </w:pPr>
            <w:r w:rsidRPr="006E6062">
              <w:rPr>
                <w:color w:val="000000" w:themeColor="text1"/>
                <w:sz w:val="16"/>
                <w:szCs w:val="16"/>
              </w:rPr>
              <w:t>01NOV - 30NOV</w:t>
            </w:r>
            <w:r w:rsidRPr="006E6062" w:rsidR="00BD597B">
              <w:rPr>
                <w:color w:val="000000" w:themeColor="text1"/>
                <w:sz w:val="16"/>
                <w:szCs w:val="16"/>
              </w:rPr>
              <w:t xml:space="preserve"> </w:t>
            </w:r>
            <w:r w:rsidRPr="006E6062" w:rsidR="00703ADB">
              <w:rPr>
                <w:color w:val="000000" w:themeColor="text1"/>
                <w:sz w:val="16"/>
                <w:szCs w:val="16"/>
              </w:rPr>
              <w:t xml:space="preserve">/ OBLIGACIONES ESPECIFICAS / </w:t>
            </w:r>
            <w:r w:rsidRPr="006E6062" w:rsidR="0032184D">
              <w:rPr>
                <w:color w:val="000000" w:themeColor="text1"/>
                <w:sz w:val="16"/>
                <w:szCs w:val="16"/>
              </w:rPr>
              <w:t>OBLIGACIÓN</w:t>
            </w:r>
            <w:r w:rsidRPr="006E6062" w:rsidR="00703ADB">
              <w:rPr>
                <w:color w:val="000000" w:themeColor="text1"/>
                <w:sz w:val="16"/>
                <w:szCs w:val="16"/>
              </w:rPr>
              <w:t xml:space="preserve"> 1,9,10,14,15,21,25,28,31,37,39,41 </w:t>
            </w:r>
          </w:p>
          <w:p w:rsidRPr="006E6062" w:rsidR="00703ADB" w:rsidP="00703ADB" w:rsidRDefault="00703ADB" w14:paraId="3B6EA98C" w14:textId="508A3DDC">
            <w:pPr>
              <w:jc w:val="both"/>
              <w:rPr>
                <w:color w:val="000000" w:themeColor="text1"/>
                <w:sz w:val="16"/>
                <w:szCs w:val="16"/>
              </w:rPr>
            </w:pPr>
            <w:r w:rsidRPr="006E6062">
              <w:rPr>
                <w:color w:val="000000" w:themeColor="text1"/>
                <w:sz w:val="16"/>
                <w:szCs w:val="16"/>
              </w:rPr>
              <w:t xml:space="preserve">INFORME MENSUAL </w:t>
            </w:r>
            <w:r w:rsidRPr="006E6062" w:rsidR="00315B13">
              <w:rPr>
                <w:color w:val="000000" w:themeColor="text1"/>
                <w:sz w:val="16"/>
                <w:szCs w:val="16"/>
              </w:rPr>
              <w:t>NOVIEMBRE</w:t>
            </w:r>
            <w:r w:rsidRPr="006E6062" w:rsidR="00EB6A0D">
              <w:rPr>
                <w:color w:val="000000" w:themeColor="text1"/>
                <w:sz w:val="16"/>
                <w:szCs w:val="16"/>
              </w:rPr>
              <w:t xml:space="preserve"> 2025</w:t>
            </w:r>
            <w:r w:rsidRPr="006E6062">
              <w:rPr>
                <w:color w:val="000000" w:themeColor="text1"/>
                <w:sz w:val="16"/>
                <w:szCs w:val="16"/>
              </w:rPr>
              <w:t>.PDF</w:t>
            </w:r>
          </w:p>
          <w:p w:rsidRPr="006E6062" w:rsidR="00BD03FA" w:rsidP="00245C46" w:rsidRDefault="004600FF" w14:paraId="233055C7" w14:textId="50E9140A">
            <w:pPr>
              <w:jc w:val="both"/>
              <w:rPr>
                <w:color w:val="000000"/>
                <w:sz w:val="16"/>
                <w:szCs w:val="16"/>
                <w:highlight w:val="yellow"/>
              </w:rPr>
            </w:pPr>
            <w:r w:rsidRPr="006E6062">
              <w:rPr>
                <w:color w:val="000000"/>
                <w:sz w:val="16"/>
                <w:szCs w:val="16"/>
              </w:rPr>
              <w:t xml:space="preserve">CAPITULO 6 </w:t>
            </w:r>
            <w:r w:rsidRPr="006E6062" w:rsidR="00413C15">
              <w:rPr>
                <w:color w:val="000000"/>
                <w:sz w:val="16"/>
                <w:szCs w:val="16"/>
              </w:rPr>
              <w:t>INFORME DE VISITAS EJ</w:t>
            </w:r>
            <w:r w:rsidRPr="006E6062" w:rsidR="009E1A18">
              <w:rPr>
                <w:color w:val="000000"/>
                <w:sz w:val="16"/>
                <w:szCs w:val="16"/>
              </w:rPr>
              <w:t>E</w:t>
            </w:r>
            <w:r w:rsidRPr="006E6062" w:rsidR="00413C15">
              <w:rPr>
                <w:color w:val="000000"/>
                <w:sz w:val="16"/>
                <w:szCs w:val="16"/>
              </w:rPr>
              <w:t>CUTADAS</w:t>
            </w:r>
          </w:p>
        </w:tc>
      </w:tr>
      <w:tr w:rsidRPr="006E6062" w:rsidR="00BD03FA" w:rsidTr="4A47A788" w14:paraId="5B9BE1A5" w14:textId="77777777">
        <w:trPr>
          <w:trHeight w:val="20"/>
        </w:trPr>
        <w:tc>
          <w:tcPr>
            <w:tcW w:w="413" w:type="dxa"/>
            <w:tcBorders>
              <w:top w:val="single" w:color="44B3E1" w:sz="4" w:space="0"/>
              <w:left w:val="single" w:color="44B3E1" w:sz="4" w:space="0"/>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BD03FA" w:rsidRDefault="00BD03FA" w14:paraId="05F14F84" w14:textId="77777777">
            <w:pPr>
              <w:jc w:val="center"/>
              <w:rPr>
                <w:b/>
                <w:bCs/>
                <w:color w:val="000000"/>
                <w:sz w:val="16"/>
                <w:szCs w:val="16"/>
              </w:rPr>
            </w:pPr>
            <w:r w:rsidRPr="006E6062">
              <w:rPr>
                <w:b/>
                <w:bCs/>
                <w:color w:val="000000"/>
                <w:sz w:val="16"/>
                <w:szCs w:val="16"/>
              </w:rPr>
              <w:t>11</w:t>
            </w:r>
          </w:p>
        </w:tc>
        <w:tc>
          <w:tcPr>
            <w:tcW w:w="2309" w:type="dxa"/>
            <w:tcBorders>
              <w:top w:val="single" w:color="44B3E1" w:sz="4" w:space="0"/>
              <w:left w:val="nil"/>
              <w:bottom w:val="single" w:color="44B3E1" w:sz="4"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BD03FA" w:rsidP="00245C46" w:rsidRDefault="00BD03FA" w14:paraId="15842C2F" w14:textId="77777777">
            <w:pPr>
              <w:jc w:val="both"/>
              <w:rPr>
                <w:color w:val="000000"/>
                <w:sz w:val="16"/>
                <w:szCs w:val="16"/>
              </w:rPr>
            </w:pPr>
            <w:r w:rsidRPr="006E6062">
              <w:rPr>
                <w:color w:val="000000"/>
                <w:sz w:val="16"/>
                <w:szCs w:val="16"/>
              </w:rPr>
              <w:t xml:space="preserve">Entregar documentación completa (registro fotográfico, actas, manuales y catálogos etc. con las fechas y parámetros indicados en </w:t>
            </w:r>
            <w:r w:rsidRPr="006E6062">
              <w:rPr>
                <w:color w:val="000000"/>
                <w:sz w:val="16"/>
                <w:szCs w:val="16"/>
              </w:rPr>
              <w:br/>
            </w:r>
            <w:r w:rsidRPr="006E6062">
              <w:rPr>
                <w:color w:val="000000"/>
                <w:sz w:val="16"/>
                <w:szCs w:val="16"/>
              </w:rPr>
              <w:t xml:space="preserve">el Anexo No. 1 – Especificaciones Técnicas de manera impresa y </w:t>
            </w:r>
            <w:r w:rsidRPr="006E6062">
              <w:rPr>
                <w:color w:val="000000"/>
                <w:sz w:val="16"/>
                <w:szCs w:val="16"/>
              </w:rPr>
              <w:t>digital, de las actividades de mantenimiento realizadas.</w:t>
            </w:r>
          </w:p>
        </w:tc>
        <w:tc>
          <w:tcPr>
            <w:tcW w:w="990"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BD03FA" w:rsidRDefault="00BD03FA" w14:paraId="0A9FC784" w14:textId="77777777">
            <w:pPr>
              <w:jc w:val="center"/>
              <w:rPr>
                <w:color w:val="000000"/>
                <w:sz w:val="16"/>
                <w:szCs w:val="16"/>
              </w:rPr>
            </w:pPr>
            <w:r w:rsidRPr="006E6062">
              <w:rPr>
                <w:color w:val="000000"/>
                <w:sz w:val="16"/>
                <w:szCs w:val="16"/>
              </w:rPr>
              <w:t>PERMANENTE</w:t>
            </w:r>
          </w:p>
        </w:tc>
        <w:tc>
          <w:tcPr>
            <w:tcW w:w="80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BD03FA" w:rsidRDefault="00360D9A" w14:paraId="2EB5CE86" w14:textId="663A8FB0">
            <w:pPr>
              <w:jc w:val="center"/>
              <w:rPr>
                <w:color w:val="000000"/>
                <w:sz w:val="16"/>
                <w:szCs w:val="16"/>
              </w:rPr>
            </w:pPr>
            <w:r w:rsidRPr="006E6062">
              <w:rPr>
                <w:color w:val="000000"/>
                <w:sz w:val="16"/>
                <w:szCs w:val="16"/>
              </w:rPr>
              <w:t>Cumplió</w:t>
            </w:r>
          </w:p>
        </w:tc>
        <w:tc>
          <w:tcPr>
            <w:tcW w:w="198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BD03FA" w:rsidP="00245C46" w:rsidRDefault="00D03AEF" w14:paraId="0FC0ADAB" w14:textId="3C6A0D1C">
            <w:pPr>
              <w:jc w:val="both"/>
              <w:rPr>
                <w:color w:val="000000"/>
                <w:sz w:val="16"/>
                <w:szCs w:val="16"/>
              </w:rPr>
            </w:pPr>
            <w:r w:rsidRPr="006E6062">
              <w:rPr>
                <w:color w:val="000000"/>
                <w:sz w:val="16"/>
                <w:szCs w:val="16"/>
              </w:rPr>
              <w:t>Se realiza la entrega de los PDF unificados con la información solicitada</w:t>
            </w:r>
            <w:r w:rsidRPr="006E6062" w:rsidR="00CC16C1">
              <w:rPr>
                <w:color w:val="000000"/>
                <w:sz w:val="16"/>
                <w:szCs w:val="16"/>
              </w:rPr>
              <w:t xml:space="preserve"> como registro fotográfico, actas, manuales y catálogos etc. con las fechas y parámetros indicados en </w:t>
            </w:r>
            <w:r w:rsidRPr="006E6062" w:rsidR="00CC16C1">
              <w:rPr>
                <w:color w:val="000000"/>
                <w:sz w:val="16"/>
                <w:szCs w:val="16"/>
              </w:rPr>
              <w:br/>
            </w:r>
            <w:r w:rsidRPr="006E6062" w:rsidR="00CC16C1">
              <w:rPr>
                <w:color w:val="000000"/>
                <w:sz w:val="16"/>
                <w:szCs w:val="16"/>
              </w:rPr>
              <w:t>el Anexo No. 1 – Especificaciones Técnicas</w:t>
            </w:r>
          </w:p>
        </w:tc>
        <w:tc>
          <w:tcPr>
            <w:tcW w:w="2315"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703ADB" w:rsidP="00245C46" w:rsidRDefault="00095F53" w14:paraId="6E50019E" w14:textId="27CA41EB">
            <w:pPr>
              <w:jc w:val="both"/>
              <w:rPr>
                <w:color w:val="000000" w:themeColor="text1"/>
                <w:sz w:val="16"/>
                <w:szCs w:val="16"/>
              </w:rPr>
            </w:pPr>
            <w:r w:rsidRPr="006E6062">
              <w:rPr>
                <w:color w:val="000000" w:themeColor="text1"/>
                <w:sz w:val="16"/>
                <w:szCs w:val="16"/>
              </w:rPr>
              <w:t>01NOV - 30NOV</w:t>
            </w:r>
            <w:r w:rsidRPr="006E6062" w:rsidR="00BD597B">
              <w:rPr>
                <w:color w:val="000000" w:themeColor="text1"/>
                <w:sz w:val="16"/>
                <w:szCs w:val="16"/>
              </w:rPr>
              <w:t xml:space="preserve"> </w:t>
            </w:r>
            <w:r w:rsidRPr="006E6062" w:rsidR="00703ADB">
              <w:rPr>
                <w:color w:val="000000" w:themeColor="text1"/>
                <w:sz w:val="16"/>
                <w:szCs w:val="16"/>
              </w:rPr>
              <w:t xml:space="preserve">/ </w:t>
            </w:r>
            <w:r w:rsidRPr="006E6062" w:rsidR="00091BBB">
              <w:rPr>
                <w:color w:val="000000" w:themeColor="text1"/>
                <w:sz w:val="16"/>
                <w:szCs w:val="16"/>
              </w:rPr>
              <w:t xml:space="preserve">01 </w:t>
            </w:r>
            <w:r w:rsidRPr="006E6062" w:rsidR="00703ADB">
              <w:rPr>
                <w:color w:val="000000" w:themeColor="text1"/>
                <w:sz w:val="16"/>
                <w:szCs w:val="16"/>
              </w:rPr>
              <w:t xml:space="preserve">OBLIGACIONES </w:t>
            </w:r>
            <w:r w:rsidRPr="006E6062" w:rsidR="0085213E">
              <w:rPr>
                <w:color w:val="000000" w:themeColor="text1"/>
                <w:sz w:val="16"/>
                <w:szCs w:val="16"/>
              </w:rPr>
              <w:t>GENERALES</w:t>
            </w:r>
            <w:r w:rsidRPr="006E6062" w:rsidR="00703ADB">
              <w:rPr>
                <w:color w:val="000000" w:themeColor="text1"/>
                <w:sz w:val="16"/>
                <w:szCs w:val="16"/>
              </w:rPr>
              <w:t xml:space="preserve"> / </w:t>
            </w:r>
            <w:r w:rsidRPr="006E6062" w:rsidR="0085213E">
              <w:rPr>
                <w:color w:val="000000" w:themeColor="text1"/>
                <w:sz w:val="16"/>
                <w:szCs w:val="16"/>
              </w:rPr>
              <w:t>OBLIGACIÓN 7 Y 10</w:t>
            </w:r>
          </w:p>
          <w:p w:rsidRPr="006E6062" w:rsidR="00BD03FA" w:rsidP="00245C46" w:rsidRDefault="00703ADB" w14:paraId="6DD33B6E" w14:textId="0F709B94">
            <w:pPr>
              <w:jc w:val="both"/>
              <w:rPr>
                <w:color w:val="000000"/>
                <w:sz w:val="16"/>
                <w:szCs w:val="16"/>
              </w:rPr>
            </w:pPr>
            <w:r w:rsidRPr="006E6062">
              <w:rPr>
                <w:color w:val="000000" w:themeColor="text1"/>
                <w:sz w:val="16"/>
                <w:szCs w:val="16"/>
              </w:rPr>
              <w:t>C</w:t>
            </w:r>
            <w:r w:rsidRPr="006E6062" w:rsidR="00387686">
              <w:rPr>
                <w:color w:val="000000"/>
                <w:sz w:val="16"/>
                <w:szCs w:val="16"/>
              </w:rPr>
              <w:t xml:space="preserve">APITULO </w:t>
            </w:r>
            <w:r w:rsidRPr="006E6062" w:rsidR="004B715D">
              <w:rPr>
                <w:color w:val="000000"/>
                <w:sz w:val="16"/>
                <w:szCs w:val="16"/>
              </w:rPr>
              <w:t>1.5 COMUNICADOS</w:t>
            </w:r>
          </w:p>
        </w:tc>
      </w:tr>
      <w:tr w:rsidRPr="006E6062" w:rsidR="00BD03FA" w:rsidTr="4A47A788" w14:paraId="10D1F4D3" w14:textId="77777777">
        <w:trPr>
          <w:trHeight w:val="20"/>
        </w:trPr>
        <w:tc>
          <w:tcPr>
            <w:tcW w:w="413" w:type="dxa"/>
            <w:tcBorders>
              <w:top w:val="single" w:color="44B3E1" w:sz="4" w:space="0"/>
              <w:left w:val="single" w:color="44B3E1" w:sz="4" w:space="0"/>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BD03FA" w:rsidRDefault="00BD03FA" w14:paraId="062C6C5C" w14:textId="77777777">
            <w:pPr>
              <w:jc w:val="center"/>
              <w:rPr>
                <w:b/>
                <w:color w:val="000000"/>
                <w:sz w:val="16"/>
                <w:szCs w:val="16"/>
              </w:rPr>
            </w:pPr>
            <w:r w:rsidRPr="006E6062">
              <w:rPr>
                <w:b/>
                <w:color w:val="000000"/>
                <w:sz w:val="16"/>
                <w:szCs w:val="16"/>
              </w:rPr>
              <w:t>12</w:t>
            </w:r>
          </w:p>
        </w:tc>
        <w:tc>
          <w:tcPr>
            <w:tcW w:w="2309" w:type="dxa"/>
            <w:tcBorders>
              <w:top w:val="single" w:color="44B3E1" w:sz="4" w:space="0"/>
              <w:left w:val="nil"/>
              <w:bottom w:val="single" w:color="44B3E1" w:sz="4"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BD03FA" w:rsidP="00245C46" w:rsidRDefault="00BD03FA" w14:paraId="7145AABC" w14:textId="77777777">
            <w:pPr>
              <w:jc w:val="both"/>
              <w:rPr>
                <w:color w:val="000000"/>
                <w:sz w:val="16"/>
                <w:szCs w:val="16"/>
              </w:rPr>
            </w:pPr>
            <w:r w:rsidRPr="006E6062">
              <w:rPr>
                <w:color w:val="000000"/>
                <w:sz w:val="16"/>
                <w:szCs w:val="16"/>
              </w:rPr>
              <w:t>Atender las sugerencias que, para el mejor y óptimo desarrollo del contrato, le formule quien ejerce la INTERVENTORIA o quien</w:t>
            </w:r>
            <w:r w:rsidRPr="006E6062">
              <w:rPr>
                <w:color w:val="000000"/>
                <w:sz w:val="16"/>
                <w:szCs w:val="16"/>
              </w:rPr>
              <w:br/>
            </w:r>
            <w:r w:rsidRPr="006E6062">
              <w:rPr>
                <w:color w:val="000000"/>
                <w:sz w:val="16"/>
                <w:szCs w:val="16"/>
              </w:rPr>
              <w:t>haga sus veces.</w:t>
            </w:r>
          </w:p>
        </w:tc>
        <w:tc>
          <w:tcPr>
            <w:tcW w:w="990"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BD03FA" w:rsidRDefault="00BD03FA" w14:paraId="18B3D9AC" w14:textId="77777777">
            <w:pPr>
              <w:jc w:val="center"/>
              <w:rPr>
                <w:color w:val="000000"/>
                <w:sz w:val="16"/>
                <w:szCs w:val="16"/>
              </w:rPr>
            </w:pPr>
            <w:r w:rsidRPr="006E6062">
              <w:rPr>
                <w:color w:val="000000"/>
                <w:sz w:val="16"/>
                <w:szCs w:val="16"/>
              </w:rPr>
              <w:t>PERMANENTE</w:t>
            </w:r>
          </w:p>
        </w:tc>
        <w:tc>
          <w:tcPr>
            <w:tcW w:w="80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BD03FA" w:rsidRDefault="00D21EA3" w14:paraId="46B25A33" w14:textId="135C5CDE">
            <w:pPr>
              <w:jc w:val="center"/>
              <w:rPr>
                <w:color w:val="000000"/>
                <w:sz w:val="16"/>
                <w:szCs w:val="16"/>
              </w:rPr>
            </w:pPr>
            <w:r w:rsidRPr="006E6062">
              <w:rPr>
                <w:color w:val="000000"/>
                <w:sz w:val="16"/>
                <w:szCs w:val="16"/>
              </w:rPr>
              <w:t>Cumplió</w:t>
            </w:r>
          </w:p>
        </w:tc>
        <w:tc>
          <w:tcPr>
            <w:tcW w:w="198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BD03FA" w:rsidP="00245C46" w:rsidRDefault="00D21EA3" w14:paraId="433B31A4" w14:textId="137D84BB">
            <w:pPr>
              <w:jc w:val="both"/>
              <w:rPr>
                <w:color w:val="000000"/>
                <w:sz w:val="16"/>
                <w:szCs w:val="16"/>
              </w:rPr>
            </w:pPr>
            <w:r w:rsidRPr="006E6062">
              <w:rPr>
                <w:color w:val="000000"/>
                <w:sz w:val="16"/>
                <w:szCs w:val="16"/>
              </w:rPr>
              <w:t xml:space="preserve">Se </w:t>
            </w:r>
            <w:r w:rsidRPr="006E6062" w:rsidR="00055424">
              <w:rPr>
                <w:color w:val="000000"/>
                <w:sz w:val="16"/>
                <w:szCs w:val="16"/>
              </w:rPr>
              <w:t>at</w:t>
            </w:r>
            <w:r w:rsidRPr="006E6062">
              <w:rPr>
                <w:color w:val="000000"/>
                <w:sz w:val="16"/>
                <w:szCs w:val="16"/>
              </w:rPr>
              <w:t>ienden</w:t>
            </w:r>
            <w:r w:rsidRPr="006E6062" w:rsidR="00055424">
              <w:rPr>
                <w:color w:val="000000"/>
                <w:sz w:val="16"/>
                <w:szCs w:val="16"/>
              </w:rPr>
              <w:t xml:space="preserve"> l</w:t>
            </w:r>
            <w:r w:rsidRPr="006E6062">
              <w:rPr>
                <w:color w:val="000000"/>
                <w:sz w:val="16"/>
                <w:szCs w:val="16"/>
              </w:rPr>
              <w:t>a</w:t>
            </w:r>
            <w:r w:rsidRPr="006E6062" w:rsidR="00055424">
              <w:rPr>
                <w:color w:val="000000"/>
                <w:sz w:val="16"/>
                <w:szCs w:val="16"/>
              </w:rPr>
              <w:t xml:space="preserve">s observaciones y sugerencias que se dan en las reuniones seguimiento con el fin de mejor la disponibilidad del sistema. </w:t>
            </w:r>
          </w:p>
        </w:tc>
        <w:tc>
          <w:tcPr>
            <w:tcW w:w="2315"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BD03FA" w:rsidP="00245C46" w:rsidRDefault="00095F53" w14:paraId="50EC359F" w14:textId="29C4A2DB">
            <w:pPr>
              <w:jc w:val="both"/>
              <w:rPr>
                <w:color w:val="000000"/>
                <w:sz w:val="16"/>
                <w:szCs w:val="16"/>
              </w:rPr>
            </w:pPr>
            <w:r w:rsidRPr="006E6062">
              <w:rPr>
                <w:color w:val="000000" w:themeColor="text1"/>
                <w:sz w:val="16"/>
                <w:szCs w:val="16"/>
              </w:rPr>
              <w:t>01NOV - 30NOV</w:t>
            </w:r>
            <w:r w:rsidRPr="006E6062" w:rsidR="00BD597B">
              <w:rPr>
                <w:color w:val="000000" w:themeColor="text1"/>
                <w:sz w:val="16"/>
                <w:szCs w:val="16"/>
              </w:rPr>
              <w:t xml:space="preserve"> </w:t>
            </w:r>
            <w:r w:rsidRPr="006E6062" w:rsidR="00655125">
              <w:rPr>
                <w:color w:val="000000" w:themeColor="text1"/>
                <w:sz w:val="16"/>
                <w:szCs w:val="16"/>
              </w:rPr>
              <w:t xml:space="preserve">/ </w:t>
            </w:r>
            <w:r w:rsidRPr="006E6062" w:rsidR="00091BBB">
              <w:rPr>
                <w:color w:val="000000" w:themeColor="text1"/>
                <w:sz w:val="16"/>
                <w:szCs w:val="16"/>
              </w:rPr>
              <w:t xml:space="preserve">02 </w:t>
            </w:r>
            <w:r w:rsidRPr="006E6062" w:rsidR="00655125">
              <w:rPr>
                <w:color w:val="000000" w:themeColor="text1"/>
                <w:sz w:val="16"/>
                <w:szCs w:val="16"/>
              </w:rPr>
              <w:t xml:space="preserve">OBLIGACIONES ESPECIFICAS / </w:t>
            </w:r>
            <w:r w:rsidRPr="006E6062" w:rsidR="0032184D">
              <w:rPr>
                <w:color w:val="000000" w:themeColor="text1"/>
                <w:sz w:val="16"/>
                <w:szCs w:val="16"/>
              </w:rPr>
              <w:t>OBLIGACIÓN</w:t>
            </w:r>
            <w:r w:rsidRPr="006E6062" w:rsidR="00655125">
              <w:rPr>
                <w:color w:val="000000" w:themeColor="text1"/>
                <w:sz w:val="16"/>
                <w:szCs w:val="16"/>
              </w:rPr>
              <w:t xml:space="preserve"> 12</w:t>
            </w:r>
            <w:r w:rsidRPr="006E6062" w:rsidR="00331818">
              <w:rPr>
                <w:color w:val="000000" w:themeColor="text1"/>
                <w:sz w:val="16"/>
                <w:szCs w:val="16"/>
              </w:rPr>
              <w:t xml:space="preserve"> Y 16</w:t>
            </w:r>
          </w:p>
        </w:tc>
      </w:tr>
      <w:tr w:rsidRPr="006E6062" w:rsidR="00003559" w:rsidTr="4A47A788" w14:paraId="50DF56A8" w14:textId="77777777">
        <w:trPr>
          <w:trHeight w:val="20"/>
        </w:trPr>
        <w:tc>
          <w:tcPr>
            <w:tcW w:w="413" w:type="dxa"/>
            <w:tcBorders>
              <w:top w:val="single" w:color="44B3E1" w:sz="4" w:space="0"/>
              <w:left w:val="single" w:color="44B3E1" w:sz="4" w:space="0"/>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61A9F0E2" w14:textId="77777777">
            <w:pPr>
              <w:jc w:val="center"/>
              <w:rPr>
                <w:b/>
                <w:bCs/>
                <w:color w:val="000000"/>
                <w:sz w:val="16"/>
                <w:szCs w:val="16"/>
              </w:rPr>
            </w:pPr>
            <w:r w:rsidRPr="006E6062">
              <w:rPr>
                <w:b/>
                <w:bCs/>
                <w:color w:val="000000"/>
                <w:sz w:val="16"/>
                <w:szCs w:val="16"/>
              </w:rPr>
              <w:t>13</w:t>
            </w:r>
          </w:p>
        </w:tc>
        <w:tc>
          <w:tcPr>
            <w:tcW w:w="2309" w:type="dxa"/>
            <w:tcBorders>
              <w:top w:val="single" w:color="44B3E1" w:sz="4" w:space="0"/>
              <w:left w:val="nil"/>
              <w:bottom w:val="single" w:color="44B3E1" w:sz="4"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003559" w14:paraId="4F8AEAB6" w14:textId="7FFBC001">
            <w:pPr>
              <w:jc w:val="both"/>
              <w:rPr>
                <w:color w:val="000000"/>
                <w:sz w:val="16"/>
                <w:szCs w:val="16"/>
              </w:rPr>
            </w:pPr>
            <w:r w:rsidRPr="006E6062">
              <w:rPr>
                <w:color w:val="000000"/>
                <w:sz w:val="16"/>
                <w:szCs w:val="16"/>
              </w:rPr>
              <w:t>Una vez instalado el equipo y/o elemento, el contratista deberá demostrar su correcta operatividad, elaborar un informe de</w:t>
            </w:r>
            <w:r w:rsidRPr="006E6062" w:rsidR="00856175">
              <w:rPr>
                <w:color w:val="000000"/>
                <w:sz w:val="16"/>
                <w:szCs w:val="16"/>
              </w:rPr>
              <w:t xml:space="preserve"> </w:t>
            </w:r>
            <w:r w:rsidRPr="006E6062">
              <w:rPr>
                <w:color w:val="000000"/>
                <w:sz w:val="16"/>
                <w:szCs w:val="16"/>
              </w:rPr>
              <w:t>entrega y recibo a satisfacción firmada por el personal designado por el usuario final, el contratista y la INTERVENTORIA o quien haga sus veces. El término para la entrega de dicho informe es de máximo cuatro (4) días hábiles una vez culminada la actividad. Dicho</w:t>
            </w:r>
            <w:r w:rsidRPr="006E6062">
              <w:rPr>
                <w:color w:val="000000"/>
                <w:sz w:val="16"/>
                <w:szCs w:val="16"/>
              </w:rPr>
              <w:br/>
            </w:r>
            <w:r w:rsidRPr="006E6062">
              <w:rPr>
                <w:color w:val="000000"/>
                <w:sz w:val="16"/>
                <w:szCs w:val="16"/>
              </w:rPr>
              <w:t>informe debe contener la totalidad de los elementos suministrados con su nombre, marca, modelo, número de serie y valor unitario.</w:t>
            </w:r>
          </w:p>
        </w:tc>
        <w:tc>
          <w:tcPr>
            <w:tcW w:w="990"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1F5B3571" w14:textId="77777777">
            <w:pPr>
              <w:jc w:val="center"/>
              <w:rPr>
                <w:color w:val="000000"/>
                <w:sz w:val="16"/>
                <w:szCs w:val="16"/>
              </w:rPr>
            </w:pPr>
            <w:r w:rsidRPr="006E6062">
              <w:rPr>
                <w:color w:val="000000"/>
                <w:sz w:val="16"/>
                <w:szCs w:val="16"/>
              </w:rPr>
              <w:t>PERMANENTE</w:t>
            </w:r>
          </w:p>
        </w:tc>
        <w:tc>
          <w:tcPr>
            <w:tcW w:w="80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B00B4E" w14:paraId="091DE40E" w14:textId="749E6721">
            <w:pPr>
              <w:jc w:val="center"/>
              <w:rPr>
                <w:color w:val="000000"/>
                <w:sz w:val="16"/>
                <w:szCs w:val="16"/>
              </w:rPr>
            </w:pPr>
            <w:r w:rsidRPr="006E6062">
              <w:rPr>
                <w:color w:val="000000"/>
                <w:sz w:val="16"/>
                <w:szCs w:val="16"/>
              </w:rPr>
              <w:t>Cumplió</w:t>
            </w:r>
          </w:p>
        </w:tc>
        <w:tc>
          <w:tcPr>
            <w:tcW w:w="198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003559" w14:paraId="5AC2A2CF" w14:textId="728B829E">
            <w:pPr>
              <w:jc w:val="both"/>
              <w:rPr>
                <w:color w:val="000000"/>
                <w:sz w:val="16"/>
                <w:szCs w:val="16"/>
              </w:rPr>
            </w:pPr>
            <w:r w:rsidRPr="006E6062">
              <w:rPr>
                <w:color w:val="000000"/>
                <w:sz w:val="16"/>
                <w:szCs w:val="16"/>
              </w:rPr>
              <w:t>Se realiza la entrega de los PDF unificados con la información solicitada</w:t>
            </w:r>
            <w:r w:rsidRPr="006E6062" w:rsidR="00856175">
              <w:rPr>
                <w:color w:val="000000"/>
                <w:sz w:val="16"/>
                <w:szCs w:val="16"/>
              </w:rPr>
              <w:t>.</w:t>
            </w:r>
          </w:p>
        </w:tc>
        <w:tc>
          <w:tcPr>
            <w:tcW w:w="2315"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91BBB" w:rsidP="00091BBB" w:rsidRDefault="00095F53" w14:paraId="0056C791" w14:textId="145DAAE6">
            <w:pPr>
              <w:jc w:val="both"/>
              <w:rPr>
                <w:color w:val="000000" w:themeColor="text1"/>
                <w:sz w:val="16"/>
                <w:szCs w:val="16"/>
              </w:rPr>
            </w:pPr>
            <w:r w:rsidRPr="006E6062">
              <w:rPr>
                <w:color w:val="000000" w:themeColor="text1"/>
                <w:sz w:val="16"/>
                <w:szCs w:val="16"/>
              </w:rPr>
              <w:t>01NOV - 30NOV</w:t>
            </w:r>
            <w:r w:rsidRPr="006E6062" w:rsidR="00BD597B">
              <w:rPr>
                <w:color w:val="000000" w:themeColor="text1"/>
                <w:sz w:val="16"/>
                <w:szCs w:val="16"/>
              </w:rPr>
              <w:t xml:space="preserve"> </w:t>
            </w:r>
            <w:r w:rsidRPr="006E6062" w:rsidR="00091BBB">
              <w:rPr>
                <w:color w:val="000000" w:themeColor="text1"/>
                <w:sz w:val="16"/>
                <w:szCs w:val="16"/>
              </w:rPr>
              <w:t>/ 01 OBLIGACIONES GENERALES / OBLIGACIÓN 7 Y 10</w:t>
            </w:r>
          </w:p>
          <w:p w:rsidRPr="006E6062" w:rsidR="00003559" w:rsidP="00091BBB" w:rsidRDefault="00091BBB" w14:paraId="77ECC21A" w14:textId="1C32A90B">
            <w:pPr>
              <w:jc w:val="both"/>
              <w:rPr>
                <w:color w:val="000000"/>
                <w:sz w:val="16"/>
                <w:szCs w:val="16"/>
              </w:rPr>
            </w:pPr>
            <w:r w:rsidRPr="006E6062">
              <w:rPr>
                <w:color w:val="000000" w:themeColor="text1"/>
                <w:sz w:val="16"/>
                <w:szCs w:val="16"/>
              </w:rPr>
              <w:t>C</w:t>
            </w:r>
            <w:r w:rsidRPr="006E6062">
              <w:rPr>
                <w:color w:val="000000"/>
                <w:sz w:val="16"/>
                <w:szCs w:val="16"/>
              </w:rPr>
              <w:t>APITULO 1.5 COMUNICADOS</w:t>
            </w:r>
          </w:p>
        </w:tc>
      </w:tr>
      <w:tr w:rsidRPr="006E6062" w:rsidR="00003559" w:rsidTr="4A47A788" w14:paraId="1F82F168" w14:textId="77777777">
        <w:trPr>
          <w:trHeight w:val="20"/>
        </w:trPr>
        <w:tc>
          <w:tcPr>
            <w:tcW w:w="413" w:type="dxa"/>
            <w:tcBorders>
              <w:top w:val="single" w:color="44B3E1" w:sz="4" w:space="0"/>
              <w:left w:val="single" w:color="44B3E1" w:sz="4" w:space="0"/>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230C4493" w14:textId="77777777">
            <w:pPr>
              <w:jc w:val="center"/>
              <w:rPr>
                <w:b/>
                <w:bCs/>
                <w:color w:val="000000"/>
                <w:sz w:val="16"/>
                <w:szCs w:val="16"/>
              </w:rPr>
            </w:pPr>
            <w:r w:rsidRPr="006E6062">
              <w:rPr>
                <w:b/>
                <w:bCs/>
                <w:color w:val="000000"/>
                <w:sz w:val="16"/>
                <w:szCs w:val="16"/>
              </w:rPr>
              <w:t>14</w:t>
            </w:r>
          </w:p>
        </w:tc>
        <w:tc>
          <w:tcPr>
            <w:tcW w:w="2309" w:type="dxa"/>
            <w:tcBorders>
              <w:top w:val="single" w:color="8EAADB" w:themeColor="accent1" w:themeTint="99" w:sz="8" w:space="0"/>
              <w:left w:val="single" w:color="8EAADB" w:themeColor="accent1" w:themeTint="99" w:sz="8" w:space="0"/>
              <w:bottom w:val="single" w:color="44B3E1" w:sz="4"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003559" w14:paraId="28AF7134" w14:textId="77777777">
            <w:pPr>
              <w:jc w:val="both"/>
              <w:rPr>
                <w:color w:val="000000"/>
                <w:sz w:val="16"/>
                <w:szCs w:val="16"/>
              </w:rPr>
            </w:pPr>
            <w:r w:rsidRPr="006E6062">
              <w:rPr>
                <w:color w:val="000000"/>
                <w:sz w:val="16"/>
                <w:szCs w:val="16"/>
              </w:rPr>
              <w:t xml:space="preserve">Verificar y diagnosticar las instalaciones eléctricas y lógicas necesarias para la conexión de la solución o equipo, siguiendo las </w:t>
            </w:r>
            <w:r w:rsidRPr="006E6062">
              <w:rPr>
                <w:color w:val="000000"/>
                <w:sz w:val="16"/>
                <w:szCs w:val="16"/>
              </w:rPr>
              <w:br/>
            </w:r>
            <w:r w:rsidRPr="006E6062">
              <w:rPr>
                <w:color w:val="000000"/>
                <w:sz w:val="16"/>
                <w:szCs w:val="16"/>
              </w:rPr>
              <w:t>mejores prácticas.</w:t>
            </w:r>
          </w:p>
        </w:tc>
        <w:tc>
          <w:tcPr>
            <w:tcW w:w="990"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6D969B66" w14:textId="77777777">
            <w:pPr>
              <w:jc w:val="center"/>
              <w:rPr>
                <w:color w:val="000000"/>
                <w:sz w:val="16"/>
                <w:szCs w:val="16"/>
              </w:rPr>
            </w:pPr>
            <w:r w:rsidRPr="006E6062">
              <w:rPr>
                <w:color w:val="000000"/>
                <w:sz w:val="16"/>
                <w:szCs w:val="16"/>
              </w:rPr>
              <w:t>PERMANENTE</w:t>
            </w:r>
          </w:p>
        </w:tc>
        <w:tc>
          <w:tcPr>
            <w:tcW w:w="80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865B1B" w14:paraId="45D48B25" w14:textId="36CCED99">
            <w:pPr>
              <w:jc w:val="center"/>
              <w:rPr>
                <w:color w:val="000000"/>
                <w:sz w:val="16"/>
                <w:szCs w:val="16"/>
              </w:rPr>
            </w:pPr>
            <w:r w:rsidRPr="006E6062">
              <w:rPr>
                <w:color w:val="000000"/>
                <w:sz w:val="16"/>
                <w:szCs w:val="16"/>
              </w:rPr>
              <w:t>Cumplió</w:t>
            </w:r>
          </w:p>
        </w:tc>
        <w:tc>
          <w:tcPr>
            <w:tcW w:w="198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B00B4E" w14:paraId="05EAE449" w14:textId="3FCA9D20">
            <w:pPr>
              <w:jc w:val="both"/>
              <w:rPr>
                <w:color w:val="000000"/>
                <w:sz w:val="16"/>
                <w:szCs w:val="16"/>
              </w:rPr>
            </w:pPr>
            <w:r w:rsidRPr="006E6062">
              <w:rPr>
                <w:color w:val="000000"/>
                <w:sz w:val="16"/>
                <w:szCs w:val="16"/>
              </w:rPr>
              <w:t xml:space="preserve">En las respectivas visitas se realiza el </w:t>
            </w:r>
            <w:r w:rsidRPr="006E6062" w:rsidR="00A8301C">
              <w:rPr>
                <w:color w:val="000000"/>
                <w:sz w:val="16"/>
                <w:szCs w:val="16"/>
              </w:rPr>
              <w:t>diagnóstico</w:t>
            </w:r>
            <w:r w:rsidRPr="006E6062">
              <w:rPr>
                <w:color w:val="000000"/>
                <w:sz w:val="16"/>
                <w:szCs w:val="16"/>
              </w:rPr>
              <w:t xml:space="preserve"> </w:t>
            </w:r>
            <w:r w:rsidRPr="006E6062" w:rsidR="00AD6E0F">
              <w:rPr>
                <w:color w:val="000000"/>
                <w:sz w:val="16"/>
                <w:szCs w:val="16"/>
              </w:rPr>
              <w:t xml:space="preserve">de las instalaciones </w:t>
            </w:r>
            <w:r w:rsidRPr="006E6062" w:rsidR="00865B1B">
              <w:rPr>
                <w:color w:val="000000"/>
                <w:sz w:val="16"/>
                <w:szCs w:val="16"/>
              </w:rPr>
              <w:t>eléctricas y</w:t>
            </w:r>
            <w:r w:rsidRPr="006E6062" w:rsidR="00AD6E0F">
              <w:rPr>
                <w:color w:val="000000"/>
                <w:sz w:val="16"/>
                <w:szCs w:val="16"/>
              </w:rPr>
              <w:t xml:space="preserve"> lógicas</w:t>
            </w:r>
          </w:p>
        </w:tc>
        <w:tc>
          <w:tcPr>
            <w:tcW w:w="2315"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703ADB" w:rsidP="00703ADB" w:rsidRDefault="00095F53" w14:paraId="1F6B3D13" w14:textId="74ECE598">
            <w:pPr>
              <w:jc w:val="both"/>
              <w:rPr>
                <w:color w:val="000000" w:themeColor="text1"/>
                <w:sz w:val="16"/>
                <w:szCs w:val="16"/>
              </w:rPr>
            </w:pPr>
            <w:r w:rsidRPr="006E6062">
              <w:rPr>
                <w:color w:val="000000" w:themeColor="text1"/>
                <w:sz w:val="16"/>
                <w:szCs w:val="16"/>
              </w:rPr>
              <w:t>01NOV - 30NOV</w:t>
            </w:r>
            <w:r w:rsidRPr="006E6062" w:rsidR="00BD597B">
              <w:rPr>
                <w:color w:val="000000" w:themeColor="text1"/>
                <w:sz w:val="16"/>
                <w:szCs w:val="16"/>
              </w:rPr>
              <w:t xml:space="preserve"> </w:t>
            </w:r>
            <w:r w:rsidRPr="006E6062" w:rsidR="00703ADB">
              <w:rPr>
                <w:color w:val="000000" w:themeColor="text1"/>
                <w:sz w:val="16"/>
                <w:szCs w:val="16"/>
              </w:rPr>
              <w:t xml:space="preserve">/ </w:t>
            </w:r>
            <w:r w:rsidRPr="006E6062" w:rsidR="00091BBB">
              <w:rPr>
                <w:color w:val="000000" w:themeColor="text1"/>
                <w:sz w:val="16"/>
                <w:szCs w:val="16"/>
              </w:rPr>
              <w:t xml:space="preserve">02 </w:t>
            </w:r>
            <w:r w:rsidRPr="006E6062" w:rsidR="00703ADB">
              <w:rPr>
                <w:color w:val="000000" w:themeColor="text1"/>
                <w:sz w:val="16"/>
                <w:szCs w:val="16"/>
              </w:rPr>
              <w:t xml:space="preserve">OBLIGACIONES ESPECIFICAS / </w:t>
            </w:r>
            <w:r w:rsidRPr="006E6062" w:rsidR="0032184D">
              <w:rPr>
                <w:color w:val="000000" w:themeColor="text1"/>
                <w:sz w:val="16"/>
                <w:szCs w:val="16"/>
              </w:rPr>
              <w:t>OBLIGACIÓN</w:t>
            </w:r>
            <w:r w:rsidRPr="006E6062" w:rsidR="00703ADB">
              <w:rPr>
                <w:color w:val="000000" w:themeColor="text1"/>
                <w:sz w:val="16"/>
                <w:szCs w:val="16"/>
              </w:rPr>
              <w:t xml:space="preserve"> 1,9,10,14,15,21,25,28,31,37,39,41 </w:t>
            </w:r>
          </w:p>
          <w:p w:rsidRPr="006E6062" w:rsidR="00703ADB" w:rsidP="00703ADB" w:rsidRDefault="00703ADB" w14:paraId="7012B3E0" w14:textId="199B17A8">
            <w:pPr>
              <w:jc w:val="both"/>
              <w:rPr>
                <w:color w:val="000000" w:themeColor="text1"/>
                <w:sz w:val="16"/>
                <w:szCs w:val="16"/>
              </w:rPr>
            </w:pPr>
            <w:r w:rsidRPr="006E6062">
              <w:rPr>
                <w:color w:val="000000" w:themeColor="text1"/>
                <w:sz w:val="16"/>
                <w:szCs w:val="16"/>
              </w:rPr>
              <w:t xml:space="preserve">INFORME MENSUAL </w:t>
            </w:r>
            <w:r w:rsidRPr="006E6062" w:rsidR="00315B13">
              <w:rPr>
                <w:color w:val="000000" w:themeColor="text1"/>
                <w:sz w:val="16"/>
                <w:szCs w:val="16"/>
              </w:rPr>
              <w:t>NOVIEMBRE</w:t>
            </w:r>
            <w:r w:rsidRPr="006E6062" w:rsidR="00EB6A0D">
              <w:rPr>
                <w:color w:val="000000" w:themeColor="text1"/>
                <w:sz w:val="16"/>
                <w:szCs w:val="16"/>
              </w:rPr>
              <w:t xml:space="preserve"> 2025</w:t>
            </w:r>
            <w:r w:rsidRPr="006E6062">
              <w:rPr>
                <w:color w:val="000000" w:themeColor="text1"/>
                <w:sz w:val="16"/>
                <w:szCs w:val="16"/>
              </w:rPr>
              <w:t>.PDF</w:t>
            </w:r>
          </w:p>
          <w:p w:rsidRPr="006E6062" w:rsidR="00003559" w:rsidP="00245C46" w:rsidRDefault="00003559" w14:paraId="1F446FD5" w14:textId="6064D86F">
            <w:pPr>
              <w:jc w:val="both"/>
              <w:rPr>
                <w:color w:val="000000"/>
                <w:sz w:val="16"/>
                <w:szCs w:val="16"/>
                <w:highlight w:val="yellow"/>
              </w:rPr>
            </w:pPr>
            <w:r w:rsidRPr="006E6062">
              <w:rPr>
                <w:color w:val="000000"/>
                <w:sz w:val="16"/>
                <w:szCs w:val="16"/>
              </w:rPr>
              <w:t>CAPITULO 6 INFORME DE VISITAS EJECUTADAS</w:t>
            </w:r>
          </w:p>
        </w:tc>
      </w:tr>
      <w:tr w:rsidRPr="006E6062" w:rsidR="00003559" w:rsidTr="4A47A788" w14:paraId="1D136334" w14:textId="77777777">
        <w:trPr>
          <w:trHeight w:val="20"/>
        </w:trPr>
        <w:tc>
          <w:tcPr>
            <w:tcW w:w="413" w:type="dxa"/>
            <w:tcBorders>
              <w:top w:val="single" w:color="44B3E1" w:sz="4" w:space="0"/>
              <w:left w:val="single" w:color="44B3E1" w:sz="4" w:space="0"/>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7D73F101" w14:textId="77777777">
            <w:pPr>
              <w:jc w:val="center"/>
              <w:rPr>
                <w:b/>
                <w:bCs/>
                <w:color w:val="000000"/>
                <w:sz w:val="16"/>
                <w:szCs w:val="16"/>
              </w:rPr>
            </w:pPr>
            <w:r w:rsidRPr="006E6062">
              <w:rPr>
                <w:b/>
                <w:bCs/>
                <w:color w:val="000000"/>
                <w:sz w:val="16"/>
                <w:szCs w:val="16"/>
              </w:rPr>
              <w:t>15</w:t>
            </w:r>
          </w:p>
        </w:tc>
        <w:tc>
          <w:tcPr>
            <w:tcW w:w="2309" w:type="dxa"/>
            <w:tcBorders>
              <w:top w:val="single" w:color="44B3E1" w:sz="4" w:space="0"/>
              <w:left w:val="nil"/>
              <w:bottom w:val="single" w:color="44B3E1" w:sz="4"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003559" w14:paraId="63F1A57A" w14:textId="77777777">
            <w:pPr>
              <w:jc w:val="both"/>
              <w:rPr>
                <w:color w:val="000000"/>
                <w:sz w:val="16"/>
                <w:szCs w:val="16"/>
              </w:rPr>
            </w:pPr>
            <w:r w:rsidRPr="006E6062">
              <w:rPr>
                <w:color w:val="000000"/>
                <w:sz w:val="16"/>
                <w:szCs w:val="16"/>
              </w:rPr>
              <w:t xml:space="preserve">Mantener actualizado en línea y en tiempo real la información como el estado de visualización de las cámaras y los tickets en el </w:t>
            </w:r>
            <w:r w:rsidRPr="006E6062">
              <w:rPr>
                <w:color w:val="000000"/>
                <w:sz w:val="16"/>
                <w:szCs w:val="16"/>
              </w:rPr>
              <w:br/>
            </w:r>
            <w:r w:rsidRPr="006E6062">
              <w:rPr>
                <w:color w:val="000000"/>
                <w:sz w:val="16"/>
                <w:szCs w:val="16"/>
              </w:rPr>
              <w:t>aplicativo web o sistema de información que indique la SDSCJ.</w:t>
            </w:r>
          </w:p>
        </w:tc>
        <w:tc>
          <w:tcPr>
            <w:tcW w:w="990"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48662BBC" w14:textId="77777777">
            <w:pPr>
              <w:jc w:val="center"/>
              <w:rPr>
                <w:color w:val="000000"/>
                <w:sz w:val="16"/>
                <w:szCs w:val="16"/>
              </w:rPr>
            </w:pPr>
            <w:r w:rsidRPr="006E6062">
              <w:rPr>
                <w:color w:val="000000"/>
                <w:sz w:val="16"/>
                <w:szCs w:val="16"/>
              </w:rPr>
              <w:t>PERMANENTE</w:t>
            </w:r>
          </w:p>
        </w:tc>
        <w:tc>
          <w:tcPr>
            <w:tcW w:w="80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12A8B327" w14:textId="5859EDBF">
            <w:pPr>
              <w:jc w:val="center"/>
              <w:rPr>
                <w:color w:val="000000"/>
                <w:sz w:val="16"/>
                <w:szCs w:val="16"/>
              </w:rPr>
            </w:pPr>
            <w:r w:rsidRPr="006E6062">
              <w:rPr>
                <w:color w:val="000000"/>
                <w:sz w:val="16"/>
                <w:szCs w:val="16"/>
              </w:rPr>
              <w:t>Cumplió</w:t>
            </w:r>
          </w:p>
        </w:tc>
        <w:tc>
          <w:tcPr>
            <w:tcW w:w="198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5B6E1C" w14:paraId="6CED8933" w14:textId="1A2C3F48">
            <w:pPr>
              <w:jc w:val="both"/>
              <w:rPr>
                <w:color w:val="000000"/>
                <w:sz w:val="16"/>
                <w:szCs w:val="16"/>
              </w:rPr>
            </w:pPr>
            <w:r w:rsidRPr="006E6062">
              <w:rPr>
                <w:color w:val="000000"/>
                <w:sz w:val="16"/>
                <w:szCs w:val="16"/>
              </w:rPr>
              <w:t>Se tiene actualizado y en línea el estado del sistema</w:t>
            </w:r>
          </w:p>
        </w:tc>
        <w:tc>
          <w:tcPr>
            <w:tcW w:w="2315"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703ADB" w:rsidP="00703ADB" w:rsidRDefault="00095F53" w14:paraId="188B9E80" w14:textId="52B1B042">
            <w:pPr>
              <w:jc w:val="both"/>
              <w:rPr>
                <w:color w:val="000000" w:themeColor="text1"/>
                <w:sz w:val="16"/>
                <w:szCs w:val="16"/>
              </w:rPr>
            </w:pPr>
            <w:r w:rsidRPr="006E6062">
              <w:rPr>
                <w:color w:val="000000" w:themeColor="text1"/>
                <w:sz w:val="16"/>
                <w:szCs w:val="16"/>
              </w:rPr>
              <w:t>01NOV - 30NOV</w:t>
            </w:r>
            <w:r w:rsidRPr="006E6062" w:rsidR="00BD597B">
              <w:rPr>
                <w:color w:val="000000" w:themeColor="text1"/>
                <w:sz w:val="16"/>
                <w:szCs w:val="16"/>
              </w:rPr>
              <w:t xml:space="preserve"> </w:t>
            </w:r>
            <w:r w:rsidRPr="006E6062" w:rsidR="00703ADB">
              <w:rPr>
                <w:color w:val="000000" w:themeColor="text1"/>
                <w:sz w:val="16"/>
                <w:szCs w:val="16"/>
              </w:rPr>
              <w:t xml:space="preserve">/ </w:t>
            </w:r>
            <w:r w:rsidRPr="006E6062" w:rsidR="00091BBB">
              <w:rPr>
                <w:color w:val="000000" w:themeColor="text1"/>
                <w:sz w:val="16"/>
                <w:szCs w:val="16"/>
              </w:rPr>
              <w:t xml:space="preserve">02 </w:t>
            </w:r>
            <w:r w:rsidRPr="006E6062" w:rsidR="00703ADB">
              <w:rPr>
                <w:color w:val="000000" w:themeColor="text1"/>
                <w:sz w:val="16"/>
                <w:szCs w:val="16"/>
              </w:rPr>
              <w:t xml:space="preserve">OBLIGACIONES ESPECIFICAS / </w:t>
            </w:r>
            <w:r w:rsidRPr="006E6062" w:rsidR="0032184D">
              <w:rPr>
                <w:color w:val="000000" w:themeColor="text1"/>
                <w:sz w:val="16"/>
                <w:szCs w:val="16"/>
              </w:rPr>
              <w:t>OBLIGACIÓN</w:t>
            </w:r>
            <w:r w:rsidRPr="006E6062" w:rsidR="00703ADB">
              <w:rPr>
                <w:color w:val="000000" w:themeColor="text1"/>
                <w:sz w:val="16"/>
                <w:szCs w:val="16"/>
              </w:rPr>
              <w:t xml:space="preserve"> 1,9,10,14,15,21,25,28,31,37,39,41 </w:t>
            </w:r>
          </w:p>
          <w:p w:rsidRPr="006E6062" w:rsidR="00703ADB" w:rsidP="00703ADB" w:rsidRDefault="00703ADB" w14:paraId="3F4C4D5F" w14:textId="5D07C332">
            <w:pPr>
              <w:jc w:val="both"/>
              <w:rPr>
                <w:color w:val="000000" w:themeColor="text1"/>
                <w:sz w:val="16"/>
                <w:szCs w:val="16"/>
              </w:rPr>
            </w:pPr>
            <w:r w:rsidRPr="006E6062">
              <w:rPr>
                <w:color w:val="000000" w:themeColor="text1"/>
                <w:sz w:val="16"/>
                <w:szCs w:val="16"/>
              </w:rPr>
              <w:t xml:space="preserve">INFORME MENSUAL </w:t>
            </w:r>
            <w:r w:rsidRPr="006E6062" w:rsidR="00315B13">
              <w:rPr>
                <w:color w:val="000000" w:themeColor="text1"/>
                <w:sz w:val="16"/>
                <w:szCs w:val="16"/>
              </w:rPr>
              <w:t>NOVIEMBRE</w:t>
            </w:r>
            <w:r w:rsidRPr="006E6062" w:rsidR="00EB6A0D">
              <w:rPr>
                <w:color w:val="000000" w:themeColor="text1"/>
                <w:sz w:val="16"/>
                <w:szCs w:val="16"/>
              </w:rPr>
              <w:t xml:space="preserve"> 2025</w:t>
            </w:r>
            <w:r w:rsidRPr="006E6062">
              <w:rPr>
                <w:color w:val="000000" w:themeColor="text1"/>
                <w:sz w:val="16"/>
                <w:szCs w:val="16"/>
              </w:rPr>
              <w:t>.PDF</w:t>
            </w:r>
          </w:p>
          <w:p w:rsidRPr="006E6062" w:rsidR="00003559" w:rsidP="00245C46" w:rsidRDefault="00003559" w14:paraId="6FB565E8" w14:textId="0D61322E">
            <w:pPr>
              <w:jc w:val="both"/>
              <w:rPr>
                <w:color w:val="000000"/>
                <w:sz w:val="16"/>
                <w:szCs w:val="16"/>
                <w:highlight w:val="yellow"/>
              </w:rPr>
            </w:pPr>
            <w:r w:rsidRPr="006E6062">
              <w:rPr>
                <w:color w:val="000000"/>
                <w:sz w:val="16"/>
                <w:szCs w:val="16"/>
              </w:rPr>
              <w:t>CAPITULO 2.4 INFORME CONSOLIDACIÓN DEL ESTADO DEL SISTEMA</w:t>
            </w:r>
          </w:p>
        </w:tc>
      </w:tr>
      <w:tr w:rsidRPr="006E6062" w:rsidR="00003559" w:rsidTr="4A47A788" w14:paraId="6EF66D42" w14:textId="77777777">
        <w:trPr>
          <w:trHeight w:val="20"/>
        </w:trPr>
        <w:tc>
          <w:tcPr>
            <w:tcW w:w="413" w:type="dxa"/>
            <w:tcBorders>
              <w:top w:val="single" w:color="44B3E1" w:sz="4" w:space="0"/>
              <w:left w:val="single" w:color="44B3E1" w:sz="4" w:space="0"/>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0BD1875A" w14:textId="77777777">
            <w:pPr>
              <w:jc w:val="center"/>
              <w:rPr>
                <w:b/>
                <w:color w:val="000000"/>
                <w:sz w:val="16"/>
                <w:szCs w:val="16"/>
              </w:rPr>
            </w:pPr>
            <w:r w:rsidRPr="006E6062">
              <w:rPr>
                <w:b/>
                <w:color w:val="000000"/>
                <w:sz w:val="16"/>
                <w:szCs w:val="16"/>
              </w:rPr>
              <w:t>16</w:t>
            </w:r>
          </w:p>
        </w:tc>
        <w:tc>
          <w:tcPr>
            <w:tcW w:w="2309" w:type="dxa"/>
            <w:tcBorders>
              <w:top w:val="single" w:color="8EAADB" w:themeColor="accent1" w:themeTint="99" w:sz="8" w:space="0"/>
              <w:left w:val="single" w:color="8EAADB" w:themeColor="accent1" w:themeTint="99" w:sz="8" w:space="0"/>
              <w:bottom w:val="single" w:color="44B3E1" w:sz="4"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003559" w14:paraId="004249C9" w14:textId="77777777">
            <w:pPr>
              <w:jc w:val="both"/>
              <w:rPr>
                <w:color w:val="000000"/>
                <w:sz w:val="16"/>
                <w:szCs w:val="16"/>
              </w:rPr>
            </w:pPr>
            <w:r w:rsidRPr="006E6062">
              <w:rPr>
                <w:color w:val="000000"/>
                <w:sz w:val="16"/>
                <w:szCs w:val="16"/>
              </w:rPr>
              <w:t xml:space="preserve">Realizar de común acuerdo con la INTERVENTORIA del contrato o quien haga sus veces, reuniones de seguimiento al contrato </w:t>
            </w:r>
            <w:r w:rsidRPr="006E6062">
              <w:rPr>
                <w:color w:val="000000"/>
                <w:sz w:val="16"/>
                <w:szCs w:val="16"/>
              </w:rPr>
              <w:br/>
            </w:r>
            <w:r w:rsidRPr="006E6062">
              <w:rPr>
                <w:color w:val="000000"/>
                <w:sz w:val="16"/>
                <w:szCs w:val="16"/>
              </w:rPr>
              <w:t xml:space="preserve">atendiendo las observaciones presentadas por la SDSCJ, para tomar las acciones que se deriven de la ejecución del contrato. </w:t>
            </w:r>
          </w:p>
        </w:tc>
        <w:tc>
          <w:tcPr>
            <w:tcW w:w="990"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0A155F71" w14:textId="77777777">
            <w:pPr>
              <w:jc w:val="center"/>
              <w:rPr>
                <w:color w:val="000000"/>
                <w:sz w:val="16"/>
                <w:szCs w:val="16"/>
              </w:rPr>
            </w:pPr>
            <w:r w:rsidRPr="006E6062">
              <w:rPr>
                <w:color w:val="000000"/>
                <w:sz w:val="16"/>
                <w:szCs w:val="16"/>
              </w:rPr>
              <w:t>PERMANENTE</w:t>
            </w:r>
          </w:p>
        </w:tc>
        <w:tc>
          <w:tcPr>
            <w:tcW w:w="80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70FB2719" w14:textId="3450374A">
            <w:pPr>
              <w:jc w:val="center"/>
              <w:rPr>
                <w:color w:val="000000"/>
                <w:sz w:val="16"/>
                <w:szCs w:val="16"/>
              </w:rPr>
            </w:pPr>
            <w:r w:rsidRPr="006E6062">
              <w:rPr>
                <w:color w:val="000000"/>
                <w:sz w:val="16"/>
                <w:szCs w:val="16"/>
              </w:rPr>
              <w:t>Cumplió</w:t>
            </w:r>
          </w:p>
        </w:tc>
        <w:tc>
          <w:tcPr>
            <w:tcW w:w="198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003559" w14:paraId="6E17E960" w14:textId="3C47ABBD">
            <w:pPr>
              <w:jc w:val="both"/>
              <w:rPr>
                <w:color w:val="000000"/>
                <w:sz w:val="16"/>
                <w:szCs w:val="16"/>
              </w:rPr>
            </w:pPr>
            <w:r w:rsidRPr="006E6062">
              <w:rPr>
                <w:color w:val="000000"/>
                <w:sz w:val="16"/>
                <w:szCs w:val="16"/>
              </w:rPr>
              <w:t xml:space="preserve">Se realizaron reuniones con la SCJ los días </w:t>
            </w:r>
            <w:r w:rsidRPr="006E6062" w:rsidR="00243C68">
              <w:rPr>
                <w:color w:val="000000"/>
                <w:sz w:val="16"/>
                <w:szCs w:val="16"/>
              </w:rPr>
              <w:t>24</w:t>
            </w:r>
            <w:r w:rsidRPr="006E6062">
              <w:rPr>
                <w:color w:val="000000"/>
                <w:sz w:val="16"/>
                <w:szCs w:val="16"/>
              </w:rPr>
              <w:t xml:space="preserve"> de </w:t>
            </w:r>
            <w:r w:rsidRPr="006E6062" w:rsidR="00315B13">
              <w:rPr>
                <w:color w:val="000000"/>
                <w:sz w:val="16"/>
                <w:szCs w:val="16"/>
              </w:rPr>
              <w:t>NOVIEMBRE</w:t>
            </w:r>
            <w:r w:rsidRPr="006E6062" w:rsidR="00331818">
              <w:rPr>
                <w:color w:val="000000"/>
                <w:sz w:val="16"/>
                <w:szCs w:val="16"/>
              </w:rPr>
              <w:t xml:space="preserve"> DE</w:t>
            </w:r>
            <w:r w:rsidRPr="006E6062" w:rsidR="00CD1A84">
              <w:rPr>
                <w:color w:val="000000"/>
                <w:sz w:val="16"/>
                <w:szCs w:val="16"/>
              </w:rPr>
              <w:t xml:space="preserve"> 2025</w:t>
            </w:r>
          </w:p>
        </w:tc>
        <w:tc>
          <w:tcPr>
            <w:tcW w:w="2315"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095F53" w14:paraId="2660E9CF" w14:textId="41D87B1A">
            <w:pPr>
              <w:jc w:val="both"/>
              <w:rPr>
                <w:color w:val="000000"/>
                <w:sz w:val="16"/>
                <w:szCs w:val="16"/>
              </w:rPr>
            </w:pPr>
            <w:r w:rsidRPr="006E6062">
              <w:rPr>
                <w:color w:val="000000" w:themeColor="text1"/>
                <w:sz w:val="16"/>
                <w:szCs w:val="16"/>
              </w:rPr>
              <w:t>01NOV - 30NOV</w:t>
            </w:r>
            <w:r w:rsidRPr="006E6062" w:rsidR="00BD597B">
              <w:rPr>
                <w:color w:val="000000" w:themeColor="text1"/>
                <w:sz w:val="16"/>
                <w:szCs w:val="16"/>
              </w:rPr>
              <w:t xml:space="preserve"> </w:t>
            </w:r>
            <w:r w:rsidRPr="006E6062" w:rsidR="00331818">
              <w:rPr>
                <w:color w:val="000000" w:themeColor="text1"/>
                <w:sz w:val="16"/>
                <w:szCs w:val="16"/>
              </w:rPr>
              <w:t xml:space="preserve">/ </w:t>
            </w:r>
            <w:r w:rsidRPr="006E6062" w:rsidR="007A7BB5">
              <w:rPr>
                <w:color w:val="000000" w:themeColor="text1"/>
                <w:sz w:val="16"/>
                <w:szCs w:val="16"/>
              </w:rPr>
              <w:t xml:space="preserve">02 </w:t>
            </w:r>
            <w:r w:rsidRPr="006E6062" w:rsidR="00331818">
              <w:rPr>
                <w:color w:val="000000" w:themeColor="text1"/>
                <w:sz w:val="16"/>
                <w:szCs w:val="16"/>
              </w:rPr>
              <w:t xml:space="preserve">OBLIGACIONES ESPECIFICAS / </w:t>
            </w:r>
            <w:r w:rsidRPr="006E6062" w:rsidR="0032184D">
              <w:rPr>
                <w:color w:val="000000" w:themeColor="text1"/>
                <w:sz w:val="16"/>
                <w:szCs w:val="16"/>
              </w:rPr>
              <w:t>OBLIGACIÓN</w:t>
            </w:r>
            <w:r w:rsidRPr="006E6062" w:rsidR="00331818">
              <w:rPr>
                <w:color w:val="000000" w:themeColor="text1"/>
                <w:sz w:val="16"/>
                <w:szCs w:val="16"/>
              </w:rPr>
              <w:t xml:space="preserve"> 12 Y 16</w:t>
            </w:r>
          </w:p>
        </w:tc>
      </w:tr>
      <w:tr w:rsidRPr="006E6062" w:rsidR="00003559" w:rsidTr="4A47A788" w14:paraId="7744F090" w14:textId="77777777">
        <w:trPr>
          <w:trHeight w:val="20"/>
        </w:trPr>
        <w:tc>
          <w:tcPr>
            <w:tcW w:w="413" w:type="dxa"/>
            <w:tcBorders>
              <w:top w:val="single" w:color="44B3E1" w:sz="4" w:space="0"/>
              <w:left w:val="single" w:color="44B3E1" w:sz="4" w:space="0"/>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7ECA6C9E" w14:textId="77777777">
            <w:pPr>
              <w:jc w:val="center"/>
              <w:rPr>
                <w:b/>
                <w:bCs/>
                <w:color w:val="000000"/>
                <w:sz w:val="16"/>
                <w:szCs w:val="16"/>
              </w:rPr>
            </w:pPr>
            <w:r w:rsidRPr="006E6062">
              <w:rPr>
                <w:b/>
                <w:bCs/>
                <w:color w:val="000000"/>
                <w:sz w:val="16"/>
                <w:szCs w:val="16"/>
              </w:rPr>
              <w:t>17</w:t>
            </w:r>
          </w:p>
        </w:tc>
        <w:tc>
          <w:tcPr>
            <w:tcW w:w="2309" w:type="dxa"/>
            <w:tcBorders>
              <w:top w:val="single" w:color="44B3E1" w:sz="4" w:space="0"/>
              <w:left w:val="nil"/>
              <w:bottom w:val="single" w:color="44B3E1" w:sz="4"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003559" w14:paraId="36B5DC1D" w14:textId="096B6998">
            <w:pPr>
              <w:jc w:val="both"/>
              <w:rPr>
                <w:color w:val="000000"/>
                <w:sz w:val="16"/>
                <w:szCs w:val="16"/>
              </w:rPr>
            </w:pPr>
            <w:r w:rsidRPr="006E6062">
              <w:rPr>
                <w:color w:val="000000"/>
                <w:sz w:val="16"/>
                <w:szCs w:val="16"/>
              </w:rPr>
              <w:t>Suministrar a la INTERVENTORIA del contrato o quien haga sus veces, la información y documentación que este requiera, sin ningún tipo de restricción o condición por parte del CONTRATISTA</w:t>
            </w:r>
            <w:r w:rsidRPr="006E6062" w:rsidR="00CE2E97">
              <w:rPr>
                <w:color w:val="000000"/>
                <w:sz w:val="16"/>
                <w:szCs w:val="16"/>
              </w:rPr>
              <w:t>.</w:t>
            </w:r>
          </w:p>
        </w:tc>
        <w:tc>
          <w:tcPr>
            <w:tcW w:w="990"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79CA21F8" w14:textId="77777777">
            <w:pPr>
              <w:jc w:val="center"/>
              <w:rPr>
                <w:color w:val="000000"/>
                <w:sz w:val="16"/>
                <w:szCs w:val="16"/>
              </w:rPr>
            </w:pPr>
            <w:r w:rsidRPr="006E6062">
              <w:rPr>
                <w:color w:val="000000"/>
                <w:sz w:val="16"/>
                <w:szCs w:val="16"/>
              </w:rPr>
              <w:t>PERMANENTE</w:t>
            </w:r>
          </w:p>
        </w:tc>
        <w:tc>
          <w:tcPr>
            <w:tcW w:w="80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ED59B6" w14:paraId="5A861457" w14:textId="58BEAB9C">
            <w:pPr>
              <w:jc w:val="center"/>
              <w:rPr>
                <w:color w:val="000000"/>
                <w:sz w:val="16"/>
                <w:szCs w:val="16"/>
              </w:rPr>
            </w:pPr>
            <w:r w:rsidRPr="006E6062">
              <w:rPr>
                <w:color w:val="000000"/>
                <w:sz w:val="16"/>
                <w:szCs w:val="16"/>
              </w:rPr>
              <w:t>Cumplió</w:t>
            </w:r>
          </w:p>
        </w:tc>
        <w:tc>
          <w:tcPr>
            <w:tcW w:w="198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0639EF" w14:paraId="64C72126" w14:textId="3DB994DB">
            <w:pPr>
              <w:jc w:val="both"/>
              <w:rPr>
                <w:color w:val="000000"/>
                <w:sz w:val="16"/>
                <w:szCs w:val="16"/>
              </w:rPr>
            </w:pPr>
            <w:r w:rsidRPr="006E6062">
              <w:rPr>
                <w:color w:val="000000"/>
                <w:sz w:val="16"/>
                <w:szCs w:val="16"/>
              </w:rPr>
              <w:t xml:space="preserve">En el presente periodo </w:t>
            </w:r>
            <w:r w:rsidRPr="006E6062" w:rsidR="00083BCF">
              <w:rPr>
                <w:color w:val="000000"/>
                <w:sz w:val="16"/>
                <w:szCs w:val="16"/>
              </w:rPr>
              <w:t xml:space="preserve">no se restringió ni condiciono ninguna solicitud </w:t>
            </w:r>
            <w:r w:rsidRPr="006E6062" w:rsidR="00ED59B6">
              <w:rPr>
                <w:color w:val="000000"/>
                <w:sz w:val="16"/>
                <w:szCs w:val="16"/>
              </w:rPr>
              <w:t>realizada por la supervisión del contrato</w:t>
            </w:r>
          </w:p>
        </w:tc>
        <w:tc>
          <w:tcPr>
            <w:tcW w:w="2315"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095F53" w14:paraId="464F9CF3" w14:textId="38430D33">
            <w:pPr>
              <w:jc w:val="both"/>
              <w:rPr>
                <w:color w:val="000000"/>
                <w:sz w:val="16"/>
                <w:szCs w:val="16"/>
              </w:rPr>
            </w:pPr>
            <w:r w:rsidRPr="006E6062">
              <w:rPr>
                <w:color w:val="000000" w:themeColor="text1"/>
                <w:sz w:val="16"/>
                <w:szCs w:val="16"/>
              </w:rPr>
              <w:t>01NOV - 30NOV</w:t>
            </w:r>
            <w:r w:rsidRPr="006E6062" w:rsidR="00BD597B">
              <w:rPr>
                <w:color w:val="000000" w:themeColor="text1"/>
                <w:sz w:val="16"/>
                <w:szCs w:val="16"/>
              </w:rPr>
              <w:t xml:space="preserve"> </w:t>
            </w:r>
            <w:r w:rsidRPr="006E6062" w:rsidR="00CE2E97">
              <w:rPr>
                <w:color w:val="000000" w:themeColor="text1"/>
                <w:sz w:val="16"/>
                <w:szCs w:val="16"/>
              </w:rPr>
              <w:t>/ 02 OBLIGACIONES ESPECIFICAS / OBLIGACIÓN 12 Y 16/ COMUNICADOS EMITIDOS</w:t>
            </w:r>
          </w:p>
        </w:tc>
      </w:tr>
      <w:tr w:rsidRPr="006E6062" w:rsidR="00003559" w:rsidTr="4A47A788" w14:paraId="080F2F7C" w14:textId="77777777">
        <w:trPr>
          <w:trHeight w:val="20"/>
        </w:trPr>
        <w:tc>
          <w:tcPr>
            <w:tcW w:w="413" w:type="dxa"/>
            <w:tcBorders>
              <w:top w:val="single" w:color="44B3E1" w:sz="4" w:space="0"/>
              <w:left w:val="single" w:color="44B3E1" w:sz="4" w:space="0"/>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2ACDBFCC" w14:textId="77777777">
            <w:pPr>
              <w:jc w:val="center"/>
              <w:rPr>
                <w:b/>
                <w:bCs/>
                <w:color w:val="000000"/>
                <w:sz w:val="16"/>
                <w:szCs w:val="16"/>
              </w:rPr>
            </w:pPr>
            <w:r w:rsidRPr="006E6062">
              <w:rPr>
                <w:b/>
                <w:bCs/>
                <w:color w:val="000000"/>
                <w:sz w:val="16"/>
                <w:szCs w:val="16"/>
              </w:rPr>
              <w:t>18</w:t>
            </w:r>
          </w:p>
        </w:tc>
        <w:tc>
          <w:tcPr>
            <w:tcW w:w="2309" w:type="dxa"/>
            <w:tcBorders>
              <w:top w:val="single" w:color="44B3E1" w:sz="4" w:space="0"/>
              <w:left w:val="nil"/>
              <w:bottom w:val="single" w:color="44B3E1" w:sz="4"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003559" w14:paraId="3243B5C6" w14:textId="2F704F01">
            <w:pPr>
              <w:jc w:val="both"/>
              <w:rPr>
                <w:color w:val="000000"/>
                <w:sz w:val="16"/>
                <w:szCs w:val="16"/>
              </w:rPr>
            </w:pPr>
            <w:r w:rsidRPr="006E6062">
              <w:rPr>
                <w:color w:val="000000"/>
                <w:sz w:val="16"/>
                <w:szCs w:val="16"/>
              </w:rPr>
              <w:t>Concertar junto con la INTERVENTORIA del contrato o quien haga sus veces, el cronograma de mantenimientos preventivos mensuales, con por lo menos diez (10) días hábiles de antelación al inicio de cada mes.</w:t>
            </w:r>
          </w:p>
        </w:tc>
        <w:tc>
          <w:tcPr>
            <w:tcW w:w="990"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6AA13D67" w14:textId="77777777">
            <w:pPr>
              <w:jc w:val="center"/>
              <w:rPr>
                <w:color w:val="000000"/>
                <w:sz w:val="16"/>
                <w:szCs w:val="16"/>
              </w:rPr>
            </w:pPr>
            <w:r w:rsidRPr="006E6062">
              <w:rPr>
                <w:color w:val="000000"/>
                <w:sz w:val="16"/>
                <w:szCs w:val="16"/>
              </w:rPr>
              <w:t>PERMANENTE</w:t>
            </w:r>
          </w:p>
        </w:tc>
        <w:tc>
          <w:tcPr>
            <w:tcW w:w="80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46BD7567" w14:textId="1DBB020D">
            <w:pPr>
              <w:jc w:val="center"/>
              <w:rPr>
                <w:color w:val="000000"/>
                <w:sz w:val="16"/>
                <w:szCs w:val="16"/>
              </w:rPr>
            </w:pPr>
            <w:r w:rsidRPr="006E6062">
              <w:rPr>
                <w:color w:val="000000"/>
                <w:sz w:val="16"/>
                <w:szCs w:val="16"/>
              </w:rPr>
              <w:t>No aplica</w:t>
            </w:r>
          </w:p>
        </w:tc>
        <w:tc>
          <w:tcPr>
            <w:tcW w:w="198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003559" w14:paraId="6D4DDA37" w14:textId="454C5477">
            <w:pPr>
              <w:jc w:val="both"/>
              <w:rPr>
                <w:color w:val="000000"/>
                <w:sz w:val="16"/>
                <w:szCs w:val="16"/>
              </w:rPr>
            </w:pPr>
            <w:r w:rsidRPr="006E6062">
              <w:rPr>
                <w:color w:val="000000"/>
                <w:sz w:val="16"/>
                <w:szCs w:val="16"/>
              </w:rPr>
              <w:t>No aplica para el periodo del presente informe, ya que no se ha realizado la solicitud de atención de mantenimiento preventivos</w:t>
            </w:r>
            <w:r w:rsidRPr="006E6062" w:rsidR="000B6E79">
              <w:rPr>
                <w:color w:val="000000"/>
                <w:sz w:val="16"/>
                <w:szCs w:val="16"/>
              </w:rPr>
              <w:t xml:space="preserve"> hasta no estabilizar la disponibilidad del sistema de videovigilancia</w:t>
            </w:r>
            <w:r w:rsidRPr="006E6062">
              <w:rPr>
                <w:color w:val="000000"/>
                <w:sz w:val="16"/>
                <w:szCs w:val="16"/>
              </w:rPr>
              <w:t>.</w:t>
            </w:r>
          </w:p>
        </w:tc>
        <w:tc>
          <w:tcPr>
            <w:tcW w:w="2315"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324512" w14:paraId="5EB95C1A" w14:textId="1B71F769">
            <w:pPr>
              <w:jc w:val="both"/>
              <w:rPr>
                <w:color w:val="000000"/>
                <w:sz w:val="16"/>
                <w:szCs w:val="16"/>
                <w:highlight w:val="yellow"/>
              </w:rPr>
            </w:pPr>
            <w:r w:rsidRPr="006E6062">
              <w:rPr>
                <w:color w:val="000000"/>
                <w:sz w:val="16"/>
                <w:szCs w:val="16"/>
              </w:rPr>
              <w:t>No aplica</w:t>
            </w:r>
          </w:p>
        </w:tc>
      </w:tr>
      <w:tr w:rsidRPr="006E6062" w:rsidR="00003559" w:rsidTr="4A47A788" w14:paraId="72781516" w14:textId="77777777">
        <w:trPr>
          <w:trHeight w:val="20"/>
        </w:trPr>
        <w:tc>
          <w:tcPr>
            <w:tcW w:w="413" w:type="dxa"/>
            <w:tcBorders>
              <w:top w:val="single" w:color="44B3E1" w:sz="4" w:space="0"/>
              <w:left w:val="single" w:color="44B3E1" w:sz="4" w:space="0"/>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499D59F3" w14:textId="77777777">
            <w:pPr>
              <w:jc w:val="center"/>
              <w:rPr>
                <w:b/>
                <w:bCs/>
                <w:color w:val="000000"/>
                <w:sz w:val="16"/>
                <w:szCs w:val="16"/>
              </w:rPr>
            </w:pPr>
            <w:r w:rsidRPr="006E6062">
              <w:rPr>
                <w:b/>
                <w:bCs/>
                <w:color w:val="000000"/>
                <w:sz w:val="16"/>
                <w:szCs w:val="16"/>
              </w:rPr>
              <w:t>19</w:t>
            </w:r>
          </w:p>
        </w:tc>
        <w:tc>
          <w:tcPr>
            <w:tcW w:w="2309" w:type="dxa"/>
            <w:tcBorders>
              <w:top w:val="single" w:color="44B3E1" w:sz="4" w:space="0"/>
              <w:left w:val="nil"/>
              <w:bottom w:val="single" w:color="44B3E1" w:sz="4"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003559" w14:paraId="34909812" w14:textId="77777777">
            <w:pPr>
              <w:jc w:val="both"/>
              <w:rPr>
                <w:color w:val="000000"/>
                <w:sz w:val="16"/>
                <w:szCs w:val="16"/>
              </w:rPr>
            </w:pPr>
            <w:r w:rsidRPr="006E6062">
              <w:rPr>
                <w:color w:val="000000"/>
                <w:sz w:val="16"/>
                <w:szCs w:val="16"/>
              </w:rPr>
              <w:t xml:space="preserve">Cumplir con los requerimientos de seguridad y salud en el trabajo exigido por la ley. SALUD OCUPACIONAL (Ley 1016 de 1989, </w:t>
            </w:r>
            <w:r w:rsidRPr="006E6062">
              <w:rPr>
                <w:color w:val="000000"/>
                <w:sz w:val="16"/>
                <w:szCs w:val="16"/>
              </w:rPr>
              <w:br/>
            </w:r>
            <w:r w:rsidRPr="006E6062">
              <w:rPr>
                <w:color w:val="000000"/>
                <w:sz w:val="16"/>
                <w:szCs w:val="16"/>
              </w:rPr>
              <w:t xml:space="preserve">Por la cual se reglamenta la organización, funcionamiento y forma de los Programas de Salud Ocupacional) y cualquier avance </w:t>
            </w:r>
            <w:r w:rsidRPr="006E6062">
              <w:rPr>
                <w:color w:val="000000"/>
                <w:sz w:val="16"/>
                <w:szCs w:val="16"/>
              </w:rPr>
              <w:br/>
            </w:r>
            <w:r w:rsidRPr="006E6062">
              <w:rPr>
                <w:color w:val="000000"/>
                <w:sz w:val="16"/>
                <w:szCs w:val="16"/>
              </w:rPr>
              <w:t xml:space="preserve">acorde a la Ley 1443 de 2014 “Por el cual se dictan disposiciones para la implementación del Sistema de Gestión de la Seguridad </w:t>
            </w:r>
            <w:r w:rsidRPr="006E6062">
              <w:rPr>
                <w:color w:val="000000"/>
                <w:sz w:val="16"/>
                <w:szCs w:val="16"/>
              </w:rPr>
              <w:br/>
            </w:r>
            <w:r w:rsidRPr="006E6062">
              <w:rPr>
                <w:color w:val="000000"/>
                <w:sz w:val="16"/>
                <w:szCs w:val="16"/>
              </w:rPr>
              <w:t>y Salud en el Trabajo”</w:t>
            </w:r>
          </w:p>
        </w:tc>
        <w:tc>
          <w:tcPr>
            <w:tcW w:w="990"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2A26A762" w14:textId="77777777">
            <w:pPr>
              <w:jc w:val="center"/>
              <w:rPr>
                <w:color w:val="000000"/>
                <w:sz w:val="16"/>
                <w:szCs w:val="16"/>
              </w:rPr>
            </w:pPr>
            <w:r w:rsidRPr="006E6062">
              <w:rPr>
                <w:color w:val="000000"/>
                <w:sz w:val="16"/>
                <w:szCs w:val="16"/>
              </w:rPr>
              <w:t>PERMANENTE</w:t>
            </w:r>
          </w:p>
        </w:tc>
        <w:tc>
          <w:tcPr>
            <w:tcW w:w="80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27F020F6" w14:textId="4E17A416">
            <w:pPr>
              <w:jc w:val="center"/>
              <w:rPr>
                <w:color w:val="000000"/>
                <w:sz w:val="16"/>
                <w:szCs w:val="16"/>
              </w:rPr>
            </w:pPr>
            <w:r w:rsidRPr="006E6062">
              <w:rPr>
                <w:color w:val="000000"/>
                <w:sz w:val="16"/>
                <w:szCs w:val="16"/>
              </w:rPr>
              <w:t>Cumplió</w:t>
            </w:r>
          </w:p>
        </w:tc>
        <w:tc>
          <w:tcPr>
            <w:tcW w:w="198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5C88E043" w:rsidRDefault="5AFDC9B4" w14:paraId="0C298E41" w14:textId="42419A62">
            <w:pPr>
              <w:jc w:val="both"/>
              <w:rPr>
                <w:color w:val="000000" w:themeColor="text1"/>
                <w:sz w:val="16"/>
                <w:szCs w:val="16"/>
              </w:rPr>
            </w:pPr>
            <w:r w:rsidRPr="006E6062">
              <w:rPr>
                <w:color w:val="000000" w:themeColor="text1"/>
                <w:sz w:val="16"/>
                <w:szCs w:val="16"/>
              </w:rPr>
              <w:t xml:space="preserve">Se cumple con los requerimientos de Seguridad y Salud en el Trabajo exigidos por la ley, soportados en el Certificado de Cumplimiento del Sistema de Gestión expedido por la ARL, el cual ratifica los porcentajes de cumplimiento de ETB y sus contratistas aliados. </w:t>
            </w:r>
          </w:p>
          <w:p w:rsidRPr="006E6062" w:rsidR="00003559" w:rsidP="5C88E043" w:rsidRDefault="5AFDC9B4" w14:paraId="422D4659" w14:textId="6815BFB0">
            <w:pPr>
              <w:jc w:val="both"/>
              <w:rPr>
                <w:color w:val="000000"/>
                <w:sz w:val="16"/>
                <w:szCs w:val="16"/>
              </w:rPr>
            </w:pPr>
            <w:r w:rsidRPr="006E6062">
              <w:rPr>
                <w:color w:val="000000" w:themeColor="text1"/>
                <w:sz w:val="16"/>
                <w:szCs w:val="16"/>
              </w:rPr>
              <w:t xml:space="preserve">Durante el mes de </w:t>
            </w:r>
            <w:r w:rsidRPr="006E6062" w:rsidR="00315B13">
              <w:rPr>
                <w:color w:val="000000" w:themeColor="text1"/>
                <w:sz w:val="16"/>
                <w:szCs w:val="16"/>
              </w:rPr>
              <w:t>NOVIEMBRE</w:t>
            </w:r>
            <w:r w:rsidRPr="006E6062">
              <w:rPr>
                <w:color w:val="000000" w:themeColor="text1"/>
                <w:sz w:val="16"/>
                <w:szCs w:val="16"/>
              </w:rPr>
              <w:t xml:space="preserve"> no se registran accidentes ni incidentes de trabajo relacionados a la ejecución del contrato SC-1809-2024.</w:t>
            </w:r>
          </w:p>
        </w:tc>
        <w:tc>
          <w:tcPr>
            <w:tcW w:w="2315"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65E6" w:rsidP="048FF092" w:rsidRDefault="00095F53" w14:paraId="7EF16E8F" w14:textId="5BAD0C42">
            <w:pPr>
              <w:jc w:val="both"/>
              <w:rPr>
                <w:color w:val="000000"/>
              </w:rPr>
            </w:pPr>
            <w:r w:rsidRPr="006E6062">
              <w:rPr>
                <w:color w:val="000000" w:themeColor="text1"/>
                <w:sz w:val="16"/>
                <w:szCs w:val="16"/>
              </w:rPr>
              <w:t>01NOV - 30NOV</w:t>
            </w:r>
            <w:r w:rsidRPr="006E6062" w:rsidR="00BD597B">
              <w:rPr>
                <w:color w:val="000000" w:themeColor="text1"/>
                <w:sz w:val="16"/>
                <w:szCs w:val="16"/>
              </w:rPr>
              <w:t xml:space="preserve"> </w:t>
            </w:r>
            <w:r w:rsidRPr="006E6062" w:rsidR="4FFC3EF3">
              <w:rPr>
                <w:color w:val="000000" w:themeColor="text1"/>
                <w:sz w:val="16"/>
                <w:szCs w:val="16"/>
              </w:rPr>
              <w:t>/ 02</w:t>
            </w:r>
            <w:r w:rsidRPr="006E6062" w:rsidR="6578F2C3">
              <w:rPr>
                <w:color w:val="000000" w:themeColor="text1"/>
                <w:sz w:val="16"/>
                <w:szCs w:val="16"/>
              </w:rPr>
              <w:t>.</w:t>
            </w:r>
            <w:r w:rsidRPr="006E6062" w:rsidR="5D042DD2">
              <w:rPr>
                <w:color w:val="000000" w:themeColor="text1"/>
                <w:sz w:val="16"/>
                <w:szCs w:val="16"/>
              </w:rPr>
              <w:t>OBLIGACIONES ESPECIFICAS/ OBLIGACIÓN 19</w:t>
            </w:r>
            <w:r w:rsidRPr="006E6062" w:rsidR="71E64D54">
              <w:rPr>
                <w:color w:val="000000" w:themeColor="text1"/>
                <w:sz w:val="16"/>
                <w:szCs w:val="16"/>
              </w:rPr>
              <w:t xml:space="preserve"> / OBLIGACIÓN 19 – Cumplir con los requerimientos en SST</w:t>
            </w:r>
          </w:p>
          <w:p w:rsidRPr="006E6062" w:rsidR="50C1E33D" w:rsidP="5C88E043" w:rsidRDefault="50C1E33D" w14:paraId="2AF5A383" w14:textId="0224420B">
            <w:pPr>
              <w:jc w:val="both"/>
              <w:rPr>
                <w:color w:val="000000" w:themeColor="text1"/>
                <w:sz w:val="16"/>
                <w:szCs w:val="16"/>
              </w:rPr>
            </w:pPr>
            <w:r w:rsidRPr="006E6062">
              <w:rPr>
                <w:color w:val="000000" w:themeColor="text1"/>
                <w:sz w:val="16"/>
                <w:szCs w:val="16"/>
              </w:rPr>
              <w:t>01 Certificados de accidentalidad</w:t>
            </w:r>
          </w:p>
          <w:p w:rsidRPr="006E6062" w:rsidR="50C1E33D" w:rsidP="5C88E043" w:rsidRDefault="50C1E33D" w14:paraId="1D5F1CA0" w14:textId="1728D0F1">
            <w:pPr>
              <w:jc w:val="both"/>
              <w:rPr>
                <w:color w:val="000000" w:themeColor="text1"/>
                <w:sz w:val="16"/>
                <w:szCs w:val="16"/>
              </w:rPr>
            </w:pPr>
            <w:r w:rsidRPr="006E6062">
              <w:rPr>
                <w:color w:val="000000" w:themeColor="text1"/>
                <w:sz w:val="16"/>
                <w:szCs w:val="16"/>
              </w:rPr>
              <w:t>02 Certificados de cumplimiento del SG-SST expedido por la ARL</w:t>
            </w:r>
          </w:p>
          <w:p w:rsidRPr="006E6062" w:rsidR="00003559" w:rsidP="00245C46" w:rsidRDefault="00003559" w14:paraId="5DF09B06" w14:textId="7004B06E">
            <w:pPr>
              <w:jc w:val="both"/>
              <w:rPr>
                <w:color w:val="000000" w:themeColor="text1"/>
                <w:sz w:val="16"/>
                <w:szCs w:val="16"/>
              </w:rPr>
            </w:pPr>
          </w:p>
        </w:tc>
      </w:tr>
      <w:tr w:rsidRPr="006E6062" w:rsidR="00003559" w:rsidTr="4A47A788" w14:paraId="2247ED7F" w14:textId="77777777">
        <w:trPr>
          <w:trHeight w:val="20"/>
        </w:trPr>
        <w:tc>
          <w:tcPr>
            <w:tcW w:w="413" w:type="dxa"/>
            <w:tcBorders>
              <w:top w:val="single" w:color="44B3E1" w:sz="4" w:space="0"/>
              <w:left w:val="single" w:color="44B3E1" w:sz="4" w:space="0"/>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03CDDA04" w14:textId="77777777">
            <w:pPr>
              <w:jc w:val="center"/>
              <w:rPr>
                <w:b/>
                <w:bCs/>
                <w:color w:val="000000"/>
                <w:sz w:val="16"/>
                <w:szCs w:val="16"/>
              </w:rPr>
            </w:pPr>
            <w:r w:rsidRPr="006E6062">
              <w:rPr>
                <w:b/>
                <w:bCs/>
                <w:color w:val="000000"/>
                <w:sz w:val="16"/>
                <w:szCs w:val="16"/>
              </w:rPr>
              <w:t>20</w:t>
            </w:r>
          </w:p>
        </w:tc>
        <w:tc>
          <w:tcPr>
            <w:tcW w:w="2309" w:type="dxa"/>
            <w:tcBorders>
              <w:top w:val="single" w:color="44B3E1" w:sz="4" w:space="0"/>
              <w:left w:val="nil"/>
              <w:bottom w:val="single" w:color="44B3E1" w:sz="4"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8A3DBF" w:rsidRDefault="00003559" w14:paraId="0B318A06" w14:textId="77777777">
            <w:pPr>
              <w:rPr>
                <w:color w:val="000000"/>
                <w:sz w:val="16"/>
                <w:szCs w:val="16"/>
              </w:rPr>
            </w:pPr>
            <w:r w:rsidRPr="006E6062">
              <w:rPr>
                <w:color w:val="000000"/>
                <w:sz w:val="16"/>
                <w:szCs w:val="16"/>
              </w:rPr>
              <w:t xml:space="preserve">Diseñar e implementar un programa de seguridad y salud en el trabajo que incluya lo reglamentado por las normas nacionales, </w:t>
            </w:r>
            <w:r w:rsidRPr="006E6062">
              <w:rPr>
                <w:color w:val="000000"/>
                <w:sz w:val="16"/>
                <w:szCs w:val="16"/>
              </w:rPr>
              <w:br/>
            </w:r>
            <w:r w:rsidRPr="006E6062">
              <w:rPr>
                <w:color w:val="000000"/>
                <w:sz w:val="16"/>
                <w:szCs w:val="16"/>
              </w:rPr>
              <w:t xml:space="preserve">departamentales o distritales y que apliquen para la gestión del trabajo seguro, en condiciones de riesgos de altura, riesgo eléctrico, </w:t>
            </w:r>
            <w:r w:rsidRPr="006E6062">
              <w:rPr>
                <w:color w:val="000000"/>
                <w:sz w:val="16"/>
                <w:szCs w:val="16"/>
              </w:rPr>
              <w:br/>
            </w:r>
            <w:r w:rsidRPr="006E6062">
              <w:rPr>
                <w:color w:val="000000"/>
                <w:sz w:val="16"/>
                <w:szCs w:val="16"/>
              </w:rPr>
              <w:t xml:space="preserve">etc. </w:t>
            </w:r>
          </w:p>
        </w:tc>
        <w:tc>
          <w:tcPr>
            <w:tcW w:w="990"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8A3DBF" w:rsidRDefault="00003559" w14:paraId="0688AEFF" w14:textId="77777777">
            <w:pPr>
              <w:rPr>
                <w:color w:val="000000"/>
                <w:sz w:val="16"/>
                <w:szCs w:val="16"/>
              </w:rPr>
            </w:pPr>
            <w:r w:rsidRPr="006E6062">
              <w:rPr>
                <w:color w:val="000000"/>
                <w:sz w:val="16"/>
                <w:szCs w:val="16"/>
              </w:rPr>
              <w:t>PERMANENTE</w:t>
            </w:r>
          </w:p>
        </w:tc>
        <w:tc>
          <w:tcPr>
            <w:tcW w:w="80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8A3DBF" w:rsidRDefault="00003559" w14:paraId="44AE238F" w14:textId="7FBC7FD0">
            <w:pPr>
              <w:rPr>
                <w:color w:val="000000"/>
                <w:sz w:val="16"/>
                <w:szCs w:val="16"/>
              </w:rPr>
            </w:pPr>
            <w:r w:rsidRPr="006E6062">
              <w:rPr>
                <w:color w:val="000000"/>
                <w:sz w:val="16"/>
                <w:szCs w:val="16"/>
              </w:rPr>
              <w:t>Cumplió</w:t>
            </w:r>
          </w:p>
        </w:tc>
        <w:tc>
          <w:tcPr>
            <w:tcW w:w="198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5C88E043" w:rsidRDefault="17D3FF03" w14:paraId="4C400E83" w14:textId="5941DE86">
            <w:pPr>
              <w:rPr>
                <w:color w:val="000000" w:themeColor="text1"/>
                <w:sz w:val="16"/>
                <w:szCs w:val="16"/>
              </w:rPr>
            </w:pPr>
            <w:r w:rsidRPr="006E6062">
              <w:rPr>
                <w:color w:val="000000" w:themeColor="text1"/>
                <w:sz w:val="16"/>
                <w:szCs w:val="16"/>
              </w:rPr>
              <w:t>S</w:t>
            </w:r>
            <w:r w:rsidRPr="006E6062" w:rsidR="250D804E">
              <w:rPr>
                <w:color w:val="000000" w:themeColor="text1"/>
                <w:sz w:val="16"/>
                <w:szCs w:val="16"/>
              </w:rPr>
              <w:t xml:space="preserve">e obtiene aprobación al programa de seguridad y salud en el trabajo el 13 de </w:t>
            </w:r>
            <w:r w:rsidRPr="006E6062" w:rsidR="495EF13E">
              <w:rPr>
                <w:color w:val="000000" w:themeColor="text1"/>
                <w:sz w:val="16"/>
                <w:szCs w:val="16"/>
              </w:rPr>
              <w:t>agosto</w:t>
            </w:r>
            <w:r w:rsidRPr="006E6062" w:rsidR="250D804E">
              <w:rPr>
                <w:color w:val="000000" w:themeColor="text1"/>
                <w:sz w:val="16"/>
                <w:szCs w:val="16"/>
              </w:rPr>
              <w:t xml:space="preserve"> de 2025 mediante comunicado VVG-CCS-ETB-632-25,</w:t>
            </w:r>
          </w:p>
          <w:p w:rsidRPr="006E6062" w:rsidR="00D26374" w:rsidP="00AB44AD" w:rsidRDefault="0832AE15" w14:paraId="67970442" w14:textId="7AE0A6A5">
            <w:pPr>
              <w:jc w:val="both"/>
              <w:rPr>
                <w:sz w:val="16"/>
                <w:szCs w:val="16"/>
              </w:rPr>
            </w:pPr>
            <w:r w:rsidRPr="006E6062">
              <w:rPr>
                <w:color w:val="000000" w:themeColor="text1"/>
                <w:sz w:val="16"/>
                <w:szCs w:val="16"/>
              </w:rPr>
              <w:t>S</w:t>
            </w:r>
            <w:r w:rsidRPr="006E6062" w:rsidR="250D804E">
              <w:rPr>
                <w:color w:val="000000" w:themeColor="text1"/>
                <w:sz w:val="16"/>
                <w:szCs w:val="16"/>
              </w:rPr>
              <w:t>e diseña e implementar</w:t>
            </w:r>
            <w:r w:rsidRPr="006E6062" w:rsidR="038C53E4">
              <w:rPr>
                <w:color w:val="000000" w:themeColor="text1"/>
                <w:sz w:val="16"/>
                <w:szCs w:val="16"/>
              </w:rPr>
              <w:t xml:space="preserve"> </w:t>
            </w:r>
            <w:r w:rsidRPr="006E6062" w:rsidR="250D804E">
              <w:rPr>
                <w:color w:val="000000" w:themeColor="text1"/>
                <w:sz w:val="16"/>
                <w:szCs w:val="16"/>
              </w:rPr>
              <w:t>un Programa de SST conforme al Decreto 1072 de 2015, la Resolución 0312 de 2019 y demás normas aplicables, incluyendo procedimientos seguros para trabajo en alturas, como soporte de dicha implementación, se adjuntan los preoperacionales y los soportes de los controles generados</w:t>
            </w:r>
            <w:r w:rsidRPr="006E6062" w:rsidR="3FF4959E">
              <w:rPr>
                <w:color w:val="000000" w:themeColor="text1"/>
                <w:sz w:val="16"/>
                <w:szCs w:val="16"/>
              </w:rPr>
              <w:t>.</w:t>
            </w:r>
          </w:p>
        </w:tc>
        <w:tc>
          <w:tcPr>
            <w:tcW w:w="2315"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48FF092" w:rsidP="008A3DBF" w:rsidRDefault="048FF092" w14:paraId="57280268" w14:textId="50CED0E4">
            <w:pPr>
              <w:rPr>
                <w:color w:val="000000" w:themeColor="text1"/>
                <w:sz w:val="16"/>
                <w:szCs w:val="16"/>
              </w:rPr>
            </w:pPr>
          </w:p>
          <w:p w:rsidRPr="006E6062" w:rsidR="73CAF45F" w:rsidP="008A3DBF" w:rsidRDefault="00095F53" w14:paraId="41711D40" w14:textId="07FFC182">
            <w:pPr>
              <w:rPr>
                <w:color w:val="000000" w:themeColor="text1"/>
                <w:sz w:val="16"/>
                <w:szCs w:val="16"/>
              </w:rPr>
            </w:pPr>
            <w:r w:rsidRPr="006E6062">
              <w:rPr>
                <w:color w:val="000000" w:themeColor="text1"/>
                <w:sz w:val="16"/>
                <w:szCs w:val="16"/>
              </w:rPr>
              <w:t>01NOV - 30NOV</w:t>
            </w:r>
            <w:r w:rsidRPr="006E6062" w:rsidR="00BD597B">
              <w:rPr>
                <w:color w:val="000000" w:themeColor="text1"/>
                <w:sz w:val="16"/>
                <w:szCs w:val="16"/>
              </w:rPr>
              <w:t xml:space="preserve"> </w:t>
            </w:r>
            <w:r w:rsidRPr="006E6062" w:rsidR="73CAF45F">
              <w:rPr>
                <w:color w:val="000000" w:themeColor="text1"/>
                <w:sz w:val="16"/>
                <w:szCs w:val="16"/>
              </w:rPr>
              <w:t>/ 02 OBLIGACIONES ESPECÍFICAS / OBLIGACIÓN 20</w:t>
            </w:r>
          </w:p>
          <w:p w:rsidRPr="006E6062" w:rsidR="00003559" w:rsidP="5C88E043" w:rsidRDefault="57681380" w14:paraId="6C800E61" w14:textId="72E83B32">
            <w:pPr>
              <w:rPr>
                <w:sz w:val="16"/>
                <w:szCs w:val="16"/>
              </w:rPr>
            </w:pPr>
            <w:r w:rsidRPr="006E6062">
              <w:rPr>
                <w:sz w:val="16"/>
                <w:szCs w:val="16"/>
              </w:rPr>
              <w:t>01 Preoperacionales</w:t>
            </w:r>
          </w:p>
          <w:p w:rsidRPr="006E6062" w:rsidR="00003559" w:rsidP="008A3DBF" w:rsidRDefault="00003559" w14:paraId="278B339E" w14:textId="076D63F3">
            <w:pPr>
              <w:rPr>
                <w:sz w:val="16"/>
                <w:szCs w:val="16"/>
              </w:rPr>
            </w:pPr>
          </w:p>
        </w:tc>
      </w:tr>
      <w:tr w:rsidRPr="006E6062" w:rsidR="00003559" w:rsidTr="4A47A788" w14:paraId="27FBFC04" w14:textId="77777777">
        <w:trPr>
          <w:trHeight w:val="20"/>
        </w:trPr>
        <w:tc>
          <w:tcPr>
            <w:tcW w:w="413" w:type="dxa"/>
            <w:tcBorders>
              <w:top w:val="single" w:color="44B3E1" w:sz="4" w:space="0"/>
              <w:left w:val="single" w:color="44B3E1" w:sz="4" w:space="0"/>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3C6EE459" w14:textId="77777777">
            <w:pPr>
              <w:jc w:val="center"/>
              <w:rPr>
                <w:b/>
                <w:bCs/>
                <w:color w:val="000000"/>
                <w:sz w:val="16"/>
                <w:szCs w:val="16"/>
              </w:rPr>
            </w:pPr>
            <w:r w:rsidRPr="006E6062">
              <w:rPr>
                <w:b/>
                <w:bCs/>
                <w:color w:val="000000"/>
                <w:sz w:val="16"/>
                <w:szCs w:val="16"/>
              </w:rPr>
              <w:t>21</w:t>
            </w:r>
          </w:p>
        </w:tc>
        <w:tc>
          <w:tcPr>
            <w:tcW w:w="2309" w:type="dxa"/>
            <w:tcBorders>
              <w:top w:val="single" w:color="44B3E1" w:sz="4" w:space="0"/>
              <w:left w:val="nil"/>
              <w:bottom w:val="single" w:color="44B3E1" w:sz="4"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003559" w14:paraId="053B018D" w14:textId="77777777">
            <w:pPr>
              <w:jc w:val="both"/>
              <w:rPr>
                <w:color w:val="000000"/>
                <w:sz w:val="16"/>
                <w:szCs w:val="16"/>
              </w:rPr>
            </w:pPr>
            <w:r w:rsidRPr="006E6062">
              <w:rPr>
                <w:color w:val="000000"/>
                <w:sz w:val="16"/>
                <w:szCs w:val="16"/>
              </w:rPr>
              <w:t xml:space="preserve">Actualizar de forma permanente durante la ejecución del contrato y directamente en el aplicativo (y/o en el que la SDSCJ disponga </w:t>
            </w:r>
            <w:r w:rsidRPr="006E6062">
              <w:rPr>
                <w:color w:val="000000"/>
                <w:sz w:val="16"/>
                <w:szCs w:val="16"/>
              </w:rPr>
              <w:br/>
            </w:r>
            <w:r w:rsidRPr="006E6062">
              <w:rPr>
                <w:color w:val="000000"/>
                <w:sz w:val="16"/>
                <w:szCs w:val="16"/>
              </w:rPr>
              <w:t xml:space="preserve">para tal fin), los atributos que corresponden a los elementos de la hoja de vida de los equipos objetos del mantenimiento. </w:t>
            </w:r>
          </w:p>
        </w:tc>
        <w:tc>
          <w:tcPr>
            <w:tcW w:w="990"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43B7422F" w14:textId="77777777">
            <w:pPr>
              <w:jc w:val="center"/>
              <w:rPr>
                <w:color w:val="000000"/>
                <w:sz w:val="16"/>
                <w:szCs w:val="16"/>
              </w:rPr>
            </w:pPr>
            <w:r w:rsidRPr="006E6062">
              <w:rPr>
                <w:color w:val="000000"/>
                <w:sz w:val="16"/>
                <w:szCs w:val="16"/>
              </w:rPr>
              <w:t>PERMANENTE</w:t>
            </w:r>
          </w:p>
        </w:tc>
        <w:tc>
          <w:tcPr>
            <w:tcW w:w="80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6872D53F" w14:textId="5825F34E">
            <w:pPr>
              <w:jc w:val="center"/>
              <w:rPr>
                <w:color w:val="000000"/>
                <w:sz w:val="16"/>
                <w:szCs w:val="16"/>
              </w:rPr>
            </w:pPr>
            <w:r w:rsidRPr="006E6062">
              <w:rPr>
                <w:color w:val="000000"/>
                <w:sz w:val="16"/>
                <w:szCs w:val="16"/>
              </w:rPr>
              <w:t>Cumplió</w:t>
            </w:r>
          </w:p>
        </w:tc>
        <w:tc>
          <w:tcPr>
            <w:tcW w:w="198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B32E4A" w14:paraId="186BB95E" w14:textId="46C1D972">
            <w:pPr>
              <w:jc w:val="both"/>
              <w:rPr>
                <w:color w:val="000000"/>
                <w:sz w:val="16"/>
                <w:szCs w:val="16"/>
                <w:highlight w:val="green"/>
              </w:rPr>
            </w:pPr>
            <w:r w:rsidRPr="006E6062">
              <w:rPr>
                <w:color w:val="000000"/>
                <w:sz w:val="16"/>
                <w:szCs w:val="16"/>
              </w:rPr>
              <w:t>Se tienen actualizadas loas hojas de vida de los equipos objetos del contrato</w:t>
            </w:r>
            <w:r w:rsidRPr="006E6062" w:rsidR="00CE2E97">
              <w:rPr>
                <w:color w:val="000000"/>
                <w:sz w:val="16"/>
                <w:szCs w:val="16"/>
              </w:rPr>
              <w:t>.</w:t>
            </w:r>
          </w:p>
        </w:tc>
        <w:tc>
          <w:tcPr>
            <w:tcW w:w="2315"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703ADB" w:rsidP="00703ADB" w:rsidRDefault="00095F53" w14:paraId="6D410A2E" w14:textId="56457B0F">
            <w:pPr>
              <w:jc w:val="both"/>
              <w:rPr>
                <w:color w:val="000000" w:themeColor="text1"/>
                <w:sz w:val="16"/>
                <w:szCs w:val="16"/>
              </w:rPr>
            </w:pPr>
            <w:r w:rsidRPr="006E6062">
              <w:rPr>
                <w:color w:val="000000" w:themeColor="text1"/>
                <w:sz w:val="16"/>
                <w:szCs w:val="16"/>
              </w:rPr>
              <w:t>01NOV - 30NOV</w:t>
            </w:r>
            <w:r w:rsidRPr="006E6062" w:rsidR="00BD597B">
              <w:rPr>
                <w:color w:val="000000" w:themeColor="text1"/>
                <w:sz w:val="16"/>
                <w:szCs w:val="16"/>
              </w:rPr>
              <w:t xml:space="preserve"> </w:t>
            </w:r>
            <w:r w:rsidRPr="006E6062" w:rsidR="00703ADB">
              <w:rPr>
                <w:color w:val="000000" w:themeColor="text1"/>
                <w:sz w:val="16"/>
                <w:szCs w:val="16"/>
              </w:rPr>
              <w:t xml:space="preserve">/ </w:t>
            </w:r>
            <w:r w:rsidRPr="006E6062" w:rsidR="005624E4">
              <w:rPr>
                <w:color w:val="000000" w:themeColor="text1"/>
                <w:sz w:val="16"/>
                <w:szCs w:val="16"/>
              </w:rPr>
              <w:t xml:space="preserve">02 </w:t>
            </w:r>
            <w:r w:rsidRPr="006E6062" w:rsidR="00703ADB">
              <w:rPr>
                <w:color w:val="000000" w:themeColor="text1"/>
                <w:sz w:val="16"/>
                <w:szCs w:val="16"/>
              </w:rPr>
              <w:t xml:space="preserve">OBLIGACIONES ESPECIFICAS / </w:t>
            </w:r>
            <w:r w:rsidRPr="006E6062" w:rsidR="0032184D">
              <w:rPr>
                <w:color w:val="000000" w:themeColor="text1"/>
                <w:sz w:val="16"/>
                <w:szCs w:val="16"/>
              </w:rPr>
              <w:t>OBLIGACIÓN</w:t>
            </w:r>
            <w:r w:rsidRPr="006E6062" w:rsidR="00703ADB">
              <w:rPr>
                <w:color w:val="000000" w:themeColor="text1"/>
                <w:sz w:val="16"/>
                <w:szCs w:val="16"/>
              </w:rPr>
              <w:t xml:space="preserve"> 1,9,10,14,15,21,25,28,31,37,39,41 </w:t>
            </w:r>
          </w:p>
          <w:p w:rsidRPr="006E6062" w:rsidR="00703ADB" w:rsidP="00703ADB" w:rsidRDefault="00703ADB" w14:paraId="73306A4A" w14:textId="155D744B">
            <w:pPr>
              <w:jc w:val="both"/>
              <w:rPr>
                <w:color w:val="000000" w:themeColor="text1"/>
                <w:sz w:val="16"/>
                <w:szCs w:val="16"/>
              </w:rPr>
            </w:pPr>
            <w:r w:rsidRPr="006E6062">
              <w:rPr>
                <w:color w:val="000000" w:themeColor="text1"/>
                <w:sz w:val="16"/>
                <w:szCs w:val="16"/>
              </w:rPr>
              <w:t xml:space="preserve">INFORME MENSUAL </w:t>
            </w:r>
            <w:r w:rsidRPr="006E6062" w:rsidR="00315B13">
              <w:rPr>
                <w:color w:val="000000" w:themeColor="text1"/>
                <w:sz w:val="16"/>
                <w:szCs w:val="16"/>
              </w:rPr>
              <w:t>NOVIEMBRE</w:t>
            </w:r>
            <w:r w:rsidRPr="006E6062" w:rsidR="00EB6A0D">
              <w:rPr>
                <w:color w:val="000000" w:themeColor="text1"/>
                <w:sz w:val="16"/>
                <w:szCs w:val="16"/>
              </w:rPr>
              <w:t xml:space="preserve"> 2025</w:t>
            </w:r>
            <w:r w:rsidRPr="006E6062">
              <w:rPr>
                <w:color w:val="000000" w:themeColor="text1"/>
                <w:sz w:val="16"/>
                <w:szCs w:val="16"/>
              </w:rPr>
              <w:t>.PDF</w:t>
            </w:r>
          </w:p>
          <w:p w:rsidRPr="006E6062" w:rsidR="00003559" w:rsidP="00245C46" w:rsidRDefault="00003559" w14:paraId="77B2F8B4" w14:textId="2886D6DB">
            <w:pPr>
              <w:jc w:val="both"/>
              <w:rPr>
                <w:color w:val="000000"/>
                <w:sz w:val="16"/>
                <w:szCs w:val="16"/>
                <w:highlight w:val="green"/>
              </w:rPr>
            </w:pPr>
            <w:r w:rsidRPr="006E6062">
              <w:rPr>
                <w:color w:val="000000" w:themeColor="text1"/>
                <w:sz w:val="16"/>
                <w:szCs w:val="16"/>
              </w:rPr>
              <w:t>CAPITULO 2.6 INFORME ACTUALIZADO DE HOJAS DE VIDA</w:t>
            </w:r>
          </w:p>
        </w:tc>
      </w:tr>
      <w:tr w:rsidRPr="006E6062" w:rsidR="00003559" w:rsidTr="4A47A788" w14:paraId="18809D0C" w14:textId="77777777">
        <w:trPr>
          <w:trHeight w:val="20"/>
        </w:trPr>
        <w:tc>
          <w:tcPr>
            <w:tcW w:w="413" w:type="dxa"/>
            <w:tcBorders>
              <w:top w:val="single" w:color="44B3E1" w:sz="4" w:space="0"/>
              <w:left w:val="single" w:color="44B3E1" w:sz="4" w:space="0"/>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08FFEB37" w14:textId="77777777">
            <w:pPr>
              <w:jc w:val="center"/>
              <w:rPr>
                <w:b/>
                <w:bCs/>
                <w:color w:val="000000"/>
                <w:sz w:val="16"/>
                <w:szCs w:val="16"/>
              </w:rPr>
            </w:pPr>
            <w:r w:rsidRPr="006E6062">
              <w:rPr>
                <w:b/>
                <w:bCs/>
                <w:color w:val="000000"/>
                <w:sz w:val="16"/>
                <w:szCs w:val="16"/>
              </w:rPr>
              <w:t>22</w:t>
            </w:r>
          </w:p>
        </w:tc>
        <w:tc>
          <w:tcPr>
            <w:tcW w:w="2309" w:type="dxa"/>
            <w:tcBorders>
              <w:top w:val="single" w:color="44B3E1" w:sz="4" w:space="0"/>
              <w:left w:val="nil"/>
              <w:bottom w:val="single" w:color="44B3E1" w:sz="4"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003559" w14:paraId="5CEF5493" w14:textId="77777777">
            <w:pPr>
              <w:jc w:val="both"/>
              <w:rPr>
                <w:color w:val="000000"/>
                <w:sz w:val="16"/>
                <w:szCs w:val="16"/>
              </w:rPr>
            </w:pPr>
            <w:r w:rsidRPr="006E6062">
              <w:rPr>
                <w:color w:val="000000"/>
                <w:sz w:val="16"/>
                <w:szCs w:val="16"/>
              </w:rPr>
              <w:t xml:space="preserve">Entregar la relación de ubicación, marcas, referencias y seriales de los bienes utilizados en las visitas de mantenimiento correctivo, </w:t>
            </w:r>
            <w:r w:rsidRPr="006E6062">
              <w:rPr>
                <w:color w:val="000000"/>
                <w:sz w:val="16"/>
                <w:szCs w:val="16"/>
              </w:rPr>
              <w:br/>
            </w:r>
            <w:r w:rsidRPr="006E6062">
              <w:rPr>
                <w:color w:val="000000"/>
                <w:sz w:val="16"/>
                <w:szCs w:val="16"/>
              </w:rPr>
              <w:t xml:space="preserve">junto a toda la evidencia fotográfica y soportes necesarios para lograr la aprobación por parte de la INTERVENTORIA o quien haga </w:t>
            </w:r>
            <w:r w:rsidRPr="006E6062">
              <w:rPr>
                <w:color w:val="000000"/>
                <w:sz w:val="16"/>
                <w:szCs w:val="16"/>
              </w:rPr>
              <w:br/>
            </w:r>
            <w:r w:rsidRPr="006E6062">
              <w:rPr>
                <w:color w:val="000000"/>
                <w:sz w:val="16"/>
                <w:szCs w:val="16"/>
              </w:rPr>
              <w:t>sus veces, con el fin de tramitar ingreso, dada de baja y/o actualización de los bienes en el Almacén de la SDSCJ.</w:t>
            </w:r>
          </w:p>
        </w:tc>
        <w:tc>
          <w:tcPr>
            <w:tcW w:w="990"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648C8310" w14:textId="77777777">
            <w:pPr>
              <w:jc w:val="center"/>
              <w:rPr>
                <w:color w:val="000000"/>
                <w:sz w:val="16"/>
                <w:szCs w:val="16"/>
              </w:rPr>
            </w:pPr>
            <w:r w:rsidRPr="006E6062">
              <w:rPr>
                <w:color w:val="000000"/>
                <w:sz w:val="16"/>
                <w:szCs w:val="16"/>
              </w:rPr>
              <w:t>PERMANENTE</w:t>
            </w:r>
          </w:p>
        </w:tc>
        <w:tc>
          <w:tcPr>
            <w:tcW w:w="80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9574A6" w14:paraId="7D8CD9B8" w14:textId="02C5A27D">
            <w:pPr>
              <w:jc w:val="center"/>
              <w:rPr>
                <w:color w:val="000000"/>
                <w:sz w:val="16"/>
                <w:szCs w:val="16"/>
              </w:rPr>
            </w:pPr>
            <w:r w:rsidRPr="006E6062">
              <w:rPr>
                <w:color w:val="000000"/>
                <w:sz w:val="16"/>
                <w:szCs w:val="16"/>
              </w:rPr>
              <w:t>Cumplió</w:t>
            </w:r>
          </w:p>
        </w:tc>
        <w:tc>
          <w:tcPr>
            <w:tcW w:w="198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0369CB" w14:paraId="1F89710A" w14:textId="15BFB9B1">
            <w:pPr>
              <w:jc w:val="both"/>
              <w:rPr>
                <w:color w:val="000000"/>
                <w:sz w:val="16"/>
                <w:szCs w:val="16"/>
              </w:rPr>
            </w:pPr>
            <w:r w:rsidRPr="006E6062">
              <w:rPr>
                <w:color w:val="000000"/>
                <w:sz w:val="16"/>
                <w:szCs w:val="16"/>
              </w:rPr>
              <w:t>Se realiza la entrega de los PDF unificados con la información solicitada</w:t>
            </w:r>
            <w:r w:rsidRPr="006E6062" w:rsidR="00CE2E97">
              <w:rPr>
                <w:color w:val="000000"/>
                <w:sz w:val="16"/>
                <w:szCs w:val="16"/>
              </w:rPr>
              <w:t>.</w:t>
            </w:r>
          </w:p>
        </w:tc>
        <w:tc>
          <w:tcPr>
            <w:tcW w:w="2315"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703ADB" w:rsidP="00703ADB" w:rsidRDefault="00095F53" w14:paraId="551C8BDF" w14:textId="7DB46D60">
            <w:pPr>
              <w:jc w:val="both"/>
              <w:rPr>
                <w:color w:val="000000" w:themeColor="text1"/>
                <w:sz w:val="16"/>
                <w:szCs w:val="16"/>
              </w:rPr>
            </w:pPr>
            <w:r w:rsidRPr="006E6062">
              <w:rPr>
                <w:color w:val="000000" w:themeColor="text1"/>
                <w:sz w:val="16"/>
                <w:szCs w:val="16"/>
              </w:rPr>
              <w:t>01NOV - 30NOV</w:t>
            </w:r>
            <w:r w:rsidRPr="006E6062" w:rsidR="00BD597B">
              <w:rPr>
                <w:color w:val="000000" w:themeColor="text1"/>
                <w:sz w:val="16"/>
                <w:szCs w:val="16"/>
              </w:rPr>
              <w:t xml:space="preserve"> </w:t>
            </w:r>
            <w:r w:rsidRPr="006E6062" w:rsidR="00703ADB">
              <w:rPr>
                <w:color w:val="000000" w:themeColor="text1"/>
                <w:sz w:val="16"/>
                <w:szCs w:val="16"/>
              </w:rPr>
              <w:t xml:space="preserve">/ </w:t>
            </w:r>
            <w:r w:rsidRPr="006E6062" w:rsidR="005624E4">
              <w:rPr>
                <w:color w:val="000000" w:themeColor="text1"/>
                <w:sz w:val="16"/>
                <w:szCs w:val="16"/>
              </w:rPr>
              <w:t xml:space="preserve">02 </w:t>
            </w:r>
            <w:r w:rsidRPr="006E6062" w:rsidR="00703ADB">
              <w:rPr>
                <w:color w:val="000000" w:themeColor="text1"/>
                <w:sz w:val="16"/>
                <w:szCs w:val="16"/>
              </w:rPr>
              <w:t xml:space="preserve">OBLIGACIONES ESPECIFICAS / </w:t>
            </w:r>
            <w:r w:rsidRPr="006E6062" w:rsidR="0032184D">
              <w:rPr>
                <w:color w:val="000000" w:themeColor="text1"/>
                <w:sz w:val="16"/>
                <w:szCs w:val="16"/>
              </w:rPr>
              <w:t>OBLIGACIÓN</w:t>
            </w:r>
            <w:r w:rsidRPr="006E6062" w:rsidR="00703ADB">
              <w:rPr>
                <w:color w:val="000000" w:themeColor="text1"/>
                <w:sz w:val="16"/>
                <w:szCs w:val="16"/>
              </w:rPr>
              <w:t xml:space="preserve"> 11,13,22 </w:t>
            </w:r>
          </w:p>
          <w:p w:rsidRPr="006E6062" w:rsidR="00003559" w:rsidP="00245C46" w:rsidRDefault="00003559" w14:paraId="76C25696" w14:textId="3E0C3EDE">
            <w:pPr>
              <w:jc w:val="both"/>
              <w:rPr>
                <w:color w:val="000000"/>
                <w:sz w:val="16"/>
                <w:szCs w:val="16"/>
              </w:rPr>
            </w:pPr>
            <w:r w:rsidRPr="006E6062">
              <w:rPr>
                <w:color w:val="000000"/>
                <w:sz w:val="16"/>
                <w:szCs w:val="16"/>
              </w:rPr>
              <w:t>CAPITULO 1.5 COMUNICADOS</w:t>
            </w:r>
          </w:p>
        </w:tc>
      </w:tr>
      <w:tr w:rsidRPr="006E6062" w:rsidR="00003559" w:rsidTr="4A47A788" w14:paraId="385BD1E5" w14:textId="77777777">
        <w:trPr>
          <w:trHeight w:val="20"/>
        </w:trPr>
        <w:tc>
          <w:tcPr>
            <w:tcW w:w="413" w:type="dxa"/>
            <w:tcBorders>
              <w:top w:val="single" w:color="44B3E1" w:sz="4" w:space="0"/>
              <w:left w:val="single" w:color="44B3E1" w:sz="4" w:space="0"/>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1915A636" w14:textId="77777777">
            <w:pPr>
              <w:jc w:val="center"/>
              <w:rPr>
                <w:b/>
                <w:bCs/>
                <w:color w:val="000000"/>
                <w:sz w:val="16"/>
                <w:szCs w:val="16"/>
              </w:rPr>
            </w:pPr>
            <w:r w:rsidRPr="006E6062">
              <w:rPr>
                <w:b/>
                <w:bCs/>
                <w:color w:val="000000"/>
                <w:sz w:val="16"/>
                <w:szCs w:val="16"/>
              </w:rPr>
              <w:t>23</w:t>
            </w:r>
          </w:p>
        </w:tc>
        <w:tc>
          <w:tcPr>
            <w:tcW w:w="2309" w:type="dxa"/>
            <w:tcBorders>
              <w:top w:val="single" w:color="44B3E1" w:sz="4" w:space="0"/>
              <w:left w:val="nil"/>
              <w:bottom w:val="single" w:color="44B3E1" w:sz="4"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003559" w14:paraId="6E9618B7" w14:textId="77777777">
            <w:pPr>
              <w:jc w:val="both"/>
              <w:rPr>
                <w:color w:val="000000"/>
                <w:sz w:val="16"/>
                <w:szCs w:val="16"/>
              </w:rPr>
            </w:pPr>
            <w:r w:rsidRPr="006E6062">
              <w:rPr>
                <w:color w:val="000000"/>
                <w:sz w:val="16"/>
                <w:szCs w:val="16"/>
              </w:rPr>
              <w:t xml:space="preserve">Adelantar todos los trámites frente al almacén de la SDSCJ para mantener actualizado el inventario del sistema de videovigilancia, </w:t>
            </w:r>
            <w:r w:rsidRPr="006E6062">
              <w:rPr>
                <w:color w:val="000000"/>
                <w:sz w:val="16"/>
                <w:szCs w:val="16"/>
              </w:rPr>
              <w:br/>
            </w:r>
            <w:r w:rsidRPr="006E6062">
              <w:rPr>
                <w:color w:val="000000"/>
                <w:sz w:val="16"/>
                <w:szCs w:val="16"/>
              </w:rPr>
              <w:t>esta actividad deberá ser realizada mensualmente bajo la aprobación de la INTERVENTORIA o quien haga sus veces.</w:t>
            </w:r>
          </w:p>
        </w:tc>
        <w:tc>
          <w:tcPr>
            <w:tcW w:w="990"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0F3F200A" w14:textId="77777777">
            <w:pPr>
              <w:jc w:val="center"/>
              <w:rPr>
                <w:color w:val="000000"/>
                <w:sz w:val="16"/>
                <w:szCs w:val="16"/>
              </w:rPr>
            </w:pPr>
            <w:r w:rsidRPr="006E6062">
              <w:rPr>
                <w:color w:val="000000"/>
                <w:sz w:val="16"/>
                <w:szCs w:val="16"/>
              </w:rPr>
              <w:t>PERMANENTE</w:t>
            </w:r>
          </w:p>
        </w:tc>
        <w:tc>
          <w:tcPr>
            <w:tcW w:w="80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1D56DE" w14:paraId="03BCE758" w14:textId="0761EC6C">
            <w:pPr>
              <w:jc w:val="center"/>
              <w:rPr>
                <w:color w:val="000000"/>
                <w:sz w:val="16"/>
                <w:szCs w:val="16"/>
              </w:rPr>
            </w:pPr>
            <w:r w:rsidRPr="006E6062">
              <w:rPr>
                <w:color w:val="000000"/>
                <w:sz w:val="16"/>
                <w:szCs w:val="16"/>
              </w:rPr>
              <w:t>Cumplió</w:t>
            </w:r>
          </w:p>
        </w:tc>
        <w:tc>
          <w:tcPr>
            <w:tcW w:w="198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1D56DE" w14:paraId="0103C7EE" w14:textId="428B60CE">
            <w:pPr>
              <w:jc w:val="both"/>
              <w:rPr>
                <w:color w:val="000000"/>
                <w:sz w:val="16"/>
                <w:szCs w:val="16"/>
              </w:rPr>
            </w:pPr>
            <w:r w:rsidRPr="006E6062">
              <w:rPr>
                <w:color w:val="000000"/>
                <w:sz w:val="16"/>
                <w:szCs w:val="16"/>
              </w:rPr>
              <w:t xml:space="preserve">Se </w:t>
            </w:r>
            <w:r w:rsidRPr="006E6062" w:rsidR="00AF61A8">
              <w:rPr>
                <w:color w:val="000000"/>
                <w:sz w:val="16"/>
                <w:szCs w:val="16"/>
              </w:rPr>
              <w:t xml:space="preserve">realiza </w:t>
            </w:r>
            <w:r w:rsidRPr="006E6062" w:rsidR="00F51D52">
              <w:rPr>
                <w:color w:val="000000"/>
                <w:sz w:val="16"/>
                <w:szCs w:val="16"/>
              </w:rPr>
              <w:t>tramites tanto de ingresos como de reintegros de equipos no operativos del mes</w:t>
            </w:r>
            <w:r w:rsidRPr="006E6062" w:rsidR="00334AB4">
              <w:rPr>
                <w:color w:val="000000"/>
                <w:sz w:val="16"/>
                <w:szCs w:val="16"/>
              </w:rPr>
              <w:t xml:space="preserve"> para la</w:t>
            </w:r>
            <w:r w:rsidRPr="006E6062" w:rsidR="00003559">
              <w:rPr>
                <w:color w:val="000000"/>
                <w:sz w:val="16"/>
                <w:szCs w:val="16"/>
              </w:rPr>
              <w:t xml:space="preserve"> actualización </w:t>
            </w:r>
            <w:r w:rsidRPr="006E6062" w:rsidR="00334AB4">
              <w:rPr>
                <w:color w:val="000000"/>
                <w:sz w:val="16"/>
                <w:szCs w:val="16"/>
              </w:rPr>
              <w:t xml:space="preserve">en el </w:t>
            </w:r>
            <w:r w:rsidRPr="006E6062" w:rsidR="00003559">
              <w:rPr>
                <w:color w:val="000000"/>
                <w:sz w:val="16"/>
                <w:szCs w:val="16"/>
              </w:rPr>
              <w:t xml:space="preserve"> almacén de S</w:t>
            </w:r>
            <w:r w:rsidRPr="006E6062" w:rsidR="00334AB4">
              <w:rPr>
                <w:color w:val="000000"/>
                <w:sz w:val="16"/>
                <w:szCs w:val="16"/>
              </w:rPr>
              <w:t>DSCJ</w:t>
            </w:r>
            <w:r w:rsidRPr="006E6062" w:rsidR="00003559">
              <w:rPr>
                <w:color w:val="000000"/>
                <w:sz w:val="16"/>
                <w:szCs w:val="16"/>
              </w:rPr>
              <w:t>.</w:t>
            </w:r>
          </w:p>
        </w:tc>
        <w:tc>
          <w:tcPr>
            <w:tcW w:w="2315"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334AB4" w:rsidP="00334AB4" w:rsidRDefault="00095F53" w14:paraId="1CD660E3" w14:textId="3D842C46">
            <w:pPr>
              <w:jc w:val="both"/>
              <w:rPr>
                <w:color w:val="000000" w:themeColor="text1"/>
                <w:sz w:val="16"/>
                <w:szCs w:val="16"/>
              </w:rPr>
            </w:pPr>
            <w:r w:rsidRPr="006E6062">
              <w:rPr>
                <w:color w:val="000000" w:themeColor="text1"/>
                <w:sz w:val="16"/>
                <w:szCs w:val="16"/>
              </w:rPr>
              <w:t>01NOV - 30NOV</w:t>
            </w:r>
            <w:r w:rsidRPr="006E6062" w:rsidR="00334AB4">
              <w:rPr>
                <w:color w:val="000000" w:themeColor="text1"/>
                <w:sz w:val="16"/>
                <w:szCs w:val="16"/>
              </w:rPr>
              <w:t xml:space="preserve"> / 02 OBLIGACIONES ESPECIFICAS / OBLIGACIÓN 1,9,10,14,15,21,25,28,31,37,39,41 </w:t>
            </w:r>
          </w:p>
          <w:p w:rsidRPr="006E6062" w:rsidR="00334AB4" w:rsidP="00334AB4" w:rsidRDefault="00334AB4" w14:paraId="674F9D7C" w14:textId="517ECEE1">
            <w:pPr>
              <w:jc w:val="both"/>
              <w:rPr>
                <w:color w:val="000000" w:themeColor="text1"/>
                <w:sz w:val="16"/>
                <w:szCs w:val="16"/>
              </w:rPr>
            </w:pPr>
            <w:r w:rsidRPr="006E6062">
              <w:rPr>
                <w:color w:val="000000" w:themeColor="text1"/>
                <w:sz w:val="16"/>
                <w:szCs w:val="16"/>
              </w:rPr>
              <w:t xml:space="preserve">INFORME MENSUAL </w:t>
            </w:r>
            <w:r w:rsidRPr="006E6062" w:rsidR="00315B13">
              <w:rPr>
                <w:color w:val="000000" w:themeColor="text1"/>
                <w:sz w:val="16"/>
                <w:szCs w:val="16"/>
              </w:rPr>
              <w:t>NOVIEMBRE</w:t>
            </w:r>
            <w:r w:rsidRPr="006E6062">
              <w:rPr>
                <w:color w:val="000000" w:themeColor="text1"/>
                <w:sz w:val="16"/>
                <w:szCs w:val="16"/>
              </w:rPr>
              <w:t xml:space="preserve"> 2025.PDF</w:t>
            </w:r>
          </w:p>
          <w:p w:rsidRPr="006E6062" w:rsidR="00003559" w:rsidP="00334AB4" w:rsidRDefault="00334AB4" w14:paraId="37670EF2" w14:textId="463705A8">
            <w:pPr>
              <w:jc w:val="both"/>
              <w:rPr>
                <w:color w:val="000000" w:themeColor="text1"/>
                <w:sz w:val="16"/>
                <w:szCs w:val="16"/>
              </w:rPr>
            </w:pPr>
            <w:r w:rsidRPr="006E6062">
              <w:rPr>
                <w:color w:val="000000" w:themeColor="text1"/>
                <w:sz w:val="16"/>
                <w:szCs w:val="16"/>
              </w:rPr>
              <w:t xml:space="preserve">CAPITULO </w:t>
            </w:r>
            <w:r w:rsidRPr="006E6062" w:rsidR="00E05694">
              <w:rPr>
                <w:color w:val="000000" w:themeColor="text1"/>
                <w:sz w:val="16"/>
                <w:szCs w:val="16"/>
              </w:rPr>
              <w:t>4.2. ENTRADAS ALMACÉN SDSCJ</w:t>
            </w:r>
          </w:p>
          <w:p w:rsidRPr="006E6062" w:rsidR="00003559" w:rsidP="00245C46" w:rsidRDefault="00E05694" w14:paraId="0919A857" w14:textId="6532F9E3">
            <w:pPr>
              <w:jc w:val="both"/>
              <w:rPr>
                <w:color w:val="000000"/>
                <w:sz w:val="16"/>
                <w:szCs w:val="16"/>
              </w:rPr>
            </w:pPr>
            <w:r w:rsidRPr="006E6062">
              <w:rPr>
                <w:color w:val="000000" w:themeColor="text1"/>
                <w:sz w:val="16"/>
                <w:szCs w:val="16"/>
              </w:rPr>
              <w:t xml:space="preserve">CAPITULO 4.3. </w:t>
            </w:r>
            <w:r w:rsidRPr="006E6062" w:rsidR="009D3C69">
              <w:rPr>
                <w:color w:val="000000" w:themeColor="text1"/>
                <w:sz w:val="16"/>
                <w:szCs w:val="16"/>
              </w:rPr>
              <w:t>ENTREGA EQUIPOS NO OPERATIVOS</w:t>
            </w:r>
          </w:p>
        </w:tc>
      </w:tr>
      <w:tr w:rsidRPr="006E6062" w:rsidR="00003559" w:rsidTr="4A47A788" w14:paraId="4AB1FE58" w14:textId="77777777">
        <w:trPr>
          <w:trHeight w:val="20"/>
        </w:trPr>
        <w:tc>
          <w:tcPr>
            <w:tcW w:w="413" w:type="dxa"/>
            <w:tcBorders>
              <w:top w:val="single" w:color="44B3E1" w:sz="4" w:space="0"/>
              <w:left w:val="single" w:color="44B3E1" w:sz="4" w:space="0"/>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35901DB0" w14:textId="77777777">
            <w:pPr>
              <w:jc w:val="center"/>
              <w:rPr>
                <w:b/>
                <w:bCs/>
                <w:color w:val="000000"/>
                <w:sz w:val="16"/>
                <w:szCs w:val="16"/>
              </w:rPr>
            </w:pPr>
            <w:r w:rsidRPr="006E6062">
              <w:rPr>
                <w:b/>
                <w:bCs/>
                <w:color w:val="000000"/>
                <w:sz w:val="16"/>
                <w:szCs w:val="16"/>
              </w:rPr>
              <w:t>24</w:t>
            </w:r>
          </w:p>
        </w:tc>
        <w:tc>
          <w:tcPr>
            <w:tcW w:w="2309" w:type="dxa"/>
            <w:tcBorders>
              <w:top w:val="single" w:color="44B3E1" w:sz="4" w:space="0"/>
              <w:left w:val="nil"/>
              <w:bottom w:val="single" w:color="44B3E1" w:sz="4"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003559" w14:paraId="74CFC2D9" w14:textId="7804BB61">
            <w:pPr>
              <w:jc w:val="both"/>
              <w:rPr>
                <w:color w:val="000000"/>
                <w:sz w:val="16"/>
                <w:szCs w:val="16"/>
              </w:rPr>
            </w:pPr>
            <w:r w:rsidRPr="006E6062">
              <w:rPr>
                <w:color w:val="000000"/>
                <w:sz w:val="16"/>
                <w:szCs w:val="16"/>
              </w:rPr>
              <w:t xml:space="preserve">Contar con la capacidad técnica y experiencia para instalar los equipos que lleguen a ser suministrados por la SDSCJ y que hagan parte integral de un punto de videovigilancia para las arquitecturas descritas en el Anexo No. 1. </w:t>
            </w:r>
          </w:p>
        </w:tc>
        <w:tc>
          <w:tcPr>
            <w:tcW w:w="990"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6172FDD5" w14:textId="77777777">
            <w:pPr>
              <w:jc w:val="center"/>
              <w:rPr>
                <w:color w:val="000000"/>
                <w:sz w:val="16"/>
                <w:szCs w:val="16"/>
              </w:rPr>
            </w:pPr>
            <w:r w:rsidRPr="006E6062">
              <w:rPr>
                <w:color w:val="000000"/>
                <w:sz w:val="16"/>
                <w:szCs w:val="16"/>
              </w:rPr>
              <w:t>PERMANENTE</w:t>
            </w:r>
          </w:p>
        </w:tc>
        <w:tc>
          <w:tcPr>
            <w:tcW w:w="80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1380D017" w14:textId="0037DDE2">
            <w:pPr>
              <w:jc w:val="center"/>
              <w:rPr>
                <w:color w:val="000000"/>
                <w:sz w:val="16"/>
                <w:szCs w:val="16"/>
              </w:rPr>
            </w:pPr>
            <w:r w:rsidRPr="006E6062">
              <w:rPr>
                <w:color w:val="000000"/>
                <w:sz w:val="16"/>
                <w:szCs w:val="16"/>
              </w:rPr>
              <w:t>Cumplió</w:t>
            </w:r>
          </w:p>
        </w:tc>
        <w:tc>
          <w:tcPr>
            <w:tcW w:w="198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003559" w14:paraId="4FBBB18F" w14:textId="191086F3">
            <w:pPr>
              <w:jc w:val="both"/>
              <w:rPr>
                <w:color w:val="000000"/>
                <w:sz w:val="16"/>
                <w:szCs w:val="16"/>
              </w:rPr>
            </w:pPr>
            <w:r w:rsidRPr="006E6062">
              <w:rPr>
                <w:color w:val="000000"/>
                <w:sz w:val="16"/>
                <w:szCs w:val="16"/>
              </w:rPr>
              <w:t>Se cuenta con la experiencia en el personal operativo del proyecto.</w:t>
            </w:r>
          </w:p>
        </w:tc>
        <w:tc>
          <w:tcPr>
            <w:tcW w:w="2315"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095F53" w14:paraId="6E97A56B" w14:textId="1DDB39F5">
            <w:pPr>
              <w:jc w:val="both"/>
              <w:rPr>
                <w:color w:val="000000" w:themeColor="text1"/>
                <w:sz w:val="16"/>
                <w:szCs w:val="16"/>
              </w:rPr>
            </w:pPr>
            <w:r w:rsidRPr="006E6062">
              <w:rPr>
                <w:color w:val="000000" w:themeColor="text1"/>
                <w:sz w:val="16"/>
                <w:szCs w:val="16"/>
              </w:rPr>
              <w:t>01NOV - 30NOV</w:t>
            </w:r>
            <w:r w:rsidRPr="006E6062" w:rsidR="00BD597B">
              <w:rPr>
                <w:color w:val="000000" w:themeColor="text1"/>
                <w:sz w:val="16"/>
                <w:szCs w:val="16"/>
              </w:rPr>
              <w:t xml:space="preserve"> </w:t>
            </w:r>
            <w:r w:rsidRPr="006E6062" w:rsidR="59DFE9BE">
              <w:rPr>
                <w:color w:val="000000" w:themeColor="text1"/>
                <w:sz w:val="16"/>
                <w:szCs w:val="16"/>
              </w:rPr>
              <w:t xml:space="preserve"> /02 OBLIGACIONES ESPECÍFICAS / OBLIGACIÓN 2, 24, 35</w:t>
            </w:r>
          </w:p>
        </w:tc>
      </w:tr>
      <w:tr w:rsidRPr="006E6062" w:rsidR="00003559" w:rsidTr="4A47A788" w14:paraId="31B30E95" w14:textId="77777777">
        <w:trPr>
          <w:trHeight w:val="20"/>
        </w:trPr>
        <w:tc>
          <w:tcPr>
            <w:tcW w:w="413" w:type="dxa"/>
            <w:tcBorders>
              <w:top w:val="single" w:color="44B3E1" w:sz="4" w:space="0"/>
              <w:left w:val="single" w:color="44B3E1" w:sz="4" w:space="0"/>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29775534" w14:textId="77777777">
            <w:pPr>
              <w:jc w:val="center"/>
              <w:rPr>
                <w:b/>
                <w:bCs/>
                <w:color w:val="000000"/>
                <w:sz w:val="16"/>
                <w:szCs w:val="16"/>
              </w:rPr>
            </w:pPr>
            <w:r w:rsidRPr="006E6062">
              <w:rPr>
                <w:b/>
                <w:bCs/>
                <w:color w:val="000000"/>
                <w:sz w:val="16"/>
                <w:szCs w:val="16"/>
              </w:rPr>
              <w:t>25</w:t>
            </w:r>
          </w:p>
        </w:tc>
        <w:tc>
          <w:tcPr>
            <w:tcW w:w="2309" w:type="dxa"/>
            <w:tcBorders>
              <w:top w:val="single" w:color="44B3E1" w:sz="4" w:space="0"/>
              <w:left w:val="nil"/>
              <w:bottom w:val="single" w:color="44B3E1" w:sz="4"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003559" w14:paraId="620C808F" w14:textId="186F26E2">
            <w:pPr>
              <w:jc w:val="both"/>
              <w:rPr>
                <w:color w:val="000000"/>
                <w:sz w:val="16"/>
                <w:szCs w:val="16"/>
              </w:rPr>
            </w:pPr>
            <w:r w:rsidRPr="006E6062">
              <w:rPr>
                <w:color w:val="000000"/>
                <w:sz w:val="16"/>
                <w:szCs w:val="16"/>
              </w:rPr>
              <w:t xml:space="preserve">Entregar, dentro de los dos (2) días hábiles siguientes al requerimiento, estadísticas actualizadas del sistema de videovigilancia, las cuales podrán ser requeridas por la SDSCJ en cualquier momento de la ejecución del contrato. La información mínima que el contratista deberá tener disponible y actualizada es la siguiente: </w:t>
            </w:r>
            <w:r w:rsidRPr="006E6062">
              <w:rPr>
                <w:color w:val="000000"/>
                <w:sz w:val="16"/>
                <w:szCs w:val="16"/>
              </w:rPr>
              <w:br/>
            </w:r>
            <w:r w:rsidRPr="006E6062">
              <w:rPr>
                <w:color w:val="000000"/>
                <w:sz w:val="16"/>
                <w:szCs w:val="16"/>
              </w:rPr>
              <w:t xml:space="preserve">a. Estado del sistema de videovigilancia por localidad, por </w:t>
            </w:r>
            <w:r w:rsidRPr="006E6062">
              <w:rPr>
                <w:color w:val="000000"/>
                <w:sz w:val="16"/>
                <w:szCs w:val="16"/>
              </w:rPr>
              <w:t>subsistema.</w:t>
            </w:r>
            <w:r w:rsidRPr="006E6062">
              <w:rPr>
                <w:color w:val="000000"/>
                <w:sz w:val="16"/>
                <w:szCs w:val="16"/>
              </w:rPr>
              <w:br/>
            </w:r>
            <w:r w:rsidRPr="006E6062">
              <w:rPr>
                <w:color w:val="000000"/>
                <w:sz w:val="16"/>
                <w:szCs w:val="16"/>
              </w:rPr>
              <w:t>b. Cantidad de elementos utilizados de la bolsa de repuestos durante un periodo específico, detallando fecha de utilización, valor, punto o ubicación relacionada con código SDSCJ y ubicación (localidad y georreferencia)</w:t>
            </w:r>
            <w:r w:rsidRPr="006E6062">
              <w:rPr>
                <w:color w:val="000000"/>
                <w:sz w:val="16"/>
                <w:szCs w:val="16"/>
              </w:rPr>
              <w:br/>
            </w:r>
            <w:r w:rsidRPr="006E6062">
              <w:rPr>
                <w:color w:val="000000"/>
                <w:sz w:val="16"/>
                <w:szCs w:val="16"/>
              </w:rPr>
              <w:t>c. Cantidad de visitas de mantenimiento ejecutadas durante un periodo específico, detallando fecha de ejecución, valor, punto o ubicación relacionada con código SDSCJ y ubicación (localidad y georreferencia).</w:t>
            </w:r>
          </w:p>
        </w:tc>
        <w:tc>
          <w:tcPr>
            <w:tcW w:w="990"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14ACD188" w14:textId="77777777">
            <w:pPr>
              <w:jc w:val="center"/>
              <w:rPr>
                <w:color w:val="000000"/>
                <w:sz w:val="16"/>
                <w:szCs w:val="16"/>
              </w:rPr>
            </w:pPr>
            <w:r w:rsidRPr="006E6062">
              <w:rPr>
                <w:color w:val="000000"/>
                <w:sz w:val="16"/>
                <w:szCs w:val="16"/>
              </w:rPr>
              <w:t>PERMANENTE</w:t>
            </w:r>
          </w:p>
        </w:tc>
        <w:tc>
          <w:tcPr>
            <w:tcW w:w="80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86007" w14:paraId="44EF113E" w14:textId="4A49190F">
            <w:pPr>
              <w:jc w:val="center"/>
              <w:rPr>
                <w:color w:val="000000"/>
                <w:sz w:val="16"/>
                <w:szCs w:val="16"/>
              </w:rPr>
            </w:pPr>
            <w:r w:rsidRPr="006E6062">
              <w:rPr>
                <w:color w:val="000000"/>
                <w:sz w:val="16"/>
                <w:szCs w:val="16"/>
              </w:rPr>
              <w:t>Cumplió</w:t>
            </w:r>
          </w:p>
        </w:tc>
        <w:tc>
          <w:tcPr>
            <w:tcW w:w="198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003559" w14:paraId="22755244" w14:textId="74F9D8E8">
            <w:pPr>
              <w:jc w:val="both"/>
              <w:rPr>
                <w:color w:val="000000"/>
                <w:sz w:val="16"/>
                <w:szCs w:val="16"/>
                <w:highlight w:val="yellow"/>
              </w:rPr>
            </w:pPr>
            <w:r w:rsidRPr="006E6062">
              <w:rPr>
                <w:color w:val="000000"/>
                <w:sz w:val="16"/>
                <w:szCs w:val="16"/>
              </w:rPr>
              <w:t xml:space="preserve">No se ha presentado requerimiento de dicha índole, sin </w:t>
            </w:r>
            <w:r w:rsidRPr="006E6062" w:rsidR="00EB259B">
              <w:rPr>
                <w:color w:val="000000"/>
                <w:sz w:val="16"/>
                <w:szCs w:val="16"/>
              </w:rPr>
              <w:t>embargo,</w:t>
            </w:r>
            <w:r w:rsidRPr="006E6062">
              <w:rPr>
                <w:color w:val="000000"/>
                <w:sz w:val="16"/>
                <w:szCs w:val="16"/>
              </w:rPr>
              <w:t xml:space="preserve"> se genera el reporte del estado del sistema cada 4 horas por parte de la mesa de servicio.</w:t>
            </w:r>
          </w:p>
        </w:tc>
        <w:tc>
          <w:tcPr>
            <w:tcW w:w="2315"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703ADB" w:rsidP="00703ADB" w:rsidRDefault="00095F53" w14:paraId="236A8229" w14:textId="25BE03EE">
            <w:pPr>
              <w:jc w:val="both"/>
              <w:rPr>
                <w:color w:val="000000" w:themeColor="text1"/>
                <w:sz w:val="16"/>
                <w:szCs w:val="16"/>
              </w:rPr>
            </w:pPr>
            <w:r w:rsidRPr="006E6062">
              <w:rPr>
                <w:color w:val="000000" w:themeColor="text1"/>
                <w:sz w:val="16"/>
                <w:szCs w:val="16"/>
              </w:rPr>
              <w:t>01NOV - 30NOV</w:t>
            </w:r>
            <w:r w:rsidRPr="006E6062" w:rsidR="00BD597B">
              <w:rPr>
                <w:color w:val="000000" w:themeColor="text1"/>
                <w:sz w:val="16"/>
                <w:szCs w:val="16"/>
              </w:rPr>
              <w:t xml:space="preserve"> </w:t>
            </w:r>
            <w:r w:rsidRPr="006E6062" w:rsidR="00703ADB">
              <w:rPr>
                <w:color w:val="000000" w:themeColor="text1"/>
                <w:sz w:val="16"/>
                <w:szCs w:val="16"/>
              </w:rPr>
              <w:t xml:space="preserve">/ OBLIGACIONES ESPECIFICAS / </w:t>
            </w:r>
            <w:r w:rsidRPr="006E6062" w:rsidR="0032184D">
              <w:rPr>
                <w:color w:val="000000" w:themeColor="text1"/>
                <w:sz w:val="16"/>
                <w:szCs w:val="16"/>
              </w:rPr>
              <w:t>OBLIGACIÓN</w:t>
            </w:r>
            <w:r w:rsidRPr="006E6062" w:rsidR="00703ADB">
              <w:rPr>
                <w:color w:val="000000" w:themeColor="text1"/>
                <w:sz w:val="16"/>
                <w:szCs w:val="16"/>
              </w:rPr>
              <w:t xml:space="preserve"> 1,9,10,14,15,21,25,28,31,37,39,41 </w:t>
            </w:r>
          </w:p>
          <w:p w:rsidRPr="006E6062" w:rsidR="00703ADB" w:rsidP="00703ADB" w:rsidRDefault="00703ADB" w14:paraId="48101A50" w14:textId="31282B37">
            <w:pPr>
              <w:jc w:val="both"/>
              <w:rPr>
                <w:color w:val="000000" w:themeColor="text1"/>
                <w:sz w:val="16"/>
                <w:szCs w:val="16"/>
              </w:rPr>
            </w:pPr>
            <w:r w:rsidRPr="006E6062">
              <w:rPr>
                <w:color w:val="000000" w:themeColor="text1"/>
                <w:sz w:val="16"/>
                <w:szCs w:val="16"/>
              </w:rPr>
              <w:t xml:space="preserve">INFORME MENSUAL </w:t>
            </w:r>
            <w:r w:rsidRPr="006E6062" w:rsidR="00315B13">
              <w:rPr>
                <w:color w:val="000000" w:themeColor="text1"/>
                <w:sz w:val="16"/>
                <w:szCs w:val="16"/>
              </w:rPr>
              <w:t>NOVIEMBRE</w:t>
            </w:r>
            <w:r w:rsidRPr="006E6062" w:rsidR="00EB6A0D">
              <w:rPr>
                <w:color w:val="000000" w:themeColor="text1"/>
                <w:sz w:val="16"/>
                <w:szCs w:val="16"/>
              </w:rPr>
              <w:t xml:space="preserve"> 2025</w:t>
            </w:r>
            <w:r w:rsidRPr="006E6062">
              <w:rPr>
                <w:color w:val="000000" w:themeColor="text1"/>
                <w:sz w:val="16"/>
                <w:szCs w:val="16"/>
              </w:rPr>
              <w:t>.PDF</w:t>
            </w:r>
          </w:p>
          <w:p w:rsidRPr="006E6062" w:rsidR="00003559" w:rsidP="00245C46" w:rsidRDefault="00003559" w14:paraId="09E1ACE9" w14:textId="4BB2C901">
            <w:pPr>
              <w:jc w:val="both"/>
              <w:rPr>
                <w:color w:val="000000"/>
                <w:sz w:val="16"/>
                <w:szCs w:val="16"/>
                <w:highlight w:val="yellow"/>
              </w:rPr>
            </w:pPr>
            <w:r w:rsidRPr="006E6062">
              <w:rPr>
                <w:color w:val="000000"/>
                <w:sz w:val="16"/>
                <w:szCs w:val="16"/>
              </w:rPr>
              <w:t>CAPITULO 2.4 INFORME CONSOLIDACIÓN DEL ESTADO DEL SISTEMA</w:t>
            </w:r>
          </w:p>
        </w:tc>
      </w:tr>
      <w:tr w:rsidRPr="006E6062" w:rsidR="00003559" w:rsidTr="4A47A788" w14:paraId="11C2F3CC" w14:textId="77777777">
        <w:trPr>
          <w:trHeight w:val="20"/>
        </w:trPr>
        <w:tc>
          <w:tcPr>
            <w:tcW w:w="413" w:type="dxa"/>
            <w:tcBorders>
              <w:top w:val="single" w:color="44B3E1" w:sz="4" w:space="0"/>
              <w:left w:val="single" w:color="44B3E1" w:sz="4" w:space="0"/>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3D433CDA" w14:textId="77777777">
            <w:pPr>
              <w:jc w:val="center"/>
              <w:rPr>
                <w:b/>
                <w:bCs/>
                <w:color w:val="000000"/>
                <w:sz w:val="16"/>
                <w:szCs w:val="16"/>
              </w:rPr>
            </w:pPr>
            <w:r w:rsidRPr="006E6062">
              <w:rPr>
                <w:b/>
                <w:bCs/>
                <w:color w:val="000000"/>
                <w:sz w:val="16"/>
                <w:szCs w:val="16"/>
              </w:rPr>
              <w:t>26</w:t>
            </w:r>
          </w:p>
        </w:tc>
        <w:tc>
          <w:tcPr>
            <w:tcW w:w="2309" w:type="dxa"/>
            <w:tcBorders>
              <w:top w:val="single" w:color="44B3E1" w:sz="4" w:space="0"/>
              <w:left w:val="nil"/>
              <w:bottom w:val="single" w:color="44B3E1" w:sz="4"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003559" w14:paraId="57823F0D" w14:textId="77777777">
            <w:pPr>
              <w:jc w:val="both"/>
              <w:rPr>
                <w:color w:val="000000"/>
                <w:sz w:val="16"/>
                <w:szCs w:val="16"/>
              </w:rPr>
            </w:pPr>
            <w:r w:rsidRPr="006E6062">
              <w:rPr>
                <w:color w:val="000000"/>
                <w:sz w:val="16"/>
                <w:szCs w:val="16"/>
              </w:rPr>
              <w:t>Realizar el soporte técnico de PRIMER NIVEL PIVOT3 (entiéndase por primer nivel: el servicio que se encargará de liderar día a día, el adecuado manejo de eventos asociados con el sistema de videovigilancia de la ciudad, eventos que pueden ser incidentes de funcionamiento, problemas donde se esté incrementando la criticidad de la situación, administrar requerimientos o solicitudes de información de la Policía Metropolitana o de las demás agencias involucradas en los operativos de seguridad en cuanto Almacenamiento y Procesamiento (Pivot3)); de igual forma en caso de materializarse alguna de las siguientes eventualidades:</w:t>
            </w:r>
            <w:r w:rsidRPr="006E6062">
              <w:rPr>
                <w:color w:val="000000"/>
                <w:sz w:val="16"/>
                <w:szCs w:val="16"/>
              </w:rPr>
              <w:br/>
            </w:r>
            <w:r w:rsidRPr="006E6062">
              <w:rPr>
                <w:color w:val="000000"/>
                <w:sz w:val="16"/>
                <w:szCs w:val="16"/>
              </w:rPr>
              <w:t xml:space="preserve">▪ Daños al Hardware por manipulación indebida. </w:t>
            </w:r>
            <w:r w:rsidRPr="006E6062">
              <w:rPr>
                <w:color w:val="000000"/>
                <w:sz w:val="16"/>
                <w:szCs w:val="16"/>
              </w:rPr>
              <w:br/>
            </w:r>
            <w:r w:rsidRPr="006E6062">
              <w:rPr>
                <w:color w:val="000000"/>
                <w:sz w:val="16"/>
                <w:szCs w:val="16"/>
              </w:rPr>
              <w:t>▪ Daños al Hardware por descargas eléctricas.</w:t>
            </w:r>
            <w:r w:rsidRPr="006E6062">
              <w:rPr>
                <w:color w:val="000000"/>
                <w:sz w:val="16"/>
                <w:szCs w:val="16"/>
              </w:rPr>
              <w:br/>
            </w:r>
            <w:r w:rsidRPr="006E6062">
              <w:rPr>
                <w:color w:val="000000"/>
                <w:sz w:val="16"/>
                <w:szCs w:val="16"/>
              </w:rPr>
              <w:t xml:space="preserve">▪ Daños al Hardware por sobrecalentamiento del hardware </w:t>
            </w:r>
            <w:r w:rsidRPr="006E6062">
              <w:rPr>
                <w:color w:val="000000"/>
                <w:sz w:val="16"/>
                <w:szCs w:val="16"/>
              </w:rPr>
              <w:br/>
            </w:r>
            <w:r w:rsidRPr="006E6062">
              <w:rPr>
                <w:color w:val="000000"/>
                <w:sz w:val="16"/>
                <w:szCs w:val="16"/>
              </w:rPr>
              <w:t xml:space="preserve">▪ Daños al Hardware por desastre natural o vandalismo. </w:t>
            </w:r>
            <w:r w:rsidRPr="006E6062">
              <w:rPr>
                <w:color w:val="000000"/>
                <w:sz w:val="16"/>
                <w:szCs w:val="16"/>
              </w:rPr>
              <w:br/>
            </w:r>
            <w:r w:rsidRPr="006E6062">
              <w:rPr>
                <w:color w:val="000000"/>
                <w:sz w:val="16"/>
                <w:szCs w:val="16"/>
              </w:rPr>
              <w:t xml:space="preserve"> Para lo cual el contratista deberá suministrar, instalar y configurar los repuestos dejándolos en correcta operación sobre </w:t>
            </w:r>
            <w:r w:rsidRPr="006E6062">
              <w:rPr>
                <w:color w:val="000000"/>
                <w:sz w:val="16"/>
                <w:szCs w:val="16"/>
              </w:rPr>
              <w:br/>
            </w:r>
            <w:r w:rsidRPr="006E6062">
              <w:rPr>
                <w:color w:val="000000"/>
                <w:sz w:val="16"/>
                <w:szCs w:val="16"/>
              </w:rPr>
              <w:t xml:space="preserve">la infraestructura actual. </w:t>
            </w:r>
          </w:p>
        </w:tc>
        <w:tc>
          <w:tcPr>
            <w:tcW w:w="990"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3AB9B6FB" w14:textId="77777777">
            <w:pPr>
              <w:jc w:val="center"/>
              <w:rPr>
                <w:color w:val="000000"/>
                <w:sz w:val="16"/>
                <w:szCs w:val="16"/>
              </w:rPr>
            </w:pPr>
            <w:r w:rsidRPr="006E6062">
              <w:rPr>
                <w:color w:val="000000"/>
                <w:sz w:val="16"/>
                <w:szCs w:val="16"/>
              </w:rPr>
              <w:t>PERMANENTE</w:t>
            </w:r>
          </w:p>
        </w:tc>
        <w:tc>
          <w:tcPr>
            <w:tcW w:w="80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01AD8C2F" w14:textId="77777777">
            <w:pPr>
              <w:jc w:val="center"/>
              <w:rPr>
                <w:color w:val="000000"/>
                <w:sz w:val="16"/>
                <w:szCs w:val="16"/>
              </w:rPr>
            </w:pPr>
            <w:r w:rsidRPr="006E6062">
              <w:rPr>
                <w:color w:val="000000"/>
                <w:sz w:val="16"/>
                <w:szCs w:val="16"/>
              </w:rPr>
              <w:t>No aplica</w:t>
            </w:r>
          </w:p>
        </w:tc>
        <w:tc>
          <w:tcPr>
            <w:tcW w:w="198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003559" w14:paraId="79E7A81C" w14:textId="2B865DD2">
            <w:pPr>
              <w:jc w:val="both"/>
              <w:rPr>
                <w:color w:val="000000"/>
                <w:sz w:val="16"/>
                <w:szCs w:val="16"/>
              </w:rPr>
            </w:pPr>
            <w:r w:rsidRPr="006E6062">
              <w:rPr>
                <w:color w:val="000000"/>
                <w:sz w:val="16"/>
                <w:szCs w:val="16"/>
              </w:rPr>
              <w:t>No se realizaron solicitudes para soporte de primer nivel PIVOT3</w:t>
            </w:r>
          </w:p>
        </w:tc>
        <w:tc>
          <w:tcPr>
            <w:tcW w:w="2315"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003559" w14:paraId="47292D7D" w14:textId="77777777">
            <w:pPr>
              <w:jc w:val="both"/>
              <w:rPr>
                <w:color w:val="000000"/>
                <w:sz w:val="16"/>
                <w:szCs w:val="16"/>
              </w:rPr>
            </w:pPr>
            <w:r w:rsidRPr="006E6062">
              <w:rPr>
                <w:color w:val="000000"/>
                <w:sz w:val="16"/>
                <w:szCs w:val="16"/>
              </w:rPr>
              <w:t>No aplica</w:t>
            </w:r>
          </w:p>
        </w:tc>
      </w:tr>
      <w:tr w:rsidRPr="006E6062" w:rsidR="00003559" w:rsidTr="4A47A788" w14:paraId="0F9C4C57" w14:textId="77777777">
        <w:trPr>
          <w:trHeight w:val="20"/>
        </w:trPr>
        <w:tc>
          <w:tcPr>
            <w:tcW w:w="413" w:type="dxa"/>
            <w:tcBorders>
              <w:top w:val="single" w:color="44B3E1" w:sz="4" w:space="0"/>
              <w:left w:val="single" w:color="44B3E1" w:sz="4" w:space="0"/>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7F0F9559" w14:textId="77777777">
            <w:pPr>
              <w:jc w:val="center"/>
              <w:rPr>
                <w:b/>
                <w:bCs/>
                <w:color w:val="000000"/>
                <w:sz w:val="16"/>
                <w:szCs w:val="16"/>
              </w:rPr>
            </w:pPr>
            <w:r w:rsidRPr="006E6062">
              <w:rPr>
                <w:b/>
                <w:bCs/>
                <w:color w:val="000000"/>
                <w:sz w:val="16"/>
                <w:szCs w:val="16"/>
              </w:rPr>
              <w:t>27</w:t>
            </w:r>
          </w:p>
        </w:tc>
        <w:tc>
          <w:tcPr>
            <w:tcW w:w="2309" w:type="dxa"/>
            <w:tcBorders>
              <w:top w:val="single" w:color="44B3E1" w:sz="4" w:space="0"/>
              <w:left w:val="nil"/>
              <w:bottom w:val="single" w:color="44B3E1" w:sz="4"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003559" w14:paraId="13E17909" w14:textId="77777777">
            <w:pPr>
              <w:jc w:val="both"/>
              <w:rPr>
                <w:color w:val="000000"/>
                <w:sz w:val="16"/>
                <w:szCs w:val="16"/>
              </w:rPr>
            </w:pPr>
            <w:r w:rsidRPr="006E6062">
              <w:rPr>
                <w:color w:val="000000"/>
                <w:sz w:val="16"/>
                <w:szCs w:val="16"/>
              </w:rPr>
              <w:t xml:space="preserve">Suministrar, como requisito para el último pago, toda la información histórica recopilada durante la ejecución del contrato que </w:t>
            </w:r>
            <w:r w:rsidRPr="006E6062">
              <w:rPr>
                <w:color w:val="000000"/>
                <w:sz w:val="16"/>
                <w:szCs w:val="16"/>
              </w:rPr>
              <w:br/>
            </w:r>
            <w:r w:rsidRPr="006E6062">
              <w:rPr>
                <w:color w:val="000000"/>
                <w:sz w:val="16"/>
                <w:szCs w:val="16"/>
              </w:rPr>
              <w:t xml:space="preserve">incluya, como mínimo: </w:t>
            </w:r>
            <w:r w:rsidRPr="006E6062">
              <w:rPr>
                <w:color w:val="000000"/>
                <w:sz w:val="16"/>
                <w:szCs w:val="16"/>
              </w:rPr>
              <w:br/>
            </w:r>
            <w:r w:rsidRPr="006E6062">
              <w:rPr>
                <w:color w:val="000000"/>
                <w:sz w:val="16"/>
                <w:szCs w:val="16"/>
              </w:rPr>
              <w:t>a. Hoja de vida de todos y cada uno de los puntos, ubicaciones y subsistemas.</w:t>
            </w:r>
            <w:r w:rsidRPr="006E6062">
              <w:rPr>
                <w:color w:val="000000"/>
                <w:sz w:val="16"/>
                <w:szCs w:val="16"/>
              </w:rPr>
              <w:br/>
            </w:r>
            <w:r w:rsidRPr="006E6062">
              <w:rPr>
                <w:color w:val="000000"/>
                <w:sz w:val="16"/>
                <w:szCs w:val="16"/>
              </w:rPr>
              <w:t xml:space="preserve">b. Listado de tickets abiertos durante la ejecución del contrato, detallando el punto o ubicación con su diagnóstico, código SDSCJ, </w:t>
            </w:r>
            <w:r w:rsidRPr="006E6062">
              <w:rPr>
                <w:color w:val="000000"/>
                <w:sz w:val="16"/>
                <w:szCs w:val="16"/>
              </w:rPr>
              <w:br/>
            </w:r>
            <w:r w:rsidRPr="006E6062">
              <w:rPr>
                <w:color w:val="000000"/>
                <w:sz w:val="16"/>
                <w:szCs w:val="16"/>
              </w:rPr>
              <w:t xml:space="preserve">ubicación (localidad y georreferencia) y estado final. </w:t>
            </w:r>
            <w:r w:rsidRPr="006E6062">
              <w:rPr>
                <w:color w:val="000000"/>
                <w:sz w:val="16"/>
                <w:szCs w:val="16"/>
              </w:rPr>
              <w:br/>
            </w:r>
            <w:r w:rsidRPr="006E6062">
              <w:rPr>
                <w:color w:val="000000"/>
                <w:sz w:val="16"/>
                <w:szCs w:val="16"/>
              </w:rPr>
              <w:t xml:space="preserve">c. Listado de elementos utilizados de la bolsa de repuestos durante la ejecución del contrato, detallando fecha de utilización, </w:t>
            </w:r>
            <w:r w:rsidRPr="006E6062">
              <w:rPr>
                <w:color w:val="000000"/>
                <w:sz w:val="16"/>
                <w:szCs w:val="16"/>
              </w:rPr>
              <w:br/>
            </w:r>
            <w:r w:rsidRPr="006E6062">
              <w:rPr>
                <w:color w:val="000000"/>
                <w:sz w:val="16"/>
                <w:szCs w:val="16"/>
              </w:rPr>
              <w:t xml:space="preserve">valor, punto o ubicación relacionada con código SDSCJ y ubicación (localidad y georreferencia) </w:t>
            </w:r>
            <w:r w:rsidRPr="006E6062">
              <w:rPr>
                <w:color w:val="000000"/>
                <w:sz w:val="16"/>
                <w:szCs w:val="16"/>
              </w:rPr>
              <w:br/>
            </w:r>
            <w:r w:rsidRPr="006E6062">
              <w:rPr>
                <w:color w:val="000000"/>
                <w:sz w:val="16"/>
                <w:szCs w:val="16"/>
              </w:rPr>
              <w:t>d. Listado de visitas de mantenimiento ejecutadas durante la ejecución del contrato, detallando fecha de ejecución, valor, punto</w:t>
            </w:r>
            <w:r w:rsidRPr="006E6062">
              <w:rPr>
                <w:color w:val="000000"/>
                <w:sz w:val="16"/>
                <w:szCs w:val="16"/>
              </w:rPr>
              <w:br/>
            </w:r>
            <w:r w:rsidRPr="006E6062">
              <w:rPr>
                <w:color w:val="000000"/>
                <w:sz w:val="16"/>
                <w:szCs w:val="16"/>
              </w:rPr>
              <w:t xml:space="preserve">o ubicación relacionada con código SDSCJ y ubicación (localidad y georreferencia). </w:t>
            </w:r>
            <w:r w:rsidRPr="006E6062">
              <w:rPr>
                <w:color w:val="000000"/>
                <w:sz w:val="16"/>
                <w:szCs w:val="16"/>
              </w:rPr>
              <w:br/>
            </w:r>
            <w:r w:rsidRPr="006E6062">
              <w:rPr>
                <w:color w:val="000000"/>
                <w:sz w:val="16"/>
                <w:szCs w:val="16"/>
              </w:rPr>
              <w:t xml:space="preserve">e. Resumen de la ejecución técnica, administrativa y financiera, derivada del contrato, que sustente el uso de los recursos </w:t>
            </w:r>
            <w:r w:rsidRPr="006E6062">
              <w:rPr>
                <w:color w:val="000000"/>
                <w:sz w:val="16"/>
                <w:szCs w:val="16"/>
              </w:rPr>
              <w:br/>
            </w:r>
            <w:r w:rsidRPr="006E6062">
              <w:rPr>
                <w:color w:val="000000"/>
                <w:sz w:val="16"/>
                <w:szCs w:val="16"/>
              </w:rPr>
              <w:t xml:space="preserve">económicos. </w:t>
            </w:r>
          </w:p>
        </w:tc>
        <w:tc>
          <w:tcPr>
            <w:tcW w:w="990"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4BED11EE" w14:textId="28AFFA91">
            <w:pPr>
              <w:jc w:val="center"/>
              <w:rPr>
                <w:color w:val="000000"/>
                <w:sz w:val="16"/>
                <w:szCs w:val="16"/>
              </w:rPr>
            </w:pPr>
            <w:r w:rsidRPr="006E6062">
              <w:rPr>
                <w:color w:val="000000"/>
                <w:sz w:val="16"/>
                <w:szCs w:val="16"/>
              </w:rPr>
              <w:t>UNICA VEZ</w:t>
            </w:r>
          </w:p>
        </w:tc>
        <w:tc>
          <w:tcPr>
            <w:tcW w:w="80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60D5B21F" w14:textId="77777777">
            <w:pPr>
              <w:jc w:val="center"/>
              <w:rPr>
                <w:color w:val="000000"/>
                <w:sz w:val="16"/>
                <w:szCs w:val="16"/>
              </w:rPr>
            </w:pPr>
            <w:r w:rsidRPr="006E6062">
              <w:rPr>
                <w:color w:val="000000"/>
                <w:sz w:val="16"/>
                <w:szCs w:val="16"/>
              </w:rPr>
              <w:t>No aplica</w:t>
            </w:r>
          </w:p>
        </w:tc>
        <w:tc>
          <w:tcPr>
            <w:tcW w:w="198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003559" w14:paraId="011F473A" w14:textId="77777777">
            <w:pPr>
              <w:jc w:val="both"/>
              <w:rPr>
                <w:color w:val="000000"/>
                <w:sz w:val="16"/>
                <w:szCs w:val="16"/>
              </w:rPr>
            </w:pPr>
            <w:r w:rsidRPr="006E6062">
              <w:rPr>
                <w:color w:val="000000"/>
                <w:sz w:val="16"/>
                <w:szCs w:val="16"/>
              </w:rPr>
              <w:t>No aplica para el periodo del presente informe.</w:t>
            </w:r>
          </w:p>
        </w:tc>
        <w:tc>
          <w:tcPr>
            <w:tcW w:w="2315"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003559" w14:paraId="27FC2821" w14:textId="77777777">
            <w:pPr>
              <w:jc w:val="both"/>
              <w:rPr>
                <w:color w:val="000000"/>
                <w:sz w:val="16"/>
                <w:szCs w:val="16"/>
              </w:rPr>
            </w:pPr>
            <w:r w:rsidRPr="006E6062">
              <w:rPr>
                <w:color w:val="000000"/>
                <w:sz w:val="16"/>
                <w:szCs w:val="16"/>
              </w:rPr>
              <w:t>No aplica</w:t>
            </w:r>
          </w:p>
        </w:tc>
      </w:tr>
      <w:tr w:rsidRPr="006E6062" w:rsidR="00003559" w:rsidTr="4A47A788" w14:paraId="42646840" w14:textId="77777777">
        <w:trPr>
          <w:trHeight w:val="20"/>
        </w:trPr>
        <w:tc>
          <w:tcPr>
            <w:tcW w:w="413" w:type="dxa"/>
            <w:tcBorders>
              <w:top w:val="single" w:color="44B3E1" w:sz="4" w:space="0"/>
              <w:left w:val="single" w:color="44B3E1" w:sz="4" w:space="0"/>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7A29561E" w14:textId="77777777">
            <w:pPr>
              <w:jc w:val="center"/>
              <w:rPr>
                <w:b/>
                <w:bCs/>
                <w:color w:val="000000"/>
                <w:sz w:val="16"/>
                <w:szCs w:val="16"/>
              </w:rPr>
            </w:pPr>
            <w:r w:rsidRPr="006E6062">
              <w:rPr>
                <w:b/>
                <w:bCs/>
                <w:color w:val="000000"/>
                <w:sz w:val="16"/>
                <w:szCs w:val="16"/>
              </w:rPr>
              <w:t>28</w:t>
            </w:r>
          </w:p>
        </w:tc>
        <w:tc>
          <w:tcPr>
            <w:tcW w:w="2309" w:type="dxa"/>
            <w:tcBorders>
              <w:top w:val="single" w:color="44B3E1" w:sz="4" w:space="0"/>
              <w:left w:val="nil"/>
              <w:bottom w:val="single" w:color="44B3E1" w:sz="4"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003559" w14:paraId="1ED9C169" w14:textId="77777777">
            <w:pPr>
              <w:jc w:val="both"/>
              <w:rPr>
                <w:color w:val="000000"/>
                <w:sz w:val="16"/>
                <w:szCs w:val="16"/>
              </w:rPr>
            </w:pPr>
            <w:r w:rsidRPr="006E6062">
              <w:rPr>
                <w:color w:val="000000"/>
                <w:sz w:val="16"/>
                <w:szCs w:val="16"/>
              </w:rPr>
              <w:t xml:space="preserve">Realizar el seguimiento y reportar diariamente a LA INTERVENTORIA o quien haga sus veces, las fallas, novedades o requerimientos sobre un punto, ubicación o subsistema, cuya indisponibilidad haya sido atribuida al proveedor de suministro eléctrico o de conectividad. </w:t>
            </w:r>
          </w:p>
        </w:tc>
        <w:tc>
          <w:tcPr>
            <w:tcW w:w="990"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22DDA8CC" w14:textId="77777777">
            <w:pPr>
              <w:jc w:val="center"/>
              <w:rPr>
                <w:color w:val="000000"/>
                <w:sz w:val="16"/>
                <w:szCs w:val="16"/>
              </w:rPr>
            </w:pPr>
            <w:r w:rsidRPr="006E6062">
              <w:rPr>
                <w:color w:val="000000"/>
                <w:sz w:val="16"/>
                <w:szCs w:val="16"/>
              </w:rPr>
              <w:t>PERMANENTE</w:t>
            </w:r>
          </w:p>
        </w:tc>
        <w:tc>
          <w:tcPr>
            <w:tcW w:w="80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CB6E51" w14:paraId="2CA150CF" w14:textId="68449126">
            <w:pPr>
              <w:jc w:val="center"/>
              <w:rPr>
                <w:color w:val="000000"/>
                <w:sz w:val="16"/>
                <w:szCs w:val="16"/>
              </w:rPr>
            </w:pPr>
            <w:r w:rsidRPr="006E6062">
              <w:rPr>
                <w:color w:val="000000"/>
                <w:sz w:val="16"/>
                <w:szCs w:val="16"/>
              </w:rPr>
              <w:t>Cumplió</w:t>
            </w:r>
          </w:p>
        </w:tc>
        <w:tc>
          <w:tcPr>
            <w:tcW w:w="198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7E15C9" w14:paraId="43A5DF9A" w14:textId="10C9AC48">
            <w:pPr>
              <w:jc w:val="both"/>
              <w:rPr>
                <w:color w:val="000000"/>
                <w:sz w:val="16"/>
                <w:szCs w:val="16"/>
              </w:rPr>
            </w:pPr>
            <w:r w:rsidRPr="006E6062">
              <w:rPr>
                <w:color w:val="000000"/>
                <w:sz w:val="16"/>
                <w:szCs w:val="16"/>
              </w:rPr>
              <w:t xml:space="preserve">Se realizan escalamientos </w:t>
            </w:r>
            <w:r w:rsidRPr="006E6062" w:rsidR="00CB6E51">
              <w:rPr>
                <w:color w:val="000000"/>
                <w:sz w:val="16"/>
                <w:szCs w:val="16"/>
              </w:rPr>
              <w:t>a los terceros según sea suministro eléctrico o conectividad</w:t>
            </w:r>
            <w:r w:rsidRPr="006E6062" w:rsidR="00CE2E97">
              <w:rPr>
                <w:color w:val="000000"/>
                <w:sz w:val="16"/>
                <w:szCs w:val="16"/>
              </w:rPr>
              <w:t>.</w:t>
            </w:r>
          </w:p>
        </w:tc>
        <w:tc>
          <w:tcPr>
            <w:tcW w:w="2315"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703ADB" w:rsidP="00703ADB" w:rsidRDefault="00095F53" w14:paraId="2CCE4A7A" w14:textId="5610F225">
            <w:pPr>
              <w:jc w:val="both"/>
              <w:rPr>
                <w:color w:val="000000" w:themeColor="text1"/>
                <w:sz w:val="16"/>
                <w:szCs w:val="16"/>
              </w:rPr>
            </w:pPr>
            <w:r w:rsidRPr="006E6062">
              <w:rPr>
                <w:color w:val="000000" w:themeColor="text1"/>
                <w:sz w:val="16"/>
                <w:szCs w:val="16"/>
              </w:rPr>
              <w:t>01NOV - 30NOV</w:t>
            </w:r>
            <w:r w:rsidRPr="006E6062" w:rsidR="00BD597B">
              <w:rPr>
                <w:color w:val="000000" w:themeColor="text1"/>
                <w:sz w:val="16"/>
                <w:szCs w:val="16"/>
              </w:rPr>
              <w:t xml:space="preserve"> </w:t>
            </w:r>
            <w:r w:rsidRPr="006E6062" w:rsidR="00703ADB">
              <w:rPr>
                <w:color w:val="000000" w:themeColor="text1"/>
                <w:sz w:val="16"/>
                <w:szCs w:val="16"/>
              </w:rPr>
              <w:t xml:space="preserve">/ </w:t>
            </w:r>
            <w:r w:rsidRPr="006E6062" w:rsidR="0023674D">
              <w:rPr>
                <w:color w:val="000000" w:themeColor="text1"/>
                <w:sz w:val="16"/>
                <w:szCs w:val="16"/>
              </w:rPr>
              <w:t xml:space="preserve">02 </w:t>
            </w:r>
            <w:r w:rsidRPr="006E6062" w:rsidR="00703ADB">
              <w:rPr>
                <w:color w:val="000000" w:themeColor="text1"/>
                <w:sz w:val="16"/>
                <w:szCs w:val="16"/>
              </w:rPr>
              <w:t xml:space="preserve">OBLIGACIONES ESPECIFICAS / </w:t>
            </w:r>
            <w:r w:rsidRPr="006E6062" w:rsidR="0032184D">
              <w:rPr>
                <w:color w:val="000000" w:themeColor="text1"/>
                <w:sz w:val="16"/>
                <w:szCs w:val="16"/>
              </w:rPr>
              <w:t>OBLIGACIÓN</w:t>
            </w:r>
            <w:r w:rsidRPr="006E6062" w:rsidR="00703ADB">
              <w:rPr>
                <w:color w:val="000000" w:themeColor="text1"/>
                <w:sz w:val="16"/>
                <w:szCs w:val="16"/>
              </w:rPr>
              <w:t xml:space="preserve"> 1,9,10,14,15,21,25,28,31,37,39,41 </w:t>
            </w:r>
          </w:p>
          <w:p w:rsidRPr="006E6062" w:rsidR="00703ADB" w:rsidP="00703ADB" w:rsidRDefault="00703ADB" w14:paraId="010BF4E1" w14:textId="666C0046">
            <w:pPr>
              <w:jc w:val="both"/>
              <w:rPr>
                <w:color w:val="000000" w:themeColor="text1"/>
                <w:sz w:val="16"/>
                <w:szCs w:val="16"/>
              </w:rPr>
            </w:pPr>
            <w:r w:rsidRPr="006E6062">
              <w:rPr>
                <w:color w:val="000000" w:themeColor="text1"/>
                <w:sz w:val="16"/>
                <w:szCs w:val="16"/>
              </w:rPr>
              <w:t xml:space="preserve">INFORME MENSUAL </w:t>
            </w:r>
            <w:r w:rsidRPr="006E6062" w:rsidR="00315B13">
              <w:rPr>
                <w:color w:val="000000" w:themeColor="text1"/>
                <w:sz w:val="16"/>
                <w:szCs w:val="16"/>
              </w:rPr>
              <w:t>NOVIEMBRE</w:t>
            </w:r>
            <w:r w:rsidRPr="006E6062" w:rsidR="00EB6A0D">
              <w:rPr>
                <w:color w:val="000000" w:themeColor="text1"/>
                <w:sz w:val="16"/>
                <w:szCs w:val="16"/>
              </w:rPr>
              <w:t xml:space="preserve"> 2025</w:t>
            </w:r>
            <w:r w:rsidRPr="006E6062">
              <w:rPr>
                <w:color w:val="000000" w:themeColor="text1"/>
                <w:sz w:val="16"/>
                <w:szCs w:val="16"/>
              </w:rPr>
              <w:t>.PDF</w:t>
            </w:r>
          </w:p>
          <w:p w:rsidRPr="006E6062" w:rsidR="00003559" w:rsidP="00245C46" w:rsidRDefault="00003559" w14:paraId="4D7FFEF2" w14:textId="6CE28F37">
            <w:pPr>
              <w:jc w:val="both"/>
              <w:rPr>
                <w:color w:val="000000"/>
                <w:sz w:val="16"/>
                <w:szCs w:val="16"/>
                <w:highlight w:val="yellow"/>
              </w:rPr>
            </w:pPr>
            <w:r w:rsidRPr="006E6062">
              <w:rPr>
                <w:color w:val="000000"/>
                <w:sz w:val="16"/>
                <w:szCs w:val="16"/>
              </w:rPr>
              <w:t>CAPITULO 2.5 ESCALAMIENTOS</w:t>
            </w:r>
          </w:p>
        </w:tc>
      </w:tr>
      <w:tr w:rsidRPr="006E6062" w:rsidR="00003559" w:rsidTr="4A47A788" w14:paraId="282172A0" w14:textId="77777777">
        <w:trPr>
          <w:trHeight w:val="20"/>
        </w:trPr>
        <w:tc>
          <w:tcPr>
            <w:tcW w:w="413" w:type="dxa"/>
            <w:tcBorders>
              <w:top w:val="single" w:color="44B3E1" w:sz="4" w:space="0"/>
              <w:left w:val="single" w:color="44B3E1" w:sz="4" w:space="0"/>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21002D07" w14:textId="77777777">
            <w:pPr>
              <w:jc w:val="center"/>
              <w:rPr>
                <w:b/>
                <w:bCs/>
                <w:color w:val="000000"/>
                <w:sz w:val="16"/>
                <w:szCs w:val="16"/>
              </w:rPr>
            </w:pPr>
            <w:r w:rsidRPr="006E6062">
              <w:rPr>
                <w:b/>
                <w:bCs/>
                <w:color w:val="000000"/>
                <w:sz w:val="16"/>
                <w:szCs w:val="16"/>
              </w:rPr>
              <w:t>29</w:t>
            </w:r>
          </w:p>
        </w:tc>
        <w:tc>
          <w:tcPr>
            <w:tcW w:w="2309" w:type="dxa"/>
            <w:tcBorders>
              <w:top w:val="single" w:color="44B3E1" w:sz="4" w:space="0"/>
              <w:left w:val="nil"/>
              <w:bottom w:val="single" w:color="44B3E1" w:sz="4"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003559" w14:paraId="1ECC2DDA" w14:textId="77777777">
            <w:pPr>
              <w:jc w:val="both"/>
              <w:rPr>
                <w:color w:val="000000"/>
                <w:sz w:val="16"/>
                <w:szCs w:val="16"/>
              </w:rPr>
            </w:pPr>
            <w:r w:rsidRPr="006E6062">
              <w:rPr>
                <w:color w:val="000000"/>
                <w:sz w:val="16"/>
                <w:szCs w:val="16"/>
              </w:rPr>
              <w:t xml:space="preserve">Adelantar las acciones necesarias con el personal que sea designado para implementar licencias de analítica que se instalarán en el sistema de videovigilancia de la ciudad, garantizando el correcto funcionamiento del sistema de videovigilancia independiente de </w:t>
            </w:r>
            <w:r w:rsidRPr="006E6062">
              <w:rPr>
                <w:color w:val="000000"/>
                <w:sz w:val="16"/>
                <w:szCs w:val="16"/>
              </w:rPr>
              <w:br/>
            </w:r>
            <w:r w:rsidRPr="006E6062">
              <w:rPr>
                <w:color w:val="000000"/>
                <w:sz w:val="16"/>
                <w:szCs w:val="16"/>
              </w:rPr>
              <w:t>la instalación de las nuevas analíticas.</w:t>
            </w:r>
          </w:p>
        </w:tc>
        <w:tc>
          <w:tcPr>
            <w:tcW w:w="990"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1A07C28A" w14:textId="77777777">
            <w:pPr>
              <w:jc w:val="center"/>
              <w:rPr>
                <w:color w:val="000000"/>
                <w:sz w:val="16"/>
                <w:szCs w:val="16"/>
              </w:rPr>
            </w:pPr>
            <w:r w:rsidRPr="006E6062">
              <w:rPr>
                <w:color w:val="000000"/>
                <w:sz w:val="16"/>
                <w:szCs w:val="16"/>
              </w:rPr>
              <w:t>PERMANENTE</w:t>
            </w:r>
          </w:p>
        </w:tc>
        <w:tc>
          <w:tcPr>
            <w:tcW w:w="80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36BEE068" w14:textId="77777777">
            <w:pPr>
              <w:jc w:val="center"/>
              <w:rPr>
                <w:color w:val="000000"/>
                <w:sz w:val="16"/>
                <w:szCs w:val="16"/>
              </w:rPr>
            </w:pPr>
            <w:r w:rsidRPr="006E6062">
              <w:rPr>
                <w:color w:val="000000"/>
                <w:sz w:val="16"/>
                <w:szCs w:val="16"/>
              </w:rPr>
              <w:t>No aplica</w:t>
            </w:r>
          </w:p>
        </w:tc>
        <w:tc>
          <w:tcPr>
            <w:tcW w:w="198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003559" w14:paraId="53B3B911" w14:textId="1F1DA086">
            <w:pPr>
              <w:jc w:val="both"/>
              <w:rPr>
                <w:color w:val="000000"/>
                <w:sz w:val="16"/>
                <w:szCs w:val="16"/>
              </w:rPr>
            </w:pPr>
            <w:r w:rsidRPr="006E6062">
              <w:rPr>
                <w:color w:val="000000"/>
                <w:sz w:val="16"/>
                <w:szCs w:val="16"/>
              </w:rPr>
              <w:t>No se han realizado solicitudes ni designación por parte de la SCJ para implementar video analíticas.</w:t>
            </w:r>
          </w:p>
        </w:tc>
        <w:tc>
          <w:tcPr>
            <w:tcW w:w="2315"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003559" w14:paraId="30CF9F5D" w14:textId="77777777">
            <w:pPr>
              <w:jc w:val="both"/>
              <w:rPr>
                <w:color w:val="000000"/>
                <w:sz w:val="16"/>
                <w:szCs w:val="16"/>
              </w:rPr>
            </w:pPr>
            <w:r w:rsidRPr="006E6062">
              <w:rPr>
                <w:color w:val="000000"/>
                <w:sz w:val="16"/>
                <w:szCs w:val="16"/>
              </w:rPr>
              <w:t>No aplica</w:t>
            </w:r>
          </w:p>
        </w:tc>
      </w:tr>
      <w:tr w:rsidRPr="006E6062" w:rsidR="00003559" w:rsidTr="4A47A788" w14:paraId="30D6B237" w14:textId="77777777">
        <w:trPr>
          <w:trHeight w:val="20"/>
        </w:trPr>
        <w:tc>
          <w:tcPr>
            <w:tcW w:w="413" w:type="dxa"/>
            <w:tcBorders>
              <w:top w:val="single" w:color="44B3E1" w:sz="4" w:space="0"/>
              <w:left w:val="single" w:color="44B3E1" w:sz="4" w:space="0"/>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263734AD" w14:textId="77777777">
            <w:pPr>
              <w:jc w:val="center"/>
              <w:rPr>
                <w:b/>
                <w:bCs/>
                <w:color w:val="000000"/>
                <w:sz w:val="16"/>
                <w:szCs w:val="16"/>
              </w:rPr>
            </w:pPr>
            <w:r w:rsidRPr="006E6062">
              <w:rPr>
                <w:b/>
                <w:bCs/>
                <w:color w:val="000000"/>
                <w:sz w:val="16"/>
                <w:szCs w:val="16"/>
              </w:rPr>
              <w:t>30</w:t>
            </w:r>
          </w:p>
        </w:tc>
        <w:tc>
          <w:tcPr>
            <w:tcW w:w="2309" w:type="dxa"/>
            <w:tcBorders>
              <w:top w:val="single" w:color="44B3E1" w:sz="4" w:space="0"/>
              <w:left w:val="nil"/>
              <w:bottom w:val="single" w:color="44B3E1" w:sz="4"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003559" w14:paraId="2EEC8E71" w14:textId="77777777">
            <w:pPr>
              <w:jc w:val="both"/>
              <w:rPr>
                <w:color w:val="000000"/>
                <w:sz w:val="16"/>
                <w:szCs w:val="16"/>
              </w:rPr>
            </w:pPr>
            <w:r w:rsidRPr="006E6062">
              <w:rPr>
                <w:color w:val="000000"/>
                <w:sz w:val="16"/>
                <w:szCs w:val="16"/>
              </w:rPr>
              <w:t>Presentar para la liquidación del contrato, las certificaciones de PAZ Y SALVO, de cada uno de los trabajadores y proveedores.</w:t>
            </w:r>
          </w:p>
        </w:tc>
        <w:tc>
          <w:tcPr>
            <w:tcW w:w="990"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4421445E" w14:textId="38C64D3D">
            <w:pPr>
              <w:jc w:val="center"/>
              <w:rPr>
                <w:color w:val="000000"/>
                <w:sz w:val="16"/>
                <w:szCs w:val="16"/>
              </w:rPr>
            </w:pPr>
            <w:r w:rsidRPr="006E6062">
              <w:rPr>
                <w:color w:val="000000"/>
                <w:sz w:val="16"/>
                <w:szCs w:val="16"/>
              </w:rPr>
              <w:t>UNICA VEZ</w:t>
            </w:r>
          </w:p>
        </w:tc>
        <w:tc>
          <w:tcPr>
            <w:tcW w:w="80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4B489048" w14:textId="77777777">
            <w:pPr>
              <w:jc w:val="center"/>
              <w:rPr>
                <w:color w:val="000000"/>
                <w:sz w:val="16"/>
                <w:szCs w:val="16"/>
              </w:rPr>
            </w:pPr>
            <w:r w:rsidRPr="006E6062">
              <w:rPr>
                <w:color w:val="000000"/>
                <w:sz w:val="16"/>
                <w:szCs w:val="16"/>
              </w:rPr>
              <w:t>No aplica</w:t>
            </w:r>
          </w:p>
        </w:tc>
        <w:tc>
          <w:tcPr>
            <w:tcW w:w="198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003559" w14:paraId="39D3F498" w14:textId="77777777">
            <w:pPr>
              <w:jc w:val="both"/>
              <w:rPr>
                <w:color w:val="000000"/>
                <w:sz w:val="16"/>
                <w:szCs w:val="16"/>
              </w:rPr>
            </w:pPr>
            <w:r w:rsidRPr="006E6062">
              <w:rPr>
                <w:color w:val="000000"/>
                <w:sz w:val="16"/>
                <w:szCs w:val="16"/>
              </w:rPr>
              <w:t>No aplica para el periodo del presente informe.</w:t>
            </w:r>
          </w:p>
        </w:tc>
        <w:tc>
          <w:tcPr>
            <w:tcW w:w="2315"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003559" w14:paraId="135B4E47" w14:textId="77777777">
            <w:pPr>
              <w:jc w:val="both"/>
              <w:rPr>
                <w:color w:val="000000"/>
                <w:sz w:val="16"/>
                <w:szCs w:val="16"/>
              </w:rPr>
            </w:pPr>
            <w:r w:rsidRPr="006E6062">
              <w:rPr>
                <w:color w:val="000000"/>
                <w:sz w:val="16"/>
                <w:szCs w:val="16"/>
              </w:rPr>
              <w:t>No aplica</w:t>
            </w:r>
          </w:p>
        </w:tc>
      </w:tr>
      <w:tr w:rsidRPr="006E6062" w:rsidR="00003559" w:rsidTr="4A47A788" w14:paraId="248F43FE" w14:textId="77777777">
        <w:trPr>
          <w:trHeight w:val="20"/>
        </w:trPr>
        <w:tc>
          <w:tcPr>
            <w:tcW w:w="413" w:type="dxa"/>
            <w:tcBorders>
              <w:top w:val="single" w:color="44B3E1" w:sz="4" w:space="0"/>
              <w:left w:val="single" w:color="44B3E1" w:sz="4" w:space="0"/>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377FB934" w14:textId="77777777">
            <w:pPr>
              <w:jc w:val="center"/>
              <w:rPr>
                <w:b/>
                <w:color w:val="000000"/>
                <w:sz w:val="16"/>
                <w:szCs w:val="16"/>
              </w:rPr>
            </w:pPr>
            <w:r w:rsidRPr="006E6062">
              <w:rPr>
                <w:b/>
                <w:color w:val="000000"/>
                <w:sz w:val="16"/>
                <w:szCs w:val="16"/>
              </w:rPr>
              <w:t>31</w:t>
            </w:r>
          </w:p>
        </w:tc>
        <w:tc>
          <w:tcPr>
            <w:tcW w:w="2309" w:type="dxa"/>
            <w:tcBorders>
              <w:top w:val="single" w:color="44B3E1" w:sz="4" w:space="0"/>
              <w:left w:val="nil"/>
              <w:bottom w:val="single" w:color="44B3E1" w:sz="4"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003559" w14:paraId="39F0D5D6" w14:textId="77777777">
            <w:pPr>
              <w:jc w:val="both"/>
              <w:rPr>
                <w:color w:val="000000"/>
                <w:sz w:val="16"/>
                <w:szCs w:val="16"/>
              </w:rPr>
            </w:pPr>
            <w:r w:rsidRPr="006E6062">
              <w:rPr>
                <w:color w:val="000000"/>
                <w:sz w:val="16"/>
                <w:szCs w:val="16"/>
              </w:rPr>
              <w:t>Adelantar las acciones necesarias para el trámite del RMA (Return Merchandise Authorization), frente a cada uno de los fabricantes de los bienes del sistema de videovigilancia.</w:t>
            </w:r>
          </w:p>
        </w:tc>
        <w:tc>
          <w:tcPr>
            <w:tcW w:w="990"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67483354" w14:textId="77777777">
            <w:pPr>
              <w:jc w:val="center"/>
              <w:rPr>
                <w:color w:val="000000"/>
                <w:sz w:val="16"/>
                <w:szCs w:val="16"/>
              </w:rPr>
            </w:pPr>
            <w:r w:rsidRPr="006E6062">
              <w:rPr>
                <w:color w:val="000000"/>
                <w:sz w:val="16"/>
                <w:szCs w:val="16"/>
              </w:rPr>
              <w:t>PERMANENTE</w:t>
            </w:r>
          </w:p>
        </w:tc>
        <w:tc>
          <w:tcPr>
            <w:tcW w:w="80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4E6CD3" w14:paraId="57E60D62" w14:textId="10A989B6">
            <w:pPr>
              <w:jc w:val="center"/>
              <w:rPr>
                <w:color w:val="000000"/>
                <w:sz w:val="16"/>
                <w:szCs w:val="16"/>
              </w:rPr>
            </w:pPr>
            <w:r w:rsidRPr="006E6062">
              <w:rPr>
                <w:color w:val="000000"/>
                <w:sz w:val="16"/>
                <w:szCs w:val="16"/>
              </w:rPr>
              <w:t>Cumplió</w:t>
            </w:r>
          </w:p>
        </w:tc>
        <w:tc>
          <w:tcPr>
            <w:tcW w:w="198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4E6CD3" w14:paraId="2F9C49B6" w14:textId="2C7C0C01">
            <w:pPr>
              <w:jc w:val="both"/>
              <w:rPr>
                <w:color w:val="000000"/>
                <w:sz w:val="16"/>
                <w:szCs w:val="16"/>
              </w:rPr>
            </w:pPr>
            <w:r w:rsidRPr="006E6062">
              <w:rPr>
                <w:color w:val="000000"/>
                <w:sz w:val="16"/>
                <w:szCs w:val="16"/>
              </w:rPr>
              <w:t>Se relacionan los tramites por RMA antes los fabricantes</w:t>
            </w:r>
          </w:p>
        </w:tc>
        <w:tc>
          <w:tcPr>
            <w:tcW w:w="2315"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703ADB" w:rsidP="00703ADB" w:rsidRDefault="00095F53" w14:paraId="42BE04F3" w14:textId="50FE4058">
            <w:pPr>
              <w:jc w:val="both"/>
              <w:rPr>
                <w:color w:val="000000" w:themeColor="text1"/>
                <w:sz w:val="16"/>
                <w:szCs w:val="16"/>
              </w:rPr>
            </w:pPr>
            <w:r w:rsidRPr="006E6062">
              <w:rPr>
                <w:color w:val="000000" w:themeColor="text1"/>
                <w:sz w:val="16"/>
                <w:szCs w:val="16"/>
              </w:rPr>
              <w:t>01NOV - 30NOV</w:t>
            </w:r>
            <w:r w:rsidRPr="006E6062" w:rsidR="00BD597B">
              <w:rPr>
                <w:color w:val="000000" w:themeColor="text1"/>
                <w:sz w:val="16"/>
                <w:szCs w:val="16"/>
              </w:rPr>
              <w:t xml:space="preserve"> </w:t>
            </w:r>
            <w:r w:rsidRPr="006E6062" w:rsidR="00703ADB">
              <w:rPr>
                <w:color w:val="000000" w:themeColor="text1"/>
                <w:sz w:val="16"/>
                <w:szCs w:val="16"/>
              </w:rPr>
              <w:t xml:space="preserve">/ </w:t>
            </w:r>
            <w:r w:rsidRPr="006E6062" w:rsidR="0023674D">
              <w:rPr>
                <w:color w:val="000000" w:themeColor="text1"/>
                <w:sz w:val="16"/>
                <w:szCs w:val="16"/>
              </w:rPr>
              <w:t xml:space="preserve">02 </w:t>
            </w:r>
            <w:r w:rsidRPr="006E6062" w:rsidR="00703ADB">
              <w:rPr>
                <w:color w:val="000000" w:themeColor="text1"/>
                <w:sz w:val="16"/>
                <w:szCs w:val="16"/>
              </w:rPr>
              <w:t xml:space="preserve">OBLIGACIONES ESPECIFICAS / </w:t>
            </w:r>
            <w:r w:rsidRPr="006E6062" w:rsidR="0032184D">
              <w:rPr>
                <w:color w:val="000000" w:themeColor="text1"/>
                <w:sz w:val="16"/>
                <w:szCs w:val="16"/>
              </w:rPr>
              <w:t>OBLIGACIÓN</w:t>
            </w:r>
            <w:r w:rsidRPr="006E6062" w:rsidR="00703ADB">
              <w:rPr>
                <w:color w:val="000000" w:themeColor="text1"/>
                <w:sz w:val="16"/>
                <w:szCs w:val="16"/>
              </w:rPr>
              <w:t xml:space="preserve"> 1,9,10,14,15,21,25,28,31,37,39,41 </w:t>
            </w:r>
          </w:p>
          <w:p w:rsidRPr="006E6062" w:rsidR="00703ADB" w:rsidP="00703ADB" w:rsidRDefault="00703ADB" w14:paraId="0ED0B460" w14:textId="115BB753">
            <w:pPr>
              <w:jc w:val="both"/>
              <w:rPr>
                <w:color w:val="000000" w:themeColor="text1"/>
                <w:sz w:val="16"/>
                <w:szCs w:val="16"/>
              </w:rPr>
            </w:pPr>
            <w:r w:rsidRPr="006E6062">
              <w:rPr>
                <w:color w:val="000000" w:themeColor="text1"/>
                <w:sz w:val="16"/>
                <w:szCs w:val="16"/>
              </w:rPr>
              <w:t xml:space="preserve">INFORME MENSUAL </w:t>
            </w:r>
            <w:r w:rsidRPr="006E6062" w:rsidR="00315B13">
              <w:rPr>
                <w:color w:val="000000" w:themeColor="text1"/>
                <w:sz w:val="16"/>
                <w:szCs w:val="16"/>
              </w:rPr>
              <w:t>NOVIEMBRE</w:t>
            </w:r>
            <w:r w:rsidRPr="006E6062" w:rsidR="00EB6A0D">
              <w:rPr>
                <w:color w:val="000000" w:themeColor="text1"/>
                <w:sz w:val="16"/>
                <w:szCs w:val="16"/>
              </w:rPr>
              <w:t xml:space="preserve"> 2025</w:t>
            </w:r>
            <w:r w:rsidRPr="006E6062">
              <w:rPr>
                <w:color w:val="000000" w:themeColor="text1"/>
                <w:sz w:val="16"/>
                <w:szCs w:val="16"/>
              </w:rPr>
              <w:t>.PDF</w:t>
            </w:r>
          </w:p>
          <w:p w:rsidRPr="006E6062" w:rsidR="00003559" w:rsidP="00245C46" w:rsidRDefault="00003559" w14:paraId="19C48E2E" w14:textId="7F74BF4C">
            <w:pPr>
              <w:jc w:val="both"/>
              <w:rPr>
                <w:color w:val="000000"/>
                <w:sz w:val="16"/>
                <w:szCs w:val="16"/>
              </w:rPr>
            </w:pPr>
            <w:r w:rsidRPr="006E6062">
              <w:rPr>
                <w:color w:val="000000"/>
                <w:sz w:val="16"/>
                <w:szCs w:val="16"/>
              </w:rPr>
              <w:t>CAPITULO 5.</w:t>
            </w:r>
            <w:r w:rsidRPr="006E6062" w:rsidR="00BA45D5">
              <w:rPr>
                <w:color w:val="000000"/>
                <w:sz w:val="16"/>
                <w:szCs w:val="16"/>
              </w:rPr>
              <w:t>1.</w:t>
            </w:r>
            <w:r w:rsidRPr="006E6062">
              <w:rPr>
                <w:color w:val="000000"/>
                <w:sz w:val="16"/>
                <w:szCs w:val="16"/>
              </w:rPr>
              <w:t>3 EQUIPOS BAJO TRÁMITE RMA</w:t>
            </w:r>
          </w:p>
        </w:tc>
      </w:tr>
      <w:tr w:rsidRPr="006E6062" w:rsidR="00003559" w:rsidTr="4A47A788" w14:paraId="1556F1EF" w14:textId="77777777">
        <w:trPr>
          <w:trHeight w:val="20"/>
        </w:trPr>
        <w:tc>
          <w:tcPr>
            <w:tcW w:w="413" w:type="dxa"/>
            <w:tcBorders>
              <w:top w:val="single" w:color="44B3E1" w:sz="4" w:space="0"/>
              <w:left w:val="single" w:color="44B3E1" w:sz="4" w:space="0"/>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2730337A" w14:textId="77777777">
            <w:pPr>
              <w:jc w:val="center"/>
              <w:rPr>
                <w:b/>
                <w:bCs/>
                <w:color w:val="000000"/>
                <w:sz w:val="16"/>
                <w:szCs w:val="16"/>
              </w:rPr>
            </w:pPr>
            <w:r w:rsidRPr="006E6062">
              <w:rPr>
                <w:b/>
                <w:bCs/>
                <w:color w:val="000000"/>
                <w:sz w:val="16"/>
                <w:szCs w:val="16"/>
              </w:rPr>
              <w:t>32</w:t>
            </w:r>
          </w:p>
        </w:tc>
        <w:tc>
          <w:tcPr>
            <w:tcW w:w="2309" w:type="dxa"/>
            <w:tcBorders>
              <w:top w:val="single" w:color="44B3E1" w:sz="4" w:space="0"/>
              <w:left w:val="nil"/>
              <w:bottom w:val="single" w:color="44B3E1" w:sz="4"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003559" w14:paraId="7F339EBE" w14:textId="77777777">
            <w:pPr>
              <w:jc w:val="both"/>
              <w:rPr>
                <w:color w:val="000000"/>
                <w:sz w:val="16"/>
                <w:szCs w:val="16"/>
              </w:rPr>
            </w:pPr>
            <w:r w:rsidRPr="006E6062">
              <w:rPr>
                <w:color w:val="000000"/>
                <w:sz w:val="16"/>
                <w:szCs w:val="16"/>
              </w:rPr>
              <w:t xml:space="preserve">Mantener un stock de cámaras y de bienes de mayor consumo o rotación, que permitan dar cumplimiento a los anexos del presente documento. </w:t>
            </w:r>
          </w:p>
        </w:tc>
        <w:tc>
          <w:tcPr>
            <w:tcW w:w="990"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7A5DCD8A" w14:textId="77777777">
            <w:pPr>
              <w:jc w:val="center"/>
              <w:rPr>
                <w:color w:val="000000"/>
                <w:sz w:val="16"/>
                <w:szCs w:val="16"/>
              </w:rPr>
            </w:pPr>
            <w:r w:rsidRPr="006E6062">
              <w:rPr>
                <w:color w:val="000000"/>
                <w:sz w:val="16"/>
                <w:szCs w:val="16"/>
              </w:rPr>
              <w:t>PERMANENTE</w:t>
            </w:r>
          </w:p>
        </w:tc>
        <w:tc>
          <w:tcPr>
            <w:tcW w:w="80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7BA32456" w14:textId="7EFE8094">
            <w:pPr>
              <w:jc w:val="center"/>
              <w:rPr>
                <w:color w:val="000000"/>
                <w:sz w:val="16"/>
                <w:szCs w:val="16"/>
              </w:rPr>
            </w:pPr>
            <w:r w:rsidRPr="006E6062">
              <w:rPr>
                <w:color w:val="000000"/>
                <w:sz w:val="16"/>
                <w:szCs w:val="16"/>
              </w:rPr>
              <w:t>Cumplió</w:t>
            </w:r>
          </w:p>
        </w:tc>
        <w:tc>
          <w:tcPr>
            <w:tcW w:w="198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39041B" w14:paraId="3CB5E52A" w14:textId="1C4473BF">
            <w:pPr>
              <w:jc w:val="both"/>
              <w:rPr>
                <w:color w:val="000000"/>
                <w:sz w:val="16"/>
                <w:szCs w:val="16"/>
              </w:rPr>
            </w:pPr>
            <w:r w:rsidRPr="006E6062">
              <w:rPr>
                <w:color w:val="000000"/>
                <w:sz w:val="16"/>
                <w:szCs w:val="16"/>
              </w:rPr>
              <w:t xml:space="preserve">Se realizo revisión del stock junto </w:t>
            </w:r>
            <w:r w:rsidRPr="006E6062" w:rsidR="00533DF2">
              <w:rPr>
                <w:color w:val="000000"/>
                <w:sz w:val="16"/>
                <w:szCs w:val="16"/>
              </w:rPr>
              <w:t xml:space="preserve">por parte de </w:t>
            </w:r>
            <w:r w:rsidRPr="006E6062">
              <w:rPr>
                <w:color w:val="000000"/>
                <w:sz w:val="16"/>
                <w:szCs w:val="16"/>
              </w:rPr>
              <w:t xml:space="preserve">la </w:t>
            </w:r>
            <w:r w:rsidRPr="006E6062" w:rsidR="0023674D">
              <w:rPr>
                <w:color w:val="000000"/>
                <w:sz w:val="16"/>
                <w:szCs w:val="16"/>
              </w:rPr>
              <w:t>interventoria del contrato</w:t>
            </w:r>
            <w:r w:rsidRPr="006E6062" w:rsidR="00533DF2">
              <w:rPr>
                <w:color w:val="000000"/>
                <w:sz w:val="16"/>
                <w:szCs w:val="16"/>
              </w:rPr>
              <w:t xml:space="preserve">, </w:t>
            </w:r>
            <w:r w:rsidRPr="006E6062" w:rsidR="00B6340D">
              <w:rPr>
                <w:color w:val="000000"/>
                <w:sz w:val="16"/>
                <w:szCs w:val="16"/>
              </w:rPr>
              <w:t xml:space="preserve">se adjuntan </w:t>
            </w:r>
            <w:r w:rsidRPr="006E6062" w:rsidR="00533DF2">
              <w:rPr>
                <w:color w:val="000000"/>
                <w:sz w:val="16"/>
                <w:szCs w:val="16"/>
              </w:rPr>
              <w:t>las</w:t>
            </w:r>
            <w:r w:rsidRPr="006E6062" w:rsidR="00A057B3">
              <w:rPr>
                <w:color w:val="000000"/>
                <w:sz w:val="16"/>
                <w:szCs w:val="16"/>
              </w:rPr>
              <w:t xml:space="preserve"> actas </w:t>
            </w:r>
            <w:r w:rsidRPr="006E6062" w:rsidR="00533DF2">
              <w:rPr>
                <w:color w:val="000000"/>
                <w:sz w:val="16"/>
                <w:szCs w:val="16"/>
              </w:rPr>
              <w:t>correspondientes</w:t>
            </w:r>
            <w:r w:rsidRPr="006E6062" w:rsidR="000D09C0">
              <w:rPr>
                <w:color w:val="000000"/>
                <w:sz w:val="16"/>
                <w:szCs w:val="16"/>
              </w:rPr>
              <w:t>.</w:t>
            </w:r>
          </w:p>
        </w:tc>
        <w:tc>
          <w:tcPr>
            <w:tcW w:w="2315"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A057B3" w:rsidP="00245C46" w:rsidRDefault="00095F53" w14:paraId="292541B8" w14:textId="5D981EB7">
            <w:pPr>
              <w:jc w:val="both"/>
              <w:rPr>
                <w:color w:val="000000" w:themeColor="text1"/>
                <w:sz w:val="16"/>
                <w:szCs w:val="16"/>
              </w:rPr>
            </w:pPr>
            <w:r w:rsidRPr="006E6062">
              <w:rPr>
                <w:color w:val="000000" w:themeColor="text1"/>
                <w:sz w:val="16"/>
                <w:szCs w:val="16"/>
              </w:rPr>
              <w:t>01NOV - 30NOV</w:t>
            </w:r>
            <w:r w:rsidRPr="006E6062" w:rsidR="00BD597B">
              <w:rPr>
                <w:color w:val="000000" w:themeColor="text1"/>
                <w:sz w:val="16"/>
                <w:szCs w:val="16"/>
              </w:rPr>
              <w:t xml:space="preserve"> </w:t>
            </w:r>
            <w:r w:rsidRPr="006E6062" w:rsidR="00003559">
              <w:rPr>
                <w:color w:val="000000" w:themeColor="text1"/>
                <w:sz w:val="16"/>
                <w:szCs w:val="16"/>
              </w:rPr>
              <w:t xml:space="preserve">/ </w:t>
            </w:r>
            <w:r w:rsidRPr="006E6062" w:rsidR="00033112">
              <w:rPr>
                <w:color w:val="000000" w:themeColor="text1"/>
                <w:sz w:val="16"/>
                <w:szCs w:val="16"/>
              </w:rPr>
              <w:t xml:space="preserve">02 </w:t>
            </w:r>
            <w:r w:rsidRPr="006E6062" w:rsidR="00003559">
              <w:rPr>
                <w:color w:val="000000" w:themeColor="text1"/>
                <w:sz w:val="16"/>
                <w:szCs w:val="16"/>
              </w:rPr>
              <w:t>OBLIGACIONES ESPECIFICAS/ OBLIGACIÓN 32</w:t>
            </w:r>
          </w:p>
        </w:tc>
      </w:tr>
      <w:tr w:rsidRPr="006E6062" w:rsidR="00003559" w:rsidTr="4A47A788" w14:paraId="65742957" w14:textId="77777777">
        <w:trPr>
          <w:trHeight w:val="20"/>
        </w:trPr>
        <w:tc>
          <w:tcPr>
            <w:tcW w:w="413" w:type="dxa"/>
            <w:tcBorders>
              <w:top w:val="single" w:color="44B3E1" w:sz="4" w:space="0"/>
              <w:left w:val="single" w:color="44B3E1" w:sz="4" w:space="0"/>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438C193E" w14:textId="77777777">
            <w:pPr>
              <w:jc w:val="center"/>
              <w:rPr>
                <w:b/>
                <w:bCs/>
                <w:color w:val="000000"/>
                <w:sz w:val="16"/>
                <w:szCs w:val="16"/>
              </w:rPr>
            </w:pPr>
            <w:r w:rsidRPr="006E6062">
              <w:rPr>
                <w:b/>
                <w:bCs/>
                <w:color w:val="000000"/>
                <w:sz w:val="16"/>
                <w:szCs w:val="16"/>
              </w:rPr>
              <w:t>33</w:t>
            </w:r>
          </w:p>
        </w:tc>
        <w:tc>
          <w:tcPr>
            <w:tcW w:w="2309" w:type="dxa"/>
            <w:tcBorders>
              <w:top w:val="single" w:color="44B3E1" w:sz="4" w:space="0"/>
              <w:left w:val="nil"/>
              <w:bottom w:val="single" w:color="44B3E1" w:sz="4"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003559" w14:paraId="70B13AEF" w14:textId="77777777">
            <w:pPr>
              <w:jc w:val="both"/>
              <w:rPr>
                <w:color w:val="000000"/>
                <w:sz w:val="16"/>
                <w:szCs w:val="16"/>
              </w:rPr>
            </w:pPr>
            <w:r w:rsidRPr="006E6062">
              <w:rPr>
                <w:color w:val="000000"/>
                <w:sz w:val="16"/>
                <w:szCs w:val="16"/>
              </w:rPr>
              <w:t>Disponer del personal necesario al finalizar el contrato que permita garantizar el empalme de actividades con la SDSCJ y de esta manera adelantar la correcta entrega del contrato ya sea a SDSCJ o a quién la entidad disponga.</w:t>
            </w:r>
          </w:p>
        </w:tc>
        <w:tc>
          <w:tcPr>
            <w:tcW w:w="990"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5A2ED3BD" w14:textId="7DF97E0E">
            <w:pPr>
              <w:jc w:val="center"/>
              <w:rPr>
                <w:color w:val="000000"/>
                <w:sz w:val="16"/>
                <w:szCs w:val="16"/>
              </w:rPr>
            </w:pPr>
            <w:r w:rsidRPr="006E6062">
              <w:rPr>
                <w:color w:val="000000"/>
                <w:sz w:val="16"/>
                <w:szCs w:val="16"/>
              </w:rPr>
              <w:t>UNICA VEZ</w:t>
            </w:r>
          </w:p>
        </w:tc>
        <w:tc>
          <w:tcPr>
            <w:tcW w:w="80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517DEFAC" w14:textId="77777777">
            <w:pPr>
              <w:jc w:val="center"/>
              <w:rPr>
                <w:color w:val="000000"/>
                <w:sz w:val="16"/>
                <w:szCs w:val="16"/>
              </w:rPr>
            </w:pPr>
            <w:r w:rsidRPr="006E6062">
              <w:rPr>
                <w:color w:val="000000"/>
                <w:sz w:val="16"/>
                <w:szCs w:val="16"/>
              </w:rPr>
              <w:t>No aplica</w:t>
            </w:r>
          </w:p>
        </w:tc>
        <w:tc>
          <w:tcPr>
            <w:tcW w:w="198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003559" w14:paraId="6760768B" w14:textId="77777777">
            <w:pPr>
              <w:jc w:val="both"/>
              <w:rPr>
                <w:color w:val="000000"/>
                <w:sz w:val="16"/>
                <w:szCs w:val="16"/>
              </w:rPr>
            </w:pPr>
            <w:r w:rsidRPr="006E6062">
              <w:rPr>
                <w:color w:val="000000"/>
                <w:sz w:val="16"/>
                <w:szCs w:val="16"/>
              </w:rPr>
              <w:t>No aplica para el periodo del presente informe.</w:t>
            </w:r>
          </w:p>
        </w:tc>
        <w:tc>
          <w:tcPr>
            <w:tcW w:w="2315"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003559" w14:paraId="7AB0A343" w14:textId="77777777">
            <w:pPr>
              <w:jc w:val="both"/>
              <w:rPr>
                <w:color w:val="000000"/>
                <w:sz w:val="16"/>
                <w:szCs w:val="16"/>
              </w:rPr>
            </w:pPr>
            <w:r w:rsidRPr="006E6062">
              <w:rPr>
                <w:color w:val="000000"/>
                <w:sz w:val="16"/>
                <w:szCs w:val="16"/>
              </w:rPr>
              <w:t>No aplica</w:t>
            </w:r>
          </w:p>
        </w:tc>
      </w:tr>
      <w:tr w:rsidRPr="006E6062" w:rsidR="00003559" w:rsidTr="4A47A788" w14:paraId="606C44A5" w14:textId="77777777">
        <w:trPr>
          <w:trHeight w:val="20"/>
        </w:trPr>
        <w:tc>
          <w:tcPr>
            <w:tcW w:w="413" w:type="dxa"/>
            <w:tcBorders>
              <w:top w:val="single" w:color="44B3E1" w:sz="4" w:space="0"/>
              <w:left w:val="single" w:color="44B3E1" w:sz="4" w:space="0"/>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3462CCF1" w14:textId="77777777">
            <w:pPr>
              <w:jc w:val="center"/>
              <w:rPr>
                <w:b/>
                <w:bCs/>
                <w:color w:val="000000"/>
                <w:sz w:val="16"/>
                <w:szCs w:val="16"/>
              </w:rPr>
            </w:pPr>
            <w:r w:rsidRPr="006E6062">
              <w:rPr>
                <w:b/>
                <w:bCs/>
                <w:color w:val="000000"/>
                <w:sz w:val="16"/>
                <w:szCs w:val="16"/>
              </w:rPr>
              <w:t>34</w:t>
            </w:r>
          </w:p>
        </w:tc>
        <w:tc>
          <w:tcPr>
            <w:tcW w:w="2309" w:type="dxa"/>
            <w:tcBorders>
              <w:top w:val="single" w:color="44B3E1" w:sz="4" w:space="0"/>
              <w:left w:val="nil"/>
              <w:bottom w:val="single" w:color="44B3E1" w:sz="4"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003559" w14:paraId="4D5D0753" w14:textId="77777777">
            <w:pPr>
              <w:jc w:val="both"/>
              <w:rPr>
                <w:color w:val="000000"/>
                <w:sz w:val="16"/>
                <w:szCs w:val="16"/>
              </w:rPr>
            </w:pPr>
            <w:r w:rsidRPr="006E6062">
              <w:rPr>
                <w:color w:val="000000"/>
                <w:sz w:val="16"/>
                <w:szCs w:val="16"/>
              </w:rPr>
              <w:t>Responder por los actos contrarios a la Ley y a lo estipulado en el contrato, cometidos por el personal a su cargo en virtud de la ejecución contractual.</w:t>
            </w:r>
          </w:p>
        </w:tc>
        <w:tc>
          <w:tcPr>
            <w:tcW w:w="990"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04EEE9D3" w14:textId="77777777">
            <w:pPr>
              <w:jc w:val="center"/>
              <w:rPr>
                <w:color w:val="000000"/>
                <w:sz w:val="16"/>
                <w:szCs w:val="16"/>
              </w:rPr>
            </w:pPr>
            <w:r w:rsidRPr="006E6062">
              <w:rPr>
                <w:color w:val="000000"/>
                <w:sz w:val="16"/>
                <w:szCs w:val="16"/>
              </w:rPr>
              <w:t>PERMANENTE</w:t>
            </w:r>
          </w:p>
        </w:tc>
        <w:tc>
          <w:tcPr>
            <w:tcW w:w="80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A22097" w14:paraId="5C8D01FE" w14:textId="4C579E2F">
            <w:pPr>
              <w:jc w:val="center"/>
              <w:rPr>
                <w:color w:val="000000"/>
                <w:sz w:val="16"/>
                <w:szCs w:val="16"/>
              </w:rPr>
            </w:pPr>
            <w:r w:rsidRPr="006E6062">
              <w:rPr>
                <w:color w:val="000000"/>
                <w:sz w:val="16"/>
                <w:szCs w:val="16"/>
              </w:rPr>
              <w:t>No aplica</w:t>
            </w:r>
          </w:p>
        </w:tc>
        <w:tc>
          <w:tcPr>
            <w:tcW w:w="198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E33CB1" w14:paraId="28924BE9" w14:textId="7EE6930E">
            <w:pPr>
              <w:jc w:val="both"/>
              <w:rPr>
                <w:color w:val="000000"/>
                <w:sz w:val="16"/>
                <w:szCs w:val="16"/>
              </w:rPr>
            </w:pPr>
            <w:r w:rsidRPr="006E6062">
              <w:rPr>
                <w:color w:val="000000"/>
                <w:sz w:val="16"/>
                <w:szCs w:val="16"/>
              </w:rPr>
              <w:t xml:space="preserve">En el presente periodo NO se realizaron actos </w:t>
            </w:r>
            <w:r w:rsidRPr="006E6062" w:rsidR="00B11C76">
              <w:rPr>
                <w:color w:val="000000"/>
                <w:sz w:val="16"/>
                <w:szCs w:val="16"/>
              </w:rPr>
              <w:t>contrarios</w:t>
            </w:r>
            <w:r w:rsidRPr="006E6062">
              <w:rPr>
                <w:color w:val="000000"/>
                <w:sz w:val="16"/>
                <w:szCs w:val="16"/>
              </w:rPr>
              <w:t xml:space="preserve"> a la ley y a lo estipulado en el contrato</w:t>
            </w:r>
          </w:p>
        </w:tc>
        <w:tc>
          <w:tcPr>
            <w:tcW w:w="2315"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003559" w14:paraId="0F76ECEF" w14:textId="77777777">
            <w:pPr>
              <w:jc w:val="both"/>
              <w:rPr>
                <w:color w:val="000000"/>
                <w:sz w:val="16"/>
                <w:szCs w:val="16"/>
                <w:highlight w:val="yellow"/>
              </w:rPr>
            </w:pPr>
            <w:r w:rsidRPr="006E6062">
              <w:rPr>
                <w:color w:val="000000"/>
                <w:sz w:val="16"/>
                <w:szCs w:val="16"/>
              </w:rPr>
              <w:t>No aplica</w:t>
            </w:r>
          </w:p>
        </w:tc>
      </w:tr>
      <w:tr w:rsidRPr="006E6062" w:rsidR="00003559" w:rsidTr="4A47A788" w14:paraId="2E4F04AB" w14:textId="77777777">
        <w:trPr>
          <w:trHeight w:val="20"/>
        </w:trPr>
        <w:tc>
          <w:tcPr>
            <w:tcW w:w="413" w:type="dxa"/>
            <w:tcBorders>
              <w:top w:val="single" w:color="44B3E1" w:sz="4" w:space="0"/>
              <w:left w:val="single" w:color="44B3E1" w:sz="4" w:space="0"/>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34925425" w14:textId="77777777">
            <w:pPr>
              <w:jc w:val="center"/>
              <w:rPr>
                <w:b/>
                <w:bCs/>
                <w:color w:val="000000"/>
                <w:sz w:val="16"/>
                <w:szCs w:val="16"/>
              </w:rPr>
            </w:pPr>
            <w:r w:rsidRPr="006E6062">
              <w:rPr>
                <w:b/>
                <w:bCs/>
                <w:color w:val="000000"/>
                <w:sz w:val="16"/>
                <w:szCs w:val="16"/>
              </w:rPr>
              <w:t>35</w:t>
            </w:r>
          </w:p>
        </w:tc>
        <w:tc>
          <w:tcPr>
            <w:tcW w:w="2309" w:type="dxa"/>
            <w:tcBorders>
              <w:top w:val="single" w:color="44B3E1" w:sz="4" w:space="0"/>
              <w:left w:val="nil"/>
              <w:bottom w:val="single" w:color="44B3E1" w:sz="4"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003559" w14:paraId="6CB2DFFD" w14:textId="77777777">
            <w:pPr>
              <w:jc w:val="both"/>
              <w:rPr>
                <w:color w:val="000000"/>
                <w:sz w:val="16"/>
                <w:szCs w:val="16"/>
              </w:rPr>
            </w:pPr>
            <w:r w:rsidRPr="006E6062">
              <w:rPr>
                <w:color w:val="000000"/>
                <w:sz w:val="16"/>
                <w:szCs w:val="16"/>
              </w:rPr>
              <w:t xml:space="preserve">Acatar las políticas de seguridad de la información establecidas por la SDSCJ. </w:t>
            </w:r>
          </w:p>
        </w:tc>
        <w:tc>
          <w:tcPr>
            <w:tcW w:w="990"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2547D0DE" w14:textId="77777777">
            <w:pPr>
              <w:jc w:val="center"/>
              <w:rPr>
                <w:color w:val="000000"/>
                <w:sz w:val="16"/>
                <w:szCs w:val="16"/>
              </w:rPr>
            </w:pPr>
            <w:r w:rsidRPr="006E6062">
              <w:rPr>
                <w:color w:val="000000"/>
                <w:sz w:val="16"/>
                <w:szCs w:val="16"/>
              </w:rPr>
              <w:t>PERMANENTE</w:t>
            </w:r>
          </w:p>
        </w:tc>
        <w:tc>
          <w:tcPr>
            <w:tcW w:w="80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9574A6" w14:paraId="4F24941D" w14:textId="465B563A">
            <w:pPr>
              <w:jc w:val="center"/>
              <w:rPr>
                <w:color w:val="000000"/>
                <w:sz w:val="16"/>
                <w:szCs w:val="16"/>
              </w:rPr>
            </w:pPr>
            <w:r w:rsidRPr="006E6062">
              <w:rPr>
                <w:color w:val="000000"/>
                <w:sz w:val="16"/>
                <w:szCs w:val="16"/>
              </w:rPr>
              <w:t>Cumplió</w:t>
            </w:r>
          </w:p>
        </w:tc>
        <w:tc>
          <w:tcPr>
            <w:tcW w:w="198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003559" w14:paraId="4952F09B" w14:textId="6394ED32">
            <w:pPr>
              <w:jc w:val="both"/>
              <w:rPr>
                <w:color w:val="000000"/>
                <w:sz w:val="16"/>
                <w:szCs w:val="16"/>
              </w:rPr>
            </w:pPr>
            <w:r w:rsidRPr="006E6062">
              <w:rPr>
                <w:color w:val="000000"/>
                <w:sz w:val="16"/>
                <w:szCs w:val="16"/>
              </w:rPr>
              <w:t>Documentos de confidencialidad</w:t>
            </w:r>
          </w:p>
        </w:tc>
        <w:tc>
          <w:tcPr>
            <w:tcW w:w="2315"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703ADB" w:rsidP="00703ADB" w:rsidRDefault="00095F53" w14:paraId="067009D1" w14:textId="21B9802F">
            <w:pPr>
              <w:jc w:val="both"/>
              <w:rPr>
                <w:color w:val="000000" w:themeColor="text1"/>
                <w:sz w:val="16"/>
                <w:szCs w:val="16"/>
              </w:rPr>
            </w:pPr>
            <w:r w:rsidRPr="006E6062">
              <w:rPr>
                <w:color w:val="000000" w:themeColor="text1"/>
                <w:sz w:val="16"/>
                <w:szCs w:val="16"/>
              </w:rPr>
              <w:t>01NOV - 30NOV</w:t>
            </w:r>
            <w:r w:rsidRPr="006E6062" w:rsidR="00BD597B">
              <w:rPr>
                <w:color w:val="000000" w:themeColor="text1"/>
                <w:sz w:val="16"/>
                <w:szCs w:val="16"/>
              </w:rPr>
              <w:t xml:space="preserve"> </w:t>
            </w:r>
            <w:r w:rsidRPr="006E6062" w:rsidR="00703ADB">
              <w:rPr>
                <w:color w:val="000000" w:themeColor="text1"/>
                <w:sz w:val="16"/>
                <w:szCs w:val="16"/>
              </w:rPr>
              <w:t xml:space="preserve">/ </w:t>
            </w:r>
            <w:r w:rsidRPr="006E6062" w:rsidR="00033112">
              <w:rPr>
                <w:color w:val="000000" w:themeColor="text1"/>
                <w:sz w:val="16"/>
                <w:szCs w:val="16"/>
              </w:rPr>
              <w:t xml:space="preserve">02 </w:t>
            </w:r>
            <w:r w:rsidRPr="006E6062" w:rsidR="00703ADB">
              <w:rPr>
                <w:color w:val="000000" w:themeColor="text1"/>
                <w:sz w:val="16"/>
                <w:szCs w:val="16"/>
              </w:rPr>
              <w:t xml:space="preserve">OBLIGACIONES ESPECIFICAS / </w:t>
            </w:r>
            <w:r w:rsidRPr="006E6062" w:rsidR="0032184D">
              <w:rPr>
                <w:color w:val="000000" w:themeColor="text1"/>
                <w:sz w:val="16"/>
                <w:szCs w:val="16"/>
              </w:rPr>
              <w:t>OBLIGACIÓN</w:t>
            </w:r>
            <w:r w:rsidRPr="006E6062" w:rsidR="00703ADB">
              <w:rPr>
                <w:color w:val="000000" w:themeColor="text1"/>
                <w:sz w:val="16"/>
                <w:szCs w:val="16"/>
              </w:rPr>
              <w:t xml:space="preserve"> 2,24,35/PERSONAL /CONFIDENCIALIDAD</w:t>
            </w:r>
          </w:p>
          <w:p w:rsidRPr="006E6062" w:rsidR="00003559" w:rsidP="00245C46" w:rsidRDefault="00003559" w14:paraId="0DE53C82" w14:textId="09330C6B">
            <w:pPr>
              <w:jc w:val="both"/>
              <w:rPr>
                <w:color w:val="000000"/>
                <w:sz w:val="16"/>
                <w:szCs w:val="16"/>
              </w:rPr>
            </w:pPr>
          </w:p>
        </w:tc>
      </w:tr>
      <w:tr w:rsidRPr="006E6062" w:rsidR="00003559" w:rsidTr="4A47A788" w14:paraId="32ED2118" w14:textId="77777777">
        <w:trPr>
          <w:trHeight w:val="20"/>
        </w:trPr>
        <w:tc>
          <w:tcPr>
            <w:tcW w:w="413" w:type="dxa"/>
            <w:tcBorders>
              <w:top w:val="single" w:color="44B3E1" w:sz="4" w:space="0"/>
              <w:left w:val="single" w:color="44B3E1" w:sz="4" w:space="0"/>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2872EBDD" w14:textId="77777777">
            <w:pPr>
              <w:jc w:val="center"/>
              <w:rPr>
                <w:b/>
                <w:bCs/>
                <w:color w:val="000000"/>
                <w:sz w:val="16"/>
                <w:szCs w:val="16"/>
              </w:rPr>
            </w:pPr>
            <w:r w:rsidRPr="006E6062">
              <w:rPr>
                <w:b/>
                <w:bCs/>
                <w:color w:val="000000"/>
                <w:sz w:val="16"/>
                <w:szCs w:val="16"/>
              </w:rPr>
              <w:t>36</w:t>
            </w:r>
          </w:p>
        </w:tc>
        <w:tc>
          <w:tcPr>
            <w:tcW w:w="2309" w:type="dxa"/>
            <w:tcBorders>
              <w:top w:val="single" w:color="44B3E1" w:sz="4" w:space="0"/>
              <w:left w:val="nil"/>
              <w:bottom w:val="single" w:color="44B3E1" w:sz="4"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003559" w14:paraId="5BCF4BA9" w14:textId="77777777">
            <w:pPr>
              <w:jc w:val="both"/>
              <w:rPr>
                <w:color w:val="000000"/>
                <w:sz w:val="16"/>
                <w:szCs w:val="16"/>
              </w:rPr>
            </w:pPr>
            <w:r w:rsidRPr="006E6062">
              <w:rPr>
                <w:color w:val="000000"/>
                <w:sz w:val="16"/>
                <w:szCs w:val="16"/>
              </w:rPr>
              <w:t xml:space="preserve">Al finalizar el contrato el contratista deberá realizar una entrega del inventario final tramitado por el almacén de la SDSCJ previa </w:t>
            </w:r>
            <w:r w:rsidRPr="006E6062">
              <w:rPr>
                <w:color w:val="000000"/>
                <w:sz w:val="16"/>
                <w:szCs w:val="16"/>
              </w:rPr>
              <w:br/>
            </w:r>
            <w:r w:rsidRPr="006E6062">
              <w:rPr>
                <w:color w:val="000000"/>
                <w:sz w:val="16"/>
                <w:szCs w:val="16"/>
              </w:rPr>
              <w:t xml:space="preserve">aprobación de la INTERVENTORIA o quien haga sus veces. </w:t>
            </w:r>
          </w:p>
        </w:tc>
        <w:tc>
          <w:tcPr>
            <w:tcW w:w="990"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3A966C16" w14:textId="06D53ACD">
            <w:pPr>
              <w:jc w:val="center"/>
              <w:rPr>
                <w:color w:val="000000"/>
                <w:sz w:val="16"/>
                <w:szCs w:val="16"/>
              </w:rPr>
            </w:pPr>
            <w:r w:rsidRPr="006E6062">
              <w:rPr>
                <w:color w:val="000000"/>
                <w:sz w:val="16"/>
                <w:szCs w:val="16"/>
              </w:rPr>
              <w:t>UNICA VEZ</w:t>
            </w:r>
          </w:p>
        </w:tc>
        <w:tc>
          <w:tcPr>
            <w:tcW w:w="80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37BD4BBA" w14:textId="77777777">
            <w:pPr>
              <w:jc w:val="center"/>
              <w:rPr>
                <w:color w:val="000000"/>
                <w:sz w:val="16"/>
                <w:szCs w:val="16"/>
              </w:rPr>
            </w:pPr>
            <w:r w:rsidRPr="006E6062">
              <w:rPr>
                <w:color w:val="000000"/>
                <w:sz w:val="16"/>
                <w:szCs w:val="16"/>
              </w:rPr>
              <w:t>No aplica</w:t>
            </w:r>
          </w:p>
        </w:tc>
        <w:tc>
          <w:tcPr>
            <w:tcW w:w="198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003559" w14:paraId="740F0033" w14:textId="77777777">
            <w:pPr>
              <w:jc w:val="both"/>
              <w:rPr>
                <w:color w:val="000000"/>
                <w:sz w:val="16"/>
                <w:szCs w:val="16"/>
              </w:rPr>
            </w:pPr>
            <w:r w:rsidRPr="006E6062">
              <w:rPr>
                <w:color w:val="000000"/>
                <w:sz w:val="16"/>
                <w:szCs w:val="16"/>
              </w:rPr>
              <w:t>No aplica para el periodo del presente informe.</w:t>
            </w:r>
          </w:p>
        </w:tc>
        <w:tc>
          <w:tcPr>
            <w:tcW w:w="2315"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003559" w14:paraId="7E87985D" w14:textId="77777777">
            <w:pPr>
              <w:jc w:val="both"/>
              <w:rPr>
                <w:color w:val="000000"/>
                <w:sz w:val="16"/>
                <w:szCs w:val="16"/>
              </w:rPr>
            </w:pPr>
            <w:r w:rsidRPr="006E6062">
              <w:rPr>
                <w:color w:val="000000"/>
                <w:sz w:val="16"/>
                <w:szCs w:val="16"/>
              </w:rPr>
              <w:t>No aplica</w:t>
            </w:r>
          </w:p>
        </w:tc>
      </w:tr>
      <w:tr w:rsidRPr="006E6062" w:rsidR="00003559" w:rsidTr="4A47A788" w14:paraId="3BB10343" w14:textId="77777777">
        <w:trPr>
          <w:trHeight w:val="20"/>
        </w:trPr>
        <w:tc>
          <w:tcPr>
            <w:tcW w:w="413" w:type="dxa"/>
            <w:tcBorders>
              <w:top w:val="single" w:color="44B3E1" w:sz="4" w:space="0"/>
              <w:left w:val="single" w:color="44B3E1" w:sz="4" w:space="0"/>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4E1B728E" w14:textId="77777777">
            <w:pPr>
              <w:jc w:val="center"/>
              <w:rPr>
                <w:b/>
                <w:bCs/>
                <w:color w:val="000000"/>
                <w:sz w:val="16"/>
                <w:szCs w:val="16"/>
              </w:rPr>
            </w:pPr>
            <w:r w:rsidRPr="006E6062">
              <w:rPr>
                <w:b/>
                <w:bCs/>
                <w:color w:val="000000"/>
                <w:sz w:val="16"/>
                <w:szCs w:val="16"/>
              </w:rPr>
              <w:t>37</w:t>
            </w:r>
          </w:p>
        </w:tc>
        <w:tc>
          <w:tcPr>
            <w:tcW w:w="2309" w:type="dxa"/>
            <w:tcBorders>
              <w:top w:val="single" w:color="44B3E1" w:sz="4" w:space="0"/>
              <w:left w:val="nil"/>
              <w:bottom w:val="single" w:color="44B3E1" w:sz="4"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003559" w14:paraId="0E068D74" w14:textId="77777777">
            <w:pPr>
              <w:jc w:val="both"/>
              <w:rPr>
                <w:color w:val="000000"/>
                <w:sz w:val="16"/>
                <w:szCs w:val="16"/>
              </w:rPr>
            </w:pPr>
            <w:r w:rsidRPr="006E6062">
              <w:rPr>
                <w:color w:val="000000"/>
                <w:sz w:val="16"/>
                <w:szCs w:val="16"/>
              </w:rPr>
              <w:t xml:space="preserve">Garantizar la actualización del inventario de los componentes del sistema de videovigilancia, comprobando cantidades, </w:t>
            </w:r>
            <w:r w:rsidRPr="006E6062">
              <w:rPr>
                <w:color w:val="000000"/>
                <w:sz w:val="16"/>
                <w:szCs w:val="16"/>
              </w:rPr>
              <w:br/>
            </w:r>
            <w:r w:rsidRPr="006E6062">
              <w:rPr>
                <w:color w:val="000000"/>
                <w:sz w:val="16"/>
                <w:szCs w:val="16"/>
              </w:rPr>
              <w:t>especificaciones técnicas, certificaciones de garantía, valores y demás, la cual se debe realizar durante los primeros sesenta (60) días calendario del contrato, y que deben ser avalados por la INTERVENTORÍA o quien haga sus veces.</w:t>
            </w:r>
          </w:p>
        </w:tc>
        <w:tc>
          <w:tcPr>
            <w:tcW w:w="990"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2C6D42C7" w14:textId="77777777">
            <w:pPr>
              <w:jc w:val="center"/>
              <w:rPr>
                <w:color w:val="000000"/>
                <w:sz w:val="16"/>
                <w:szCs w:val="16"/>
              </w:rPr>
            </w:pPr>
            <w:r w:rsidRPr="006E6062">
              <w:rPr>
                <w:color w:val="000000"/>
                <w:sz w:val="16"/>
                <w:szCs w:val="16"/>
              </w:rPr>
              <w:t>PERMANENTE</w:t>
            </w:r>
          </w:p>
        </w:tc>
        <w:tc>
          <w:tcPr>
            <w:tcW w:w="80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426F6C" w14:paraId="76A7A980" w14:textId="03ECDF28">
            <w:pPr>
              <w:jc w:val="center"/>
              <w:rPr>
                <w:color w:val="000000"/>
                <w:sz w:val="16"/>
                <w:szCs w:val="16"/>
              </w:rPr>
            </w:pPr>
            <w:r w:rsidRPr="006E6062">
              <w:rPr>
                <w:color w:val="000000"/>
                <w:sz w:val="16"/>
                <w:szCs w:val="16"/>
              </w:rPr>
              <w:t>Cumplió</w:t>
            </w:r>
          </w:p>
        </w:tc>
        <w:tc>
          <w:tcPr>
            <w:tcW w:w="198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426F6C" w14:paraId="191E9235" w14:textId="2DE24B47">
            <w:pPr>
              <w:jc w:val="both"/>
              <w:rPr>
                <w:color w:val="000000"/>
                <w:sz w:val="16"/>
                <w:szCs w:val="16"/>
              </w:rPr>
            </w:pPr>
            <w:r w:rsidRPr="006E6062">
              <w:rPr>
                <w:color w:val="000000"/>
                <w:sz w:val="16"/>
                <w:szCs w:val="16"/>
              </w:rPr>
              <w:t>Se realiza la actualización del inventario de los componentes del sistema de videovigilancia</w:t>
            </w:r>
          </w:p>
        </w:tc>
        <w:tc>
          <w:tcPr>
            <w:tcW w:w="2315"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703ADB" w:rsidP="00703ADB" w:rsidRDefault="00095F53" w14:paraId="77A47A7F" w14:textId="51678DB3">
            <w:pPr>
              <w:jc w:val="both"/>
              <w:rPr>
                <w:color w:val="000000" w:themeColor="text1"/>
                <w:sz w:val="16"/>
                <w:szCs w:val="16"/>
              </w:rPr>
            </w:pPr>
            <w:r w:rsidRPr="006E6062">
              <w:rPr>
                <w:color w:val="000000" w:themeColor="text1"/>
                <w:sz w:val="16"/>
                <w:szCs w:val="16"/>
              </w:rPr>
              <w:t>01NOV - 30NOV</w:t>
            </w:r>
            <w:r w:rsidRPr="006E6062" w:rsidR="00BD597B">
              <w:rPr>
                <w:color w:val="000000" w:themeColor="text1"/>
                <w:sz w:val="16"/>
                <w:szCs w:val="16"/>
              </w:rPr>
              <w:t xml:space="preserve"> </w:t>
            </w:r>
            <w:r w:rsidRPr="006E6062" w:rsidR="00703ADB">
              <w:rPr>
                <w:color w:val="000000" w:themeColor="text1"/>
                <w:sz w:val="16"/>
                <w:szCs w:val="16"/>
              </w:rPr>
              <w:t xml:space="preserve">/ </w:t>
            </w:r>
            <w:r w:rsidRPr="006E6062" w:rsidR="00033112">
              <w:rPr>
                <w:color w:val="000000" w:themeColor="text1"/>
                <w:sz w:val="16"/>
                <w:szCs w:val="16"/>
              </w:rPr>
              <w:t xml:space="preserve">02 </w:t>
            </w:r>
            <w:r w:rsidRPr="006E6062" w:rsidR="00703ADB">
              <w:rPr>
                <w:color w:val="000000" w:themeColor="text1"/>
                <w:sz w:val="16"/>
                <w:szCs w:val="16"/>
              </w:rPr>
              <w:t xml:space="preserve">OBLIGACIONES ESPECIFICAS / </w:t>
            </w:r>
            <w:r w:rsidRPr="006E6062" w:rsidR="0032184D">
              <w:rPr>
                <w:color w:val="000000" w:themeColor="text1"/>
                <w:sz w:val="16"/>
                <w:szCs w:val="16"/>
              </w:rPr>
              <w:t>OBLIGACIÓN</w:t>
            </w:r>
            <w:r w:rsidRPr="006E6062" w:rsidR="00703ADB">
              <w:rPr>
                <w:color w:val="000000" w:themeColor="text1"/>
                <w:sz w:val="16"/>
                <w:szCs w:val="16"/>
              </w:rPr>
              <w:t xml:space="preserve"> 1,9,10,14,15,21,25,28,31,37,39,41 </w:t>
            </w:r>
          </w:p>
          <w:p w:rsidRPr="006E6062" w:rsidR="00703ADB" w:rsidP="00703ADB" w:rsidRDefault="00703ADB" w14:paraId="7BFC601B" w14:textId="1278EB6B">
            <w:pPr>
              <w:jc w:val="both"/>
              <w:rPr>
                <w:color w:val="000000" w:themeColor="text1"/>
                <w:sz w:val="16"/>
                <w:szCs w:val="16"/>
              </w:rPr>
            </w:pPr>
            <w:r w:rsidRPr="006E6062">
              <w:rPr>
                <w:color w:val="000000" w:themeColor="text1"/>
                <w:sz w:val="16"/>
                <w:szCs w:val="16"/>
              </w:rPr>
              <w:t xml:space="preserve">INFORME MENSUAL </w:t>
            </w:r>
            <w:r w:rsidRPr="006E6062" w:rsidR="00315B13">
              <w:rPr>
                <w:color w:val="000000" w:themeColor="text1"/>
                <w:sz w:val="16"/>
                <w:szCs w:val="16"/>
              </w:rPr>
              <w:t>NOVIEMBRE</w:t>
            </w:r>
            <w:r w:rsidRPr="006E6062" w:rsidR="00EB6A0D">
              <w:rPr>
                <w:color w:val="000000" w:themeColor="text1"/>
                <w:sz w:val="16"/>
                <w:szCs w:val="16"/>
              </w:rPr>
              <w:t xml:space="preserve"> 2025</w:t>
            </w:r>
            <w:r w:rsidRPr="006E6062">
              <w:rPr>
                <w:color w:val="000000" w:themeColor="text1"/>
                <w:sz w:val="16"/>
                <w:szCs w:val="16"/>
              </w:rPr>
              <w:t>.PDF</w:t>
            </w:r>
          </w:p>
          <w:p w:rsidRPr="006E6062" w:rsidR="00003559" w:rsidP="00245C46" w:rsidRDefault="00003559" w14:paraId="44DBB4B9" w14:textId="0BB9D5CE">
            <w:pPr>
              <w:jc w:val="both"/>
              <w:rPr>
                <w:color w:val="000000"/>
                <w:sz w:val="16"/>
                <w:szCs w:val="16"/>
              </w:rPr>
            </w:pPr>
            <w:r w:rsidRPr="006E6062">
              <w:rPr>
                <w:color w:val="000000" w:themeColor="text1"/>
                <w:sz w:val="16"/>
                <w:szCs w:val="16"/>
              </w:rPr>
              <w:t>CAPITULO 2.6 INFORME ACTUALIZADO DE HOJAS DE VIDA</w:t>
            </w:r>
          </w:p>
        </w:tc>
      </w:tr>
      <w:tr w:rsidRPr="006E6062" w:rsidR="00003559" w:rsidTr="4A47A788" w14:paraId="18AC3FDC" w14:textId="77777777">
        <w:trPr>
          <w:trHeight w:val="20"/>
        </w:trPr>
        <w:tc>
          <w:tcPr>
            <w:tcW w:w="413" w:type="dxa"/>
            <w:tcBorders>
              <w:top w:val="single" w:color="44B3E1" w:sz="4" w:space="0"/>
              <w:left w:val="single" w:color="44B3E1" w:sz="4" w:space="0"/>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10D6E3F4" w14:textId="77777777">
            <w:pPr>
              <w:jc w:val="center"/>
              <w:rPr>
                <w:b/>
                <w:bCs/>
                <w:color w:val="000000"/>
                <w:sz w:val="16"/>
                <w:szCs w:val="16"/>
              </w:rPr>
            </w:pPr>
            <w:r w:rsidRPr="006E6062">
              <w:rPr>
                <w:b/>
                <w:bCs/>
                <w:color w:val="000000"/>
                <w:sz w:val="16"/>
                <w:szCs w:val="16"/>
              </w:rPr>
              <w:t>38</w:t>
            </w:r>
          </w:p>
        </w:tc>
        <w:tc>
          <w:tcPr>
            <w:tcW w:w="2309" w:type="dxa"/>
            <w:tcBorders>
              <w:top w:val="single" w:color="44B3E1" w:sz="4" w:space="0"/>
              <w:left w:val="nil"/>
              <w:bottom w:val="single" w:color="44B3E1" w:sz="4"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003559" w14:paraId="1EF3CD7A" w14:textId="77777777">
            <w:pPr>
              <w:jc w:val="both"/>
              <w:rPr>
                <w:color w:val="000000"/>
                <w:sz w:val="16"/>
                <w:szCs w:val="16"/>
              </w:rPr>
            </w:pPr>
            <w:r w:rsidRPr="006E6062">
              <w:rPr>
                <w:color w:val="000000"/>
                <w:sz w:val="16"/>
                <w:szCs w:val="16"/>
              </w:rPr>
              <w:t xml:space="preserve">Concurrir a la liquidación del contrato dentro de los plazos y condiciones establecidos en el mismo y de conformidad con lo señalado </w:t>
            </w:r>
            <w:r w:rsidRPr="006E6062">
              <w:rPr>
                <w:color w:val="000000"/>
                <w:sz w:val="16"/>
                <w:szCs w:val="16"/>
              </w:rPr>
              <w:br/>
            </w:r>
            <w:r w:rsidRPr="006E6062">
              <w:rPr>
                <w:color w:val="000000"/>
                <w:sz w:val="16"/>
                <w:szCs w:val="16"/>
              </w:rPr>
              <w:t xml:space="preserve">en los artículos 11 de la Ley 1150 de 2007 y 60 de la Ley 80 de 1993, modificado por el artículo 217 del Decreto Ley 019 de 2012. </w:t>
            </w:r>
          </w:p>
        </w:tc>
        <w:tc>
          <w:tcPr>
            <w:tcW w:w="990"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0A1E7FE4" w14:textId="518BD0E5">
            <w:pPr>
              <w:jc w:val="center"/>
              <w:rPr>
                <w:color w:val="000000"/>
                <w:sz w:val="16"/>
                <w:szCs w:val="16"/>
              </w:rPr>
            </w:pPr>
            <w:r w:rsidRPr="006E6062">
              <w:rPr>
                <w:color w:val="000000"/>
                <w:sz w:val="16"/>
                <w:szCs w:val="16"/>
              </w:rPr>
              <w:t>UNCA VEZ</w:t>
            </w:r>
          </w:p>
        </w:tc>
        <w:tc>
          <w:tcPr>
            <w:tcW w:w="80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4F1CF4A4" w14:textId="77777777">
            <w:pPr>
              <w:jc w:val="center"/>
              <w:rPr>
                <w:color w:val="000000"/>
                <w:sz w:val="16"/>
                <w:szCs w:val="16"/>
              </w:rPr>
            </w:pPr>
            <w:r w:rsidRPr="006E6062">
              <w:rPr>
                <w:color w:val="000000"/>
                <w:sz w:val="16"/>
                <w:szCs w:val="16"/>
              </w:rPr>
              <w:t>No aplica</w:t>
            </w:r>
          </w:p>
        </w:tc>
        <w:tc>
          <w:tcPr>
            <w:tcW w:w="198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003559" w14:paraId="24E214DE" w14:textId="77777777">
            <w:pPr>
              <w:jc w:val="both"/>
              <w:rPr>
                <w:color w:val="000000"/>
                <w:sz w:val="16"/>
                <w:szCs w:val="16"/>
              </w:rPr>
            </w:pPr>
            <w:r w:rsidRPr="006E6062">
              <w:rPr>
                <w:color w:val="000000"/>
                <w:sz w:val="16"/>
                <w:szCs w:val="16"/>
              </w:rPr>
              <w:t>No aplica para el periodo del presente informe.</w:t>
            </w:r>
          </w:p>
        </w:tc>
        <w:tc>
          <w:tcPr>
            <w:tcW w:w="2315"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003559" w14:paraId="10474199" w14:textId="77777777">
            <w:pPr>
              <w:jc w:val="both"/>
              <w:rPr>
                <w:color w:val="000000"/>
                <w:sz w:val="16"/>
                <w:szCs w:val="16"/>
              </w:rPr>
            </w:pPr>
            <w:r w:rsidRPr="006E6062">
              <w:rPr>
                <w:color w:val="000000"/>
                <w:sz w:val="16"/>
                <w:szCs w:val="16"/>
              </w:rPr>
              <w:t>No aplica</w:t>
            </w:r>
          </w:p>
        </w:tc>
      </w:tr>
      <w:tr w:rsidRPr="006E6062" w:rsidR="00003559" w:rsidTr="4A47A788" w14:paraId="7F301BDD" w14:textId="77777777">
        <w:trPr>
          <w:trHeight w:val="20"/>
        </w:trPr>
        <w:tc>
          <w:tcPr>
            <w:tcW w:w="413" w:type="dxa"/>
            <w:tcBorders>
              <w:top w:val="single" w:color="44B3E1" w:sz="4" w:space="0"/>
              <w:left w:val="single" w:color="44B3E1" w:sz="4" w:space="0"/>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231A9405" w14:textId="77777777">
            <w:pPr>
              <w:jc w:val="center"/>
              <w:rPr>
                <w:b/>
                <w:bCs/>
                <w:color w:val="000000"/>
                <w:sz w:val="16"/>
                <w:szCs w:val="16"/>
              </w:rPr>
            </w:pPr>
            <w:r w:rsidRPr="006E6062">
              <w:rPr>
                <w:b/>
                <w:bCs/>
                <w:color w:val="000000"/>
                <w:sz w:val="16"/>
                <w:szCs w:val="16"/>
              </w:rPr>
              <w:t>39</w:t>
            </w:r>
          </w:p>
        </w:tc>
        <w:tc>
          <w:tcPr>
            <w:tcW w:w="2309" w:type="dxa"/>
            <w:tcBorders>
              <w:top w:val="single" w:color="44B3E1" w:sz="4" w:space="0"/>
              <w:left w:val="nil"/>
              <w:bottom w:val="single" w:color="44B3E1" w:sz="4"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003559" w14:paraId="4DAD4707" w14:textId="77777777">
            <w:pPr>
              <w:jc w:val="both"/>
              <w:rPr>
                <w:color w:val="000000"/>
                <w:sz w:val="16"/>
                <w:szCs w:val="16"/>
              </w:rPr>
            </w:pPr>
            <w:r w:rsidRPr="006E6062">
              <w:rPr>
                <w:color w:val="000000"/>
                <w:sz w:val="16"/>
                <w:szCs w:val="16"/>
              </w:rPr>
              <w:t xml:space="preserve">Todos los mantenimientos preventivos y/o correctivos deben incluir las acometidas eléctricas de los puntos de videovigilancia, para garantizar su operación y funcionamiento. </w:t>
            </w:r>
          </w:p>
        </w:tc>
        <w:tc>
          <w:tcPr>
            <w:tcW w:w="990"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0B8AAEC3" w14:textId="77777777">
            <w:pPr>
              <w:jc w:val="center"/>
              <w:rPr>
                <w:color w:val="000000"/>
                <w:sz w:val="16"/>
                <w:szCs w:val="16"/>
              </w:rPr>
            </w:pPr>
            <w:r w:rsidRPr="006E6062">
              <w:rPr>
                <w:color w:val="000000"/>
                <w:sz w:val="16"/>
                <w:szCs w:val="16"/>
              </w:rPr>
              <w:t>PERMANENTE</w:t>
            </w:r>
          </w:p>
        </w:tc>
        <w:tc>
          <w:tcPr>
            <w:tcW w:w="80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B63D8E" w14:paraId="625F32CC" w14:textId="4F560A34">
            <w:pPr>
              <w:jc w:val="center"/>
              <w:rPr>
                <w:color w:val="000000"/>
                <w:sz w:val="16"/>
                <w:szCs w:val="16"/>
              </w:rPr>
            </w:pPr>
            <w:r w:rsidRPr="006E6062">
              <w:rPr>
                <w:color w:val="000000"/>
                <w:sz w:val="16"/>
                <w:szCs w:val="16"/>
              </w:rPr>
              <w:t>Cumplió</w:t>
            </w:r>
          </w:p>
        </w:tc>
        <w:tc>
          <w:tcPr>
            <w:tcW w:w="198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9F7C49" w14:paraId="792CB2A5" w14:textId="0E197074">
            <w:pPr>
              <w:jc w:val="both"/>
              <w:rPr>
                <w:color w:val="000000"/>
                <w:sz w:val="16"/>
                <w:szCs w:val="16"/>
                <w:highlight w:val="green"/>
              </w:rPr>
            </w:pPr>
            <w:r w:rsidRPr="006E6062">
              <w:rPr>
                <w:color w:val="000000"/>
                <w:sz w:val="16"/>
                <w:szCs w:val="16"/>
              </w:rPr>
              <w:t xml:space="preserve">En el presente informe se </w:t>
            </w:r>
            <w:r w:rsidRPr="006E6062" w:rsidR="009221EC">
              <w:rPr>
                <w:color w:val="000000"/>
                <w:sz w:val="16"/>
                <w:szCs w:val="16"/>
              </w:rPr>
              <w:t>relacionan las acometidas eléctricas realizadas</w:t>
            </w:r>
          </w:p>
        </w:tc>
        <w:tc>
          <w:tcPr>
            <w:tcW w:w="2315"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703ADB" w:rsidP="00703ADB" w:rsidRDefault="00095F53" w14:paraId="1BFFE352" w14:textId="6D274013">
            <w:pPr>
              <w:jc w:val="both"/>
              <w:rPr>
                <w:color w:val="000000" w:themeColor="text1"/>
                <w:sz w:val="16"/>
                <w:szCs w:val="16"/>
              </w:rPr>
            </w:pPr>
            <w:r w:rsidRPr="006E6062">
              <w:rPr>
                <w:color w:val="000000" w:themeColor="text1"/>
                <w:sz w:val="16"/>
                <w:szCs w:val="16"/>
              </w:rPr>
              <w:t>01NOV - 30NOV</w:t>
            </w:r>
            <w:r w:rsidRPr="006E6062" w:rsidR="00BD597B">
              <w:rPr>
                <w:color w:val="000000" w:themeColor="text1"/>
                <w:sz w:val="16"/>
                <w:szCs w:val="16"/>
              </w:rPr>
              <w:t xml:space="preserve"> </w:t>
            </w:r>
            <w:r w:rsidRPr="006E6062" w:rsidR="00703ADB">
              <w:rPr>
                <w:color w:val="000000" w:themeColor="text1"/>
                <w:sz w:val="16"/>
                <w:szCs w:val="16"/>
              </w:rPr>
              <w:t xml:space="preserve">/ </w:t>
            </w:r>
            <w:r w:rsidRPr="006E6062" w:rsidR="00033112">
              <w:rPr>
                <w:color w:val="000000" w:themeColor="text1"/>
                <w:sz w:val="16"/>
                <w:szCs w:val="16"/>
              </w:rPr>
              <w:t xml:space="preserve">02 </w:t>
            </w:r>
            <w:r w:rsidRPr="006E6062" w:rsidR="00703ADB">
              <w:rPr>
                <w:color w:val="000000" w:themeColor="text1"/>
                <w:sz w:val="16"/>
                <w:szCs w:val="16"/>
              </w:rPr>
              <w:t xml:space="preserve">OBLIGACIONES ESPECIFICAS / </w:t>
            </w:r>
            <w:r w:rsidRPr="006E6062" w:rsidR="0032184D">
              <w:rPr>
                <w:color w:val="000000" w:themeColor="text1"/>
                <w:sz w:val="16"/>
                <w:szCs w:val="16"/>
              </w:rPr>
              <w:t>OBLIGACIÓN</w:t>
            </w:r>
            <w:r w:rsidRPr="006E6062" w:rsidR="00703ADB">
              <w:rPr>
                <w:color w:val="000000" w:themeColor="text1"/>
                <w:sz w:val="16"/>
                <w:szCs w:val="16"/>
              </w:rPr>
              <w:t xml:space="preserve"> 1,9,10,14,15,21,25,28,31,37,39,41 </w:t>
            </w:r>
          </w:p>
          <w:p w:rsidRPr="006E6062" w:rsidR="00703ADB" w:rsidP="00703ADB" w:rsidRDefault="00703ADB" w14:paraId="42C08FD7" w14:textId="52D982E7">
            <w:pPr>
              <w:jc w:val="both"/>
              <w:rPr>
                <w:color w:val="000000" w:themeColor="text1"/>
                <w:sz w:val="16"/>
                <w:szCs w:val="16"/>
              </w:rPr>
            </w:pPr>
            <w:r w:rsidRPr="006E6062">
              <w:rPr>
                <w:color w:val="000000" w:themeColor="text1"/>
                <w:sz w:val="16"/>
                <w:szCs w:val="16"/>
              </w:rPr>
              <w:t xml:space="preserve">INFORME MENSUAL </w:t>
            </w:r>
            <w:r w:rsidRPr="006E6062" w:rsidR="00315B13">
              <w:rPr>
                <w:color w:val="000000" w:themeColor="text1"/>
                <w:sz w:val="16"/>
                <w:szCs w:val="16"/>
              </w:rPr>
              <w:t>NOVIEMBRE</w:t>
            </w:r>
            <w:r w:rsidRPr="006E6062" w:rsidR="00EB6A0D">
              <w:rPr>
                <w:color w:val="000000" w:themeColor="text1"/>
                <w:sz w:val="16"/>
                <w:szCs w:val="16"/>
              </w:rPr>
              <w:t xml:space="preserve"> 2025</w:t>
            </w:r>
            <w:r w:rsidRPr="006E6062">
              <w:rPr>
                <w:color w:val="000000" w:themeColor="text1"/>
                <w:sz w:val="16"/>
                <w:szCs w:val="16"/>
              </w:rPr>
              <w:t>.PDF</w:t>
            </w:r>
          </w:p>
          <w:p w:rsidRPr="006E6062" w:rsidR="00003559" w:rsidP="00245C46" w:rsidRDefault="00B63D8E" w14:paraId="42CE4B6B" w14:textId="04B0F619">
            <w:pPr>
              <w:jc w:val="both"/>
              <w:rPr>
                <w:color w:val="000000"/>
                <w:sz w:val="16"/>
                <w:szCs w:val="16"/>
                <w:highlight w:val="green"/>
              </w:rPr>
            </w:pPr>
            <w:r w:rsidRPr="006E6062">
              <w:rPr>
                <w:color w:val="000000"/>
                <w:sz w:val="16"/>
                <w:szCs w:val="16"/>
              </w:rPr>
              <w:t>CAPITULO 6 INFORME DE VISITAS EJECUTADAS</w:t>
            </w:r>
          </w:p>
        </w:tc>
      </w:tr>
      <w:tr w:rsidRPr="006E6062" w:rsidR="00003559" w:rsidTr="4A47A788" w14:paraId="4C2722A6" w14:textId="77777777">
        <w:trPr>
          <w:trHeight w:val="20"/>
        </w:trPr>
        <w:tc>
          <w:tcPr>
            <w:tcW w:w="413" w:type="dxa"/>
            <w:tcBorders>
              <w:top w:val="single" w:color="44B3E1" w:sz="4" w:space="0"/>
              <w:left w:val="single" w:color="44B3E1" w:sz="4" w:space="0"/>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73A9DEE0" w14:textId="77777777">
            <w:pPr>
              <w:jc w:val="center"/>
              <w:rPr>
                <w:b/>
                <w:bCs/>
                <w:color w:val="000000"/>
                <w:sz w:val="16"/>
                <w:szCs w:val="16"/>
              </w:rPr>
            </w:pPr>
            <w:r w:rsidRPr="006E6062">
              <w:rPr>
                <w:b/>
                <w:bCs/>
                <w:color w:val="000000"/>
                <w:sz w:val="16"/>
                <w:szCs w:val="16"/>
              </w:rPr>
              <w:t>40</w:t>
            </w:r>
          </w:p>
        </w:tc>
        <w:tc>
          <w:tcPr>
            <w:tcW w:w="2309" w:type="dxa"/>
            <w:tcBorders>
              <w:top w:val="single" w:color="44B3E1" w:sz="4" w:space="0"/>
              <w:left w:val="nil"/>
              <w:bottom w:val="single" w:color="44B3E1" w:sz="4"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003559" w14:paraId="56D81F4D" w14:textId="25983197">
            <w:pPr>
              <w:jc w:val="both"/>
              <w:rPr>
                <w:color w:val="000000"/>
                <w:sz w:val="16"/>
                <w:szCs w:val="16"/>
              </w:rPr>
            </w:pPr>
            <w:r w:rsidRPr="006E6062">
              <w:rPr>
                <w:color w:val="000000"/>
                <w:sz w:val="16"/>
                <w:szCs w:val="16"/>
              </w:rPr>
              <w:t xml:space="preserve">En aquellos casos en que el contratista deba subcontratar algunas de las actividades derivadas del contrato principal, no podrá ni este ni el subcontratista, contratar o vincular a las personas naturales o jurídicas que hayan participado en la elaboración de los </w:t>
            </w:r>
            <w:r w:rsidRPr="006E6062">
              <w:rPr>
                <w:color w:val="000000"/>
                <w:sz w:val="16"/>
                <w:szCs w:val="16"/>
              </w:rPr>
              <w:br/>
            </w:r>
            <w:r w:rsidRPr="006E6062">
              <w:rPr>
                <w:color w:val="000000"/>
                <w:sz w:val="16"/>
                <w:szCs w:val="16"/>
              </w:rPr>
              <w:t>estudios, diseños y proyectos que tengan relación directa con el objeto del contrato principal.</w:t>
            </w:r>
          </w:p>
        </w:tc>
        <w:tc>
          <w:tcPr>
            <w:tcW w:w="990"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3C35A46A" w14:textId="77777777">
            <w:pPr>
              <w:jc w:val="center"/>
              <w:rPr>
                <w:color w:val="000000"/>
                <w:sz w:val="16"/>
                <w:szCs w:val="16"/>
              </w:rPr>
            </w:pPr>
            <w:r w:rsidRPr="006E6062">
              <w:rPr>
                <w:color w:val="000000"/>
                <w:sz w:val="16"/>
                <w:szCs w:val="16"/>
              </w:rPr>
              <w:t>PERMANENTE</w:t>
            </w:r>
          </w:p>
        </w:tc>
        <w:tc>
          <w:tcPr>
            <w:tcW w:w="80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FB1B08" w14:paraId="70F14F5F" w14:textId="2F1F6481">
            <w:pPr>
              <w:jc w:val="center"/>
              <w:rPr>
                <w:color w:val="000000"/>
                <w:sz w:val="16"/>
                <w:szCs w:val="16"/>
              </w:rPr>
            </w:pPr>
            <w:r w:rsidRPr="006E6062">
              <w:rPr>
                <w:color w:val="000000"/>
                <w:sz w:val="16"/>
                <w:szCs w:val="16"/>
              </w:rPr>
              <w:t>Cumplió</w:t>
            </w:r>
          </w:p>
        </w:tc>
        <w:tc>
          <w:tcPr>
            <w:tcW w:w="198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C6530C" w14:paraId="747ED9AF" w14:textId="6FE9AF13">
            <w:pPr>
              <w:jc w:val="both"/>
              <w:rPr>
                <w:color w:val="000000"/>
                <w:sz w:val="16"/>
                <w:szCs w:val="16"/>
              </w:rPr>
            </w:pPr>
            <w:r w:rsidRPr="006E6062">
              <w:rPr>
                <w:color w:val="000000"/>
                <w:sz w:val="16"/>
                <w:szCs w:val="16"/>
              </w:rPr>
              <w:t xml:space="preserve">Oficio </w:t>
            </w:r>
            <w:r w:rsidRPr="006E6062" w:rsidR="0069734E">
              <w:rPr>
                <w:color w:val="000000"/>
                <w:sz w:val="16"/>
                <w:szCs w:val="16"/>
              </w:rPr>
              <w:t>aclaratori</w:t>
            </w:r>
            <w:r w:rsidRPr="006E6062">
              <w:rPr>
                <w:color w:val="000000"/>
                <w:sz w:val="16"/>
                <w:szCs w:val="16"/>
              </w:rPr>
              <w:t>o</w:t>
            </w:r>
          </w:p>
        </w:tc>
        <w:tc>
          <w:tcPr>
            <w:tcW w:w="2315"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E32BB9" w:rsidP="00E32BB9" w:rsidRDefault="00095F53" w14:paraId="7078E4BE" w14:textId="37F1B45E">
            <w:pPr>
              <w:jc w:val="both"/>
              <w:rPr>
                <w:color w:val="000000" w:themeColor="text1"/>
                <w:sz w:val="16"/>
                <w:szCs w:val="16"/>
              </w:rPr>
            </w:pPr>
            <w:r w:rsidRPr="006E6062">
              <w:rPr>
                <w:color w:val="000000" w:themeColor="text1"/>
                <w:sz w:val="16"/>
                <w:szCs w:val="16"/>
              </w:rPr>
              <w:t>01NOV - 30NOV</w:t>
            </w:r>
            <w:r w:rsidRPr="006E6062" w:rsidR="00BD597B">
              <w:rPr>
                <w:color w:val="000000" w:themeColor="text1"/>
                <w:sz w:val="16"/>
                <w:szCs w:val="16"/>
              </w:rPr>
              <w:t xml:space="preserve"> </w:t>
            </w:r>
            <w:r w:rsidRPr="006E6062" w:rsidR="00E32BB9">
              <w:rPr>
                <w:color w:val="000000" w:themeColor="text1"/>
                <w:sz w:val="16"/>
                <w:szCs w:val="16"/>
              </w:rPr>
              <w:t>/</w:t>
            </w:r>
            <w:r w:rsidRPr="006E6062" w:rsidR="00DB0F2E">
              <w:rPr>
                <w:color w:val="000000" w:themeColor="text1"/>
                <w:sz w:val="16"/>
                <w:szCs w:val="16"/>
              </w:rPr>
              <w:t xml:space="preserve"> </w:t>
            </w:r>
            <w:r w:rsidRPr="006E6062" w:rsidR="00033112">
              <w:rPr>
                <w:color w:val="000000" w:themeColor="text1"/>
                <w:sz w:val="16"/>
                <w:szCs w:val="16"/>
              </w:rPr>
              <w:t xml:space="preserve">02 </w:t>
            </w:r>
            <w:r w:rsidRPr="006E6062" w:rsidR="00E32BB9">
              <w:rPr>
                <w:color w:val="000000" w:themeColor="text1"/>
                <w:sz w:val="16"/>
                <w:szCs w:val="16"/>
              </w:rPr>
              <w:t>OBLIGACIONES ESPECIFICAS/ OBLIGACIÓN 40</w:t>
            </w:r>
          </w:p>
          <w:p w:rsidRPr="006E6062" w:rsidR="00003559" w:rsidP="00245C46" w:rsidRDefault="00003559" w14:paraId="4171F740" w14:textId="569D6D59">
            <w:pPr>
              <w:jc w:val="both"/>
              <w:rPr>
                <w:color w:val="000000"/>
                <w:sz w:val="16"/>
                <w:szCs w:val="16"/>
              </w:rPr>
            </w:pPr>
          </w:p>
        </w:tc>
      </w:tr>
      <w:tr w:rsidRPr="006E6062" w:rsidR="00003559" w:rsidTr="4A47A788" w14:paraId="788ADEFB" w14:textId="77777777">
        <w:trPr>
          <w:trHeight w:val="20"/>
        </w:trPr>
        <w:tc>
          <w:tcPr>
            <w:tcW w:w="413" w:type="dxa"/>
            <w:tcBorders>
              <w:top w:val="single" w:color="44B3E1" w:sz="4" w:space="0"/>
              <w:left w:val="single" w:color="44B3E1" w:sz="4" w:space="0"/>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14691053" w14:textId="77777777">
            <w:pPr>
              <w:jc w:val="center"/>
              <w:rPr>
                <w:b/>
                <w:bCs/>
                <w:color w:val="000000"/>
                <w:sz w:val="16"/>
                <w:szCs w:val="16"/>
              </w:rPr>
            </w:pPr>
            <w:r w:rsidRPr="006E6062">
              <w:rPr>
                <w:b/>
                <w:bCs/>
                <w:color w:val="000000"/>
                <w:sz w:val="16"/>
                <w:szCs w:val="16"/>
              </w:rPr>
              <w:t>41</w:t>
            </w:r>
          </w:p>
        </w:tc>
        <w:tc>
          <w:tcPr>
            <w:tcW w:w="2309" w:type="dxa"/>
            <w:tcBorders>
              <w:top w:val="single" w:color="44B3E1" w:sz="4" w:space="0"/>
              <w:left w:val="nil"/>
              <w:bottom w:val="single" w:color="44B3E1" w:sz="4"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003559" w14:paraId="1DA407B6" w14:textId="77777777">
            <w:pPr>
              <w:jc w:val="both"/>
              <w:rPr>
                <w:color w:val="000000"/>
                <w:sz w:val="16"/>
                <w:szCs w:val="16"/>
              </w:rPr>
            </w:pPr>
            <w:r w:rsidRPr="006E6062">
              <w:rPr>
                <w:color w:val="000000"/>
                <w:sz w:val="16"/>
                <w:szCs w:val="16"/>
              </w:rPr>
              <w:t xml:space="preserve">Las demás obligaciones que se deriven de la naturaleza del contrato, el pliego de condiciones, técnico y demás documentos que se desarrollen en la ejecución del contrato. </w:t>
            </w:r>
          </w:p>
        </w:tc>
        <w:tc>
          <w:tcPr>
            <w:tcW w:w="990"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003559" w14:paraId="38C89680" w14:textId="77777777">
            <w:pPr>
              <w:jc w:val="center"/>
              <w:rPr>
                <w:color w:val="000000"/>
                <w:sz w:val="16"/>
                <w:szCs w:val="16"/>
              </w:rPr>
            </w:pPr>
            <w:r w:rsidRPr="006E6062">
              <w:rPr>
                <w:color w:val="000000"/>
                <w:sz w:val="16"/>
                <w:szCs w:val="16"/>
              </w:rPr>
              <w:t>PERMANENTE</w:t>
            </w:r>
          </w:p>
        </w:tc>
        <w:tc>
          <w:tcPr>
            <w:tcW w:w="80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003559" w:rsidRDefault="009221EC" w14:paraId="02428DFC" w14:textId="531F1BF9">
            <w:pPr>
              <w:jc w:val="center"/>
              <w:rPr>
                <w:color w:val="000000"/>
                <w:sz w:val="16"/>
                <w:szCs w:val="16"/>
              </w:rPr>
            </w:pPr>
            <w:r w:rsidRPr="006E6062">
              <w:rPr>
                <w:color w:val="000000"/>
                <w:sz w:val="16"/>
                <w:szCs w:val="16"/>
              </w:rPr>
              <w:t>Cumplió</w:t>
            </w:r>
          </w:p>
        </w:tc>
        <w:tc>
          <w:tcPr>
            <w:tcW w:w="1988"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003559" w:rsidP="00245C46" w:rsidRDefault="009221EC" w14:paraId="4E4DBC16" w14:textId="730026FE">
            <w:pPr>
              <w:jc w:val="both"/>
              <w:rPr>
                <w:color w:val="000000"/>
                <w:sz w:val="16"/>
                <w:szCs w:val="16"/>
              </w:rPr>
            </w:pPr>
            <w:r w:rsidRPr="006E6062">
              <w:rPr>
                <w:color w:val="000000"/>
                <w:sz w:val="16"/>
                <w:szCs w:val="16"/>
              </w:rPr>
              <w:t xml:space="preserve">En el presente informe se relaciona </w:t>
            </w:r>
          </w:p>
        </w:tc>
        <w:tc>
          <w:tcPr>
            <w:tcW w:w="2315" w:type="dxa"/>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703ADB" w:rsidP="00703ADB" w:rsidRDefault="00095F53" w14:paraId="6CBA4207" w14:textId="1C3FD82F">
            <w:pPr>
              <w:jc w:val="both"/>
              <w:rPr>
                <w:color w:val="000000" w:themeColor="text1"/>
                <w:sz w:val="16"/>
                <w:szCs w:val="16"/>
              </w:rPr>
            </w:pPr>
            <w:r w:rsidRPr="006E6062">
              <w:rPr>
                <w:color w:val="000000" w:themeColor="text1"/>
                <w:sz w:val="16"/>
                <w:szCs w:val="16"/>
              </w:rPr>
              <w:t>01NOV - 30NOV</w:t>
            </w:r>
            <w:r w:rsidRPr="006E6062" w:rsidR="00BD597B">
              <w:rPr>
                <w:color w:val="000000" w:themeColor="text1"/>
                <w:sz w:val="16"/>
                <w:szCs w:val="16"/>
              </w:rPr>
              <w:t xml:space="preserve"> </w:t>
            </w:r>
            <w:r w:rsidRPr="006E6062" w:rsidR="00703ADB">
              <w:rPr>
                <w:color w:val="000000" w:themeColor="text1"/>
                <w:sz w:val="16"/>
                <w:szCs w:val="16"/>
              </w:rPr>
              <w:t xml:space="preserve">/ OBLIGACIONES ESPECIFICAS / </w:t>
            </w:r>
            <w:r w:rsidRPr="006E6062" w:rsidR="0032184D">
              <w:rPr>
                <w:color w:val="000000" w:themeColor="text1"/>
                <w:sz w:val="16"/>
                <w:szCs w:val="16"/>
              </w:rPr>
              <w:t>OBLIGACIÓN</w:t>
            </w:r>
            <w:r w:rsidRPr="006E6062" w:rsidR="00703ADB">
              <w:rPr>
                <w:color w:val="000000" w:themeColor="text1"/>
                <w:sz w:val="16"/>
                <w:szCs w:val="16"/>
              </w:rPr>
              <w:t xml:space="preserve"> 1,9,10,14,15,21,25,28,31,37,39,41 </w:t>
            </w:r>
          </w:p>
          <w:p w:rsidRPr="006E6062" w:rsidR="00703ADB" w:rsidP="00703ADB" w:rsidRDefault="00703ADB" w14:paraId="4083EB9F" w14:textId="261579B0">
            <w:pPr>
              <w:jc w:val="both"/>
              <w:rPr>
                <w:color w:val="000000" w:themeColor="text1"/>
                <w:sz w:val="16"/>
                <w:szCs w:val="16"/>
              </w:rPr>
            </w:pPr>
            <w:r w:rsidRPr="006E6062">
              <w:rPr>
                <w:color w:val="000000" w:themeColor="text1"/>
                <w:sz w:val="16"/>
                <w:szCs w:val="16"/>
              </w:rPr>
              <w:t xml:space="preserve">INFORME MENSUAL </w:t>
            </w:r>
            <w:r w:rsidRPr="006E6062" w:rsidR="00315B13">
              <w:rPr>
                <w:color w:val="000000" w:themeColor="text1"/>
                <w:sz w:val="16"/>
                <w:szCs w:val="16"/>
              </w:rPr>
              <w:t>NOVIEMBRE</w:t>
            </w:r>
            <w:r w:rsidRPr="006E6062" w:rsidR="00EB6A0D">
              <w:rPr>
                <w:color w:val="000000" w:themeColor="text1"/>
                <w:sz w:val="16"/>
                <w:szCs w:val="16"/>
              </w:rPr>
              <w:t xml:space="preserve"> 2025</w:t>
            </w:r>
            <w:r w:rsidRPr="006E6062">
              <w:rPr>
                <w:color w:val="000000" w:themeColor="text1"/>
                <w:sz w:val="16"/>
                <w:szCs w:val="16"/>
              </w:rPr>
              <w:t>.PDF</w:t>
            </w:r>
          </w:p>
          <w:p w:rsidRPr="006E6062" w:rsidR="00003559" w:rsidP="00245C46" w:rsidRDefault="00003559" w14:paraId="17357309" w14:textId="705AF6C8">
            <w:pPr>
              <w:jc w:val="both"/>
              <w:rPr>
                <w:color w:val="000000" w:themeColor="text1"/>
                <w:sz w:val="16"/>
                <w:szCs w:val="16"/>
              </w:rPr>
            </w:pPr>
          </w:p>
        </w:tc>
      </w:tr>
    </w:tbl>
    <w:p w:rsidRPr="006E6062" w:rsidR="007D50F4" w:rsidP="004272A7" w:rsidRDefault="004272A7" w14:paraId="0F3C3320" w14:textId="59C7EA9B">
      <w:pPr>
        <w:pStyle w:val="Descripcin"/>
        <w:jc w:val="center"/>
        <w:rPr>
          <w:i w:val="0"/>
          <w:color w:val="44546A"/>
        </w:rPr>
      </w:pPr>
      <w:bookmarkStart w:name="_Toc215650541" w:id="64"/>
      <w:r w:rsidRPr="006E6062">
        <w:t xml:space="preserve">Tabla </w:t>
      </w:r>
      <w:r w:rsidRPr="006E6062">
        <w:fldChar w:fldCharType="begin"/>
      </w:r>
      <w:r w:rsidRPr="006E6062">
        <w:instrText>SEQ Tabla \* ARABIC</w:instrText>
      </w:r>
      <w:r w:rsidRPr="006E6062">
        <w:fldChar w:fldCharType="separate"/>
      </w:r>
      <w:r w:rsidR="00041DFA">
        <w:rPr>
          <w:noProof/>
        </w:rPr>
        <w:t>6</w:t>
      </w:r>
      <w:r w:rsidRPr="006E6062">
        <w:fldChar w:fldCharType="end"/>
      </w:r>
      <w:r w:rsidRPr="006E6062">
        <w:t xml:space="preserve">. </w:t>
      </w:r>
      <w:r w:rsidRPr="006E6062">
        <w:rPr>
          <w:color w:val="44546A"/>
        </w:rPr>
        <w:t>OBLIGACIONES ESPECÍFICAS DEL CONTRATISTA.</w:t>
      </w:r>
      <w:bookmarkEnd w:id="64"/>
    </w:p>
    <w:p w:rsidRPr="006E6062" w:rsidR="007D50F4" w:rsidP="00154641" w:rsidRDefault="7BF2C916" w14:paraId="3506C0B2" w14:textId="7292BEFC">
      <w:pPr>
        <w:pStyle w:val="Ttulo3"/>
        <w:numPr>
          <w:ilvl w:val="2"/>
          <w:numId w:val="5"/>
        </w:numPr>
      </w:pPr>
      <w:bookmarkStart w:name="_Toc194682922" w:id="65"/>
      <w:bookmarkStart w:name="_Toc1754023407" w:id="66"/>
      <w:bookmarkStart w:name="_Toc2065963049" w:id="67"/>
      <w:bookmarkStart w:name="_Toc224005042" w:id="68"/>
      <w:bookmarkStart w:name="_Toc90785795" w:id="69"/>
      <w:bookmarkStart w:name="_Toc216169823" w:id="70"/>
      <w:r w:rsidRPr="006E6062">
        <w:t>OBLIGACIONES ESPECÍFICAS EN MATERIA AMBIENTAL</w:t>
      </w:r>
      <w:bookmarkEnd w:id="65"/>
      <w:bookmarkEnd w:id="70"/>
      <w:r w:rsidRPr="006E6062">
        <w:tab/>
      </w:r>
      <w:bookmarkEnd w:id="66"/>
      <w:bookmarkEnd w:id="67"/>
      <w:bookmarkEnd w:id="68"/>
      <w:bookmarkEnd w:id="69"/>
    </w:p>
    <w:p w:rsidRPr="006E6062" w:rsidR="007C64B1" w:rsidRDefault="00747199" w14:paraId="7C197B5C" w14:textId="44243FDD">
      <w:pPr>
        <w:pBdr>
          <w:top w:val="nil"/>
          <w:left w:val="nil"/>
          <w:bottom w:val="nil"/>
          <w:right w:val="nil"/>
          <w:between w:val="nil"/>
        </w:pBdr>
        <w:spacing w:before="242" w:after="0" w:line="249" w:lineRule="auto"/>
        <w:ind w:right="3"/>
        <w:jc w:val="both"/>
        <w:rPr>
          <w:rFonts w:eastAsia="Arial"/>
          <w:color w:val="000000"/>
        </w:rPr>
      </w:pPr>
      <w:r w:rsidRPr="006E6062">
        <w:rPr>
          <w:color w:val="000000" w:themeColor="text1"/>
        </w:rPr>
        <w:t xml:space="preserve">A continuación, se relacionan las obligaciones específicas en materia ambiental y como se dio su respectivo cumplimento durante el contrato </w:t>
      </w:r>
      <w:r w:rsidRPr="006E6062" w:rsidR="00846D5B">
        <w:rPr>
          <w:color w:val="000000" w:themeColor="text1"/>
        </w:rPr>
        <w:t>SCJ-1809 de 2024</w:t>
      </w:r>
      <w:r w:rsidRPr="006E6062">
        <w:rPr>
          <w:color w:val="000000" w:themeColor="text1"/>
        </w:rPr>
        <w:t xml:space="preserve"> con el anexo que soporta la observación</w:t>
      </w:r>
      <w:r w:rsidRPr="006E6062" w:rsidR="007C64B1">
        <w:rPr>
          <w:color w:val="000000" w:themeColor="text1"/>
        </w:rPr>
        <w:t xml:space="preserve"> </w:t>
      </w:r>
      <w:r w:rsidRPr="006E6062">
        <w:rPr>
          <w:color w:val="000000" w:themeColor="text1"/>
        </w:rPr>
        <w:t>descrita</w:t>
      </w:r>
      <w:r w:rsidRPr="006E6062">
        <w:rPr>
          <w:rFonts w:eastAsia="Arial"/>
          <w:color w:val="000000" w:themeColor="text1"/>
        </w:rPr>
        <w:t>.</w:t>
      </w:r>
      <w:r w:rsidRPr="006E6062" w:rsidR="007C64B1">
        <w:br/>
      </w:r>
    </w:p>
    <w:tbl>
      <w:tblPr>
        <w:tblW w:w="5000" w:type="pct"/>
        <w:tblCellMar>
          <w:left w:w="0" w:type="dxa"/>
          <w:right w:w="0" w:type="dxa"/>
        </w:tblCellMar>
        <w:tblLook w:val="04A0" w:firstRow="1" w:lastRow="0" w:firstColumn="1" w:lastColumn="0" w:noHBand="0" w:noVBand="1"/>
      </w:tblPr>
      <w:tblGrid>
        <w:gridCol w:w="556"/>
        <w:gridCol w:w="2696"/>
        <w:gridCol w:w="1005"/>
        <w:gridCol w:w="900"/>
        <w:gridCol w:w="1925"/>
        <w:gridCol w:w="1746"/>
      </w:tblGrid>
      <w:tr w:rsidRPr="006E6062" w:rsidR="00F42E59" w:rsidTr="5C88E043" w14:paraId="5DEF7A0A" w14:textId="77777777">
        <w:trPr>
          <w:trHeight w:val="20"/>
          <w:tblHeader/>
        </w:trPr>
        <w:tc>
          <w:tcPr>
            <w:tcW w:w="315" w:type="pct"/>
            <w:tcBorders>
              <w:top w:val="nil"/>
              <w:left w:val="single" w:color="4471C4" w:sz="8" w:space="0"/>
              <w:bottom w:val="nil"/>
              <w:right w:val="nil"/>
            </w:tcBorders>
            <w:shd w:val="clear" w:color="auto" w:fill="4471C4"/>
            <w:tcMar>
              <w:top w:w="15" w:type="dxa"/>
              <w:left w:w="15" w:type="dxa"/>
              <w:bottom w:w="0" w:type="dxa"/>
              <w:right w:w="15" w:type="dxa"/>
            </w:tcMar>
            <w:vAlign w:val="center"/>
            <w:hideMark/>
          </w:tcPr>
          <w:p w:rsidRPr="006E6062" w:rsidR="00F42E59" w:rsidP="001E3D2F" w:rsidRDefault="00F42E59" w14:paraId="0B8EF305" w14:textId="77777777">
            <w:pPr>
              <w:jc w:val="center"/>
              <w:rPr>
                <w:b/>
                <w:bCs/>
                <w:color w:val="FFFFFF"/>
                <w:sz w:val="16"/>
                <w:szCs w:val="16"/>
              </w:rPr>
            </w:pPr>
            <w:bookmarkStart w:name="_heading=h.rjefff" w:colFirst="0" w:colLast="0" w:id="71"/>
            <w:bookmarkEnd w:id="71"/>
            <w:r w:rsidRPr="006E6062">
              <w:rPr>
                <w:b/>
                <w:bCs/>
                <w:color w:val="FFFFFF"/>
                <w:sz w:val="16"/>
                <w:szCs w:val="16"/>
              </w:rPr>
              <w:t>ÍTEM</w:t>
            </w:r>
          </w:p>
        </w:tc>
        <w:tc>
          <w:tcPr>
            <w:tcW w:w="1527" w:type="pct"/>
            <w:tcBorders>
              <w:top w:val="nil"/>
              <w:left w:val="nil"/>
              <w:bottom w:val="nil"/>
              <w:right w:val="nil"/>
            </w:tcBorders>
            <w:shd w:val="clear" w:color="auto" w:fill="4471C4"/>
            <w:tcMar>
              <w:top w:w="15" w:type="dxa"/>
              <w:left w:w="15" w:type="dxa"/>
              <w:bottom w:w="0" w:type="dxa"/>
              <w:right w:w="15" w:type="dxa"/>
            </w:tcMar>
            <w:vAlign w:val="center"/>
            <w:hideMark/>
          </w:tcPr>
          <w:p w:rsidRPr="006E6062" w:rsidR="00F42E59" w:rsidP="001E3D2F" w:rsidRDefault="00F42E59" w14:paraId="060DCAA1" w14:textId="77777777">
            <w:pPr>
              <w:jc w:val="center"/>
              <w:rPr>
                <w:b/>
                <w:bCs/>
                <w:color w:val="FFFFFF"/>
                <w:sz w:val="16"/>
                <w:szCs w:val="16"/>
              </w:rPr>
            </w:pPr>
            <w:r w:rsidRPr="006E6062">
              <w:rPr>
                <w:b/>
                <w:bCs/>
                <w:color w:val="FFFFFF"/>
                <w:sz w:val="16"/>
                <w:szCs w:val="16"/>
              </w:rPr>
              <w:t>OBLIGACIÓN</w:t>
            </w:r>
          </w:p>
        </w:tc>
        <w:tc>
          <w:tcPr>
            <w:tcW w:w="569" w:type="pct"/>
            <w:tcBorders>
              <w:top w:val="nil"/>
              <w:left w:val="nil"/>
              <w:bottom w:val="nil"/>
              <w:right w:val="nil"/>
            </w:tcBorders>
            <w:shd w:val="clear" w:color="auto" w:fill="4471C4"/>
            <w:tcMar>
              <w:top w:w="15" w:type="dxa"/>
              <w:left w:w="15" w:type="dxa"/>
              <w:bottom w:w="0" w:type="dxa"/>
              <w:right w:w="15" w:type="dxa"/>
            </w:tcMar>
            <w:vAlign w:val="center"/>
            <w:hideMark/>
          </w:tcPr>
          <w:p w:rsidRPr="006E6062" w:rsidR="00F42E59" w:rsidP="001E3D2F" w:rsidRDefault="00F42E59" w14:paraId="5A2344B9" w14:textId="77777777">
            <w:pPr>
              <w:jc w:val="center"/>
              <w:rPr>
                <w:b/>
                <w:bCs/>
                <w:color w:val="FFFFFF"/>
                <w:sz w:val="16"/>
                <w:szCs w:val="16"/>
              </w:rPr>
            </w:pPr>
            <w:r w:rsidRPr="006E6062">
              <w:rPr>
                <w:b/>
                <w:bCs/>
                <w:color w:val="FFFFFF"/>
                <w:sz w:val="16"/>
                <w:szCs w:val="16"/>
              </w:rPr>
              <w:t>PERIODICIDAD</w:t>
            </w:r>
          </w:p>
        </w:tc>
        <w:tc>
          <w:tcPr>
            <w:tcW w:w="510" w:type="pct"/>
            <w:tcBorders>
              <w:top w:val="nil"/>
              <w:left w:val="nil"/>
              <w:bottom w:val="nil"/>
              <w:right w:val="nil"/>
            </w:tcBorders>
            <w:shd w:val="clear" w:color="auto" w:fill="4471C4"/>
            <w:tcMar>
              <w:top w:w="15" w:type="dxa"/>
              <w:left w:w="15" w:type="dxa"/>
              <w:bottom w:w="0" w:type="dxa"/>
              <w:right w:w="15" w:type="dxa"/>
            </w:tcMar>
            <w:vAlign w:val="center"/>
            <w:hideMark/>
          </w:tcPr>
          <w:p w:rsidRPr="006E6062" w:rsidR="00F42E59" w:rsidP="001E3D2F" w:rsidRDefault="00F42E59" w14:paraId="16105CEE" w14:textId="77777777">
            <w:pPr>
              <w:jc w:val="center"/>
              <w:rPr>
                <w:b/>
                <w:bCs/>
                <w:color w:val="FFFFFF"/>
                <w:sz w:val="16"/>
                <w:szCs w:val="16"/>
              </w:rPr>
            </w:pPr>
            <w:r w:rsidRPr="006E6062">
              <w:rPr>
                <w:b/>
                <w:bCs/>
                <w:color w:val="FFFFFF"/>
                <w:sz w:val="16"/>
                <w:szCs w:val="16"/>
              </w:rPr>
              <w:t>CUMPLIÓ/ NO CUMPLIÓ</w:t>
            </w:r>
          </w:p>
        </w:tc>
        <w:tc>
          <w:tcPr>
            <w:tcW w:w="1090" w:type="pct"/>
            <w:tcBorders>
              <w:top w:val="nil"/>
              <w:left w:val="nil"/>
              <w:bottom w:val="nil"/>
              <w:right w:val="nil"/>
            </w:tcBorders>
            <w:shd w:val="clear" w:color="auto" w:fill="4471C4"/>
            <w:tcMar>
              <w:top w:w="15" w:type="dxa"/>
              <w:left w:w="15" w:type="dxa"/>
              <w:bottom w:w="0" w:type="dxa"/>
              <w:right w:w="15" w:type="dxa"/>
            </w:tcMar>
            <w:vAlign w:val="center"/>
            <w:hideMark/>
          </w:tcPr>
          <w:p w:rsidRPr="006E6062" w:rsidR="00F42E59" w:rsidP="001E3D2F" w:rsidRDefault="00F42E59" w14:paraId="0CC9C346" w14:textId="77777777">
            <w:pPr>
              <w:jc w:val="center"/>
              <w:rPr>
                <w:b/>
                <w:bCs/>
                <w:color w:val="FFFFFF"/>
                <w:sz w:val="16"/>
                <w:szCs w:val="16"/>
              </w:rPr>
            </w:pPr>
            <w:r w:rsidRPr="006E6062">
              <w:rPr>
                <w:b/>
                <w:bCs/>
                <w:color w:val="FFFFFF"/>
                <w:sz w:val="16"/>
                <w:szCs w:val="16"/>
              </w:rPr>
              <w:t>OBSERVACIONES</w:t>
            </w:r>
          </w:p>
        </w:tc>
        <w:tc>
          <w:tcPr>
            <w:tcW w:w="989" w:type="pct"/>
            <w:tcBorders>
              <w:top w:val="nil"/>
              <w:left w:val="nil"/>
              <w:bottom w:val="nil"/>
              <w:right w:val="nil"/>
            </w:tcBorders>
            <w:shd w:val="clear" w:color="auto" w:fill="4471C4"/>
            <w:tcMar>
              <w:top w:w="15" w:type="dxa"/>
              <w:left w:w="15" w:type="dxa"/>
              <w:bottom w:w="0" w:type="dxa"/>
              <w:right w:w="15" w:type="dxa"/>
            </w:tcMar>
            <w:vAlign w:val="center"/>
            <w:hideMark/>
          </w:tcPr>
          <w:p w:rsidRPr="006E6062" w:rsidR="00F42E59" w:rsidP="001E3D2F" w:rsidRDefault="00F42E59" w14:paraId="3354F95F" w14:textId="77777777">
            <w:pPr>
              <w:jc w:val="center"/>
              <w:rPr>
                <w:b/>
                <w:bCs/>
                <w:color w:val="FFFFFF"/>
                <w:sz w:val="16"/>
                <w:szCs w:val="16"/>
              </w:rPr>
            </w:pPr>
            <w:r w:rsidRPr="006E6062">
              <w:rPr>
                <w:b/>
                <w:bCs/>
                <w:color w:val="FFFFFF"/>
                <w:sz w:val="16"/>
                <w:szCs w:val="16"/>
              </w:rPr>
              <w:t>ANEXO</w:t>
            </w:r>
          </w:p>
        </w:tc>
      </w:tr>
      <w:tr w:rsidRPr="006E6062" w:rsidR="00F42E59" w:rsidTr="5C88E043" w14:paraId="567258B3" w14:textId="77777777">
        <w:trPr>
          <w:trHeight w:val="20"/>
        </w:trPr>
        <w:tc>
          <w:tcPr>
            <w:tcW w:w="315" w:type="pct"/>
            <w:tcBorders>
              <w:top w:val="nil"/>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F42E59" w:rsidRDefault="00F42E59" w14:paraId="4729CB3E" w14:textId="77777777">
            <w:pPr>
              <w:jc w:val="center"/>
              <w:rPr>
                <w:b/>
                <w:bCs/>
                <w:color w:val="000000"/>
                <w:sz w:val="16"/>
                <w:szCs w:val="16"/>
              </w:rPr>
            </w:pPr>
            <w:r w:rsidRPr="006E6062">
              <w:rPr>
                <w:b/>
                <w:bCs/>
                <w:color w:val="000000"/>
                <w:sz w:val="16"/>
                <w:szCs w:val="16"/>
              </w:rPr>
              <w:t>1</w:t>
            </w:r>
          </w:p>
        </w:tc>
        <w:tc>
          <w:tcPr>
            <w:tcW w:w="1527" w:type="pct"/>
            <w:tcBorders>
              <w:top w:val="nil"/>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F42E59" w:rsidP="001E3D2F" w:rsidRDefault="00F42E59" w14:paraId="2966DBCC" w14:textId="291EFB29">
            <w:pPr>
              <w:jc w:val="both"/>
              <w:rPr>
                <w:color w:val="000000"/>
                <w:sz w:val="16"/>
                <w:szCs w:val="16"/>
              </w:rPr>
            </w:pPr>
            <w:r w:rsidRPr="006E6062">
              <w:rPr>
                <w:color w:val="000000" w:themeColor="text1"/>
                <w:sz w:val="16"/>
                <w:szCs w:val="16"/>
              </w:rPr>
              <w:t xml:space="preserve">Garantizar la gestión integral de los residuos de construcción y demolición (RCD) que se generen durante la ejecución contractual, </w:t>
            </w:r>
            <w:r w:rsidRPr="006E6062">
              <w:br/>
            </w:r>
            <w:r w:rsidRPr="006E6062">
              <w:rPr>
                <w:color w:val="000000" w:themeColor="text1"/>
                <w:sz w:val="16"/>
                <w:szCs w:val="16"/>
              </w:rPr>
              <w:t xml:space="preserve">dando cumplimiento a las obligaciones que correspondan como gran o pequeño generador de RCD (según aplique), de acuerdo </w:t>
            </w:r>
            <w:r w:rsidRPr="006E6062">
              <w:br/>
            </w:r>
            <w:r w:rsidRPr="006E6062">
              <w:rPr>
                <w:color w:val="000000" w:themeColor="text1"/>
                <w:sz w:val="16"/>
                <w:szCs w:val="16"/>
              </w:rPr>
              <w:t xml:space="preserve">con lo establecido en Decreto Distrital 507 del 31 de </w:t>
            </w:r>
            <w:r w:rsidRPr="006E6062" w:rsidR="6256580C">
              <w:rPr>
                <w:color w:val="000000" w:themeColor="text1"/>
                <w:sz w:val="16"/>
                <w:szCs w:val="16"/>
              </w:rPr>
              <w:t>diciembre</w:t>
            </w:r>
            <w:r w:rsidRPr="006E6062">
              <w:rPr>
                <w:color w:val="000000" w:themeColor="text1"/>
                <w:sz w:val="16"/>
                <w:szCs w:val="16"/>
              </w:rPr>
              <w:t xml:space="preserve"> de 2023. En caso de identificarse necesario, la entidad será la encargada de realizar el registro y obtener el respectivo PIN como generador de RCD, para lo cual el contratista debe entregar a la interventoría, para revisión y aprobación, la información requerida por el aplicativo web de RCD de la Secretaría Distrital de Ambiente y el Programa de Manejo Ambiental de RCD, conforme a lo estipulado en el citado decreto.</w:t>
            </w:r>
          </w:p>
        </w:tc>
        <w:tc>
          <w:tcPr>
            <w:tcW w:w="569" w:type="pct"/>
            <w:tcBorders>
              <w:top w:val="nil"/>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F42E59" w:rsidRDefault="00F42E59" w14:paraId="6A0AE584" w14:textId="77777777">
            <w:pPr>
              <w:jc w:val="center"/>
              <w:rPr>
                <w:color w:val="000000"/>
                <w:sz w:val="16"/>
                <w:szCs w:val="16"/>
              </w:rPr>
            </w:pPr>
            <w:r w:rsidRPr="006E6062">
              <w:rPr>
                <w:color w:val="000000"/>
                <w:sz w:val="16"/>
                <w:szCs w:val="16"/>
              </w:rPr>
              <w:t>Permanente</w:t>
            </w:r>
          </w:p>
        </w:tc>
        <w:tc>
          <w:tcPr>
            <w:tcW w:w="510" w:type="pct"/>
            <w:tcBorders>
              <w:top w:val="nil"/>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F42E59" w:rsidRDefault="004B6B14" w14:paraId="3F13F2F0" w14:textId="4D42A447">
            <w:pPr>
              <w:jc w:val="center"/>
              <w:rPr>
                <w:color w:val="000000"/>
                <w:sz w:val="16"/>
                <w:szCs w:val="16"/>
              </w:rPr>
            </w:pPr>
            <w:r w:rsidRPr="006E6062">
              <w:rPr>
                <w:color w:val="000000"/>
                <w:sz w:val="16"/>
                <w:szCs w:val="16"/>
              </w:rPr>
              <w:t>Cumplió</w:t>
            </w:r>
          </w:p>
        </w:tc>
        <w:tc>
          <w:tcPr>
            <w:tcW w:w="1090" w:type="pct"/>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F42E59" w:rsidP="001E3D2F" w:rsidRDefault="02864FDF" w14:paraId="7B5BAFEF" w14:textId="4DC49702">
            <w:pPr>
              <w:jc w:val="both"/>
              <w:rPr>
                <w:color w:val="000000"/>
                <w:sz w:val="16"/>
                <w:szCs w:val="16"/>
              </w:rPr>
            </w:pPr>
            <w:r w:rsidRPr="006E6062">
              <w:rPr>
                <w:color w:val="000000" w:themeColor="text1"/>
                <w:sz w:val="16"/>
                <w:szCs w:val="16"/>
              </w:rPr>
              <w:t xml:space="preserve">Durante la ejecución del contrato y hasta el mes de </w:t>
            </w:r>
            <w:r w:rsidRPr="006E6062" w:rsidR="00315B13">
              <w:rPr>
                <w:color w:val="000000" w:themeColor="text1"/>
                <w:sz w:val="16"/>
                <w:szCs w:val="16"/>
              </w:rPr>
              <w:t>NOVIEMBRE</w:t>
            </w:r>
            <w:r w:rsidRPr="006E6062">
              <w:rPr>
                <w:color w:val="000000" w:themeColor="text1"/>
                <w:sz w:val="16"/>
                <w:szCs w:val="16"/>
              </w:rPr>
              <w:t xml:space="preserve">, no se han generado Residuos de </w:t>
            </w:r>
            <w:r w:rsidRPr="006E6062">
              <w:rPr>
                <w:color w:val="000000" w:themeColor="text1"/>
                <w:sz w:val="16"/>
                <w:szCs w:val="16"/>
              </w:rPr>
              <w:t>Construcción y Demolición (RCD), ni se tienen contempladas actividades u obras que los generen. Esta condición se encuentra soportada mediante la Certificación de cumplimiento de la obligación la que ratifica la No Aplicabilidad, firmada por la responsable del Sistema de Seguridad y Salud en el Trabajo y Ambiente (SSTA) con el respaldo del Apoderado General de ETB, conforme a lo establecido en el Decreto Distrital 507 de 2023.</w:t>
            </w:r>
            <w:r w:rsidRPr="006E6062" w:rsidR="28694121">
              <w:rPr>
                <w:color w:val="000000" w:themeColor="text1"/>
                <w:sz w:val="16"/>
                <w:szCs w:val="16"/>
              </w:rPr>
              <w:t xml:space="preserve"> </w:t>
            </w:r>
          </w:p>
        </w:tc>
        <w:tc>
          <w:tcPr>
            <w:tcW w:w="989" w:type="pct"/>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C74A9C" w:rsidP="001E3D2F" w:rsidRDefault="00BC7AD0" w14:paraId="50C7C0AD" w14:textId="6E26A069">
            <w:pPr>
              <w:jc w:val="both"/>
              <w:rPr>
                <w:color w:val="000000" w:themeColor="text1"/>
                <w:sz w:val="16"/>
                <w:szCs w:val="16"/>
              </w:rPr>
            </w:pPr>
            <w:r w:rsidRPr="006E6062">
              <w:rPr>
                <w:color w:val="000000" w:themeColor="text1"/>
                <w:sz w:val="16"/>
                <w:szCs w:val="16"/>
              </w:rPr>
              <w:t>01A</w:t>
            </w:r>
            <w:r w:rsidRPr="006E6062" w:rsidR="589CBE27">
              <w:rPr>
                <w:color w:val="000000" w:themeColor="text1"/>
                <w:sz w:val="16"/>
                <w:szCs w:val="16"/>
              </w:rPr>
              <w:t xml:space="preserve">GO – </w:t>
            </w:r>
            <w:r w:rsidRPr="006E6062">
              <w:rPr>
                <w:color w:val="000000" w:themeColor="text1"/>
                <w:sz w:val="16"/>
                <w:szCs w:val="16"/>
              </w:rPr>
              <w:t>3</w:t>
            </w:r>
            <w:r w:rsidRPr="006E6062" w:rsidR="589CBE27">
              <w:rPr>
                <w:color w:val="000000" w:themeColor="text1"/>
                <w:sz w:val="16"/>
                <w:szCs w:val="16"/>
              </w:rPr>
              <w:t>1AGO</w:t>
            </w:r>
            <w:r w:rsidRPr="006E6062" w:rsidR="2ABE5354">
              <w:rPr>
                <w:color w:val="000000" w:themeColor="text1"/>
                <w:sz w:val="16"/>
                <w:szCs w:val="16"/>
              </w:rPr>
              <w:t xml:space="preserve"> / 03 OBLIGACIONES ESPECIFICAS EN MATERIA AMBIENTAL / </w:t>
            </w:r>
            <w:r w:rsidRPr="006E6062" w:rsidR="2ABE5354">
              <w:rPr>
                <w:color w:val="000000" w:themeColor="text1"/>
                <w:sz w:val="16"/>
                <w:szCs w:val="16"/>
              </w:rPr>
              <w:t>OBLIGACIÓN 1-Garantizar la gestión integral de (RCD).</w:t>
            </w:r>
          </w:p>
          <w:p w:rsidRPr="006E6062" w:rsidR="00C74A9C" w:rsidP="001E3D2F" w:rsidRDefault="00C74A9C" w14:paraId="1A377F7F" w14:textId="77777777">
            <w:pPr>
              <w:jc w:val="both"/>
              <w:rPr>
                <w:color w:val="000000" w:themeColor="text1"/>
                <w:sz w:val="16"/>
                <w:szCs w:val="16"/>
              </w:rPr>
            </w:pPr>
          </w:p>
          <w:p w:rsidRPr="006E6062" w:rsidR="00C74A9C" w:rsidP="001E3D2F" w:rsidRDefault="00C74A9C" w14:paraId="5E22EC06" w14:textId="6A56209A">
            <w:pPr>
              <w:jc w:val="both"/>
              <w:rPr>
                <w:color w:val="000000" w:themeColor="text1"/>
                <w:sz w:val="16"/>
                <w:szCs w:val="16"/>
              </w:rPr>
            </w:pPr>
            <w:r w:rsidRPr="006E6062">
              <w:rPr>
                <w:color w:val="000000" w:themeColor="text1"/>
                <w:sz w:val="16"/>
                <w:szCs w:val="16"/>
              </w:rPr>
              <w:t>Cumplimiento obli 1.pdf</w:t>
            </w:r>
          </w:p>
          <w:p w:rsidRPr="006E6062" w:rsidR="00F42E59" w:rsidP="001E3D2F" w:rsidRDefault="00F42E59" w14:paraId="0779605C" w14:textId="24FEA7AE">
            <w:pPr>
              <w:jc w:val="both"/>
              <w:rPr>
                <w:color w:val="000000"/>
                <w:sz w:val="16"/>
                <w:szCs w:val="16"/>
                <w:highlight w:val="yellow"/>
              </w:rPr>
            </w:pPr>
          </w:p>
        </w:tc>
      </w:tr>
      <w:tr w:rsidRPr="006E6062" w:rsidR="00F42E59" w:rsidTr="5C88E043" w14:paraId="202FC9F3" w14:textId="77777777">
        <w:trPr>
          <w:trHeight w:val="20"/>
        </w:trPr>
        <w:tc>
          <w:tcPr>
            <w:tcW w:w="315" w:type="pct"/>
            <w:tcBorders>
              <w:top w:val="nil"/>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F42E59" w:rsidRDefault="00F42E59" w14:paraId="7BC1BC77" w14:textId="77777777">
            <w:pPr>
              <w:jc w:val="center"/>
              <w:rPr>
                <w:b/>
                <w:bCs/>
                <w:color w:val="000000"/>
                <w:sz w:val="16"/>
                <w:szCs w:val="16"/>
              </w:rPr>
            </w:pPr>
            <w:r w:rsidRPr="006E6062">
              <w:rPr>
                <w:b/>
                <w:bCs/>
                <w:color w:val="000000"/>
                <w:sz w:val="16"/>
                <w:szCs w:val="16"/>
              </w:rPr>
              <w:t>2</w:t>
            </w:r>
          </w:p>
        </w:tc>
        <w:tc>
          <w:tcPr>
            <w:tcW w:w="1527" w:type="pct"/>
            <w:tcBorders>
              <w:top w:val="nil"/>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F42E59" w:rsidP="001E3D2F" w:rsidRDefault="00F42E59" w14:paraId="52682195" w14:textId="316B2B10">
            <w:pPr>
              <w:jc w:val="both"/>
              <w:rPr>
                <w:color w:val="000000"/>
                <w:sz w:val="16"/>
                <w:szCs w:val="16"/>
              </w:rPr>
            </w:pPr>
            <w:r w:rsidRPr="006E6062">
              <w:rPr>
                <w:color w:val="000000"/>
                <w:sz w:val="16"/>
                <w:szCs w:val="16"/>
              </w:rPr>
              <w:t xml:space="preserve">Garantizar la gestión integral de los residuos de aparatos eléctricos y electrónicos (RAEE) que se generen a partir de las actividades </w:t>
            </w:r>
            <w:r w:rsidRPr="006E6062">
              <w:rPr>
                <w:color w:val="000000"/>
                <w:sz w:val="16"/>
                <w:szCs w:val="16"/>
              </w:rPr>
              <w:br/>
            </w:r>
            <w:r w:rsidRPr="006E6062">
              <w:rPr>
                <w:color w:val="000000"/>
                <w:sz w:val="16"/>
                <w:szCs w:val="16"/>
              </w:rPr>
              <w:t xml:space="preserve">de mantenimiento, </w:t>
            </w:r>
            <w:r w:rsidRPr="006E6062" w:rsidR="0098750E">
              <w:rPr>
                <w:color w:val="000000"/>
                <w:sz w:val="16"/>
                <w:szCs w:val="16"/>
              </w:rPr>
              <w:t>de acuerdo con</w:t>
            </w:r>
            <w:r w:rsidRPr="006E6062">
              <w:rPr>
                <w:color w:val="000000"/>
                <w:sz w:val="16"/>
                <w:szCs w:val="16"/>
              </w:rPr>
              <w:t xml:space="preserve"> lo estipulado en el Decreto Nacional 284 de 2018 y la Resolución 851 de 2022, o normas que lo </w:t>
            </w:r>
            <w:r w:rsidRPr="006E6062">
              <w:rPr>
                <w:color w:val="000000"/>
                <w:sz w:val="16"/>
                <w:szCs w:val="16"/>
              </w:rPr>
              <w:br/>
            </w:r>
            <w:r w:rsidRPr="006E6062">
              <w:rPr>
                <w:color w:val="000000"/>
                <w:sz w:val="16"/>
                <w:szCs w:val="16"/>
              </w:rPr>
              <w:t>complementen, modifiquen o sustituyan.</w:t>
            </w:r>
          </w:p>
        </w:tc>
        <w:tc>
          <w:tcPr>
            <w:tcW w:w="569" w:type="pct"/>
            <w:tcBorders>
              <w:top w:val="nil"/>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F42E59" w:rsidRDefault="00F42E59" w14:paraId="7FDD30CF" w14:textId="77777777">
            <w:pPr>
              <w:jc w:val="center"/>
              <w:rPr>
                <w:color w:val="000000"/>
                <w:sz w:val="16"/>
                <w:szCs w:val="16"/>
              </w:rPr>
            </w:pPr>
            <w:r w:rsidRPr="006E6062">
              <w:rPr>
                <w:color w:val="000000"/>
                <w:sz w:val="16"/>
                <w:szCs w:val="16"/>
              </w:rPr>
              <w:t>Permanente</w:t>
            </w:r>
          </w:p>
        </w:tc>
        <w:tc>
          <w:tcPr>
            <w:tcW w:w="510" w:type="pct"/>
            <w:tcBorders>
              <w:top w:val="nil"/>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F42E59" w:rsidRDefault="004B6B14" w14:paraId="63A673AD" w14:textId="2A7C64AD">
            <w:pPr>
              <w:jc w:val="center"/>
              <w:rPr>
                <w:color w:val="000000"/>
                <w:sz w:val="16"/>
                <w:szCs w:val="16"/>
              </w:rPr>
            </w:pPr>
            <w:r w:rsidRPr="006E6062">
              <w:rPr>
                <w:color w:val="000000"/>
                <w:sz w:val="16"/>
                <w:szCs w:val="16"/>
              </w:rPr>
              <w:t>Cumplió</w:t>
            </w:r>
          </w:p>
        </w:tc>
        <w:tc>
          <w:tcPr>
            <w:tcW w:w="1090" w:type="pct"/>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F42E59" w:rsidP="001E3D2F" w:rsidRDefault="11BA6A20" w14:paraId="03B0A511" w14:textId="3C9CBDC8">
            <w:pPr>
              <w:jc w:val="both"/>
              <w:rPr>
                <w:color w:val="000000"/>
                <w:sz w:val="16"/>
                <w:szCs w:val="16"/>
              </w:rPr>
            </w:pPr>
            <w:r w:rsidRPr="006E6062">
              <w:rPr>
                <w:color w:val="000000" w:themeColor="text1"/>
                <w:sz w:val="16"/>
                <w:szCs w:val="16"/>
              </w:rPr>
              <w:t xml:space="preserve">Durante la ejecución del contrato y hasta el mes de </w:t>
            </w:r>
            <w:r w:rsidRPr="006E6062" w:rsidR="00315B13">
              <w:rPr>
                <w:color w:val="000000" w:themeColor="text1"/>
                <w:sz w:val="16"/>
                <w:szCs w:val="16"/>
              </w:rPr>
              <w:t>NOVIEMBRE</w:t>
            </w:r>
            <w:r w:rsidRPr="006E6062">
              <w:rPr>
                <w:color w:val="000000" w:themeColor="text1"/>
                <w:sz w:val="16"/>
                <w:szCs w:val="16"/>
              </w:rPr>
              <w:t>, no se han generado Residuos de Aparatos Eléctricos y Electrónicos (RAEE) derivados de actividades de mantenimiento. Esta condición se encuentra debidamente soportada mediante Certificación de No Aplicabilidad, firmada por la responsable del Sistema de Seguridad y Salud en el Trabajo y Ambiente (SSTA), en cumplimiento de lo establecido en el Decreto Nacional 284 de 2018 y la Resolución 851 de 2022.</w:t>
            </w:r>
            <w:r w:rsidRPr="006E6062" w:rsidR="5E175E6C">
              <w:rPr>
                <w:color w:val="000000" w:themeColor="text1"/>
                <w:sz w:val="16"/>
                <w:szCs w:val="16"/>
              </w:rPr>
              <w:t xml:space="preserve"> </w:t>
            </w:r>
          </w:p>
        </w:tc>
        <w:tc>
          <w:tcPr>
            <w:tcW w:w="989" w:type="pct"/>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C74A9C" w:rsidP="001E3D2F" w:rsidRDefault="00BC7AD0" w14:paraId="6F7E6EBE" w14:textId="7056E447">
            <w:pPr>
              <w:jc w:val="both"/>
              <w:rPr>
                <w:color w:val="000000" w:themeColor="text1"/>
                <w:sz w:val="16"/>
                <w:szCs w:val="16"/>
              </w:rPr>
            </w:pPr>
            <w:r w:rsidRPr="006E6062">
              <w:rPr>
                <w:color w:val="000000" w:themeColor="text1"/>
                <w:sz w:val="16"/>
                <w:szCs w:val="16"/>
              </w:rPr>
              <w:t>01A</w:t>
            </w:r>
            <w:r w:rsidRPr="006E6062" w:rsidR="2319FFEE">
              <w:rPr>
                <w:color w:val="000000" w:themeColor="text1"/>
                <w:sz w:val="16"/>
                <w:szCs w:val="16"/>
              </w:rPr>
              <w:t>GO</w:t>
            </w:r>
            <w:r w:rsidRPr="006E6062" w:rsidR="535FEFD2">
              <w:rPr>
                <w:color w:val="000000" w:themeColor="text1"/>
                <w:sz w:val="16"/>
                <w:szCs w:val="16"/>
              </w:rPr>
              <w:t xml:space="preserve"> – </w:t>
            </w:r>
            <w:r w:rsidRPr="006E6062">
              <w:rPr>
                <w:color w:val="000000" w:themeColor="text1"/>
                <w:sz w:val="16"/>
                <w:szCs w:val="16"/>
              </w:rPr>
              <w:t>3</w:t>
            </w:r>
            <w:r w:rsidRPr="006E6062" w:rsidR="6783566C">
              <w:rPr>
                <w:color w:val="000000" w:themeColor="text1"/>
                <w:sz w:val="16"/>
                <w:szCs w:val="16"/>
              </w:rPr>
              <w:t>1AGO</w:t>
            </w:r>
            <w:r w:rsidRPr="006E6062" w:rsidR="0ABCEF8D">
              <w:rPr>
                <w:color w:val="000000" w:themeColor="text1"/>
                <w:sz w:val="16"/>
                <w:szCs w:val="16"/>
              </w:rPr>
              <w:t xml:space="preserve"> / 03 OBLIGACIONES ESPECIFICAS EN MATERIA AMBIENTAL / OBLIGACIÓN </w:t>
            </w:r>
            <w:r w:rsidRPr="006E6062" w:rsidR="468A363B">
              <w:rPr>
                <w:color w:val="000000" w:themeColor="text1"/>
                <w:sz w:val="16"/>
                <w:szCs w:val="16"/>
              </w:rPr>
              <w:t>2</w:t>
            </w:r>
            <w:r w:rsidRPr="006E6062" w:rsidR="0ABCEF8D">
              <w:rPr>
                <w:color w:val="000000" w:themeColor="text1"/>
                <w:sz w:val="16"/>
                <w:szCs w:val="16"/>
              </w:rPr>
              <w:t>-Garantizar la gestión integral de (RAEE).</w:t>
            </w:r>
          </w:p>
          <w:p w:rsidRPr="006E6062" w:rsidR="048FF092" w:rsidP="001E3D2F" w:rsidRDefault="048FF092" w14:paraId="44FCC179" w14:textId="0456FB5B">
            <w:pPr>
              <w:jc w:val="both"/>
              <w:rPr>
                <w:color w:val="000000" w:themeColor="text1"/>
                <w:sz w:val="16"/>
                <w:szCs w:val="16"/>
              </w:rPr>
            </w:pPr>
          </w:p>
          <w:p w:rsidRPr="006E6062" w:rsidR="00F42E59" w:rsidP="001E3D2F" w:rsidRDefault="1D730153" w14:paraId="2AB94243" w14:textId="33EF2109">
            <w:pPr>
              <w:jc w:val="both"/>
              <w:rPr>
                <w:color w:val="000000"/>
                <w:sz w:val="16"/>
                <w:szCs w:val="16"/>
              </w:rPr>
            </w:pPr>
            <w:r w:rsidRPr="006E6062">
              <w:rPr>
                <w:color w:val="000000" w:themeColor="text1"/>
                <w:sz w:val="16"/>
                <w:szCs w:val="16"/>
              </w:rPr>
              <w:t>Cumplimiento obli 2.pdf</w:t>
            </w:r>
          </w:p>
        </w:tc>
      </w:tr>
      <w:tr w:rsidRPr="006E6062" w:rsidR="00F42E59" w:rsidTr="5C88E043" w14:paraId="0DE537F2" w14:textId="77777777">
        <w:trPr>
          <w:trHeight w:val="20"/>
        </w:trPr>
        <w:tc>
          <w:tcPr>
            <w:tcW w:w="315" w:type="pct"/>
            <w:tcBorders>
              <w:top w:val="nil"/>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F42E59" w:rsidRDefault="00F42E59" w14:paraId="64633F4D" w14:textId="77777777">
            <w:pPr>
              <w:jc w:val="center"/>
              <w:rPr>
                <w:b/>
                <w:bCs/>
                <w:color w:val="000000"/>
                <w:sz w:val="16"/>
                <w:szCs w:val="16"/>
              </w:rPr>
            </w:pPr>
            <w:r w:rsidRPr="006E6062">
              <w:rPr>
                <w:b/>
                <w:bCs/>
                <w:color w:val="000000"/>
                <w:sz w:val="16"/>
                <w:szCs w:val="16"/>
              </w:rPr>
              <w:t>3</w:t>
            </w:r>
          </w:p>
        </w:tc>
        <w:tc>
          <w:tcPr>
            <w:tcW w:w="1527" w:type="pct"/>
            <w:tcBorders>
              <w:top w:val="nil"/>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F42E59" w:rsidP="001E3D2F" w:rsidRDefault="00F42E59" w14:paraId="4E804683" w14:textId="77777777">
            <w:pPr>
              <w:jc w:val="both"/>
              <w:rPr>
                <w:color w:val="000000"/>
                <w:sz w:val="16"/>
                <w:szCs w:val="16"/>
              </w:rPr>
            </w:pPr>
            <w:r w:rsidRPr="006E6062">
              <w:rPr>
                <w:color w:val="000000"/>
                <w:sz w:val="16"/>
                <w:szCs w:val="16"/>
              </w:rPr>
              <w:t xml:space="preserve">Asumir los costos que se incurra por el transporte de los RAEE hasta el punto de entrega que defina el almacén de la SDSCJ. </w:t>
            </w:r>
          </w:p>
        </w:tc>
        <w:tc>
          <w:tcPr>
            <w:tcW w:w="569" w:type="pct"/>
            <w:tcBorders>
              <w:top w:val="nil"/>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F42E59" w:rsidRDefault="00F42E59" w14:paraId="2A1DEBC1" w14:textId="77777777">
            <w:pPr>
              <w:jc w:val="center"/>
              <w:rPr>
                <w:color w:val="000000"/>
                <w:sz w:val="16"/>
                <w:szCs w:val="16"/>
              </w:rPr>
            </w:pPr>
            <w:r w:rsidRPr="006E6062">
              <w:rPr>
                <w:color w:val="000000"/>
                <w:sz w:val="16"/>
                <w:szCs w:val="16"/>
              </w:rPr>
              <w:t>Permanente</w:t>
            </w:r>
          </w:p>
        </w:tc>
        <w:tc>
          <w:tcPr>
            <w:tcW w:w="510" w:type="pct"/>
            <w:tcBorders>
              <w:top w:val="nil"/>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F42E59" w:rsidRDefault="004B6B14" w14:paraId="58EA0E9F" w14:textId="056AB745">
            <w:pPr>
              <w:jc w:val="center"/>
              <w:rPr>
                <w:color w:val="000000"/>
                <w:sz w:val="16"/>
                <w:szCs w:val="16"/>
              </w:rPr>
            </w:pPr>
            <w:r w:rsidRPr="006E6062">
              <w:rPr>
                <w:color w:val="000000"/>
                <w:sz w:val="16"/>
                <w:szCs w:val="16"/>
              </w:rPr>
              <w:t>Cumplió</w:t>
            </w:r>
          </w:p>
        </w:tc>
        <w:tc>
          <w:tcPr>
            <w:tcW w:w="1090" w:type="pct"/>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F42E59" w:rsidP="001E3D2F" w:rsidRDefault="0D601622" w14:paraId="263FDCDA" w14:textId="263A0B66">
            <w:pPr>
              <w:jc w:val="both"/>
              <w:rPr>
                <w:sz w:val="16"/>
                <w:szCs w:val="16"/>
              </w:rPr>
            </w:pPr>
            <w:r w:rsidRPr="006E6062">
              <w:rPr>
                <w:color w:val="000000" w:themeColor="text1"/>
                <w:sz w:val="16"/>
                <w:szCs w:val="16"/>
              </w:rPr>
              <w:t xml:space="preserve">Durante la ejecución del contrato y hasta el mes de </w:t>
            </w:r>
            <w:r w:rsidRPr="006E6062" w:rsidR="00315B13">
              <w:rPr>
                <w:color w:val="000000" w:themeColor="text1"/>
                <w:sz w:val="16"/>
                <w:szCs w:val="16"/>
              </w:rPr>
              <w:t>NOVIEMBRE</w:t>
            </w:r>
            <w:r w:rsidRPr="006E6062">
              <w:rPr>
                <w:color w:val="000000" w:themeColor="text1"/>
                <w:sz w:val="16"/>
                <w:szCs w:val="16"/>
              </w:rPr>
              <w:t xml:space="preserve"> , no se han generado Residuos de Aparatos Eléctricos y Electrónicos (RAEE), por lo tanto, no se ha incurrido en costos asociados a su transporte hacia el punto de entrega definido por el almacén de la SDSCJ. Esta situación se encuentra respaldada mediante Certificación de No Aplicabilidad, firmada por la responsable del Sistema de Seguridad y Salud en el Trabajo y Ambiente (SSTA) </w:t>
            </w:r>
            <w:r w:rsidRPr="006E6062">
              <w:rPr>
                <w:color w:val="000000" w:themeColor="text1"/>
                <w:sz w:val="16"/>
                <w:szCs w:val="16"/>
              </w:rPr>
              <w:t>con respaldo del apoderado general de ETB.</w:t>
            </w:r>
          </w:p>
        </w:tc>
        <w:tc>
          <w:tcPr>
            <w:tcW w:w="989" w:type="pct"/>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48FF092" w:rsidP="001E3D2F" w:rsidRDefault="048FF092" w14:paraId="1A4911D2" w14:textId="6C20D033">
            <w:pPr>
              <w:jc w:val="both"/>
              <w:rPr>
                <w:color w:val="000000" w:themeColor="text1"/>
                <w:sz w:val="16"/>
                <w:szCs w:val="16"/>
              </w:rPr>
            </w:pPr>
          </w:p>
          <w:p w:rsidRPr="006E6062" w:rsidR="2ABA4CC3" w:rsidP="001E3D2F" w:rsidRDefault="00BC7AD0" w14:paraId="570F5379" w14:textId="1DE3A1D5">
            <w:pPr>
              <w:jc w:val="both"/>
              <w:rPr>
                <w:color w:val="000000" w:themeColor="text1"/>
                <w:sz w:val="16"/>
                <w:szCs w:val="16"/>
              </w:rPr>
            </w:pPr>
            <w:r w:rsidRPr="006E6062">
              <w:rPr>
                <w:color w:val="000000" w:themeColor="text1"/>
                <w:sz w:val="16"/>
                <w:szCs w:val="16"/>
              </w:rPr>
              <w:t>01A</w:t>
            </w:r>
            <w:r w:rsidRPr="006E6062" w:rsidR="3E29B210">
              <w:rPr>
                <w:color w:val="000000" w:themeColor="text1"/>
                <w:sz w:val="16"/>
                <w:szCs w:val="16"/>
              </w:rPr>
              <w:t xml:space="preserve">GO  – </w:t>
            </w:r>
            <w:r w:rsidRPr="006E6062">
              <w:rPr>
                <w:color w:val="000000" w:themeColor="text1"/>
                <w:sz w:val="16"/>
                <w:szCs w:val="16"/>
              </w:rPr>
              <w:t>3</w:t>
            </w:r>
            <w:r w:rsidRPr="006E6062" w:rsidR="3E29B210">
              <w:rPr>
                <w:color w:val="000000" w:themeColor="text1"/>
                <w:sz w:val="16"/>
                <w:szCs w:val="16"/>
              </w:rPr>
              <w:t>1AGO</w:t>
            </w:r>
            <w:r w:rsidRPr="006E6062" w:rsidR="2ABA4CC3">
              <w:rPr>
                <w:color w:val="000000" w:themeColor="text1"/>
                <w:sz w:val="16"/>
                <w:szCs w:val="16"/>
              </w:rPr>
              <w:t xml:space="preserve"> / 03 OBLIGACIONES ESPECIFICAS EN MATERIA AMBIENTAL / OBLIGACIÓN 3-Asumir los costos por el transporte de RAEE</w:t>
            </w:r>
          </w:p>
          <w:p w:rsidRPr="006E6062" w:rsidR="00F42E59" w:rsidP="001E3D2F" w:rsidRDefault="006538EC" w14:paraId="7B087108" w14:textId="7AC85535">
            <w:pPr>
              <w:jc w:val="both"/>
              <w:rPr>
                <w:color w:val="000000" w:themeColor="text1"/>
                <w:sz w:val="16"/>
                <w:szCs w:val="16"/>
              </w:rPr>
            </w:pPr>
            <w:r w:rsidRPr="006E6062">
              <w:rPr>
                <w:color w:val="000000" w:themeColor="text1"/>
                <w:sz w:val="16"/>
                <w:szCs w:val="16"/>
              </w:rPr>
              <w:t>Costos RAEE</w:t>
            </w:r>
            <w:r w:rsidRPr="006E6062" w:rsidR="000F6B8F">
              <w:rPr>
                <w:color w:val="000000" w:themeColor="text1"/>
                <w:sz w:val="16"/>
                <w:szCs w:val="16"/>
              </w:rPr>
              <w:t>.pdf</w:t>
            </w:r>
          </w:p>
        </w:tc>
      </w:tr>
      <w:tr w:rsidRPr="006E6062" w:rsidR="00F42E59" w:rsidTr="5C88E043" w14:paraId="4A5043AC" w14:textId="77777777">
        <w:trPr>
          <w:trHeight w:val="20"/>
        </w:trPr>
        <w:tc>
          <w:tcPr>
            <w:tcW w:w="315" w:type="pct"/>
            <w:tcBorders>
              <w:top w:val="nil"/>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F42E59" w:rsidRDefault="00F42E59" w14:paraId="2D9FF217" w14:textId="77777777">
            <w:pPr>
              <w:jc w:val="center"/>
              <w:rPr>
                <w:b/>
                <w:bCs/>
                <w:color w:val="000000"/>
                <w:sz w:val="16"/>
                <w:szCs w:val="16"/>
              </w:rPr>
            </w:pPr>
            <w:r w:rsidRPr="006E6062">
              <w:rPr>
                <w:b/>
                <w:bCs/>
                <w:color w:val="000000"/>
                <w:sz w:val="16"/>
                <w:szCs w:val="16"/>
              </w:rPr>
              <w:t>4</w:t>
            </w:r>
          </w:p>
        </w:tc>
        <w:tc>
          <w:tcPr>
            <w:tcW w:w="1527" w:type="pct"/>
            <w:tcBorders>
              <w:top w:val="nil"/>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F42E59" w:rsidP="001E3D2F" w:rsidRDefault="00F42E59" w14:paraId="6C173884" w14:textId="77777777">
            <w:pPr>
              <w:jc w:val="both"/>
              <w:rPr>
                <w:color w:val="000000"/>
                <w:sz w:val="16"/>
                <w:szCs w:val="16"/>
              </w:rPr>
            </w:pPr>
            <w:r w:rsidRPr="006E6062">
              <w:rPr>
                <w:color w:val="000000"/>
                <w:sz w:val="16"/>
                <w:szCs w:val="16"/>
              </w:rPr>
              <w:t xml:space="preserve">Utilizar productos de limpieza biodegradables en el mantenimiento de los equipos, cuando esto sea viable técnicamente, y presentar </w:t>
            </w:r>
            <w:r w:rsidRPr="006E6062">
              <w:rPr>
                <w:color w:val="000000"/>
                <w:sz w:val="16"/>
                <w:szCs w:val="16"/>
              </w:rPr>
              <w:br/>
            </w:r>
            <w:r w:rsidRPr="006E6062">
              <w:rPr>
                <w:color w:val="000000"/>
                <w:sz w:val="16"/>
                <w:szCs w:val="16"/>
              </w:rPr>
              <w:t xml:space="preserve">sus fichas técnicas a la interventoría del contrato. </w:t>
            </w:r>
          </w:p>
        </w:tc>
        <w:tc>
          <w:tcPr>
            <w:tcW w:w="569" w:type="pct"/>
            <w:tcBorders>
              <w:top w:val="nil"/>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F42E59" w:rsidRDefault="00F42E59" w14:paraId="51E009D3" w14:textId="77777777">
            <w:pPr>
              <w:jc w:val="center"/>
              <w:rPr>
                <w:color w:val="000000"/>
                <w:sz w:val="16"/>
                <w:szCs w:val="16"/>
              </w:rPr>
            </w:pPr>
            <w:r w:rsidRPr="006E6062">
              <w:rPr>
                <w:color w:val="000000"/>
                <w:sz w:val="16"/>
                <w:szCs w:val="16"/>
              </w:rPr>
              <w:t>Permanente</w:t>
            </w:r>
          </w:p>
        </w:tc>
        <w:tc>
          <w:tcPr>
            <w:tcW w:w="510" w:type="pct"/>
            <w:tcBorders>
              <w:top w:val="nil"/>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F42E59" w:rsidRDefault="004B6B14" w14:paraId="1AE5D6D2" w14:textId="72B2ADB6">
            <w:pPr>
              <w:jc w:val="center"/>
              <w:rPr>
                <w:color w:val="000000"/>
                <w:sz w:val="16"/>
                <w:szCs w:val="16"/>
              </w:rPr>
            </w:pPr>
            <w:r w:rsidRPr="006E6062">
              <w:rPr>
                <w:color w:val="000000"/>
                <w:sz w:val="16"/>
                <w:szCs w:val="16"/>
              </w:rPr>
              <w:t>Cumplió</w:t>
            </w:r>
          </w:p>
        </w:tc>
        <w:tc>
          <w:tcPr>
            <w:tcW w:w="1090" w:type="pct"/>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F42E59" w:rsidP="001E3D2F" w:rsidRDefault="2AD271E5" w14:paraId="7E6EF0BB" w14:textId="6CD5C36A">
            <w:pPr>
              <w:jc w:val="both"/>
              <w:rPr>
                <w:sz w:val="16"/>
                <w:szCs w:val="16"/>
              </w:rPr>
            </w:pPr>
            <w:r w:rsidRPr="006E6062">
              <w:rPr>
                <w:color w:val="000000" w:themeColor="text1"/>
                <w:sz w:val="16"/>
                <w:szCs w:val="16"/>
              </w:rPr>
              <w:t>Se garantiza el uso de productos de limpieza biodegradables en las actividades de mantenimiento de equipos, cuando su aplicación ha sido técnicamente viable. Las respectivas fichas técnicas de los productos utilizados se entregan a la interventoría del contrato como soporte del cumplimiento de esta disposición.</w:t>
            </w:r>
          </w:p>
        </w:tc>
        <w:tc>
          <w:tcPr>
            <w:tcW w:w="989" w:type="pct"/>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F42E59" w:rsidP="001E3D2F" w:rsidRDefault="00F42E59" w14:paraId="011629DA" w14:textId="6A82EBBE">
            <w:pPr>
              <w:jc w:val="both"/>
              <w:rPr>
                <w:color w:val="000000"/>
                <w:sz w:val="16"/>
                <w:szCs w:val="16"/>
              </w:rPr>
            </w:pPr>
            <w:r w:rsidRPr="006E6062">
              <w:br/>
            </w:r>
            <w:r w:rsidRPr="006E6062">
              <w:br/>
            </w:r>
            <w:r w:rsidRPr="006E6062" w:rsidR="00BC7AD0">
              <w:rPr>
                <w:color w:val="000000" w:themeColor="text1"/>
                <w:sz w:val="16"/>
                <w:szCs w:val="16"/>
              </w:rPr>
              <w:t>01</w:t>
            </w:r>
            <w:r w:rsidRPr="006E6062" w:rsidR="38F50292">
              <w:rPr>
                <w:color w:val="000000" w:themeColor="text1"/>
                <w:sz w:val="16"/>
                <w:szCs w:val="16"/>
              </w:rPr>
              <w:t>AGO</w:t>
            </w:r>
            <w:r w:rsidRPr="006E6062" w:rsidR="1E2BE9E0">
              <w:rPr>
                <w:color w:val="000000" w:themeColor="text1"/>
                <w:sz w:val="16"/>
                <w:szCs w:val="16"/>
              </w:rPr>
              <w:t xml:space="preserve"> – 31AGO</w:t>
            </w:r>
            <w:r w:rsidRPr="006E6062" w:rsidR="37DDCFA8">
              <w:rPr>
                <w:color w:val="000000" w:themeColor="text1"/>
                <w:sz w:val="16"/>
                <w:szCs w:val="16"/>
              </w:rPr>
              <w:t xml:space="preserve"> / 03 OBLIGACIONES ESPECIFICAS EN MATERIA AMBIENTAL / OBLIGACIÓN 4 – Utilizar productos de limpieza biodegradables</w:t>
            </w:r>
          </w:p>
        </w:tc>
      </w:tr>
      <w:tr w:rsidRPr="006E6062" w:rsidR="00F42E59" w:rsidTr="5C88E043" w14:paraId="5E85CB33" w14:textId="77777777">
        <w:trPr>
          <w:trHeight w:val="20"/>
        </w:trPr>
        <w:tc>
          <w:tcPr>
            <w:tcW w:w="315" w:type="pct"/>
            <w:tcBorders>
              <w:top w:val="nil"/>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F42E59" w:rsidRDefault="00F42E59" w14:paraId="0440EF29" w14:textId="77777777">
            <w:pPr>
              <w:jc w:val="center"/>
              <w:rPr>
                <w:b/>
                <w:bCs/>
                <w:color w:val="000000"/>
                <w:sz w:val="16"/>
                <w:szCs w:val="16"/>
              </w:rPr>
            </w:pPr>
            <w:r w:rsidRPr="006E6062">
              <w:rPr>
                <w:b/>
                <w:bCs/>
                <w:color w:val="000000"/>
                <w:sz w:val="16"/>
                <w:szCs w:val="16"/>
              </w:rPr>
              <w:t>5</w:t>
            </w:r>
          </w:p>
        </w:tc>
        <w:tc>
          <w:tcPr>
            <w:tcW w:w="1527" w:type="pct"/>
            <w:tcBorders>
              <w:top w:val="nil"/>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F42E59" w:rsidP="001E3D2F" w:rsidRDefault="00F42E59" w14:paraId="4A23B662" w14:textId="77777777">
            <w:pPr>
              <w:jc w:val="both"/>
              <w:rPr>
                <w:color w:val="000000"/>
                <w:sz w:val="16"/>
                <w:szCs w:val="16"/>
              </w:rPr>
            </w:pPr>
            <w:r w:rsidRPr="006E6062">
              <w:rPr>
                <w:color w:val="000000"/>
                <w:sz w:val="16"/>
                <w:szCs w:val="16"/>
              </w:rPr>
              <w:t xml:space="preserve">Evitar el uso de elementos plásticos de un solo uso, en las actividades que se deriven de la ejecución del contrato, en cumplimiento </w:t>
            </w:r>
            <w:r w:rsidRPr="006E6062">
              <w:rPr>
                <w:color w:val="000000"/>
                <w:sz w:val="16"/>
                <w:szCs w:val="16"/>
              </w:rPr>
              <w:br/>
            </w:r>
            <w:r w:rsidRPr="006E6062">
              <w:rPr>
                <w:color w:val="000000"/>
                <w:sz w:val="16"/>
                <w:szCs w:val="16"/>
              </w:rPr>
              <w:t xml:space="preserve">de lo establecido en el Acuerdo Distrital 808 de 2021, Decreto Distrital 317 de 2021 y Ley 2232 de 2022. </w:t>
            </w:r>
          </w:p>
        </w:tc>
        <w:tc>
          <w:tcPr>
            <w:tcW w:w="569" w:type="pct"/>
            <w:tcBorders>
              <w:top w:val="nil"/>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F42E59" w:rsidRDefault="00F42E59" w14:paraId="5718BA2C" w14:textId="77777777">
            <w:pPr>
              <w:jc w:val="center"/>
              <w:rPr>
                <w:color w:val="000000"/>
                <w:sz w:val="16"/>
                <w:szCs w:val="16"/>
              </w:rPr>
            </w:pPr>
            <w:r w:rsidRPr="006E6062">
              <w:rPr>
                <w:color w:val="000000"/>
                <w:sz w:val="16"/>
                <w:szCs w:val="16"/>
              </w:rPr>
              <w:t>Permanente</w:t>
            </w:r>
          </w:p>
        </w:tc>
        <w:tc>
          <w:tcPr>
            <w:tcW w:w="510" w:type="pct"/>
            <w:tcBorders>
              <w:top w:val="nil"/>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F42E59" w:rsidRDefault="004B6B14" w14:paraId="6AAB0B64" w14:textId="7CCE2DCB">
            <w:pPr>
              <w:jc w:val="center"/>
              <w:rPr>
                <w:color w:val="000000"/>
                <w:sz w:val="16"/>
                <w:szCs w:val="16"/>
              </w:rPr>
            </w:pPr>
            <w:r w:rsidRPr="006E6062">
              <w:rPr>
                <w:color w:val="000000"/>
                <w:sz w:val="16"/>
                <w:szCs w:val="16"/>
              </w:rPr>
              <w:t>Cumplió</w:t>
            </w:r>
          </w:p>
        </w:tc>
        <w:tc>
          <w:tcPr>
            <w:tcW w:w="1090" w:type="pct"/>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F42E59" w:rsidP="001E3D2F" w:rsidRDefault="5BCFABB5" w14:paraId="3EE0DA43" w14:textId="0B5E0C7F">
            <w:pPr>
              <w:jc w:val="both"/>
              <w:rPr>
                <w:sz w:val="16"/>
                <w:szCs w:val="16"/>
              </w:rPr>
            </w:pPr>
            <w:r w:rsidRPr="006E6062">
              <w:rPr>
                <w:color w:val="000000" w:themeColor="text1"/>
                <w:sz w:val="16"/>
                <w:szCs w:val="16"/>
              </w:rPr>
              <w:t>En cumplimiento del Acuerdo Distrital 808 de 2021, el Decreto Distrital 317 de 2021 y la Ley 2232 de 2022, se implementan acciones para evitar el uso de elementos plásticos de un solo uso en las actividades derivadas del contrato. Adicionalmente, se reemplazaron los vasos plásticos por vasos de cartón y de cerámica reutilizables, conforme a la lógica estipulada en la normativa. Esta gestión se encuentra soportada mediante Certificación cumplimiento, firmada por la responsable SSTA, con respaldo del poder otorgado por el apoderado general de ETB</w:t>
            </w:r>
          </w:p>
        </w:tc>
        <w:tc>
          <w:tcPr>
            <w:tcW w:w="989" w:type="pct"/>
            <w:tcBorders>
              <w:top w:val="single" w:color="44B3E1" w:sz="4" w:space="0"/>
              <w:left w:val="nil"/>
              <w:bottom w:val="single" w:color="8EAADB" w:themeColor="accent1" w:themeTint="99" w:sz="8" w:space="0"/>
              <w:right w:val="single" w:color="8EAADB" w:themeColor="accent1" w:themeTint="99" w:sz="8" w:space="0"/>
            </w:tcBorders>
            <w:shd w:val="clear" w:color="auto" w:fill="D9E1F3"/>
            <w:tcMar>
              <w:top w:w="15" w:type="dxa"/>
              <w:left w:w="15" w:type="dxa"/>
              <w:bottom w:w="0" w:type="dxa"/>
              <w:right w:w="15" w:type="dxa"/>
            </w:tcMar>
            <w:vAlign w:val="center"/>
            <w:hideMark/>
          </w:tcPr>
          <w:p w:rsidRPr="006E6062" w:rsidR="00F42E59" w:rsidP="001E3D2F" w:rsidRDefault="27C04EDB" w14:paraId="4EDA6606" w14:textId="2F2E9907">
            <w:pPr>
              <w:jc w:val="both"/>
              <w:rPr>
                <w:color w:val="000000" w:themeColor="text1"/>
                <w:sz w:val="16"/>
                <w:szCs w:val="16"/>
              </w:rPr>
            </w:pPr>
            <w:r w:rsidRPr="006E6062">
              <w:rPr>
                <w:color w:val="000000" w:themeColor="text1"/>
                <w:sz w:val="16"/>
                <w:szCs w:val="16"/>
              </w:rPr>
              <w:t>4.</w:t>
            </w:r>
            <w:r w:rsidRPr="006E6062" w:rsidR="00315B13">
              <w:rPr>
                <w:color w:val="000000" w:themeColor="text1"/>
                <w:sz w:val="16"/>
                <w:szCs w:val="16"/>
              </w:rPr>
              <w:t>NOVIEMBRE</w:t>
            </w:r>
            <w:r w:rsidRPr="006E6062" w:rsidR="00EB6A0D">
              <w:rPr>
                <w:color w:val="000000" w:themeColor="text1"/>
                <w:sz w:val="16"/>
                <w:szCs w:val="16"/>
              </w:rPr>
              <w:t xml:space="preserve"> 2025</w:t>
            </w:r>
            <w:r w:rsidRPr="006E6062">
              <w:rPr>
                <w:color w:val="000000" w:themeColor="text1"/>
                <w:sz w:val="16"/>
                <w:szCs w:val="16"/>
              </w:rPr>
              <w:t xml:space="preserve"> / 03 OBLIGACIONES ESPECIFICAS EN MATERIA AMBIENTAL / OBLIGACIÓN 5 – Evitar el uso de elementos plásticos de un solo uso.</w:t>
            </w:r>
          </w:p>
          <w:p w:rsidRPr="006E6062" w:rsidR="00F42E59" w:rsidP="001E3D2F" w:rsidRDefault="39E4DFF6" w14:paraId="53221B7F" w14:textId="22627C09">
            <w:pPr>
              <w:jc w:val="both"/>
              <w:rPr>
                <w:color w:val="000000" w:themeColor="text1"/>
                <w:sz w:val="16"/>
                <w:szCs w:val="16"/>
              </w:rPr>
            </w:pPr>
            <w:r w:rsidRPr="006E6062">
              <w:rPr>
                <w:color w:val="000000" w:themeColor="text1"/>
                <w:sz w:val="16"/>
                <w:szCs w:val="16"/>
              </w:rPr>
              <w:t>Plásticos de un solo uso.</w:t>
            </w:r>
          </w:p>
        </w:tc>
      </w:tr>
    </w:tbl>
    <w:p w:rsidRPr="006E6062" w:rsidR="007D50F4" w:rsidP="004272A7" w:rsidRDefault="004272A7" w14:paraId="16681CA2" w14:textId="24D4B25D">
      <w:pPr>
        <w:pStyle w:val="Descripcin"/>
        <w:jc w:val="center"/>
        <w:rPr>
          <w:color w:val="44546A"/>
        </w:rPr>
      </w:pPr>
      <w:bookmarkStart w:name="_Toc215650542" w:id="72"/>
      <w:r w:rsidRPr="006E6062">
        <w:t xml:space="preserve">Tabla </w:t>
      </w:r>
      <w:r w:rsidRPr="006E6062">
        <w:fldChar w:fldCharType="begin"/>
      </w:r>
      <w:r w:rsidRPr="006E6062">
        <w:instrText>SEQ Tabla \* ARABIC</w:instrText>
      </w:r>
      <w:r w:rsidRPr="006E6062">
        <w:fldChar w:fldCharType="separate"/>
      </w:r>
      <w:r w:rsidR="00041DFA">
        <w:rPr>
          <w:noProof/>
        </w:rPr>
        <w:t>7</w:t>
      </w:r>
      <w:r w:rsidRPr="006E6062">
        <w:fldChar w:fldCharType="end"/>
      </w:r>
      <w:r w:rsidRPr="006E6062">
        <w:t xml:space="preserve">. </w:t>
      </w:r>
      <w:r w:rsidRPr="006E6062">
        <w:rPr>
          <w:color w:val="44546A"/>
        </w:rPr>
        <w:t>OBLIGACIONES ESPECÍFICAS EN MATERIA AMBIENTAL</w:t>
      </w:r>
      <w:bookmarkEnd w:id="72"/>
    </w:p>
    <w:p w:rsidRPr="006E6062" w:rsidR="00AA6F28" w:rsidP="00154641" w:rsidRDefault="6DEBAFF3" w14:paraId="3CEE2B6C" w14:textId="5681C5C1">
      <w:pPr>
        <w:pStyle w:val="Ttulo3"/>
        <w:numPr>
          <w:ilvl w:val="2"/>
          <w:numId w:val="5"/>
        </w:numPr>
      </w:pPr>
      <w:bookmarkStart w:name="_Toc193810149" w:id="73"/>
      <w:bookmarkStart w:name="_Toc194682923" w:id="74"/>
      <w:bookmarkStart w:name="_Toc1721380028" w:id="75"/>
      <w:bookmarkStart w:name="_Toc171953083" w:id="76"/>
      <w:bookmarkStart w:name="_Toc1195890585" w:id="77"/>
      <w:bookmarkStart w:name="_Toc1578807282" w:id="78"/>
      <w:bookmarkStart w:name="_Toc216169824" w:id="79"/>
      <w:r w:rsidRPr="006E6062">
        <w:t>OBLIGACIONES ANEXOS</w:t>
      </w:r>
      <w:bookmarkEnd w:id="73"/>
      <w:bookmarkEnd w:id="74"/>
      <w:bookmarkEnd w:id="75"/>
      <w:bookmarkEnd w:id="76"/>
      <w:bookmarkEnd w:id="77"/>
      <w:bookmarkEnd w:id="78"/>
      <w:bookmarkEnd w:id="79"/>
    </w:p>
    <w:p w:rsidRPr="006E6062" w:rsidR="00521048" w:rsidP="00CE0919" w:rsidRDefault="00AA6F28" w14:paraId="1DA9D157" w14:textId="68427DBB">
      <w:pPr>
        <w:jc w:val="both"/>
      </w:pPr>
      <w:r w:rsidRPr="006E6062">
        <w:t>Dentro del contrato SCJ-1809-2024 existen anexos a los cuales se da cumplimiento de acuerdo con la naturaleza de la operación y necesidad del sistema de videovigilancia, se relacionan a</w:t>
      </w:r>
      <w:r w:rsidRPr="006E6062" w:rsidR="00FF6239">
        <w:t>nexo sobre la sustentación del cumplimiento de los</w:t>
      </w:r>
      <w:r w:rsidRPr="006E6062" w:rsidR="002F6BFE">
        <w:t xml:space="preserve"> anexos del contrato, en el cual se c</w:t>
      </w:r>
      <w:r w:rsidRPr="006E6062">
        <w:t>ita el documento contractual, numeral de anexo, descripción, observación contratista y el anexo si aplica.</w:t>
      </w:r>
    </w:p>
    <w:p w:rsidRPr="006E6062" w:rsidR="002B1F20" w:rsidP="00790907" w:rsidRDefault="002F6BFE" w14:paraId="433706FB" w14:textId="7FA442DF">
      <w:pPr>
        <w:jc w:val="both"/>
      </w:pPr>
      <w:r w:rsidRPr="006E6062">
        <w:t xml:space="preserve">Adjunto encontrará el anexo en la ruta: </w:t>
      </w:r>
      <w:r w:rsidRPr="006E6062" w:rsidR="00095F53">
        <w:t>01NOV - 30NOV</w:t>
      </w:r>
      <w:r w:rsidRPr="006E6062">
        <w:t>\</w:t>
      </w:r>
      <w:r w:rsidRPr="006E6062" w:rsidR="0080538D">
        <w:t>ANEXO OBLIGACIONES.XLSX</w:t>
      </w:r>
    </w:p>
    <w:p w:rsidRPr="006E6062" w:rsidR="00CE0919" w:rsidP="00154641" w:rsidRDefault="00CE0919" w14:paraId="5094A02D" w14:textId="77777777">
      <w:pPr>
        <w:pStyle w:val="Ttulo2"/>
        <w:numPr>
          <w:ilvl w:val="1"/>
          <w:numId w:val="5"/>
        </w:numPr>
        <w:sectPr w:rsidRPr="006E6062" w:rsidR="00CE0919" w:rsidSect="00EE5459">
          <w:pgSz w:w="12240" w:h="15840" w:orient="portrait"/>
          <w:pgMar w:top="1417" w:right="1701" w:bottom="1417" w:left="1701" w:header="708" w:footer="708" w:gutter="0"/>
          <w:cols w:space="720"/>
        </w:sectPr>
      </w:pPr>
      <w:bookmarkStart w:name="_Toc194682924" w:id="80"/>
      <w:bookmarkStart w:name="_Toc1486563890" w:id="81"/>
      <w:bookmarkStart w:name="_Toc648718980" w:id="82"/>
      <w:bookmarkStart w:name="_Toc528363741" w:id="83"/>
      <w:bookmarkStart w:name="_Toc1886545327" w:id="84"/>
    </w:p>
    <w:p w:rsidRPr="006E6062" w:rsidR="007D50F4" w:rsidP="00154641" w:rsidRDefault="396444F2" w14:paraId="2755DAD9" w14:textId="7E3C2A9E">
      <w:pPr>
        <w:pStyle w:val="Ttulo2"/>
        <w:numPr>
          <w:ilvl w:val="1"/>
          <w:numId w:val="5"/>
        </w:numPr>
      </w:pPr>
      <w:bookmarkStart w:name="_Toc216169825" w:id="85"/>
      <w:r w:rsidRPr="006E6062">
        <w:t xml:space="preserve">COMUNICADOS </w:t>
      </w:r>
      <w:r w:rsidRPr="006E6062" w:rsidR="7BF2C916">
        <w:t xml:space="preserve">CONTRATO </w:t>
      </w:r>
      <w:r w:rsidRPr="006E6062" w:rsidR="673C42CD">
        <w:t>SCJ-1809-2024</w:t>
      </w:r>
      <w:bookmarkEnd w:id="80"/>
      <w:bookmarkEnd w:id="81"/>
      <w:bookmarkEnd w:id="82"/>
      <w:bookmarkEnd w:id="83"/>
      <w:bookmarkEnd w:id="84"/>
      <w:bookmarkEnd w:id="85"/>
    </w:p>
    <w:p w:rsidRPr="006E6062" w:rsidR="007E036D" w:rsidP="00154641" w:rsidRDefault="258BE4BA" w14:paraId="62383D7E" w14:textId="64035125">
      <w:pPr>
        <w:pStyle w:val="Ttulo3"/>
        <w:numPr>
          <w:ilvl w:val="2"/>
          <w:numId w:val="5"/>
        </w:numPr>
      </w:pPr>
      <w:bookmarkStart w:name="_Toc184308030" w:id="86"/>
      <w:bookmarkStart w:name="_Toc194682925" w:id="87"/>
      <w:bookmarkStart w:name="_Toc1894139129" w:id="88"/>
      <w:bookmarkStart w:name="_Toc1612144355" w:id="89"/>
      <w:bookmarkStart w:name="_Toc1668756499" w:id="90"/>
      <w:bookmarkStart w:name="_Toc1960675107" w:id="91"/>
      <w:bookmarkStart w:name="_Toc216169826" w:id="92"/>
      <w:r w:rsidRPr="006E6062">
        <w:t>EMITIDOS CONTRATO SCJ-1809-2024</w:t>
      </w:r>
      <w:bookmarkEnd w:id="86"/>
      <w:bookmarkEnd w:id="87"/>
      <w:bookmarkEnd w:id="88"/>
      <w:bookmarkEnd w:id="89"/>
      <w:bookmarkEnd w:id="90"/>
      <w:bookmarkEnd w:id="91"/>
      <w:bookmarkEnd w:id="92"/>
    </w:p>
    <w:p w:rsidRPr="006E6062" w:rsidR="6AC95F8D" w:rsidRDefault="62B36CAB" w14:paraId="79B05F07" w14:textId="56AD836A">
      <w:r w:rsidRPr="006E6062">
        <w:t xml:space="preserve">Los comunicados </w:t>
      </w:r>
      <w:r w:rsidRPr="006E6062" w:rsidR="48C000EE">
        <w:t xml:space="preserve">emitidos </w:t>
      </w:r>
      <w:r w:rsidRPr="006E6062" w:rsidR="1EBC7305">
        <w:t xml:space="preserve">durante el mes de </w:t>
      </w:r>
      <w:r w:rsidRPr="006E6062" w:rsidR="00315B13">
        <w:t>NOVIEMBRE</w:t>
      </w:r>
      <w:r w:rsidRPr="006E6062" w:rsidR="08BC5023">
        <w:t xml:space="preserve"> de 2025</w:t>
      </w:r>
      <w:r w:rsidRPr="006E6062" w:rsidR="1EBC7305">
        <w:t xml:space="preserve"> se relacionan a continuación:</w:t>
      </w:r>
    </w:p>
    <w:tbl>
      <w:tblPr>
        <w:tblStyle w:val="Tabladelista4-nfasis1"/>
        <w:tblW w:w="8828" w:type="dxa"/>
        <w:tblLook w:val="04A0" w:firstRow="1" w:lastRow="0" w:firstColumn="1" w:lastColumn="0" w:noHBand="0" w:noVBand="1"/>
      </w:tblPr>
      <w:tblGrid>
        <w:gridCol w:w="555"/>
        <w:gridCol w:w="1009"/>
        <w:gridCol w:w="1417"/>
        <w:gridCol w:w="5847"/>
      </w:tblGrid>
      <w:tr w:rsidRPr="006E6062" w:rsidR="00E52224" w:rsidTr="00E52224" w14:paraId="7210B58F" w14:textId="77777777">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36817C6B" w14:textId="0EF8157B">
            <w:pPr>
              <w:jc w:val="center"/>
              <w:rPr>
                <w:rFonts w:eastAsia="Times New Roman"/>
                <w:color w:val="FFFFFF"/>
                <w:sz w:val="16"/>
                <w:szCs w:val="16"/>
              </w:rPr>
            </w:pPr>
            <w:r w:rsidRPr="006E6062">
              <w:rPr>
                <w:rFonts w:eastAsia="Times New Roman"/>
                <w:sz w:val="16"/>
                <w:szCs w:val="16"/>
              </w:rPr>
              <w:t>ÍTEM</w:t>
            </w:r>
          </w:p>
        </w:tc>
        <w:tc>
          <w:tcPr>
            <w:tcW w:w="1010" w:type="dxa"/>
            <w:noWrap/>
            <w:vAlign w:val="center"/>
            <w:hideMark/>
          </w:tcPr>
          <w:p w:rsidRPr="006E6062" w:rsidR="001C7BDD" w:rsidP="00E52224" w:rsidRDefault="00E52224" w14:paraId="208EEEDD" w14:textId="28B1E251">
            <w:pPr>
              <w:jc w:val="center"/>
              <w:cnfStyle w:val="100000000000" w:firstRow="1" w:lastRow="0" w:firstColumn="0" w:lastColumn="0" w:oddVBand="0" w:evenVBand="0" w:oddHBand="0" w:evenHBand="0" w:firstRowFirstColumn="0" w:firstRowLastColumn="0" w:lastRowFirstColumn="0" w:lastRowLastColumn="0"/>
              <w:rPr>
                <w:rFonts w:eastAsia="Times New Roman"/>
                <w:color w:val="FFFFFF"/>
                <w:sz w:val="16"/>
                <w:szCs w:val="16"/>
              </w:rPr>
            </w:pPr>
            <w:r w:rsidRPr="006E6062">
              <w:rPr>
                <w:rFonts w:eastAsia="Times New Roman"/>
                <w:sz w:val="16"/>
                <w:szCs w:val="16"/>
              </w:rPr>
              <w:t>FECHA</w:t>
            </w:r>
          </w:p>
        </w:tc>
        <w:tc>
          <w:tcPr>
            <w:tcW w:w="1419" w:type="dxa"/>
            <w:noWrap/>
            <w:vAlign w:val="center"/>
            <w:hideMark/>
          </w:tcPr>
          <w:p w:rsidRPr="006E6062" w:rsidR="001C7BDD" w:rsidP="00E52224" w:rsidRDefault="00E52224" w14:paraId="266E4D88" w14:textId="0C2F550C">
            <w:pPr>
              <w:jc w:val="center"/>
              <w:cnfStyle w:val="100000000000" w:firstRow="1" w:lastRow="0" w:firstColumn="0" w:lastColumn="0" w:oddVBand="0" w:evenVBand="0" w:oddHBand="0" w:evenHBand="0" w:firstRowFirstColumn="0" w:firstRowLastColumn="0" w:lastRowFirstColumn="0" w:lastRowLastColumn="0"/>
              <w:rPr>
                <w:rFonts w:eastAsia="Times New Roman"/>
                <w:color w:val="FFFFFF"/>
                <w:sz w:val="16"/>
                <w:szCs w:val="16"/>
              </w:rPr>
            </w:pPr>
            <w:r w:rsidRPr="006E6062">
              <w:rPr>
                <w:rFonts w:eastAsia="Times New Roman"/>
                <w:sz w:val="16"/>
                <w:szCs w:val="16"/>
              </w:rPr>
              <w:t>CONSECUTIVO</w:t>
            </w:r>
          </w:p>
        </w:tc>
        <w:tc>
          <w:tcPr>
            <w:tcW w:w="5856" w:type="dxa"/>
            <w:noWrap/>
            <w:vAlign w:val="center"/>
            <w:hideMark/>
          </w:tcPr>
          <w:p w:rsidRPr="006E6062" w:rsidR="001C7BDD" w:rsidP="00E52224" w:rsidRDefault="00E52224" w14:paraId="70A12B8D" w14:textId="022D7AD3">
            <w:pPr>
              <w:jc w:val="center"/>
              <w:cnfStyle w:val="100000000000" w:firstRow="1" w:lastRow="0" w:firstColumn="0" w:lastColumn="0" w:oddVBand="0" w:evenVBand="0" w:oddHBand="0" w:evenHBand="0" w:firstRowFirstColumn="0" w:firstRowLastColumn="0" w:lastRowFirstColumn="0" w:lastRowLastColumn="0"/>
              <w:rPr>
                <w:rFonts w:eastAsia="Times New Roman"/>
                <w:color w:val="FFFFFF"/>
                <w:sz w:val="16"/>
                <w:szCs w:val="16"/>
              </w:rPr>
            </w:pPr>
            <w:r w:rsidRPr="006E6062">
              <w:rPr>
                <w:rFonts w:eastAsia="Times New Roman"/>
                <w:sz w:val="16"/>
                <w:szCs w:val="16"/>
              </w:rPr>
              <w:t>DESCRIPCIÓN</w:t>
            </w:r>
          </w:p>
        </w:tc>
      </w:tr>
      <w:tr w:rsidRPr="006E6062" w:rsidR="00E52224" w:rsidTr="00E52224" w14:paraId="49EBFF2A"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06121A2D" w14:textId="5F999B14">
            <w:pPr>
              <w:jc w:val="center"/>
              <w:rPr>
                <w:rFonts w:eastAsia="Times New Roman"/>
                <w:color w:val="000000"/>
                <w:sz w:val="16"/>
                <w:szCs w:val="16"/>
              </w:rPr>
            </w:pPr>
            <w:r w:rsidRPr="006E6062">
              <w:rPr>
                <w:rFonts w:eastAsia="Times New Roman"/>
                <w:color w:val="000000" w:themeColor="text1"/>
                <w:sz w:val="16"/>
                <w:szCs w:val="16"/>
              </w:rPr>
              <w:t>1</w:t>
            </w:r>
          </w:p>
        </w:tc>
        <w:tc>
          <w:tcPr>
            <w:tcW w:w="1010" w:type="dxa"/>
            <w:noWrap/>
            <w:vAlign w:val="center"/>
            <w:hideMark/>
          </w:tcPr>
          <w:p w:rsidRPr="006E6062" w:rsidR="001C7BDD" w:rsidP="00E52224" w:rsidRDefault="00E52224" w14:paraId="7F82E11F" w14:textId="6AF1ED5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5/11/2025</w:t>
            </w:r>
          </w:p>
        </w:tc>
        <w:tc>
          <w:tcPr>
            <w:tcW w:w="1419" w:type="dxa"/>
            <w:noWrap/>
            <w:vAlign w:val="center"/>
            <w:hideMark/>
          </w:tcPr>
          <w:p w:rsidRPr="006E6062" w:rsidR="001C7BDD" w:rsidP="00E52224" w:rsidRDefault="00E52224" w14:paraId="5B036BFB" w14:textId="457F1434">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GSC-7379-2025</w:t>
            </w:r>
          </w:p>
        </w:tc>
        <w:tc>
          <w:tcPr>
            <w:tcW w:w="5856" w:type="dxa"/>
            <w:noWrap/>
            <w:vAlign w:val="center"/>
            <w:hideMark/>
          </w:tcPr>
          <w:p w:rsidRPr="006E6062" w:rsidR="001C7BDD" w:rsidP="00E52224" w:rsidRDefault="00E52224" w14:paraId="2D5250A1" w14:textId="5065C149">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UNIFICADOS – MANTENIMIENTOS CORRECTIVOS – CONTRATO SCJ-1809-2024</w:t>
            </w:r>
          </w:p>
        </w:tc>
      </w:tr>
      <w:tr w:rsidRPr="006E6062" w:rsidR="00E52224" w:rsidTr="00E52224" w14:paraId="5A0A43B6"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7DA8BD74" w14:textId="3B52CC9E">
            <w:pPr>
              <w:jc w:val="center"/>
              <w:rPr>
                <w:rFonts w:eastAsia="Times New Roman"/>
                <w:color w:val="000000"/>
                <w:sz w:val="16"/>
                <w:szCs w:val="16"/>
              </w:rPr>
            </w:pPr>
            <w:r w:rsidRPr="006E6062">
              <w:rPr>
                <w:rFonts w:eastAsia="Times New Roman"/>
                <w:color w:val="000000" w:themeColor="text1"/>
                <w:sz w:val="16"/>
                <w:szCs w:val="16"/>
              </w:rPr>
              <w:t>2</w:t>
            </w:r>
          </w:p>
        </w:tc>
        <w:tc>
          <w:tcPr>
            <w:tcW w:w="1010" w:type="dxa"/>
            <w:noWrap/>
            <w:vAlign w:val="center"/>
            <w:hideMark/>
          </w:tcPr>
          <w:p w:rsidRPr="006E6062" w:rsidR="001C7BDD" w:rsidP="00E52224" w:rsidRDefault="00E52224" w14:paraId="4D790B1E" w14:textId="4B0358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5/11/2025</w:t>
            </w:r>
          </w:p>
        </w:tc>
        <w:tc>
          <w:tcPr>
            <w:tcW w:w="1419" w:type="dxa"/>
            <w:noWrap/>
            <w:vAlign w:val="center"/>
            <w:hideMark/>
          </w:tcPr>
          <w:p w:rsidRPr="006E6062" w:rsidR="001C7BDD" w:rsidP="00E52224" w:rsidRDefault="00E52224" w14:paraId="37AC6108" w14:textId="53FA119D">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GSC-7455-2025</w:t>
            </w:r>
          </w:p>
        </w:tc>
        <w:tc>
          <w:tcPr>
            <w:tcW w:w="5856" w:type="dxa"/>
            <w:noWrap/>
            <w:vAlign w:val="center"/>
            <w:hideMark/>
          </w:tcPr>
          <w:p w:rsidRPr="006E6062" w:rsidR="001C7BDD" w:rsidP="00E52224" w:rsidRDefault="00E52224" w14:paraId="6B132F4B" w14:textId="1E88EE02">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INGRESOS ELEMENTOS ALMACÉN AGOSTO 2025</w:t>
            </w:r>
          </w:p>
        </w:tc>
      </w:tr>
      <w:tr w:rsidRPr="006E6062" w:rsidR="00E52224" w:rsidTr="00E52224" w14:paraId="1FDF4CBF"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56D47382" w14:textId="0450892A">
            <w:pPr>
              <w:jc w:val="center"/>
              <w:rPr>
                <w:rFonts w:eastAsia="Times New Roman"/>
                <w:color w:val="000000"/>
                <w:sz w:val="16"/>
                <w:szCs w:val="16"/>
              </w:rPr>
            </w:pPr>
            <w:r w:rsidRPr="006E6062">
              <w:rPr>
                <w:rFonts w:eastAsia="Times New Roman"/>
                <w:color w:val="000000" w:themeColor="text1"/>
                <w:sz w:val="16"/>
                <w:szCs w:val="16"/>
              </w:rPr>
              <w:t>3</w:t>
            </w:r>
          </w:p>
        </w:tc>
        <w:tc>
          <w:tcPr>
            <w:tcW w:w="1010" w:type="dxa"/>
            <w:noWrap/>
            <w:vAlign w:val="center"/>
            <w:hideMark/>
          </w:tcPr>
          <w:p w:rsidRPr="006E6062" w:rsidR="001C7BDD" w:rsidP="00E52224" w:rsidRDefault="00E52224" w14:paraId="2F602CA0" w14:textId="51DED812">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4/11/2025</w:t>
            </w:r>
          </w:p>
        </w:tc>
        <w:tc>
          <w:tcPr>
            <w:tcW w:w="1419" w:type="dxa"/>
            <w:noWrap/>
            <w:vAlign w:val="center"/>
            <w:hideMark/>
          </w:tcPr>
          <w:p w:rsidRPr="006E6062" w:rsidR="001C7BDD" w:rsidP="00E52224" w:rsidRDefault="00E52224" w14:paraId="179CCD45" w14:textId="373A6968">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GSC-7491-2025</w:t>
            </w:r>
          </w:p>
        </w:tc>
        <w:tc>
          <w:tcPr>
            <w:tcW w:w="5856" w:type="dxa"/>
            <w:noWrap/>
            <w:vAlign w:val="center"/>
            <w:hideMark/>
          </w:tcPr>
          <w:p w:rsidRPr="006E6062" w:rsidR="001C7BDD" w:rsidP="00E52224" w:rsidRDefault="00E52224" w14:paraId="757B8D0E" w14:textId="2AE109C0">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NOTIFICACIÓN DEL PERSONAL ACTIVO DEL CONTRATO- SCJ 18092024</w:t>
            </w:r>
          </w:p>
        </w:tc>
      </w:tr>
      <w:tr w:rsidRPr="006E6062" w:rsidR="00E52224" w:rsidTr="00E52224" w14:paraId="30E6FBCE"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548FFC33" w14:textId="2976C5F5">
            <w:pPr>
              <w:jc w:val="center"/>
              <w:rPr>
                <w:rFonts w:eastAsia="Times New Roman"/>
                <w:color w:val="000000"/>
                <w:sz w:val="16"/>
                <w:szCs w:val="16"/>
              </w:rPr>
            </w:pPr>
            <w:r w:rsidRPr="006E6062">
              <w:rPr>
                <w:rFonts w:eastAsia="Times New Roman"/>
                <w:color w:val="000000" w:themeColor="text1"/>
                <w:sz w:val="16"/>
                <w:szCs w:val="16"/>
              </w:rPr>
              <w:t>4</w:t>
            </w:r>
          </w:p>
        </w:tc>
        <w:tc>
          <w:tcPr>
            <w:tcW w:w="1010" w:type="dxa"/>
            <w:noWrap/>
            <w:vAlign w:val="center"/>
            <w:hideMark/>
          </w:tcPr>
          <w:p w:rsidRPr="006E6062" w:rsidR="001C7BDD" w:rsidP="00E52224" w:rsidRDefault="00E52224" w14:paraId="32CB0EF0" w14:textId="0B078948">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4/11/2025</w:t>
            </w:r>
          </w:p>
        </w:tc>
        <w:tc>
          <w:tcPr>
            <w:tcW w:w="1419" w:type="dxa"/>
            <w:noWrap/>
            <w:vAlign w:val="center"/>
            <w:hideMark/>
          </w:tcPr>
          <w:p w:rsidRPr="006E6062" w:rsidR="001C7BDD" w:rsidP="00E52224" w:rsidRDefault="00E52224" w14:paraId="3308E1EF" w14:textId="5EF1F688">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GSC-7492-2025</w:t>
            </w:r>
          </w:p>
        </w:tc>
        <w:tc>
          <w:tcPr>
            <w:tcW w:w="5856" w:type="dxa"/>
            <w:noWrap/>
            <w:vAlign w:val="center"/>
            <w:hideMark/>
          </w:tcPr>
          <w:p w:rsidRPr="006E6062" w:rsidR="001C7BDD" w:rsidP="00E52224" w:rsidRDefault="00E52224" w14:paraId="76D05202" w14:textId="542482E1">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CUMPLIMIENTO DECRETO 634 DEL 2023 DURANTE EL MES DE OCTUBRE 2025 "POR MEDIO DEL CUAL SE MODIFICA EL DECRETO DISTRITAL 332 DEL 2020, QUE ESTABLECE MEDIDAS AFIRMATIVAS PARA PROMOVER LA PARTICIPACIÓN DE LAS MUJERES EN LA CONTRATACIÓN DEL DISTRITO CAPITAL".</w:t>
            </w:r>
          </w:p>
        </w:tc>
      </w:tr>
      <w:tr w:rsidRPr="006E6062" w:rsidR="00E52224" w:rsidTr="00E52224" w14:paraId="01ED3295"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2856E907" w14:textId="6B1491F2">
            <w:pPr>
              <w:jc w:val="center"/>
              <w:rPr>
                <w:rFonts w:eastAsia="Times New Roman"/>
                <w:color w:val="000000"/>
                <w:sz w:val="16"/>
                <w:szCs w:val="16"/>
              </w:rPr>
            </w:pPr>
            <w:r w:rsidRPr="006E6062">
              <w:rPr>
                <w:rFonts w:eastAsia="Times New Roman"/>
                <w:color w:val="000000" w:themeColor="text1"/>
                <w:sz w:val="16"/>
                <w:szCs w:val="16"/>
              </w:rPr>
              <w:t>5</w:t>
            </w:r>
          </w:p>
        </w:tc>
        <w:tc>
          <w:tcPr>
            <w:tcW w:w="1010" w:type="dxa"/>
            <w:noWrap/>
            <w:vAlign w:val="center"/>
            <w:hideMark/>
          </w:tcPr>
          <w:p w:rsidRPr="006E6062" w:rsidR="001C7BDD" w:rsidP="00E52224" w:rsidRDefault="00E52224" w14:paraId="29366731" w14:textId="3D759B51">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6/11/2025</w:t>
            </w:r>
          </w:p>
        </w:tc>
        <w:tc>
          <w:tcPr>
            <w:tcW w:w="1419" w:type="dxa"/>
            <w:noWrap/>
            <w:vAlign w:val="center"/>
            <w:hideMark/>
          </w:tcPr>
          <w:p w:rsidRPr="006E6062" w:rsidR="001C7BDD" w:rsidP="00E52224" w:rsidRDefault="00E52224" w14:paraId="27219EBD" w14:textId="63DA6EB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GSC-7504-2025</w:t>
            </w:r>
          </w:p>
        </w:tc>
        <w:tc>
          <w:tcPr>
            <w:tcW w:w="5856" w:type="dxa"/>
            <w:noWrap/>
            <w:vAlign w:val="center"/>
            <w:hideMark/>
          </w:tcPr>
          <w:p w:rsidRPr="006E6062" w:rsidR="001C7BDD" w:rsidP="00E52224" w:rsidRDefault="00E52224" w14:paraId="4FD38DA1" w14:textId="4005C1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 UNIFICADO - MANTENIMIENTO CORRECTIVO (06 DE NOVIEMBRE DEL 2025) – CONTRATO SCJ-1809-2024.</w:t>
            </w:r>
          </w:p>
        </w:tc>
      </w:tr>
      <w:tr w:rsidRPr="006E6062" w:rsidR="00E52224" w:rsidTr="00E52224" w14:paraId="6B6817EC"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03BA307C" w14:textId="03761FA4">
            <w:pPr>
              <w:jc w:val="center"/>
              <w:rPr>
                <w:rFonts w:eastAsia="Times New Roman"/>
                <w:color w:val="000000"/>
                <w:sz w:val="16"/>
                <w:szCs w:val="16"/>
              </w:rPr>
            </w:pPr>
            <w:r w:rsidRPr="006E6062">
              <w:rPr>
                <w:rFonts w:eastAsia="Times New Roman"/>
                <w:color w:val="000000" w:themeColor="text1"/>
                <w:sz w:val="16"/>
                <w:szCs w:val="16"/>
              </w:rPr>
              <w:t>6</w:t>
            </w:r>
          </w:p>
        </w:tc>
        <w:tc>
          <w:tcPr>
            <w:tcW w:w="1010" w:type="dxa"/>
            <w:noWrap/>
            <w:vAlign w:val="center"/>
            <w:hideMark/>
          </w:tcPr>
          <w:p w:rsidRPr="006E6062" w:rsidR="001C7BDD" w:rsidP="00E52224" w:rsidRDefault="00E52224" w14:paraId="18E2BAED" w14:textId="0E4C26AF">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4/11/2025</w:t>
            </w:r>
          </w:p>
        </w:tc>
        <w:tc>
          <w:tcPr>
            <w:tcW w:w="1419" w:type="dxa"/>
            <w:noWrap/>
            <w:vAlign w:val="center"/>
            <w:hideMark/>
          </w:tcPr>
          <w:p w:rsidRPr="006E6062" w:rsidR="001C7BDD" w:rsidP="00E52224" w:rsidRDefault="00E52224" w14:paraId="4D29D135" w14:textId="0ADF9768">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GSC-7505-2025</w:t>
            </w:r>
          </w:p>
        </w:tc>
        <w:tc>
          <w:tcPr>
            <w:tcW w:w="5856" w:type="dxa"/>
            <w:noWrap/>
            <w:vAlign w:val="center"/>
            <w:hideMark/>
          </w:tcPr>
          <w:p w:rsidRPr="006E6062" w:rsidR="001C7BDD" w:rsidP="00E52224" w:rsidRDefault="00E52224" w14:paraId="584BB4E8" w14:textId="6E105491">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RESPUESTA AL COMUNICADO VVG-CCS-ETB-952-25 – COMUNICADOS GSC-7467-2025 Y GSC-7472-2025</w:t>
            </w:r>
          </w:p>
        </w:tc>
      </w:tr>
      <w:tr w:rsidRPr="006E6062" w:rsidR="00E52224" w:rsidTr="00E52224" w14:paraId="4DD10DAE"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136AAB4E" w14:textId="403E91F1">
            <w:pPr>
              <w:jc w:val="center"/>
              <w:rPr>
                <w:rFonts w:eastAsia="Times New Roman"/>
                <w:color w:val="000000"/>
                <w:sz w:val="16"/>
                <w:szCs w:val="16"/>
              </w:rPr>
            </w:pPr>
            <w:r w:rsidRPr="006E6062">
              <w:rPr>
                <w:rFonts w:eastAsia="Times New Roman"/>
                <w:color w:val="000000" w:themeColor="text1"/>
                <w:sz w:val="16"/>
                <w:szCs w:val="16"/>
              </w:rPr>
              <w:t>7</w:t>
            </w:r>
          </w:p>
        </w:tc>
        <w:tc>
          <w:tcPr>
            <w:tcW w:w="1010" w:type="dxa"/>
            <w:noWrap/>
            <w:vAlign w:val="center"/>
            <w:hideMark/>
          </w:tcPr>
          <w:p w:rsidRPr="006E6062" w:rsidR="001C7BDD" w:rsidP="00E52224" w:rsidRDefault="00E52224" w14:paraId="7E3A7878" w14:textId="0FD697DC">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4/11/2025</w:t>
            </w:r>
          </w:p>
        </w:tc>
        <w:tc>
          <w:tcPr>
            <w:tcW w:w="1419" w:type="dxa"/>
            <w:noWrap/>
            <w:vAlign w:val="center"/>
            <w:hideMark/>
          </w:tcPr>
          <w:p w:rsidRPr="006E6062" w:rsidR="001C7BDD" w:rsidP="00E52224" w:rsidRDefault="00E52224" w14:paraId="242C8915" w14:textId="48DE9F49">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GSC-7506-2025</w:t>
            </w:r>
          </w:p>
        </w:tc>
        <w:tc>
          <w:tcPr>
            <w:tcW w:w="5856" w:type="dxa"/>
            <w:noWrap/>
            <w:vAlign w:val="center"/>
            <w:hideMark/>
          </w:tcPr>
          <w:p w:rsidRPr="006E6062" w:rsidR="001C7BDD" w:rsidP="00E52224" w:rsidRDefault="00E52224" w14:paraId="5B93BD46" w14:textId="74A45D9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 SEMANAL MESA DE SERVICIO 28 DE OCTUBRE A 03 DE NOVIEMBRE DE 2025</w:t>
            </w:r>
          </w:p>
        </w:tc>
      </w:tr>
      <w:tr w:rsidRPr="006E6062" w:rsidR="00E52224" w:rsidTr="00E52224" w14:paraId="3772A923"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6806B196" w14:textId="2168FD50">
            <w:pPr>
              <w:jc w:val="center"/>
              <w:rPr>
                <w:rFonts w:eastAsia="Times New Roman"/>
                <w:color w:val="000000"/>
                <w:sz w:val="16"/>
                <w:szCs w:val="16"/>
              </w:rPr>
            </w:pPr>
            <w:r w:rsidRPr="006E6062">
              <w:rPr>
                <w:rFonts w:eastAsia="Times New Roman"/>
                <w:color w:val="000000" w:themeColor="text1"/>
                <w:sz w:val="16"/>
                <w:szCs w:val="16"/>
              </w:rPr>
              <w:t>8</w:t>
            </w:r>
          </w:p>
        </w:tc>
        <w:tc>
          <w:tcPr>
            <w:tcW w:w="1010" w:type="dxa"/>
            <w:noWrap/>
            <w:vAlign w:val="center"/>
            <w:hideMark/>
          </w:tcPr>
          <w:p w:rsidRPr="006E6062" w:rsidR="001C7BDD" w:rsidP="00E52224" w:rsidRDefault="00E52224" w14:paraId="63D7BE7A" w14:textId="1FA4A6F8">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4/11/2025</w:t>
            </w:r>
          </w:p>
        </w:tc>
        <w:tc>
          <w:tcPr>
            <w:tcW w:w="1419" w:type="dxa"/>
            <w:noWrap/>
            <w:vAlign w:val="center"/>
            <w:hideMark/>
          </w:tcPr>
          <w:p w:rsidRPr="006E6062" w:rsidR="001C7BDD" w:rsidP="00E52224" w:rsidRDefault="00E52224" w14:paraId="66B3393E" w14:textId="26B990FE">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GSC-7507-2025</w:t>
            </w:r>
          </w:p>
        </w:tc>
        <w:tc>
          <w:tcPr>
            <w:tcW w:w="5856" w:type="dxa"/>
            <w:noWrap/>
            <w:vAlign w:val="center"/>
            <w:hideMark/>
          </w:tcPr>
          <w:p w:rsidRPr="006E6062" w:rsidR="001C7BDD" w:rsidP="00E52224" w:rsidRDefault="00E52224" w14:paraId="04A7E116" w14:textId="613768C0">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 QUINCENAL MESA DE SERVICIO 16 AL 31 DE OCTUBRE DE 2025</w:t>
            </w:r>
          </w:p>
        </w:tc>
      </w:tr>
      <w:tr w:rsidRPr="006E6062" w:rsidR="00E52224" w:rsidTr="00E52224" w14:paraId="0F7D223D"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44CF7AA2" w14:textId="7D7DA27F">
            <w:pPr>
              <w:jc w:val="center"/>
              <w:rPr>
                <w:rFonts w:eastAsia="Times New Roman"/>
                <w:color w:val="000000"/>
                <w:sz w:val="16"/>
                <w:szCs w:val="16"/>
              </w:rPr>
            </w:pPr>
            <w:r w:rsidRPr="006E6062">
              <w:rPr>
                <w:rFonts w:eastAsia="Times New Roman"/>
                <w:color w:val="000000" w:themeColor="text1"/>
                <w:sz w:val="16"/>
                <w:szCs w:val="16"/>
              </w:rPr>
              <w:t>9</w:t>
            </w:r>
          </w:p>
        </w:tc>
        <w:tc>
          <w:tcPr>
            <w:tcW w:w="1010" w:type="dxa"/>
            <w:noWrap/>
            <w:vAlign w:val="center"/>
            <w:hideMark/>
          </w:tcPr>
          <w:p w:rsidRPr="006E6062" w:rsidR="001C7BDD" w:rsidP="00E52224" w:rsidRDefault="00E52224" w14:paraId="66A0674D" w14:textId="5A81B41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4/11/2025</w:t>
            </w:r>
          </w:p>
        </w:tc>
        <w:tc>
          <w:tcPr>
            <w:tcW w:w="1419" w:type="dxa"/>
            <w:noWrap/>
            <w:vAlign w:val="center"/>
            <w:hideMark/>
          </w:tcPr>
          <w:p w:rsidRPr="006E6062" w:rsidR="001C7BDD" w:rsidP="00E52224" w:rsidRDefault="00E52224" w14:paraId="32A7D5A2" w14:textId="66AC3306">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GSC-7508-2025</w:t>
            </w:r>
          </w:p>
        </w:tc>
        <w:tc>
          <w:tcPr>
            <w:tcW w:w="5856" w:type="dxa"/>
            <w:noWrap/>
            <w:vAlign w:val="center"/>
            <w:hideMark/>
          </w:tcPr>
          <w:p w:rsidRPr="006E6062" w:rsidR="001C7BDD" w:rsidP="00E52224" w:rsidRDefault="00E52224" w14:paraId="6BBB6777" w14:textId="47C02176">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RESPUESTA AL COMUNICADO VVG-CCS-ETB-959-25 – COMUNICADO GSC-7485-2025.</w:t>
            </w:r>
          </w:p>
        </w:tc>
      </w:tr>
      <w:tr w:rsidRPr="006E6062" w:rsidR="00E52224" w:rsidTr="00E52224" w14:paraId="3118CC79"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4E97481D" w14:textId="47FFE0F2">
            <w:pPr>
              <w:jc w:val="center"/>
              <w:rPr>
                <w:rFonts w:eastAsia="Times New Roman"/>
                <w:color w:val="000000"/>
                <w:sz w:val="16"/>
                <w:szCs w:val="16"/>
              </w:rPr>
            </w:pPr>
            <w:r w:rsidRPr="006E6062">
              <w:rPr>
                <w:rFonts w:eastAsia="Times New Roman"/>
                <w:color w:val="000000" w:themeColor="text1"/>
                <w:sz w:val="16"/>
                <w:szCs w:val="16"/>
              </w:rPr>
              <w:t>10</w:t>
            </w:r>
          </w:p>
        </w:tc>
        <w:tc>
          <w:tcPr>
            <w:tcW w:w="1010" w:type="dxa"/>
            <w:noWrap/>
            <w:vAlign w:val="center"/>
            <w:hideMark/>
          </w:tcPr>
          <w:p w:rsidRPr="006E6062" w:rsidR="001C7BDD" w:rsidP="00E52224" w:rsidRDefault="00E52224" w14:paraId="1CB66517" w14:textId="588A5048">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4/11/2025</w:t>
            </w:r>
          </w:p>
        </w:tc>
        <w:tc>
          <w:tcPr>
            <w:tcW w:w="1419" w:type="dxa"/>
            <w:noWrap/>
            <w:vAlign w:val="center"/>
            <w:hideMark/>
          </w:tcPr>
          <w:p w:rsidRPr="006E6062" w:rsidR="001C7BDD" w:rsidP="00E52224" w:rsidRDefault="00E52224" w14:paraId="1C50F40E" w14:textId="4858FBA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GSC-7509-2025</w:t>
            </w:r>
          </w:p>
        </w:tc>
        <w:tc>
          <w:tcPr>
            <w:tcW w:w="5856" w:type="dxa"/>
            <w:noWrap/>
            <w:vAlign w:val="center"/>
            <w:hideMark/>
          </w:tcPr>
          <w:p w:rsidRPr="006E6062" w:rsidR="001C7BDD" w:rsidP="00E52224" w:rsidRDefault="00E52224" w14:paraId="68AF889D" w14:textId="595A9666">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UNIFICADOS – MANTENIMIENTOS CORRECTIVOS – CONTRATO SCJ-1809-2024. 04-11-2025</w:t>
            </w:r>
          </w:p>
        </w:tc>
      </w:tr>
      <w:tr w:rsidRPr="006E6062" w:rsidR="00E52224" w:rsidTr="00E52224" w14:paraId="003EF7E5"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1F6904D7" w14:textId="183995DC">
            <w:pPr>
              <w:jc w:val="center"/>
              <w:rPr>
                <w:rFonts w:eastAsia="Times New Roman"/>
                <w:color w:val="000000"/>
                <w:sz w:val="16"/>
                <w:szCs w:val="16"/>
              </w:rPr>
            </w:pPr>
            <w:r w:rsidRPr="006E6062">
              <w:rPr>
                <w:rFonts w:eastAsia="Times New Roman"/>
                <w:color w:val="000000" w:themeColor="text1"/>
                <w:sz w:val="16"/>
                <w:szCs w:val="16"/>
              </w:rPr>
              <w:t>11</w:t>
            </w:r>
          </w:p>
        </w:tc>
        <w:tc>
          <w:tcPr>
            <w:tcW w:w="1010" w:type="dxa"/>
            <w:noWrap/>
            <w:vAlign w:val="center"/>
            <w:hideMark/>
          </w:tcPr>
          <w:p w:rsidRPr="006E6062" w:rsidR="001C7BDD" w:rsidP="00E52224" w:rsidRDefault="00E52224" w14:paraId="1AEB7F81" w14:textId="78C765A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5/11/2025</w:t>
            </w:r>
          </w:p>
        </w:tc>
        <w:tc>
          <w:tcPr>
            <w:tcW w:w="1419" w:type="dxa"/>
            <w:noWrap/>
            <w:vAlign w:val="center"/>
            <w:hideMark/>
          </w:tcPr>
          <w:p w:rsidRPr="006E6062" w:rsidR="001C7BDD" w:rsidP="00E52224" w:rsidRDefault="00E52224" w14:paraId="578731B5" w14:textId="67DDE4D4">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GSC-7510-2025</w:t>
            </w:r>
          </w:p>
        </w:tc>
        <w:tc>
          <w:tcPr>
            <w:tcW w:w="5856" w:type="dxa"/>
            <w:noWrap/>
            <w:vAlign w:val="center"/>
            <w:hideMark/>
          </w:tcPr>
          <w:p w:rsidRPr="006E6062" w:rsidR="001C7BDD" w:rsidP="00E52224" w:rsidRDefault="00E52224" w14:paraId="788ACF48" w14:textId="15D01CCF">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 MENSUAL SEPTIEMBRE 2025 V3</w:t>
            </w:r>
          </w:p>
        </w:tc>
      </w:tr>
      <w:tr w:rsidRPr="006E6062" w:rsidR="00E52224" w:rsidTr="00E52224" w14:paraId="79623790"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0AB8ADB0" w14:textId="22675BA2">
            <w:pPr>
              <w:jc w:val="center"/>
              <w:rPr>
                <w:rFonts w:eastAsia="Times New Roman"/>
                <w:color w:val="000000"/>
                <w:sz w:val="16"/>
                <w:szCs w:val="16"/>
              </w:rPr>
            </w:pPr>
            <w:r w:rsidRPr="006E6062">
              <w:rPr>
                <w:rFonts w:eastAsia="Times New Roman"/>
                <w:color w:val="000000" w:themeColor="text1"/>
                <w:sz w:val="16"/>
                <w:szCs w:val="16"/>
              </w:rPr>
              <w:t>12</w:t>
            </w:r>
          </w:p>
        </w:tc>
        <w:tc>
          <w:tcPr>
            <w:tcW w:w="1010" w:type="dxa"/>
            <w:noWrap/>
            <w:vAlign w:val="center"/>
            <w:hideMark/>
          </w:tcPr>
          <w:p w:rsidRPr="006E6062" w:rsidR="001C7BDD" w:rsidP="00E52224" w:rsidRDefault="00E52224" w14:paraId="69EBF3D5" w14:textId="2AD72EBE">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5/11/2025</w:t>
            </w:r>
          </w:p>
        </w:tc>
        <w:tc>
          <w:tcPr>
            <w:tcW w:w="1419" w:type="dxa"/>
            <w:noWrap/>
            <w:vAlign w:val="center"/>
            <w:hideMark/>
          </w:tcPr>
          <w:p w:rsidRPr="006E6062" w:rsidR="001C7BDD" w:rsidP="00E52224" w:rsidRDefault="00E52224" w14:paraId="1BF611C1" w14:textId="6924078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GSC-7511-2025</w:t>
            </w:r>
          </w:p>
        </w:tc>
        <w:tc>
          <w:tcPr>
            <w:tcW w:w="5856" w:type="dxa"/>
            <w:noWrap/>
            <w:vAlign w:val="center"/>
            <w:hideMark/>
          </w:tcPr>
          <w:p w:rsidRPr="006E6062" w:rsidR="001C7BDD" w:rsidP="00E52224" w:rsidRDefault="00E52224" w14:paraId="4A13EC6F" w14:textId="2211480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RESPUESTA VVG-CCS-ETB-945-25 RESPUESTA A COMUNICADO GSC-7431-2025 INFORME MENSUAL DE AGOSTO 2025 V3</w:t>
            </w:r>
          </w:p>
        </w:tc>
      </w:tr>
      <w:tr w:rsidRPr="006E6062" w:rsidR="00E52224" w:rsidTr="00E52224" w14:paraId="788114C8"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47FA75F7" w14:textId="400186D5">
            <w:pPr>
              <w:jc w:val="center"/>
              <w:rPr>
                <w:rFonts w:eastAsia="Times New Roman"/>
                <w:color w:val="000000"/>
                <w:sz w:val="16"/>
                <w:szCs w:val="16"/>
              </w:rPr>
            </w:pPr>
            <w:r w:rsidRPr="006E6062">
              <w:rPr>
                <w:rFonts w:eastAsia="Times New Roman"/>
                <w:color w:val="000000" w:themeColor="text1"/>
                <w:sz w:val="16"/>
                <w:szCs w:val="16"/>
              </w:rPr>
              <w:t>13</w:t>
            </w:r>
          </w:p>
        </w:tc>
        <w:tc>
          <w:tcPr>
            <w:tcW w:w="1010" w:type="dxa"/>
            <w:noWrap/>
            <w:vAlign w:val="center"/>
            <w:hideMark/>
          </w:tcPr>
          <w:p w:rsidRPr="006E6062" w:rsidR="001C7BDD" w:rsidP="00E52224" w:rsidRDefault="00E52224" w14:paraId="6E8C58DF" w14:textId="7BB3F1A2">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4/11/2025</w:t>
            </w:r>
          </w:p>
        </w:tc>
        <w:tc>
          <w:tcPr>
            <w:tcW w:w="1419" w:type="dxa"/>
            <w:noWrap/>
            <w:vAlign w:val="center"/>
            <w:hideMark/>
          </w:tcPr>
          <w:p w:rsidRPr="006E6062" w:rsidR="001C7BDD" w:rsidP="00E52224" w:rsidRDefault="00E52224" w14:paraId="193A628B" w14:textId="45ACCD9D">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GSC-7512-2025</w:t>
            </w:r>
          </w:p>
        </w:tc>
        <w:tc>
          <w:tcPr>
            <w:tcW w:w="5856" w:type="dxa"/>
            <w:noWrap/>
            <w:vAlign w:val="center"/>
            <w:hideMark/>
          </w:tcPr>
          <w:p w:rsidRPr="006E6062" w:rsidR="001C7BDD" w:rsidP="00E52224" w:rsidRDefault="00E52224" w14:paraId="6FE327F7" w14:textId="17272982">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BAJAS OCTUBRE 2025</w:t>
            </w:r>
          </w:p>
        </w:tc>
      </w:tr>
      <w:tr w:rsidRPr="006E6062" w:rsidR="00E52224" w:rsidTr="00E52224" w14:paraId="3E02B4DC"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0B0725C9" w14:textId="6D823199">
            <w:pPr>
              <w:jc w:val="center"/>
              <w:rPr>
                <w:rFonts w:eastAsia="Times New Roman"/>
                <w:color w:val="000000"/>
                <w:sz w:val="16"/>
                <w:szCs w:val="16"/>
              </w:rPr>
            </w:pPr>
            <w:r w:rsidRPr="006E6062">
              <w:rPr>
                <w:rFonts w:eastAsia="Times New Roman"/>
                <w:color w:val="000000" w:themeColor="text1"/>
                <w:sz w:val="16"/>
                <w:szCs w:val="16"/>
              </w:rPr>
              <w:t>14</w:t>
            </w:r>
          </w:p>
        </w:tc>
        <w:tc>
          <w:tcPr>
            <w:tcW w:w="1010" w:type="dxa"/>
            <w:noWrap/>
            <w:vAlign w:val="center"/>
            <w:hideMark/>
          </w:tcPr>
          <w:p w:rsidRPr="006E6062" w:rsidR="001C7BDD" w:rsidP="00E52224" w:rsidRDefault="00E52224" w14:paraId="2C413D81" w14:textId="74F0E102">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4/11/2025</w:t>
            </w:r>
          </w:p>
        </w:tc>
        <w:tc>
          <w:tcPr>
            <w:tcW w:w="1419" w:type="dxa"/>
            <w:noWrap/>
            <w:vAlign w:val="center"/>
            <w:hideMark/>
          </w:tcPr>
          <w:p w:rsidRPr="006E6062" w:rsidR="001C7BDD" w:rsidP="00E52224" w:rsidRDefault="00E52224" w14:paraId="5DE13B27" w14:textId="6C31FC4F">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GSC-7513-2025</w:t>
            </w:r>
          </w:p>
        </w:tc>
        <w:tc>
          <w:tcPr>
            <w:tcW w:w="5856" w:type="dxa"/>
            <w:noWrap/>
            <w:vAlign w:val="center"/>
            <w:hideMark/>
          </w:tcPr>
          <w:p w:rsidRPr="006E6062" w:rsidR="001C7BDD" w:rsidP="00E52224" w:rsidRDefault="00E52224" w14:paraId="24A73756" w14:textId="3A96D16A">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SOLICITUD APROBACIÓN BOLSA DE REPUESTO SSCJ, E.P. CIUDAD SALITRE OCCIDENTAL - CRA. 81 # 25D - 75, TICKET GLPI NO. 13568 – CONTRATO SCJ-1809-2024.</w:t>
            </w:r>
          </w:p>
        </w:tc>
      </w:tr>
      <w:tr w:rsidRPr="006E6062" w:rsidR="00E52224" w:rsidTr="00E52224" w14:paraId="0F288F79"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08E134DE" w14:textId="01E15939">
            <w:pPr>
              <w:jc w:val="center"/>
              <w:rPr>
                <w:rFonts w:eastAsia="Times New Roman"/>
                <w:color w:val="000000"/>
                <w:sz w:val="16"/>
                <w:szCs w:val="16"/>
              </w:rPr>
            </w:pPr>
            <w:r w:rsidRPr="006E6062">
              <w:rPr>
                <w:rFonts w:eastAsia="Times New Roman"/>
                <w:color w:val="000000" w:themeColor="text1"/>
                <w:sz w:val="16"/>
                <w:szCs w:val="16"/>
              </w:rPr>
              <w:t>15</w:t>
            </w:r>
          </w:p>
        </w:tc>
        <w:tc>
          <w:tcPr>
            <w:tcW w:w="1010" w:type="dxa"/>
            <w:noWrap/>
            <w:vAlign w:val="center"/>
            <w:hideMark/>
          </w:tcPr>
          <w:p w:rsidRPr="006E6062" w:rsidR="001C7BDD" w:rsidP="00E52224" w:rsidRDefault="00E52224" w14:paraId="42B5CD10" w14:textId="5611015D">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4/11/2025</w:t>
            </w:r>
          </w:p>
        </w:tc>
        <w:tc>
          <w:tcPr>
            <w:tcW w:w="1419" w:type="dxa"/>
            <w:noWrap/>
            <w:vAlign w:val="center"/>
            <w:hideMark/>
          </w:tcPr>
          <w:p w:rsidRPr="006E6062" w:rsidR="001C7BDD" w:rsidP="00E52224" w:rsidRDefault="00E52224" w14:paraId="5388C34A" w14:textId="4EE08D62">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GSC-7514-2025</w:t>
            </w:r>
          </w:p>
        </w:tc>
        <w:tc>
          <w:tcPr>
            <w:tcW w:w="5856" w:type="dxa"/>
            <w:noWrap/>
            <w:vAlign w:val="center"/>
            <w:hideMark/>
          </w:tcPr>
          <w:p w:rsidRPr="006E6062" w:rsidR="001C7BDD" w:rsidP="00E52224" w:rsidRDefault="00E52224" w14:paraId="40B8DDFA" w14:textId="71FF1030">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UNIFICADOS – MANTENIMIENTOS CORRECTIVOS – CONTRATO SCJ-1809-2024. 04-11-2025</w:t>
            </w:r>
          </w:p>
        </w:tc>
      </w:tr>
      <w:tr w:rsidRPr="006E6062" w:rsidR="00E52224" w:rsidTr="00E52224" w14:paraId="1A54C730"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2214CBA8" w14:textId="2FCC4E39">
            <w:pPr>
              <w:jc w:val="center"/>
              <w:rPr>
                <w:rFonts w:eastAsia="Times New Roman"/>
                <w:color w:val="000000"/>
                <w:sz w:val="16"/>
                <w:szCs w:val="16"/>
              </w:rPr>
            </w:pPr>
            <w:r w:rsidRPr="006E6062">
              <w:rPr>
                <w:rFonts w:eastAsia="Times New Roman"/>
                <w:color w:val="000000" w:themeColor="text1"/>
                <w:sz w:val="16"/>
                <w:szCs w:val="16"/>
              </w:rPr>
              <w:t>16</w:t>
            </w:r>
          </w:p>
        </w:tc>
        <w:tc>
          <w:tcPr>
            <w:tcW w:w="1010" w:type="dxa"/>
            <w:noWrap/>
            <w:vAlign w:val="center"/>
            <w:hideMark/>
          </w:tcPr>
          <w:p w:rsidRPr="006E6062" w:rsidR="001C7BDD" w:rsidP="00E52224" w:rsidRDefault="00E52224" w14:paraId="12D5B670" w14:textId="2E0BFB0A">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4/11/2025</w:t>
            </w:r>
          </w:p>
        </w:tc>
        <w:tc>
          <w:tcPr>
            <w:tcW w:w="1419" w:type="dxa"/>
            <w:noWrap/>
            <w:vAlign w:val="center"/>
            <w:hideMark/>
          </w:tcPr>
          <w:p w:rsidRPr="006E6062" w:rsidR="001C7BDD" w:rsidP="00E52224" w:rsidRDefault="00E52224" w14:paraId="2BC4A854" w14:textId="55C3B5CF">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GSC-7515-2025</w:t>
            </w:r>
          </w:p>
        </w:tc>
        <w:tc>
          <w:tcPr>
            <w:tcW w:w="5856" w:type="dxa"/>
            <w:noWrap/>
            <w:vAlign w:val="center"/>
            <w:hideMark/>
          </w:tcPr>
          <w:p w:rsidRPr="006E6062" w:rsidR="001C7BDD" w:rsidP="00E52224" w:rsidRDefault="00E52224" w14:paraId="327A567D" w14:textId="5C458716">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UNIFICADOS – MANTENIMIENTOS CORRECTIVOS – CONTRATO SCJ-1809-2024. 04-11-2025</w:t>
            </w:r>
          </w:p>
        </w:tc>
      </w:tr>
      <w:tr w:rsidRPr="006E6062" w:rsidR="00E52224" w:rsidTr="00E52224" w14:paraId="56367351"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416A44BE" w14:textId="58ACEBD0">
            <w:pPr>
              <w:jc w:val="center"/>
              <w:rPr>
                <w:rFonts w:eastAsia="Times New Roman"/>
                <w:color w:val="000000"/>
                <w:sz w:val="16"/>
                <w:szCs w:val="16"/>
              </w:rPr>
            </w:pPr>
            <w:r w:rsidRPr="006E6062">
              <w:rPr>
                <w:rFonts w:eastAsia="Times New Roman"/>
                <w:color w:val="000000" w:themeColor="text1"/>
                <w:sz w:val="16"/>
                <w:szCs w:val="16"/>
              </w:rPr>
              <w:t>17</w:t>
            </w:r>
          </w:p>
        </w:tc>
        <w:tc>
          <w:tcPr>
            <w:tcW w:w="1010" w:type="dxa"/>
            <w:noWrap/>
            <w:vAlign w:val="center"/>
            <w:hideMark/>
          </w:tcPr>
          <w:p w:rsidRPr="006E6062" w:rsidR="001C7BDD" w:rsidP="00E52224" w:rsidRDefault="00E52224" w14:paraId="24DC11BB" w14:textId="234EFBBE">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5/11/2025</w:t>
            </w:r>
          </w:p>
        </w:tc>
        <w:tc>
          <w:tcPr>
            <w:tcW w:w="1419" w:type="dxa"/>
            <w:noWrap/>
            <w:vAlign w:val="center"/>
            <w:hideMark/>
          </w:tcPr>
          <w:p w:rsidRPr="006E6062" w:rsidR="001C7BDD" w:rsidP="00E52224" w:rsidRDefault="00E52224" w14:paraId="29A0EB35" w14:textId="6852D118">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GSC-7516-2025</w:t>
            </w:r>
          </w:p>
        </w:tc>
        <w:tc>
          <w:tcPr>
            <w:tcW w:w="5856" w:type="dxa"/>
            <w:noWrap/>
            <w:vAlign w:val="center"/>
            <w:hideMark/>
          </w:tcPr>
          <w:p w:rsidRPr="006E6062" w:rsidR="001C7BDD" w:rsidP="00E52224" w:rsidRDefault="00E52224" w14:paraId="1D6C138B" w14:textId="5FCD666D">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FACTURACIÓN BOLSA DE REPUESTOS AGOSTO 2025</w:t>
            </w:r>
          </w:p>
        </w:tc>
      </w:tr>
      <w:tr w:rsidRPr="006E6062" w:rsidR="00E52224" w:rsidTr="00E52224" w14:paraId="381B2E65"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01F2D0A2" w14:textId="438C1D99">
            <w:pPr>
              <w:jc w:val="center"/>
              <w:rPr>
                <w:rFonts w:eastAsia="Times New Roman"/>
                <w:color w:val="000000"/>
                <w:sz w:val="16"/>
                <w:szCs w:val="16"/>
              </w:rPr>
            </w:pPr>
            <w:r w:rsidRPr="006E6062">
              <w:rPr>
                <w:rFonts w:eastAsia="Times New Roman"/>
                <w:color w:val="000000" w:themeColor="text1"/>
                <w:sz w:val="16"/>
                <w:szCs w:val="16"/>
              </w:rPr>
              <w:t>18</w:t>
            </w:r>
          </w:p>
        </w:tc>
        <w:tc>
          <w:tcPr>
            <w:tcW w:w="1010" w:type="dxa"/>
            <w:noWrap/>
            <w:vAlign w:val="center"/>
            <w:hideMark/>
          </w:tcPr>
          <w:p w:rsidRPr="006E6062" w:rsidR="001C7BDD" w:rsidP="00E52224" w:rsidRDefault="00E52224" w14:paraId="5B3A8109" w14:textId="61E469FE">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5/11/2025</w:t>
            </w:r>
          </w:p>
        </w:tc>
        <w:tc>
          <w:tcPr>
            <w:tcW w:w="1419" w:type="dxa"/>
            <w:noWrap/>
            <w:vAlign w:val="center"/>
            <w:hideMark/>
          </w:tcPr>
          <w:p w:rsidRPr="006E6062" w:rsidR="001C7BDD" w:rsidP="00E52224" w:rsidRDefault="00E52224" w14:paraId="6E751A39" w14:textId="64EA665F">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GSC-7517-2025</w:t>
            </w:r>
          </w:p>
        </w:tc>
        <w:tc>
          <w:tcPr>
            <w:tcW w:w="5856" w:type="dxa"/>
            <w:noWrap/>
            <w:vAlign w:val="center"/>
            <w:hideMark/>
          </w:tcPr>
          <w:p w:rsidRPr="006E6062" w:rsidR="001C7BDD" w:rsidP="00E52224" w:rsidRDefault="00E52224" w14:paraId="1D7BF964" w14:textId="5F17052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BAJAS SINIESTROS- V2 2025</w:t>
            </w:r>
          </w:p>
        </w:tc>
      </w:tr>
      <w:tr w:rsidRPr="006E6062" w:rsidR="00E52224" w:rsidTr="00E52224" w14:paraId="42A9C3BD"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05CFB3F5" w14:textId="071F0F30">
            <w:pPr>
              <w:jc w:val="center"/>
              <w:rPr>
                <w:rFonts w:eastAsia="Times New Roman"/>
                <w:color w:val="000000"/>
                <w:sz w:val="16"/>
                <w:szCs w:val="16"/>
              </w:rPr>
            </w:pPr>
            <w:r w:rsidRPr="006E6062">
              <w:rPr>
                <w:rFonts w:eastAsia="Times New Roman"/>
                <w:color w:val="000000" w:themeColor="text1"/>
                <w:sz w:val="16"/>
                <w:szCs w:val="16"/>
              </w:rPr>
              <w:t>19</w:t>
            </w:r>
          </w:p>
        </w:tc>
        <w:tc>
          <w:tcPr>
            <w:tcW w:w="1010" w:type="dxa"/>
            <w:noWrap/>
            <w:vAlign w:val="center"/>
            <w:hideMark/>
          </w:tcPr>
          <w:p w:rsidRPr="006E6062" w:rsidR="001C7BDD" w:rsidP="00E52224" w:rsidRDefault="00E52224" w14:paraId="0C377AA0" w14:textId="1B10C52F">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5/11/2025</w:t>
            </w:r>
          </w:p>
        </w:tc>
        <w:tc>
          <w:tcPr>
            <w:tcW w:w="1419" w:type="dxa"/>
            <w:noWrap/>
            <w:vAlign w:val="center"/>
            <w:hideMark/>
          </w:tcPr>
          <w:p w:rsidRPr="006E6062" w:rsidR="001C7BDD" w:rsidP="00E52224" w:rsidRDefault="00E52224" w14:paraId="4767FD94" w14:textId="7D5F9768">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GSC-7518-2025</w:t>
            </w:r>
          </w:p>
        </w:tc>
        <w:tc>
          <w:tcPr>
            <w:tcW w:w="5856" w:type="dxa"/>
            <w:noWrap/>
            <w:vAlign w:val="center"/>
            <w:hideMark/>
          </w:tcPr>
          <w:p w:rsidRPr="006E6062" w:rsidR="001C7BDD" w:rsidP="00E52224" w:rsidRDefault="00E52224" w14:paraId="7B77EC1B" w14:textId="5E01C7E1">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DE DIAGNOSTICO</w:t>
            </w:r>
          </w:p>
        </w:tc>
      </w:tr>
      <w:tr w:rsidRPr="006E6062" w:rsidR="00E52224" w:rsidTr="00E52224" w14:paraId="66F31CDA"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05C71449" w14:textId="7EB8765B">
            <w:pPr>
              <w:jc w:val="center"/>
              <w:rPr>
                <w:rFonts w:eastAsia="Times New Roman"/>
                <w:color w:val="000000"/>
                <w:sz w:val="16"/>
                <w:szCs w:val="16"/>
              </w:rPr>
            </w:pPr>
            <w:r w:rsidRPr="006E6062">
              <w:rPr>
                <w:rFonts w:eastAsia="Times New Roman"/>
                <w:color w:val="000000" w:themeColor="text1"/>
                <w:sz w:val="16"/>
                <w:szCs w:val="16"/>
              </w:rPr>
              <w:t>20</w:t>
            </w:r>
          </w:p>
        </w:tc>
        <w:tc>
          <w:tcPr>
            <w:tcW w:w="1010" w:type="dxa"/>
            <w:noWrap/>
            <w:vAlign w:val="center"/>
            <w:hideMark/>
          </w:tcPr>
          <w:p w:rsidRPr="006E6062" w:rsidR="001C7BDD" w:rsidP="00E52224" w:rsidRDefault="00E52224" w14:paraId="4161FA34" w14:textId="1CE93B8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5/11/2025</w:t>
            </w:r>
          </w:p>
        </w:tc>
        <w:tc>
          <w:tcPr>
            <w:tcW w:w="1419" w:type="dxa"/>
            <w:noWrap/>
            <w:vAlign w:val="center"/>
            <w:hideMark/>
          </w:tcPr>
          <w:p w:rsidRPr="006E6062" w:rsidR="001C7BDD" w:rsidP="00E52224" w:rsidRDefault="00E52224" w14:paraId="66C873E1" w14:textId="5CF273C5">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GSC-7519-2025</w:t>
            </w:r>
          </w:p>
        </w:tc>
        <w:tc>
          <w:tcPr>
            <w:tcW w:w="5856" w:type="dxa"/>
            <w:noWrap/>
            <w:vAlign w:val="center"/>
            <w:hideMark/>
          </w:tcPr>
          <w:p w:rsidRPr="006E6062" w:rsidR="001C7BDD" w:rsidP="00E52224" w:rsidRDefault="00E52224" w14:paraId="33127A85" w14:textId="0AB00C0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UNIFICADOS – MANTENIMIENTOS CORRECTIVOS – CONTRATO SCJ-1809-2024.</w:t>
            </w:r>
          </w:p>
        </w:tc>
      </w:tr>
      <w:tr w:rsidRPr="006E6062" w:rsidR="00E52224" w:rsidTr="00E52224" w14:paraId="5131F4AB"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17A6BD8D" w14:textId="3A3A1A6F">
            <w:pPr>
              <w:jc w:val="center"/>
              <w:rPr>
                <w:rFonts w:eastAsia="Times New Roman"/>
                <w:color w:val="000000"/>
                <w:sz w:val="16"/>
                <w:szCs w:val="16"/>
              </w:rPr>
            </w:pPr>
            <w:r w:rsidRPr="006E6062">
              <w:rPr>
                <w:rFonts w:eastAsia="Times New Roman"/>
                <w:color w:val="000000" w:themeColor="text1"/>
                <w:sz w:val="16"/>
                <w:szCs w:val="16"/>
              </w:rPr>
              <w:t>21</w:t>
            </w:r>
          </w:p>
        </w:tc>
        <w:tc>
          <w:tcPr>
            <w:tcW w:w="1010" w:type="dxa"/>
            <w:noWrap/>
            <w:vAlign w:val="center"/>
            <w:hideMark/>
          </w:tcPr>
          <w:p w:rsidRPr="006E6062" w:rsidR="001C7BDD" w:rsidP="00E52224" w:rsidRDefault="00E52224" w14:paraId="72C28257" w14:textId="579CF774">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5/11/2025</w:t>
            </w:r>
          </w:p>
        </w:tc>
        <w:tc>
          <w:tcPr>
            <w:tcW w:w="1419" w:type="dxa"/>
            <w:noWrap/>
            <w:vAlign w:val="center"/>
            <w:hideMark/>
          </w:tcPr>
          <w:p w:rsidRPr="006E6062" w:rsidR="001C7BDD" w:rsidP="00E52224" w:rsidRDefault="00E52224" w14:paraId="2B0F45AF" w14:textId="6BD5BB52">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GSC-7520-2025</w:t>
            </w:r>
          </w:p>
        </w:tc>
        <w:tc>
          <w:tcPr>
            <w:tcW w:w="5856" w:type="dxa"/>
            <w:noWrap/>
            <w:vAlign w:val="center"/>
            <w:hideMark/>
          </w:tcPr>
          <w:p w:rsidRPr="006E6062" w:rsidR="001C7BDD" w:rsidP="00E52224" w:rsidRDefault="00E52224" w14:paraId="03F10AA4" w14:textId="2E34242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UNIFICADOS - VISITAS DIAGNÓSTICAS  – CONTRATO SCJ-1809-2024</w:t>
            </w:r>
          </w:p>
        </w:tc>
      </w:tr>
      <w:tr w:rsidRPr="006E6062" w:rsidR="00E52224" w:rsidTr="00E52224" w14:paraId="7B258176"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04841BB7" w14:textId="6702140B">
            <w:pPr>
              <w:jc w:val="center"/>
              <w:rPr>
                <w:rFonts w:eastAsia="Times New Roman"/>
                <w:color w:val="000000"/>
                <w:sz w:val="16"/>
                <w:szCs w:val="16"/>
              </w:rPr>
            </w:pPr>
            <w:r w:rsidRPr="006E6062">
              <w:rPr>
                <w:rFonts w:eastAsia="Times New Roman"/>
                <w:color w:val="000000" w:themeColor="text1"/>
                <w:sz w:val="16"/>
                <w:szCs w:val="16"/>
              </w:rPr>
              <w:t>22</w:t>
            </w:r>
          </w:p>
        </w:tc>
        <w:tc>
          <w:tcPr>
            <w:tcW w:w="1010" w:type="dxa"/>
            <w:noWrap/>
            <w:vAlign w:val="center"/>
            <w:hideMark/>
          </w:tcPr>
          <w:p w:rsidRPr="006E6062" w:rsidR="001C7BDD" w:rsidP="00E52224" w:rsidRDefault="00E52224" w14:paraId="5B27FBEB" w14:textId="6D3918B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5/11/2025</w:t>
            </w:r>
          </w:p>
        </w:tc>
        <w:tc>
          <w:tcPr>
            <w:tcW w:w="1419" w:type="dxa"/>
            <w:noWrap/>
            <w:vAlign w:val="center"/>
            <w:hideMark/>
          </w:tcPr>
          <w:p w:rsidRPr="006E6062" w:rsidR="001C7BDD" w:rsidP="00E52224" w:rsidRDefault="00E52224" w14:paraId="27F8484E" w14:textId="5082CD96">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GSC-7521-2025</w:t>
            </w:r>
          </w:p>
        </w:tc>
        <w:tc>
          <w:tcPr>
            <w:tcW w:w="5856" w:type="dxa"/>
            <w:noWrap/>
            <w:vAlign w:val="center"/>
            <w:hideMark/>
          </w:tcPr>
          <w:p w:rsidRPr="006E6062" w:rsidR="001C7BDD" w:rsidP="00E52224" w:rsidRDefault="00E52224" w14:paraId="7AFA9B52" w14:textId="178AA23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 xml:space="preserve">LIMPIEZA DE </w:t>
            </w:r>
            <w:r w:rsidRPr="006E6062" w:rsidR="00D65946">
              <w:rPr>
                <w:rFonts w:eastAsia="Times New Roman"/>
                <w:color w:val="000000" w:themeColor="text1"/>
                <w:sz w:val="16"/>
                <w:szCs w:val="16"/>
              </w:rPr>
              <w:t>ACRÍLICO</w:t>
            </w:r>
            <w:r w:rsidRPr="006E6062">
              <w:rPr>
                <w:rFonts w:eastAsia="Times New Roman"/>
                <w:color w:val="000000" w:themeColor="text1"/>
                <w:sz w:val="16"/>
                <w:szCs w:val="16"/>
              </w:rPr>
              <w:t xml:space="preserve"> NOVIEMBRE– CONTRATO SCJ-1809-2024.</w:t>
            </w:r>
          </w:p>
        </w:tc>
      </w:tr>
      <w:tr w:rsidRPr="006E6062" w:rsidR="00E52224" w:rsidTr="00E52224" w14:paraId="32A8371B"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68E482A0" w14:textId="48B47341">
            <w:pPr>
              <w:jc w:val="center"/>
              <w:rPr>
                <w:rFonts w:eastAsia="Times New Roman"/>
                <w:color w:val="000000"/>
                <w:sz w:val="16"/>
                <w:szCs w:val="16"/>
              </w:rPr>
            </w:pPr>
            <w:r w:rsidRPr="006E6062">
              <w:rPr>
                <w:rFonts w:eastAsia="Times New Roman"/>
                <w:color w:val="000000" w:themeColor="text1"/>
                <w:sz w:val="16"/>
                <w:szCs w:val="16"/>
              </w:rPr>
              <w:t>23</w:t>
            </w:r>
          </w:p>
        </w:tc>
        <w:tc>
          <w:tcPr>
            <w:tcW w:w="1010" w:type="dxa"/>
            <w:noWrap/>
            <w:vAlign w:val="center"/>
            <w:hideMark/>
          </w:tcPr>
          <w:p w:rsidRPr="006E6062" w:rsidR="001C7BDD" w:rsidP="00E52224" w:rsidRDefault="00E52224" w14:paraId="21743095" w14:textId="6B3AD851">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6/11/2025</w:t>
            </w:r>
          </w:p>
        </w:tc>
        <w:tc>
          <w:tcPr>
            <w:tcW w:w="1419" w:type="dxa"/>
            <w:noWrap/>
            <w:vAlign w:val="center"/>
            <w:hideMark/>
          </w:tcPr>
          <w:p w:rsidRPr="006E6062" w:rsidR="001C7BDD" w:rsidP="00E52224" w:rsidRDefault="00E52224" w14:paraId="017892A8" w14:textId="7458D861">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GSC-7522-2025</w:t>
            </w:r>
          </w:p>
        </w:tc>
        <w:tc>
          <w:tcPr>
            <w:tcW w:w="5856" w:type="dxa"/>
            <w:noWrap/>
            <w:vAlign w:val="center"/>
            <w:hideMark/>
          </w:tcPr>
          <w:p w:rsidRPr="006E6062" w:rsidR="001C7BDD" w:rsidP="00E52224" w:rsidRDefault="00E52224" w14:paraId="099EF84C" w14:textId="22DC4751">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RESPUESTA AL COMUNICADO VVG-CCS-ETB-975-25 – COMUNICADO GSC-7502-2025</w:t>
            </w:r>
          </w:p>
        </w:tc>
      </w:tr>
      <w:tr w:rsidRPr="006E6062" w:rsidR="00E52224" w:rsidTr="00E52224" w14:paraId="4FECE351"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7A56CE53" w14:textId="1C747FCA">
            <w:pPr>
              <w:jc w:val="center"/>
              <w:rPr>
                <w:rFonts w:eastAsia="Times New Roman"/>
                <w:color w:val="000000"/>
                <w:sz w:val="16"/>
                <w:szCs w:val="16"/>
              </w:rPr>
            </w:pPr>
            <w:r w:rsidRPr="006E6062">
              <w:rPr>
                <w:rFonts w:eastAsia="Times New Roman"/>
                <w:color w:val="000000" w:themeColor="text1"/>
                <w:sz w:val="16"/>
                <w:szCs w:val="16"/>
              </w:rPr>
              <w:t>24</w:t>
            </w:r>
          </w:p>
        </w:tc>
        <w:tc>
          <w:tcPr>
            <w:tcW w:w="1010" w:type="dxa"/>
            <w:noWrap/>
            <w:vAlign w:val="center"/>
            <w:hideMark/>
          </w:tcPr>
          <w:p w:rsidRPr="006E6062" w:rsidR="001C7BDD" w:rsidP="00E52224" w:rsidRDefault="00E52224" w14:paraId="6F364198" w14:textId="76DFC10E">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6/11/2025</w:t>
            </w:r>
          </w:p>
        </w:tc>
        <w:tc>
          <w:tcPr>
            <w:tcW w:w="1419" w:type="dxa"/>
            <w:noWrap/>
            <w:vAlign w:val="center"/>
            <w:hideMark/>
          </w:tcPr>
          <w:p w:rsidRPr="006E6062" w:rsidR="001C7BDD" w:rsidP="00E52224" w:rsidRDefault="00E52224" w14:paraId="0F7F5AFC" w14:textId="3039ABE0">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GSC-7523-2025</w:t>
            </w:r>
          </w:p>
        </w:tc>
        <w:tc>
          <w:tcPr>
            <w:tcW w:w="5856" w:type="dxa"/>
            <w:noWrap/>
            <w:vAlign w:val="center"/>
            <w:hideMark/>
          </w:tcPr>
          <w:p w:rsidRPr="006E6062" w:rsidR="001C7BDD" w:rsidP="00E52224" w:rsidRDefault="00E52224" w14:paraId="23D22547" w14:textId="64F8560A">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DE DIAGNOSTICO</w:t>
            </w:r>
          </w:p>
        </w:tc>
      </w:tr>
      <w:tr w:rsidRPr="006E6062" w:rsidR="00E52224" w:rsidTr="00E52224" w14:paraId="7ABE621B"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4DD9820D" w14:textId="5BACA001">
            <w:pPr>
              <w:jc w:val="center"/>
              <w:rPr>
                <w:rFonts w:eastAsia="Times New Roman"/>
                <w:color w:val="000000"/>
                <w:sz w:val="16"/>
                <w:szCs w:val="16"/>
              </w:rPr>
            </w:pPr>
            <w:r w:rsidRPr="006E6062">
              <w:rPr>
                <w:rFonts w:eastAsia="Times New Roman"/>
                <w:color w:val="000000" w:themeColor="text1"/>
                <w:sz w:val="16"/>
                <w:szCs w:val="16"/>
              </w:rPr>
              <w:t>25</w:t>
            </w:r>
          </w:p>
        </w:tc>
        <w:tc>
          <w:tcPr>
            <w:tcW w:w="1010" w:type="dxa"/>
            <w:noWrap/>
            <w:vAlign w:val="center"/>
            <w:hideMark/>
          </w:tcPr>
          <w:p w:rsidRPr="006E6062" w:rsidR="001C7BDD" w:rsidP="00E52224" w:rsidRDefault="00E52224" w14:paraId="2C5F0E95" w14:textId="2C4B9BF9">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6/11/2025</w:t>
            </w:r>
          </w:p>
        </w:tc>
        <w:tc>
          <w:tcPr>
            <w:tcW w:w="1419" w:type="dxa"/>
            <w:noWrap/>
            <w:vAlign w:val="center"/>
            <w:hideMark/>
          </w:tcPr>
          <w:p w:rsidRPr="006E6062" w:rsidR="001C7BDD" w:rsidP="00E52224" w:rsidRDefault="00E52224" w14:paraId="55BF2625" w14:textId="2BE06FB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GSC-7524-2025</w:t>
            </w:r>
          </w:p>
        </w:tc>
        <w:tc>
          <w:tcPr>
            <w:tcW w:w="5856" w:type="dxa"/>
            <w:noWrap/>
            <w:vAlign w:val="center"/>
            <w:hideMark/>
          </w:tcPr>
          <w:p w:rsidRPr="006E6062" w:rsidR="001C7BDD" w:rsidP="00E52224" w:rsidRDefault="00E52224" w14:paraId="2127463D" w14:textId="6668D191">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DE REPARADO</w:t>
            </w:r>
          </w:p>
        </w:tc>
      </w:tr>
      <w:tr w:rsidRPr="006E6062" w:rsidR="00E52224" w:rsidTr="00E52224" w14:paraId="5F1A92A7"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74C69EBD" w14:textId="5510164B">
            <w:pPr>
              <w:jc w:val="center"/>
              <w:rPr>
                <w:rFonts w:eastAsia="Times New Roman"/>
                <w:color w:val="000000"/>
                <w:sz w:val="16"/>
                <w:szCs w:val="16"/>
              </w:rPr>
            </w:pPr>
            <w:r w:rsidRPr="006E6062">
              <w:rPr>
                <w:rFonts w:eastAsia="Times New Roman"/>
                <w:color w:val="000000" w:themeColor="text1"/>
                <w:sz w:val="16"/>
                <w:szCs w:val="16"/>
              </w:rPr>
              <w:t>26</w:t>
            </w:r>
          </w:p>
        </w:tc>
        <w:tc>
          <w:tcPr>
            <w:tcW w:w="1010" w:type="dxa"/>
            <w:noWrap/>
            <w:vAlign w:val="center"/>
            <w:hideMark/>
          </w:tcPr>
          <w:p w:rsidRPr="006E6062" w:rsidR="001C7BDD" w:rsidP="00E52224" w:rsidRDefault="00E52224" w14:paraId="02C4BF76" w14:textId="1ADD35DF">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6/11/2025</w:t>
            </w:r>
          </w:p>
        </w:tc>
        <w:tc>
          <w:tcPr>
            <w:tcW w:w="1419" w:type="dxa"/>
            <w:noWrap/>
            <w:vAlign w:val="center"/>
            <w:hideMark/>
          </w:tcPr>
          <w:p w:rsidRPr="006E6062" w:rsidR="001C7BDD" w:rsidP="00E52224" w:rsidRDefault="00E52224" w14:paraId="50F1BCA7" w14:textId="4A1222D1">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GSC-7525-2025</w:t>
            </w:r>
          </w:p>
        </w:tc>
        <w:tc>
          <w:tcPr>
            <w:tcW w:w="5856" w:type="dxa"/>
            <w:noWrap/>
            <w:vAlign w:val="center"/>
            <w:hideMark/>
          </w:tcPr>
          <w:p w:rsidRPr="006E6062" w:rsidR="001C7BDD" w:rsidP="00E52224" w:rsidRDefault="00E52224" w14:paraId="64DF21A5" w14:textId="742D6802">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 MENSUAL OCTUBRE 2025</w:t>
            </w:r>
          </w:p>
        </w:tc>
      </w:tr>
      <w:tr w:rsidRPr="006E6062" w:rsidR="00E52224" w:rsidTr="00E52224" w14:paraId="2D3366D3"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1978F719" w14:textId="3AE1A10F">
            <w:pPr>
              <w:jc w:val="center"/>
              <w:rPr>
                <w:rFonts w:eastAsia="Times New Roman"/>
                <w:color w:val="000000"/>
                <w:sz w:val="16"/>
                <w:szCs w:val="16"/>
              </w:rPr>
            </w:pPr>
            <w:r w:rsidRPr="006E6062">
              <w:rPr>
                <w:rFonts w:eastAsia="Times New Roman"/>
                <w:color w:val="000000" w:themeColor="text1"/>
                <w:sz w:val="16"/>
                <w:szCs w:val="16"/>
              </w:rPr>
              <w:t>27</w:t>
            </w:r>
          </w:p>
        </w:tc>
        <w:tc>
          <w:tcPr>
            <w:tcW w:w="1010" w:type="dxa"/>
            <w:noWrap/>
            <w:vAlign w:val="center"/>
            <w:hideMark/>
          </w:tcPr>
          <w:p w:rsidRPr="006E6062" w:rsidR="001C7BDD" w:rsidP="00E52224" w:rsidRDefault="00E52224" w14:paraId="50AC392C" w14:textId="182C6AA4">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6/11/2025</w:t>
            </w:r>
          </w:p>
        </w:tc>
        <w:tc>
          <w:tcPr>
            <w:tcW w:w="1419" w:type="dxa"/>
            <w:noWrap/>
            <w:vAlign w:val="center"/>
            <w:hideMark/>
          </w:tcPr>
          <w:p w:rsidRPr="006E6062" w:rsidR="001C7BDD" w:rsidP="00E52224" w:rsidRDefault="00E52224" w14:paraId="7A1A2493" w14:textId="5B0B7258">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GSC-7526-2025</w:t>
            </w:r>
          </w:p>
        </w:tc>
        <w:tc>
          <w:tcPr>
            <w:tcW w:w="5856" w:type="dxa"/>
            <w:noWrap/>
            <w:vAlign w:val="center"/>
            <w:hideMark/>
          </w:tcPr>
          <w:p w:rsidRPr="006E6062" w:rsidR="001C7BDD" w:rsidP="00E52224" w:rsidRDefault="00A24961" w14:paraId="57FA0234" w14:textId="4121722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APROBACIÓN</w:t>
            </w:r>
            <w:r w:rsidRPr="006E6062" w:rsidR="00E52224">
              <w:rPr>
                <w:rFonts w:eastAsia="Times New Roman"/>
                <w:color w:val="000000" w:themeColor="text1"/>
                <w:sz w:val="16"/>
                <w:szCs w:val="16"/>
              </w:rPr>
              <w:t xml:space="preserve"> USO DE BOLSA DE REPUESTOS PARA 46 PUNTOS DE VIDEO VIGILANCIA CONTRATO SCJ-1809-2024 .</w:t>
            </w:r>
          </w:p>
        </w:tc>
      </w:tr>
      <w:tr w:rsidRPr="006E6062" w:rsidR="00E52224" w:rsidTr="00E52224" w14:paraId="58BA3605"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27FC6FA4" w14:textId="14DE00E8">
            <w:pPr>
              <w:jc w:val="center"/>
              <w:rPr>
                <w:rFonts w:eastAsia="Times New Roman"/>
                <w:color w:val="000000"/>
                <w:sz w:val="16"/>
                <w:szCs w:val="16"/>
              </w:rPr>
            </w:pPr>
            <w:r w:rsidRPr="006E6062">
              <w:rPr>
                <w:rFonts w:eastAsia="Times New Roman"/>
                <w:color w:val="000000" w:themeColor="text1"/>
                <w:sz w:val="16"/>
                <w:szCs w:val="16"/>
              </w:rPr>
              <w:t>28</w:t>
            </w:r>
          </w:p>
        </w:tc>
        <w:tc>
          <w:tcPr>
            <w:tcW w:w="1010" w:type="dxa"/>
            <w:noWrap/>
            <w:vAlign w:val="center"/>
            <w:hideMark/>
          </w:tcPr>
          <w:p w:rsidRPr="006E6062" w:rsidR="001C7BDD" w:rsidP="00E52224" w:rsidRDefault="00E52224" w14:paraId="1A53A8E4" w14:textId="536530D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6/11/2025</w:t>
            </w:r>
          </w:p>
        </w:tc>
        <w:tc>
          <w:tcPr>
            <w:tcW w:w="1419" w:type="dxa"/>
            <w:noWrap/>
            <w:vAlign w:val="center"/>
            <w:hideMark/>
          </w:tcPr>
          <w:p w:rsidRPr="006E6062" w:rsidR="001C7BDD" w:rsidP="00E52224" w:rsidRDefault="00E52224" w14:paraId="16830327" w14:textId="38864AF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GSC-7527-2025</w:t>
            </w:r>
          </w:p>
        </w:tc>
        <w:tc>
          <w:tcPr>
            <w:tcW w:w="5856" w:type="dxa"/>
            <w:noWrap/>
            <w:vAlign w:val="center"/>
            <w:hideMark/>
          </w:tcPr>
          <w:p w:rsidRPr="006E6062" w:rsidR="001C7BDD" w:rsidP="00E52224" w:rsidRDefault="00E52224" w14:paraId="3B1CBE38" w14:textId="34D19BD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UNIFICADOS - VISITAS DIAGNÓSTICAS  – CONTRATO SCJ-1809-2024</w:t>
            </w:r>
          </w:p>
        </w:tc>
      </w:tr>
      <w:tr w:rsidRPr="006E6062" w:rsidR="00E52224" w:rsidTr="00E52224" w14:paraId="1F523334"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7AB7492F" w14:textId="1BEC5133">
            <w:pPr>
              <w:jc w:val="center"/>
              <w:rPr>
                <w:rFonts w:eastAsia="Times New Roman"/>
                <w:color w:val="000000"/>
                <w:sz w:val="16"/>
                <w:szCs w:val="16"/>
              </w:rPr>
            </w:pPr>
            <w:r w:rsidRPr="006E6062">
              <w:rPr>
                <w:rFonts w:eastAsia="Times New Roman"/>
                <w:color w:val="000000" w:themeColor="text1"/>
                <w:sz w:val="16"/>
                <w:szCs w:val="16"/>
              </w:rPr>
              <w:t>29</w:t>
            </w:r>
          </w:p>
        </w:tc>
        <w:tc>
          <w:tcPr>
            <w:tcW w:w="1010" w:type="dxa"/>
            <w:noWrap/>
            <w:vAlign w:val="center"/>
            <w:hideMark/>
          </w:tcPr>
          <w:p w:rsidRPr="006E6062" w:rsidR="001C7BDD" w:rsidP="00E52224" w:rsidRDefault="00E52224" w14:paraId="647F9B70" w14:textId="4B777669">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6/11/2025</w:t>
            </w:r>
          </w:p>
        </w:tc>
        <w:tc>
          <w:tcPr>
            <w:tcW w:w="1419" w:type="dxa"/>
            <w:noWrap/>
            <w:vAlign w:val="center"/>
            <w:hideMark/>
          </w:tcPr>
          <w:p w:rsidRPr="006E6062" w:rsidR="001C7BDD" w:rsidP="00E52224" w:rsidRDefault="00E52224" w14:paraId="0E7B1233" w14:textId="3298F9D2">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GSC-7528-2025</w:t>
            </w:r>
          </w:p>
        </w:tc>
        <w:tc>
          <w:tcPr>
            <w:tcW w:w="5856" w:type="dxa"/>
            <w:noWrap/>
            <w:vAlign w:val="center"/>
            <w:hideMark/>
          </w:tcPr>
          <w:p w:rsidRPr="006E6062" w:rsidR="001C7BDD" w:rsidP="00E52224" w:rsidRDefault="00E52224" w14:paraId="2275E155" w14:textId="7BE9B574">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UNIFICADOS – MANTENIMIENTOS CORRECTIVOS – CONTRATO SCJ-1809-2024.</w:t>
            </w:r>
          </w:p>
        </w:tc>
      </w:tr>
      <w:tr w:rsidRPr="006E6062" w:rsidR="00E52224" w:rsidTr="00E52224" w14:paraId="33C128F4"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2F8303A5" w14:textId="590BEA7D">
            <w:pPr>
              <w:jc w:val="center"/>
              <w:rPr>
                <w:rFonts w:eastAsia="Times New Roman"/>
                <w:color w:val="000000"/>
                <w:sz w:val="16"/>
                <w:szCs w:val="16"/>
              </w:rPr>
            </w:pPr>
            <w:r w:rsidRPr="006E6062">
              <w:rPr>
                <w:rFonts w:eastAsia="Times New Roman"/>
                <w:color w:val="000000" w:themeColor="text1"/>
                <w:sz w:val="16"/>
                <w:szCs w:val="16"/>
              </w:rPr>
              <w:t>30</w:t>
            </w:r>
          </w:p>
        </w:tc>
        <w:tc>
          <w:tcPr>
            <w:tcW w:w="1010" w:type="dxa"/>
            <w:noWrap/>
            <w:vAlign w:val="center"/>
            <w:hideMark/>
          </w:tcPr>
          <w:p w:rsidRPr="006E6062" w:rsidR="001C7BDD" w:rsidP="00E52224" w:rsidRDefault="00E52224" w14:paraId="502F9BCB" w14:textId="73D28C8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7/11/2025</w:t>
            </w:r>
          </w:p>
        </w:tc>
        <w:tc>
          <w:tcPr>
            <w:tcW w:w="1419" w:type="dxa"/>
            <w:noWrap/>
            <w:vAlign w:val="center"/>
            <w:hideMark/>
          </w:tcPr>
          <w:p w:rsidRPr="006E6062" w:rsidR="001C7BDD" w:rsidP="00E52224" w:rsidRDefault="00E52224" w14:paraId="4D78A631" w14:textId="20F9E4B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GSC-7529-2025</w:t>
            </w:r>
          </w:p>
        </w:tc>
        <w:tc>
          <w:tcPr>
            <w:tcW w:w="5856" w:type="dxa"/>
            <w:noWrap/>
            <w:vAlign w:val="center"/>
            <w:hideMark/>
          </w:tcPr>
          <w:p w:rsidRPr="006E6062" w:rsidR="001C7BDD" w:rsidP="00E52224" w:rsidRDefault="00E52224" w14:paraId="288C91C6" w14:textId="5BDAFCF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BAJAS SEPTIEMBRE 2025 V2</w:t>
            </w:r>
          </w:p>
        </w:tc>
      </w:tr>
      <w:tr w:rsidRPr="006E6062" w:rsidR="00E52224" w:rsidTr="00E52224" w14:paraId="231264A4"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144CF22F" w14:textId="3D2797AE">
            <w:pPr>
              <w:jc w:val="center"/>
              <w:rPr>
                <w:rFonts w:eastAsia="Times New Roman"/>
                <w:color w:val="000000"/>
                <w:sz w:val="16"/>
                <w:szCs w:val="16"/>
              </w:rPr>
            </w:pPr>
            <w:r w:rsidRPr="006E6062">
              <w:rPr>
                <w:rFonts w:eastAsia="Times New Roman"/>
                <w:color w:val="000000" w:themeColor="text1"/>
                <w:sz w:val="16"/>
                <w:szCs w:val="16"/>
              </w:rPr>
              <w:t>31</w:t>
            </w:r>
          </w:p>
        </w:tc>
        <w:tc>
          <w:tcPr>
            <w:tcW w:w="1010" w:type="dxa"/>
            <w:noWrap/>
            <w:vAlign w:val="center"/>
            <w:hideMark/>
          </w:tcPr>
          <w:p w:rsidRPr="006E6062" w:rsidR="001C7BDD" w:rsidP="00E52224" w:rsidRDefault="00E52224" w14:paraId="66F3AADF" w14:textId="24E08431">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7/11/2025</w:t>
            </w:r>
          </w:p>
        </w:tc>
        <w:tc>
          <w:tcPr>
            <w:tcW w:w="1419" w:type="dxa"/>
            <w:noWrap/>
            <w:vAlign w:val="center"/>
            <w:hideMark/>
          </w:tcPr>
          <w:p w:rsidRPr="006E6062" w:rsidR="001C7BDD" w:rsidP="00E52224" w:rsidRDefault="00E52224" w14:paraId="2CEF16E3" w14:textId="2112A68C">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GSC-7530-2025</w:t>
            </w:r>
          </w:p>
        </w:tc>
        <w:tc>
          <w:tcPr>
            <w:tcW w:w="5856" w:type="dxa"/>
            <w:noWrap/>
            <w:vAlign w:val="center"/>
            <w:hideMark/>
          </w:tcPr>
          <w:p w:rsidRPr="006E6062" w:rsidR="001C7BDD" w:rsidP="00E52224" w:rsidRDefault="00E52224" w14:paraId="6B4DCF30" w14:textId="0F5E9E42">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RESPUESTA AL COMUNICADO VVG-CCS-ETB-980-25 – COMUNICADO GSC-7379-2025.</w:t>
            </w:r>
          </w:p>
        </w:tc>
      </w:tr>
      <w:tr w:rsidRPr="006E6062" w:rsidR="00E52224" w:rsidTr="00E52224" w14:paraId="69646833"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13ABB954" w14:textId="1BD24FA0">
            <w:pPr>
              <w:jc w:val="center"/>
              <w:rPr>
                <w:rFonts w:eastAsia="Times New Roman"/>
                <w:color w:val="000000"/>
                <w:sz w:val="16"/>
                <w:szCs w:val="16"/>
              </w:rPr>
            </w:pPr>
            <w:r w:rsidRPr="006E6062">
              <w:rPr>
                <w:rFonts w:eastAsia="Times New Roman"/>
                <w:color w:val="000000" w:themeColor="text1"/>
                <w:sz w:val="16"/>
                <w:szCs w:val="16"/>
              </w:rPr>
              <w:t>32</w:t>
            </w:r>
          </w:p>
        </w:tc>
        <w:tc>
          <w:tcPr>
            <w:tcW w:w="1010" w:type="dxa"/>
            <w:noWrap/>
            <w:vAlign w:val="center"/>
            <w:hideMark/>
          </w:tcPr>
          <w:p w:rsidRPr="006E6062" w:rsidR="001C7BDD" w:rsidP="00E52224" w:rsidRDefault="00E52224" w14:paraId="3DF18583" w14:textId="76C5C38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7/11/2025</w:t>
            </w:r>
          </w:p>
        </w:tc>
        <w:tc>
          <w:tcPr>
            <w:tcW w:w="1419" w:type="dxa"/>
            <w:noWrap/>
            <w:vAlign w:val="center"/>
            <w:hideMark/>
          </w:tcPr>
          <w:p w:rsidRPr="006E6062" w:rsidR="001C7BDD" w:rsidP="00E52224" w:rsidRDefault="00E52224" w14:paraId="759BBCB1" w14:textId="3CB931A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GSC-7531-2025</w:t>
            </w:r>
          </w:p>
        </w:tc>
        <w:tc>
          <w:tcPr>
            <w:tcW w:w="5856" w:type="dxa"/>
            <w:noWrap/>
            <w:vAlign w:val="center"/>
            <w:hideMark/>
          </w:tcPr>
          <w:p w:rsidRPr="006E6062" w:rsidR="001C7BDD" w:rsidP="00E52224" w:rsidRDefault="00E52224" w14:paraId="72A2C4CA" w14:textId="0DD8CBFE">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RESPUESTA AL COMUNICADO VVG-CCS-ETB-934-25 – COMUNICADO GSC-7437-2025</w:t>
            </w:r>
          </w:p>
        </w:tc>
      </w:tr>
      <w:tr w:rsidRPr="006E6062" w:rsidR="00E52224" w:rsidTr="00E52224" w14:paraId="5C95C1D1"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4BFE5F3E" w14:textId="6A6BB159">
            <w:pPr>
              <w:jc w:val="center"/>
              <w:rPr>
                <w:rFonts w:eastAsia="Times New Roman"/>
                <w:color w:val="000000"/>
                <w:sz w:val="16"/>
                <w:szCs w:val="16"/>
              </w:rPr>
            </w:pPr>
            <w:r w:rsidRPr="006E6062">
              <w:rPr>
                <w:rFonts w:eastAsia="Times New Roman"/>
                <w:color w:val="000000" w:themeColor="text1"/>
                <w:sz w:val="16"/>
                <w:szCs w:val="16"/>
              </w:rPr>
              <w:t>33</w:t>
            </w:r>
          </w:p>
        </w:tc>
        <w:tc>
          <w:tcPr>
            <w:tcW w:w="1010" w:type="dxa"/>
            <w:noWrap/>
            <w:vAlign w:val="center"/>
            <w:hideMark/>
          </w:tcPr>
          <w:p w:rsidRPr="006E6062" w:rsidR="001C7BDD" w:rsidP="00E52224" w:rsidRDefault="00E52224" w14:paraId="7898AAE2" w14:textId="77F17BA2">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7/11/2025</w:t>
            </w:r>
          </w:p>
        </w:tc>
        <w:tc>
          <w:tcPr>
            <w:tcW w:w="1419" w:type="dxa"/>
            <w:noWrap/>
            <w:vAlign w:val="center"/>
            <w:hideMark/>
          </w:tcPr>
          <w:p w:rsidRPr="006E6062" w:rsidR="001C7BDD" w:rsidP="00E52224" w:rsidRDefault="00E52224" w14:paraId="13E08662" w14:textId="38C8D1A1">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GSC-7532-2025</w:t>
            </w:r>
          </w:p>
        </w:tc>
        <w:tc>
          <w:tcPr>
            <w:tcW w:w="5856" w:type="dxa"/>
            <w:noWrap/>
            <w:vAlign w:val="center"/>
            <w:hideMark/>
          </w:tcPr>
          <w:p w:rsidRPr="006E6062" w:rsidR="001C7BDD" w:rsidP="00E52224" w:rsidRDefault="00E52224" w14:paraId="27900ED5" w14:textId="389815F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UNIFICADOS – MANTENIMIENTOS CORRECTIVOS – CONTRATO SCJ-1809-2024 NOVIEMBRE 11-2025</w:t>
            </w:r>
          </w:p>
        </w:tc>
      </w:tr>
      <w:tr w:rsidRPr="006E6062" w:rsidR="00E52224" w:rsidTr="00E52224" w14:paraId="56474258"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783950DB" w14:textId="558D19B2">
            <w:pPr>
              <w:jc w:val="center"/>
              <w:rPr>
                <w:rFonts w:eastAsia="Times New Roman"/>
                <w:color w:val="000000"/>
                <w:sz w:val="16"/>
                <w:szCs w:val="16"/>
              </w:rPr>
            </w:pPr>
            <w:r w:rsidRPr="006E6062">
              <w:rPr>
                <w:rFonts w:eastAsia="Times New Roman"/>
                <w:color w:val="000000" w:themeColor="text1"/>
                <w:sz w:val="16"/>
                <w:szCs w:val="16"/>
              </w:rPr>
              <w:t>34</w:t>
            </w:r>
          </w:p>
        </w:tc>
        <w:tc>
          <w:tcPr>
            <w:tcW w:w="1010" w:type="dxa"/>
            <w:noWrap/>
            <w:vAlign w:val="center"/>
            <w:hideMark/>
          </w:tcPr>
          <w:p w:rsidRPr="006E6062" w:rsidR="001C7BDD" w:rsidP="00E52224" w:rsidRDefault="00E52224" w14:paraId="49DFCAE8" w14:textId="567D7FF0">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7/11/2025</w:t>
            </w:r>
          </w:p>
        </w:tc>
        <w:tc>
          <w:tcPr>
            <w:tcW w:w="1419" w:type="dxa"/>
            <w:noWrap/>
            <w:vAlign w:val="center"/>
            <w:hideMark/>
          </w:tcPr>
          <w:p w:rsidRPr="006E6062" w:rsidR="001C7BDD" w:rsidP="00E52224" w:rsidRDefault="00E52224" w14:paraId="29780F1C" w14:textId="0B635EF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GSC-7533-2025</w:t>
            </w:r>
          </w:p>
        </w:tc>
        <w:tc>
          <w:tcPr>
            <w:tcW w:w="5856" w:type="dxa"/>
            <w:noWrap/>
            <w:vAlign w:val="center"/>
            <w:hideMark/>
          </w:tcPr>
          <w:p w:rsidRPr="006E6062" w:rsidR="001C7BDD" w:rsidP="00E52224" w:rsidRDefault="00E52224" w14:paraId="7DE85D11" w14:textId="33416C18">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ALCANCE  GSC-7431-2025 INFORME MENSUAL DE AGOSTO 2025 V3</w:t>
            </w:r>
          </w:p>
        </w:tc>
      </w:tr>
      <w:tr w:rsidRPr="006E6062" w:rsidR="00E52224" w:rsidTr="00E52224" w14:paraId="7A3490CE"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06C91CD6" w14:textId="7D24D805">
            <w:pPr>
              <w:jc w:val="center"/>
              <w:rPr>
                <w:rFonts w:eastAsia="Times New Roman"/>
                <w:color w:val="000000"/>
                <w:sz w:val="16"/>
                <w:szCs w:val="16"/>
              </w:rPr>
            </w:pPr>
            <w:r w:rsidRPr="006E6062">
              <w:rPr>
                <w:rFonts w:eastAsia="Times New Roman"/>
                <w:color w:val="000000" w:themeColor="text1"/>
                <w:sz w:val="16"/>
                <w:szCs w:val="16"/>
              </w:rPr>
              <w:t>35</w:t>
            </w:r>
          </w:p>
        </w:tc>
        <w:tc>
          <w:tcPr>
            <w:tcW w:w="1010" w:type="dxa"/>
            <w:noWrap/>
            <w:vAlign w:val="center"/>
            <w:hideMark/>
          </w:tcPr>
          <w:p w:rsidRPr="006E6062" w:rsidR="001C7BDD" w:rsidP="00E52224" w:rsidRDefault="00E52224" w14:paraId="6C6402AD" w14:textId="146E0689">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7/11/2025</w:t>
            </w:r>
          </w:p>
        </w:tc>
        <w:tc>
          <w:tcPr>
            <w:tcW w:w="1419" w:type="dxa"/>
            <w:noWrap/>
            <w:vAlign w:val="center"/>
            <w:hideMark/>
          </w:tcPr>
          <w:p w:rsidRPr="006E6062" w:rsidR="001C7BDD" w:rsidP="00E52224" w:rsidRDefault="00E52224" w14:paraId="53C784E2" w14:textId="2511782C">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GSC-7534-2025</w:t>
            </w:r>
          </w:p>
        </w:tc>
        <w:tc>
          <w:tcPr>
            <w:tcW w:w="5856" w:type="dxa"/>
            <w:noWrap/>
            <w:vAlign w:val="center"/>
            <w:hideMark/>
          </w:tcPr>
          <w:p w:rsidRPr="006E6062" w:rsidR="001C7BDD" w:rsidP="00E52224" w:rsidRDefault="00E52224" w14:paraId="2841AA72" w14:textId="57BFC9F5">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UNIFICADOS - VISITAS DIAGNÓSTICAS  – CONTRATO SCJ-1809-2024</w:t>
            </w:r>
          </w:p>
        </w:tc>
      </w:tr>
      <w:tr w:rsidRPr="006E6062" w:rsidR="00E52224" w:rsidTr="00E52224" w14:paraId="3BD2EFF8"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4DA43448" w14:textId="4F9BC232">
            <w:pPr>
              <w:jc w:val="center"/>
              <w:rPr>
                <w:rFonts w:eastAsia="Times New Roman"/>
                <w:color w:val="000000"/>
                <w:sz w:val="16"/>
                <w:szCs w:val="16"/>
              </w:rPr>
            </w:pPr>
            <w:r w:rsidRPr="006E6062">
              <w:rPr>
                <w:rFonts w:eastAsia="Times New Roman"/>
                <w:color w:val="000000" w:themeColor="text1"/>
                <w:sz w:val="16"/>
                <w:szCs w:val="16"/>
              </w:rPr>
              <w:t>36</w:t>
            </w:r>
          </w:p>
        </w:tc>
        <w:tc>
          <w:tcPr>
            <w:tcW w:w="1010" w:type="dxa"/>
            <w:noWrap/>
            <w:vAlign w:val="center"/>
            <w:hideMark/>
          </w:tcPr>
          <w:p w:rsidRPr="006E6062" w:rsidR="001C7BDD" w:rsidP="00E52224" w:rsidRDefault="00E52224" w14:paraId="2F769B54" w14:textId="3400824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7/11/2025</w:t>
            </w:r>
          </w:p>
        </w:tc>
        <w:tc>
          <w:tcPr>
            <w:tcW w:w="1419" w:type="dxa"/>
            <w:noWrap/>
            <w:vAlign w:val="center"/>
            <w:hideMark/>
          </w:tcPr>
          <w:p w:rsidRPr="006E6062" w:rsidR="001C7BDD" w:rsidP="00E52224" w:rsidRDefault="00E52224" w14:paraId="7431B1F1" w14:textId="39C57D3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GSC-7535-2025</w:t>
            </w:r>
          </w:p>
        </w:tc>
        <w:tc>
          <w:tcPr>
            <w:tcW w:w="5856" w:type="dxa"/>
            <w:noWrap/>
            <w:vAlign w:val="center"/>
            <w:hideMark/>
          </w:tcPr>
          <w:p w:rsidRPr="006E6062" w:rsidR="001C7BDD" w:rsidP="00E52224" w:rsidRDefault="00E52224" w14:paraId="31844EE2" w14:textId="7E89961D">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UNIFICADOS – MANTENIMIENTOS CORRECTIVOS – CONTRATO SCJ-1809-2024 NOVIEMBRE 11-2025</w:t>
            </w:r>
          </w:p>
        </w:tc>
      </w:tr>
      <w:tr w:rsidRPr="006E6062" w:rsidR="00E52224" w:rsidTr="00E52224" w14:paraId="49024E8B"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264CDBF4" w14:textId="5BC95CB7">
            <w:pPr>
              <w:jc w:val="center"/>
              <w:rPr>
                <w:rFonts w:eastAsia="Times New Roman"/>
                <w:color w:val="000000"/>
                <w:sz w:val="16"/>
                <w:szCs w:val="16"/>
              </w:rPr>
            </w:pPr>
            <w:r w:rsidRPr="006E6062">
              <w:rPr>
                <w:rFonts w:eastAsia="Times New Roman"/>
                <w:color w:val="000000" w:themeColor="text1"/>
                <w:sz w:val="16"/>
                <w:szCs w:val="16"/>
              </w:rPr>
              <w:t>37</w:t>
            </w:r>
          </w:p>
        </w:tc>
        <w:tc>
          <w:tcPr>
            <w:tcW w:w="1010" w:type="dxa"/>
            <w:noWrap/>
            <w:vAlign w:val="center"/>
            <w:hideMark/>
          </w:tcPr>
          <w:p w:rsidRPr="006E6062" w:rsidR="001C7BDD" w:rsidP="00E52224" w:rsidRDefault="00E52224" w14:paraId="6D9EF7D4" w14:textId="53B327F9">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7/11/2025</w:t>
            </w:r>
          </w:p>
        </w:tc>
        <w:tc>
          <w:tcPr>
            <w:tcW w:w="1419" w:type="dxa"/>
            <w:noWrap/>
            <w:vAlign w:val="center"/>
            <w:hideMark/>
          </w:tcPr>
          <w:p w:rsidRPr="006E6062" w:rsidR="001C7BDD" w:rsidP="00E52224" w:rsidRDefault="00E52224" w14:paraId="06967834" w14:textId="05DC3570">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GSC-7536-2025</w:t>
            </w:r>
          </w:p>
        </w:tc>
        <w:tc>
          <w:tcPr>
            <w:tcW w:w="5856" w:type="dxa"/>
            <w:noWrap/>
            <w:vAlign w:val="center"/>
            <w:hideMark/>
          </w:tcPr>
          <w:p w:rsidRPr="006E6062" w:rsidR="001C7BDD" w:rsidP="00E52224" w:rsidRDefault="00E52224" w14:paraId="558E23DA" w14:textId="0B82D99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DE DIAGNOSTICO</w:t>
            </w:r>
          </w:p>
        </w:tc>
      </w:tr>
      <w:tr w:rsidRPr="006E6062" w:rsidR="00E52224" w:rsidTr="00E52224" w14:paraId="0A4CB33B"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788BF6FF" w14:textId="422FDE57">
            <w:pPr>
              <w:jc w:val="center"/>
              <w:rPr>
                <w:rFonts w:eastAsia="Times New Roman"/>
                <w:color w:val="000000"/>
                <w:sz w:val="16"/>
                <w:szCs w:val="16"/>
              </w:rPr>
            </w:pPr>
            <w:r w:rsidRPr="006E6062">
              <w:rPr>
                <w:rFonts w:eastAsia="Times New Roman"/>
                <w:color w:val="000000" w:themeColor="text1"/>
                <w:sz w:val="16"/>
                <w:szCs w:val="16"/>
              </w:rPr>
              <w:t>38</w:t>
            </w:r>
          </w:p>
        </w:tc>
        <w:tc>
          <w:tcPr>
            <w:tcW w:w="1010" w:type="dxa"/>
            <w:noWrap/>
            <w:vAlign w:val="center"/>
            <w:hideMark/>
          </w:tcPr>
          <w:p w:rsidRPr="006E6062" w:rsidR="001C7BDD" w:rsidP="00E52224" w:rsidRDefault="00E52224" w14:paraId="2C8F7FEF" w14:textId="3DD4D38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7/11/2025</w:t>
            </w:r>
          </w:p>
        </w:tc>
        <w:tc>
          <w:tcPr>
            <w:tcW w:w="1419" w:type="dxa"/>
            <w:noWrap/>
            <w:vAlign w:val="center"/>
            <w:hideMark/>
          </w:tcPr>
          <w:p w:rsidRPr="006E6062" w:rsidR="001C7BDD" w:rsidP="00E52224" w:rsidRDefault="00E52224" w14:paraId="182BD1DD" w14:textId="645F815A">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GSC-7537-2025</w:t>
            </w:r>
          </w:p>
        </w:tc>
        <w:tc>
          <w:tcPr>
            <w:tcW w:w="5856" w:type="dxa"/>
            <w:noWrap/>
            <w:vAlign w:val="center"/>
            <w:hideMark/>
          </w:tcPr>
          <w:p w:rsidRPr="006E6062" w:rsidR="001C7BDD" w:rsidP="00E52224" w:rsidRDefault="00E52224" w14:paraId="641EBD2F" w14:textId="6DC993C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RESPUESTA AL COMUNICADO VVG-CCS-ETB-981-25 – COMUNICADO GSC-7519-2025</w:t>
            </w:r>
          </w:p>
        </w:tc>
      </w:tr>
      <w:tr w:rsidRPr="006E6062" w:rsidR="00E52224" w:rsidTr="00E52224" w14:paraId="546D560B"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3B849B47" w14:textId="724CF938">
            <w:pPr>
              <w:jc w:val="center"/>
              <w:rPr>
                <w:rFonts w:eastAsia="Times New Roman"/>
                <w:color w:val="000000"/>
                <w:sz w:val="16"/>
                <w:szCs w:val="16"/>
              </w:rPr>
            </w:pPr>
            <w:r w:rsidRPr="006E6062">
              <w:rPr>
                <w:rFonts w:eastAsia="Times New Roman"/>
                <w:color w:val="000000" w:themeColor="text1"/>
                <w:sz w:val="16"/>
                <w:szCs w:val="16"/>
              </w:rPr>
              <w:t>39</w:t>
            </w:r>
          </w:p>
        </w:tc>
        <w:tc>
          <w:tcPr>
            <w:tcW w:w="1010" w:type="dxa"/>
            <w:noWrap/>
            <w:vAlign w:val="center"/>
            <w:hideMark/>
          </w:tcPr>
          <w:p w:rsidRPr="006E6062" w:rsidR="001C7BDD" w:rsidP="00E52224" w:rsidRDefault="00E52224" w14:paraId="6945B926" w14:textId="76F84DB5">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7/11/2025</w:t>
            </w:r>
          </w:p>
        </w:tc>
        <w:tc>
          <w:tcPr>
            <w:tcW w:w="1419" w:type="dxa"/>
            <w:noWrap/>
            <w:vAlign w:val="center"/>
            <w:hideMark/>
          </w:tcPr>
          <w:p w:rsidRPr="006E6062" w:rsidR="001C7BDD" w:rsidP="00E52224" w:rsidRDefault="00E52224" w14:paraId="32DCD626" w14:textId="16638C69">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GSC-7538-2025</w:t>
            </w:r>
          </w:p>
        </w:tc>
        <w:tc>
          <w:tcPr>
            <w:tcW w:w="5856" w:type="dxa"/>
            <w:noWrap/>
            <w:vAlign w:val="center"/>
            <w:hideMark/>
          </w:tcPr>
          <w:p w:rsidRPr="006E6062" w:rsidR="001C7BDD" w:rsidP="00E52224" w:rsidRDefault="00E52224" w14:paraId="5D10467F" w14:textId="02F29718">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UNIFICADOS – ACOMETIDAS ELÉCTRICAS – CONTRATO SCJ-1809-2024</w:t>
            </w:r>
          </w:p>
        </w:tc>
      </w:tr>
      <w:tr w:rsidRPr="006E6062" w:rsidR="00E52224" w:rsidTr="00E52224" w14:paraId="0D498F17"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018AD105" w14:textId="6C3EBD39">
            <w:pPr>
              <w:jc w:val="center"/>
              <w:rPr>
                <w:rFonts w:eastAsia="Times New Roman"/>
                <w:color w:val="000000"/>
                <w:sz w:val="16"/>
                <w:szCs w:val="16"/>
              </w:rPr>
            </w:pPr>
            <w:r w:rsidRPr="006E6062">
              <w:rPr>
                <w:rFonts w:eastAsia="Times New Roman"/>
                <w:color w:val="000000" w:themeColor="text1"/>
                <w:sz w:val="16"/>
                <w:szCs w:val="16"/>
              </w:rPr>
              <w:t>40</w:t>
            </w:r>
          </w:p>
        </w:tc>
        <w:tc>
          <w:tcPr>
            <w:tcW w:w="1010" w:type="dxa"/>
            <w:noWrap/>
            <w:vAlign w:val="center"/>
            <w:hideMark/>
          </w:tcPr>
          <w:p w:rsidRPr="006E6062" w:rsidR="001C7BDD" w:rsidP="00E52224" w:rsidRDefault="00E52224" w14:paraId="45816B4E" w14:textId="750CA1B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7/11/2025</w:t>
            </w:r>
          </w:p>
        </w:tc>
        <w:tc>
          <w:tcPr>
            <w:tcW w:w="1419" w:type="dxa"/>
            <w:noWrap/>
            <w:vAlign w:val="center"/>
            <w:hideMark/>
          </w:tcPr>
          <w:p w:rsidRPr="006E6062" w:rsidR="001C7BDD" w:rsidP="00E52224" w:rsidRDefault="00E52224" w14:paraId="10FE7BE9" w14:textId="526647B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GSC-7539-2025</w:t>
            </w:r>
          </w:p>
        </w:tc>
        <w:tc>
          <w:tcPr>
            <w:tcW w:w="5856" w:type="dxa"/>
            <w:noWrap/>
            <w:vAlign w:val="center"/>
            <w:hideMark/>
          </w:tcPr>
          <w:p w:rsidRPr="006E6062" w:rsidR="001C7BDD" w:rsidP="00E52224" w:rsidRDefault="00E52224" w14:paraId="0DE46028" w14:textId="38B960D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RESPUESTA VVG-CCS-ETB-855-25 SOLICITUD CERTIFICACIÓN DEL CUMPLIMIENTO DE OBLIGACIONES TRIBUTARIAS ETB SA ESP</w:t>
            </w:r>
          </w:p>
        </w:tc>
      </w:tr>
      <w:tr w:rsidRPr="006E6062" w:rsidR="00E52224" w:rsidTr="00E52224" w14:paraId="69796781"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5A030D71" w14:textId="3DB14AC2">
            <w:pPr>
              <w:jc w:val="center"/>
              <w:rPr>
                <w:rFonts w:eastAsia="Times New Roman"/>
                <w:color w:val="000000"/>
                <w:sz w:val="16"/>
                <w:szCs w:val="16"/>
              </w:rPr>
            </w:pPr>
            <w:r w:rsidRPr="006E6062">
              <w:rPr>
                <w:rFonts w:eastAsia="Times New Roman"/>
                <w:color w:val="000000" w:themeColor="text1"/>
                <w:sz w:val="16"/>
                <w:szCs w:val="16"/>
              </w:rPr>
              <w:t>41</w:t>
            </w:r>
          </w:p>
        </w:tc>
        <w:tc>
          <w:tcPr>
            <w:tcW w:w="1010" w:type="dxa"/>
            <w:noWrap/>
            <w:vAlign w:val="center"/>
            <w:hideMark/>
          </w:tcPr>
          <w:p w:rsidRPr="006E6062" w:rsidR="001C7BDD" w:rsidP="00E52224" w:rsidRDefault="00E52224" w14:paraId="422788B5" w14:textId="3B78D360">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10/11/2025</w:t>
            </w:r>
          </w:p>
        </w:tc>
        <w:tc>
          <w:tcPr>
            <w:tcW w:w="1419" w:type="dxa"/>
            <w:noWrap/>
            <w:vAlign w:val="center"/>
            <w:hideMark/>
          </w:tcPr>
          <w:p w:rsidRPr="006E6062" w:rsidR="001C7BDD" w:rsidP="00E52224" w:rsidRDefault="00E52224" w14:paraId="01B46DBC" w14:textId="50D07E34">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GSC-7540-2025</w:t>
            </w:r>
          </w:p>
        </w:tc>
        <w:tc>
          <w:tcPr>
            <w:tcW w:w="5856" w:type="dxa"/>
            <w:noWrap/>
            <w:vAlign w:val="center"/>
            <w:hideMark/>
          </w:tcPr>
          <w:p w:rsidRPr="006E6062" w:rsidR="001C7BDD" w:rsidP="00E52224" w:rsidRDefault="00E52224" w14:paraId="01E280F2" w14:textId="67A4B7FB">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FACTURACIÓN SERVICIOS AGOSTO 2025</w:t>
            </w:r>
          </w:p>
        </w:tc>
      </w:tr>
      <w:tr w:rsidRPr="006E6062" w:rsidR="00E52224" w:rsidTr="00E52224" w14:paraId="322C41FC"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7184BB6A" w14:textId="7ED1DDF8">
            <w:pPr>
              <w:jc w:val="center"/>
              <w:rPr>
                <w:rFonts w:eastAsia="Times New Roman"/>
                <w:color w:val="000000"/>
                <w:sz w:val="16"/>
                <w:szCs w:val="16"/>
              </w:rPr>
            </w:pPr>
            <w:r w:rsidRPr="006E6062">
              <w:rPr>
                <w:rFonts w:eastAsia="Times New Roman"/>
                <w:color w:val="000000" w:themeColor="text1"/>
                <w:sz w:val="16"/>
                <w:szCs w:val="16"/>
              </w:rPr>
              <w:t>42</w:t>
            </w:r>
          </w:p>
        </w:tc>
        <w:tc>
          <w:tcPr>
            <w:tcW w:w="1010" w:type="dxa"/>
            <w:noWrap/>
            <w:vAlign w:val="center"/>
            <w:hideMark/>
          </w:tcPr>
          <w:p w:rsidRPr="006E6062" w:rsidR="001C7BDD" w:rsidP="00E52224" w:rsidRDefault="00E52224" w14:paraId="0C16B7DD" w14:textId="53240BE0">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10/11/2025</w:t>
            </w:r>
          </w:p>
        </w:tc>
        <w:tc>
          <w:tcPr>
            <w:tcW w:w="1419" w:type="dxa"/>
            <w:noWrap/>
            <w:vAlign w:val="center"/>
            <w:hideMark/>
          </w:tcPr>
          <w:p w:rsidRPr="006E6062" w:rsidR="001C7BDD" w:rsidP="00E52224" w:rsidRDefault="00E52224" w14:paraId="5E98518E" w14:textId="7798ADA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GSC-7541-2025</w:t>
            </w:r>
          </w:p>
        </w:tc>
        <w:tc>
          <w:tcPr>
            <w:tcW w:w="5856" w:type="dxa"/>
            <w:noWrap/>
            <w:vAlign w:val="center"/>
            <w:hideMark/>
          </w:tcPr>
          <w:p w:rsidRPr="006E6062" w:rsidR="001C7BDD" w:rsidP="00E52224" w:rsidRDefault="00E52224" w14:paraId="147D9E3D" w14:textId="03E4E56D">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 xml:space="preserve">SOLICITUD </w:t>
            </w:r>
            <w:r w:rsidRPr="006E6062" w:rsidR="00A24961">
              <w:rPr>
                <w:rFonts w:eastAsia="Times New Roman"/>
                <w:color w:val="000000" w:themeColor="text1"/>
                <w:sz w:val="16"/>
                <w:szCs w:val="16"/>
              </w:rPr>
              <w:t>APROBACIÓN</w:t>
            </w:r>
            <w:r w:rsidRPr="006E6062">
              <w:rPr>
                <w:rFonts w:eastAsia="Times New Roman"/>
                <w:color w:val="000000" w:themeColor="text1"/>
                <w:sz w:val="16"/>
                <w:szCs w:val="16"/>
              </w:rPr>
              <w:t xml:space="preserve"> DE USO PMT CONECTIVIDAD ETB</w:t>
            </w:r>
          </w:p>
        </w:tc>
      </w:tr>
      <w:tr w:rsidRPr="006E6062" w:rsidR="00E52224" w:rsidTr="00E52224" w14:paraId="7C89E17A"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66EC2062" w14:textId="574AC805">
            <w:pPr>
              <w:jc w:val="center"/>
              <w:rPr>
                <w:rFonts w:eastAsia="Times New Roman"/>
                <w:color w:val="000000"/>
                <w:sz w:val="16"/>
                <w:szCs w:val="16"/>
              </w:rPr>
            </w:pPr>
            <w:r w:rsidRPr="006E6062">
              <w:rPr>
                <w:rFonts w:eastAsia="Times New Roman"/>
                <w:color w:val="000000" w:themeColor="text1"/>
                <w:sz w:val="16"/>
                <w:szCs w:val="16"/>
              </w:rPr>
              <w:t>43</w:t>
            </w:r>
          </w:p>
        </w:tc>
        <w:tc>
          <w:tcPr>
            <w:tcW w:w="1010" w:type="dxa"/>
            <w:noWrap/>
            <w:vAlign w:val="center"/>
            <w:hideMark/>
          </w:tcPr>
          <w:p w:rsidRPr="006E6062" w:rsidR="001C7BDD" w:rsidP="00E52224" w:rsidRDefault="00E52224" w14:paraId="0BA34684" w14:textId="6F2DCD88">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10/11/2025</w:t>
            </w:r>
          </w:p>
        </w:tc>
        <w:tc>
          <w:tcPr>
            <w:tcW w:w="1419" w:type="dxa"/>
            <w:noWrap/>
            <w:vAlign w:val="center"/>
            <w:hideMark/>
          </w:tcPr>
          <w:p w:rsidRPr="006E6062" w:rsidR="001C7BDD" w:rsidP="00E52224" w:rsidRDefault="00E52224" w14:paraId="11D4F38C" w14:textId="76E87C36">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GSC-7542-2025</w:t>
            </w:r>
          </w:p>
        </w:tc>
        <w:tc>
          <w:tcPr>
            <w:tcW w:w="5856" w:type="dxa"/>
            <w:noWrap/>
            <w:vAlign w:val="center"/>
            <w:hideMark/>
          </w:tcPr>
          <w:p w:rsidRPr="006E6062" w:rsidR="001C7BDD" w:rsidP="00E52224" w:rsidRDefault="00E52224" w14:paraId="3190012D" w14:textId="16F62562">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RESPUESTA AL COMUNICADO VVG-CCS-ETB-934-25 – COMUNICADO GSC-7437-2025</w:t>
            </w:r>
          </w:p>
        </w:tc>
      </w:tr>
      <w:tr w:rsidRPr="006E6062" w:rsidR="00E52224" w:rsidTr="00E52224" w14:paraId="7200C653"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509C061F" w14:textId="5FB07BCA">
            <w:pPr>
              <w:jc w:val="center"/>
              <w:rPr>
                <w:rFonts w:eastAsia="Times New Roman"/>
                <w:color w:val="000000"/>
                <w:sz w:val="16"/>
                <w:szCs w:val="16"/>
              </w:rPr>
            </w:pPr>
            <w:r w:rsidRPr="006E6062">
              <w:rPr>
                <w:rFonts w:eastAsia="Times New Roman"/>
                <w:color w:val="000000" w:themeColor="text1"/>
                <w:sz w:val="16"/>
                <w:szCs w:val="16"/>
              </w:rPr>
              <w:t>44</w:t>
            </w:r>
          </w:p>
        </w:tc>
        <w:tc>
          <w:tcPr>
            <w:tcW w:w="1010" w:type="dxa"/>
            <w:noWrap/>
            <w:vAlign w:val="center"/>
            <w:hideMark/>
          </w:tcPr>
          <w:p w:rsidRPr="006E6062" w:rsidR="001C7BDD" w:rsidP="00E52224" w:rsidRDefault="00E52224" w14:paraId="0CA3B665" w14:textId="15A7451E">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10/11/2025</w:t>
            </w:r>
          </w:p>
        </w:tc>
        <w:tc>
          <w:tcPr>
            <w:tcW w:w="1419" w:type="dxa"/>
            <w:noWrap/>
            <w:vAlign w:val="center"/>
            <w:hideMark/>
          </w:tcPr>
          <w:p w:rsidRPr="006E6062" w:rsidR="001C7BDD" w:rsidP="00E52224" w:rsidRDefault="00E52224" w14:paraId="7F990014" w14:textId="794B71AE">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GSC-7543-2025</w:t>
            </w:r>
          </w:p>
        </w:tc>
        <w:tc>
          <w:tcPr>
            <w:tcW w:w="5856" w:type="dxa"/>
            <w:noWrap/>
            <w:vAlign w:val="center"/>
            <w:hideMark/>
          </w:tcPr>
          <w:p w:rsidRPr="006E6062" w:rsidR="001C7BDD" w:rsidP="00E52224" w:rsidRDefault="00E52224" w14:paraId="2BA4F2BB" w14:textId="07168410">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UNIFICADOS - VISITAS DIAGNÓSTICAS (7 Y 8 DE NOVIEMBRE DEL 2025) – CONTRATO SCJ-1809-2024.</w:t>
            </w:r>
          </w:p>
        </w:tc>
      </w:tr>
      <w:tr w:rsidRPr="006E6062" w:rsidR="00E52224" w:rsidTr="00E52224" w14:paraId="6478239C"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22C5488D" w14:textId="592F4445">
            <w:pPr>
              <w:jc w:val="center"/>
              <w:rPr>
                <w:rFonts w:eastAsia="Times New Roman"/>
                <w:color w:val="000000"/>
                <w:sz w:val="16"/>
                <w:szCs w:val="16"/>
              </w:rPr>
            </w:pPr>
            <w:r w:rsidRPr="006E6062">
              <w:rPr>
                <w:rFonts w:eastAsia="Times New Roman"/>
                <w:color w:val="000000" w:themeColor="text1"/>
                <w:sz w:val="16"/>
                <w:szCs w:val="16"/>
              </w:rPr>
              <w:t>45</w:t>
            </w:r>
          </w:p>
        </w:tc>
        <w:tc>
          <w:tcPr>
            <w:tcW w:w="1010" w:type="dxa"/>
            <w:noWrap/>
            <w:vAlign w:val="center"/>
            <w:hideMark/>
          </w:tcPr>
          <w:p w:rsidRPr="006E6062" w:rsidR="001C7BDD" w:rsidP="00E52224" w:rsidRDefault="00E52224" w14:paraId="057D205E" w14:textId="0C73B9C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10/11/2025</w:t>
            </w:r>
          </w:p>
        </w:tc>
        <w:tc>
          <w:tcPr>
            <w:tcW w:w="1419" w:type="dxa"/>
            <w:noWrap/>
            <w:vAlign w:val="center"/>
            <w:hideMark/>
          </w:tcPr>
          <w:p w:rsidRPr="006E6062" w:rsidR="001C7BDD" w:rsidP="00E52224" w:rsidRDefault="00E52224" w14:paraId="2C4F7324" w14:textId="1B441D7B">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GSC-7544-2025</w:t>
            </w:r>
          </w:p>
        </w:tc>
        <w:tc>
          <w:tcPr>
            <w:tcW w:w="5856" w:type="dxa"/>
            <w:noWrap/>
            <w:vAlign w:val="center"/>
            <w:hideMark/>
          </w:tcPr>
          <w:p w:rsidRPr="006E6062" w:rsidR="001C7BDD" w:rsidP="00E52224" w:rsidRDefault="00E52224" w14:paraId="7F01005E" w14:textId="6A3AEB1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SOLICITUD APROBACIÓN BOLSA DE REPUESTO SSCJ, E.P. PUENTE ARANDA LA VIEJA - CL 3 CON CRA 31, TICKET GLPI NO. 13592 - CONTRATO SCJ-1809-2024.</w:t>
            </w:r>
          </w:p>
        </w:tc>
      </w:tr>
      <w:tr w:rsidRPr="006E6062" w:rsidR="00E52224" w:rsidTr="00E52224" w14:paraId="075FD48D"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6FFB1579" w14:textId="19AFFBD4">
            <w:pPr>
              <w:jc w:val="center"/>
              <w:rPr>
                <w:rFonts w:eastAsia="Times New Roman"/>
                <w:color w:val="000000"/>
                <w:sz w:val="16"/>
                <w:szCs w:val="16"/>
              </w:rPr>
            </w:pPr>
            <w:r w:rsidRPr="006E6062">
              <w:rPr>
                <w:rFonts w:eastAsia="Times New Roman"/>
                <w:color w:val="000000" w:themeColor="text1"/>
                <w:sz w:val="16"/>
                <w:szCs w:val="16"/>
              </w:rPr>
              <w:t>46</w:t>
            </w:r>
          </w:p>
        </w:tc>
        <w:tc>
          <w:tcPr>
            <w:tcW w:w="1010" w:type="dxa"/>
            <w:noWrap/>
            <w:vAlign w:val="center"/>
            <w:hideMark/>
          </w:tcPr>
          <w:p w:rsidRPr="006E6062" w:rsidR="001C7BDD" w:rsidP="00E52224" w:rsidRDefault="00E52224" w14:paraId="0E73C230" w14:textId="71B79140">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10/11/2025</w:t>
            </w:r>
          </w:p>
        </w:tc>
        <w:tc>
          <w:tcPr>
            <w:tcW w:w="1419" w:type="dxa"/>
            <w:noWrap/>
            <w:vAlign w:val="center"/>
            <w:hideMark/>
          </w:tcPr>
          <w:p w:rsidRPr="006E6062" w:rsidR="001C7BDD" w:rsidP="00E52224" w:rsidRDefault="00E52224" w14:paraId="09ED6F67" w14:textId="4B18E5D1">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GSC-7545-2025</w:t>
            </w:r>
          </w:p>
        </w:tc>
        <w:tc>
          <w:tcPr>
            <w:tcW w:w="5856" w:type="dxa"/>
            <w:noWrap/>
            <w:vAlign w:val="center"/>
            <w:hideMark/>
          </w:tcPr>
          <w:p w:rsidRPr="006E6062" w:rsidR="001C7BDD" w:rsidP="00E52224" w:rsidRDefault="00E52224" w14:paraId="74D76C3A" w14:textId="3DCC9F00">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SOLICITUD APROBACIÓN BOLSA DE REPUESTO SSCJ, E.P. KENNEDY - CL 41D SUR # 78N - 2, TICKET GLPI NO. 12533 - CONTRATO SCJ-1809-2024.</w:t>
            </w:r>
          </w:p>
        </w:tc>
      </w:tr>
      <w:tr w:rsidRPr="006E6062" w:rsidR="00E52224" w:rsidTr="00E52224" w14:paraId="653F176C"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0269D2DC" w14:textId="10198A45">
            <w:pPr>
              <w:jc w:val="center"/>
              <w:rPr>
                <w:rFonts w:eastAsia="Times New Roman"/>
                <w:color w:val="000000"/>
                <w:sz w:val="16"/>
                <w:szCs w:val="16"/>
              </w:rPr>
            </w:pPr>
            <w:r w:rsidRPr="006E6062">
              <w:rPr>
                <w:rFonts w:eastAsia="Times New Roman"/>
                <w:color w:val="000000" w:themeColor="text1"/>
                <w:sz w:val="16"/>
                <w:szCs w:val="16"/>
              </w:rPr>
              <w:t>47</w:t>
            </w:r>
          </w:p>
        </w:tc>
        <w:tc>
          <w:tcPr>
            <w:tcW w:w="1010" w:type="dxa"/>
            <w:noWrap/>
            <w:vAlign w:val="center"/>
            <w:hideMark/>
          </w:tcPr>
          <w:p w:rsidRPr="006E6062" w:rsidR="001C7BDD" w:rsidP="00E52224" w:rsidRDefault="00E52224" w14:paraId="30CAE6CA" w14:textId="556405B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10/11/2025</w:t>
            </w:r>
          </w:p>
        </w:tc>
        <w:tc>
          <w:tcPr>
            <w:tcW w:w="1419" w:type="dxa"/>
            <w:noWrap/>
            <w:vAlign w:val="center"/>
            <w:hideMark/>
          </w:tcPr>
          <w:p w:rsidRPr="006E6062" w:rsidR="001C7BDD" w:rsidP="00E52224" w:rsidRDefault="00E52224" w14:paraId="730494F2" w14:textId="13629EED">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GSC-7546-2025</w:t>
            </w:r>
          </w:p>
        </w:tc>
        <w:tc>
          <w:tcPr>
            <w:tcW w:w="5856" w:type="dxa"/>
            <w:noWrap/>
            <w:vAlign w:val="center"/>
            <w:hideMark/>
          </w:tcPr>
          <w:p w:rsidRPr="006E6062" w:rsidR="001C7BDD" w:rsidP="00E52224" w:rsidRDefault="00E52224" w14:paraId="11D2F649" w14:textId="5F8D54E4">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UNIFICADOS – ACOMETIDAS ELÉCTRICAS – CONTRATO SCJ-1809-2024</w:t>
            </w:r>
          </w:p>
        </w:tc>
      </w:tr>
      <w:tr w:rsidRPr="006E6062" w:rsidR="00E52224" w:rsidTr="00E52224" w14:paraId="5AB8D152"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40728052" w14:textId="7F355522">
            <w:pPr>
              <w:jc w:val="center"/>
              <w:rPr>
                <w:rFonts w:eastAsia="Times New Roman"/>
                <w:color w:val="000000"/>
                <w:sz w:val="16"/>
                <w:szCs w:val="16"/>
              </w:rPr>
            </w:pPr>
            <w:r w:rsidRPr="006E6062">
              <w:rPr>
                <w:rFonts w:eastAsia="Times New Roman"/>
                <w:color w:val="000000" w:themeColor="text1"/>
                <w:sz w:val="16"/>
                <w:szCs w:val="16"/>
              </w:rPr>
              <w:t>48</w:t>
            </w:r>
          </w:p>
        </w:tc>
        <w:tc>
          <w:tcPr>
            <w:tcW w:w="1010" w:type="dxa"/>
            <w:noWrap/>
            <w:vAlign w:val="center"/>
            <w:hideMark/>
          </w:tcPr>
          <w:p w:rsidRPr="006E6062" w:rsidR="001C7BDD" w:rsidP="00E52224" w:rsidRDefault="00E52224" w14:paraId="03B1ADD3" w14:textId="4C97C650">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10/11/2025</w:t>
            </w:r>
          </w:p>
        </w:tc>
        <w:tc>
          <w:tcPr>
            <w:tcW w:w="1419" w:type="dxa"/>
            <w:noWrap/>
            <w:vAlign w:val="center"/>
            <w:hideMark/>
          </w:tcPr>
          <w:p w:rsidRPr="006E6062" w:rsidR="001C7BDD" w:rsidP="00E52224" w:rsidRDefault="00E52224" w14:paraId="52661792" w14:textId="103FE1D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GSC-7547-2025</w:t>
            </w:r>
          </w:p>
        </w:tc>
        <w:tc>
          <w:tcPr>
            <w:tcW w:w="5856" w:type="dxa"/>
            <w:noWrap/>
            <w:vAlign w:val="center"/>
            <w:hideMark/>
          </w:tcPr>
          <w:p w:rsidRPr="006E6062" w:rsidR="001C7BDD" w:rsidP="00E52224" w:rsidRDefault="00E52224" w14:paraId="31A3246A" w14:textId="6F5630E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UNIFICADOS – MANTENIMIENTOS CORRECTIVOS – CONTRATO SCJ-1809-2024</w:t>
            </w:r>
          </w:p>
        </w:tc>
      </w:tr>
      <w:tr w:rsidRPr="006E6062" w:rsidR="00E52224" w:rsidTr="00E52224" w14:paraId="52B26CF7"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7F431652" w14:textId="66752975">
            <w:pPr>
              <w:jc w:val="center"/>
              <w:rPr>
                <w:rFonts w:eastAsia="Times New Roman"/>
                <w:color w:val="000000"/>
                <w:sz w:val="16"/>
                <w:szCs w:val="16"/>
              </w:rPr>
            </w:pPr>
            <w:r w:rsidRPr="006E6062">
              <w:rPr>
                <w:rFonts w:eastAsia="Times New Roman"/>
                <w:color w:val="000000" w:themeColor="text1"/>
                <w:sz w:val="16"/>
                <w:szCs w:val="16"/>
              </w:rPr>
              <w:t>49</w:t>
            </w:r>
          </w:p>
        </w:tc>
        <w:tc>
          <w:tcPr>
            <w:tcW w:w="1010" w:type="dxa"/>
            <w:noWrap/>
            <w:vAlign w:val="center"/>
            <w:hideMark/>
          </w:tcPr>
          <w:p w:rsidRPr="006E6062" w:rsidR="001C7BDD" w:rsidP="00E52224" w:rsidRDefault="00E52224" w14:paraId="4BBC3855" w14:textId="048F377E">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11/11/2025</w:t>
            </w:r>
          </w:p>
        </w:tc>
        <w:tc>
          <w:tcPr>
            <w:tcW w:w="1419" w:type="dxa"/>
            <w:noWrap/>
            <w:vAlign w:val="center"/>
            <w:hideMark/>
          </w:tcPr>
          <w:p w:rsidRPr="006E6062" w:rsidR="001C7BDD" w:rsidP="00E52224" w:rsidRDefault="00E52224" w14:paraId="0EC9E821" w14:textId="7DCC23A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GSC-7548-2025</w:t>
            </w:r>
          </w:p>
        </w:tc>
        <w:tc>
          <w:tcPr>
            <w:tcW w:w="5856" w:type="dxa"/>
            <w:noWrap/>
            <w:vAlign w:val="center"/>
            <w:hideMark/>
          </w:tcPr>
          <w:p w:rsidRPr="006E6062" w:rsidR="001C7BDD" w:rsidP="00E52224" w:rsidRDefault="00E52224" w14:paraId="72DAE5E5" w14:textId="34740C2C">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FACTURACIÓN BOLSA DE REPUESTOS SEPTIEMBRE 2025</w:t>
            </w:r>
          </w:p>
        </w:tc>
      </w:tr>
      <w:tr w:rsidRPr="006E6062" w:rsidR="00E52224" w:rsidTr="00E52224" w14:paraId="6E68F0A2"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220B136D" w14:textId="21C5A2CE">
            <w:pPr>
              <w:jc w:val="center"/>
              <w:rPr>
                <w:rFonts w:eastAsia="Times New Roman"/>
                <w:color w:val="000000"/>
                <w:sz w:val="16"/>
                <w:szCs w:val="16"/>
              </w:rPr>
            </w:pPr>
            <w:r w:rsidRPr="006E6062">
              <w:rPr>
                <w:rFonts w:eastAsia="Times New Roman"/>
                <w:color w:val="000000" w:themeColor="text1"/>
                <w:sz w:val="16"/>
                <w:szCs w:val="16"/>
              </w:rPr>
              <w:t>50</w:t>
            </w:r>
          </w:p>
        </w:tc>
        <w:tc>
          <w:tcPr>
            <w:tcW w:w="1010" w:type="dxa"/>
            <w:noWrap/>
            <w:vAlign w:val="center"/>
            <w:hideMark/>
          </w:tcPr>
          <w:p w:rsidRPr="006E6062" w:rsidR="001C7BDD" w:rsidP="00E52224" w:rsidRDefault="00E52224" w14:paraId="1DF51251" w14:textId="3D3C60C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11/11/2025</w:t>
            </w:r>
          </w:p>
        </w:tc>
        <w:tc>
          <w:tcPr>
            <w:tcW w:w="1419" w:type="dxa"/>
            <w:noWrap/>
            <w:vAlign w:val="center"/>
            <w:hideMark/>
          </w:tcPr>
          <w:p w:rsidRPr="006E6062" w:rsidR="001C7BDD" w:rsidP="00E52224" w:rsidRDefault="00E52224" w14:paraId="5DCC7F79" w14:textId="14C0F8C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GSC-7549-2025</w:t>
            </w:r>
          </w:p>
        </w:tc>
        <w:tc>
          <w:tcPr>
            <w:tcW w:w="5856" w:type="dxa"/>
            <w:noWrap/>
            <w:vAlign w:val="center"/>
            <w:hideMark/>
          </w:tcPr>
          <w:p w:rsidRPr="006E6062" w:rsidR="001C7BDD" w:rsidP="00E52224" w:rsidRDefault="00E52224" w14:paraId="09431AD4" w14:textId="17341ADE">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SOLICITUD APROBACIÓN BOLSA DE REPUESTO SSCJ, E.P. BARRIOS UNIDOS - CL 72 NO. 62 - 81, TICKET GLPI NO. 13588 - CONTRATO SCJ-1809-2024</w:t>
            </w:r>
          </w:p>
        </w:tc>
      </w:tr>
      <w:tr w:rsidRPr="006E6062" w:rsidR="00E52224" w:rsidTr="00E52224" w14:paraId="311701FC"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4AE46AD7" w14:textId="625BC30C">
            <w:pPr>
              <w:jc w:val="center"/>
              <w:rPr>
                <w:rFonts w:eastAsia="Times New Roman"/>
                <w:color w:val="000000"/>
                <w:sz w:val="16"/>
                <w:szCs w:val="16"/>
              </w:rPr>
            </w:pPr>
            <w:r w:rsidRPr="006E6062">
              <w:rPr>
                <w:rFonts w:eastAsia="Times New Roman"/>
                <w:color w:val="000000" w:themeColor="text1"/>
                <w:sz w:val="16"/>
                <w:szCs w:val="16"/>
              </w:rPr>
              <w:t>51</w:t>
            </w:r>
          </w:p>
        </w:tc>
        <w:tc>
          <w:tcPr>
            <w:tcW w:w="1010" w:type="dxa"/>
            <w:noWrap/>
            <w:vAlign w:val="center"/>
            <w:hideMark/>
          </w:tcPr>
          <w:p w:rsidRPr="006E6062" w:rsidR="001C7BDD" w:rsidP="00E52224" w:rsidRDefault="00E52224" w14:paraId="37E39AD7" w14:textId="12A63859">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11/11/2025</w:t>
            </w:r>
          </w:p>
        </w:tc>
        <w:tc>
          <w:tcPr>
            <w:tcW w:w="1419" w:type="dxa"/>
            <w:noWrap/>
            <w:vAlign w:val="center"/>
            <w:hideMark/>
          </w:tcPr>
          <w:p w:rsidRPr="006E6062" w:rsidR="001C7BDD" w:rsidP="00E52224" w:rsidRDefault="00E52224" w14:paraId="31B7F0B0" w14:textId="76860036">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GSC-7550-2025</w:t>
            </w:r>
          </w:p>
        </w:tc>
        <w:tc>
          <w:tcPr>
            <w:tcW w:w="5856" w:type="dxa"/>
            <w:noWrap/>
            <w:vAlign w:val="center"/>
            <w:hideMark/>
          </w:tcPr>
          <w:p w:rsidRPr="006E6062" w:rsidR="001C7BDD" w:rsidP="00E52224" w:rsidRDefault="00E52224" w14:paraId="78996DD2" w14:textId="0E817B8B">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 SEMANAL MESA DE SERVICIO DEL 04 AL 10 DE NOVIEMBRE DEL 2025 – CONTRATO SCJ-1809-2024</w:t>
            </w:r>
          </w:p>
        </w:tc>
      </w:tr>
      <w:tr w:rsidRPr="006E6062" w:rsidR="00E52224" w:rsidTr="00E52224" w14:paraId="17839506"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5AB3DB37" w14:textId="3016A950">
            <w:pPr>
              <w:jc w:val="center"/>
              <w:rPr>
                <w:rFonts w:eastAsia="Times New Roman"/>
                <w:color w:val="000000"/>
                <w:sz w:val="16"/>
                <w:szCs w:val="16"/>
              </w:rPr>
            </w:pPr>
            <w:r w:rsidRPr="006E6062">
              <w:rPr>
                <w:rFonts w:eastAsia="Times New Roman"/>
                <w:color w:val="000000" w:themeColor="text1"/>
                <w:sz w:val="16"/>
                <w:szCs w:val="16"/>
              </w:rPr>
              <w:t>52</w:t>
            </w:r>
          </w:p>
        </w:tc>
        <w:tc>
          <w:tcPr>
            <w:tcW w:w="1010" w:type="dxa"/>
            <w:noWrap/>
            <w:vAlign w:val="center"/>
            <w:hideMark/>
          </w:tcPr>
          <w:p w:rsidRPr="006E6062" w:rsidR="001C7BDD" w:rsidP="00E52224" w:rsidRDefault="00E52224" w14:paraId="40EDAF70" w14:textId="34529811">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11/11/2025</w:t>
            </w:r>
          </w:p>
        </w:tc>
        <w:tc>
          <w:tcPr>
            <w:tcW w:w="1419" w:type="dxa"/>
            <w:noWrap/>
            <w:vAlign w:val="center"/>
            <w:hideMark/>
          </w:tcPr>
          <w:p w:rsidRPr="006E6062" w:rsidR="001C7BDD" w:rsidP="00E52224" w:rsidRDefault="00E52224" w14:paraId="79702916" w14:textId="30BB070A">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GSC-7551-2025</w:t>
            </w:r>
          </w:p>
        </w:tc>
        <w:tc>
          <w:tcPr>
            <w:tcW w:w="5856" w:type="dxa"/>
            <w:noWrap/>
            <w:vAlign w:val="center"/>
            <w:hideMark/>
          </w:tcPr>
          <w:p w:rsidRPr="006E6062" w:rsidR="001C7BDD" w:rsidP="00E52224" w:rsidRDefault="00E52224" w14:paraId="5EE5232E" w14:textId="1E4FE17F">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SOLICITUD APROBACIÓN BOLSA DE REPUESTO SSCJ, SALA DE DESCARGAS - C4, TICKET GLPI NO. 14621 - CONTRATO SCJ-1809-2024.</w:t>
            </w:r>
          </w:p>
        </w:tc>
      </w:tr>
      <w:tr w:rsidRPr="006E6062" w:rsidR="00E52224" w:rsidTr="00E52224" w14:paraId="26FF193F"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2DF8BD94" w14:textId="52F99169">
            <w:pPr>
              <w:jc w:val="center"/>
              <w:rPr>
                <w:rFonts w:eastAsia="Times New Roman"/>
                <w:color w:val="000000"/>
                <w:sz w:val="16"/>
                <w:szCs w:val="16"/>
              </w:rPr>
            </w:pPr>
            <w:r w:rsidRPr="006E6062">
              <w:rPr>
                <w:rFonts w:eastAsia="Times New Roman"/>
                <w:color w:val="000000" w:themeColor="text1"/>
                <w:sz w:val="16"/>
                <w:szCs w:val="16"/>
              </w:rPr>
              <w:t>53</w:t>
            </w:r>
          </w:p>
        </w:tc>
        <w:tc>
          <w:tcPr>
            <w:tcW w:w="1010" w:type="dxa"/>
            <w:noWrap/>
            <w:vAlign w:val="center"/>
            <w:hideMark/>
          </w:tcPr>
          <w:p w:rsidRPr="006E6062" w:rsidR="001C7BDD" w:rsidP="00E52224" w:rsidRDefault="00E52224" w14:paraId="3A8DABA9" w14:textId="47A70FBC">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11/11/2025</w:t>
            </w:r>
          </w:p>
        </w:tc>
        <w:tc>
          <w:tcPr>
            <w:tcW w:w="1419" w:type="dxa"/>
            <w:noWrap/>
            <w:vAlign w:val="center"/>
            <w:hideMark/>
          </w:tcPr>
          <w:p w:rsidRPr="006E6062" w:rsidR="001C7BDD" w:rsidP="00E52224" w:rsidRDefault="00E52224" w14:paraId="67FF4484" w14:textId="5B8229B6">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GSC-7552-2025</w:t>
            </w:r>
          </w:p>
        </w:tc>
        <w:tc>
          <w:tcPr>
            <w:tcW w:w="5856" w:type="dxa"/>
            <w:noWrap/>
            <w:vAlign w:val="center"/>
            <w:hideMark/>
          </w:tcPr>
          <w:p w:rsidRPr="006E6062" w:rsidR="001C7BDD" w:rsidP="00E52224" w:rsidRDefault="00E52224" w14:paraId="46F458CA" w14:textId="3D9EBC76">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UNIFICADOS MANTENIMIENTOS CORRECTIVOS 11-11-2025</w:t>
            </w:r>
          </w:p>
        </w:tc>
      </w:tr>
      <w:tr w:rsidRPr="006E6062" w:rsidR="00E52224" w:rsidTr="00E52224" w14:paraId="31195F40"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237853E4" w14:textId="52CBE1B6">
            <w:pPr>
              <w:jc w:val="center"/>
              <w:rPr>
                <w:rFonts w:eastAsia="Times New Roman"/>
                <w:color w:val="000000"/>
                <w:sz w:val="16"/>
                <w:szCs w:val="16"/>
              </w:rPr>
            </w:pPr>
            <w:r w:rsidRPr="006E6062">
              <w:rPr>
                <w:rFonts w:eastAsia="Times New Roman"/>
                <w:color w:val="000000" w:themeColor="text1"/>
                <w:sz w:val="16"/>
                <w:szCs w:val="16"/>
              </w:rPr>
              <w:t>54</w:t>
            </w:r>
          </w:p>
        </w:tc>
        <w:tc>
          <w:tcPr>
            <w:tcW w:w="1010" w:type="dxa"/>
            <w:noWrap/>
            <w:vAlign w:val="center"/>
            <w:hideMark/>
          </w:tcPr>
          <w:p w:rsidRPr="006E6062" w:rsidR="001C7BDD" w:rsidP="00E52224" w:rsidRDefault="00E52224" w14:paraId="5A3708AD" w14:textId="54AC07DF">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11/11/2025</w:t>
            </w:r>
          </w:p>
        </w:tc>
        <w:tc>
          <w:tcPr>
            <w:tcW w:w="1419" w:type="dxa"/>
            <w:noWrap/>
            <w:vAlign w:val="center"/>
            <w:hideMark/>
          </w:tcPr>
          <w:p w:rsidRPr="006E6062" w:rsidR="001C7BDD" w:rsidP="00E52224" w:rsidRDefault="00E52224" w14:paraId="0C54AD31" w14:textId="105BD855">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GSC-7553-2025</w:t>
            </w:r>
          </w:p>
        </w:tc>
        <w:tc>
          <w:tcPr>
            <w:tcW w:w="5856" w:type="dxa"/>
            <w:noWrap/>
            <w:vAlign w:val="center"/>
            <w:hideMark/>
          </w:tcPr>
          <w:p w:rsidRPr="006E6062" w:rsidR="001C7BDD" w:rsidP="00E52224" w:rsidRDefault="00E52224" w14:paraId="2784EA33" w14:textId="0B109FC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COTIZACIÓN ETB 0008 INCLUSIÓN BOLSA DE REPUESTOS ANEXO 2 -CONTRATO SCJ-1809-2024.</w:t>
            </w:r>
          </w:p>
        </w:tc>
      </w:tr>
      <w:tr w:rsidRPr="006E6062" w:rsidR="00E52224" w:rsidTr="00E52224" w14:paraId="29970F20"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3567E0FC" w14:textId="4E1E0ACC">
            <w:pPr>
              <w:jc w:val="center"/>
              <w:rPr>
                <w:rFonts w:eastAsia="Times New Roman"/>
                <w:color w:val="000000"/>
                <w:sz w:val="16"/>
                <w:szCs w:val="16"/>
              </w:rPr>
            </w:pPr>
            <w:r w:rsidRPr="006E6062">
              <w:rPr>
                <w:rFonts w:eastAsia="Times New Roman"/>
                <w:color w:val="000000" w:themeColor="text1"/>
                <w:sz w:val="16"/>
                <w:szCs w:val="16"/>
              </w:rPr>
              <w:t>55</w:t>
            </w:r>
          </w:p>
        </w:tc>
        <w:tc>
          <w:tcPr>
            <w:tcW w:w="1010" w:type="dxa"/>
            <w:noWrap/>
            <w:vAlign w:val="center"/>
            <w:hideMark/>
          </w:tcPr>
          <w:p w:rsidRPr="006E6062" w:rsidR="001C7BDD" w:rsidP="00E52224" w:rsidRDefault="00E52224" w14:paraId="6D2EE901" w14:textId="6538704B">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11/11/2025</w:t>
            </w:r>
          </w:p>
        </w:tc>
        <w:tc>
          <w:tcPr>
            <w:tcW w:w="1419" w:type="dxa"/>
            <w:noWrap/>
            <w:vAlign w:val="center"/>
            <w:hideMark/>
          </w:tcPr>
          <w:p w:rsidRPr="006E6062" w:rsidR="001C7BDD" w:rsidP="00E52224" w:rsidRDefault="00E52224" w14:paraId="3BADB3D0" w14:textId="3AF2606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GSC-7554-2025</w:t>
            </w:r>
          </w:p>
        </w:tc>
        <w:tc>
          <w:tcPr>
            <w:tcW w:w="5856" w:type="dxa"/>
            <w:noWrap/>
            <w:vAlign w:val="center"/>
            <w:hideMark/>
          </w:tcPr>
          <w:p w:rsidRPr="006E6062" w:rsidR="001C7BDD" w:rsidP="00E52224" w:rsidRDefault="00E52224" w14:paraId="11D8147F" w14:textId="6A085C01">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UNIFICADOS - VISITAS DIAGNÓSTICAS (10 DE NOVIEMBRE DEL 2025) – CONTRATO SCJ-1809-2024.</w:t>
            </w:r>
          </w:p>
        </w:tc>
      </w:tr>
      <w:tr w:rsidRPr="006E6062" w:rsidR="00E52224" w:rsidTr="00E52224" w14:paraId="6643FEFC"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232C00F0" w14:textId="71A52662">
            <w:pPr>
              <w:jc w:val="center"/>
              <w:rPr>
                <w:rFonts w:eastAsia="Times New Roman"/>
                <w:color w:val="000000"/>
                <w:sz w:val="16"/>
                <w:szCs w:val="16"/>
              </w:rPr>
            </w:pPr>
            <w:r w:rsidRPr="006E6062">
              <w:rPr>
                <w:rFonts w:eastAsia="Times New Roman"/>
                <w:color w:val="000000" w:themeColor="text1"/>
                <w:sz w:val="16"/>
                <w:szCs w:val="16"/>
              </w:rPr>
              <w:t>56</w:t>
            </w:r>
          </w:p>
        </w:tc>
        <w:tc>
          <w:tcPr>
            <w:tcW w:w="1010" w:type="dxa"/>
            <w:noWrap/>
            <w:vAlign w:val="center"/>
            <w:hideMark/>
          </w:tcPr>
          <w:p w:rsidRPr="006E6062" w:rsidR="001C7BDD" w:rsidP="00E52224" w:rsidRDefault="00E52224" w14:paraId="6A2CC782" w14:textId="0DF3875E">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11/11/2025</w:t>
            </w:r>
          </w:p>
        </w:tc>
        <w:tc>
          <w:tcPr>
            <w:tcW w:w="1419" w:type="dxa"/>
            <w:noWrap/>
            <w:vAlign w:val="center"/>
            <w:hideMark/>
          </w:tcPr>
          <w:p w:rsidRPr="006E6062" w:rsidR="001C7BDD" w:rsidP="00E52224" w:rsidRDefault="00E52224" w14:paraId="52EEBBA3" w14:textId="66B822B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GSC-7555-2025</w:t>
            </w:r>
          </w:p>
        </w:tc>
        <w:tc>
          <w:tcPr>
            <w:tcW w:w="5856" w:type="dxa"/>
            <w:noWrap/>
            <w:vAlign w:val="center"/>
            <w:hideMark/>
          </w:tcPr>
          <w:p w:rsidRPr="006E6062" w:rsidR="001C7BDD" w:rsidP="00E52224" w:rsidRDefault="00E52224" w14:paraId="2BA14E42" w14:textId="06560735">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 UNIFICADO - MANTENIMIENTO CORRECTIVO (10 DE NOVIEMBRE DEL 2025) – CONTRATO SCJ-1809-2024.</w:t>
            </w:r>
          </w:p>
        </w:tc>
      </w:tr>
      <w:tr w:rsidRPr="006E6062" w:rsidR="00E52224" w:rsidTr="00E52224" w14:paraId="72F12D00"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5999EE8D" w14:textId="39CAB2AE">
            <w:pPr>
              <w:jc w:val="center"/>
              <w:rPr>
                <w:rFonts w:eastAsia="Times New Roman"/>
                <w:color w:val="000000"/>
                <w:sz w:val="16"/>
                <w:szCs w:val="16"/>
              </w:rPr>
            </w:pPr>
            <w:r w:rsidRPr="006E6062">
              <w:rPr>
                <w:rFonts w:eastAsia="Times New Roman"/>
                <w:color w:val="000000" w:themeColor="text1"/>
                <w:sz w:val="16"/>
                <w:szCs w:val="16"/>
              </w:rPr>
              <w:t>57</w:t>
            </w:r>
          </w:p>
        </w:tc>
        <w:tc>
          <w:tcPr>
            <w:tcW w:w="1010" w:type="dxa"/>
            <w:noWrap/>
            <w:vAlign w:val="center"/>
            <w:hideMark/>
          </w:tcPr>
          <w:p w:rsidRPr="006E6062" w:rsidR="001C7BDD" w:rsidP="00E52224" w:rsidRDefault="00E52224" w14:paraId="01616B5F" w14:textId="139A37C4">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11/11/2025</w:t>
            </w:r>
          </w:p>
        </w:tc>
        <w:tc>
          <w:tcPr>
            <w:tcW w:w="1419" w:type="dxa"/>
            <w:noWrap/>
            <w:vAlign w:val="center"/>
            <w:hideMark/>
          </w:tcPr>
          <w:p w:rsidRPr="006E6062" w:rsidR="001C7BDD" w:rsidP="00E52224" w:rsidRDefault="00E52224" w14:paraId="1160CE51" w14:textId="0388D2D2">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GSC-7556-2025</w:t>
            </w:r>
          </w:p>
        </w:tc>
        <w:tc>
          <w:tcPr>
            <w:tcW w:w="5856" w:type="dxa"/>
            <w:noWrap/>
            <w:vAlign w:val="center"/>
            <w:hideMark/>
          </w:tcPr>
          <w:p w:rsidRPr="006E6062" w:rsidR="001C7BDD" w:rsidP="00E52224" w:rsidRDefault="00E52224" w14:paraId="49D7B2BF" w14:textId="014DC386">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DE DIAGNOSTICO</w:t>
            </w:r>
          </w:p>
        </w:tc>
      </w:tr>
      <w:tr w:rsidRPr="006E6062" w:rsidR="00E52224" w:rsidTr="00E52224" w14:paraId="734D79C9"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295858D4" w14:textId="400F6EF0">
            <w:pPr>
              <w:jc w:val="center"/>
              <w:rPr>
                <w:rFonts w:eastAsia="Times New Roman"/>
                <w:color w:val="000000"/>
                <w:sz w:val="16"/>
                <w:szCs w:val="16"/>
              </w:rPr>
            </w:pPr>
            <w:r w:rsidRPr="006E6062">
              <w:rPr>
                <w:rFonts w:eastAsia="Times New Roman"/>
                <w:color w:val="000000" w:themeColor="text1"/>
                <w:sz w:val="16"/>
                <w:szCs w:val="16"/>
              </w:rPr>
              <w:t>58</w:t>
            </w:r>
          </w:p>
        </w:tc>
        <w:tc>
          <w:tcPr>
            <w:tcW w:w="1010" w:type="dxa"/>
            <w:noWrap/>
            <w:vAlign w:val="center"/>
            <w:hideMark/>
          </w:tcPr>
          <w:p w:rsidRPr="006E6062" w:rsidR="001C7BDD" w:rsidP="00E52224" w:rsidRDefault="00E52224" w14:paraId="3D54925C" w14:textId="7BA92A2E">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11/11/2025</w:t>
            </w:r>
          </w:p>
        </w:tc>
        <w:tc>
          <w:tcPr>
            <w:tcW w:w="1419" w:type="dxa"/>
            <w:noWrap/>
            <w:vAlign w:val="center"/>
            <w:hideMark/>
          </w:tcPr>
          <w:p w:rsidRPr="006E6062" w:rsidR="001C7BDD" w:rsidP="00E52224" w:rsidRDefault="00E52224" w14:paraId="707FA8FD" w14:textId="37382F3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GSC-7557-2025</w:t>
            </w:r>
          </w:p>
        </w:tc>
        <w:tc>
          <w:tcPr>
            <w:tcW w:w="5856" w:type="dxa"/>
            <w:noWrap/>
            <w:vAlign w:val="center"/>
            <w:hideMark/>
          </w:tcPr>
          <w:p w:rsidRPr="006E6062" w:rsidR="001C7BDD" w:rsidP="00E52224" w:rsidRDefault="00E52224" w14:paraId="6C82DC62" w14:textId="6820FA7E">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RADICACION PLAN DE CHOQUE CONTRATO SCJ-1809-2024</w:t>
            </w:r>
          </w:p>
        </w:tc>
      </w:tr>
      <w:tr w:rsidRPr="006E6062" w:rsidR="00E52224" w:rsidTr="00E52224" w14:paraId="617D64A7"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7E45FA4B" w14:textId="4EFFD959">
            <w:pPr>
              <w:jc w:val="center"/>
              <w:rPr>
                <w:rFonts w:eastAsia="Times New Roman"/>
                <w:color w:val="000000"/>
                <w:sz w:val="16"/>
                <w:szCs w:val="16"/>
              </w:rPr>
            </w:pPr>
            <w:r w:rsidRPr="006E6062">
              <w:rPr>
                <w:rFonts w:eastAsia="Times New Roman"/>
                <w:color w:val="000000" w:themeColor="text1"/>
                <w:sz w:val="16"/>
                <w:szCs w:val="16"/>
              </w:rPr>
              <w:t>59</w:t>
            </w:r>
          </w:p>
        </w:tc>
        <w:tc>
          <w:tcPr>
            <w:tcW w:w="1010" w:type="dxa"/>
            <w:noWrap/>
            <w:vAlign w:val="center"/>
            <w:hideMark/>
          </w:tcPr>
          <w:p w:rsidRPr="006E6062" w:rsidR="001C7BDD" w:rsidP="00E52224" w:rsidRDefault="00E52224" w14:paraId="5DA00D33" w14:textId="27EFB91B">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11/11/2025</w:t>
            </w:r>
          </w:p>
        </w:tc>
        <w:tc>
          <w:tcPr>
            <w:tcW w:w="1419" w:type="dxa"/>
            <w:noWrap/>
            <w:vAlign w:val="center"/>
            <w:hideMark/>
          </w:tcPr>
          <w:p w:rsidRPr="006E6062" w:rsidR="001C7BDD" w:rsidP="00E52224" w:rsidRDefault="00E52224" w14:paraId="60274467" w14:textId="4E5977E4">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GSC-7558-2025</w:t>
            </w:r>
          </w:p>
        </w:tc>
        <w:tc>
          <w:tcPr>
            <w:tcW w:w="5856" w:type="dxa"/>
            <w:noWrap/>
            <w:vAlign w:val="center"/>
            <w:hideMark/>
          </w:tcPr>
          <w:p w:rsidRPr="006E6062" w:rsidR="001C7BDD" w:rsidP="00E52224" w:rsidRDefault="00E52224" w14:paraId="5D780C51" w14:textId="52FA319E">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SOLICITUD APROBACIÓN BOLSA DE REPUESTO SSCJ, CM CHAPINERO, TICKET GLPI NO. 14693 - CONTRATO SCJ-1809-2024.</w:t>
            </w:r>
          </w:p>
        </w:tc>
      </w:tr>
      <w:tr w:rsidRPr="006E6062" w:rsidR="00E52224" w:rsidTr="00E52224" w14:paraId="18E542BD"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228B43B8" w14:textId="4DAF4918">
            <w:pPr>
              <w:jc w:val="center"/>
              <w:rPr>
                <w:rFonts w:eastAsia="Times New Roman"/>
                <w:color w:val="000000"/>
                <w:sz w:val="16"/>
                <w:szCs w:val="16"/>
              </w:rPr>
            </w:pPr>
            <w:r w:rsidRPr="006E6062">
              <w:rPr>
                <w:rFonts w:eastAsia="Times New Roman"/>
                <w:color w:val="000000" w:themeColor="text1"/>
                <w:sz w:val="16"/>
                <w:szCs w:val="16"/>
              </w:rPr>
              <w:t>60</w:t>
            </w:r>
          </w:p>
        </w:tc>
        <w:tc>
          <w:tcPr>
            <w:tcW w:w="1010" w:type="dxa"/>
            <w:noWrap/>
            <w:vAlign w:val="center"/>
            <w:hideMark/>
          </w:tcPr>
          <w:p w:rsidRPr="006E6062" w:rsidR="001C7BDD" w:rsidP="00E52224" w:rsidRDefault="00E52224" w14:paraId="53B1B6A5" w14:textId="3D9E90DE">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11/11/2025</w:t>
            </w:r>
          </w:p>
        </w:tc>
        <w:tc>
          <w:tcPr>
            <w:tcW w:w="1419" w:type="dxa"/>
            <w:noWrap/>
            <w:vAlign w:val="center"/>
            <w:hideMark/>
          </w:tcPr>
          <w:p w:rsidRPr="006E6062" w:rsidR="001C7BDD" w:rsidP="00E52224" w:rsidRDefault="00E52224" w14:paraId="63B8B8BF" w14:textId="320FE685">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GSC-7559-2025</w:t>
            </w:r>
          </w:p>
        </w:tc>
        <w:tc>
          <w:tcPr>
            <w:tcW w:w="5856" w:type="dxa"/>
            <w:noWrap/>
            <w:vAlign w:val="center"/>
            <w:hideMark/>
          </w:tcPr>
          <w:p w:rsidRPr="006E6062" w:rsidR="001C7BDD" w:rsidP="00E52224" w:rsidRDefault="00E52224" w14:paraId="40946B4D" w14:textId="75A2347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RESPUESTA A COMUNICADO VVG-CCS-ETB-989-25 RESPUESTA A COMUNICADO GSC-7504-2025</w:t>
            </w:r>
          </w:p>
        </w:tc>
      </w:tr>
      <w:tr w:rsidRPr="006E6062" w:rsidR="00E52224" w:rsidTr="00E52224" w14:paraId="37A54CA9"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2E3E175D" w14:textId="07706E71">
            <w:pPr>
              <w:jc w:val="center"/>
              <w:rPr>
                <w:rFonts w:eastAsia="Times New Roman"/>
                <w:color w:val="000000"/>
                <w:sz w:val="16"/>
                <w:szCs w:val="16"/>
              </w:rPr>
            </w:pPr>
            <w:r w:rsidRPr="006E6062">
              <w:rPr>
                <w:rFonts w:eastAsia="Times New Roman"/>
                <w:color w:val="000000" w:themeColor="text1"/>
                <w:sz w:val="16"/>
                <w:szCs w:val="16"/>
              </w:rPr>
              <w:t>61</w:t>
            </w:r>
          </w:p>
        </w:tc>
        <w:tc>
          <w:tcPr>
            <w:tcW w:w="1010" w:type="dxa"/>
            <w:noWrap/>
            <w:vAlign w:val="center"/>
            <w:hideMark/>
          </w:tcPr>
          <w:p w:rsidRPr="006E6062" w:rsidR="001C7BDD" w:rsidP="00E52224" w:rsidRDefault="00E52224" w14:paraId="1F13284C" w14:textId="455C057E">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11/11/2025</w:t>
            </w:r>
          </w:p>
        </w:tc>
        <w:tc>
          <w:tcPr>
            <w:tcW w:w="1419" w:type="dxa"/>
            <w:noWrap/>
            <w:vAlign w:val="center"/>
            <w:hideMark/>
          </w:tcPr>
          <w:p w:rsidRPr="006E6062" w:rsidR="001C7BDD" w:rsidP="00E52224" w:rsidRDefault="00E52224" w14:paraId="3CFDB976" w14:textId="4941CD05">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GSC-7560-2025</w:t>
            </w:r>
          </w:p>
        </w:tc>
        <w:tc>
          <w:tcPr>
            <w:tcW w:w="5856" w:type="dxa"/>
            <w:noWrap/>
            <w:vAlign w:val="center"/>
            <w:hideMark/>
          </w:tcPr>
          <w:p w:rsidRPr="006E6062" w:rsidR="001C7BDD" w:rsidP="00E52224" w:rsidRDefault="00E52224" w14:paraId="6CC0B324" w14:textId="00E37C4B">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ALCANCE GSC-7444-2025 INGRESOS ELEMENTOS ALMACÉN SEPTIEMBRE 2025</w:t>
            </w:r>
          </w:p>
        </w:tc>
      </w:tr>
      <w:tr w:rsidRPr="006E6062" w:rsidR="00E52224" w:rsidTr="00E52224" w14:paraId="6C04A082"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5B7ACE7A" w14:textId="27CBAC17">
            <w:pPr>
              <w:jc w:val="center"/>
              <w:rPr>
                <w:rFonts w:eastAsia="Times New Roman"/>
                <w:color w:val="000000"/>
                <w:sz w:val="16"/>
                <w:szCs w:val="16"/>
              </w:rPr>
            </w:pPr>
            <w:r w:rsidRPr="006E6062">
              <w:rPr>
                <w:rFonts w:eastAsia="Times New Roman"/>
                <w:color w:val="000000" w:themeColor="text1"/>
                <w:sz w:val="16"/>
                <w:szCs w:val="16"/>
              </w:rPr>
              <w:t>62</w:t>
            </w:r>
          </w:p>
        </w:tc>
        <w:tc>
          <w:tcPr>
            <w:tcW w:w="1010" w:type="dxa"/>
            <w:noWrap/>
            <w:vAlign w:val="center"/>
            <w:hideMark/>
          </w:tcPr>
          <w:p w:rsidRPr="006E6062" w:rsidR="001C7BDD" w:rsidP="00E52224" w:rsidRDefault="00E52224" w14:paraId="11500B6B" w14:textId="4BA28E1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11/11/2025</w:t>
            </w:r>
          </w:p>
        </w:tc>
        <w:tc>
          <w:tcPr>
            <w:tcW w:w="1419" w:type="dxa"/>
            <w:noWrap/>
            <w:vAlign w:val="center"/>
            <w:hideMark/>
          </w:tcPr>
          <w:p w:rsidRPr="006E6062" w:rsidR="001C7BDD" w:rsidP="00E52224" w:rsidRDefault="00E52224" w14:paraId="46D2CD54" w14:textId="4DC092CF">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GSC-7561-2025</w:t>
            </w:r>
          </w:p>
        </w:tc>
        <w:tc>
          <w:tcPr>
            <w:tcW w:w="5856" w:type="dxa"/>
            <w:noWrap/>
            <w:vAlign w:val="center"/>
            <w:hideMark/>
          </w:tcPr>
          <w:p w:rsidRPr="006E6062" w:rsidR="001C7BDD" w:rsidP="00E52224" w:rsidRDefault="00E52224" w14:paraId="201BF7F8" w14:textId="44588328">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UNIFICADOS – ACOMETIDAS ELÉCTRICAS – CONTRATO SCJ-1809-2024</w:t>
            </w:r>
          </w:p>
        </w:tc>
      </w:tr>
      <w:tr w:rsidRPr="006E6062" w:rsidR="00E52224" w:rsidTr="00E52224" w14:paraId="7D3C2053"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088E9D02" w14:textId="796501C5">
            <w:pPr>
              <w:jc w:val="center"/>
              <w:rPr>
                <w:rFonts w:eastAsia="Times New Roman"/>
                <w:color w:val="000000"/>
                <w:sz w:val="16"/>
                <w:szCs w:val="16"/>
              </w:rPr>
            </w:pPr>
            <w:r w:rsidRPr="006E6062">
              <w:rPr>
                <w:rFonts w:eastAsia="Times New Roman"/>
                <w:color w:val="000000" w:themeColor="text1"/>
                <w:sz w:val="16"/>
                <w:szCs w:val="16"/>
              </w:rPr>
              <w:t>63</w:t>
            </w:r>
          </w:p>
        </w:tc>
        <w:tc>
          <w:tcPr>
            <w:tcW w:w="1010" w:type="dxa"/>
            <w:noWrap/>
            <w:vAlign w:val="center"/>
            <w:hideMark/>
          </w:tcPr>
          <w:p w:rsidRPr="006E6062" w:rsidR="001C7BDD" w:rsidP="00E52224" w:rsidRDefault="00E52224" w14:paraId="6229F9EA" w14:textId="6ABBAD6E">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11/11/2025</w:t>
            </w:r>
          </w:p>
        </w:tc>
        <w:tc>
          <w:tcPr>
            <w:tcW w:w="1419" w:type="dxa"/>
            <w:noWrap/>
            <w:vAlign w:val="center"/>
            <w:hideMark/>
          </w:tcPr>
          <w:p w:rsidRPr="006E6062" w:rsidR="001C7BDD" w:rsidP="00E52224" w:rsidRDefault="00E52224" w14:paraId="7F657BF1" w14:textId="43F7616C">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GSC-7562-2025</w:t>
            </w:r>
          </w:p>
        </w:tc>
        <w:tc>
          <w:tcPr>
            <w:tcW w:w="5856" w:type="dxa"/>
            <w:noWrap/>
            <w:vAlign w:val="center"/>
            <w:hideMark/>
          </w:tcPr>
          <w:p w:rsidRPr="006E6062" w:rsidR="001C7BDD" w:rsidP="00E52224" w:rsidRDefault="00E52224" w14:paraId="7350C901" w14:textId="22263F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UNIFICADOS – MANTENIMIENTOS CORRECTIVOS – CONTRATO SCJ-1809-2024. 11-11-2025</w:t>
            </w:r>
          </w:p>
        </w:tc>
      </w:tr>
      <w:tr w:rsidRPr="006E6062" w:rsidR="00E52224" w:rsidTr="00E52224" w14:paraId="099EB9ED"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06B0FED3" w14:textId="547D966A">
            <w:pPr>
              <w:jc w:val="center"/>
              <w:rPr>
                <w:rFonts w:eastAsia="Times New Roman"/>
                <w:color w:val="000000"/>
                <w:sz w:val="16"/>
                <w:szCs w:val="16"/>
              </w:rPr>
            </w:pPr>
            <w:r w:rsidRPr="006E6062">
              <w:rPr>
                <w:rFonts w:eastAsia="Times New Roman"/>
                <w:color w:val="000000" w:themeColor="text1"/>
                <w:sz w:val="16"/>
                <w:szCs w:val="16"/>
              </w:rPr>
              <w:t>64</w:t>
            </w:r>
          </w:p>
        </w:tc>
        <w:tc>
          <w:tcPr>
            <w:tcW w:w="1010" w:type="dxa"/>
            <w:noWrap/>
            <w:vAlign w:val="center"/>
            <w:hideMark/>
          </w:tcPr>
          <w:p w:rsidRPr="006E6062" w:rsidR="001C7BDD" w:rsidP="00E52224" w:rsidRDefault="00E52224" w14:paraId="4F2CA311" w14:textId="3004E2EE">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11/11/2025</w:t>
            </w:r>
          </w:p>
        </w:tc>
        <w:tc>
          <w:tcPr>
            <w:tcW w:w="1419" w:type="dxa"/>
            <w:noWrap/>
            <w:vAlign w:val="center"/>
            <w:hideMark/>
          </w:tcPr>
          <w:p w:rsidRPr="006E6062" w:rsidR="001C7BDD" w:rsidP="00E52224" w:rsidRDefault="00E52224" w14:paraId="7E78A8C6" w14:textId="1890293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GSC-7563-2025</w:t>
            </w:r>
          </w:p>
        </w:tc>
        <w:tc>
          <w:tcPr>
            <w:tcW w:w="5856" w:type="dxa"/>
            <w:noWrap/>
            <w:vAlign w:val="center"/>
            <w:hideMark/>
          </w:tcPr>
          <w:p w:rsidRPr="006E6062" w:rsidR="001C7BDD" w:rsidP="00E52224" w:rsidRDefault="00E52224" w14:paraId="75EFBFD1" w14:textId="66A59D0E">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UNIFICADOS – MANTENIMIENTOS CORRECTIVOS – CONTRATO SCJ-1809-2024. 11-11-2025</w:t>
            </w:r>
          </w:p>
        </w:tc>
      </w:tr>
      <w:tr w:rsidRPr="006E6062" w:rsidR="00E52224" w:rsidTr="00E52224" w14:paraId="6FED71EF"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294F7C76" w14:textId="2BA8D4A9">
            <w:pPr>
              <w:jc w:val="center"/>
              <w:rPr>
                <w:rFonts w:eastAsia="Times New Roman"/>
                <w:color w:val="000000"/>
                <w:sz w:val="16"/>
                <w:szCs w:val="16"/>
              </w:rPr>
            </w:pPr>
            <w:r w:rsidRPr="006E6062">
              <w:rPr>
                <w:rFonts w:eastAsia="Times New Roman"/>
                <w:color w:val="000000" w:themeColor="text1"/>
                <w:sz w:val="16"/>
                <w:szCs w:val="16"/>
              </w:rPr>
              <w:t>65</w:t>
            </w:r>
          </w:p>
        </w:tc>
        <w:tc>
          <w:tcPr>
            <w:tcW w:w="1010" w:type="dxa"/>
            <w:noWrap/>
            <w:vAlign w:val="center"/>
            <w:hideMark/>
          </w:tcPr>
          <w:p w:rsidRPr="006E6062" w:rsidR="001C7BDD" w:rsidP="00E52224" w:rsidRDefault="00E52224" w14:paraId="696679A8" w14:textId="3AE29A66">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12/11/2025</w:t>
            </w:r>
          </w:p>
        </w:tc>
        <w:tc>
          <w:tcPr>
            <w:tcW w:w="1419" w:type="dxa"/>
            <w:noWrap/>
            <w:vAlign w:val="center"/>
            <w:hideMark/>
          </w:tcPr>
          <w:p w:rsidRPr="006E6062" w:rsidR="001C7BDD" w:rsidP="00E52224" w:rsidRDefault="00E52224" w14:paraId="1B56041D" w14:textId="109D1505">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GSC-7564-2025</w:t>
            </w:r>
          </w:p>
        </w:tc>
        <w:tc>
          <w:tcPr>
            <w:tcW w:w="5856" w:type="dxa"/>
            <w:noWrap/>
            <w:vAlign w:val="center"/>
            <w:hideMark/>
          </w:tcPr>
          <w:p w:rsidRPr="006E6062" w:rsidR="001C7BDD" w:rsidP="00E52224" w:rsidRDefault="00E52224" w14:paraId="4DE89D75" w14:textId="1DD4C80F">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RESPUESTA AL COMUNICADO VVG-CCS-ETB-992-25 – COMUNICADO GSC-7535-2025</w:t>
            </w:r>
          </w:p>
        </w:tc>
      </w:tr>
      <w:tr w:rsidRPr="006E6062" w:rsidR="00E52224" w:rsidTr="00E52224" w14:paraId="11FF0DF2"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0338D544" w14:textId="631549D6">
            <w:pPr>
              <w:jc w:val="center"/>
              <w:rPr>
                <w:rFonts w:eastAsia="Times New Roman"/>
                <w:color w:val="000000"/>
                <w:sz w:val="16"/>
                <w:szCs w:val="16"/>
              </w:rPr>
            </w:pPr>
            <w:r w:rsidRPr="006E6062">
              <w:rPr>
                <w:rFonts w:eastAsia="Times New Roman"/>
                <w:color w:val="000000" w:themeColor="text1"/>
                <w:sz w:val="16"/>
                <w:szCs w:val="16"/>
              </w:rPr>
              <w:t>66</w:t>
            </w:r>
          </w:p>
        </w:tc>
        <w:tc>
          <w:tcPr>
            <w:tcW w:w="1010" w:type="dxa"/>
            <w:noWrap/>
            <w:vAlign w:val="center"/>
            <w:hideMark/>
          </w:tcPr>
          <w:p w:rsidRPr="006E6062" w:rsidR="001C7BDD" w:rsidP="00E52224" w:rsidRDefault="00E52224" w14:paraId="365A337F" w14:textId="230266FD">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12/11/2025</w:t>
            </w:r>
          </w:p>
        </w:tc>
        <w:tc>
          <w:tcPr>
            <w:tcW w:w="1419" w:type="dxa"/>
            <w:noWrap/>
            <w:vAlign w:val="center"/>
            <w:hideMark/>
          </w:tcPr>
          <w:p w:rsidRPr="006E6062" w:rsidR="001C7BDD" w:rsidP="00E52224" w:rsidRDefault="00E52224" w14:paraId="3D7665E8" w14:textId="5C923FE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GSC-7565-2025</w:t>
            </w:r>
          </w:p>
        </w:tc>
        <w:tc>
          <w:tcPr>
            <w:tcW w:w="5856" w:type="dxa"/>
            <w:noWrap/>
            <w:vAlign w:val="center"/>
            <w:hideMark/>
          </w:tcPr>
          <w:p w:rsidRPr="006E6062" w:rsidR="001C7BDD" w:rsidP="00E52224" w:rsidRDefault="00A24961" w14:paraId="02304CCD" w14:textId="27D23E12">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APROBACIÓN</w:t>
            </w:r>
            <w:r w:rsidRPr="006E6062" w:rsidR="00E52224">
              <w:rPr>
                <w:rFonts w:eastAsia="Times New Roman"/>
                <w:color w:val="000000" w:themeColor="text1"/>
                <w:sz w:val="16"/>
                <w:szCs w:val="16"/>
              </w:rPr>
              <w:t xml:space="preserve"> USO DE BOLSA DE REPUESTOS PARA 23 PUNTOS DE VIDEO VIGILANCIA CONTRATO SCJ-1809-2024</w:t>
            </w:r>
          </w:p>
        </w:tc>
      </w:tr>
      <w:tr w:rsidRPr="006E6062" w:rsidR="00E52224" w:rsidTr="00E52224" w14:paraId="00A7A807"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00C6BC9C" w14:textId="63F7EACA">
            <w:pPr>
              <w:jc w:val="center"/>
              <w:rPr>
                <w:rFonts w:eastAsia="Times New Roman"/>
                <w:color w:val="000000"/>
                <w:sz w:val="16"/>
                <w:szCs w:val="16"/>
              </w:rPr>
            </w:pPr>
            <w:r w:rsidRPr="006E6062">
              <w:rPr>
                <w:rFonts w:eastAsia="Times New Roman"/>
                <w:color w:val="000000" w:themeColor="text1"/>
                <w:sz w:val="16"/>
                <w:szCs w:val="16"/>
              </w:rPr>
              <w:t>67</w:t>
            </w:r>
          </w:p>
        </w:tc>
        <w:tc>
          <w:tcPr>
            <w:tcW w:w="1010" w:type="dxa"/>
            <w:noWrap/>
            <w:vAlign w:val="center"/>
            <w:hideMark/>
          </w:tcPr>
          <w:p w:rsidRPr="006E6062" w:rsidR="001C7BDD" w:rsidP="00E52224" w:rsidRDefault="00E52224" w14:paraId="633E5FEC" w14:textId="7FE9E986">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12/11/2025</w:t>
            </w:r>
          </w:p>
        </w:tc>
        <w:tc>
          <w:tcPr>
            <w:tcW w:w="1419" w:type="dxa"/>
            <w:noWrap/>
            <w:vAlign w:val="center"/>
            <w:hideMark/>
          </w:tcPr>
          <w:p w:rsidRPr="006E6062" w:rsidR="001C7BDD" w:rsidP="00E52224" w:rsidRDefault="00E52224" w14:paraId="6AF2C3DD" w14:textId="573C54D0">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GSC-7566-2025</w:t>
            </w:r>
          </w:p>
        </w:tc>
        <w:tc>
          <w:tcPr>
            <w:tcW w:w="5856" w:type="dxa"/>
            <w:noWrap/>
            <w:vAlign w:val="center"/>
            <w:hideMark/>
          </w:tcPr>
          <w:p w:rsidRPr="006E6062" w:rsidR="001C7BDD" w:rsidP="00E52224" w:rsidRDefault="00E52224" w14:paraId="7E50E680" w14:textId="365CB00C">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UNIFICADOS - VISITAS DIAGNÓSTICAS (11 DE NOVIEMBRE DEL 2025) – CONTRATO SCJ-1809-2024.</w:t>
            </w:r>
          </w:p>
        </w:tc>
      </w:tr>
      <w:tr w:rsidRPr="006E6062" w:rsidR="00E52224" w:rsidTr="00E52224" w14:paraId="7E07D61B"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3AE5BAD5" w14:textId="0A3F4301">
            <w:pPr>
              <w:jc w:val="center"/>
              <w:rPr>
                <w:rFonts w:eastAsia="Times New Roman"/>
                <w:color w:val="000000"/>
                <w:sz w:val="16"/>
                <w:szCs w:val="16"/>
              </w:rPr>
            </w:pPr>
            <w:r w:rsidRPr="006E6062">
              <w:rPr>
                <w:rFonts w:eastAsia="Times New Roman"/>
                <w:color w:val="000000" w:themeColor="text1"/>
                <w:sz w:val="16"/>
                <w:szCs w:val="16"/>
              </w:rPr>
              <w:t>68</w:t>
            </w:r>
          </w:p>
        </w:tc>
        <w:tc>
          <w:tcPr>
            <w:tcW w:w="1010" w:type="dxa"/>
            <w:noWrap/>
            <w:vAlign w:val="center"/>
            <w:hideMark/>
          </w:tcPr>
          <w:p w:rsidRPr="006E6062" w:rsidR="001C7BDD" w:rsidP="00E52224" w:rsidRDefault="00E52224" w14:paraId="1A3D5041" w14:textId="1278AD91">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12/11/2025</w:t>
            </w:r>
          </w:p>
        </w:tc>
        <w:tc>
          <w:tcPr>
            <w:tcW w:w="1419" w:type="dxa"/>
            <w:noWrap/>
            <w:vAlign w:val="center"/>
            <w:hideMark/>
          </w:tcPr>
          <w:p w:rsidRPr="006E6062" w:rsidR="001C7BDD" w:rsidP="00E52224" w:rsidRDefault="00E52224" w14:paraId="3D3C8882" w14:textId="40D138C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GSC-7567-2025</w:t>
            </w:r>
          </w:p>
        </w:tc>
        <w:tc>
          <w:tcPr>
            <w:tcW w:w="5856" w:type="dxa"/>
            <w:noWrap/>
            <w:vAlign w:val="center"/>
            <w:hideMark/>
          </w:tcPr>
          <w:p w:rsidRPr="006E6062" w:rsidR="001C7BDD" w:rsidP="00E52224" w:rsidRDefault="00E52224" w14:paraId="564DB439" w14:textId="56DDC77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 xml:space="preserve">INFORMES UNIFICADOS - LIMPIEZA DE </w:t>
            </w:r>
            <w:r w:rsidRPr="006E6062" w:rsidR="008D6CDA">
              <w:rPr>
                <w:rFonts w:eastAsia="Times New Roman"/>
                <w:color w:val="000000" w:themeColor="text1"/>
                <w:sz w:val="16"/>
                <w:szCs w:val="16"/>
              </w:rPr>
              <w:t>ACRÍLICOS</w:t>
            </w:r>
            <w:r w:rsidRPr="006E6062">
              <w:rPr>
                <w:rFonts w:eastAsia="Times New Roman"/>
                <w:color w:val="000000" w:themeColor="text1"/>
                <w:sz w:val="16"/>
                <w:szCs w:val="16"/>
              </w:rPr>
              <w:t xml:space="preserve"> (12 DE NOVIEMBRE DEL 2025) – CONTRATO SCJ-1809-2024.</w:t>
            </w:r>
          </w:p>
        </w:tc>
      </w:tr>
      <w:tr w:rsidRPr="006E6062" w:rsidR="00E52224" w:rsidTr="00E52224" w14:paraId="50990CE2"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0DADBD20" w14:textId="3B67A0EB">
            <w:pPr>
              <w:jc w:val="center"/>
              <w:rPr>
                <w:rFonts w:eastAsia="Times New Roman"/>
                <w:color w:val="000000"/>
                <w:sz w:val="16"/>
                <w:szCs w:val="16"/>
              </w:rPr>
            </w:pPr>
            <w:r w:rsidRPr="006E6062">
              <w:rPr>
                <w:rFonts w:eastAsia="Times New Roman"/>
                <w:color w:val="000000" w:themeColor="text1"/>
                <w:sz w:val="16"/>
                <w:szCs w:val="16"/>
              </w:rPr>
              <w:t>69</w:t>
            </w:r>
          </w:p>
        </w:tc>
        <w:tc>
          <w:tcPr>
            <w:tcW w:w="1010" w:type="dxa"/>
            <w:noWrap/>
            <w:vAlign w:val="center"/>
            <w:hideMark/>
          </w:tcPr>
          <w:p w:rsidRPr="006E6062" w:rsidR="001C7BDD" w:rsidP="00E52224" w:rsidRDefault="00E52224" w14:paraId="5D3D3D14" w14:textId="24488DE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12/11/2025</w:t>
            </w:r>
          </w:p>
        </w:tc>
        <w:tc>
          <w:tcPr>
            <w:tcW w:w="1419" w:type="dxa"/>
            <w:noWrap/>
            <w:vAlign w:val="center"/>
            <w:hideMark/>
          </w:tcPr>
          <w:p w:rsidRPr="006E6062" w:rsidR="001C7BDD" w:rsidP="00E52224" w:rsidRDefault="00E52224" w14:paraId="115D1AE9" w14:textId="2A6BBED6">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GSC-7568-2025</w:t>
            </w:r>
          </w:p>
        </w:tc>
        <w:tc>
          <w:tcPr>
            <w:tcW w:w="5856" w:type="dxa"/>
            <w:noWrap/>
            <w:vAlign w:val="center"/>
            <w:hideMark/>
          </w:tcPr>
          <w:p w:rsidRPr="006E6062" w:rsidR="001C7BDD" w:rsidP="00E52224" w:rsidRDefault="00E52224" w14:paraId="3BDE0CAD" w14:textId="3F4928E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RTA VVG-CCS-ETB-999-25 GSC-7510-2025 INFORME MENSUAL DE SEPTIEMBRE 2025</w:t>
            </w:r>
          </w:p>
        </w:tc>
      </w:tr>
      <w:tr w:rsidRPr="006E6062" w:rsidR="00E52224" w:rsidTr="00E52224" w14:paraId="67FC442A"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1A90113F" w14:textId="2557DFD8">
            <w:pPr>
              <w:jc w:val="center"/>
              <w:rPr>
                <w:rFonts w:eastAsia="Times New Roman"/>
                <w:color w:val="000000"/>
                <w:sz w:val="16"/>
                <w:szCs w:val="16"/>
              </w:rPr>
            </w:pPr>
            <w:r w:rsidRPr="006E6062">
              <w:rPr>
                <w:rFonts w:eastAsia="Times New Roman"/>
                <w:color w:val="000000" w:themeColor="text1"/>
                <w:sz w:val="16"/>
                <w:szCs w:val="16"/>
              </w:rPr>
              <w:t>70</w:t>
            </w:r>
          </w:p>
        </w:tc>
        <w:tc>
          <w:tcPr>
            <w:tcW w:w="1010" w:type="dxa"/>
            <w:noWrap/>
            <w:vAlign w:val="center"/>
            <w:hideMark/>
          </w:tcPr>
          <w:p w:rsidRPr="006E6062" w:rsidR="001C7BDD" w:rsidP="00E52224" w:rsidRDefault="00E52224" w14:paraId="23F25AE1" w14:textId="3E415361">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12/11/2025</w:t>
            </w:r>
          </w:p>
        </w:tc>
        <w:tc>
          <w:tcPr>
            <w:tcW w:w="1419" w:type="dxa"/>
            <w:noWrap/>
            <w:vAlign w:val="center"/>
            <w:hideMark/>
          </w:tcPr>
          <w:p w:rsidRPr="006E6062" w:rsidR="001C7BDD" w:rsidP="00E52224" w:rsidRDefault="00E52224" w14:paraId="23953E09" w14:textId="0C4EBE10">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GSC-7569-2025</w:t>
            </w:r>
          </w:p>
        </w:tc>
        <w:tc>
          <w:tcPr>
            <w:tcW w:w="5856" w:type="dxa"/>
            <w:noWrap/>
            <w:vAlign w:val="center"/>
            <w:hideMark/>
          </w:tcPr>
          <w:p w:rsidRPr="006E6062" w:rsidR="001C7BDD" w:rsidP="00E52224" w:rsidRDefault="00E52224" w14:paraId="2F79A002" w14:textId="3CB09C8E">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 UNIFICADO – ACOMETIDA ELÉCTRICA – CONTRATO SCJ-1809-2024.</w:t>
            </w:r>
          </w:p>
        </w:tc>
      </w:tr>
      <w:tr w:rsidRPr="006E6062" w:rsidR="00E52224" w:rsidTr="00E52224" w14:paraId="2081683D"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53CFFE7C" w14:textId="7287FF90">
            <w:pPr>
              <w:jc w:val="center"/>
              <w:rPr>
                <w:rFonts w:eastAsia="Times New Roman"/>
                <w:color w:val="000000"/>
                <w:sz w:val="16"/>
                <w:szCs w:val="16"/>
              </w:rPr>
            </w:pPr>
            <w:r w:rsidRPr="006E6062">
              <w:rPr>
                <w:rFonts w:eastAsia="Times New Roman"/>
                <w:color w:val="000000" w:themeColor="text1"/>
                <w:sz w:val="16"/>
                <w:szCs w:val="16"/>
              </w:rPr>
              <w:t>71</w:t>
            </w:r>
          </w:p>
        </w:tc>
        <w:tc>
          <w:tcPr>
            <w:tcW w:w="1010" w:type="dxa"/>
            <w:noWrap/>
            <w:vAlign w:val="center"/>
            <w:hideMark/>
          </w:tcPr>
          <w:p w:rsidRPr="006E6062" w:rsidR="001C7BDD" w:rsidP="00E52224" w:rsidRDefault="00E52224" w14:paraId="6D62C538" w14:textId="2D9B95BC">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12/11/2025</w:t>
            </w:r>
          </w:p>
        </w:tc>
        <w:tc>
          <w:tcPr>
            <w:tcW w:w="1419" w:type="dxa"/>
            <w:noWrap/>
            <w:vAlign w:val="center"/>
            <w:hideMark/>
          </w:tcPr>
          <w:p w:rsidRPr="006E6062" w:rsidR="001C7BDD" w:rsidP="00E52224" w:rsidRDefault="00E52224" w14:paraId="0134DDF3" w14:textId="67315972">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GSC-7570-2025</w:t>
            </w:r>
          </w:p>
        </w:tc>
        <w:tc>
          <w:tcPr>
            <w:tcW w:w="5856" w:type="dxa"/>
            <w:noWrap/>
            <w:vAlign w:val="center"/>
            <w:hideMark/>
          </w:tcPr>
          <w:p w:rsidRPr="006E6062" w:rsidR="001C7BDD" w:rsidP="00E52224" w:rsidRDefault="00E52224" w14:paraId="64335644" w14:textId="440F0A5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UNIFICADOS – MANTENIMIENTOS CORRECTIVOS – CONTRATO SCJ-1809-2024. 12-11-2025</w:t>
            </w:r>
          </w:p>
        </w:tc>
      </w:tr>
      <w:tr w:rsidRPr="006E6062" w:rsidR="00E52224" w:rsidTr="00E52224" w14:paraId="16E57692"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1F88C2EE" w14:textId="35E4AFE0">
            <w:pPr>
              <w:jc w:val="center"/>
              <w:rPr>
                <w:rFonts w:eastAsia="Times New Roman"/>
                <w:color w:val="000000"/>
                <w:sz w:val="16"/>
                <w:szCs w:val="16"/>
              </w:rPr>
            </w:pPr>
            <w:r w:rsidRPr="006E6062">
              <w:rPr>
                <w:rFonts w:eastAsia="Times New Roman"/>
                <w:color w:val="000000" w:themeColor="text1"/>
                <w:sz w:val="16"/>
                <w:szCs w:val="16"/>
              </w:rPr>
              <w:t>72</w:t>
            </w:r>
          </w:p>
        </w:tc>
        <w:tc>
          <w:tcPr>
            <w:tcW w:w="1010" w:type="dxa"/>
            <w:noWrap/>
            <w:vAlign w:val="center"/>
            <w:hideMark/>
          </w:tcPr>
          <w:p w:rsidRPr="006E6062" w:rsidR="001C7BDD" w:rsidP="00E52224" w:rsidRDefault="00E52224" w14:paraId="5CAAE4F9" w14:textId="147AA25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12/11/2025</w:t>
            </w:r>
          </w:p>
        </w:tc>
        <w:tc>
          <w:tcPr>
            <w:tcW w:w="1419" w:type="dxa"/>
            <w:noWrap/>
            <w:vAlign w:val="center"/>
            <w:hideMark/>
          </w:tcPr>
          <w:p w:rsidRPr="006E6062" w:rsidR="001C7BDD" w:rsidP="00E52224" w:rsidRDefault="00E52224" w14:paraId="231F0D5C" w14:textId="331276CE">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GSC-7571-2025</w:t>
            </w:r>
          </w:p>
        </w:tc>
        <w:tc>
          <w:tcPr>
            <w:tcW w:w="5856" w:type="dxa"/>
            <w:noWrap/>
            <w:vAlign w:val="center"/>
            <w:hideMark/>
          </w:tcPr>
          <w:p w:rsidRPr="006E6062" w:rsidR="001C7BDD" w:rsidP="00E52224" w:rsidRDefault="00E52224" w14:paraId="79504149" w14:textId="45CECE7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UNIFICADOS – MANTENIMIENTOS CORRECTIVOS – CONTRATO SCJ-1809-2024. 12-11-2025</w:t>
            </w:r>
          </w:p>
        </w:tc>
      </w:tr>
      <w:tr w:rsidRPr="006E6062" w:rsidR="00E52224" w:rsidTr="00E52224" w14:paraId="7711C5DA"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7C028BFD" w14:textId="21D896AF">
            <w:pPr>
              <w:jc w:val="center"/>
              <w:rPr>
                <w:rFonts w:eastAsia="Times New Roman"/>
                <w:color w:val="000000"/>
                <w:sz w:val="16"/>
                <w:szCs w:val="16"/>
              </w:rPr>
            </w:pPr>
            <w:r w:rsidRPr="006E6062">
              <w:rPr>
                <w:rFonts w:eastAsia="Times New Roman"/>
                <w:color w:val="000000" w:themeColor="text1"/>
                <w:sz w:val="16"/>
                <w:szCs w:val="16"/>
              </w:rPr>
              <w:t>73</w:t>
            </w:r>
          </w:p>
        </w:tc>
        <w:tc>
          <w:tcPr>
            <w:tcW w:w="1010" w:type="dxa"/>
            <w:noWrap/>
            <w:vAlign w:val="center"/>
            <w:hideMark/>
          </w:tcPr>
          <w:p w:rsidRPr="006E6062" w:rsidR="001C7BDD" w:rsidP="00E52224" w:rsidRDefault="00E52224" w14:paraId="08C157A8" w14:textId="2726359D">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13/11/2025</w:t>
            </w:r>
          </w:p>
        </w:tc>
        <w:tc>
          <w:tcPr>
            <w:tcW w:w="1419" w:type="dxa"/>
            <w:noWrap/>
            <w:vAlign w:val="center"/>
            <w:hideMark/>
          </w:tcPr>
          <w:p w:rsidRPr="006E6062" w:rsidR="001C7BDD" w:rsidP="00E52224" w:rsidRDefault="00E52224" w14:paraId="7C4C8D7D" w14:textId="5A8C62A2">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GSC-7572-2025</w:t>
            </w:r>
          </w:p>
        </w:tc>
        <w:tc>
          <w:tcPr>
            <w:tcW w:w="5856" w:type="dxa"/>
            <w:noWrap/>
            <w:vAlign w:val="center"/>
            <w:hideMark/>
          </w:tcPr>
          <w:p w:rsidRPr="006E6062" w:rsidR="001C7BDD" w:rsidP="00E52224" w:rsidRDefault="00E52224" w14:paraId="1FDCDCDD" w14:textId="55C5E0A9">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DE DIAGNOSTICO</w:t>
            </w:r>
          </w:p>
        </w:tc>
      </w:tr>
      <w:tr w:rsidRPr="006E6062" w:rsidR="00E52224" w:rsidTr="00E52224" w14:paraId="1DB11AE0"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7FE0258A" w14:textId="32D4B7A8">
            <w:pPr>
              <w:jc w:val="center"/>
              <w:rPr>
                <w:rFonts w:eastAsia="Times New Roman"/>
                <w:color w:val="000000"/>
                <w:sz w:val="16"/>
                <w:szCs w:val="16"/>
              </w:rPr>
            </w:pPr>
            <w:r w:rsidRPr="006E6062">
              <w:rPr>
                <w:rFonts w:eastAsia="Times New Roman"/>
                <w:color w:val="000000" w:themeColor="text1"/>
                <w:sz w:val="16"/>
                <w:szCs w:val="16"/>
              </w:rPr>
              <w:t>74</w:t>
            </w:r>
          </w:p>
        </w:tc>
        <w:tc>
          <w:tcPr>
            <w:tcW w:w="1010" w:type="dxa"/>
            <w:noWrap/>
            <w:vAlign w:val="center"/>
            <w:hideMark/>
          </w:tcPr>
          <w:p w:rsidRPr="006E6062" w:rsidR="001C7BDD" w:rsidP="00E52224" w:rsidRDefault="00E52224" w14:paraId="550D2E52" w14:textId="1A239822">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13/11/2025</w:t>
            </w:r>
          </w:p>
        </w:tc>
        <w:tc>
          <w:tcPr>
            <w:tcW w:w="1419" w:type="dxa"/>
            <w:noWrap/>
            <w:vAlign w:val="center"/>
            <w:hideMark/>
          </w:tcPr>
          <w:p w:rsidRPr="006E6062" w:rsidR="001C7BDD" w:rsidP="00E52224" w:rsidRDefault="00E52224" w14:paraId="75B6DE1F" w14:textId="4DF4BF6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GSC-7573-2025</w:t>
            </w:r>
          </w:p>
        </w:tc>
        <w:tc>
          <w:tcPr>
            <w:tcW w:w="5856" w:type="dxa"/>
            <w:noWrap/>
            <w:vAlign w:val="center"/>
            <w:hideMark/>
          </w:tcPr>
          <w:p w:rsidRPr="006E6062" w:rsidR="001C7BDD" w:rsidP="00E52224" w:rsidRDefault="00E52224" w14:paraId="03743F68" w14:textId="7A6F175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DE SINIESTRO P187</w:t>
            </w:r>
          </w:p>
        </w:tc>
      </w:tr>
      <w:tr w:rsidRPr="006E6062" w:rsidR="00E52224" w:rsidTr="00E52224" w14:paraId="3111C3D0"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2E60CFA7" w14:textId="0C98C0DB">
            <w:pPr>
              <w:jc w:val="center"/>
              <w:rPr>
                <w:rFonts w:eastAsia="Times New Roman"/>
                <w:color w:val="000000"/>
                <w:sz w:val="16"/>
                <w:szCs w:val="16"/>
              </w:rPr>
            </w:pPr>
            <w:r w:rsidRPr="006E6062">
              <w:rPr>
                <w:rFonts w:eastAsia="Times New Roman"/>
                <w:color w:val="000000" w:themeColor="text1"/>
                <w:sz w:val="16"/>
                <w:szCs w:val="16"/>
              </w:rPr>
              <w:t>75</w:t>
            </w:r>
          </w:p>
        </w:tc>
        <w:tc>
          <w:tcPr>
            <w:tcW w:w="1010" w:type="dxa"/>
            <w:noWrap/>
            <w:vAlign w:val="center"/>
            <w:hideMark/>
          </w:tcPr>
          <w:p w:rsidRPr="006E6062" w:rsidR="001C7BDD" w:rsidP="00E52224" w:rsidRDefault="00E52224" w14:paraId="530B100F" w14:textId="25212629">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14/11/2025</w:t>
            </w:r>
          </w:p>
        </w:tc>
        <w:tc>
          <w:tcPr>
            <w:tcW w:w="1419" w:type="dxa"/>
            <w:noWrap/>
            <w:vAlign w:val="center"/>
            <w:hideMark/>
          </w:tcPr>
          <w:p w:rsidRPr="006E6062" w:rsidR="001C7BDD" w:rsidP="00E52224" w:rsidRDefault="00E52224" w14:paraId="6A73F9D8" w14:textId="39D2DCC2">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GSC-7574-2025</w:t>
            </w:r>
          </w:p>
        </w:tc>
        <w:tc>
          <w:tcPr>
            <w:tcW w:w="5856" w:type="dxa"/>
            <w:noWrap/>
            <w:vAlign w:val="center"/>
            <w:hideMark/>
          </w:tcPr>
          <w:p w:rsidRPr="006E6062" w:rsidR="001C7BDD" w:rsidP="00E52224" w:rsidRDefault="00E52224" w14:paraId="7E44D0F8" w14:textId="68ACD4B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DE SINIESTRO FVS-3408</w:t>
            </w:r>
          </w:p>
        </w:tc>
      </w:tr>
      <w:tr w:rsidRPr="006E6062" w:rsidR="00E52224" w:rsidTr="00E52224" w14:paraId="333A1D39"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1191D703" w14:textId="7A744137">
            <w:pPr>
              <w:jc w:val="center"/>
              <w:rPr>
                <w:rFonts w:eastAsia="Times New Roman"/>
                <w:color w:val="000000"/>
                <w:sz w:val="16"/>
                <w:szCs w:val="16"/>
              </w:rPr>
            </w:pPr>
            <w:r w:rsidRPr="006E6062">
              <w:rPr>
                <w:rFonts w:eastAsia="Times New Roman"/>
                <w:color w:val="000000" w:themeColor="text1"/>
                <w:sz w:val="16"/>
                <w:szCs w:val="16"/>
              </w:rPr>
              <w:t>76</w:t>
            </w:r>
          </w:p>
        </w:tc>
        <w:tc>
          <w:tcPr>
            <w:tcW w:w="1010" w:type="dxa"/>
            <w:noWrap/>
            <w:vAlign w:val="center"/>
            <w:hideMark/>
          </w:tcPr>
          <w:p w:rsidRPr="006E6062" w:rsidR="001C7BDD" w:rsidP="00E52224" w:rsidRDefault="00E52224" w14:paraId="22F23667" w14:textId="118B488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13/11/2025</w:t>
            </w:r>
          </w:p>
        </w:tc>
        <w:tc>
          <w:tcPr>
            <w:tcW w:w="1419" w:type="dxa"/>
            <w:noWrap/>
            <w:vAlign w:val="center"/>
            <w:hideMark/>
          </w:tcPr>
          <w:p w:rsidRPr="006E6062" w:rsidR="001C7BDD" w:rsidP="00E52224" w:rsidRDefault="00E52224" w14:paraId="411DDC9E" w14:textId="1C6D109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GSC-7575-2025</w:t>
            </w:r>
          </w:p>
        </w:tc>
        <w:tc>
          <w:tcPr>
            <w:tcW w:w="5856" w:type="dxa"/>
            <w:noWrap/>
            <w:vAlign w:val="center"/>
            <w:hideMark/>
          </w:tcPr>
          <w:p w:rsidRPr="006E6062" w:rsidR="001C7BDD" w:rsidP="00E52224" w:rsidRDefault="00E52224" w14:paraId="31A57304" w14:textId="7DC9EC2D">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DE SINIESTRO SCJ17E120015</w:t>
            </w:r>
          </w:p>
        </w:tc>
      </w:tr>
      <w:tr w:rsidRPr="006E6062" w:rsidR="00E52224" w:rsidTr="00E52224" w14:paraId="7C0F98BC"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577FD318" w14:textId="46DB8C7D">
            <w:pPr>
              <w:jc w:val="center"/>
              <w:rPr>
                <w:rFonts w:eastAsia="Times New Roman"/>
                <w:color w:val="000000"/>
                <w:sz w:val="16"/>
                <w:szCs w:val="16"/>
              </w:rPr>
            </w:pPr>
            <w:r w:rsidRPr="006E6062">
              <w:rPr>
                <w:rFonts w:eastAsia="Times New Roman"/>
                <w:color w:val="000000" w:themeColor="text1"/>
                <w:sz w:val="16"/>
                <w:szCs w:val="16"/>
              </w:rPr>
              <w:t>77</w:t>
            </w:r>
          </w:p>
        </w:tc>
        <w:tc>
          <w:tcPr>
            <w:tcW w:w="1010" w:type="dxa"/>
            <w:noWrap/>
            <w:vAlign w:val="center"/>
            <w:hideMark/>
          </w:tcPr>
          <w:p w:rsidRPr="006E6062" w:rsidR="001C7BDD" w:rsidP="00E52224" w:rsidRDefault="00E52224" w14:paraId="5DD2332F" w14:textId="53140E4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14/11/2025</w:t>
            </w:r>
          </w:p>
        </w:tc>
        <w:tc>
          <w:tcPr>
            <w:tcW w:w="1419" w:type="dxa"/>
            <w:noWrap/>
            <w:vAlign w:val="center"/>
            <w:hideMark/>
          </w:tcPr>
          <w:p w:rsidRPr="006E6062" w:rsidR="001C7BDD" w:rsidP="00E52224" w:rsidRDefault="00E52224" w14:paraId="64026864" w14:textId="7F4FCDAE">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GSC-7576-2025</w:t>
            </w:r>
          </w:p>
        </w:tc>
        <w:tc>
          <w:tcPr>
            <w:tcW w:w="5856" w:type="dxa"/>
            <w:noWrap/>
            <w:vAlign w:val="center"/>
            <w:hideMark/>
          </w:tcPr>
          <w:p w:rsidRPr="006E6062" w:rsidR="001C7BDD" w:rsidP="00E52224" w:rsidRDefault="00E52224" w14:paraId="4B6BA7C2" w14:textId="18C28904">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DE SINIESTRO SCJ17E140045</w:t>
            </w:r>
          </w:p>
        </w:tc>
      </w:tr>
      <w:tr w:rsidRPr="006E6062" w:rsidR="00E52224" w:rsidTr="00E52224" w14:paraId="6622384F"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7D636DA3" w14:textId="3012BEEB">
            <w:pPr>
              <w:jc w:val="center"/>
              <w:rPr>
                <w:rFonts w:eastAsia="Times New Roman"/>
                <w:color w:val="000000"/>
                <w:sz w:val="16"/>
                <w:szCs w:val="16"/>
              </w:rPr>
            </w:pPr>
            <w:r w:rsidRPr="006E6062">
              <w:rPr>
                <w:rFonts w:eastAsia="Times New Roman"/>
                <w:color w:val="000000" w:themeColor="text1"/>
                <w:sz w:val="16"/>
                <w:szCs w:val="16"/>
              </w:rPr>
              <w:t>78</w:t>
            </w:r>
          </w:p>
        </w:tc>
        <w:tc>
          <w:tcPr>
            <w:tcW w:w="1010" w:type="dxa"/>
            <w:noWrap/>
            <w:vAlign w:val="center"/>
            <w:hideMark/>
          </w:tcPr>
          <w:p w:rsidRPr="006E6062" w:rsidR="001C7BDD" w:rsidP="00E52224" w:rsidRDefault="00E52224" w14:paraId="6A720477" w14:textId="7234252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13/11/2025</w:t>
            </w:r>
          </w:p>
        </w:tc>
        <w:tc>
          <w:tcPr>
            <w:tcW w:w="1419" w:type="dxa"/>
            <w:noWrap/>
            <w:vAlign w:val="center"/>
            <w:hideMark/>
          </w:tcPr>
          <w:p w:rsidRPr="006E6062" w:rsidR="001C7BDD" w:rsidP="00E52224" w:rsidRDefault="00E52224" w14:paraId="33224BFB" w14:textId="67194C3A">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GSC-7577-2025</w:t>
            </w:r>
          </w:p>
        </w:tc>
        <w:tc>
          <w:tcPr>
            <w:tcW w:w="5856" w:type="dxa"/>
            <w:noWrap/>
            <w:vAlign w:val="center"/>
            <w:hideMark/>
          </w:tcPr>
          <w:p w:rsidRPr="006E6062" w:rsidR="001C7BDD" w:rsidP="00E52224" w:rsidRDefault="00E52224" w14:paraId="45C9B499" w14:textId="793821A6">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DE SINIESTRO ESU-309</w:t>
            </w:r>
          </w:p>
        </w:tc>
      </w:tr>
      <w:tr w:rsidRPr="006E6062" w:rsidR="00E52224" w:rsidTr="00E52224" w14:paraId="16FE6BE6"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49D709A9" w14:textId="525E03BC">
            <w:pPr>
              <w:jc w:val="center"/>
              <w:rPr>
                <w:rFonts w:eastAsia="Times New Roman"/>
                <w:color w:val="000000"/>
                <w:sz w:val="16"/>
                <w:szCs w:val="16"/>
              </w:rPr>
            </w:pPr>
            <w:r w:rsidRPr="006E6062">
              <w:rPr>
                <w:rFonts w:eastAsia="Times New Roman"/>
                <w:color w:val="000000" w:themeColor="text1"/>
                <w:sz w:val="16"/>
                <w:szCs w:val="16"/>
              </w:rPr>
              <w:t>79</w:t>
            </w:r>
          </w:p>
        </w:tc>
        <w:tc>
          <w:tcPr>
            <w:tcW w:w="1010" w:type="dxa"/>
            <w:noWrap/>
            <w:vAlign w:val="center"/>
            <w:hideMark/>
          </w:tcPr>
          <w:p w:rsidRPr="006E6062" w:rsidR="001C7BDD" w:rsidP="00E52224" w:rsidRDefault="00E52224" w14:paraId="599A85DD" w14:textId="63AD7950">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13/11/2025</w:t>
            </w:r>
          </w:p>
        </w:tc>
        <w:tc>
          <w:tcPr>
            <w:tcW w:w="1419" w:type="dxa"/>
            <w:noWrap/>
            <w:vAlign w:val="center"/>
            <w:hideMark/>
          </w:tcPr>
          <w:p w:rsidRPr="006E6062" w:rsidR="001C7BDD" w:rsidP="00E52224" w:rsidRDefault="00E52224" w14:paraId="180E5797" w14:textId="41879750">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GSC-7578-2025</w:t>
            </w:r>
          </w:p>
        </w:tc>
        <w:tc>
          <w:tcPr>
            <w:tcW w:w="5856" w:type="dxa"/>
            <w:noWrap/>
            <w:vAlign w:val="center"/>
            <w:hideMark/>
          </w:tcPr>
          <w:p w:rsidRPr="006E6062" w:rsidR="001C7BDD" w:rsidP="00E52224" w:rsidRDefault="00E52224" w14:paraId="7942E955" w14:textId="5C566905">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UNIFICADOS – MANTENIMIENTOS CORRECTIVOS – CONTRATO SCJ-1809-2024</w:t>
            </w:r>
          </w:p>
        </w:tc>
      </w:tr>
      <w:tr w:rsidRPr="006E6062" w:rsidR="00E52224" w:rsidTr="00E52224" w14:paraId="0FC019EE"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397E2082" w14:textId="1601C684">
            <w:pPr>
              <w:jc w:val="center"/>
              <w:rPr>
                <w:rFonts w:eastAsia="Times New Roman"/>
                <w:color w:val="000000"/>
                <w:sz w:val="16"/>
                <w:szCs w:val="16"/>
              </w:rPr>
            </w:pPr>
            <w:r w:rsidRPr="006E6062">
              <w:rPr>
                <w:rFonts w:eastAsia="Times New Roman"/>
                <w:color w:val="000000" w:themeColor="text1"/>
                <w:sz w:val="16"/>
                <w:szCs w:val="16"/>
              </w:rPr>
              <w:t>80</w:t>
            </w:r>
          </w:p>
        </w:tc>
        <w:tc>
          <w:tcPr>
            <w:tcW w:w="1010" w:type="dxa"/>
            <w:noWrap/>
            <w:vAlign w:val="center"/>
            <w:hideMark/>
          </w:tcPr>
          <w:p w:rsidRPr="006E6062" w:rsidR="001C7BDD" w:rsidP="00E52224" w:rsidRDefault="00E52224" w14:paraId="36B1FFC8" w14:textId="1B92D20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13/11/2025</w:t>
            </w:r>
          </w:p>
        </w:tc>
        <w:tc>
          <w:tcPr>
            <w:tcW w:w="1419" w:type="dxa"/>
            <w:noWrap/>
            <w:vAlign w:val="center"/>
            <w:hideMark/>
          </w:tcPr>
          <w:p w:rsidRPr="006E6062" w:rsidR="001C7BDD" w:rsidP="00E52224" w:rsidRDefault="00E52224" w14:paraId="65AE6C5A" w14:textId="4F232DD8">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GSC-7579-2025</w:t>
            </w:r>
          </w:p>
        </w:tc>
        <w:tc>
          <w:tcPr>
            <w:tcW w:w="5856" w:type="dxa"/>
            <w:noWrap/>
            <w:vAlign w:val="center"/>
            <w:hideMark/>
          </w:tcPr>
          <w:p w:rsidRPr="006E6062" w:rsidR="001C7BDD" w:rsidP="00E52224" w:rsidRDefault="00E52224" w14:paraId="6F7FAA95" w14:textId="618D344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FACTURACIÓN SERVICIOS SEPTIEMBRE 2025</w:t>
            </w:r>
          </w:p>
        </w:tc>
      </w:tr>
      <w:tr w:rsidRPr="006E6062" w:rsidR="00E52224" w:rsidTr="00E52224" w14:paraId="5F2A7093"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57AF866B" w14:textId="7E4CFE0C">
            <w:pPr>
              <w:jc w:val="center"/>
              <w:rPr>
                <w:rFonts w:eastAsia="Times New Roman"/>
                <w:color w:val="000000"/>
                <w:sz w:val="16"/>
                <w:szCs w:val="16"/>
              </w:rPr>
            </w:pPr>
            <w:r w:rsidRPr="006E6062">
              <w:rPr>
                <w:rFonts w:eastAsia="Times New Roman"/>
                <w:color w:val="000000" w:themeColor="text1"/>
                <w:sz w:val="16"/>
                <w:szCs w:val="16"/>
              </w:rPr>
              <w:t>81</w:t>
            </w:r>
          </w:p>
        </w:tc>
        <w:tc>
          <w:tcPr>
            <w:tcW w:w="1010" w:type="dxa"/>
            <w:noWrap/>
            <w:vAlign w:val="center"/>
            <w:hideMark/>
          </w:tcPr>
          <w:p w:rsidRPr="006E6062" w:rsidR="001C7BDD" w:rsidP="00E52224" w:rsidRDefault="00E52224" w14:paraId="03C4913D" w14:textId="268772CE">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13/11/2025</w:t>
            </w:r>
          </w:p>
        </w:tc>
        <w:tc>
          <w:tcPr>
            <w:tcW w:w="1419" w:type="dxa"/>
            <w:noWrap/>
            <w:vAlign w:val="center"/>
            <w:hideMark/>
          </w:tcPr>
          <w:p w:rsidRPr="006E6062" w:rsidR="001C7BDD" w:rsidP="00E52224" w:rsidRDefault="00E52224" w14:paraId="270486E3" w14:textId="43EC8341">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GSC-7580-2025</w:t>
            </w:r>
          </w:p>
        </w:tc>
        <w:tc>
          <w:tcPr>
            <w:tcW w:w="5856" w:type="dxa"/>
            <w:noWrap/>
            <w:vAlign w:val="center"/>
            <w:hideMark/>
          </w:tcPr>
          <w:p w:rsidRPr="006E6062" w:rsidR="001C7BDD" w:rsidP="00E52224" w:rsidRDefault="00E52224" w14:paraId="73B76F01" w14:textId="23BD69EF">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SOLICITUD APROBACIÓN BOLSA DE REPUESTO SSCJ, REUBICACIÓN DE SISTEMA CCTV POR DESINSTALACIÓN EN CAI TRES REYES.</w:t>
            </w:r>
          </w:p>
        </w:tc>
      </w:tr>
      <w:tr w:rsidRPr="006E6062" w:rsidR="00E52224" w:rsidTr="00E52224" w14:paraId="0DC14AA0"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7A2D90F0" w14:textId="6D4D57FA">
            <w:pPr>
              <w:jc w:val="center"/>
              <w:rPr>
                <w:rFonts w:eastAsia="Times New Roman"/>
                <w:color w:val="000000"/>
                <w:sz w:val="16"/>
                <w:szCs w:val="16"/>
              </w:rPr>
            </w:pPr>
            <w:r w:rsidRPr="006E6062">
              <w:rPr>
                <w:rFonts w:eastAsia="Times New Roman"/>
                <w:color w:val="000000" w:themeColor="text1"/>
                <w:sz w:val="16"/>
                <w:szCs w:val="16"/>
              </w:rPr>
              <w:t>82</w:t>
            </w:r>
          </w:p>
        </w:tc>
        <w:tc>
          <w:tcPr>
            <w:tcW w:w="1010" w:type="dxa"/>
            <w:noWrap/>
            <w:vAlign w:val="center"/>
            <w:hideMark/>
          </w:tcPr>
          <w:p w:rsidRPr="006E6062" w:rsidR="001C7BDD" w:rsidP="00E52224" w:rsidRDefault="00E52224" w14:paraId="411E49B6" w14:textId="4CCDAFB0">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13/11/2025</w:t>
            </w:r>
          </w:p>
        </w:tc>
        <w:tc>
          <w:tcPr>
            <w:tcW w:w="1419" w:type="dxa"/>
            <w:noWrap/>
            <w:vAlign w:val="center"/>
            <w:hideMark/>
          </w:tcPr>
          <w:p w:rsidRPr="006E6062" w:rsidR="001C7BDD" w:rsidP="00E52224" w:rsidRDefault="00E52224" w14:paraId="41FEB524" w14:textId="0657C006">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GSC-7581-2025</w:t>
            </w:r>
          </w:p>
        </w:tc>
        <w:tc>
          <w:tcPr>
            <w:tcW w:w="5856" w:type="dxa"/>
            <w:noWrap/>
            <w:vAlign w:val="center"/>
            <w:hideMark/>
          </w:tcPr>
          <w:p w:rsidRPr="006E6062" w:rsidR="001C7BDD" w:rsidP="00E52224" w:rsidRDefault="00E52224" w14:paraId="637800BD" w14:textId="7F501B11">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UNIFICADOS - VISITAS DIAGNÓSTICAS (12 DE NOVIEMBRE DEL 2025) – CONTRATO SCJ-1809-2024.</w:t>
            </w:r>
          </w:p>
        </w:tc>
      </w:tr>
      <w:tr w:rsidRPr="006E6062" w:rsidR="00E52224" w:rsidTr="00E52224" w14:paraId="657537E4"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4B58882F" w14:textId="7F31F4FA">
            <w:pPr>
              <w:jc w:val="center"/>
              <w:rPr>
                <w:rFonts w:eastAsia="Times New Roman"/>
                <w:color w:val="000000"/>
                <w:sz w:val="16"/>
                <w:szCs w:val="16"/>
              </w:rPr>
            </w:pPr>
            <w:r w:rsidRPr="006E6062">
              <w:rPr>
                <w:rFonts w:eastAsia="Times New Roman"/>
                <w:color w:val="000000" w:themeColor="text1"/>
                <w:sz w:val="16"/>
                <w:szCs w:val="16"/>
              </w:rPr>
              <w:t>83</w:t>
            </w:r>
          </w:p>
        </w:tc>
        <w:tc>
          <w:tcPr>
            <w:tcW w:w="1010" w:type="dxa"/>
            <w:noWrap/>
            <w:vAlign w:val="center"/>
            <w:hideMark/>
          </w:tcPr>
          <w:p w:rsidRPr="006E6062" w:rsidR="001C7BDD" w:rsidP="00E52224" w:rsidRDefault="00E52224" w14:paraId="1E6D456C" w14:textId="4480B17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13/11/2025</w:t>
            </w:r>
          </w:p>
        </w:tc>
        <w:tc>
          <w:tcPr>
            <w:tcW w:w="1419" w:type="dxa"/>
            <w:noWrap/>
            <w:vAlign w:val="center"/>
            <w:hideMark/>
          </w:tcPr>
          <w:p w:rsidRPr="006E6062" w:rsidR="001C7BDD" w:rsidP="00E52224" w:rsidRDefault="00E52224" w14:paraId="610D0B9C" w14:textId="6F73E612">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GSC-7582-2025</w:t>
            </w:r>
          </w:p>
        </w:tc>
        <w:tc>
          <w:tcPr>
            <w:tcW w:w="5856" w:type="dxa"/>
            <w:noWrap/>
            <w:vAlign w:val="center"/>
            <w:hideMark/>
          </w:tcPr>
          <w:p w:rsidRPr="006E6062" w:rsidR="001C7BDD" w:rsidP="00E52224" w:rsidRDefault="00E52224" w14:paraId="4C835589" w14:textId="7197E4DF">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UNIFICADOS – LIMPIEZAS DE ACRÍLICO – 13 DE NOVIEMBRE DE 2025 -CONTRATO SCJ-1809-2024</w:t>
            </w:r>
          </w:p>
        </w:tc>
      </w:tr>
      <w:tr w:rsidRPr="006E6062" w:rsidR="00E52224" w:rsidTr="00E52224" w14:paraId="58BDCFCE"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5CEE1ED6" w14:textId="4F4D0896">
            <w:pPr>
              <w:jc w:val="center"/>
              <w:rPr>
                <w:rFonts w:eastAsia="Times New Roman"/>
                <w:color w:val="000000"/>
                <w:sz w:val="16"/>
                <w:szCs w:val="16"/>
              </w:rPr>
            </w:pPr>
            <w:r w:rsidRPr="006E6062">
              <w:rPr>
                <w:rFonts w:eastAsia="Times New Roman"/>
                <w:color w:val="000000" w:themeColor="text1"/>
                <w:sz w:val="16"/>
                <w:szCs w:val="16"/>
              </w:rPr>
              <w:t>84</w:t>
            </w:r>
          </w:p>
        </w:tc>
        <w:tc>
          <w:tcPr>
            <w:tcW w:w="1010" w:type="dxa"/>
            <w:noWrap/>
            <w:vAlign w:val="center"/>
            <w:hideMark/>
          </w:tcPr>
          <w:p w:rsidRPr="006E6062" w:rsidR="001C7BDD" w:rsidP="00E52224" w:rsidRDefault="00E52224" w14:paraId="3621DEFF" w14:textId="4F06E358">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13/11/2025</w:t>
            </w:r>
          </w:p>
        </w:tc>
        <w:tc>
          <w:tcPr>
            <w:tcW w:w="1419" w:type="dxa"/>
            <w:noWrap/>
            <w:vAlign w:val="center"/>
            <w:hideMark/>
          </w:tcPr>
          <w:p w:rsidRPr="006E6062" w:rsidR="001C7BDD" w:rsidP="00E52224" w:rsidRDefault="00E52224" w14:paraId="4C749BA7" w14:textId="51A5837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GSC-7583-2025</w:t>
            </w:r>
          </w:p>
        </w:tc>
        <w:tc>
          <w:tcPr>
            <w:tcW w:w="5856" w:type="dxa"/>
            <w:noWrap/>
            <w:vAlign w:val="center"/>
            <w:hideMark/>
          </w:tcPr>
          <w:p w:rsidRPr="006E6062" w:rsidR="001C7BDD" w:rsidP="00E52224" w:rsidRDefault="00E52224" w14:paraId="3084264B" w14:textId="17A17610">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RESPUESTA AL COMUNICADO VVG-CCS-ETB-1005-25 – COMUNICADOS GSC-7561-2025 Y GSC-7569-2025.</w:t>
            </w:r>
          </w:p>
        </w:tc>
      </w:tr>
      <w:tr w:rsidRPr="006E6062" w:rsidR="00E52224" w:rsidTr="00E52224" w14:paraId="72E6F8F1"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04D9F366" w14:textId="78646C9B">
            <w:pPr>
              <w:jc w:val="center"/>
              <w:rPr>
                <w:rFonts w:eastAsia="Times New Roman"/>
                <w:color w:val="000000"/>
                <w:sz w:val="16"/>
                <w:szCs w:val="16"/>
              </w:rPr>
            </w:pPr>
            <w:r w:rsidRPr="006E6062">
              <w:rPr>
                <w:rFonts w:eastAsia="Times New Roman"/>
                <w:color w:val="000000" w:themeColor="text1"/>
                <w:sz w:val="16"/>
                <w:szCs w:val="16"/>
              </w:rPr>
              <w:t>85</w:t>
            </w:r>
          </w:p>
        </w:tc>
        <w:tc>
          <w:tcPr>
            <w:tcW w:w="1010" w:type="dxa"/>
            <w:noWrap/>
            <w:vAlign w:val="center"/>
            <w:hideMark/>
          </w:tcPr>
          <w:p w:rsidRPr="006E6062" w:rsidR="001C7BDD" w:rsidP="00E52224" w:rsidRDefault="00E52224" w14:paraId="385B3033" w14:textId="13A5F1EE">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14/11/2025</w:t>
            </w:r>
          </w:p>
        </w:tc>
        <w:tc>
          <w:tcPr>
            <w:tcW w:w="1419" w:type="dxa"/>
            <w:noWrap/>
            <w:vAlign w:val="center"/>
            <w:hideMark/>
          </w:tcPr>
          <w:p w:rsidRPr="006E6062" w:rsidR="001C7BDD" w:rsidP="00E52224" w:rsidRDefault="00E52224" w14:paraId="1D54EB72" w14:textId="6A295A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GSC-7584-2025</w:t>
            </w:r>
          </w:p>
        </w:tc>
        <w:tc>
          <w:tcPr>
            <w:tcW w:w="5856" w:type="dxa"/>
            <w:noWrap/>
            <w:vAlign w:val="center"/>
            <w:hideMark/>
          </w:tcPr>
          <w:p w:rsidRPr="006E6062" w:rsidR="001C7BDD" w:rsidP="00E52224" w:rsidRDefault="00E52224" w14:paraId="5DD942DD" w14:textId="586DDB3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INGRESOS ELEMENTOS ALMACÉN OCTUBRE 2025</w:t>
            </w:r>
          </w:p>
        </w:tc>
      </w:tr>
      <w:tr w:rsidRPr="006E6062" w:rsidR="00E52224" w:rsidTr="00E52224" w14:paraId="485FB551"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21E91B88" w14:textId="1465DAB0">
            <w:pPr>
              <w:jc w:val="center"/>
              <w:rPr>
                <w:rFonts w:eastAsia="Times New Roman"/>
                <w:color w:val="000000"/>
                <w:sz w:val="16"/>
                <w:szCs w:val="16"/>
              </w:rPr>
            </w:pPr>
            <w:r w:rsidRPr="006E6062">
              <w:rPr>
                <w:rFonts w:eastAsia="Times New Roman"/>
                <w:color w:val="000000" w:themeColor="text1"/>
                <w:sz w:val="16"/>
                <w:szCs w:val="16"/>
              </w:rPr>
              <w:t>86</w:t>
            </w:r>
          </w:p>
        </w:tc>
        <w:tc>
          <w:tcPr>
            <w:tcW w:w="1010" w:type="dxa"/>
            <w:noWrap/>
            <w:vAlign w:val="center"/>
            <w:hideMark/>
          </w:tcPr>
          <w:p w:rsidRPr="006E6062" w:rsidR="001C7BDD" w:rsidP="00E52224" w:rsidRDefault="00E52224" w14:paraId="06D1EC21" w14:textId="222198A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14/11/2025</w:t>
            </w:r>
          </w:p>
        </w:tc>
        <w:tc>
          <w:tcPr>
            <w:tcW w:w="1419" w:type="dxa"/>
            <w:noWrap/>
            <w:vAlign w:val="center"/>
            <w:hideMark/>
          </w:tcPr>
          <w:p w:rsidRPr="006E6062" w:rsidR="001C7BDD" w:rsidP="00E52224" w:rsidRDefault="00E52224" w14:paraId="3E5C588C" w14:textId="7F40CA56">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GSC-7585-2025</w:t>
            </w:r>
          </w:p>
        </w:tc>
        <w:tc>
          <w:tcPr>
            <w:tcW w:w="5856" w:type="dxa"/>
            <w:noWrap/>
            <w:vAlign w:val="center"/>
            <w:hideMark/>
          </w:tcPr>
          <w:p w:rsidRPr="006E6062" w:rsidR="001C7BDD" w:rsidP="00E52224" w:rsidRDefault="00E52224" w14:paraId="77BDD34A" w14:textId="3EAB4A02">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 MENSUAL OCTUBRE 2025 V2</w:t>
            </w:r>
          </w:p>
        </w:tc>
      </w:tr>
      <w:tr w:rsidRPr="006E6062" w:rsidR="00E52224" w:rsidTr="00E52224" w14:paraId="6D10320E"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1ABBD2F3" w14:textId="42A6B49B">
            <w:pPr>
              <w:jc w:val="center"/>
              <w:rPr>
                <w:rFonts w:eastAsia="Times New Roman"/>
                <w:color w:val="000000"/>
                <w:sz w:val="16"/>
                <w:szCs w:val="16"/>
              </w:rPr>
            </w:pPr>
            <w:r w:rsidRPr="006E6062">
              <w:rPr>
                <w:rFonts w:eastAsia="Times New Roman"/>
                <w:color w:val="000000" w:themeColor="text1"/>
                <w:sz w:val="16"/>
                <w:szCs w:val="16"/>
              </w:rPr>
              <w:t>87</w:t>
            </w:r>
          </w:p>
        </w:tc>
        <w:tc>
          <w:tcPr>
            <w:tcW w:w="1010" w:type="dxa"/>
            <w:noWrap/>
            <w:vAlign w:val="center"/>
            <w:hideMark/>
          </w:tcPr>
          <w:p w:rsidRPr="006E6062" w:rsidR="001C7BDD" w:rsidP="00E52224" w:rsidRDefault="00E52224" w14:paraId="329864AF" w14:textId="07180E08">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13/11/2025</w:t>
            </w:r>
          </w:p>
        </w:tc>
        <w:tc>
          <w:tcPr>
            <w:tcW w:w="1419" w:type="dxa"/>
            <w:noWrap/>
            <w:vAlign w:val="center"/>
            <w:hideMark/>
          </w:tcPr>
          <w:p w:rsidRPr="006E6062" w:rsidR="001C7BDD" w:rsidP="00E52224" w:rsidRDefault="00E52224" w14:paraId="1B5B4E17" w14:textId="4476D96E">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GSC-7586-2025</w:t>
            </w:r>
          </w:p>
        </w:tc>
        <w:tc>
          <w:tcPr>
            <w:tcW w:w="5856" w:type="dxa"/>
            <w:noWrap/>
            <w:vAlign w:val="center"/>
            <w:hideMark/>
          </w:tcPr>
          <w:p w:rsidRPr="006E6062" w:rsidR="001C7BDD" w:rsidP="00E52224" w:rsidRDefault="00E52224" w14:paraId="18CF8AE5" w14:textId="04330288">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RESPUESTA AL COMUNICADO VVG-CCS-ETB-1007-25 – COMUNICADO GSC-7552-2025.</w:t>
            </w:r>
          </w:p>
        </w:tc>
      </w:tr>
      <w:tr w:rsidRPr="006E6062" w:rsidR="00E52224" w:rsidTr="00E52224" w14:paraId="683FAF92"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215D2C23" w14:textId="4F5BA0AC">
            <w:pPr>
              <w:jc w:val="center"/>
              <w:rPr>
                <w:rFonts w:eastAsia="Times New Roman"/>
                <w:color w:val="000000"/>
                <w:sz w:val="16"/>
                <w:szCs w:val="16"/>
              </w:rPr>
            </w:pPr>
            <w:r w:rsidRPr="006E6062">
              <w:rPr>
                <w:rFonts w:eastAsia="Times New Roman"/>
                <w:color w:val="000000" w:themeColor="text1"/>
                <w:sz w:val="16"/>
                <w:szCs w:val="16"/>
              </w:rPr>
              <w:t>88</w:t>
            </w:r>
          </w:p>
        </w:tc>
        <w:tc>
          <w:tcPr>
            <w:tcW w:w="1010" w:type="dxa"/>
            <w:noWrap/>
            <w:vAlign w:val="center"/>
            <w:hideMark/>
          </w:tcPr>
          <w:p w:rsidRPr="006E6062" w:rsidR="001C7BDD" w:rsidP="00E52224" w:rsidRDefault="00E52224" w14:paraId="0E7307AB" w14:textId="09DAABD8">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14/11/2025</w:t>
            </w:r>
          </w:p>
        </w:tc>
        <w:tc>
          <w:tcPr>
            <w:tcW w:w="1419" w:type="dxa"/>
            <w:noWrap/>
            <w:vAlign w:val="center"/>
            <w:hideMark/>
          </w:tcPr>
          <w:p w:rsidRPr="006E6062" w:rsidR="001C7BDD" w:rsidP="00E52224" w:rsidRDefault="00E52224" w14:paraId="6DF9F380" w14:textId="6B7317B0">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GSC-7587-2025</w:t>
            </w:r>
          </w:p>
        </w:tc>
        <w:tc>
          <w:tcPr>
            <w:tcW w:w="5856" w:type="dxa"/>
            <w:noWrap/>
            <w:vAlign w:val="center"/>
            <w:hideMark/>
          </w:tcPr>
          <w:p w:rsidRPr="006E6062" w:rsidR="001C7BDD" w:rsidP="00E52224" w:rsidRDefault="00E52224" w14:paraId="28FF612C" w14:textId="5C8105CE">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 xml:space="preserve">SOLICITUD TRASLADO DE RACK, CÁMARA INTERNA Y ESTACIÓN DE TRABAJO, E.P. SAN </w:t>
            </w:r>
            <w:r w:rsidRPr="001D7FA5" w:rsidR="00763F64">
              <w:rPr>
                <w:rFonts w:eastAsia="Times New Roman"/>
                <w:color w:val="000000" w:themeColor="text1"/>
                <w:sz w:val="16"/>
                <w:szCs w:val="16"/>
              </w:rPr>
              <w:t>CRISTÓBAL</w:t>
            </w:r>
            <w:r w:rsidRPr="006E6062">
              <w:rPr>
                <w:rFonts w:eastAsia="Times New Roman"/>
                <w:color w:val="000000" w:themeColor="text1"/>
                <w:sz w:val="16"/>
                <w:szCs w:val="16"/>
              </w:rPr>
              <w:t>, TICKET GLPI NO. 14772 – CONTRATO SCJ-1809-2024.</w:t>
            </w:r>
          </w:p>
        </w:tc>
      </w:tr>
      <w:tr w:rsidRPr="006E6062" w:rsidR="00E52224" w:rsidTr="00E52224" w14:paraId="4D62C94D"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6E3F6507" w14:textId="1263D009">
            <w:pPr>
              <w:jc w:val="center"/>
              <w:rPr>
                <w:rFonts w:eastAsia="Times New Roman"/>
                <w:color w:val="000000"/>
                <w:sz w:val="16"/>
                <w:szCs w:val="16"/>
              </w:rPr>
            </w:pPr>
            <w:r w:rsidRPr="006E6062">
              <w:rPr>
                <w:rFonts w:eastAsia="Times New Roman"/>
                <w:color w:val="000000" w:themeColor="text1"/>
                <w:sz w:val="16"/>
                <w:szCs w:val="16"/>
              </w:rPr>
              <w:t>89</w:t>
            </w:r>
          </w:p>
        </w:tc>
        <w:tc>
          <w:tcPr>
            <w:tcW w:w="1010" w:type="dxa"/>
            <w:noWrap/>
            <w:vAlign w:val="center"/>
            <w:hideMark/>
          </w:tcPr>
          <w:p w:rsidRPr="006E6062" w:rsidR="001C7BDD" w:rsidP="00E52224" w:rsidRDefault="00E52224" w14:paraId="1113BA74" w14:textId="58082564">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14/11/2025</w:t>
            </w:r>
          </w:p>
        </w:tc>
        <w:tc>
          <w:tcPr>
            <w:tcW w:w="1419" w:type="dxa"/>
            <w:noWrap/>
            <w:vAlign w:val="center"/>
            <w:hideMark/>
          </w:tcPr>
          <w:p w:rsidRPr="006E6062" w:rsidR="001C7BDD" w:rsidP="00E52224" w:rsidRDefault="00E52224" w14:paraId="3CE49FD3" w14:textId="548FD870">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GSC-7588-2025</w:t>
            </w:r>
          </w:p>
        </w:tc>
        <w:tc>
          <w:tcPr>
            <w:tcW w:w="5856" w:type="dxa"/>
            <w:noWrap/>
            <w:vAlign w:val="center"/>
            <w:hideMark/>
          </w:tcPr>
          <w:p w:rsidRPr="006E6062" w:rsidR="001C7BDD" w:rsidP="00E52224" w:rsidRDefault="00E52224" w14:paraId="29D43786" w14:textId="196529B6">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DE SINIESTRO EP-FIJA_1_ANTONIO_NARINO</w:t>
            </w:r>
          </w:p>
        </w:tc>
      </w:tr>
      <w:tr w:rsidRPr="006E6062" w:rsidR="00E52224" w:rsidTr="00E52224" w14:paraId="070D6F5E"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61D15C99" w14:textId="1F009701">
            <w:pPr>
              <w:jc w:val="center"/>
              <w:rPr>
                <w:rFonts w:eastAsia="Times New Roman"/>
                <w:color w:val="000000"/>
                <w:sz w:val="16"/>
                <w:szCs w:val="16"/>
              </w:rPr>
            </w:pPr>
            <w:r w:rsidRPr="006E6062">
              <w:rPr>
                <w:rFonts w:eastAsia="Times New Roman"/>
                <w:color w:val="000000" w:themeColor="text1"/>
                <w:sz w:val="16"/>
                <w:szCs w:val="16"/>
              </w:rPr>
              <w:t>90</w:t>
            </w:r>
          </w:p>
        </w:tc>
        <w:tc>
          <w:tcPr>
            <w:tcW w:w="1010" w:type="dxa"/>
            <w:noWrap/>
            <w:vAlign w:val="center"/>
            <w:hideMark/>
          </w:tcPr>
          <w:p w:rsidRPr="006E6062" w:rsidR="001C7BDD" w:rsidP="00E52224" w:rsidRDefault="00E52224" w14:paraId="37DA3A51" w14:textId="498070F0">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14/11/2025</w:t>
            </w:r>
          </w:p>
        </w:tc>
        <w:tc>
          <w:tcPr>
            <w:tcW w:w="1419" w:type="dxa"/>
            <w:noWrap/>
            <w:vAlign w:val="center"/>
            <w:hideMark/>
          </w:tcPr>
          <w:p w:rsidRPr="006E6062" w:rsidR="001C7BDD" w:rsidP="00E52224" w:rsidRDefault="00E52224" w14:paraId="49FBFC02" w14:textId="538B78E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GSC-7589-2025</w:t>
            </w:r>
          </w:p>
        </w:tc>
        <w:tc>
          <w:tcPr>
            <w:tcW w:w="5856" w:type="dxa"/>
            <w:noWrap/>
            <w:vAlign w:val="center"/>
            <w:hideMark/>
          </w:tcPr>
          <w:p w:rsidRPr="006E6062" w:rsidR="001C7BDD" w:rsidP="00E52224" w:rsidRDefault="00E52224" w14:paraId="62FFB69C" w14:textId="087CDC6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DE SINIESTRO COL-4863_ANTONIO_JOSE_URIBE</w:t>
            </w:r>
          </w:p>
        </w:tc>
      </w:tr>
      <w:tr w:rsidRPr="006E6062" w:rsidR="00E52224" w:rsidTr="00E52224" w14:paraId="5F96D0BF"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297623D2" w14:textId="0C8C40CE">
            <w:pPr>
              <w:jc w:val="center"/>
              <w:rPr>
                <w:rFonts w:eastAsia="Times New Roman"/>
                <w:color w:val="000000"/>
                <w:sz w:val="16"/>
                <w:szCs w:val="16"/>
              </w:rPr>
            </w:pPr>
            <w:r w:rsidRPr="006E6062">
              <w:rPr>
                <w:rFonts w:eastAsia="Times New Roman"/>
                <w:color w:val="000000" w:themeColor="text1"/>
                <w:sz w:val="16"/>
                <w:szCs w:val="16"/>
              </w:rPr>
              <w:t>91</w:t>
            </w:r>
          </w:p>
        </w:tc>
        <w:tc>
          <w:tcPr>
            <w:tcW w:w="1010" w:type="dxa"/>
            <w:noWrap/>
            <w:vAlign w:val="center"/>
            <w:hideMark/>
          </w:tcPr>
          <w:p w:rsidRPr="006E6062" w:rsidR="001C7BDD" w:rsidP="00E52224" w:rsidRDefault="00E52224" w14:paraId="3448EB62" w14:textId="17531499">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14/11/2025</w:t>
            </w:r>
          </w:p>
        </w:tc>
        <w:tc>
          <w:tcPr>
            <w:tcW w:w="1419" w:type="dxa"/>
            <w:noWrap/>
            <w:vAlign w:val="center"/>
            <w:hideMark/>
          </w:tcPr>
          <w:p w:rsidRPr="006E6062" w:rsidR="001C7BDD" w:rsidP="00E52224" w:rsidRDefault="00E52224" w14:paraId="6C7ADC00" w14:textId="56159D64">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GSC-7590-2025</w:t>
            </w:r>
          </w:p>
        </w:tc>
        <w:tc>
          <w:tcPr>
            <w:tcW w:w="5856" w:type="dxa"/>
            <w:noWrap/>
            <w:vAlign w:val="center"/>
            <w:hideMark/>
          </w:tcPr>
          <w:p w:rsidRPr="006E6062" w:rsidR="001C7BDD" w:rsidP="00E52224" w:rsidRDefault="00E52224" w14:paraId="4056DE31" w14:textId="4798667B">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DE SINIESTRO CCEL19_0025</w:t>
            </w:r>
          </w:p>
        </w:tc>
      </w:tr>
      <w:tr w:rsidRPr="006E6062" w:rsidR="00E52224" w:rsidTr="00E52224" w14:paraId="5315FC70"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37D30C26" w14:textId="6BA04151">
            <w:pPr>
              <w:jc w:val="center"/>
              <w:rPr>
                <w:rFonts w:eastAsia="Times New Roman"/>
                <w:color w:val="000000"/>
                <w:sz w:val="16"/>
                <w:szCs w:val="16"/>
              </w:rPr>
            </w:pPr>
            <w:r w:rsidRPr="006E6062">
              <w:rPr>
                <w:rFonts w:eastAsia="Times New Roman"/>
                <w:color w:val="000000" w:themeColor="text1"/>
                <w:sz w:val="16"/>
                <w:szCs w:val="16"/>
              </w:rPr>
              <w:t>92</w:t>
            </w:r>
          </w:p>
        </w:tc>
        <w:tc>
          <w:tcPr>
            <w:tcW w:w="1010" w:type="dxa"/>
            <w:noWrap/>
            <w:vAlign w:val="center"/>
            <w:hideMark/>
          </w:tcPr>
          <w:p w:rsidRPr="006E6062" w:rsidR="001C7BDD" w:rsidP="00E52224" w:rsidRDefault="00E52224" w14:paraId="3685E2B3" w14:textId="7E936EDE">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14/11/2025</w:t>
            </w:r>
          </w:p>
        </w:tc>
        <w:tc>
          <w:tcPr>
            <w:tcW w:w="1419" w:type="dxa"/>
            <w:noWrap/>
            <w:vAlign w:val="center"/>
            <w:hideMark/>
          </w:tcPr>
          <w:p w:rsidRPr="006E6062" w:rsidR="001C7BDD" w:rsidP="00E52224" w:rsidRDefault="00E52224" w14:paraId="4956BF26" w14:textId="273935D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GSC-7591-2025</w:t>
            </w:r>
          </w:p>
        </w:tc>
        <w:tc>
          <w:tcPr>
            <w:tcW w:w="5856" w:type="dxa"/>
            <w:noWrap/>
            <w:vAlign w:val="center"/>
            <w:hideMark/>
          </w:tcPr>
          <w:p w:rsidRPr="006E6062" w:rsidR="001C7BDD" w:rsidP="00E52224" w:rsidRDefault="00E52224" w14:paraId="1FEFF1A5" w14:textId="5B1F643F">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DE SINIESTRO SCJ17E090071</w:t>
            </w:r>
          </w:p>
        </w:tc>
      </w:tr>
      <w:tr w:rsidRPr="006E6062" w:rsidR="00E52224" w:rsidTr="00E52224" w14:paraId="6F1E6C89"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0D82490E" w14:textId="15DF556F">
            <w:pPr>
              <w:jc w:val="center"/>
              <w:rPr>
                <w:rFonts w:eastAsia="Times New Roman"/>
                <w:color w:val="000000"/>
                <w:sz w:val="16"/>
                <w:szCs w:val="16"/>
              </w:rPr>
            </w:pPr>
            <w:r w:rsidRPr="006E6062">
              <w:rPr>
                <w:rFonts w:eastAsia="Times New Roman"/>
                <w:color w:val="000000" w:themeColor="text1"/>
                <w:sz w:val="16"/>
                <w:szCs w:val="16"/>
              </w:rPr>
              <w:t>93</w:t>
            </w:r>
          </w:p>
        </w:tc>
        <w:tc>
          <w:tcPr>
            <w:tcW w:w="1010" w:type="dxa"/>
            <w:noWrap/>
            <w:vAlign w:val="center"/>
            <w:hideMark/>
          </w:tcPr>
          <w:p w:rsidRPr="006E6062" w:rsidR="001C7BDD" w:rsidP="00E52224" w:rsidRDefault="00E52224" w14:paraId="5A3954EF" w14:textId="4B550812">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14/11/2025</w:t>
            </w:r>
          </w:p>
        </w:tc>
        <w:tc>
          <w:tcPr>
            <w:tcW w:w="1419" w:type="dxa"/>
            <w:noWrap/>
            <w:vAlign w:val="center"/>
            <w:hideMark/>
          </w:tcPr>
          <w:p w:rsidRPr="006E6062" w:rsidR="001C7BDD" w:rsidP="00E52224" w:rsidRDefault="00E52224" w14:paraId="647C2D2A" w14:textId="253427E4">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GSC-7592-2025</w:t>
            </w:r>
          </w:p>
        </w:tc>
        <w:tc>
          <w:tcPr>
            <w:tcW w:w="5856" w:type="dxa"/>
            <w:noWrap/>
            <w:vAlign w:val="center"/>
            <w:hideMark/>
          </w:tcPr>
          <w:p w:rsidRPr="006E6062" w:rsidR="001C7BDD" w:rsidP="00E52224" w:rsidRDefault="00E52224" w14:paraId="0ADD8405" w14:textId="44CD0D96">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UNIFICADOS – MANTENIMIENTOS CORRECTIVOS – CONTRATO SCJ-1809-2024 - 14-11-2025</w:t>
            </w:r>
          </w:p>
        </w:tc>
      </w:tr>
      <w:tr w:rsidRPr="006E6062" w:rsidR="00E52224" w:rsidTr="00E52224" w14:paraId="0A935EC9"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7D36B0DD" w14:textId="51AE7427">
            <w:pPr>
              <w:jc w:val="center"/>
              <w:rPr>
                <w:rFonts w:eastAsia="Times New Roman"/>
                <w:color w:val="000000"/>
                <w:sz w:val="16"/>
                <w:szCs w:val="16"/>
              </w:rPr>
            </w:pPr>
            <w:r w:rsidRPr="006E6062">
              <w:rPr>
                <w:rFonts w:eastAsia="Times New Roman"/>
                <w:color w:val="000000" w:themeColor="text1"/>
                <w:sz w:val="16"/>
                <w:szCs w:val="16"/>
              </w:rPr>
              <w:t>94</w:t>
            </w:r>
          </w:p>
        </w:tc>
        <w:tc>
          <w:tcPr>
            <w:tcW w:w="1010" w:type="dxa"/>
            <w:noWrap/>
            <w:vAlign w:val="center"/>
            <w:hideMark/>
          </w:tcPr>
          <w:p w:rsidRPr="006E6062" w:rsidR="001C7BDD" w:rsidP="00E52224" w:rsidRDefault="00E52224" w14:paraId="362BFA1C" w14:textId="3028E4AD">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14/11/2025</w:t>
            </w:r>
          </w:p>
        </w:tc>
        <w:tc>
          <w:tcPr>
            <w:tcW w:w="1419" w:type="dxa"/>
            <w:noWrap/>
            <w:vAlign w:val="center"/>
            <w:hideMark/>
          </w:tcPr>
          <w:p w:rsidRPr="006E6062" w:rsidR="001C7BDD" w:rsidP="00E52224" w:rsidRDefault="00E52224" w14:paraId="5026C655" w14:textId="5546ECA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GSC-7593-2025</w:t>
            </w:r>
          </w:p>
        </w:tc>
        <w:tc>
          <w:tcPr>
            <w:tcW w:w="5856" w:type="dxa"/>
            <w:noWrap/>
            <w:vAlign w:val="center"/>
            <w:hideMark/>
          </w:tcPr>
          <w:p w:rsidRPr="006E6062" w:rsidR="001C7BDD" w:rsidP="00E52224" w:rsidRDefault="00E52224" w14:paraId="7A9393A0" w14:textId="0A78D2D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UNIFICADOS – LIMPIEZAS DE ACRÍLICO – 14 DE NOVIEMBRE DE 2025 -CONTRATO SCJ-1809-2024</w:t>
            </w:r>
          </w:p>
        </w:tc>
      </w:tr>
      <w:tr w:rsidRPr="006E6062" w:rsidR="00E52224" w:rsidTr="00E52224" w14:paraId="476AB452"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52A7E9A9" w14:textId="4B131E7E">
            <w:pPr>
              <w:jc w:val="center"/>
              <w:rPr>
                <w:rFonts w:eastAsia="Times New Roman"/>
                <w:color w:val="000000"/>
                <w:sz w:val="16"/>
                <w:szCs w:val="16"/>
              </w:rPr>
            </w:pPr>
            <w:r w:rsidRPr="006E6062">
              <w:rPr>
                <w:rFonts w:eastAsia="Times New Roman"/>
                <w:color w:val="000000" w:themeColor="text1"/>
                <w:sz w:val="16"/>
                <w:szCs w:val="16"/>
              </w:rPr>
              <w:t>95</w:t>
            </w:r>
          </w:p>
        </w:tc>
        <w:tc>
          <w:tcPr>
            <w:tcW w:w="1010" w:type="dxa"/>
            <w:noWrap/>
            <w:vAlign w:val="center"/>
            <w:hideMark/>
          </w:tcPr>
          <w:p w:rsidRPr="006E6062" w:rsidR="001C7BDD" w:rsidP="00E52224" w:rsidRDefault="00E52224" w14:paraId="0EBBCB6B" w14:textId="1B3CE53B">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14/11/2025</w:t>
            </w:r>
          </w:p>
        </w:tc>
        <w:tc>
          <w:tcPr>
            <w:tcW w:w="1419" w:type="dxa"/>
            <w:noWrap/>
            <w:vAlign w:val="center"/>
            <w:hideMark/>
          </w:tcPr>
          <w:p w:rsidRPr="006E6062" w:rsidR="001C7BDD" w:rsidP="00E52224" w:rsidRDefault="00E52224" w14:paraId="5577853D" w14:textId="56AD7355">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GSC-7594-2025</w:t>
            </w:r>
          </w:p>
        </w:tc>
        <w:tc>
          <w:tcPr>
            <w:tcW w:w="5856" w:type="dxa"/>
            <w:noWrap/>
            <w:vAlign w:val="center"/>
            <w:hideMark/>
          </w:tcPr>
          <w:p w:rsidRPr="006E6062" w:rsidR="001C7BDD" w:rsidP="00E52224" w:rsidRDefault="00E52224" w14:paraId="653F45EE" w14:textId="2C888295">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SOLICITUD APROBACIÓN BOLSA DE REPUESTO SSCJ, CM KENNEDY,  TICKET GLPI NO. 14642 - CONTRATO SCJ-1809-2024.</w:t>
            </w:r>
          </w:p>
        </w:tc>
      </w:tr>
      <w:tr w:rsidRPr="006E6062" w:rsidR="00E52224" w:rsidTr="00E52224" w14:paraId="5D62ECA1"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6394871A" w14:textId="68ECD383">
            <w:pPr>
              <w:jc w:val="center"/>
              <w:rPr>
                <w:rFonts w:eastAsia="Times New Roman"/>
                <w:color w:val="000000"/>
                <w:sz w:val="16"/>
                <w:szCs w:val="16"/>
              </w:rPr>
            </w:pPr>
            <w:r w:rsidRPr="006E6062">
              <w:rPr>
                <w:rFonts w:eastAsia="Times New Roman"/>
                <w:color w:val="000000" w:themeColor="text1"/>
                <w:sz w:val="16"/>
                <w:szCs w:val="16"/>
              </w:rPr>
              <w:t>96</w:t>
            </w:r>
          </w:p>
        </w:tc>
        <w:tc>
          <w:tcPr>
            <w:tcW w:w="1010" w:type="dxa"/>
            <w:noWrap/>
            <w:vAlign w:val="center"/>
            <w:hideMark/>
          </w:tcPr>
          <w:p w:rsidRPr="006E6062" w:rsidR="001C7BDD" w:rsidP="00E52224" w:rsidRDefault="00E52224" w14:paraId="540FDE11" w14:textId="6FCA9D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18/11/2025</w:t>
            </w:r>
          </w:p>
        </w:tc>
        <w:tc>
          <w:tcPr>
            <w:tcW w:w="1419" w:type="dxa"/>
            <w:noWrap/>
            <w:vAlign w:val="center"/>
            <w:hideMark/>
          </w:tcPr>
          <w:p w:rsidRPr="006E6062" w:rsidR="001C7BDD" w:rsidP="00E52224" w:rsidRDefault="00E52224" w14:paraId="7FC7020C" w14:textId="7BFDE80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GSC-7595-2025</w:t>
            </w:r>
          </w:p>
        </w:tc>
        <w:tc>
          <w:tcPr>
            <w:tcW w:w="5856" w:type="dxa"/>
            <w:noWrap/>
            <w:vAlign w:val="center"/>
            <w:hideMark/>
          </w:tcPr>
          <w:p w:rsidRPr="006E6062" w:rsidR="001C7BDD" w:rsidP="00E52224" w:rsidRDefault="00A24961" w14:paraId="10A67854" w14:textId="7B4DF152">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APROBACIÓN</w:t>
            </w:r>
            <w:r w:rsidRPr="006E6062" w:rsidR="00E52224">
              <w:rPr>
                <w:rFonts w:eastAsia="Times New Roman"/>
                <w:color w:val="000000" w:themeColor="text1"/>
                <w:sz w:val="16"/>
                <w:szCs w:val="16"/>
              </w:rPr>
              <w:t xml:space="preserve"> USO DE BOLSA</w:t>
            </w:r>
          </w:p>
        </w:tc>
      </w:tr>
      <w:tr w:rsidRPr="006E6062" w:rsidR="00E52224" w:rsidTr="00E52224" w14:paraId="313AD1DE"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371CCC95" w14:textId="1430D3CD">
            <w:pPr>
              <w:jc w:val="center"/>
              <w:rPr>
                <w:rFonts w:eastAsia="Times New Roman"/>
                <w:color w:val="000000"/>
                <w:sz w:val="16"/>
                <w:szCs w:val="16"/>
              </w:rPr>
            </w:pPr>
            <w:r w:rsidRPr="006E6062">
              <w:rPr>
                <w:rFonts w:eastAsia="Times New Roman"/>
                <w:color w:val="000000" w:themeColor="text1"/>
                <w:sz w:val="16"/>
                <w:szCs w:val="16"/>
              </w:rPr>
              <w:t>97</w:t>
            </w:r>
          </w:p>
        </w:tc>
        <w:tc>
          <w:tcPr>
            <w:tcW w:w="1010" w:type="dxa"/>
            <w:noWrap/>
            <w:vAlign w:val="center"/>
            <w:hideMark/>
          </w:tcPr>
          <w:p w:rsidRPr="006E6062" w:rsidR="001C7BDD" w:rsidP="00E52224" w:rsidRDefault="00E52224" w14:paraId="66E13FC7" w14:textId="3E3AEE5B">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14/11/2025</w:t>
            </w:r>
          </w:p>
        </w:tc>
        <w:tc>
          <w:tcPr>
            <w:tcW w:w="1419" w:type="dxa"/>
            <w:noWrap/>
            <w:vAlign w:val="center"/>
            <w:hideMark/>
          </w:tcPr>
          <w:p w:rsidRPr="006E6062" w:rsidR="001C7BDD" w:rsidP="00E52224" w:rsidRDefault="00E52224" w14:paraId="6A58925A" w14:textId="5206152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GSC-7596-2025</w:t>
            </w:r>
          </w:p>
        </w:tc>
        <w:tc>
          <w:tcPr>
            <w:tcW w:w="5856" w:type="dxa"/>
            <w:noWrap/>
            <w:vAlign w:val="center"/>
            <w:hideMark/>
          </w:tcPr>
          <w:p w:rsidRPr="006E6062" w:rsidR="001C7BDD" w:rsidP="00E52224" w:rsidRDefault="00E52224" w14:paraId="62F37776" w14:textId="135E208B">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UNIFICADOS - VISITAS DIAGNÓSTICAS (12 DE NOVIEMBRE DEL 2025) – CONTRATO SCJ-1809-2024.</w:t>
            </w:r>
          </w:p>
        </w:tc>
      </w:tr>
      <w:tr w:rsidRPr="006E6062" w:rsidR="00E52224" w:rsidTr="00E52224" w14:paraId="060174E4"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38920FFC" w14:textId="05023556">
            <w:pPr>
              <w:jc w:val="center"/>
              <w:rPr>
                <w:rFonts w:eastAsia="Times New Roman"/>
                <w:color w:val="000000"/>
                <w:sz w:val="16"/>
                <w:szCs w:val="16"/>
              </w:rPr>
            </w:pPr>
            <w:r w:rsidRPr="006E6062">
              <w:rPr>
                <w:rFonts w:eastAsia="Times New Roman"/>
                <w:color w:val="000000" w:themeColor="text1"/>
                <w:sz w:val="16"/>
                <w:szCs w:val="16"/>
              </w:rPr>
              <w:t>98</w:t>
            </w:r>
          </w:p>
        </w:tc>
        <w:tc>
          <w:tcPr>
            <w:tcW w:w="1010" w:type="dxa"/>
            <w:noWrap/>
            <w:vAlign w:val="center"/>
            <w:hideMark/>
          </w:tcPr>
          <w:p w:rsidRPr="006E6062" w:rsidR="001C7BDD" w:rsidP="00E52224" w:rsidRDefault="00E52224" w14:paraId="567C0452" w14:textId="5BDC30C5">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18/11/2025</w:t>
            </w:r>
          </w:p>
        </w:tc>
        <w:tc>
          <w:tcPr>
            <w:tcW w:w="1419" w:type="dxa"/>
            <w:noWrap/>
            <w:vAlign w:val="center"/>
            <w:hideMark/>
          </w:tcPr>
          <w:p w:rsidRPr="006E6062" w:rsidR="001C7BDD" w:rsidP="00E52224" w:rsidRDefault="00E52224" w14:paraId="6EBEAC75" w14:textId="4730E94F">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GSC-7597-2025</w:t>
            </w:r>
          </w:p>
        </w:tc>
        <w:tc>
          <w:tcPr>
            <w:tcW w:w="5856" w:type="dxa"/>
            <w:noWrap/>
            <w:vAlign w:val="center"/>
            <w:hideMark/>
          </w:tcPr>
          <w:p w:rsidRPr="006E6062" w:rsidR="001C7BDD" w:rsidP="00E52224" w:rsidRDefault="00E52224" w14:paraId="23EAE936" w14:textId="769C95AE">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NFORME UNIFICADO - SERVICIO DE MANTENIMIENTO PREVENTIVO AL CENTRO MONITOREO DE KENNEDY - (12 DE NOVIEMBRE DEL 2025) – CONTRATO SCJ-1809-2024.</w:t>
            </w:r>
          </w:p>
        </w:tc>
      </w:tr>
      <w:tr w:rsidRPr="006E6062" w:rsidR="00E52224" w:rsidTr="00E52224" w14:paraId="5E9AE172"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00EE121E" w14:textId="29A2A8CF">
            <w:pPr>
              <w:jc w:val="center"/>
              <w:rPr>
                <w:rFonts w:eastAsia="Times New Roman"/>
                <w:color w:val="000000"/>
                <w:sz w:val="16"/>
                <w:szCs w:val="16"/>
              </w:rPr>
            </w:pPr>
            <w:r w:rsidRPr="006E6062">
              <w:rPr>
                <w:rFonts w:eastAsia="Times New Roman"/>
                <w:color w:val="000000" w:themeColor="text1"/>
                <w:sz w:val="16"/>
                <w:szCs w:val="16"/>
              </w:rPr>
              <w:t>99</w:t>
            </w:r>
          </w:p>
        </w:tc>
        <w:tc>
          <w:tcPr>
            <w:tcW w:w="1010" w:type="dxa"/>
            <w:noWrap/>
            <w:vAlign w:val="center"/>
            <w:hideMark/>
          </w:tcPr>
          <w:p w:rsidRPr="006E6062" w:rsidR="001C7BDD" w:rsidP="00E52224" w:rsidRDefault="00E52224" w14:paraId="4839C0B8" w14:textId="1B63417B">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18/11/2025</w:t>
            </w:r>
          </w:p>
        </w:tc>
        <w:tc>
          <w:tcPr>
            <w:tcW w:w="1419" w:type="dxa"/>
            <w:noWrap/>
            <w:vAlign w:val="center"/>
            <w:hideMark/>
          </w:tcPr>
          <w:p w:rsidRPr="006E6062" w:rsidR="001C7BDD" w:rsidP="00E52224" w:rsidRDefault="00E52224" w14:paraId="6AA3390B" w14:textId="5CFD06AF">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GSC-7598-2025</w:t>
            </w:r>
          </w:p>
        </w:tc>
        <w:tc>
          <w:tcPr>
            <w:tcW w:w="5856" w:type="dxa"/>
            <w:noWrap/>
            <w:vAlign w:val="center"/>
            <w:hideMark/>
          </w:tcPr>
          <w:p w:rsidRPr="006E6062" w:rsidR="001C7BDD" w:rsidP="00E52224" w:rsidRDefault="00E52224" w14:paraId="12D05D60" w14:textId="10F8BD02">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 SEMANAL MESA DE SERVICIO 11 AL 17 DE NOVIEMBRE DE 2025</w:t>
            </w:r>
          </w:p>
        </w:tc>
      </w:tr>
      <w:tr w:rsidRPr="006E6062" w:rsidR="00E52224" w:rsidTr="00E52224" w14:paraId="31648E99"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76C7CDBE" w14:textId="57FBF20B">
            <w:pPr>
              <w:jc w:val="center"/>
              <w:rPr>
                <w:rFonts w:eastAsia="Times New Roman"/>
                <w:color w:val="000000"/>
                <w:sz w:val="16"/>
                <w:szCs w:val="16"/>
              </w:rPr>
            </w:pPr>
            <w:r w:rsidRPr="006E6062">
              <w:rPr>
                <w:rFonts w:eastAsia="Times New Roman"/>
                <w:color w:val="000000" w:themeColor="text1"/>
                <w:sz w:val="16"/>
                <w:szCs w:val="16"/>
              </w:rPr>
              <w:t>100</w:t>
            </w:r>
          </w:p>
        </w:tc>
        <w:tc>
          <w:tcPr>
            <w:tcW w:w="1010" w:type="dxa"/>
            <w:noWrap/>
            <w:vAlign w:val="center"/>
            <w:hideMark/>
          </w:tcPr>
          <w:p w:rsidRPr="006E6062" w:rsidR="001C7BDD" w:rsidP="00E52224" w:rsidRDefault="00E52224" w14:paraId="6A2CF179" w14:textId="3B55C1F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18/11/2025</w:t>
            </w:r>
          </w:p>
        </w:tc>
        <w:tc>
          <w:tcPr>
            <w:tcW w:w="1419" w:type="dxa"/>
            <w:noWrap/>
            <w:vAlign w:val="center"/>
            <w:hideMark/>
          </w:tcPr>
          <w:p w:rsidRPr="006E6062" w:rsidR="001C7BDD" w:rsidP="00E52224" w:rsidRDefault="00E52224" w14:paraId="5938AE1C" w14:textId="2EAD26E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GSC-7599-2025</w:t>
            </w:r>
          </w:p>
        </w:tc>
        <w:tc>
          <w:tcPr>
            <w:tcW w:w="5856" w:type="dxa"/>
            <w:noWrap/>
            <w:vAlign w:val="center"/>
            <w:hideMark/>
          </w:tcPr>
          <w:p w:rsidRPr="006E6062" w:rsidR="001C7BDD" w:rsidP="00E52224" w:rsidRDefault="00E52224" w14:paraId="6E7C4B60" w14:textId="73512971">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RESPUESTA AL COMUNICADO VVG-CCS-ETB-1013-25 – COMUNICADO GSC-7581-2025</w:t>
            </w:r>
          </w:p>
        </w:tc>
      </w:tr>
      <w:tr w:rsidRPr="006E6062" w:rsidR="00E52224" w:rsidTr="00E52224" w14:paraId="17766900"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79BF4CA2" w14:textId="7146AC30">
            <w:pPr>
              <w:jc w:val="center"/>
              <w:rPr>
                <w:rFonts w:eastAsia="Times New Roman"/>
                <w:color w:val="000000"/>
                <w:sz w:val="16"/>
                <w:szCs w:val="16"/>
              </w:rPr>
            </w:pPr>
            <w:r w:rsidRPr="006E6062">
              <w:rPr>
                <w:rFonts w:eastAsia="Times New Roman"/>
                <w:color w:val="000000" w:themeColor="text1"/>
                <w:sz w:val="16"/>
                <w:szCs w:val="16"/>
              </w:rPr>
              <w:t>101</w:t>
            </w:r>
          </w:p>
        </w:tc>
        <w:tc>
          <w:tcPr>
            <w:tcW w:w="1010" w:type="dxa"/>
            <w:noWrap/>
            <w:vAlign w:val="center"/>
            <w:hideMark/>
          </w:tcPr>
          <w:p w:rsidRPr="006E6062" w:rsidR="001C7BDD" w:rsidP="00E52224" w:rsidRDefault="00E52224" w14:paraId="3AEBE6E0" w14:textId="610C6BF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18/11/2025</w:t>
            </w:r>
          </w:p>
        </w:tc>
        <w:tc>
          <w:tcPr>
            <w:tcW w:w="1419" w:type="dxa"/>
            <w:noWrap/>
            <w:vAlign w:val="center"/>
            <w:hideMark/>
          </w:tcPr>
          <w:p w:rsidRPr="006E6062" w:rsidR="001C7BDD" w:rsidP="00E52224" w:rsidRDefault="00E52224" w14:paraId="0704FB51" w14:textId="2AACAE4C">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GSC-7600-2025</w:t>
            </w:r>
          </w:p>
        </w:tc>
        <w:tc>
          <w:tcPr>
            <w:tcW w:w="5856" w:type="dxa"/>
            <w:noWrap/>
            <w:vAlign w:val="center"/>
            <w:hideMark/>
          </w:tcPr>
          <w:p w:rsidRPr="006E6062" w:rsidR="001C7BDD" w:rsidP="00E52224" w:rsidRDefault="00E52224" w14:paraId="652A0107" w14:textId="3B379B3E">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UNIFICADOS - VISITAS DIAGNÓSTICAS (14 DE NOVIEMBRE DEL 2025) – CONTRATO SCJ-1809-2024.</w:t>
            </w:r>
          </w:p>
        </w:tc>
      </w:tr>
      <w:tr w:rsidRPr="006E6062" w:rsidR="00E52224" w:rsidTr="00E52224" w14:paraId="167D4182"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34A6D75A" w14:textId="6C536B6E">
            <w:pPr>
              <w:jc w:val="center"/>
              <w:rPr>
                <w:rFonts w:eastAsia="Times New Roman"/>
                <w:color w:val="000000"/>
                <w:sz w:val="16"/>
                <w:szCs w:val="16"/>
              </w:rPr>
            </w:pPr>
            <w:r w:rsidRPr="006E6062">
              <w:rPr>
                <w:rFonts w:eastAsia="Times New Roman"/>
                <w:color w:val="000000" w:themeColor="text1"/>
                <w:sz w:val="16"/>
                <w:szCs w:val="16"/>
              </w:rPr>
              <w:t>102</w:t>
            </w:r>
          </w:p>
        </w:tc>
        <w:tc>
          <w:tcPr>
            <w:tcW w:w="1010" w:type="dxa"/>
            <w:noWrap/>
            <w:vAlign w:val="center"/>
            <w:hideMark/>
          </w:tcPr>
          <w:p w:rsidRPr="006E6062" w:rsidR="001C7BDD" w:rsidP="00E52224" w:rsidRDefault="00E52224" w14:paraId="7FA073EE" w14:textId="4A92EFE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18/11/2025</w:t>
            </w:r>
          </w:p>
        </w:tc>
        <w:tc>
          <w:tcPr>
            <w:tcW w:w="1419" w:type="dxa"/>
            <w:noWrap/>
            <w:vAlign w:val="center"/>
            <w:hideMark/>
          </w:tcPr>
          <w:p w:rsidRPr="006E6062" w:rsidR="001C7BDD" w:rsidP="00E52224" w:rsidRDefault="00E52224" w14:paraId="498C624D" w14:textId="6080DF0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GSC-7601-2025</w:t>
            </w:r>
          </w:p>
        </w:tc>
        <w:tc>
          <w:tcPr>
            <w:tcW w:w="5856" w:type="dxa"/>
            <w:noWrap/>
            <w:vAlign w:val="center"/>
            <w:hideMark/>
          </w:tcPr>
          <w:p w:rsidRPr="006E6062" w:rsidR="001C7BDD" w:rsidP="00E52224" w:rsidRDefault="00E52224" w14:paraId="29A41318" w14:textId="2E0EFEE5">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 QUINCENAL MESA DE SERVICIO DEL 1 AL 15 DE NOVIEMBRE DEL 2025 – CONTRATO SCJ-1809-2024</w:t>
            </w:r>
          </w:p>
        </w:tc>
      </w:tr>
      <w:tr w:rsidRPr="006E6062" w:rsidR="00E52224" w:rsidTr="00E52224" w14:paraId="2324FD6D"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5E46DE22" w14:textId="381A9A60">
            <w:pPr>
              <w:jc w:val="center"/>
              <w:rPr>
                <w:rFonts w:eastAsia="Times New Roman"/>
                <w:color w:val="000000"/>
                <w:sz w:val="16"/>
                <w:szCs w:val="16"/>
              </w:rPr>
            </w:pPr>
            <w:r w:rsidRPr="006E6062">
              <w:rPr>
                <w:rFonts w:eastAsia="Times New Roman"/>
                <w:color w:val="000000" w:themeColor="text1"/>
                <w:sz w:val="16"/>
                <w:szCs w:val="16"/>
              </w:rPr>
              <w:t>103</w:t>
            </w:r>
          </w:p>
        </w:tc>
        <w:tc>
          <w:tcPr>
            <w:tcW w:w="1010" w:type="dxa"/>
            <w:noWrap/>
            <w:vAlign w:val="center"/>
            <w:hideMark/>
          </w:tcPr>
          <w:p w:rsidRPr="006E6062" w:rsidR="001C7BDD" w:rsidP="00E52224" w:rsidRDefault="00E52224" w14:paraId="5FC4AA3F" w14:textId="117962F9">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19/11/2025</w:t>
            </w:r>
          </w:p>
        </w:tc>
        <w:tc>
          <w:tcPr>
            <w:tcW w:w="1419" w:type="dxa"/>
            <w:noWrap/>
            <w:vAlign w:val="center"/>
            <w:hideMark/>
          </w:tcPr>
          <w:p w:rsidRPr="006E6062" w:rsidR="001C7BDD" w:rsidP="00E52224" w:rsidRDefault="00E52224" w14:paraId="16C4224F" w14:textId="5BBDB3C6">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GSC-7602-2025</w:t>
            </w:r>
          </w:p>
        </w:tc>
        <w:tc>
          <w:tcPr>
            <w:tcW w:w="5856" w:type="dxa"/>
            <w:noWrap/>
            <w:vAlign w:val="center"/>
            <w:hideMark/>
          </w:tcPr>
          <w:p w:rsidRPr="006E6062" w:rsidR="001C7BDD" w:rsidP="00E52224" w:rsidRDefault="00E52224" w14:paraId="7D64E7FE" w14:textId="6AAFBC08">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PLAN DE ACCION ANS SEPTIEMBRE 2025</w:t>
            </w:r>
          </w:p>
        </w:tc>
      </w:tr>
      <w:tr w:rsidRPr="006E6062" w:rsidR="00E52224" w:rsidTr="00E52224" w14:paraId="5738DFC2"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5D1B05B4" w14:textId="4C8195A9">
            <w:pPr>
              <w:jc w:val="center"/>
              <w:rPr>
                <w:rFonts w:eastAsia="Times New Roman"/>
                <w:color w:val="000000"/>
                <w:sz w:val="16"/>
                <w:szCs w:val="16"/>
              </w:rPr>
            </w:pPr>
            <w:r w:rsidRPr="006E6062">
              <w:rPr>
                <w:rFonts w:eastAsia="Times New Roman"/>
                <w:color w:val="000000" w:themeColor="text1"/>
                <w:sz w:val="16"/>
                <w:szCs w:val="16"/>
              </w:rPr>
              <w:t>104</w:t>
            </w:r>
          </w:p>
        </w:tc>
        <w:tc>
          <w:tcPr>
            <w:tcW w:w="1010" w:type="dxa"/>
            <w:noWrap/>
            <w:vAlign w:val="center"/>
            <w:hideMark/>
          </w:tcPr>
          <w:p w:rsidRPr="006E6062" w:rsidR="001C7BDD" w:rsidP="00E52224" w:rsidRDefault="00E52224" w14:paraId="70B6B2B0" w14:textId="09A92DC0">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19/11/2025</w:t>
            </w:r>
          </w:p>
        </w:tc>
        <w:tc>
          <w:tcPr>
            <w:tcW w:w="1419" w:type="dxa"/>
            <w:noWrap/>
            <w:vAlign w:val="center"/>
            <w:hideMark/>
          </w:tcPr>
          <w:p w:rsidRPr="006E6062" w:rsidR="001C7BDD" w:rsidP="00E52224" w:rsidRDefault="00E52224" w14:paraId="2BF20426" w14:textId="2F6095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GSC-7603-2025</w:t>
            </w:r>
          </w:p>
        </w:tc>
        <w:tc>
          <w:tcPr>
            <w:tcW w:w="5856" w:type="dxa"/>
            <w:noWrap/>
            <w:vAlign w:val="center"/>
            <w:hideMark/>
          </w:tcPr>
          <w:p w:rsidRPr="006E6062" w:rsidR="001C7BDD" w:rsidP="00E52224" w:rsidRDefault="00E52224" w14:paraId="7E95E32B" w14:textId="14DAB88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UNIFICADOS – VISITAS DIAGNOSTICAS – CONTRATO SCJ-1809-2024</w:t>
            </w:r>
          </w:p>
        </w:tc>
      </w:tr>
      <w:tr w:rsidRPr="006E6062" w:rsidR="00E52224" w:rsidTr="00E52224" w14:paraId="0F5C8368"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3BECE81F" w14:textId="1252E141">
            <w:pPr>
              <w:jc w:val="center"/>
              <w:rPr>
                <w:rFonts w:eastAsia="Times New Roman"/>
                <w:color w:val="000000"/>
                <w:sz w:val="16"/>
                <w:szCs w:val="16"/>
              </w:rPr>
            </w:pPr>
            <w:r w:rsidRPr="006E6062">
              <w:rPr>
                <w:rFonts w:eastAsia="Times New Roman"/>
                <w:color w:val="000000" w:themeColor="text1"/>
                <w:sz w:val="16"/>
                <w:szCs w:val="16"/>
              </w:rPr>
              <w:t>105</w:t>
            </w:r>
          </w:p>
        </w:tc>
        <w:tc>
          <w:tcPr>
            <w:tcW w:w="1010" w:type="dxa"/>
            <w:noWrap/>
            <w:vAlign w:val="center"/>
            <w:hideMark/>
          </w:tcPr>
          <w:p w:rsidRPr="006E6062" w:rsidR="001C7BDD" w:rsidP="00E52224" w:rsidRDefault="00E52224" w14:paraId="0A91D484" w14:textId="37D4098C">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19/11/2025</w:t>
            </w:r>
          </w:p>
        </w:tc>
        <w:tc>
          <w:tcPr>
            <w:tcW w:w="1419" w:type="dxa"/>
            <w:noWrap/>
            <w:vAlign w:val="center"/>
            <w:hideMark/>
          </w:tcPr>
          <w:p w:rsidRPr="006E6062" w:rsidR="001C7BDD" w:rsidP="00E52224" w:rsidRDefault="00E52224" w14:paraId="17928AF8" w14:textId="125781B8">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GSC-7604-2025</w:t>
            </w:r>
          </w:p>
        </w:tc>
        <w:tc>
          <w:tcPr>
            <w:tcW w:w="5856" w:type="dxa"/>
            <w:noWrap/>
            <w:vAlign w:val="center"/>
            <w:hideMark/>
          </w:tcPr>
          <w:p w:rsidRPr="006E6062" w:rsidR="001C7BDD" w:rsidP="00E52224" w:rsidRDefault="00E52224" w14:paraId="6BEA1CB7" w14:textId="36CA278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RESPUESTA AL COMUNICADO VVG-CCS-ETB-1016-25 – COMUNICADO GSC-7550-2025</w:t>
            </w:r>
          </w:p>
        </w:tc>
      </w:tr>
      <w:tr w:rsidRPr="006E6062" w:rsidR="00E52224" w:rsidTr="00E52224" w14:paraId="5DE344BC"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6B29E80C" w14:textId="37CBFF85">
            <w:pPr>
              <w:jc w:val="center"/>
              <w:rPr>
                <w:rFonts w:eastAsia="Times New Roman"/>
                <w:color w:val="000000"/>
                <w:sz w:val="16"/>
                <w:szCs w:val="16"/>
              </w:rPr>
            </w:pPr>
            <w:r w:rsidRPr="006E6062">
              <w:rPr>
                <w:rFonts w:eastAsia="Times New Roman"/>
                <w:color w:val="000000" w:themeColor="text1"/>
                <w:sz w:val="16"/>
                <w:szCs w:val="16"/>
              </w:rPr>
              <w:t>106</w:t>
            </w:r>
          </w:p>
        </w:tc>
        <w:tc>
          <w:tcPr>
            <w:tcW w:w="1010" w:type="dxa"/>
            <w:noWrap/>
            <w:vAlign w:val="center"/>
            <w:hideMark/>
          </w:tcPr>
          <w:p w:rsidRPr="006E6062" w:rsidR="001C7BDD" w:rsidP="00E52224" w:rsidRDefault="00E52224" w14:paraId="41B80833" w14:textId="7FFFA4DA">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20/11/2025</w:t>
            </w:r>
          </w:p>
        </w:tc>
        <w:tc>
          <w:tcPr>
            <w:tcW w:w="1419" w:type="dxa"/>
            <w:noWrap/>
            <w:vAlign w:val="center"/>
            <w:hideMark/>
          </w:tcPr>
          <w:p w:rsidRPr="006E6062" w:rsidR="001C7BDD" w:rsidP="00E52224" w:rsidRDefault="00E52224" w14:paraId="4C1F5F79" w14:textId="5C25A3AD">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GSC-7605-2025</w:t>
            </w:r>
          </w:p>
        </w:tc>
        <w:tc>
          <w:tcPr>
            <w:tcW w:w="5856" w:type="dxa"/>
            <w:noWrap/>
            <w:vAlign w:val="center"/>
            <w:hideMark/>
          </w:tcPr>
          <w:p w:rsidRPr="006E6062" w:rsidR="001C7BDD" w:rsidP="00E52224" w:rsidRDefault="00A24961" w14:paraId="6A9E81B7" w14:textId="60124C1A">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APROBACIÓN</w:t>
            </w:r>
            <w:r w:rsidRPr="006E6062" w:rsidR="00E52224">
              <w:rPr>
                <w:rFonts w:eastAsia="Times New Roman"/>
                <w:color w:val="000000" w:themeColor="text1"/>
                <w:sz w:val="16"/>
                <w:szCs w:val="16"/>
              </w:rPr>
              <w:t xml:space="preserve"> USO DE BOLSA  14 PVV-CONTRATO SCJ-1809-2024</w:t>
            </w:r>
          </w:p>
        </w:tc>
      </w:tr>
      <w:tr w:rsidRPr="006E6062" w:rsidR="00E52224" w:rsidTr="00E52224" w14:paraId="7ABEDA14"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72D0D8C7" w14:textId="065F310F">
            <w:pPr>
              <w:jc w:val="center"/>
              <w:rPr>
                <w:rFonts w:eastAsia="Times New Roman"/>
                <w:color w:val="000000"/>
                <w:sz w:val="16"/>
                <w:szCs w:val="16"/>
              </w:rPr>
            </w:pPr>
            <w:r w:rsidRPr="006E6062">
              <w:rPr>
                <w:rFonts w:eastAsia="Times New Roman"/>
                <w:color w:val="000000" w:themeColor="text1"/>
                <w:sz w:val="16"/>
                <w:szCs w:val="16"/>
              </w:rPr>
              <w:t>107</w:t>
            </w:r>
          </w:p>
        </w:tc>
        <w:tc>
          <w:tcPr>
            <w:tcW w:w="1010" w:type="dxa"/>
            <w:noWrap/>
            <w:vAlign w:val="center"/>
            <w:hideMark/>
          </w:tcPr>
          <w:p w:rsidRPr="006E6062" w:rsidR="001C7BDD" w:rsidP="00E52224" w:rsidRDefault="00E52224" w14:paraId="51194D7E" w14:textId="7DB9E12C">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20/11/2025</w:t>
            </w:r>
          </w:p>
        </w:tc>
        <w:tc>
          <w:tcPr>
            <w:tcW w:w="1419" w:type="dxa"/>
            <w:noWrap/>
            <w:vAlign w:val="center"/>
            <w:hideMark/>
          </w:tcPr>
          <w:p w:rsidRPr="006E6062" w:rsidR="001C7BDD" w:rsidP="00E52224" w:rsidRDefault="00E52224" w14:paraId="52BEB6B6" w14:textId="2AA5C60D">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GSC-7606-2025</w:t>
            </w:r>
          </w:p>
        </w:tc>
        <w:tc>
          <w:tcPr>
            <w:tcW w:w="5856" w:type="dxa"/>
            <w:noWrap/>
            <w:vAlign w:val="center"/>
            <w:hideMark/>
          </w:tcPr>
          <w:p w:rsidRPr="006E6062" w:rsidR="001C7BDD" w:rsidP="00E52224" w:rsidRDefault="00E52224" w14:paraId="79743915" w14:textId="67DC26D8">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 MENSUAL OCTUBRE 2025 V3</w:t>
            </w:r>
          </w:p>
        </w:tc>
      </w:tr>
      <w:tr w:rsidRPr="006E6062" w:rsidR="00E52224" w:rsidTr="00E52224" w14:paraId="307582C8"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06C1306C" w14:textId="2155D880">
            <w:pPr>
              <w:jc w:val="center"/>
              <w:rPr>
                <w:rFonts w:eastAsia="Times New Roman"/>
                <w:color w:val="000000"/>
                <w:sz w:val="16"/>
                <w:szCs w:val="16"/>
              </w:rPr>
            </w:pPr>
            <w:r w:rsidRPr="006E6062">
              <w:rPr>
                <w:rFonts w:eastAsia="Times New Roman"/>
                <w:color w:val="000000" w:themeColor="text1"/>
                <w:sz w:val="16"/>
                <w:szCs w:val="16"/>
              </w:rPr>
              <w:t>108</w:t>
            </w:r>
          </w:p>
        </w:tc>
        <w:tc>
          <w:tcPr>
            <w:tcW w:w="1010" w:type="dxa"/>
            <w:noWrap/>
            <w:vAlign w:val="center"/>
            <w:hideMark/>
          </w:tcPr>
          <w:p w:rsidRPr="006E6062" w:rsidR="001C7BDD" w:rsidP="00E52224" w:rsidRDefault="00E52224" w14:paraId="3C6B5C27" w14:textId="670B71F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20/11/2025</w:t>
            </w:r>
          </w:p>
        </w:tc>
        <w:tc>
          <w:tcPr>
            <w:tcW w:w="1419" w:type="dxa"/>
            <w:noWrap/>
            <w:vAlign w:val="center"/>
            <w:hideMark/>
          </w:tcPr>
          <w:p w:rsidRPr="006E6062" w:rsidR="001C7BDD" w:rsidP="00E52224" w:rsidRDefault="00E52224" w14:paraId="7DBB117E" w14:textId="25EE0F6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GSC-7607-2025</w:t>
            </w:r>
          </w:p>
        </w:tc>
        <w:tc>
          <w:tcPr>
            <w:tcW w:w="5856" w:type="dxa"/>
            <w:noWrap/>
            <w:vAlign w:val="center"/>
            <w:hideMark/>
          </w:tcPr>
          <w:p w:rsidRPr="006E6062" w:rsidR="001C7BDD" w:rsidP="00E52224" w:rsidRDefault="00E52224" w14:paraId="0C9AFA00" w14:textId="5D7B6C5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UNIFICADOS – VISITAS DIAGNOSTICAS – CONTRATO SCJ-1809-2024</w:t>
            </w:r>
          </w:p>
        </w:tc>
      </w:tr>
      <w:tr w:rsidRPr="006E6062" w:rsidR="00E52224" w:rsidTr="00E52224" w14:paraId="0CB8B652"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2726EFA6" w14:textId="4F6015FA">
            <w:pPr>
              <w:jc w:val="center"/>
              <w:rPr>
                <w:rFonts w:eastAsia="Times New Roman"/>
                <w:color w:val="000000"/>
                <w:sz w:val="16"/>
                <w:szCs w:val="16"/>
              </w:rPr>
            </w:pPr>
            <w:r w:rsidRPr="006E6062">
              <w:rPr>
                <w:rFonts w:eastAsia="Times New Roman"/>
                <w:color w:val="000000" w:themeColor="text1"/>
                <w:sz w:val="16"/>
                <w:szCs w:val="16"/>
              </w:rPr>
              <w:t>109</w:t>
            </w:r>
          </w:p>
        </w:tc>
        <w:tc>
          <w:tcPr>
            <w:tcW w:w="1010" w:type="dxa"/>
            <w:noWrap/>
            <w:vAlign w:val="center"/>
            <w:hideMark/>
          </w:tcPr>
          <w:p w:rsidRPr="006E6062" w:rsidR="001C7BDD" w:rsidP="00E52224" w:rsidRDefault="00E52224" w14:paraId="1BC4879A" w14:textId="60D176FB">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24/11/2025</w:t>
            </w:r>
          </w:p>
        </w:tc>
        <w:tc>
          <w:tcPr>
            <w:tcW w:w="1419" w:type="dxa"/>
            <w:noWrap/>
            <w:vAlign w:val="center"/>
            <w:hideMark/>
          </w:tcPr>
          <w:p w:rsidRPr="006E6062" w:rsidR="001C7BDD" w:rsidP="00E52224" w:rsidRDefault="00E52224" w14:paraId="5D92DFAF" w14:textId="2D08143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GSC-7608-2025</w:t>
            </w:r>
          </w:p>
        </w:tc>
        <w:tc>
          <w:tcPr>
            <w:tcW w:w="5856" w:type="dxa"/>
            <w:noWrap/>
            <w:vAlign w:val="center"/>
            <w:hideMark/>
          </w:tcPr>
          <w:p w:rsidRPr="006E6062" w:rsidR="001C7BDD" w:rsidP="00E52224" w:rsidRDefault="00E52224" w14:paraId="669C1403" w14:textId="354EDC05">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DE DIAGNOSTICO STOCK SDSCJ</w:t>
            </w:r>
          </w:p>
        </w:tc>
      </w:tr>
      <w:tr w:rsidRPr="006E6062" w:rsidR="00E52224" w:rsidTr="00E52224" w14:paraId="3DC153A8"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25372B9A" w14:textId="27467C31">
            <w:pPr>
              <w:jc w:val="center"/>
              <w:rPr>
                <w:rFonts w:eastAsia="Times New Roman"/>
                <w:color w:val="000000"/>
                <w:sz w:val="16"/>
                <w:szCs w:val="16"/>
              </w:rPr>
            </w:pPr>
            <w:r w:rsidRPr="006E6062">
              <w:rPr>
                <w:rFonts w:eastAsia="Times New Roman"/>
                <w:color w:val="000000" w:themeColor="text1"/>
                <w:sz w:val="16"/>
                <w:szCs w:val="16"/>
              </w:rPr>
              <w:t>110</w:t>
            </w:r>
          </w:p>
        </w:tc>
        <w:tc>
          <w:tcPr>
            <w:tcW w:w="1010" w:type="dxa"/>
            <w:noWrap/>
            <w:vAlign w:val="center"/>
            <w:hideMark/>
          </w:tcPr>
          <w:p w:rsidRPr="006E6062" w:rsidR="001C7BDD" w:rsidP="00E52224" w:rsidRDefault="00E52224" w14:paraId="5090752E" w14:textId="544E5221">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21/11/2025</w:t>
            </w:r>
          </w:p>
        </w:tc>
        <w:tc>
          <w:tcPr>
            <w:tcW w:w="1419" w:type="dxa"/>
            <w:noWrap/>
            <w:vAlign w:val="center"/>
            <w:hideMark/>
          </w:tcPr>
          <w:p w:rsidRPr="006E6062" w:rsidR="001C7BDD" w:rsidP="00E52224" w:rsidRDefault="00E52224" w14:paraId="50EC556E" w14:textId="480429B8">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GSC-7609-2025</w:t>
            </w:r>
          </w:p>
        </w:tc>
        <w:tc>
          <w:tcPr>
            <w:tcW w:w="5856" w:type="dxa"/>
            <w:noWrap/>
            <w:vAlign w:val="center"/>
            <w:hideMark/>
          </w:tcPr>
          <w:p w:rsidRPr="006E6062" w:rsidR="001C7BDD" w:rsidP="00E52224" w:rsidRDefault="00E52224" w14:paraId="15963022" w14:textId="6007942A">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SOLICITUD APROBACIÓN BOLSA DE REPUESTO SSCJ, E.P. ANTONIO NARIÑO CRA. 24 # 18-90 SUR, TICKET GLPI NO. 14715 - CONTRATO SCJ-1809-2024</w:t>
            </w:r>
          </w:p>
        </w:tc>
      </w:tr>
      <w:tr w:rsidRPr="006E6062" w:rsidR="00E52224" w:rsidTr="00E52224" w14:paraId="5E4F2484"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3CB31C90" w14:textId="355AD77E">
            <w:pPr>
              <w:jc w:val="center"/>
              <w:rPr>
                <w:rFonts w:eastAsia="Times New Roman"/>
                <w:color w:val="000000"/>
                <w:sz w:val="16"/>
                <w:szCs w:val="16"/>
              </w:rPr>
            </w:pPr>
            <w:r w:rsidRPr="006E6062">
              <w:rPr>
                <w:rFonts w:eastAsia="Times New Roman"/>
                <w:color w:val="000000" w:themeColor="text1"/>
                <w:sz w:val="16"/>
                <w:szCs w:val="16"/>
              </w:rPr>
              <w:t>111</w:t>
            </w:r>
          </w:p>
        </w:tc>
        <w:tc>
          <w:tcPr>
            <w:tcW w:w="1010" w:type="dxa"/>
            <w:noWrap/>
            <w:vAlign w:val="center"/>
            <w:hideMark/>
          </w:tcPr>
          <w:p w:rsidRPr="006E6062" w:rsidR="001C7BDD" w:rsidP="00E52224" w:rsidRDefault="00E52224" w14:paraId="3E5B938F" w14:textId="08A0A08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21/11/2025</w:t>
            </w:r>
          </w:p>
        </w:tc>
        <w:tc>
          <w:tcPr>
            <w:tcW w:w="1419" w:type="dxa"/>
            <w:noWrap/>
            <w:vAlign w:val="center"/>
            <w:hideMark/>
          </w:tcPr>
          <w:p w:rsidRPr="006E6062" w:rsidR="001C7BDD" w:rsidP="00E52224" w:rsidRDefault="00E52224" w14:paraId="5A38A738" w14:textId="27CE0500">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GSC-7610-2025</w:t>
            </w:r>
          </w:p>
        </w:tc>
        <w:tc>
          <w:tcPr>
            <w:tcW w:w="5856" w:type="dxa"/>
            <w:noWrap/>
            <w:vAlign w:val="center"/>
            <w:hideMark/>
          </w:tcPr>
          <w:p w:rsidRPr="006E6062" w:rsidR="001C7BDD" w:rsidP="00E52224" w:rsidRDefault="00E52224" w14:paraId="4A73FA1E" w14:textId="6905B3DE">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UNIFICADOS – VISITAS DIAGNOSTICAS – CONTRATO SCJ-1809-2024</w:t>
            </w:r>
          </w:p>
        </w:tc>
      </w:tr>
      <w:tr w:rsidRPr="006E6062" w:rsidR="00E52224" w:rsidTr="00E52224" w14:paraId="6057A0BE"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1D38D112" w14:textId="0C9E6AF2">
            <w:pPr>
              <w:jc w:val="center"/>
              <w:rPr>
                <w:rFonts w:eastAsia="Times New Roman"/>
                <w:color w:val="000000"/>
                <w:sz w:val="16"/>
                <w:szCs w:val="16"/>
              </w:rPr>
            </w:pPr>
            <w:r w:rsidRPr="006E6062">
              <w:rPr>
                <w:rFonts w:eastAsia="Times New Roman"/>
                <w:color w:val="000000" w:themeColor="text1"/>
                <w:sz w:val="16"/>
                <w:szCs w:val="16"/>
              </w:rPr>
              <w:t>112</w:t>
            </w:r>
          </w:p>
        </w:tc>
        <w:tc>
          <w:tcPr>
            <w:tcW w:w="1010" w:type="dxa"/>
            <w:noWrap/>
            <w:vAlign w:val="center"/>
            <w:hideMark/>
          </w:tcPr>
          <w:p w:rsidRPr="006E6062" w:rsidR="001C7BDD" w:rsidP="00E52224" w:rsidRDefault="00E52224" w14:paraId="27B94F58" w14:textId="33B6FD0D">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21/11/2025</w:t>
            </w:r>
          </w:p>
        </w:tc>
        <w:tc>
          <w:tcPr>
            <w:tcW w:w="1419" w:type="dxa"/>
            <w:noWrap/>
            <w:vAlign w:val="center"/>
            <w:hideMark/>
          </w:tcPr>
          <w:p w:rsidRPr="006E6062" w:rsidR="001C7BDD" w:rsidP="00E52224" w:rsidRDefault="00E52224" w14:paraId="0B25B877" w14:textId="188523E2">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GSC-7611-2025</w:t>
            </w:r>
          </w:p>
        </w:tc>
        <w:tc>
          <w:tcPr>
            <w:tcW w:w="5856" w:type="dxa"/>
            <w:noWrap/>
            <w:vAlign w:val="center"/>
            <w:hideMark/>
          </w:tcPr>
          <w:p w:rsidRPr="006E6062" w:rsidR="001C7BDD" w:rsidP="00E52224" w:rsidRDefault="00E52224" w14:paraId="41226A5F" w14:textId="0F4ECC48">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DE DIAGNOSTICO</w:t>
            </w:r>
          </w:p>
        </w:tc>
      </w:tr>
      <w:tr w:rsidRPr="006E6062" w:rsidR="00E52224" w:rsidTr="00E52224" w14:paraId="763F5DD8"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1CBE77E3" w14:textId="572E1112">
            <w:pPr>
              <w:jc w:val="center"/>
              <w:rPr>
                <w:rFonts w:eastAsia="Times New Roman"/>
                <w:color w:val="000000"/>
                <w:sz w:val="16"/>
                <w:szCs w:val="16"/>
              </w:rPr>
            </w:pPr>
            <w:r w:rsidRPr="006E6062">
              <w:rPr>
                <w:rFonts w:eastAsia="Times New Roman"/>
                <w:color w:val="000000" w:themeColor="text1"/>
                <w:sz w:val="16"/>
                <w:szCs w:val="16"/>
              </w:rPr>
              <w:t>113</w:t>
            </w:r>
          </w:p>
        </w:tc>
        <w:tc>
          <w:tcPr>
            <w:tcW w:w="1010" w:type="dxa"/>
            <w:noWrap/>
            <w:vAlign w:val="center"/>
            <w:hideMark/>
          </w:tcPr>
          <w:p w:rsidRPr="006E6062" w:rsidR="001C7BDD" w:rsidP="00E52224" w:rsidRDefault="00E52224" w14:paraId="5209F14B" w14:textId="654CB85F">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21/11/2025</w:t>
            </w:r>
          </w:p>
        </w:tc>
        <w:tc>
          <w:tcPr>
            <w:tcW w:w="1419" w:type="dxa"/>
            <w:noWrap/>
            <w:vAlign w:val="center"/>
            <w:hideMark/>
          </w:tcPr>
          <w:p w:rsidRPr="006E6062" w:rsidR="001C7BDD" w:rsidP="00E52224" w:rsidRDefault="00E52224" w14:paraId="627A9C11" w14:textId="70CDA765">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GSC-7612-2025</w:t>
            </w:r>
          </w:p>
        </w:tc>
        <w:tc>
          <w:tcPr>
            <w:tcW w:w="5856" w:type="dxa"/>
            <w:noWrap/>
            <w:vAlign w:val="center"/>
            <w:hideMark/>
          </w:tcPr>
          <w:p w:rsidRPr="006E6062" w:rsidR="001C7BDD" w:rsidP="00E52224" w:rsidRDefault="00E52224" w14:paraId="14C21F81" w14:textId="1FC960DB">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UNIFICADOS – MANTENIMIENTOS CORRECTIVOS – CONTRATO SCJ-1809-2024.</w:t>
            </w:r>
          </w:p>
        </w:tc>
      </w:tr>
      <w:tr w:rsidRPr="006E6062" w:rsidR="00E52224" w:rsidTr="00E52224" w14:paraId="69A7E088"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78001A55" w14:textId="7EC4AB41">
            <w:pPr>
              <w:jc w:val="center"/>
              <w:rPr>
                <w:rFonts w:eastAsia="Times New Roman"/>
                <w:color w:val="000000"/>
                <w:sz w:val="16"/>
                <w:szCs w:val="16"/>
              </w:rPr>
            </w:pPr>
            <w:r w:rsidRPr="006E6062">
              <w:rPr>
                <w:rFonts w:eastAsia="Times New Roman"/>
                <w:color w:val="000000" w:themeColor="text1"/>
                <w:sz w:val="16"/>
                <w:szCs w:val="16"/>
              </w:rPr>
              <w:t>114</w:t>
            </w:r>
          </w:p>
        </w:tc>
        <w:tc>
          <w:tcPr>
            <w:tcW w:w="1010" w:type="dxa"/>
            <w:noWrap/>
            <w:vAlign w:val="center"/>
            <w:hideMark/>
          </w:tcPr>
          <w:p w:rsidRPr="006E6062" w:rsidR="001C7BDD" w:rsidP="00E52224" w:rsidRDefault="00E52224" w14:paraId="36FF1A41" w14:textId="22E6A716">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24/11/2025</w:t>
            </w:r>
          </w:p>
        </w:tc>
        <w:tc>
          <w:tcPr>
            <w:tcW w:w="1419" w:type="dxa"/>
            <w:noWrap/>
            <w:vAlign w:val="center"/>
            <w:hideMark/>
          </w:tcPr>
          <w:p w:rsidRPr="006E6062" w:rsidR="001C7BDD" w:rsidP="00E52224" w:rsidRDefault="00E52224" w14:paraId="739EEE53" w14:textId="1A0FA50D">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GSC-7613-2025</w:t>
            </w:r>
          </w:p>
        </w:tc>
        <w:tc>
          <w:tcPr>
            <w:tcW w:w="5856" w:type="dxa"/>
            <w:noWrap/>
            <w:vAlign w:val="center"/>
            <w:hideMark/>
          </w:tcPr>
          <w:p w:rsidRPr="006E6062" w:rsidR="001C7BDD" w:rsidP="00E52224" w:rsidRDefault="00E52224" w14:paraId="3329E7A1" w14:textId="3D070FF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UNIFICADOS –  ACOMETIDAS ELÉCTRICAS – CONTRATO SCJ-1809-2024</w:t>
            </w:r>
          </w:p>
        </w:tc>
      </w:tr>
      <w:tr w:rsidRPr="006E6062" w:rsidR="00E52224" w:rsidTr="00E52224" w14:paraId="13BC39C3"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685DA176" w14:textId="311C8BB5">
            <w:pPr>
              <w:jc w:val="center"/>
              <w:rPr>
                <w:rFonts w:eastAsia="Times New Roman"/>
                <w:color w:val="000000"/>
                <w:sz w:val="16"/>
                <w:szCs w:val="16"/>
              </w:rPr>
            </w:pPr>
            <w:r w:rsidRPr="006E6062">
              <w:rPr>
                <w:rFonts w:eastAsia="Times New Roman"/>
                <w:color w:val="000000" w:themeColor="text1"/>
                <w:sz w:val="16"/>
                <w:szCs w:val="16"/>
              </w:rPr>
              <w:t>115</w:t>
            </w:r>
          </w:p>
        </w:tc>
        <w:tc>
          <w:tcPr>
            <w:tcW w:w="1010" w:type="dxa"/>
            <w:noWrap/>
            <w:vAlign w:val="center"/>
            <w:hideMark/>
          </w:tcPr>
          <w:p w:rsidRPr="006E6062" w:rsidR="001C7BDD" w:rsidP="00E52224" w:rsidRDefault="00E52224" w14:paraId="6B0826D2" w14:textId="3EE38E2D">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24/11/2025</w:t>
            </w:r>
          </w:p>
        </w:tc>
        <w:tc>
          <w:tcPr>
            <w:tcW w:w="1419" w:type="dxa"/>
            <w:noWrap/>
            <w:vAlign w:val="center"/>
            <w:hideMark/>
          </w:tcPr>
          <w:p w:rsidRPr="006E6062" w:rsidR="001C7BDD" w:rsidP="00E52224" w:rsidRDefault="00E52224" w14:paraId="32C64944" w14:textId="2AB8EAD4">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GSC-7614-2025</w:t>
            </w:r>
          </w:p>
        </w:tc>
        <w:tc>
          <w:tcPr>
            <w:tcW w:w="5856" w:type="dxa"/>
            <w:noWrap/>
            <w:vAlign w:val="center"/>
            <w:hideMark/>
          </w:tcPr>
          <w:p w:rsidRPr="006E6062" w:rsidR="001C7BDD" w:rsidP="00E52224" w:rsidRDefault="00E52224" w14:paraId="7BF57CA8" w14:textId="3E16B6C2">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BAJAS OCTUBRE 2025 V2</w:t>
            </w:r>
          </w:p>
        </w:tc>
      </w:tr>
      <w:tr w:rsidRPr="006E6062" w:rsidR="00E52224" w:rsidTr="00E52224" w14:paraId="077A84A3"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3700A3B7" w14:textId="01C22944">
            <w:pPr>
              <w:jc w:val="center"/>
              <w:rPr>
                <w:rFonts w:eastAsia="Times New Roman"/>
                <w:color w:val="000000"/>
                <w:sz w:val="16"/>
                <w:szCs w:val="16"/>
              </w:rPr>
            </w:pPr>
            <w:r w:rsidRPr="006E6062">
              <w:rPr>
                <w:rFonts w:eastAsia="Times New Roman"/>
                <w:color w:val="000000" w:themeColor="text1"/>
                <w:sz w:val="16"/>
                <w:szCs w:val="16"/>
              </w:rPr>
              <w:t>116</w:t>
            </w:r>
          </w:p>
        </w:tc>
        <w:tc>
          <w:tcPr>
            <w:tcW w:w="1010" w:type="dxa"/>
            <w:noWrap/>
            <w:vAlign w:val="center"/>
            <w:hideMark/>
          </w:tcPr>
          <w:p w:rsidRPr="006E6062" w:rsidR="001C7BDD" w:rsidP="00E52224" w:rsidRDefault="00E52224" w14:paraId="2E956DF6" w14:textId="260B3CE2">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24/11/2025</w:t>
            </w:r>
          </w:p>
        </w:tc>
        <w:tc>
          <w:tcPr>
            <w:tcW w:w="1419" w:type="dxa"/>
            <w:noWrap/>
            <w:vAlign w:val="center"/>
            <w:hideMark/>
          </w:tcPr>
          <w:p w:rsidRPr="006E6062" w:rsidR="001C7BDD" w:rsidP="00E52224" w:rsidRDefault="00E52224" w14:paraId="35A83EF9" w14:textId="550D6D4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GSC-7615-2025</w:t>
            </w:r>
          </w:p>
        </w:tc>
        <w:tc>
          <w:tcPr>
            <w:tcW w:w="5856" w:type="dxa"/>
            <w:noWrap/>
            <w:vAlign w:val="center"/>
            <w:hideMark/>
          </w:tcPr>
          <w:p w:rsidRPr="006E6062" w:rsidR="001C7BDD" w:rsidP="00E52224" w:rsidRDefault="00A24961" w14:paraId="1284B0AC" w14:textId="149E678D">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APROBACIÓN</w:t>
            </w:r>
            <w:r w:rsidRPr="006E6062" w:rsidR="00E52224">
              <w:rPr>
                <w:rFonts w:eastAsia="Times New Roman"/>
                <w:color w:val="000000" w:themeColor="text1"/>
                <w:sz w:val="16"/>
                <w:szCs w:val="16"/>
              </w:rPr>
              <w:t xml:space="preserve"> USO DE BOLSA DE REPUESTOS PARA 19 PUNTOS DE VIDEO VIGILANCIA CONTRATO SCJ-1809-2024</w:t>
            </w:r>
          </w:p>
        </w:tc>
      </w:tr>
      <w:tr w:rsidRPr="006E6062" w:rsidR="00E52224" w:rsidTr="00E52224" w14:paraId="5C5C38BC"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023F2601" w14:textId="28BAE931">
            <w:pPr>
              <w:jc w:val="center"/>
              <w:rPr>
                <w:rFonts w:eastAsia="Times New Roman"/>
                <w:color w:val="000000"/>
                <w:sz w:val="16"/>
                <w:szCs w:val="16"/>
              </w:rPr>
            </w:pPr>
            <w:r w:rsidRPr="006E6062">
              <w:rPr>
                <w:rFonts w:eastAsia="Times New Roman"/>
                <w:color w:val="000000" w:themeColor="text1"/>
                <w:sz w:val="16"/>
                <w:szCs w:val="16"/>
              </w:rPr>
              <w:t>117</w:t>
            </w:r>
          </w:p>
        </w:tc>
        <w:tc>
          <w:tcPr>
            <w:tcW w:w="1010" w:type="dxa"/>
            <w:noWrap/>
            <w:vAlign w:val="center"/>
            <w:hideMark/>
          </w:tcPr>
          <w:p w:rsidRPr="006E6062" w:rsidR="001C7BDD" w:rsidP="00E52224" w:rsidRDefault="00E52224" w14:paraId="4BA19E19" w14:textId="3D1A6AB2">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24/11/2025</w:t>
            </w:r>
          </w:p>
        </w:tc>
        <w:tc>
          <w:tcPr>
            <w:tcW w:w="1419" w:type="dxa"/>
            <w:noWrap/>
            <w:vAlign w:val="center"/>
            <w:hideMark/>
          </w:tcPr>
          <w:p w:rsidRPr="006E6062" w:rsidR="001C7BDD" w:rsidP="00E52224" w:rsidRDefault="00E52224" w14:paraId="123B0598" w14:textId="64F1FEF5">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GSC-7616-2025</w:t>
            </w:r>
          </w:p>
        </w:tc>
        <w:tc>
          <w:tcPr>
            <w:tcW w:w="5856" w:type="dxa"/>
            <w:noWrap/>
            <w:vAlign w:val="center"/>
            <w:hideMark/>
          </w:tcPr>
          <w:p w:rsidRPr="006E6062" w:rsidR="001C7BDD" w:rsidP="00E52224" w:rsidRDefault="00E52224" w14:paraId="7D5260E5" w14:textId="49615F50">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CRONOGRAMAS VISITA DE DIAGNÓSTICO SUBSISTEMAS DICIEMBRE 2025 – CONTRATO SCJ-1809-2024</w:t>
            </w:r>
          </w:p>
        </w:tc>
      </w:tr>
      <w:tr w:rsidRPr="006E6062" w:rsidR="00E52224" w:rsidTr="00E52224" w14:paraId="086B2F95"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58F974C3" w14:textId="0475E5C2">
            <w:pPr>
              <w:jc w:val="center"/>
              <w:rPr>
                <w:rFonts w:eastAsia="Times New Roman"/>
                <w:color w:val="000000"/>
                <w:sz w:val="16"/>
                <w:szCs w:val="16"/>
              </w:rPr>
            </w:pPr>
            <w:r w:rsidRPr="006E6062">
              <w:rPr>
                <w:rFonts w:eastAsia="Times New Roman"/>
                <w:color w:val="000000" w:themeColor="text1"/>
                <w:sz w:val="16"/>
                <w:szCs w:val="16"/>
              </w:rPr>
              <w:t>118</w:t>
            </w:r>
          </w:p>
        </w:tc>
        <w:tc>
          <w:tcPr>
            <w:tcW w:w="1010" w:type="dxa"/>
            <w:noWrap/>
            <w:vAlign w:val="center"/>
            <w:hideMark/>
          </w:tcPr>
          <w:p w:rsidRPr="006E6062" w:rsidR="001C7BDD" w:rsidP="00E52224" w:rsidRDefault="00E52224" w14:paraId="75014F54" w14:textId="11FBA34A">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24/11/2025</w:t>
            </w:r>
          </w:p>
        </w:tc>
        <w:tc>
          <w:tcPr>
            <w:tcW w:w="1419" w:type="dxa"/>
            <w:noWrap/>
            <w:vAlign w:val="center"/>
            <w:hideMark/>
          </w:tcPr>
          <w:p w:rsidRPr="006E6062" w:rsidR="001C7BDD" w:rsidP="00E52224" w:rsidRDefault="00E52224" w14:paraId="4E4D3856" w14:textId="004879B5">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GSC-7617-2025</w:t>
            </w:r>
          </w:p>
        </w:tc>
        <w:tc>
          <w:tcPr>
            <w:tcW w:w="5856" w:type="dxa"/>
            <w:noWrap/>
            <w:vAlign w:val="center"/>
            <w:hideMark/>
          </w:tcPr>
          <w:p w:rsidRPr="006E6062" w:rsidR="001C7BDD" w:rsidP="00E52224" w:rsidRDefault="00E52224" w14:paraId="03770799" w14:textId="61A5A1E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UNIFICADOS – VISITAS DIAGNOSTICAS – CONTRATO SCJ-1809-2024</w:t>
            </w:r>
          </w:p>
        </w:tc>
      </w:tr>
      <w:tr w:rsidRPr="006E6062" w:rsidR="00E52224" w:rsidTr="00E52224" w14:paraId="68E9EB5D"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130D270C" w14:textId="31DC6990">
            <w:pPr>
              <w:jc w:val="center"/>
              <w:rPr>
                <w:rFonts w:eastAsia="Times New Roman"/>
                <w:color w:val="000000"/>
                <w:sz w:val="16"/>
                <w:szCs w:val="16"/>
              </w:rPr>
            </w:pPr>
            <w:r w:rsidRPr="006E6062">
              <w:rPr>
                <w:rFonts w:eastAsia="Times New Roman"/>
                <w:color w:val="000000" w:themeColor="text1"/>
                <w:sz w:val="16"/>
                <w:szCs w:val="16"/>
              </w:rPr>
              <w:t>119</w:t>
            </w:r>
          </w:p>
        </w:tc>
        <w:tc>
          <w:tcPr>
            <w:tcW w:w="1010" w:type="dxa"/>
            <w:noWrap/>
            <w:vAlign w:val="center"/>
            <w:hideMark/>
          </w:tcPr>
          <w:p w:rsidRPr="006E6062" w:rsidR="001C7BDD" w:rsidP="00E52224" w:rsidRDefault="00E52224" w14:paraId="7A9FA882" w14:textId="4925D4B8">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24/11/2025</w:t>
            </w:r>
          </w:p>
        </w:tc>
        <w:tc>
          <w:tcPr>
            <w:tcW w:w="1419" w:type="dxa"/>
            <w:noWrap/>
            <w:vAlign w:val="center"/>
            <w:hideMark/>
          </w:tcPr>
          <w:p w:rsidRPr="006E6062" w:rsidR="001C7BDD" w:rsidP="00E52224" w:rsidRDefault="00E52224" w14:paraId="5A10896C" w14:textId="024C2D48">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GSC-7618-2025</w:t>
            </w:r>
          </w:p>
        </w:tc>
        <w:tc>
          <w:tcPr>
            <w:tcW w:w="5856" w:type="dxa"/>
            <w:noWrap/>
            <w:vAlign w:val="center"/>
            <w:hideMark/>
          </w:tcPr>
          <w:p w:rsidRPr="006E6062" w:rsidR="001C7BDD" w:rsidP="00E52224" w:rsidRDefault="00E52224" w14:paraId="4774DA5D" w14:textId="0F7CFCEC">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UNIFICADOS – MANTENIMIENTOS CORRECTIVOS – CONTRATO SCJ-1809-2024.  24-11-2025</w:t>
            </w:r>
          </w:p>
        </w:tc>
      </w:tr>
      <w:tr w:rsidRPr="006E6062" w:rsidR="00E52224" w:rsidTr="00E52224" w14:paraId="1AD4B16F"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70F736DC" w14:textId="13137D36">
            <w:pPr>
              <w:jc w:val="center"/>
              <w:rPr>
                <w:rFonts w:eastAsia="Times New Roman"/>
                <w:color w:val="000000"/>
                <w:sz w:val="16"/>
                <w:szCs w:val="16"/>
              </w:rPr>
            </w:pPr>
            <w:r w:rsidRPr="006E6062">
              <w:rPr>
                <w:rFonts w:eastAsia="Times New Roman"/>
                <w:color w:val="000000" w:themeColor="text1"/>
                <w:sz w:val="16"/>
                <w:szCs w:val="16"/>
              </w:rPr>
              <w:t>120</w:t>
            </w:r>
          </w:p>
        </w:tc>
        <w:tc>
          <w:tcPr>
            <w:tcW w:w="1010" w:type="dxa"/>
            <w:noWrap/>
            <w:vAlign w:val="center"/>
            <w:hideMark/>
          </w:tcPr>
          <w:p w:rsidRPr="006E6062" w:rsidR="001C7BDD" w:rsidP="00E52224" w:rsidRDefault="00E52224" w14:paraId="57007B39" w14:textId="2B168EB5">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24/11/2025</w:t>
            </w:r>
          </w:p>
        </w:tc>
        <w:tc>
          <w:tcPr>
            <w:tcW w:w="1419" w:type="dxa"/>
            <w:noWrap/>
            <w:vAlign w:val="center"/>
            <w:hideMark/>
          </w:tcPr>
          <w:p w:rsidRPr="006E6062" w:rsidR="001C7BDD" w:rsidP="00E52224" w:rsidRDefault="00E52224" w14:paraId="488429BA" w14:textId="5347A19E">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GSC-7619-2025</w:t>
            </w:r>
          </w:p>
        </w:tc>
        <w:tc>
          <w:tcPr>
            <w:tcW w:w="5856" w:type="dxa"/>
            <w:noWrap/>
            <w:vAlign w:val="center"/>
            <w:hideMark/>
          </w:tcPr>
          <w:p w:rsidRPr="006E6062" w:rsidR="001C7BDD" w:rsidP="00E52224" w:rsidRDefault="00E52224" w14:paraId="11418D41" w14:textId="47B32781">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SOLICITUD TRAMITÉ DE INGRESOS PARA VISITA DE DIAGNÓSTICO ESTADIO EL CAMPIN DICIEMBRE 2025 - CONTRATO SCJ-1809-2024.</w:t>
            </w:r>
          </w:p>
        </w:tc>
      </w:tr>
      <w:tr w:rsidRPr="006E6062" w:rsidR="00E52224" w:rsidTr="00E52224" w14:paraId="793736E3"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6CA7B95A" w14:textId="65719C70">
            <w:pPr>
              <w:jc w:val="center"/>
              <w:rPr>
                <w:rFonts w:eastAsia="Times New Roman"/>
                <w:color w:val="000000"/>
                <w:sz w:val="16"/>
                <w:szCs w:val="16"/>
              </w:rPr>
            </w:pPr>
            <w:r w:rsidRPr="006E6062">
              <w:rPr>
                <w:rFonts w:eastAsia="Times New Roman"/>
                <w:color w:val="000000" w:themeColor="text1"/>
                <w:sz w:val="16"/>
                <w:szCs w:val="16"/>
              </w:rPr>
              <w:t>121</w:t>
            </w:r>
          </w:p>
        </w:tc>
        <w:tc>
          <w:tcPr>
            <w:tcW w:w="1010" w:type="dxa"/>
            <w:noWrap/>
            <w:vAlign w:val="center"/>
            <w:hideMark/>
          </w:tcPr>
          <w:p w:rsidRPr="006E6062" w:rsidR="001C7BDD" w:rsidP="00E52224" w:rsidRDefault="00E52224" w14:paraId="797E9D37" w14:textId="4AF361CB">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25/11/2025</w:t>
            </w:r>
          </w:p>
        </w:tc>
        <w:tc>
          <w:tcPr>
            <w:tcW w:w="1419" w:type="dxa"/>
            <w:noWrap/>
            <w:vAlign w:val="center"/>
            <w:hideMark/>
          </w:tcPr>
          <w:p w:rsidRPr="006E6062" w:rsidR="001C7BDD" w:rsidP="00E52224" w:rsidRDefault="00E52224" w14:paraId="09623A00" w14:textId="4D298206">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GSC-7620-2025</w:t>
            </w:r>
          </w:p>
        </w:tc>
        <w:tc>
          <w:tcPr>
            <w:tcW w:w="5856" w:type="dxa"/>
            <w:noWrap/>
            <w:vAlign w:val="center"/>
            <w:hideMark/>
          </w:tcPr>
          <w:p w:rsidRPr="006E6062" w:rsidR="001C7BDD" w:rsidP="00E52224" w:rsidRDefault="00E52224" w14:paraId="1857BE96" w14:textId="354DBEC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DE DIAGNOSTICO</w:t>
            </w:r>
          </w:p>
        </w:tc>
      </w:tr>
      <w:tr w:rsidRPr="006E6062" w:rsidR="00E52224" w:rsidTr="00E52224" w14:paraId="7511B326"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56419DB9" w14:textId="366EFF49">
            <w:pPr>
              <w:jc w:val="center"/>
              <w:rPr>
                <w:rFonts w:eastAsia="Times New Roman"/>
                <w:color w:val="000000"/>
                <w:sz w:val="16"/>
                <w:szCs w:val="16"/>
              </w:rPr>
            </w:pPr>
            <w:r w:rsidRPr="006E6062">
              <w:rPr>
                <w:rFonts w:eastAsia="Times New Roman"/>
                <w:color w:val="000000" w:themeColor="text1"/>
                <w:sz w:val="16"/>
                <w:szCs w:val="16"/>
              </w:rPr>
              <w:t>122</w:t>
            </w:r>
          </w:p>
        </w:tc>
        <w:tc>
          <w:tcPr>
            <w:tcW w:w="1010" w:type="dxa"/>
            <w:noWrap/>
            <w:vAlign w:val="center"/>
            <w:hideMark/>
          </w:tcPr>
          <w:p w:rsidRPr="006E6062" w:rsidR="001C7BDD" w:rsidP="00E52224" w:rsidRDefault="00E52224" w14:paraId="2E4C9468" w14:textId="68A06810">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25/11/2025</w:t>
            </w:r>
          </w:p>
        </w:tc>
        <w:tc>
          <w:tcPr>
            <w:tcW w:w="1419" w:type="dxa"/>
            <w:noWrap/>
            <w:vAlign w:val="center"/>
            <w:hideMark/>
          </w:tcPr>
          <w:p w:rsidRPr="006E6062" w:rsidR="001C7BDD" w:rsidP="00E52224" w:rsidRDefault="00E52224" w14:paraId="4AE61739" w14:textId="62720D6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GSC-7621-2025</w:t>
            </w:r>
          </w:p>
        </w:tc>
        <w:tc>
          <w:tcPr>
            <w:tcW w:w="5856" w:type="dxa"/>
            <w:noWrap/>
            <w:vAlign w:val="center"/>
            <w:hideMark/>
          </w:tcPr>
          <w:p w:rsidRPr="006E6062" w:rsidR="001C7BDD" w:rsidP="00E52224" w:rsidRDefault="00E52224" w14:paraId="7815BD72" w14:textId="65F75E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 SEMANAL MESA DE SERVICIO DEL 18 AL 24 DE NOVIEMBRE DEL 2025.</w:t>
            </w:r>
          </w:p>
        </w:tc>
      </w:tr>
      <w:tr w:rsidRPr="006E6062" w:rsidR="00E52224" w:rsidTr="00E52224" w14:paraId="3F997789"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4312B902" w14:textId="4DC3FACC">
            <w:pPr>
              <w:jc w:val="center"/>
              <w:rPr>
                <w:rFonts w:eastAsia="Times New Roman"/>
                <w:color w:val="000000"/>
                <w:sz w:val="16"/>
                <w:szCs w:val="16"/>
              </w:rPr>
            </w:pPr>
            <w:r w:rsidRPr="006E6062">
              <w:rPr>
                <w:rFonts w:eastAsia="Times New Roman"/>
                <w:color w:val="000000" w:themeColor="text1"/>
                <w:sz w:val="16"/>
                <w:szCs w:val="16"/>
              </w:rPr>
              <w:t>123</w:t>
            </w:r>
          </w:p>
        </w:tc>
        <w:tc>
          <w:tcPr>
            <w:tcW w:w="1010" w:type="dxa"/>
            <w:noWrap/>
            <w:vAlign w:val="center"/>
            <w:hideMark/>
          </w:tcPr>
          <w:p w:rsidRPr="006E6062" w:rsidR="001C7BDD" w:rsidP="00E52224" w:rsidRDefault="00E52224" w14:paraId="40505379" w14:textId="32E546F2">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25/11/2025</w:t>
            </w:r>
          </w:p>
        </w:tc>
        <w:tc>
          <w:tcPr>
            <w:tcW w:w="1419" w:type="dxa"/>
            <w:noWrap/>
            <w:vAlign w:val="center"/>
            <w:hideMark/>
          </w:tcPr>
          <w:p w:rsidRPr="006E6062" w:rsidR="001C7BDD" w:rsidP="00E52224" w:rsidRDefault="00E52224" w14:paraId="649F2950" w14:textId="3B68B821">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GSC-7622-2025</w:t>
            </w:r>
          </w:p>
        </w:tc>
        <w:tc>
          <w:tcPr>
            <w:tcW w:w="5856" w:type="dxa"/>
            <w:noWrap/>
            <w:vAlign w:val="center"/>
            <w:hideMark/>
          </w:tcPr>
          <w:p w:rsidRPr="006E6062" w:rsidR="001C7BDD" w:rsidP="00E52224" w:rsidRDefault="00E52224" w14:paraId="4900D288" w14:textId="528805AB">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DE DIAGNOSTICO STOCK SDSCJ</w:t>
            </w:r>
          </w:p>
        </w:tc>
      </w:tr>
      <w:tr w:rsidRPr="006E6062" w:rsidR="00E52224" w:rsidTr="00E52224" w14:paraId="279E742E"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7D8B8B39" w14:textId="23817B50">
            <w:pPr>
              <w:jc w:val="center"/>
              <w:rPr>
                <w:rFonts w:eastAsia="Times New Roman"/>
                <w:color w:val="000000"/>
                <w:sz w:val="16"/>
                <w:szCs w:val="16"/>
              </w:rPr>
            </w:pPr>
            <w:r w:rsidRPr="006E6062">
              <w:rPr>
                <w:rFonts w:eastAsia="Times New Roman"/>
                <w:color w:val="000000" w:themeColor="text1"/>
                <w:sz w:val="16"/>
                <w:szCs w:val="16"/>
              </w:rPr>
              <w:t>124</w:t>
            </w:r>
          </w:p>
        </w:tc>
        <w:tc>
          <w:tcPr>
            <w:tcW w:w="1010" w:type="dxa"/>
            <w:noWrap/>
            <w:vAlign w:val="center"/>
            <w:hideMark/>
          </w:tcPr>
          <w:p w:rsidRPr="006E6062" w:rsidR="001C7BDD" w:rsidP="00E52224" w:rsidRDefault="00E52224" w14:paraId="6D68FC58" w14:textId="601B8478">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25/11/2025</w:t>
            </w:r>
          </w:p>
        </w:tc>
        <w:tc>
          <w:tcPr>
            <w:tcW w:w="1419" w:type="dxa"/>
            <w:noWrap/>
            <w:vAlign w:val="center"/>
            <w:hideMark/>
          </w:tcPr>
          <w:p w:rsidRPr="006E6062" w:rsidR="001C7BDD" w:rsidP="00E52224" w:rsidRDefault="00E52224" w14:paraId="6FA5B8DF" w14:textId="4C33EB0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GSC-7623-2025</w:t>
            </w:r>
          </w:p>
        </w:tc>
        <w:tc>
          <w:tcPr>
            <w:tcW w:w="5856" w:type="dxa"/>
            <w:noWrap/>
            <w:vAlign w:val="center"/>
            <w:hideMark/>
          </w:tcPr>
          <w:p w:rsidRPr="006E6062" w:rsidR="001C7BDD" w:rsidP="00E52224" w:rsidRDefault="00E52224" w14:paraId="43B23B6C" w14:textId="7FC7B8AA">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UNIFICADOS – VISITAS DIAGNOSTICAS – CONTRATO SCJ-1809-2024.</w:t>
            </w:r>
          </w:p>
        </w:tc>
      </w:tr>
      <w:tr w:rsidRPr="006E6062" w:rsidR="00E52224" w:rsidTr="00E52224" w14:paraId="26637B76"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04DBC94E" w14:textId="3B2B2EBD">
            <w:pPr>
              <w:jc w:val="center"/>
              <w:rPr>
                <w:rFonts w:eastAsia="Times New Roman"/>
                <w:color w:val="000000"/>
                <w:sz w:val="16"/>
                <w:szCs w:val="16"/>
              </w:rPr>
            </w:pPr>
            <w:r w:rsidRPr="006E6062">
              <w:rPr>
                <w:rFonts w:eastAsia="Times New Roman"/>
                <w:color w:val="000000" w:themeColor="text1"/>
                <w:sz w:val="16"/>
                <w:szCs w:val="16"/>
              </w:rPr>
              <w:t>125</w:t>
            </w:r>
          </w:p>
        </w:tc>
        <w:tc>
          <w:tcPr>
            <w:tcW w:w="1010" w:type="dxa"/>
            <w:noWrap/>
            <w:vAlign w:val="center"/>
            <w:hideMark/>
          </w:tcPr>
          <w:p w:rsidRPr="006E6062" w:rsidR="001C7BDD" w:rsidP="00E52224" w:rsidRDefault="00E52224" w14:paraId="7EC65879" w14:textId="3B665219">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25/11/2025</w:t>
            </w:r>
          </w:p>
        </w:tc>
        <w:tc>
          <w:tcPr>
            <w:tcW w:w="1419" w:type="dxa"/>
            <w:noWrap/>
            <w:vAlign w:val="center"/>
            <w:hideMark/>
          </w:tcPr>
          <w:p w:rsidRPr="006E6062" w:rsidR="001C7BDD" w:rsidP="00E52224" w:rsidRDefault="00E52224" w14:paraId="1A3D216E" w14:textId="41DBC99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GSC-7624-2025</w:t>
            </w:r>
          </w:p>
        </w:tc>
        <w:tc>
          <w:tcPr>
            <w:tcW w:w="5856" w:type="dxa"/>
            <w:noWrap/>
            <w:vAlign w:val="center"/>
            <w:hideMark/>
          </w:tcPr>
          <w:p w:rsidRPr="006E6062" w:rsidR="001C7BDD" w:rsidP="00E52224" w:rsidRDefault="00E52224" w14:paraId="36383C06" w14:textId="2D4A4840">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ALCANCE GSC-7584-2025 INGRESOS ELEMENTOS ALMACÉN OCTUBRE 2025</w:t>
            </w:r>
          </w:p>
        </w:tc>
      </w:tr>
      <w:tr w:rsidRPr="006E6062" w:rsidR="00E52224" w:rsidTr="00E52224" w14:paraId="72767F4F"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51842A12" w14:textId="60929169">
            <w:pPr>
              <w:jc w:val="center"/>
              <w:rPr>
                <w:rFonts w:eastAsia="Times New Roman"/>
                <w:color w:val="000000"/>
                <w:sz w:val="16"/>
                <w:szCs w:val="16"/>
              </w:rPr>
            </w:pPr>
            <w:r w:rsidRPr="006E6062">
              <w:rPr>
                <w:rFonts w:eastAsia="Times New Roman"/>
                <w:color w:val="000000" w:themeColor="text1"/>
                <w:sz w:val="16"/>
                <w:szCs w:val="16"/>
              </w:rPr>
              <w:t>126</w:t>
            </w:r>
          </w:p>
        </w:tc>
        <w:tc>
          <w:tcPr>
            <w:tcW w:w="1010" w:type="dxa"/>
            <w:noWrap/>
            <w:vAlign w:val="center"/>
            <w:hideMark/>
          </w:tcPr>
          <w:p w:rsidRPr="006E6062" w:rsidR="001C7BDD" w:rsidP="00E52224" w:rsidRDefault="00E52224" w14:paraId="564EC3F6" w14:textId="6E9098A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25/11/2025</w:t>
            </w:r>
          </w:p>
        </w:tc>
        <w:tc>
          <w:tcPr>
            <w:tcW w:w="1419" w:type="dxa"/>
            <w:noWrap/>
            <w:vAlign w:val="center"/>
            <w:hideMark/>
          </w:tcPr>
          <w:p w:rsidRPr="006E6062" w:rsidR="001C7BDD" w:rsidP="00E52224" w:rsidRDefault="00E52224" w14:paraId="26C0A2E3" w14:textId="0168A02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GSC-7625-2025</w:t>
            </w:r>
          </w:p>
        </w:tc>
        <w:tc>
          <w:tcPr>
            <w:tcW w:w="5856" w:type="dxa"/>
            <w:noWrap/>
            <w:vAlign w:val="center"/>
            <w:hideMark/>
          </w:tcPr>
          <w:p w:rsidRPr="006E6062" w:rsidR="001C7BDD" w:rsidP="00E52224" w:rsidRDefault="00E52224" w14:paraId="4735B53B" w14:textId="0238BCB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FACTURACIÓN BOLSA DE REPUESTOS OCTUBRE 2025</w:t>
            </w:r>
          </w:p>
        </w:tc>
      </w:tr>
      <w:tr w:rsidRPr="006E6062" w:rsidR="00E52224" w:rsidTr="00E52224" w14:paraId="7804A187"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46FEE299" w14:textId="53479125">
            <w:pPr>
              <w:jc w:val="center"/>
              <w:rPr>
                <w:rFonts w:eastAsia="Times New Roman"/>
                <w:color w:val="000000"/>
                <w:sz w:val="16"/>
                <w:szCs w:val="16"/>
              </w:rPr>
            </w:pPr>
            <w:r w:rsidRPr="006E6062">
              <w:rPr>
                <w:rFonts w:eastAsia="Times New Roman"/>
                <w:color w:val="000000" w:themeColor="text1"/>
                <w:sz w:val="16"/>
                <w:szCs w:val="16"/>
              </w:rPr>
              <w:t>127</w:t>
            </w:r>
          </w:p>
        </w:tc>
        <w:tc>
          <w:tcPr>
            <w:tcW w:w="1010" w:type="dxa"/>
            <w:noWrap/>
            <w:vAlign w:val="center"/>
            <w:hideMark/>
          </w:tcPr>
          <w:p w:rsidRPr="006E6062" w:rsidR="001C7BDD" w:rsidP="00E52224" w:rsidRDefault="00E52224" w14:paraId="3B47ECD0" w14:textId="17D099FD">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25/11/2025</w:t>
            </w:r>
          </w:p>
        </w:tc>
        <w:tc>
          <w:tcPr>
            <w:tcW w:w="1419" w:type="dxa"/>
            <w:noWrap/>
            <w:vAlign w:val="center"/>
            <w:hideMark/>
          </w:tcPr>
          <w:p w:rsidRPr="006E6062" w:rsidR="001C7BDD" w:rsidP="00E52224" w:rsidRDefault="00E52224" w14:paraId="5154AA3F" w14:textId="5DD6EB9D">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GSC-7626-2025</w:t>
            </w:r>
          </w:p>
        </w:tc>
        <w:tc>
          <w:tcPr>
            <w:tcW w:w="5856" w:type="dxa"/>
            <w:noWrap/>
            <w:vAlign w:val="center"/>
            <w:hideMark/>
          </w:tcPr>
          <w:p w:rsidRPr="006E6062" w:rsidR="001C7BDD" w:rsidP="00E52224" w:rsidRDefault="00E52224" w14:paraId="3814260D" w14:textId="0A391CC9">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 xml:space="preserve">INFORMES UNIFICADOS LIMPIEZA DE </w:t>
            </w:r>
            <w:r w:rsidRPr="006E6062" w:rsidR="008D6CDA">
              <w:rPr>
                <w:rFonts w:eastAsia="Times New Roman"/>
                <w:color w:val="000000" w:themeColor="text1"/>
                <w:sz w:val="16"/>
                <w:szCs w:val="16"/>
              </w:rPr>
              <w:t>ACRÍLICOS</w:t>
            </w:r>
            <w:r w:rsidRPr="006E6062">
              <w:rPr>
                <w:rFonts w:eastAsia="Times New Roman"/>
                <w:color w:val="000000" w:themeColor="text1"/>
                <w:sz w:val="16"/>
                <w:szCs w:val="16"/>
              </w:rPr>
              <w:t xml:space="preserve"> 25-11-2025</w:t>
            </w:r>
          </w:p>
        </w:tc>
      </w:tr>
      <w:tr w:rsidRPr="006E6062" w:rsidR="00E52224" w:rsidTr="00E52224" w14:paraId="49736AD2"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64B5ABF5" w14:textId="207173EC">
            <w:pPr>
              <w:jc w:val="center"/>
              <w:rPr>
                <w:rFonts w:eastAsia="Times New Roman"/>
                <w:color w:val="000000"/>
                <w:sz w:val="16"/>
                <w:szCs w:val="16"/>
              </w:rPr>
            </w:pPr>
            <w:r w:rsidRPr="006E6062">
              <w:rPr>
                <w:rFonts w:eastAsia="Times New Roman"/>
                <w:color w:val="000000" w:themeColor="text1"/>
                <w:sz w:val="16"/>
                <w:szCs w:val="16"/>
              </w:rPr>
              <w:t>128</w:t>
            </w:r>
          </w:p>
        </w:tc>
        <w:tc>
          <w:tcPr>
            <w:tcW w:w="1010" w:type="dxa"/>
            <w:noWrap/>
            <w:vAlign w:val="center"/>
            <w:hideMark/>
          </w:tcPr>
          <w:p w:rsidRPr="006E6062" w:rsidR="001C7BDD" w:rsidP="00E52224" w:rsidRDefault="00E52224" w14:paraId="2892AFD8" w14:textId="27FF8ACA">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25/11/2025</w:t>
            </w:r>
          </w:p>
        </w:tc>
        <w:tc>
          <w:tcPr>
            <w:tcW w:w="1419" w:type="dxa"/>
            <w:noWrap/>
            <w:vAlign w:val="center"/>
            <w:hideMark/>
          </w:tcPr>
          <w:p w:rsidRPr="006E6062" w:rsidR="001C7BDD" w:rsidP="00E52224" w:rsidRDefault="00E52224" w14:paraId="1E70C325" w14:textId="62D427EF">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GSC-7627-2025</w:t>
            </w:r>
          </w:p>
        </w:tc>
        <w:tc>
          <w:tcPr>
            <w:tcW w:w="5856" w:type="dxa"/>
            <w:noWrap/>
            <w:vAlign w:val="center"/>
            <w:hideMark/>
          </w:tcPr>
          <w:p w:rsidRPr="006E6062" w:rsidR="001C7BDD" w:rsidP="00E52224" w:rsidRDefault="00E52224" w14:paraId="66FB1577" w14:textId="0B3940B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RESPUESTA A COMUNICADO VVG-CCS-ETB-1046-25  - RESPUESTA A COMUNICADOS GSC-7613-2025</w:t>
            </w:r>
          </w:p>
        </w:tc>
      </w:tr>
      <w:tr w:rsidRPr="006E6062" w:rsidR="00E52224" w:rsidTr="00E52224" w14:paraId="5D4E860D"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6BD5C60A" w14:textId="4B3A2A1C">
            <w:pPr>
              <w:jc w:val="center"/>
              <w:rPr>
                <w:rFonts w:eastAsia="Times New Roman"/>
                <w:color w:val="000000"/>
                <w:sz w:val="16"/>
                <w:szCs w:val="16"/>
              </w:rPr>
            </w:pPr>
            <w:r w:rsidRPr="006E6062">
              <w:rPr>
                <w:rFonts w:eastAsia="Times New Roman"/>
                <w:color w:val="000000" w:themeColor="text1"/>
                <w:sz w:val="16"/>
                <w:szCs w:val="16"/>
              </w:rPr>
              <w:t>129</w:t>
            </w:r>
          </w:p>
        </w:tc>
        <w:tc>
          <w:tcPr>
            <w:tcW w:w="1010" w:type="dxa"/>
            <w:noWrap/>
            <w:vAlign w:val="center"/>
            <w:hideMark/>
          </w:tcPr>
          <w:p w:rsidRPr="006E6062" w:rsidR="001C7BDD" w:rsidP="00E52224" w:rsidRDefault="00E52224" w14:paraId="031B5FFA" w14:textId="52571C5F">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25/11/2025</w:t>
            </w:r>
          </w:p>
        </w:tc>
        <w:tc>
          <w:tcPr>
            <w:tcW w:w="1419" w:type="dxa"/>
            <w:noWrap/>
            <w:vAlign w:val="center"/>
            <w:hideMark/>
          </w:tcPr>
          <w:p w:rsidRPr="006E6062" w:rsidR="001C7BDD" w:rsidP="00E52224" w:rsidRDefault="00E52224" w14:paraId="4C3DB47D" w14:textId="51CDB94F">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GSC-7628-2025</w:t>
            </w:r>
          </w:p>
        </w:tc>
        <w:tc>
          <w:tcPr>
            <w:tcW w:w="5856" w:type="dxa"/>
            <w:noWrap/>
            <w:vAlign w:val="center"/>
            <w:hideMark/>
          </w:tcPr>
          <w:p w:rsidRPr="006E6062" w:rsidR="001C7BDD" w:rsidP="00E52224" w:rsidRDefault="00E52224" w14:paraId="764201DE" w14:textId="40B0ACAB">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DE DIAGNOSTICO</w:t>
            </w:r>
          </w:p>
        </w:tc>
      </w:tr>
      <w:tr w:rsidRPr="006E6062" w:rsidR="00E52224" w:rsidTr="00E52224" w14:paraId="6DFCED88"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287989D9" w14:textId="393F8DC9">
            <w:pPr>
              <w:jc w:val="center"/>
              <w:rPr>
                <w:rFonts w:eastAsia="Times New Roman"/>
                <w:color w:val="000000"/>
                <w:sz w:val="16"/>
                <w:szCs w:val="16"/>
              </w:rPr>
            </w:pPr>
            <w:r w:rsidRPr="006E6062">
              <w:rPr>
                <w:rFonts w:eastAsia="Times New Roman"/>
                <w:color w:val="000000" w:themeColor="text1"/>
                <w:sz w:val="16"/>
                <w:szCs w:val="16"/>
              </w:rPr>
              <w:t>130</w:t>
            </w:r>
          </w:p>
        </w:tc>
        <w:tc>
          <w:tcPr>
            <w:tcW w:w="1010" w:type="dxa"/>
            <w:noWrap/>
            <w:vAlign w:val="center"/>
            <w:hideMark/>
          </w:tcPr>
          <w:p w:rsidRPr="006E6062" w:rsidR="001C7BDD" w:rsidP="00E52224" w:rsidRDefault="00E52224" w14:paraId="59AA1D9A" w14:textId="69D82AC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25/11/2025</w:t>
            </w:r>
          </w:p>
        </w:tc>
        <w:tc>
          <w:tcPr>
            <w:tcW w:w="1419" w:type="dxa"/>
            <w:noWrap/>
            <w:vAlign w:val="center"/>
            <w:hideMark/>
          </w:tcPr>
          <w:p w:rsidRPr="006E6062" w:rsidR="001C7BDD" w:rsidP="00E52224" w:rsidRDefault="00E52224" w14:paraId="6E3E79A1" w14:textId="49E0354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GSC-7629-2025</w:t>
            </w:r>
          </w:p>
        </w:tc>
        <w:tc>
          <w:tcPr>
            <w:tcW w:w="5856" w:type="dxa"/>
            <w:noWrap/>
            <w:vAlign w:val="center"/>
            <w:hideMark/>
          </w:tcPr>
          <w:p w:rsidRPr="006E6062" w:rsidR="001C7BDD" w:rsidP="00E52224" w:rsidRDefault="00E52224" w14:paraId="6DCD09C6" w14:textId="70E1E845">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DE GARANTIA DE LABORATORIO</w:t>
            </w:r>
          </w:p>
        </w:tc>
      </w:tr>
      <w:tr w:rsidRPr="006E6062" w:rsidR="00E52224" w:rsidTr="00E52224" w14:paraId="6F78C58B"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1B317D4F" w14:textId="68A4C885">
            <w:pPr>
              <w:jc w:val="center"/>
              <w:rPr>
                <w:rFonts w:eastAsia="Times New Roman"/>
                <w:color w:val="000000"/>
                <w:sz w:val="16"/>
                <w:szCs w:val="16"/>
              </w:rPr>
            </w:pPr>
            <w:r w:rsidRPr="006E6062">
              <w:rPr>
                <w:rFonts w:eastAsia="Times New Roman"/>
                <w:color w:val="000000" w:themeColor="text1"/>
                <w:sz w:val="16"/>
                <w:szCs w:val="16"/>
              </w:rPr>
              <w:t>131</w:t>
            </w:r>
          </w:p>
        </w:tc>
        <w:tc>
          <w:tcPr>
            <w:tcW w:w="1010" w:type="dxa"/>
            <w:noWrap/>
            <w:vAlign w:val="center"/>
            <w:hideMark/>
          </w:tcPr>
          <w:p w:rsidRPr="006E6062" w:rsidR="001C7BDD" w:rsidP="00E52224" w:rsidRDefault="00E52224" w14:paraId="54A0FFC3" w14:textId="628E1CD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27/11/2025</w:t>
            </w:r>
          </w:p>
        </w:tc>
        <w:tc>
          <w:tcPr>
            <w:tcW w:w="1419" w:type="dxa"/>
            <w:noWrap/>
            <w:vAlign w:val="center"/>
            <w:hideMark/>
          </w:tcPr>
          <w:p w:rsidRPr="006E6062" w:rsidR="001C7BDD" w:rsidP="00E52224" w:rsidRDefault="00E52224" w14:paraId="3F80C14B" w14:textId="4476E606">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GSC-7630-2025</w:t>
            </w:r>
          </w:p>
        </w:tc>
        <w:tc>
          <w:tcPr>
            <w:tcW w:w="5856" w:type="dxa"/>
            <w:noWrap/>
            <w:vAlign w:val="center"/>
            <w:hideMark/>
          </w:tcPr>
          <w:p w:rsidRPr="006E6062" w:rsidR="001C7BDD" w:rsidP="00E52224" w:rsidRDefault="00E52224" w14:paraId="498431D6" w14:textId="1B985FC2">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RADICACION PERSONAL OPERATIVO - CONTRATO SCJ-1809-2024.</w:t>
            </w:r>
          </w:p>
        </w:tc>
      </w:tr>
      <w:tr w:rsidRPr="006E6062" w:rsidR="00E52224" w:rsidTr="00E52224" w14:paraId="7259C9F6"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073F476E" w14:textId="38C2EEE5">
            <w:pPr>
              <w:jc w:val="center"/>
              <w:rPr>
                <w:rFonts w:eastAsia="Times New Roman"/>
                <w:color w:val="000000"/>
                <w:sz w:val="16"/>
                <w:szCs w:val="16"/>
              </w:rPr>
            </w:pPr>
            <w:r w:rsidRPr="006E6062">
              <w:rPr>
                <w:rFonts w:eastAsia="Times New Roman"/>
                <w:color w:val="000000" w:themeColor="text1"/>
                <w:sz w:val="16"/>
                <w:szCs w:val="16"/>
              </w:rPr>
              <w:t>132</w:t>
            </w:r>
          </w:p>
        </w:tc>
        <w:tc>
          <w:tcPr>
            <w:tcW w:w="1010" w:type="dxa"/>
            <w:noWrap/>
            <w:vAlign w:val="center"/>
            <w:hideMark/>
          </w:tcPr>
          <w:p w:rsidRPr="006E6062" w:rsidR="001C7BDD" w:rsidP="00E52224" w:rsidRDefault="00E52224" w14:paraId="21A40A06" w14:textId="0991B35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25/11/2025</w:t>
            </w:r>
          </w:p>
        </w:tc>
        <w:tc>
          <w:tcPr>
            <w:tcW w:w="1419" w:type="dxa"/>
            <w:noWrap/>
            <w:vAlign w:val="center"/>
            <w:hideMark/>
          </w:tcPr>
          <w:p w:rsidRPr="006E6062" w:rsidR="001C7BDD" w:rsidP="00E52224" w:rsidRDefault="00E52224" w14:paraId="2D215176" w14:textId="7F00170F">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GSC-7631-2025</w:t>
            </w:r>
          </w:p>
        </w:tc>
        <w:tc>
          <w:tcPr>
            <w:tcW w:w="5856" w:type="dxa"/>
            <w:noWrap/>
            <w:vAlign w:val="center"/>
            <w:hideMark/>
          </w:tcPr>
          <w:p w:rsidRPr="006E6062" w:rsidR="001C7BDD" w:rsidP="00E52224" w:rsidRDefault="00E52224" w14:paraId="723EE811" w14:textId="216AA932">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INGRESOS ALMACEN VALORES PUBLICOS-RADIO ENLACE</w:t>
            </w:r>
          </w:p>
        </w:tc>
      </w:tr>
      <w:tr w:rsidRPr="006E6062" w:rsidR="00E52224" w:rsidTr="00E52224" w14:paraId="4F7734E7"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79A5D0E2" w14:textId="0780927F">
            <w:pPr>
              <w:jc w:val="center"/>
              <w:rPr>
                <w:rFonts w:eastAsia="Times New Roman"/>
                <w:color w:val="000000"/>
                <w:sz w:val="16"/>
                <w:szCs w:val="16"/>
              </w:rPr>
            </w:pPr>
            <w:r w:rsidRPr="006E6062">
              <w:rPr>
                <w:rFonts w:eastAsia="Times New Roman"/>
                <w:color w:val="000000" w:themeColor="text1"/>
                <w:sz w:val="16"/>
                <w:szCs w:val="16"/>
              </w:rPr>
              <w:t>133</w:t>
            </w:r>
          </w:p>
        </w:tc>
        <w:tc>
          <w:tcPr>
            <w:tcW w:w="1010" w:type="dxa"/>
            <w:noWrap/>
            <w:vAlign w:val="center"/>
            <w:hideMark/>
          </w:tcPr>
          <w:p w:rsidRPr="006E6062" w:rsidR="001C7BDD" w:rsidP="00E52224" w:rsidRDefault="00E52224" w14:paraId="694B6B4E" w14:textId="6BFB693E">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25/11/2025</w:t>
            </w:r>
          </w:p>
        </w:tc>
        <w:tc>
          <w:tcPr>
            <w:tcW w:w="1419" w:type="dxa"/>
            <w:noWrap/>
            <w:vAlign w:val="center"/>
            <w:hideMark/>
          </w:tcPr>
          <w:p w:rsidRPr="006E6062" w:rsidR="001C7BDD" w:rsidP="00E52224" w:rsidRDefault="00E52224" w14:paraId="0D607D42" w14:textId="7D4D628F">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GSC-7632-2025</w:t>
            </w:r>
          </w:p>
        </w:tc>
        <w:tc>
          <w:tcPr>
            <w:tcW w:w="5856" w:type="dxa"/>
            <w:noWrap/>
            <w:vAlign w:val="center"/>
            <w:hideMark/>
          </w:tcPr>
          <w:p w:rsidRPr="006E6062" w:rsidR="001C7BDD" w:rsidP="00E52224" w:rsidRDefault="00E52224" w14:paraId="49B2125C" w14:textId="3BE735C4">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NFORME UNIFICADO - MANTENIMIENTO CORRECTIVO (20 DE NOVIEMBRE DEL 2025) – CONTRATO SCJ-1809-2024.</w:t>
            </w:r>
          </w:p>
        </w:tc>
      </w:tr>
      <w:tr w:rsidRPr="006E6062" w:rsidR="00E52224" w:rsidTr="00E52224" w14:paraId="1336B87E"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2B3567D2" w14:textId="02963468">
            <w:pPr>
              <w:jc w:val="center"/>
              <w:rPr>
                <w:rFonts w:eastAsia="Times New Roman"/>
                <w:color w:val="000000"/>
                <w:sz w:val="16"/>
                <w:szCs w:val="16"/>
              </w:rPr>
            </w:pPr>
            <w:r w:rsidRPr="006E6062">
              <w:rPr>
                <w:rFonts w:eastAsia="Times New Roman"/>
                <w:color w:val="000000" w:themeColor="text1"/>
                <w:sz w:val="16"/>
                <w:szCs w:val="16"/>
              </w:rPr>
              <w:t>134</w:t>
            </w:r>
          </w:p>
        </w:tc>
        <w:tc>
          <w:tcPr>
            <w:tcW w:w="1010" w:type="dxa"/>
            <w:noWrap/>
            <w:vAlign w:val="center"/>
            <w:hideMark/>
          </w:tcPr>
          <w:p w:rsidRPr="006E6062" w:rsidR="001C7BDD" w:rsidP="00E52224" w:rsidRDefault="00E52224" w14:paraId="3ADCBE54" w14:textId="5EF934F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26/11/2025</w:t>
            </w:r>
          </w:p>
        </w:tc>
        <w:tc>
          <w:tcPr>
            <w:tcW w:w="1419" w:type="dxa"/>
            <w:noWrap/>
            <w:vAlign w:val="center"/>
            <w:hideMark/>
          </w:tcPr>
          <w:p w:rsidRPr="006E6062" w:rsidR="001C7BDD" w:rsidP="00E52224" w:rsidRDefault="00E52224" w14:paraId="417E6A97" w14:textId="5DBFCC40">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GSC-7633-2025</w:t>
            </w:r>
          </w:p>
        </w:tc>
        <w:tc>
          <w:tcPr>
            <w:tcW w:w="5856" w:type="dxa"/>
            <w:noWrap/>
            <w:vAlign w:val="center"/>
            <w:hideMark/>
          </w:tcPr>
          <w:p w:rsidRPr="006E6062" w:rsidR="001C7BDD" w:rsidP="00E52224" w:rsidRDefault="00E52224" w14:paraId="29CC0709" w14:textId="3110B2F1">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UNIFICADOS – VISITAS DIAGNOSTICAS – CONTRATO SCJ-1809-2024.</w:t>
            </w:r>
          </w:p>
        </w:tc>
      </w:tr>
      <w:tr w:rsidRPr="006E6062" w:rsidR="00E52224" w:rsidTr="00E52224" w14:paraId="77B8EAF1"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3550738B" w14:textId="65D664DD">
            <w:pPr>
              <w:jc w:val="center"/>
              <w:rPr>
                <w:rFonts w:eastAsia="Times New Roman"/>
                <w:color w:val="000000"/>
                <w:sz w:val="16"/>
                <w:szCs w:val="16"/>
              </w:rPr>
            </w:pPr>
            <w:r w:rsidRPr="006E6062">
              <w:rPr>
                <w:rFonts w:eastAsia="Times New Roman"/>
                <w:color w:val="000000" w:themeColor="text1"/>
                <w:sz w:val="16"/>
                <w:szCs w:val="16"/>
              </w:rPr>
              <w:t>135</w:t>
            </w:r>
          </w:p>
        </w:tc>
        <w:tc>
          <w:tcPr>
            <w:tcW w:w="1010" w:type="dxa"/>
            <w:noWrap/>
            <w:vAlign w:val="center"/>
            <w:hideMark/>
          </w:tcPr>
          <w:p w:rsidRPr="006E6062" w:rsidR="001C7BDD" w:rsidP="00E52224" w:rsidRDefault="00E52224" w14:paraId="6A6D770E" w14:textId="2974DA00">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26/11/2025</w:t>
            </w:r>
          </w:p>
        </w:tc>
        <w:tc>
          <w:tcPr>
            <w:tcW w:w="1419" w:type="dxa"/>
            <w:noWrap/>
            <w:vAlign w:val="center"/>
            <w:hideMark/>
          </w:tcPr>
          <w:p w:rsidRPr="006E6062" w:rsidR="001C7BDD" w:rsidP="00E52224" w:rsidRDefault="00E52224" w14:paraId="047D52F2" w14:textId="4EB3894B">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GSC-7634-2025</w:t>
            </w:r>
          </w:p>
        </w:tc>
        <w:tc>
          <w:tcPr>
            <w:tcW w:w="5856" w:type="dxa"/>
            <w:noWrap/>
            <w:vAlign w:val="center"/>
            <w:hideMark/>
          </w:tcPr>
          <w:p w:rsidRPr="006E6062" w:rsidR="001C7BDD" w:rsidP="00E52224" w:rsidRDefault="00E52224" w14:paraId="56E3AEE2" w14:textId="16BD44FE">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UNIFICADOS MANTENIMIENTOS CORRECTIVOS CONTRATO SCJ-1809-2024</w:t>
            </w:r>
          </w:p>
        </w:tc>
      </w:tr>
      <w:tr w:rsidRPr="006E6062" w:rsidR="00E52224" w:rsidTr="00E52224" w14:paraId="23B96545"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0C1A0D66" w14:textId="5BBEBFDB">
            <w:pPr>
              <w:jc w:val="center"/>
              <w:rPr>
                <w:rFonts w:eastAsia="Times New Roman"/>
                <w:color w:val="000000"/>
                <w:sz w:val="16"/>
                <w:szCs w:val="16"/>
              </w:rPr>
            </w:pPr>
            <w:r w:rsidRPr="006E6062">
              <w:rPr>
                <w:rFonts w:eastAsia="Times New Roman"/>
                <w:color w:val="000000" w:themeColor="text1"/>
                <w:sz w:val="16"/>
                <w:szCs w:val="16"/>
              </w:rPr>
              <w:t>136</w:t>
            </w:r>
          </w:p>
        </w:tc>
        <w:tc>
          <w:tcPr>
            <w:tcW w:w="1010" w:type="dxa"/>
            <w:noWrap/>
            <w:vAlign w:val="center"/>
            <w:hideMark/>
          </w:tcPr>
          <w:p w:rsidRPr="006E6062" w:rsidR="001C7BDD" w:rsidP="00E52224" w:rsidRDefault="00E52224" w14:paraId="5E80C09E" w14:textId="1ECAF181">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26/11/2025</w:t>
            </w:r>
          </w:p>
        </w:tc>
        <w:tc>
          <w:tcPr>
            <w:tcW w:w="1419" w:type="dxa"/>
            <w:noWrap/>
            <w:vAlign w:val="center"/>
            <w:hideMark/>
          </w:tcPr>
          <w:p w:rsidRPr="006E6062" w:rsidR="001C7BDD" w:rsidP="00E52224" w:rsidRDefault="00E52224" w14:paraId="0C6A60F1" w14:textId="0AD45261">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GSC-7635-2025</w:t>
            </w:r>
          </w:p>
        </w:tc>
        <w:tc>
          <w:tcPr>
            <w:tcW w:w="5856" w:type="dxa"/>
            <w:noWrap/>
            <w:vAlign w:val="center"/>
            <w:hideMark/>
          </w:tcPr>
          <w:p w:rsidRPr="006E6062" w:rsidR="001C7BDD" w:rsidP="00E52224" w:rsidRDefault="00E52224" w14:paraId="6815B479" w14:textId="6F419FFE">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 UNIFICADO – MANTENIMIENTO CORRECTIVO – CONTRATO SCJ-1809-2024.</w:t>
            </w:r>
          </w:p>
        </w:tc>
      </w:tr>
      <w:tr w:rsidRPr="006E6062" w:rsidR="00E52224" w:rsidTr="00E52224" w14:paraId="20248909"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1A6EBD58" w14:textId="7E53C84E">
            <w:pPr>
              <w:jc w:val="center"/>
              <w:rPr>
                <w:rFonts w:eastAsia="Times New Roman"/>
                <w:color w:val="000000"/>
                <w:sz w:val="16"/>
                <w:szCs w:val="16"/>
              </w:rPr>
            </w:pPr>
            <w:r w:rsidRPr="006E6062">
              <w:rPr>
                <w:rFonts w:eastAsia="Times New Roman"/>
                <w:color w:val="000000" w:themeColor="text1"/>
                <w:sz w:val="16"/>
                <w:szCs w:val="16"/>
              </w:rPr>
              <w:t>137</w:t>
            </w:r>
          </w:p>
        </w:tc>
        <w:tc>
          <w:tcPr>
            <w:tcW w:w="1010" w:type="dxa"/>
            <w:noWrap/>
            <w:vAlign w:val="center"/>
            <w:hideMark/>
          </w:tcPr>
          <w:p w:rsidRPr="006E6062" w:rsidR="001C7BDD" w:rsidP="00E52224" w:rsidRDefault="00E52224" w14:paraId="25629211" w14:textId="60BA8BAB">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26/11/2025</w:t>
            </w:r>
          </w:p>
        </w:tc>
        <w:tc>
          <w:tcPr>
            <w:tcW w:w="1419" w:type="dxa"/>
            <w:noWrap/>
            <w:vAlign w:val="center"/>
            <w:hideMark/>
          </w:tcPr>
          <w:p w:rsidRPr="006E6062" w:rsidR="001C7BDD" w:rsidP="00E52224" w:rsidRDefault="00E52224" w14:paraId="518A5963" w14:textId="0F123D3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GSC-7636-2025</w:t>
            </w:r>
          </w:p>
        </w:tc>
        <w:tc>
          <w:tcPr>
            <w:tcW w:w="5856" w:type="dxa"/>
            <w:noWrap/>
            <w:vAlign w:val="center"/>
            <w:hideMark/>
          </w:tcPr>
          <w:p w:rsidRPr="006E6062" w:rsidR="001C7BDD" w:rsidP="00E52224" w:rsidRDefault="00E52224" w14:paraId="4394022E" w14:textId="5BDB960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UNIFICADOS MANTENIMIENTOS CORRECTIVOS CONTRATO SCJ-1809-2024</w:t>
            </w:r>
          </w:p>
        </w:tc>
      </w:tr>
      <w:tr w:rsidRPr="006E6062" w:rsidR="00E52224" w:rsidTr="00E52224" w14:paraId="5C5E9AF5"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34A9EE72" w14:textId="3BC85F8E">
            <w:pPr>
              <w:jc w:val="center"/>
              <w:rPr>
                <w:rFonts w:eastAsia="Times New Roman"/>
                <w:color w:val="000000"/>
                <w:sz w:val="16"/>
                <w:szCs w:val="16"/>
              </w:rPr>
            </w:pPr>
            <w:r w:rsidRPr="006E6062">
              <w:rPr>
                <w:rFonts w:eastAsia="Times New Roman"/>
                <w:color w:val="000000" w:themeColor="text1"/>
                <w:sz w:val="16"/>
                <w:szCs w:val="16"/>
              </w:rPr>
              <w:t>138</w:t>
            </w:r>
          </w:p>
        </w:tc>
        <w:tc>
          <w:tcPr>
            <w:tcW w:w="1010" w:type="dxa"/>
            <w:noWrap/>
            <w:vAlign w:val="center"/>
            <w:hideMark/>
          </w:tcPr>
          <w:p w:rsidRPr="006E6062" w:rsidR="001C7BDD" w:rsidP="00E52224" w:rsidRDefault="00E52224" w14:paraId="762D4C86" w14:textId="463802C5">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26/11/2025</w:t>
            </w:r>
          </w:p>
        </w:tc>
        <w:tc>
          <w:tcPr>
            <w:tcW w:w="1419" w:type="dxa"/>
            <w:noWrap/>
            <w:vAlign w:val="center"/>
            <w:hideMark/>
          </w:tcPr>
          <w:p w:rsidRPr="006E6062" w:rsidR="001C7BDD" w:rsidP="00E52224" w:rsidRDefault="00E52224" w14:paraId="42DDAAF6" w14:textId="3E506DF8">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GSC-7637-2025</w:t>
            </w:r>
          </w:p>
        </w:tc>
        <w:tc>
          <w:tcPr>
            <w:tcW w:w="5856" w:type="dxa"/>
            <w:noWrap/>
            <w:vAlign w:val="center"/>
            <w:hideMark/>
          </w:tcPr>
          <w:p w:rsidRPr="006E6062" w:rsidR="001C7BDD" w:rsidP="00E52224" w:rsidRDefault="00E52224" w14:paraId="4CF489FD" w14:textId="0932D116">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UNIFICADOS –  ACOMETIDAS ELÉCTRICAS – CONTRATO SCJ-1809-2024</w:t>
            </w:r>
          </w:p>
        </w:tc>
      </w:tr>
      <w:tr w:rsidRPr="006E6062" w:rsidR="00E52224" w:rsidTr="00E52224" w14:paraId="38DF1105"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346B7FFF" w14:textId="7CC4C036">
            <w:pPr>
              <w:jc w:val="center"/>
              <w:rPr>
                <w:rFonts w:eastAsia="Times New Roman"/>
                <w:color w:val="000000"/>
                <w:sz w:val="16"/>
                <w:szCs w:val="16"/>
              </w:rPr>
            </w:pPr>
            <w:r w:rsidRPr="006E6062">
              <w:rPr>
                <w:rFonts w:eastAsia="Times New Roman"/>
                <w:color w:val="000000" w:themeColor="text1"/>
                <w:sz w:val="16"/>
                <w:szCs w:val="16"/>
              </w:rPr>
              <w:t>139</w:t>
            </w:r>
          </w:p>
        </w:tc>
        <w:tc>
          <w:tcPr>
            <w:tcW w:w="1010" w:type="dxa"/>
            <w:noWrap/>
            <w:vAlign w:val="center"/>
            <w:hideMark/>
          </w:tcPr>
          <w:p w:rsidRPr="006E6062" w:rsidR="001C7BDD" w:rsidP="00E52224" w:rsidRDefault="00E52224" w14:paraId="1B1A2F0F" w14:textId="086C883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27/11/2025</w:t>
            </w:r>
          </w:p>
        </w:tc>
        <w:tc>
          <w:tcPr>
            <w:tcW w:w="1419" w:type="dxa"/>
            <w:noWrap/>
            <w:vAlign w:val="center"/>
            <w:hideMark/>
          </w:tcPr>
          <w:p w:rsidRPr="006E6062" w:rsidR="001C7BDD" w:rsidP="00E52224" w:rsidRDefault="00E52224" w14:paraId="568C089F" w14:textId="455AB571">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GSC-7638-2025</w:t>
            </w:r>
          </w:p>
        </w:tc>
        <w:tc>
          <w:tcPr>
            <w:tcW w:w="5856" w:type="dxa"/>
            <w:noWrap/>
            <w:vAlign w:val="center"/>
            <w:hideMark/>
          </w:tcPr>
          <w:p w:rsidRPr="006E6062" w:rsidR="001C7BDD" w:rsidP="00E52224" w:rsidRDefault="00E52224" w14:paraId="5533A21D" w14:textId="69BBFB8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 xml:space="preserve">INFORMES UNIFICADOS LIMPIEZA DE </w:t>
            </w:r>
            <w:r w:rsidRPr="006E6062" w:rsidR="008D6CDA">
              <w:rPr>
                <w:rFonts w:eastAsia="Times New Roman"/>
                <w:color w:val="000000" w:themeColor="text1"/>
                <w:sz w:val="16"/>
                <w:szCs w:val="16"/>
              </w:rPr>
              <w:t>ACRÍLICOS</w:t>
            </w:r>
            <w:r w:rsidRPr="006E6062">
              <w:rPr>
                <w:rFonts w:eastAsia="Times New Roman"/>
                <w:color w:val="000000" w:themeColor="text1"/>
                <w:sz w:val="16"/>
                <w:szCs w:val="16"/>
              </w:rPr>
              <w:t xml:space="preserve">  -CONTRATO SCJ-1809-2024</w:t>
            </w:r>
          </w:p>
        </w:tc>
      </w:tr>
      <w:tr w:rsidRPr="006E6062" w:rsidR="00E52224" w:rsidTr="00E52224" w14:paraId="22FADDD3"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609CC887" w14:textId="00DC0AB5">
            <w:pPr>
              <w:jc w:val="center"/>
              <w:rPr>
                <w:rFonts w:eastAsia="Times New Roman"/>
                <w:color w:val="000000"/>
                <w:sz w:val="16"/>
                <w:szCs w:val="16"/>
              </w:rPr>
            </w:pPr>
            <w:r w:rsidRPr="006E6062">
              <w:rPr>
                <w:rFonts w:eastAsia="Times New Roman"/>
                <w:color w:val="000000" w:themeColor="text1"/>
                <w:sz w:val="16"/>
                <w:szCs w:val="16"/>
              </w:rPr>
              <w:t>140</w:t>
            </w:r>
          </w:p>
        </w:tc>
        <w:tc>
          <w:tcPr>
            <w:tcW w:w="1010" w:type="dxa"/>
            <w:noWrap/>
            <w:vAlign w:val="center"/>
            <w:hideMark/>
          </w:tcPr>
          <w:p w:rsidRPr="006E6062" w:rsidR="001C7BDD" w:rsidP="00E52224" w:rsidRDefault="00E52224" w14:paraId="79C5C977" w14:textId="74F46D6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27/11/2025</w:t>
            </w:r>
          </w:p>
        </w:tc>
        <w:tc>
          <w:tcPr>
            <w:tcW w:w="1419" w:type="dxa"/>
            <w:noWrap/>
            <w:vAlign w:val="center"/>
            <w:hideMark/>
          </w:tcPr>
          <w:p w:rsidRPr="006E6062" w:rsidR="001C7BDD" w:rsidP="00E52224" w:rsidRDefault="00E52224" w14:paraId="33CEE60C" w14:textId="519D5295">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GSC-7639-2025</w:t>
            </w:r>
          </w:p>
        </w:tc>
        <w:tc>
          <w:tcPr>
            <w:tcW w:w="5856" w:type="dxa"/>
            <w:noWrap/>
            <w:vAlign w:val="center"/>
            <w:hideMark/>
          </w:tcPr>
          <w:p w:rsidRPr="006E6062" w:rsidR="001C7BDD" w:rsidP="00E52224" w:rsidRDefault="00E52224" w14:paraId="235C321A" w14:textId="1968C33D">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ALCANCE GSC-7606-2025 INFORME MENSUAL OCTUBRE 2025 V3</w:t>
            </w:r>
          </w:p>
        </w:tc>
      </w:tr>
      <w:tr w:rsidRPr="006E6062" w:rsidR="00E52224" w:rsidTr="00E52224" w14:paraId="56778CE6"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0D1C9AFB" w14:textId="7CA0220F">
            <w:pPr>
              <w:jc w:val="center"/>
              <w:rPr>
                <w:rFonts w:eastAsia="Times New Roman"/>
                <w:color w:val="000000"/>
                <w:sz w:val="16"/>
                <w:szCs w:val="16"/>
              </w:rPr>
            </w:pPr>
            <w:r w:rsidRPr="006E6062">
              <w:rPr>
                <w:rFonts w:eastAsia="Times New Roman"/>
                <w:color w:val="000000" w:themeColor="text1"/>
                <w:sz w:val="16"/>
                <w:szCs w:val="16"/>
              </w:rPr>
              <w:t>141</w:t>
            </w:r>
          </w:p>
        </w:tc>
        <w:tc>
          <w:tcPr>
            <w:tcW w:w="1010" w:type="dxa"/>
            <w:noWrap/>
            <w:vAlign w:val="center"/>
            <w:hideMark/>
          </w:tcPr>
          <w:p w:rsidRPr="006E6062" w:rsidR="001C7BDD" w:rsidP="00E52224" w:rsidRDefault="00E52224" w14:paraId="1D7252EC" w14:textId="228E1C9F">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27/11/2025</w:t>
            </w:r>
          </w:p>
        </w:tc>
        <w:tc>
          <w:tcPr>
            <w:tcW w:w="1419" w:type="dxa"/>
            <w:noWrap/>
            <w:vAlign w:val="center"/>
            <w:hideMark/>
          </w:tcPr>
          <w:p w:rsidRPr="006E6062" w:rsidR="001C7BDD" w:rsidP="00E52224" w:rsidRDefault="00E52224" w14:paraId="45E3E301" w14:textId="58EEDFEB">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GSC-7640-2025</w:t>
            </w:r>
          </w:p>
        </w:tc>
        <w:tc>
          <w:tcPr>
            <w:tcW w:w="5856" w:type="dxa"/>
            <w:noWrap/>
            <w:vAlign w:val="center"/>
            <w:hideMark/>
          </w:tcPr>
          <w:p w:rsidRPr="006E6062" w:rsidR="001C7BDD" w:rsidP="00E52224" w:rsidRDefault="00E52224" w14:paraId="52886AD7" w14:textId="2F82F34C">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NFORMES DE DIAGNOSTICO STOCK SDSCJ</w:t>
            </w:r>
          </w:p>
        </w:tc>
      </w:tr>
      <w:tr w:rsidRPr="006E6062" w:rsidR="00E52224" w:rsidTr="00E52224" w14:paraId="25A512D7"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436548BE" w14:textId="50B9C969">
            <w:pPr>
              <w:jc w:val="center"/>
              <w:rPr>
                <w:rFonts w:eastAsia="Times New Roman"/>
                <w:color w:val="000000"/>
                <w:sz w:val="16"/>
                <w:szCs w:val="16"/>
              </w:rPr>
            </w:pPr>
            <w:r w:rsidRPr="006E6062">
              <w:rPr>
                <w:rFonts w:eastAsia="Times New Roman"/>
                <w:color w:val="000000" w:themeColor="text1"/>
                <w:sz w:val="16"/>
                <w:szCs w:val="16"/>
              </w:rPr>
              <w:t>142</w:t>
            </w:r>
          </w:p>
        </w:tc>
        <w:tc>
          <w:tcPr>
            <w:tcW w:w="1010" w:type="dxa"/>
            <w:noWrap/>
            <w:vAlign w:val="center"/>
            <w:hideMark/>
          </w:tcPr>
          <w:p w:rsidRPr="006E6062" w:rsidR="001C7BDD" w:rsidP="00E52224" w:rsidRDefault="00E52224" w14:paraId="1FA47E29" w14:textId="3601DB31">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27/11/2025</w:t>
            </w:r>
          </w:p>
        </w:tc>
        <w:tc>
          <w:tcPr>
            <w:tcW w:w="1419" w:type="dxa"/>
            <w:noWrap/>
            <w:vAlign w:val="center"/>
            <w:hideMark/>
          </w:tcPr>
          <w:p w:rsidRPr="006E6062" w:rsidR="001C7BDD" w:rsidP="00E52224" w:rsidRDefault="00E52224" w14:paraId="0488BC45" w14:textId="1BE25C6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GSC-7641-2025</w:t>
            </w:r>
          </w:p>
        </w:tc>
        <w:tc>
          <w:tcPr>
            <w:tcW w:w="5856" w:type="dxa"/>
            <w:noWrap/>
            <w:vAlign w:val="center"/>
            <w:hideMark/>
          </w:tcPr>
          <w:p w:rsidRPr="006E6062" w:rsidR="001C7BDD" w:rsidP="00E52224" w:rsidRDefault="00E52224" w14:paraId="0CAB6096" w14:textId="13642B38">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UNIFICADOS – VISITAS DIAGNOSTICAS – CONTRATO SCJ-1809-2024.</w:t>
            </w:r>
          </w:p>
        </w:tc>
      </w:tr>
      <w:tr w:rsidRPr="006E6062" w:rsidR="00E52224" w:rsidTr="00E52224" w14:paraId="45F30084"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48D08C5C" w14:textId="5650E033">
            <w:pPr>
              <w:jc w:val="center"/>
              <w:rPr>
                <w:rFonts w:eastAsia="Times New Roman"/>
                <w:color w:val="000000"/>
                <w:sz w:val="16"/>
                <w:szCs w:val="16"/>
              </w:rPr>
            </w:pPr>
            <w:r w:rsidRPr="006E6062">
              <w:rPr>
                <w:rFonts w:eastAsia="Times New Roman"/>
                <w:color w:val="000000" w:themeColor="text1"/>
                <w:sz w:val="16"/>
                <w:szCs w:val="16"/>
              </w:rPr>
              <w:t>143</w:t>
            </w:r>
          </w:p>
        </w:tc>
        <w:tc>
          <w:tcPr>
            <w:tcW w:w="1010" w:type="dxa"/>
            <w:noWrap/>
            <w:vAlign w:val="center"/>
            <w:hideMark/>
          </w:tcPr>
          <w:p w:rsidRPr="006E6062" w:rsidR="001C7BDD" w:rsidP="00E52224" w:rsidRDefault="00E52224" w14:paraId="03A57F7D" w14:textId="1A3FA9DF">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27/11/2025</w:t>
            </w:r>
          </w:p>
        </w:tc>
        <w:tc>
          <w:tcPr>
            <w:tcW w:w="1419" w:type="dxa"/>
            <w:noWrap/>
            <w:vAlign w:val="center"/>
            <w:hideMark/>
          </w:tcPr>
          <w:p w:rsidRPr="006E6062" w:rsidR="001C7BDD" w:rsidP="00E52224" w:rsidRDefault="00E52224" w14:paraId="7F189E9F" w14:textId="06CD1BCF">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GSC-7642-2025</w:t>
            </w:r>
          </w:p>
        </w:tc>
        <w:tc>
          <w:tcPr>
            <w:tcW w:w="5856" w:type="dxa"/>
            <w:noWrap/>
            <w:vAlign w:val="center"/>
            <w:hideMark/>
          </w:tcPr>
          <w:p w:rsidRPr="006E6062" w:rsidR="001C7BDD" w:rsidP="00E52224" w:rsidRDefault="00E52224" w14:paraId="6E8A2D26" w14:textId="60F88204">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 UNIFICADO – MANTENIMIENTO CORRECTIVO – CONTRATO SCJ-1809-2024.</w:t>
            </w:r>
          </w:p>
        </w:tc>
      </w:tr>
      <w:tr w:rsidRPr="006E6062" w:rsidR="00E52224" w:rsidTr="00E52224" w14:paraId="0782DE54"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1667AF95" w14:textId="0B8035BE">
            <w:pPr>
              <w:jc w:val="center"/>
              <w:rPr>
                <w:rFonts w:eastAsia="Times New Roman"/>
                <w:color w:val="000000"/>
                <w:sz w:val="16"/>
                <w:szCs w:val="16"/>
              </w:rPr>
            </w:pPr>
            <w:r w:rsidRPr="006E6062">
              <w:rPr>
                <w:rFonts w:eastAsia="Times New Roman"/>
                <w:color w:val="000000" w:themeColor="text1"/>
                <w:sz w:val="16"/>
                <w:szCs w:val="16"/>
              </w:rPr>
              <w:t>144</w:t>
            </w:r>
          </w:p>
        </w:tc>
        <w:tc>
          <w:tcPr>
            <w:tcW w:w="1010" w:type="dxa"/>
            <w:noWrap/>
            <w:vAlign w:val="center"/>
            <w:hideMark/>
          </w:tcPr>
          <w:p w:rsidRPr="006E6062" w:rsidR="001C7BDD" w:rsidP="00E52224" w:rsidRDefault="00E52224" w14:paraId="22C7A2A0" w14:textId="512DC4BD">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27/11/2025</w:t>
            </w:r>
          </w:p>
        </w:tc>
        <w:tc>
          <w:tcPr>
            <w:tcW w:w="1419" w:type="dxa"/>
            <w:noWrap/>
            <w:vAlign w:val="center"/>
            <w:hideMark/>
          </w:tcPr>
          <w:p w:rsidRPr="006E6062" w:rsidR="001C7BDD" w:rsidP="00E52224" w:rsidRDefault="00E52224" w14:paraId="5FB69024" w14:textId="5856DF2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GSC-7643-2025</w:t>
            </w:r>
          </w:p>
        </w:tc>
        <w:tc>
          <w:tcPr>
            <w:tcW w:w="5856" w:type="dxa"/>
            <w:noWrap/>
            <w:vAlign w:val="center"/>
            <w:hideMark/>
          </w:tcPr>
          <w:p w:rsidRPr="006E6062" w:rsidR="001C7BDD" w:rsidP="00E52224" w:rsidRDefault="00E52224" w14:paraId="79C4A1DF" w14:textId="00DA9FBA">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DE REPARADO</w:t>
            </w:r>
          </w:p>
        </w:tc>
      </w:tr>
      <w:tr w:rsidRPr="006E6062" w:rsidR="00E52224" w:rsidTr="00E52224" w14:paraId="725DABA4"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4297E8CC" w14:textId="321262C2">
            <w:pPr>
              <w:jc w:val="center"/>
              <w:rPr>
                <w:rFonts w:eastAsia="Times New Roman"/>
                <w:color w:val="000000"/>
                <w:sz w:val="16"/>
                <w:szCs w:val="16"/>
              </w:rPr>
            </w:pPr>
            <w:r w:rsidRPr="006E6062">
              <w:rPr>
                <w:rFonts w:eastAsia="Times New Roman"/>
                <w:color w:val="000000" w:themeColor="text1"/>
                <w:sz w:val="16"/>
                <w:szCs w:val="16"/>
              </w:rPr>
              <w:t>145</w:t>
            </w:r>
          </w:p>
        </w:tc>
        <w:tc>
          <w:tcPr>
            <w:tcW w:w="1010" w:type="dxa"/>
            <w:noWrap/>
            <w:vAlign w:val="center"/>
            <w:hideMark/>
          </w:tcPr>
          <w:p w:rsidRPr="006E6062" w:rsidR="001C7BDD" w:rsidP="00E52224" w:rsidRDefault="00E52224" w14:paraId="58CAC15C" w14:textId="3269CB81">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28/11/2025</w:t>
            </w:r>
          </w:p>
        </w:tc>
        <w:tc>
          <w:tcPr>
            <w:tcW w:w="1419" w:type="dxa"/>
            <w:noWrap/>
            <w:vAlign w:val="center"/>
            <w:hideMark/>
          </w:tcPr>
          <w:p w:rsidRPr="006E6062" w:rsidR="001C7BDD" w:rsidP="00E52224" w:rsidRDefault="00E52224" w14:paraId="7568CBCC" w14:textId="6170C600">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GSC-7644-2025</w:t>
            </w:r>
          </w:p>
        </w:tc>
        <w:tc>
          <w:tcPr>
            <w:tcW w:w="5856" w:type="dxa"/>
            <w:noWrap/>
            <w:vAlign w:val="center"/>
            <w:hideMark/>
          </w:tcPr>
          <w:p w:rsidRPr="006E6062" w:rsidR="001C7BDD" w:rsidP="00E52224" w:rsidRDefault="00E52224" w14:paraId="505F4818" w14:textId="5839CD1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UNIFICADOS – VISITAS DIAGNOSTICAS – CONTRATO SCJ-1809-2024.</w:t>
            </w:r>
          </w:p>
        </w:tc>
      </w:tr>
      <w:tr w:rsidRPr="006E6062" w:rsidR="00E52224" w:rsidTr="00E52224" w14:paraId="59634677"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0E8E9423" w14:textId="2912490D">
            <w:pPr>
              <w:jc w:val="center"/>
              <w:rPr>
                <w:rFonts w:eastAsia="Times New Roman"/>
                <w:color w:val="000000"/>
                <w:sz w:val="16"/>
                <w:szCs w:val="16"/>
              </w:rPr>
            </w:pPr>
            <w:r w:rsidRPr="006E6062">
              <w:rPr>
                <w:rFonts w:eastAsia="Times New Roman"/>
                <w:color w:val="000000" w:themeColor="text1"/>
                <w:sz w:val="16"/>
                <w:szCs w:val="16"/>
              </w:rPr>
              <w:t>146</w:t>
            </w:r>
          </w:p>
        </w:tc>
        <w:tc>
          <w:tcPr>
            <w:tcW w:w="1010" w:type="dxa"/>
            <w:noWrap/>
            <w:vAlign w:val="center"/>
            <w:hideMark/>
          </w:tcPr>
          <w:p w:rsidRPr="006E6062" w:rsidR="001C7BDD" w:rsidP="00E52224" w:rsidRDefault="00E52224" w14:paraId="0ED5C960" w14:textId="54E3175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28/11/2025</w:t>
            </w:r>
          </w:p>
        </w:tc>
        <w:tc>
          <w:tcPr>
            <w:tcW w:w="1419" w:type="dxa"/>
            <w:noWrap/>
            <w:vAlign w:val="center"/>
            <w:hideMark/>
          </w:tcPr>
          <w:p w:rsidRPr="006E6062" w:rsidR="001C7BDD" w:rsidP="00E52224" w:rsidRDefault="00E52224" w14:paraId="3A9B265E" w14:textId="2C804A70">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GSC-7645-2025</w:t>
            </w:r>
          </w:p>
        </w:tc>
        <w:tc>
          <w:tcPr>
            <w:tcW w:w="5856" w:type="dxa"/>
            <w:noWrap/>
            <w:vAlign w:val="center"/>
            <w:hideMark/>
          </w:tcPr>
          <w:p w:rsidRPr="006E6062" w:rsidR="001C7BDD" w:rsidP="00E52224" w:rsidRDefault="00E52224" w14:paraId="6D1BAA5B" w14:textId="3502C69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FACTURACIÓN SERVICIOS OCTUBRE 2025</w:t>
            </w:r>
          </w:p>
        </w:tc>
      </w:tr>
      <w:tr w:rsidRPr="006E6062" w:rsidR="00E52224" w:rsidTr="00E52224" w14:paraId="371A7D7C"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5093222A" w14:textId="3A2A7ED4">
            <w:pPr>
              <w:jc w:val="center"/>
              <w:rPr>
                <w:rFonts w:eastAsia="Times New Roman"/>
                <w:color w:val="000000"/>
                <w:sz w:val="16"/>
                <w:szCs w:val="16"/>
              </w:rPr>
            </w:pPr>
            <w:r w:rsidRPr="006E6062">
              <w:rPr>
                <w:rFonts w:eastAsia="Times New Roman"/>
                <w:color w:val="000000" w:themeColor="text1"/>
                <w:sz w:val="16"/>
                <w:szCs w:val="16"/>
              </w:rPr>
              <w:t>147</w:t>
            </w:r>
          </w:p>
        </w:tc>
        <w:tc>
          <w:tcPr>
            <w:tcW w:w="1010" w:type="dxa"/>
            <w:noWrap/>
            <w:vAlign w:val="center"/>
            <w:hideMark/>
          </w:tcPr>
          <w:p w:rsidRPr="006E6062" w:rsidR="001C7BDD" w:rsidP="00E52224" w:rsidRDefault="00E52224" w14:paraId="3792846B" w14:textId="23853666">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28/11/2025</w:t>
            </w:r>
          </w:p>
        </w:tc>
        <w:tc>
          <w:tcPr>
            <w:tcW w:w="1419" w:type="dxa"/>
            <w:noWrap/>
            <w:vAlign w:val="center"/>
            <w:hideMark/>
          </w:tcPr>
          <w:p w:rsidRPr="006E6062" w:rsidR="001C7BDD" w:rsidP="00E52224" w:rsidRDefault="00E52224" w14:paraId="0AEECA93" w14:textId="2733CB0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GSC-7646-2025</w:t>
            </w:r>
          </w:p>
        </w:tc>
        <w:tc>
          <w:tcPr>
            <w:tcW w:w="5856" w:type="dxa"/>
            <w:noWrap/>
            <w:vAlign w:val="center"/>
            <w:hideMark/>
          </w:tcPr>
          <w:p w:rsidRPr="006E6062" w:rsidR="001C7BDD" w:rsidP="00E52224" w:rsidRDefault="00E52224" w14:paraId="05DE2ABE" w14:textId="606F2B4C">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UNIFICADOS –  ACOMETIDAS ELÉCTRICAS – CONTRATO SCJ-1809-2024</w:t>
            </w:r>
          </w:p>
        </w:tc>
      </w:tr>
      <w:tr w:rsidRPr="006E6062" w:rsidR="00E52224" w:rsidTr="00E52224" w14:paraId="74DE86CA"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0E4CDC4F" w14:textId="6D663DE6">
            <w:pPr>
              <w:jc w:val="center"/>
              <w:rPr>
                <w:rFonts w:eastAsia="Times New Roman"/>
                <w:color w:val="000000"/>
                <w:sz w:val="16"/>
                <w:szCs w:val="16"/>
              </w:rPr>
            </w:pPr>
            <w:r w:rsidRPr="006E6062">
              <w:rPr>
                <w:rFonts w:eastAsia="Times New Roman"/>
                <w:color w:val="000000" w:themeColor="text1"/>
                <w:sz w:val="16"/>
                <w:szCs w:val="16"/>
              </w:rPr>
              <w:t>148</w:t>
            </w:r>
          </w:p>
        </w:tc>
        <w:tc>
          <w:tcPr>
            <w:tcW w:w="1010" w:type="dxa"/>
            <w:noWrap/>
            <w:vAlign w:val="center"/>
            <w:hideMark/>
          </w:tcPr>
          <w:p w:rsidRPr="006E6062" w:rsidR="001C7BDD" w:rsidP="00E52224" w:rsidRDefault="00E52224" w14:paraId="35AC8982" w14:textId="6AFF1D2F">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28/11/2025</w:t>
            </w:r>
          </w:p>
        </w:tc>
        <w:tc>
          <w:tcPr>
            <w:tcW w:w="1419" w:type="dxa"/>
            <w:noWrap/>
            <w:vAlign w:val="center"/>
            <w:hideMark/>
          </w:tcPr>
          <w:p w:rsidRPr="006E6062" w:rsidR="001C7BDD" w:rsidP="00E52224" w:rsidRDefault="00E52224" w14:paraId="37240CA7" w14:textId="6584FE78">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GSC-7647-2025</w:t>
            </w:r>
          </w:p>
        </w:tc>
        <w:tc>
          <w:tcPr>
            <w:tcW w:w="5856" w:type="dxa"/>
            <w:noWrap/>
            <w:vAlign w:val="center"/>
            <w:hideMark/>
          </w:tcPr>
          <w:p w:rsidRPr="006E6062" w:rsidR="001C7BDD" w:rsidP="00E52224" w:rsidRDefault="00E52224" w14:paraId="7D0646FE" w14:textId="756F22FA">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DE DIAGNOSTICO</w:t>
            </w:r>
          </w:p>
        </w:tc>
      </w:tr>
      <w:tr w:rsidRPr="006E6062" w:rsidR="00E52224" w:rsidTr="00E52224" w14:paraId="5A0F653F"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17E5F1CA" w14:textId="17579124">
            <w:pPr>
              <w:jc w:val="center"/>
              <w:rPr>
                <w:rFonts w:eastAsia="Times New Roman"/>
                <w:color w:val="000000"/>
                <w:sz w:val="16"/>
                <w:szCs w:val="16"/>
              </w:rPr>
            </w:pPr>
            <w:r w:rsidRPr="006E6062">
              <w:rPr>
                <w:rFonts w:eastAsia="Times New Roman"/>
                <w:color w:val="000000" w:themeColor="text1"/>
                <w:sz w:val="16"/>
                <w:szCs w:val="16"/>
              </w:rPr>
              <w:t>149</w:t>
            </w:r>
          </w:p>
        </w:tc>
        <w:tc>
          <w:tcPr>
            <w:tcW w:w="1010" w:type="dxa"/>
            <w:noWrap/>
            <w:vAlign w:val="center"/>
            <w:hideMark/>
          </w:tcPr>
          <w:p w:rsidRPr="006E6062" w:rsidR="001C7BDD" w:rsidP="00E52224" w:rsidRDefault="00E52224" w14:paraId="6B799657" w14:textId="4A2F3D74">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28/11/2025</w:t>
            </w:r>
          </w:p>
        </w:tc>
        <w:tc>
          <w:tcPr>
            <w:tcW w:w="1419" w:type="dxa"/>
            <w:noWrap/>
            <w:vAlign w:val="center"/>
            <w:hideMark/>
          </w:tcPr>
          <w:p w:rsidRPr="006E6062" w:rsidR="001C7BDD" w:rsidP="00E52224" w:rsidRDefault="00E52224" w14:paraId="32897E25" w14:textId="16180B7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GSC-7648-2025</w:t>
            </w:r>
          </w:p>
        </w:tc>
        <w:tc>
          <w:tcPr>
            <w:tcW w:w="5856" w:type="dxa"/>
            <w:noWrap/>
            <w:vAlign w:val="center"/>
            <w:hideMark/>
          </w:tcPr>
          <w:p w:rsidRPr="006E6062" w:rsidR="001C7BDD" w:rsidP="00E52224" w:rsidRDefault="00E52224" w14:paraId="5FB912B4" w14:textId="37920134">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UNIFICADO – MANTENIMIENTO CORRECTIVO – CONTRATO SCJ-1809-2024.</w:t>
            </w:r>
          </w:p>
        </w:tc>
      </w:tr>
      <w:tr w:rsidRPr="006E6062" w:rsidR="00E52224" w:rsidTr="00E52224" w14:paraId="21E48F9E"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1BAC0445" w14:textId="2D7A1371">
            <w:pPr>
              <w:jc w:val="center"/>
              <w:rPr>
                <w:rFonts w:eastAsia="Times New Roman"/>
                <w:color w:val="000000"/>
                <w:sz w:val="16"/>
                <w:szCs w:val="16"/>
              </w:rPr>
            </w:pPr>
            <w:r w:rsidRPr="006E6062">
              <w:rPr>
                <w:rFonts w:eastAsia="Times New Roman"/>
                <w:color w:val="000000" w:themeColor="text1"/>
                <w:sz w:val="16"/>
                <w:szCs w:val="16"/>
              </w:rPr>
              <w:t>150</w:t>
            </w:r>
          </w:p>
        </w:tc>
        <w:tc>
          <w:tcPr>
            <w:tcW w:w="1010" w:type="dxa"/>
            <w:noWrap/>
            <w:vAlign w:val="center"/>
            <w:hideMark/>
          </w:tcPr>
          <w:p w:rsidRPr="006E6062" w:rsidR="001C7BDD" w:rsidP="00E52224" w:rsidRDefault="00E52224" w14:paraId="312C9180" w14:textId="62B30DF2">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29/11/2025</w:t>
            </w:r>
          </w:p>
        </w:tc>
        <w:tc>
          <w:tcPr>
            <w:tcW w:w="1419" w:type="dxa"/>
            <w:noWrap/>
            <w:vAlign w:val="center"/>
            <w:hideMark/>
          </w:tcPr>
          <w:p w:rsidRPr="006E6062" w:rsidR="001C7BDD" w:rsidP="00E52224" w:rsidRDefault="00E52224" w14:paraId="15D6AB74" w14:textId="2C828D7D">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GSC-7649-2025</w:t>
            </w:r>
          </w:p>
        </w:tc>
        <w:tc>
          <w:tcPr>
            <w:tcW w:w="5856" w:type="dxa"/>
            <w:noWrap/>
            <w:vAlign w:val="center"/>
            <w:hideMark/>
          </w:tcPr>
          <w:p w:rsidRPr="006E6062" w:rsidR="001C7BDD" w:rsidP="00E52224" w:rsidRDefault="00E52224" w14:paraId="677C2D59" w14:textId="73EA122F">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UNIFICADOS – VISITAS DIAGNOSTICAS – CONTRATO SCJ-1809-2024</w:t>
            </w:r>
          </w:p>
        </w:tc>
      </w:tr>
      <w:tr w:rsidRPr="006E6062" w:rsidR="00E52224" w:rsidTr="00E52224" w14:paraId="4CF37C6F"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58666388" w14:textId="29252CC9">
            <w:pPr>
              <w:jc w:val="center"/>
              <w:rPr>
                <w:rFonts w:eastAsia="Times New Roman"/>
                <w:color w:val="000000"/>
                <w:sz w:val="16"/>
                <w:szCs w:val="16"/>
              </w:rPr>
            </w:pPr>
            <w:r w:rsidRPr="006E6062">
              <w:rPr>
                <w:rFonts w:eastAsia="Times New Roman"/>
                <w:color w:val="000000" w:themeColor="text1"/>
                <w:sz w:val="16"/>
                <w:szCs w:val="16"/>
              </w:rPr>
              <w:t>151</w:t>
            </w:r>
          </w:p>
        </w:tc>
        <w:tc>
          <w:tcPr>
            <w:tcW w:w="1010" w:type="dxa"/>
            <w:noWrap/>
            <w:vAlign w:val="center"/>
            <w:hideMark/>
          </w:tcPr>
          <w:p w:rsidRPr="006E6062" w:rsidR="001C7BDD" w:rsidP="00E52224" w:rsidRDefault="00E52224" w14:paraId="6B054F04" w14:textId="6C4004DF">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29/11/2025</w:t>
            </w:r>
          </w:p>
        </w:tc>
        <w:tc>
          <w:tcPr>
            <w:tcW w:w="1419" w:type="dxa"/>
            <w:noWrap/>
            <w:vAlign w:val="center"/>
            <w:hideMark/>
          </w:tcPr>
          <w:p w:rsidRPr="006E6062" w:rsidR="001C7BDD" w:rsidP="00E52224" w:rsidRDefault="00E52224" w14:paraId="45B53AE6" w14:textId="18287F7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GSC-7650-2025</w:t>
            </w:r>
          </w:p>
        </w:tc>
        <w:tc>
          <w:tcPr>
            <w:tcW w:w="5856" w:type="dxa"/>
            <w:noWrap/>
            <w:vAlign w:val="center"/>
            <w:hideMark/>
          </w:tcPr>
          <w:p w:rsidRPr="006E6062" w:rsidR="001C7BDD" w:rsidP="00E52224" w:rsidRDefault="00E52224" w14:paraId="54A15981" w14:textId="2F317348">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UNIFICADO – MANTENIMIENTO CORRECTIVO – CONTRATO SCJ-1809-2024.</w:t>
            </w:r>
          </w:p>
        </w:tc>
      </w:tr>
      <w:tr w:rsidRPr="006E6062" w:rsidR="00E52224" w:rsidTr="00E52224" w14:paraId="391DB8B9"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33F98E9C" w14:textId="4DAAB8DE">
            <w:pPr>
              <w:jc w:val="center"/>
              <w:rPr>
                <w:rFonts w:eastAsia="Times New Roman"/>
                <w:color w:val="000000"/>
                <w:sz w:val="16"/>
                <w:szCs w:val="16"/>
              </w:rPr>
            </w:pPr>
            <w:r w:rsidRPr="006E6062">
              <w:rPr>
                <w:rFonts w:eastAsia="Times New Roman"/>
                <w:color w:val="000000" w:themeColor="text1"/>
                <w:sz w:val="16"/>
                <w:szCs w:val="16"/>
              </w:rPr>
              <w:t>152</w:t>
            </w:r>
          </w:p>
        </w:tc>
        <w:tc>
          <w:tcPr>
            <w:tcW w:w="1010" w:type="dxa"/>
            <w:noWrap/>
            <w:vAlign w:val="center"/>
            <w:hideMark/>
          </w:tcPr>
          <w:p w:rsidRPr="006E6062" w:rsidR="001C7BDD" w:rsidP="00E52224" w:rsidRDefault="00E52224" w14:paraId="07E0B9D0" w14:textId="1E42C196">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29/11/2025</w:t>
            </w:r>
          </w:p>
        </w:tc>
        <w:tc>
          <w:tcPr>
            <w:tcW w:w="1419" w:type="dxa"/>
            <w:noWrap/>
            <w:vAlign w:val="center"/>
            <w:hideMark/>
          </w:tcPr>
          <w:p w:rsidRPr="006E6062" w:rsidR="001C7BDD" w:rsidP="00E52224" w:rsidRDefault="00E52224" w14:paraId="53450A72" w14:textId="3D7630C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GSC-7651-2025</w:t>
            </w:r>
          </w:p>
        </w:tc>
        <w:tc>
          <w:tcPr>
            <w:tcW w:w="5856" w:type="dxa"/>
            <w:noWrap/>
            <w:vAlign w:val="center"/>
            <w:hideMark/>
          </w:tcPr>
          <w:p w:rsidRPr="006E6062" w:rsidR="001C7BDD" w:rsidP="00E52224" w:rsidRDefault="00E52224" w14:paraId="1AAEA5DC" w14:textId="290B4C5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UNIFICADOS – VISITAS DIAGNOSTICAS – CONTRATO SCJ-1809-2024</w:t>
            </w:r>
          </w:p>
        </w:tc>
      </w:tr>
      <w:tr w:rsidRPr="006E6062" w:rsidR="00E52224" w:rsidTr="00E52224" w14:paraId="16F37212"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444455D7" w14:textId="1653837A">
            <w:pPr>
              <w:jc w:val="center"/>
              <w:rPr>
                <w:rFonts w:eastAsia="Times New Roman"/>
                <w:color w:val="000000"/>
                <w:sz w:val="16"/>
                <w:szCs w:val="16"/>
              </w:rPr>
            </w:pPr>
            <w:r w:rsidRPr="006E6062">
              <w:rPr>
                <w:rFonts w:eastAsia="Times New Roman"/>
                <w:color w:val="000000" w:themeColor="text1"/>
                <w:sz w:val="16"/>
                <w:szCs w:val="16"/>
              </w:rPr>
              <w:t>153</w:t>
            </w:r>
          </w:p>
        </w:tc>
        <w:tc>
          <w:tcPr>
            <w:tcW w:w="1010" w:type="dxa"/>
            <w:noWrap/>
            <w:vAlign w:val="center"/>
            <w:hideMark/>
          </w:tcPr>
          <w:p w:rsidRPr="006E6062" w:rsidR="001C7BDD" w:rsidP="00E52224" w:rsidRDefault="00E52224" w14:paraId="0C9E01A2" w14:textId="7CE5D789">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29/11/2025</w:t>
            </w:r>
          </w:p>
        </w:tc>
        <w:tc>
          <w:tcPr>
            <w:tcW w:w="1419" w:type="dxa"/>
            <w:noWrap/>
            <w:vAlign w:val="center"/>
            <w:hideMark/>
          </w:tcPr>
          <w:p w:rsidRPr="006E6062" w:rsidR="001C7BDD" w:rsidP="00E52224" w:rsidRDefault="00E52224" w14:paraId="24B1663D" w14:textId="16CC5C8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GSC-7652-2025</w:t>
            </w:r>
          </w:p>
        </w:tc>
        <w:tc>
          <w:tcPr>
            <w:tcW w:w="5856" w:type="dxa"/>
            <w:noWrap/>
            <w:vAlign w:val="center"/>
            <w:hideMark/>
          </w:tcPr>
          <w:p w:rsidRPr="006E6062" w:rsidR="001C7BDD" w:rsidP="00E52224" w:rsidRDefault="00E52224" w14:paraId="44AC0974" w14:textId="553009A9">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UNIFICADO – MANTENIMIENTO CORRECTIVO SUBSISTEMA – CONTRATO SCJ-1809-2024.</w:t>
            </w:r>
          </w:p>
        </w:tc>
      </w:tr>
      <w:tr w:rsidRPr="006E6062" w:rsidR="00E52224" w:rsidTr="00E52224" w14:paraId="0D9EAEFF" w14:textId="77777777">
        <w:trPr>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146BE898" w14:textId="36653249">
            <w:pPr>
              <w:jc w:val="center"/>
              <w:rPr>
                <w:rFonts w:eastAsia="Times New Roman"/>
                <w:color w:val="000000"/>
                <w:sz w:val="16"/>
                <w:szCs w:val="16"/>
              </w:rPr>
            </w:pPr>
            <w:r w:rsidRPr="006E6062">
              <w:rPr>
                <w:rFonts w:eastAsia="Times New Roman"/>
                <w:color w:val="000000" w:themeColor="text1"/>
                <w:sz w:val="16"/>
                <w:szCs w:val="16"/>
              </w:rPr>
              <w:t>154</w:t>
            </w:r>
          </w:p>
        </w:tc>
        <w:tc>
          <w:tcPr>
            <w:tcW w:w="1010" w:type="dxa"/>
            <w:noWrap/>
            <w:vAlign w:val="center"/>
            <w:hideMark/>
          </w:tcPr>
          <w:p w:rsidRPr="006E6062" w:rsidR="001C7BDD" w:rsidP="00E52224" w:rsidRDefault="00E52224" w14:paraId="0AC6D0B6" w14:textId="30E04436">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29/11/2025</w:t>
            </w:r>
          </w:p>
        </w:tc>
        <w:tc>
          <w:tcPr>
            <w:tcW w:w="1419" w:type="dxa"/>
            <w:noWrap/>
            <w:vAlign w:val="center"/>
            <w:hideMark/>
          </w:tcPr>
          <w:p w:rsidRPr="006E6062" w:rsidR="001C7BDD" w:rsidP="00E52224" w:rsidRDefault="00E52224" w14:paraId="08418028" w14:textId="3ABDF73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GSC-7653-2025</w:t>
            </w:r>
          </w:p>
        </w:tc>
        <w:tc>
          <w:tcPr>
            <w:tcW w:w="5856" w:type="dxa"/>
            <w:noWrap/>
            <w:vAlign w:val="center"/>
            <w:hideMark/>
          </w:tcPr>
          <w:p w:rsidRPr="006E6062" w:rsidR="001C7BDD" w:rsidP="00E52224" w:rsidRDefault="00E52224" w14:paraId="53DE2E2F" w14:textId="2962BC08">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UNIFICADO – MANTENIMIENTO CORRECTIVO – CONTRATO SCJ-1809-2024.</w:t>
            </w:r>
          </w:p>
        </w:tc>
      </w:tr>
      <w:tr w:rsidRPr="006E6062" w:rsidR="00E52224" w:rsidTr="00E52224" w14:paraId="730F4290"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dxa"/>
            <w:noWrap/>
            <w:vAlign w:val="center"/>
            <w:hideMark/>
          </w:tcPr>
          <w:p w:rsidRPr="006E6062" w:rsidR="001C7BDD" w:rsidP="00E52224" w:rsidRDefault="00E52224" w14:paraId="1BAC3206" w14:textId="2797C006">
            <w:pPr>
              <w:jc w:val="center"/>
              <w:rPr>
                <w:rFonts w:eastAsia="Times New Roman"/>
                <w:color w:val="000000"/>
                <w:sz w:val="16"/>
                <w:szCs w:val="16"/>
              </w:rPr>
            </w:pPr>
            <w:r w:rsidRPr="006E6062">
              <w:rPr>
                <w:rFonts w:eastAsia="Times New Roman"/>
                <w:color w:val="000000" w:themeColor="text1"/>
                <w:sz w:val="16"/>
                <w:szCs w:val="16"/>
              </w:rPr>
              <w:t>155</w:t>
            </w:r>
          </w:p>
        </w:tc>
        <w:tc>
          <w:tcPr>
            <w:tcW w:w="1010" w:type="dxa"/>
            <w:noWrap/>
            <w:vAlign w:val="center"/>
            <w:hideMark/>
          </w:tcPr>
          <w:p w:rsidRPr="006E6062" w:rsidR="001C7BDD" w:rsidP="00E52224" w:rsidRDefault="00E52224" w14:paraId="3807CB4D" w14:textId="5664092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30/11/2025</w:t>
            </w:r>
          </w:p>
        </w:tc>
        <w:tc>
          <w:tcPr>
            <w:tcW w:w="1419" w:type="dxa"/>
            <w:noWrap/>
            <w:vAlign w:val="center"/>
            <w:hideMark/>
          </w:tcPr>
          <w:p w:rsidRPr="006E6062" w:rsidR="001C7BDD" w:rsidP="00E52224" w:rsidRDefault="00E52224" w14:paraId="1E0F0884" w14:textId="212B4E98">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GSC-7654-2025</w:t>
            </w:r>
          </w:p>
        </w:tc>
        <w:tc>
          <w:tcPr>
            <w:tcW w:w="5856" w:type="dxa"/>
            <w:noWrap/>
            <w:vAlign w:val="center"/>
            <w:hideMark/>
          </w:tcPr>
          <w:p w:rsidRPr="006E6062" w:rsidR="001C7BDD" w:rsidP="00E52224" w:rsidRDefault="00E52224" w14:paraId="41C664A1" w14:textId="733851C1">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INFORMES UNIFICADO – MANTENIMIENTO CORRECTIVO – CONTRATO SCJ-1809-2024.</w:t>
            </w:r>
          </w:p>
        </w:tc>
      </w:tr>
    </w:tbl>
    <w:p w:rsidRPr="006E6062" w:rsidR="003215E5" w:rsidP="00A66883" w:rsidRDefault="000576C7" w14:paraId="62E359BF" w14:textId="23D8FF91">
      <w:pPr>
        <w:pStyle w:val="Descripcin"/>
        <w:jc w:val="center"/>
      </w:pPr>
      <w:r w:rsidRPr="006E6062">
        <w:t xml:space="preserve"> </w:t>
      </w:r>
      <w:bookmarkStart w:name="_Toc215650543" w:id="93"/>
      <w:r w:rsidRPr="006E6062" w:rsidR="00A66883">
        <w:t xml:space="preserve">Tabla </w:t>
      </w:r>
      <w:r w:rsidRPr="006E6062" w:rsidR="00A66883">
        <w:fldChar w:fldCharType="begin"/>
      </w:r>
      <w:r w:rsidRPr="006E6062" w:rsidR="00A66883">
        <w:instrText>SEQ Tabla \* ARABIC</w:instrText>
      </w:r>
      <w:r w:rsidRPr="006E6062" w:rsidR="00A66883">
        <w:fldChar w:fldCharType="separate"/>
      </w:r>
      <w:r w:rsidR="00041DFA">
        <w:rPr>
          <w:noProof/>
        </w:rPr>
        <w:t>8</w:t>
      </w:r>
      <w:r w:rsidRPr="006E6062" w:rsidR="00A66883">
        <w:fldChar w:fldCharType="end"/>
      </w:r>
      <w:r w:rsidRPr="006E6062" w:rsidR="002E49E4">
        <w:t xml:space="preserve">. </w:t>
      </w:r>
      <w:r w:rsidRPr="006E6062" w:rsidR="005066E7">
        <w:t>COMUNICADOS EMITIDOS CONTRATO SCJ 1809 2024</w:t>
      </w:r>
      <w:bookmarkEnd w:id="93"/>
    </w:p>
    <w:p w:rsidRPr="006E6062" w:rsidR="00CB392D" w:rsidP="003E30EA" w:rsidRDefault="00305017" w14:paraId="4C8C591D" w14:textId="4EB44252">
      <w:pPr>
        <w:pBdr>
          <w:top w:val="nil"/>
          <w:left w:val="nil"/>
          <w:bottom w:val="nil"/>
          <w:right w:val="nil"/>
          <w:between w:val="nil"/>
        </w:pBdr>
        <w:jc w:val="both"/>
        <w:sectPr w:rsidRPr="006E6062" w:rsidR="00CB392D" w:rsidSect="00EE5459">
          <w:pgSz w:w="12240" w:h="15840" w:orient="portrait"/>
          <w:pgMar w:top="1417" w:right="1701" w:bottom="1417" w:left="1701" w:header="708" w:footer="708" w:gutter="0"/>
          <w:cols w:space="720"/>
        </w:sectPr>
      </w:pPr>
      <w:r w:rsidRPr="006E6062">
        <w:t xml:space="preserve">Adjunto encontrará el detalle de cada detallando comunicados emitido en la ruta de acceso: </w:t>
      </w:r>
      <w:r w:rsidRPr="006E6062" w:rsidR="00095F53">
        <w:t>01NOV - 30NOV</w:t>
      </w:r>
      <w:r w:rsidRPr="006E6062" w:rsidR="00BD597B">
        <w:t xml:space="preserve"> </w:t>
      </w:r>
      <w:r w:rsidRPr="006E6062">
        <w:t>\</w:t>
      </w:r>
      <w:r w:rsidRPr="006E6062" w:rsidR="00B754D8">
        <w:t xml:space="preserve">01 </w:t>
      </w:r>
      <w:r w:rsidRPr="006E6062">
        <w:t xml:space="preserve">OBLIGACIONES GENERALES\OBLIGACIÓN </w:t>
      </w:r>
      <w:r w:rsidRPr="006E6062" w:rsidR="004C4319">
        <w:t>7 y 10</w:t>
      </w:r>
      <w:r w:rsidRPr="006E6062">
        <w:t>\</w:t>
      </w:r>
      <w:r w:rsidRPr="006E6062" w:rsidR="000D3CCA">
        <w:t xml:space="preserve"> COMUNICADOS EMITIDOS</w:t>
      </w:r>
      <w:r w:rsidRPr="006E6062" w:rsidR="003E30EA">
        <w:t>.</w:t>
      </w:r>
    </w:p>
    <w:p w:rsidRPr="006E6062" w:rsidR="00C028C8" w:rsidP="00154641" w:rsidRDefault="4F874B87" w14:paraId="79E5BC22" w14:textId="3C68FC84">
      <w:pPr>
        <w:pStyle w:val="Ttulo3"/>
        <w:numPr>
          <w:ilvl w:val="2"/>
          <w:numId w:val="5"/>
        </w:numPr>
      </w:pPr>
      <w:bookmarkStart w:name="_Toc194682926" w:id="94"/>
      <w:bookmarkStart w:name="_Toc606463780" w:id="95"/>
      <w:bookmarkStart w:name="_Toc1528323210" w:id="96"/>
      <w:bookmarkStart w:name="_Toc1748222960" w:id="97"/>
      <w:bookmarkStart w:name="_Toc1067972538" w:id="98"/>
      <w:bookmarkStart w:name="_Toc216169827" w:id="99"/>
      <w:r w:rsidRPr="006E6062">
        <w:t>RECIBIDOS CONTRATO SCJ-1809-2024</w:t>
      </w:r>
      <w:bookmarkEnd w:id="94"/>
      <w:bookmarkEnd w:id="95"/>
      <w:bookmarkEnd w:id="96"/>
      <w:bookmarkEnd w:id="97"/>
      <w:bookmarkEnd w:id="98"/>
      <w:bookmarkEnd w:id="99"/>
    </w:p>
    <w:p w:rsidRPr="006E6062" w:rsidR="6AC95F8D" w:rsidRDefault="00D96726" w14:paraId="690B43C2" w14:textId="68AE3B96">
      <w:r w:rsidRPr="006E6062">
        <w:t xml:space="preserve">Los comunicados recibidos durante el mes de </w:t>
      </w:r>
      <w:r w:rsidRPr="006E6062" w:rsidR="00315B13">
        <w:t>NOVIEMBRE</w:t>
      </w:r>
      <w:r w:rsidRPr="006E6062">
        <w:t xml:space="preserve"> de 2025 se relacionan a continuación:</w:t>
      </w:r>
    </w:p>
    <w:tbl>
      <w:tblPr>
        <w:tblStyle w:val="Tabladelista4-nfasis1"/>
        <w:tblW w:w="0" w:type="auto"/>
        <w:tblLayout w:type="fixed"/>
        <w:tblLook w:val="04A0" w:firstRow="1" w:lastRow="0" w:firstColumn="1" w:lastColumn="0" w:noHBand="0" w:noVBand="1"/>
      </w:tblPr>
      <w:tblGrid>
        <w:gridCol w:w="587"/>
        <w:gridCol w:w="1109"/>
        <w:gridCol w:w="1843"/>
        <w:gridCol w:w="5289"/>
      </w:tblGrid>
      <w:tr w:rsidRPr="006E6062" w:rsidR="002B7914" w:rsidTr="002B7914" w14:paraId="6E6E7737" w14:textId="77777777">
        <w:trPr>
          <w:cnfStyle w:val="100000000000" w:firstRow="1" w:lastRow="0" w:firstColumn="0" w:lastColumn="0" w:oddVBand="0" w:evenVBand="0" w:oddHBand="0" w:evenHBand="0" w:firstRowFirstColumn="0" w:firstRowLastColumn="0" w:lastRowFirstColumn="0" w:lastRowLastColumn="0"/>
          <w:trHeight w:val="283"/>
          <w:tblHeader/>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1C662A8B" w14:textId="774631A0">
            <w:pPr>
              <w:jc w:val="center"/>
              <w:rPr>
                <w:rFonts w:eastAsia="Times New Roman"/>
                <w:color w:val="FFFFFF"/>
                <w:sz w:val="16"/>
                <w:szCs w:val="16"/>
              </w:rPr>
            </w:pPr>
            <w:r w:rsidRPr="006E6062">
              <w:rPr>
                <w:rFonts w:eastAsia="Times New Roman"/>
                <w:sz w:val="16"/>
                <w:szCs w:val="16"/>
              </w:rPr>
              <w:t>ÍTEM</w:t>
            </w:r>
          </w:p>
        </w:tc>
        <w:tc>
          <w:tcPr>
            <w:tcW w:w="1109" w:type="dxa"/>
            <w:noWrap/>
            <w:vAlign w:val="center"/>
            <w:hideMark/>
          </w:tcPr>
          <w:p w:rsidRPr="006E6062" w:rsidR="002B7914" w:rsidP="002B7914" w:rsidRDefault="002B7914" w14:paraId="167AC4A8" w14:textId="7D1B859B">
            <w:pPr>
              <w:jc w:val="center"/>
              <w:cnfStyle w:val="100000000000" w:firstRow="1" w:lastRow="0" w:firstColumn="0" w:lastColumn="0" w:oddVBand="0" w:evenVBand="0" w:oddHBand="0" w:evenHBand="0" w:firstRowFirstColumn="0" w:firstRowLastColumn="0" w:lastRowFirstColumn="0" w:lastRowLastColumn="0"/>
              <w:rPr>
                <w:rFonts w:eastAsia="Times New Roman"/>
                <w:color w:val="FFFFFF"/>
                <w:sz w:val="16"/>
                <w:szCs w:val="16"/>
              </w:rPr>
            </w:pPr>
            <w:r w:rsidRPr="006E6062">
              <w:rPr>
                <w:rFonts w:eastAsia="Times New Roman"/>
                <w:sz w:val="16"/>
                <w:szCs w:val="16"/>
              </w:rPr>
              <w:t>FECHA</w:t>
            </w:r>
          </w:p>
        </w:tc>
        <w:tc>
          <w:tcPr>
            <w:tcW w:w="1843" w:type="dxa"/>
            <w:noWrap/>
            <w:vAlign w:val="center"/>
            <w:hideMark/>
          </w:tcPr>
          <w:p w:rsidRPr="006E6062" w:rsidR="002B7914" w:rsidP="002B7914" w:rsidRDefault="002B7914" w14:paraId="7ED7104F" w14:textId="1D05A5AF">
            <w:pPr>
              <w:jc w:val="center"/>
              <w:cnfStyle w:val="100000000000" w:firstRow="1" w:lastRow="0" w:firstColumn="0" w:lastColumn="0" w:oddVBand="0" w:evenVBand="0" w:oddHBand="0" w:evenHBand="0" w:firstRowFirstColumn="0" w:firstRowLastColumn="0" w:lastRowFirstColumn="0" w:lastRowLastColumn="0"/>
              <w:rPr>
                <w:rFonts w:eastAsia="Times New Roman"/>
                <w:color w:val="FFFFFF"/>
                <w:sz w:val="16"/>
                <w:szCs w:val="16"/>
              </w:rPr>
            </w:pPr>
            <w:r w:rsidRPr="006E6062">
              <w:rPr>
                <w:rFonts w:eastAsia="Times New Roman"/>
                <w:sz w:val="16"/>
                <w:szCs w:val="16"/>
              </w:rPr>
              <w:t>CONSECUTIVO</w:t>
            </w:r>
          </w:p>
        </w:tc>
        <w:tc>
          <w:tcPr>
            <w:tcW w:w="5289" w:type="dxa"/>
            <w:noWrap/>
            <w:vAlign w:val="center"/>
            <w:hideMark/>
          </w:tcPr>
          <w:p w:rsidRPr="006E6062" w:rsidR="002B7914" w:rsidP="002B7914" w:rsidRDefault="002B7914" w14:paraId="1B999825" w14:textId="50AE72BA">
            <w:pPr>
              <w:jc w:val="center"/>
              <w:cnfStyle w:val="100000000000" w:firstRow="1" w:lastRow="0" w:firstColumn="0" w:lastColumn="0" w:oddVBand="0" w:evenVBand="0" w:oddHBand="0" w:evenHBand="0" w:firstRowFirstColumn="0" w:firstRowLastColumn="0" w:lastRowFirstColumn="0" w:lastRowLastColumn="0"/>
              <w:rPr>
                <w:rFonts w:eastAsia="Times New Roman"/>
                <w:color w:val="FFFFFF"/>
                <w:sz w:val="16"/>
                <w:szCs w:val="16"/>
              </w:rPr>
            </w:pPr>
            <w:r w:rsidRPr="006E6062">
              <w:rPr>
                <w:rFonts w:eastAsia="Times New Roman"/>
                <w:sz w:val="16"/>
                <w:szCs w:val="16"/>
              </w:rPr>
              <w:t>DESCRIPCIÓN</w:t>
            </w:r>
          </w:p>
        </w:tc>
      </w:tr>
      <w:tr w:rsidRPr="006E6062" w:rsidR="002B7914" w:rsidTr="002B7914" w14:paraId="5FE04C98"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1EE06687" w14:textId="3767EED5">
            <w:pPr>
              <w:jc w:val="center"/>
              <w:rPr>
                <w:rFonts w:eastAsia="Times New Roman"/>
                <w:color w:val="000000"/>
                <w:sz w:val="16"/>
                <w:szCs w:val="16"/>
              </w:rPr>
            </w:pPr>
            <w:r w:rsidRPr="006E6062">
              <w:rPr>
                <w:rFonts w:eastAsia="Times New Roman"/>
                <w:color w:val="000000" w:themeColor="text1"/>
                <w:sz w:val="16"/>
                <w:szCs w:val="16"/>
              </w:rPr>
              <w:t>1</w:t>
            </w:r>
          </w:p>
        </w:tc>
        <w:tc>
          <w:tcPr>
            <w:tcW w:w="1109" w:type="dxa"/>
            <w:noWrap/>
            <w:vAlign w:val="center"/>
            <w:hideMark/>
          </w:tcPr>
          <w:p w:rsidRPr="006E6062" w:rsidR="002B7914" w:rsidP="002B7914" w:rsidRDefault="002B7914" w14:paraId="21CA121A" w14:textId="6B54371E">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4/11/2025</w:t>
            </w:r>
          </w:p>
        </w:tc>
        <w:tc>
          <w:tcPr>
            <w:tcW w:w="1843" w:type="dxa"/>
            <w:noWrap/>
            <w:vAlign w:val="center"/>
            <w:hideMark/>
          </w:tcPr>
          <w:p w:rsidRPr="006E6062" w:rsidR="002B7914" w:rsidP="002B7914" w:rsidRDefault="002B7914" w14:paraId="602526BE" w14:textId="0428476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VVG-CCS-ETB-961-25</w:t>
            </w:r>
          </w:p>
        </w:tc>
        <w:tc>
          <w:tcPr>
            <w:tcW w:w="5289" w:type="dxa"/>
            <w:noWrap/>
            <w:vAlign w:val="center"/>
            <w:hideMark/>
          </w:tcPr>
          <w:p w:rsidRPr="006E6062" w:rsidR="002B7914" w:rsidP="002B7914" w:rsidRDefault="002B7914" w14:paraId="0C4C22D0" w14:textId="74A0A8BA">
            <w:pPr>
              <w:jc w:val="center"/>
              <w:cnfStyle w:val="000000100000" w:firstRow="0" w:lastRow="0" w:firstColumn="0" w:lastColumn="0" w:oddVBand="0" w:evenVBand="0" w:oddHBand="1"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w:t>
            </w:r>
            <w:r w:rsidRPr="006E6062">
              <w:rPr>
                <w:rFonts w:eastAsia="Times New Roman"/>
                <w:color w:val="000000"/>
                <w:sz w:val="16"/>
                <w:szCs w:val="16"/>
              </w:rPr>
              <w:t>VVG-CCS-ETB-961-25</w:t>
            </w:r>
            <w:r w:rsidRPr="006E6062">
              <w:rPr>
                <w:rFonts w:eastAsia="Times New Roman"/>
                <w:color w:val="242424"/>
                <w:sz w:val="16"/>
                <w:szCs w:val="16"/>
              </w:rPr>
              <w:t xml:space="preserve"> RESPUESTA A COMUNICADO GSC-7470-2025 INFORME MENSUAL DE SEPTIEMBRE 2025 CONTRATO SCJ-1809- 2024</w:t>
            </w:r>
          </w:p>
        </w:tc>
      </w:tr>
      <w:tr w:rsidRPr="006E6062" w:rsidR="002B7914" w:rsidTr="002B7914" w14:paraId="68E251D7" w14:textId="77777777">
        <w:trPr>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3AE7448D" w14:textId="0BFF5A15">
            <w:pPr>
              <w:jc w:val="center"/>
              <w:rPr>
                <w:rFonts w:eastAsia="Times New Roman"/>
                <w:color w:val="000000"/>
                <w:sz w:val="16"/>
                <w:szCs w:val="16"/>
              </w:rPr>
            </w:pPr>
            <w:r w:rsidRPr="006E6062">
              <w:rPr>
                <w:rFonts w:eastAsia="Times New Roman"/>
                <w:color w:val="000000" w:themeColor="text1"/>
                <w:sz w:val="16"/>
                <w:szCs w:val="16"/>
              </w:rPr>
              <w:t>2</w:t>
            </w:r>
          </w:p>
        </w:tc>
        <w:tc>
          <w:tcPr>
            <w:tcW w:w="1109" w:type="dxa"/>
            <w:noWrap/>
            <w:vAlign w:val="center"/>
            <w:hideMark/>
          </w:tcPr>
          <w:p w:rsidRPr="006E6062" w:rsidR="002B7914" w:rsidP="002B7914" w:rsidRDefault="002B7914" w14:paraId="553DAD30" w14:textId="62262EE6">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4/11/2025</w:t>
            </w:r>
          </w:p>
        </w:tc>
        <w:tc>
          <w:tcPr>
            <w:tcW w:w="1843" w:type="dxa"/>
            <w:noWrap/>
            <w:vAlign w:val="center"/>
            <w:hideMark/>
          </w:tcPr>
          <w:p w:rsidRPr="006E6062" w:rsidR="002B7914" w:rsidP="002B7914" w:rsidRDefault="002B7914" w14:paraId="3A29EDB8" w14:textId="1755F06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VVG-CCS-ETB-962-25</w:t>
            </w:r>
          </w:p>
        </w:tc>
        <w:tc>
          <w:tcPr>
            <w:tcW w:w="5289" w:type="dxa"/>
            <w:noWrap/>
            <w:vAlign w:val="center"/>
            <w:hideMark/>
          </w:tcPr>
          <w:p w:rsidRPr="006E6062" w:rsidR="002B7914" w:rsidP="002B7914" w:rsidRDefault="002B7914" w14:paraId="7591792B" w14:textId="34E369C3">
            <w:pPr>
              <w:jc w:val="center"/>
              <w:cnfStyle w:val="000000000000" w:firstRow="0" w:lastRow="0" w:firstColumn="0" w:lastColumn="0" w:oddVBand="0" w:evenVBand="0" w:oddHBand="0"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w:t>
            </w:r>
            <w:r w:rsidRPr="006E6062">
              <w:rPr>
                <w:rFonts w:eastAsia="Times New Roman"/>
                <w:color w:val="000000"/>
                <w:sz w:val="16"/>
                <w:szCs w:val="16"/>
              </w:rPr>
              <w:t>VVG-CCS-ETB-962-25</w:t>
            </w:r>
            <w:r w:rsidRPr="006E6062">
              <w:rPr>
                <w:rFonts w:eastAsia="Times New Roman"/>
                <w:color w:val="242424"/>
                <w:sz w:val="16"/>
                <w:szCs w:val="16"/>
              </w:rPr>
              <w:t xml:space="preserve"> RESPUESTA A COMUNICADO GSC-7499-2025</w:t>
            </w:r>
          </w:p>
        </w:tc>
      </w:tr>
      <w:tr w:rsidRPr="006E6062" w:rsidR="002B7914" w:rsidTr="002B7914" w14:paraId="07A9C3EA"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4D6AA29C" w14:textId="75FAD03F">
            <w:pPr>
              <w:jc w:val="center"/>
              <w:rPr>
                <w:rFonts w:eastAsia="Times New Roman"/>
                <w:color w:val="000000"/>
                <w:sz w:val="16"/>
                <w:szCs w:val="16"/>
              </w:rPr>
            </w:pPr>
            <w:r w:rsidRPr="006E6062">
              <w:rPr>
                <w:rFonts w:eastAsia="Times New Roman"/>
                <w:color w:val="000000" w:themeColor="text1"/>
                <w:sz w:val="16"/>
                <w:szCs w:val="16"/>
              </w:rPr>
              <w:t>3</w:t>
            </w:r>
          </w:p>
        </w:tc>
        <w:tc>
          <w:tcPr>
            <w:tcW w:w="1109" w:type="dxa"/>
            <w:noWrap/>
            <w:vAlign w:val="center"/>
            <w:hideMark/>
          </w:tcPr>
          <w:p w:rsidRPr="006E6062" w:rsidR="002B7914" w:rsidP="002B7914" w:rsidRDefault="002B7914" w14:paraId="0EED1E08" w14:textId="456C163D">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5/11/2025</w:t>
            </w:r>
          </w:p>
        </w:tc>
        <w:tc>
          <w:tcPr>
            <w:tcW w:w="1843" w:type="dxa"/>
            <w:noWrap/>
            <w:vAlign w:val="center"/>
            <w:hideMark/>
          </w:tcPr>
          <w:p w:rsidRPr="006E6062" w:rsidR="002B7914" w:rsidP="002B7914" w:rsidRDefault="002B7914" w14:paraId="39A5C6D7" w14:textId="6EB0F3F8">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VVG-CCS-ETB-963-25</w:t>
            </w:r>
          </w:p>
        </w:tc>
        <w:tc>
          <w:tcPr>
            <w:tcW w:w="5289" w:type="dxa"/>
            <w:noWrap/>
            <w:vAlign w:val="center"/>
            <w:hideMark/>
          </w:tcPr>
          <w:p w:rsidRPr="006E6062" w:rsidR="002B7914" w:rsidP="002B7914" w:rsidRDefault="002B7914" w14:paraId="27C9E6D8" w14:textId="5B4182A3">
            <w:pPr>
              <w:jc w:val="center"/>
              <w:cnfStyle w:val="000000100000" w:firstRow="0" w:lastRow="0" w:firstColumn="0" w:lastColumn="0" w:oddVBand="0" w:evenVBand="0" w:oddHBand="1"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w:t>
            </w:r>
            <w:r w:rsidRPr="006E6062">
              <w:rPr>
                <w:rFonts w:eastAsia="Times New Roman"/>
                <w:color w:val="000000"/>
                <w:sz w:val="16"/>
                <w:szCs w:val="16"/>
              </w:rPr>
              <w:t>VVG-CCS-ETB-963-25</w:t>
            </w:r>
            <w:r w:rsidRPr="006E6062">
              <w:rPr>
                <w:rFonts w:eastAsia="Times New Roman"/>
                <w:color w:val="242424"/>
                <w:sz w:val="16"/>
                <w:szCs w:val="16"/>
              </w:rPr>
              <w:t xml:space="preserve"> RESPUESTA A COMUNICADO GSC-7421-2025</w:t>
            </w:r>
          </w:p>
        </w:tc>
      </w:tr>
      <w:tr w:rsidRPr="006E6062" w:rsidR="002B7914" w:rsidTr="002B7914" w14:paraId="6F143322" w14:textId="77777777">
        <w:trPr>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16CD9A83" w14:textId="04474856">
            <w:pPr>
              <w:jc w:val="center"/>
              <w:rPr>
                <w:rFonts w:eastAsia="Times New Roman"/>
                <w:color w:val="000000"/>
                <w:sz w:val="16"/>
                <w:szCs w:val="16"/>
              </w:rPr>
            </w:pPr>
            <w:r w:rsidRPr="006E6062">
              <w:rPr>
                <w:rFonts w:eastAsia="Times New Roman"/>
                <w:color w:val="000000" w:themeColor="text1"/>
                <w:sz w:val="16"/>
                <w:szCs w:val="16"/>
              </w:rPr>
              <w:t>4</w:t>
            </w:r>
          </w:p>
        </w:tc>
        <w:tc>
          <w:tcPr>
            <w:tcW w:w="1109" w:type="dxa"/>
            <w:noWrap/>
            <w:vAlign w:val="center"/>
            <w:hideMark/>
          </w:tcPr>
          <w:p w:rsidRPr="006E6062" w:rsidR="002B7914" w:rsidP="002B7914" w:rsidRDefault="002B7914" w14:paraId="68AD5766" w14:textId="7330B20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5/11/2025</w:t>
            </w:r>
          </w:p>
        </w:tc>
        <w:tc>
          <w:tcPr>
            <w:tcW w:w="1843" w:type="dxa"/>
            <w:noWrap/>
            <w:vAlign w:val="center"/>
            <w:hideMark/>
          </w:tcPr>
          <w:p w:rsidRPr="006E6062" w:rsidR="002B7914" w:rsidP="002B7914" w:rsidRDefault="002B7914" w14:paraId="5CFECCA7" w14:textId="21F4898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VVG-CCS-ETB-964-25</w:t>
            </w:r>
          </w:p>
        </w:tc>
        <w:tc>
          <w:tcPr>
            <w:tcW w:w="5289" w:type="dxa"/>
            <w:noWrap/>
            <w:vAlign w:val="center"/>
            <w:hideMark/>
          </w:tcPr>
          <w:p w:rsidRPr="006E6062" w:rsidR="002B7914" w:rsidP="002B7914" w:rsidRDefault="002B7914" w14:paraId="35FE1263" w14:textId="1CDF381B">
            <w:pPr>
              <w:jc w:val="center"/>
              <w:cnfStyle w:val="000000000000" w:firstRow="0" w:lastRow="0" w:firstColumn="0" w:lastColumn="0" w:oddVBand="0" w:evenVBand="0" w:oddHBand="0"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w:t>
            </w:r>
            <w:r w:rsidRPr="006E6062">
              <w:rPr>
                <w:rFonts w:eastAsia="Times New Roman"/>
                <w:color w:val="000000"/>
                <w:sz w:val="16"/>
                <w:szCs w:val="16"/>
              </w:rPr>
              <w:t>VVG-CCS-ETB-964-25</w:t>
            </w:r>
            <w:r w:rsidRPr="006E6062">
              <w:rPr>
                <w:rFonts w:eastAsia="Times New Roman"/>
                <w:color w:val="242424"/>
                <w:sz w:val="16"/>
                <w:szCs w:val="16"/>
              </w:rPr>
              <w:t xml:space="preserve"> RESPUESTA A COMUNICADO GSC-7406-2025 Y GSC-7465 -2025 – HOJA DE VIDA TÉCNICO ELECTRICISTA – CONTRATO SCJ-1809-2024</w:t>
            </w:r>
          </w:p>
        </w:tc>
      </w:tr>
      <w:tr w:rsidRPr="006E6062" w:rsidR="002B7914" w:rsidTr="002B7914" w14:paraId="6B923822"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74FA9104" w14:textId="2E8398C7">
            <w:pPr>
              <w:jc w:val="center"/>
              <w:rPr>
                <w:rFonts w:eastAsia="Times New Roman"/>
                <w:color w:val="000000"/>
                <w:sz w:val="16"/>
                <w:szCs w:val="16"/>
              </w:rPr>
            </w:pPr>
            <w:r w:rsidRPr="006E6062">
              <w:rPr>
                <w:rFonts w:eastAsia="Times New Roman"/>
                <w:color w:val="000000" w:themeColor="text1"/>
                <w:sz w:val="16"/>
                <w:szCs w:val="16"/>
              </w:rPr>
              <w:t>5</w:t>
            </w:r>
          </w:p>
        </w:tc>
        <w:tc>
          <w:tcPr>
            <w:tcW w:w="1109" w:type="dxa"/>
            <w:noWrap/>
            <w:vAlign w:val="center"/>
            <w:hideMark/>
          </w:tcPr>
          <w:p w:rsidRPr="006E6062" w:rsidR="002B7914" w:rsidP="002B7914" w:rsidRDefault="002B7914" w14:paraId="4B9A356C" w14:textId="63851F72">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5/11/2025</w:t>
            </w:r>
          </w:p>
        </w:tc>
        <w:tc>
          <w:tcPr>
            <w:tcW w:w="1843" w:type="dxa"/>
            <w:noWrap/>
            <w:vAlign w:val="center"/>
            <w:hideMark/>
          </w:tcPr>
          <w:p w:rsidRPr="006E6062" w:rsidR="002B7914" w:rsidP="002B7914" w:rsidRDefault="002B7914" w14:paraId="76004A85" w14:textId="73D2CE08">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VVG-CCS-ETB-965-25</w:t>
            </w:r>
          </w:p>
        </w:tc>
        <w:tc>
          <w:tcPr>
            <w:tcW w:w="5289" w:type="dxa"/>
            <w:noWrap/>
            <w:vAlign w:val="center"/>
            <w:hideMark/>
          </w:tcPr>
          <w:p w:rsidRPr="006E6062" w:rsidR="002B7914" w:rsidP="002B7914" w:rsidRDefault="002B7914" w14:paraId="0437CBCD" w14:textId="717536AE">
            <w:pPr>
              <w:jc w:val="center"/>
              <w:cnfStyle w:val="000000100000" w:firstRow="0" w:lastRow="0" w:firstColumn="0" w:lastColumn="0" w:oddVBand="0" w:evenVBand="0" w:oddHBand="1"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w:t>
            </w:r>
            <w:r w:rsidRPr="006E6062">
              <w:rPr>
                <w:rFonts w:eastAsia="Times New Roman"/>
                <w:color w:val="000000"/>
                <w:sz w:val="16"/>
                <w:szCs w:val="16"/>
              </w:rPr>
              <w:t>VVG-CCS-ETB-965-25</w:t>
            </w:r>
            <w:r w:rsidRPr="006E6062">
              <w:rPr>
                <w:rFonts w:eastAsia="Times New Roman"/>
                <w:color w:val="242424"/>
                <w:sz w:val="16"/>
                <w:szCs w:val="16"/>
              </w:rPr>
              <w:t xml:space="preserve"> RESPUESTA A COMUNICADO GSC-7476-2025</w:t>
            </w:r>
          </w:p>
        </w:tc>
      </w:tr>
      <w:tr w:rsidRPr="006E6062" w:rsidR="002B7914" w:rsidTr="002B7914" w14:paraId="7C48CBE8" w14:textId="77777777">
        <w:trPr>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63806730" w14:textId="298AE959">
            <w:pPr>
              <w:jc w:val="center"/>
              <w:rPr>
                <w:rFonts w:eastAsia="Times New Roman"/>
                <w:color w:val="000000"/>
                <w:sz w:val="16"/>
                <w:szCs w:val="16"/>
              </w:rPr>
            </w:pPr>
            <w:r w:rsidRPr="006E6062">
              <w:rPr>
                <w:rFonts w:eastAsia="Times New Roman"/>
                <w:color w:val="000000" w:themeColor="text1"/>
                <w:sz w:val="16"/>
                <w:szCs w:val="16"/>
              </w:rPr>
              <w:t>6</w:t>
            </w:r>
          </w:p>
        </w:tc>
        <w:tc>
          <w:tcPr>
            <w:tcW w:w="1109" w:type="dxa"/>
            <w:noWrap/>
            <w:vAlign w:val="center"/>
            <w:hideMark/>
          </w:tcPr>
          <w:p w:rsidRPr="006E6062" w:rsidR="002B7914" w:rsidP="002B7914" w:rsidRDefault="002B7914" w14:paraId="50037993" w14:textId="56C1CDB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5/11/2025</w:t>
            </w:r>
          </w:p>
        </w:tc>
        <w:tc>
          <w:tcPr>
            <w:tcW w:w="1843" w:type="dxa"/>
            <w:noWrap/>
            <w:vAlign w:val="center"/>
            <w:hideMark/>
          </w:tcPr>
          <w:p w:rsidRPr="006E6062" w:rsidR="002B7914" w:rsidP="002B7914" w:rsidRDefault="002B7914" w14:paraId="305BCDC7" w14:textId="07F4DE8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VVG-CCS-ETB-966-25</w:t>
            </w:r>
          </w:p>
        </w:tc>
        <w:tc>
          <w:tcPr>
            <w:tcW w:w="5289" w:type="dxa"/>
            <w:noWrap/>
            <w:vAlign w:val="center"/>
            <w:hideMark/>
          </w:tcPr>
          <w:p w:rsidRPr="006E6062" w:rsidR="002B7914" w:rsidP="002B7914" w:rsidRDefault="002B7914" w14:paraId="4CF208CF" w14:textId="1969EA1C">
            <w:pPr>
              <w:jc w:val="center"/>
              <w:cnfStyle w:val="000000000000" w:firstRow="0" w:lastRow="0" w:firstColumn="0" w:lastColumn="0" w:oddVBand="0" w:evenVBand="0" w:oddHBand="0"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w:t>
            </w:r>
            <w:r w:rsidRPr="006E6062">
              <w:rPr>
                <w:rFonts w:eastAsia="Times New Roman"/>
                <w:color w:val="000000"/>
                <w:sz w:val="16"/>
                <w:szCs w:val="16"/>
              </w:rPr>
              <w:t>VVG-CCS-ETB-966-25</w:t>
            </w:r>
            <w:r w:rsidRPr="006E6062">
              <w:rPr>
                <w:rFonts w:eastAsia="Times New Roman"/>
                <w:color w:val="242424"/>
                <w:sz w:val="16"/>
                <w:szCs w:val="16"/>
              </w:rPr>
              <w:t xml:space="preserve"> RESPUESTA A COMUNICADO GSC-7461-2025</w:t>
            </w:r>
          </w:p>
        </w:tc>
      </w:tr>
      <w:tr w:rsidRPr="006E6062" w:rsidR="002B7914" w:rsidTr="002B7914" w14:paraId="16F6DE76"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0FC373E7" w14:textId="2DE40078">
            <w:pPr>
              <w:jc w:val="center"/>
              <w:rPr>
                <w:rFonts w:eastAsia="Times New Roman"/>
                <w:color w:val="000000"/>
                <w:sz w:val="16"/>
                <w:szCs w:val="16"/>
              </w:rPr>
            </w:pPr>
            <w:r w:rsidRPr="006E6062">
              <w:rPr>
                <w:rFonts w:eastAsia="Times New Roman"/>
                <w:color w:val="000000" w:themeColor="text1"/>
                <w:sz w:val="16"/>
                <w:szCs w:val="16"/>
              </w:rPr>
              <w:t>7</w:t>
            </w:r>
          </w:p>
        </w:tc>
        <w:tc>
          <w:tcPr>
            <w:tcW w:w="1109" w:type="dxa"/>
            <w:noWrap/>
            <w:vAlign w:val="center"/>
            <w:hideMark/>
          </w:tcPr>
          <w:p w:rsidRPr="006E6062" w:rsidR="002B7914" w:rsidP="002B7914" w:rsidRDefault="002B7914" w14:paraId="584218B1" w14:textId="644EFC5E">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5/11/2025</w:t>
            </w:r>
          </w:p>
        </w:tc>
        <w:tc>
          <w:tcPr>
            <w:tcW w:w="1843" w:type="dxa"/>
            <w:noWrap/>
            <w:vAlign w:val="center"/>
            <w:hideMark/>
          </w:tcPr>
          <w:p w:rsidRPr="006E6062" w:rsidR="002B7914" w:rsidP="002B7914" w:rsidRDefault="002B7914" w14:paraId="7ABA2BD8" w14:textId="0A29433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VVG-CCS-ETB-967-25</w:t>
            </w:r>
          </w:p>
        </w:tc>
        <w:tc>
          <w:tcPr>
            <w:tcW w:w="5289" w:type="dxa"/>
            <w:noWrap/>
            <w:vAlign w:val="center"/>
            <w:hideMark/>
          </w:tcPr>
          <w:p w:rsidRPr="006E6062" w:rsidR="002B7914" w:rsidP="002B7914" w:rsidRDefault="002B7914" w14:paraId="5330ECBD" w14:textId="174008CA">
            <w:pPr>
              <w:jc w:val="center"/>
              <w:cnfStyle w:val="000000100000" w:firstRow="0" w:lastRow="0" w:firstColumn="0" w:lastColumn="0" w:oddVBand="0" w:evenVBand="0" w:oddHBand="1"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w:t>
            </w:r>
            <w:r w:rsidRPr="006E6062">
              <w:rPr>
                <w:rFonts w:eastAsia="Times New Roman"/>
                <w:color w:val="000000"/>
                <w:sz w:val="16"/>
                <w:szCs w:val="16"/>
              </w:rPr>
              <w:t>VVG-CCS-ETB-967-25</w:t>
            </w:r>
            <w:r w:rsidRPr="006E6062">
              <w:rPr>
                <w:rFonts w:eastAsia="Times New Roman"/>
                <w:color w:val="242424"/>
                <w:sz w:val="16"/>
                <w:szCs w:val="16"/>
              </w:rPr>
              <w:t xml:space="preserve"> RESPUESTA A COMUNICADO GSC-7477-2025 Y GSC-7486-2025</w:t>
            </w:r>
          </w:p>
        </w:tc>
      </w:tr>
      <w:tr w:rsidRPr="006E6062" w:rsidR="002B7914" w:rsidTr="002B7914" w14:paraId="14282E0B" w14:textId="77777777">
        <w:trPr>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17C11981" w14:textId="5D4EC0FC">
            <w:pPr>
              <w:jc w:val="center"/>
              <w:rPr>
                <w:rFonts w:eastAsia="Times New Roman"/>
                <w:color w:val="000000"/>
                <w:sz w:val="16"/>
                <w:szCs w:val="16"/>
              </w:rPr>
            </w:pPr>
            <w:r w:rsidRPr="006E6062">
              <w:rPr>
                <w:rFonts w:eastAsia="Times New Roman"/>
                <w:color w:val="000000" w:themeColor="text1"/>
                <w:sz w:val="16"/>
                <w:szCs w:val="16"/>
              </w:rPr>
              <w:t>8</w:t>
            </w:r>
          </w:p>
        </w:tc>
        <w:tc>
          <w:tcPr>
            <w:tcW w:w="1109" w:type="dxa"/>
            <w:noWrap/>
            <w:vAlign w:val="center"/>
            <w:hideMark/>
          </w:tcPr>
          <w:p w:rsidRPr="006E6062" w:rsidR="002B7914" w:rsidP="002B7914" w:rsidRDefault="002B7914" w14:paraId="65FC2C06" w14:textId="27DCDF91">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6/11/2025</w:t>
            </w:r>
          </w:p>
        </w:tc>
        <w:tc>
          <w:tcPr>
            <w:tcW w:w="1843" w:type="dxa"/>
            <w:noWrap/>
            <w:vAlign w:val="center"/>
            <w:hideMark/>
          </w:tcPr>
          <w:p w:rsidRPr="006E6062" w:rsidR="002B7914" w:rsidP="002B7914" w:rsidRDefault="002B7914" w14:paraId="1631CAEF" w14:textId="559CC14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VVG-CCS-ETB-968-25</w:t>
            </w:r>
          </w:p>
        </w:tc>
        <w:tc>
          <w:tcPr>
            <w:tcW w:w="5289" w:type="dxa"/>
            <w:noWrap/>
            <w:vAlign w:val="center"/>
            <w:hideMark/>
          </w:tcPr>
          <w:p w:rsidRPr="006E6062" w:rsidR="002B7914" w:rsidP="002B7914" w:rsidRDefault="002B7914" w14:paraId="0F42E3C1" w14:textId="66FD015C">
            <w:pPr>
              <w:jc w:val="center"/>
              <w:cnfStyle w:val="000000000000" w:firstRow="0" w:lastRow="0" w:firstColumn="0" w:lastColumn="0" w:oddVBand="0" w:evenVBand="0" w:oddHBand="0"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w:t>
            </w:r>
            <w:r w:rsidRPr="006E6062">
              <w:rPr>
                <w:rFonts w:eastAsia="Times New Roman"/>
                <w:color w:val="000000"/>
                <w:sz w:val="16"/>
                <w:szCs w:val="16"/>
              </w:rPr>
              <w:t>VVG-CCS-ETB-968-25</w:t>
            </w:r>
            <w:r w:rsidRPr="006E6062">
              <w:rPr>
                <w:rFonts w:eastAsia="Times New Roman"/>
                <w:color w:val="242424"/>
                <w:sz w:val="16"/>
                <w:szCs w:val="16"/>
              </w:rPr>
              <w:t xml:space="preserve"> RESPUESTA A COMUNICADO GSC-7488-2025</w:t>
            </w:r>
          </w:p>
        </w:tc>
      </w:tr>
      <w:tr w:rsidRPr="006E6062" w:rsidR="002B7914" w:rsidTr="002B7914" w14:paraId="2DB99084"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647B280C" w14:textId="502D3B6C">
            <w:pPr>
              <w:jc w:val="center"/>
              <w:rPr>
                <w:rFonts w:eastAsia="Times New Roman"/>
                <w:color w:val="000000"/>
                <w:sz w:val="16"/>
                <w:szCs w:val="16"/>
              </w:rPr>
            </w:pPr>
            <w:r w:rsidRPr="006E6062">
              <w:rPr>
                <w:rFonts w:eastAsia="Times New Roman"/>
                <w:color w:val="000000" w:themeColor="text1"/>
                <w:sz w:val="16"/>
                <w:szCs w:val="16"/>
              </w:rPr>
              <w:t>9</w:t>
            </w:r>
          </w:p>
        </w:tc>
        <w:tc>
          <w:tcPr>
            <w:tcW w:w="1109" w:type="dxa"/>
            <w:noWrap/>
            <w:vAlign w:val="center"/>
            <w:hideMark/>
          </w:tcPr>
          <w:p w:rsidRPr="006E6062" w:rsidR="002B7914" w:rsidP="002B7914" w:rsidRDefault="002B7914" w14:paraId="63BC3C35" w14:textId="208B8802">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6/11/2025</w:t>
            </w:r>
          </w:p>
        </w:tc>
        <w:tc>
          <w:tcPr>
            <w:tcW w:w="1843" w:type="dxa"/>
            <w:noWrap/>
            <w:vAlign w:val="center"/>
            <w:hideMark/>
          </w:tcPr>
          <w:p w:rsidRPr="006E6062" w:rsidR="002B7914" w:rsidP="002B7914" w:rsidRDefault="002B7914" w14:paraId="475EB404" w14:textId="68A34374">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VVG-CCS-ETB-969-25</w:t>
            </w:r>
          </w:p>
        </w:tc>
        <w:tc>
          <w:tcPr>
            <w:tcW w:w="5289" w:type="dxa"/>
            <w:noWrap/>
            <w:vAlign w:val="center"/>
            <w:hideMark/>
          </w:tcPr>
          <w:p w:rsidRPr="006E6062" w:rsidR="002B7914" w:rsidP="002B7914" w:rsidRDefault="002B7914" w14:paraId="172CD379" w14:textId="0D3EB1FD">
            <w:pPr>
              <w:jc w:val="center"/>
              <w:cnfStyle w:val="000000100000" w:firstRow="0" w:lastRow="0" w:firstColumn="0" w:lastColumn="0" w:oddVBand="0" w:evenVBand="0" w:oddHBand="1"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w:t>
            </w:r>
            <w:r w:rsidRPr="006E6062">
              <w:rPr>
                <w:rFonts w:eastAsia="Times New Roman"/>
                <w:color w:val="000000"/>
                <w:sz w:val="16"/>
                <w:szCs w:val="16"/>
              </w:rPr>
              <w:t>VVG-CCS-ETB-969-25</w:t>
            </w:r>
            <w:r w:rsidRPr="006E6062">
              <w:rPr>
                <w:rFonts w:eastAsia="Times New Roman"/>
                <w:color w:val="242424"/>
                <w:sz w:val="16"/>
                <w:szCs w:val="16"/>
              </w:rPr>
              <w:t xml:space="preserve"> RESPUESTA A COMUNICADO GSC-7473-2025 GSC-7474-2025, GSC-7482-2025, GSC-7495-2025, GSC-7496-2025</w:t>
            </w:r>
          </w:p>
        </w:tc>
      </w:tr>
      <w:tr w:rsidRPr="006E6062" w:rsidR="002B7914" w:rsidTr="002B7914" w14:paraId="76F5B6B0" w14:textId="77777777">
        <w:trPr>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42E9DD56" w14:textId="3FF18FC6">
            <w:pPr>
              <w:jc w:val="center"/>
              <w:rPr>
                <w:rFonts w:eastAsia="Times New Roman"/>
                <w:color w:val="000000"/>
                <w:sz w:val="16"/>
                <w:szCs w:val="16"/>
              </w:rPr>
            </w:pPr>
            <w:r w:rsidRPr="006E6062">
              <w:rPr>
                <w:rFonts w:eastAsia="Times New Roman"/>
                <w:color w:val="000000" w:themeColor="text1"/>
                <w:sz w:val="16"/>
                <w:szCs w:val="16"/>
              </w:rPr>
              <w:t>10</w:t>
            </w:r>
          </w:p>
        </w:tc>
        <w:tc>
          <w:tcPr>
            <w:tcW w:w="1109" w:type="dxa"/>
            <w:noWrap/>
            <w:vAlign w:val="center"/>
            <w:hideMark/>
          </w:tcPr>
          <w:p w:rsidRPr="006E6062" w:rsidR="002B7914" w:rsidP="002B7914" w:rsidRDefault="002B7914" w14:paraId="20DD0DBA" w14:textId="02BCD01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6/11/2025</w:t>
            </w:r>
          </w:p>
        </w:tc>
        <w:tc>
          <w:tcPr>
            <w:tcW w:w="1843" w:type="dxa"/>
            <w:noWrap/>
            <w:vAlign w:val="center"/>
            <w:hideMark/>
          </w:tcPr>
          <w:p w:rsidRPr="006E6062" w:rsidR="002B7914" w:rsidP="002B7914" w:rsidRDefault="002B7914" w14:paraId="5B64581C" w14:textId="12E9EBF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VVG-CCS-ETB-970-25</w:t>
            </w:r>
          </w:p>
        </w:tc>
        <w:tc>
          <w:tcPr>
            <w:tcW w:w="5289" w:type="dxa"/>
            <w:noWrap/>
            <w:vAlign w:val="center"/>
            <w:hideMark/>
          </w:tcPr>
          <w:p w:rsidRPr="006E6062" w:rsidR="002B7914" w:rsidP="002B7914" w:rsidRDefault="002B7914" w14:paraId="33950536" w14:textId="2A9F8572">
            <w:pPr>
              <w:jc w:val="center"/>
              <w:cnfStyle w:val="000000000000" w:firstRow="0" w:lastRow="0" w:firstColumn="0" w:lastColumn="0" w:oddVBand="0" w:evenVBand="0" w:oddHBand="0"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NOVVG-CCS-ETB-970-25 RESPUESTA A COMUNICADO GSC-7494-2025 Y GSC-7503-2025</w:t>
            </w:r>
          </w:p>
        </w:tc>
      </w:tr>
      <w:tr w:rsidRPr="006E6062" w:rsidR="002B7914" w:rsidTr="002B7914" w14:paraId="76CA2F36"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4B6E887B" w14:textId="5CBE7C58">
            <w:pPr>
              <w:jc w:val="center"/>
              <w:rPr>
                <w:rFonts w:eastAsia="Times New Roman"/>
                <w:color w:val="000000"/>
                <w:sz w:val="16"/>
                <w:szCs w:val="16"/>
              </w:rPr>
            </w:pPr>
            <w:r w:rsidRPr="006E6062">
              <w:rPr>
                <w:rFonts w:eastAsia="Times New Roman"/>
                <w:color w:val="000000" w:themeColor="text1"/>
                <w:sz w:val="16"/>
                <w:szCs w:val="16"/>
              </w:rPr>
              <w:t>11</w:t>
            </w:r>
          </w:p>
        </w:tc>
        <w:tc>
          <w:tcPr>
            <w:tcW w:w="1109" w:type="dxa"/>
            <w:noWrap/>
            <w:vAlign w:val="center"/>
            <w:hideMark/>
          </w:tcPr>
          <w:p w:rsidRPr="006E6062" w:rsidR="002B7914" w:rsidP="002B7914" w:rsidRDefault="002B7914" w14:paraId="6A76AAFA" w14:textId="4CE3A064">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6/11/2025</w:t>
            </w:r>
          </w:p>
        </w:tc>
        <w:tc>
          <w:tcPr>
            <w:tcW w:w="1843" w:type="dxa"/>
            <w:noWrap/>
            <w:vAlign w:val="center"/>
            <w:hideMark/>
          </w:tcPr>
          <w:p w:rsidRPr="006E6062" w:rsidR="002B7914" w:rsidP="002B7914" w:rsidRDefault="002B7914" w14:paraId="658A1FEB" w14:textId="613FC7A1">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VVG-CCS-ETB-971-25</w:t>
            </w:r>
          </w:p>
        </w:tc>
        <w:tc>
          <w:tcPr>
            <w:tcW w:w="5289" w:type="dxa"/>
            <w:noWrap/>
            <w:vAlign w:val="center"/>
            <w:hideMark/>
          </w:tcPr>
          <w:p w:rsidRPr="006E6062" w:rsidR="002B7914" w:rsidP="002B7914" w:rsidRDefault="002B7914" w14:paraId="7EF7782C" w14:textId="4EF78AB3">
            <w:pPr>
              <w:jc w:val="center"/>
              <w:cnfStyle w:val="000000100000" w:firstRow="0" w:lastRow="0" w:firstColumn="0" w:lastColumn="0" w:oddVBand="0" w:evenVBand="0" w:oddHBand="1"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 xml:space="preserve">REMISIÓN COMUNICADO NO. </w:t>
            </w:r>
            <w:r w:rsidRPr="006E6062">
              <w:rPr>
                <w:rFonts w:eastAsia="Times New Roman"/>
                <w:color w:val="000000"/>
                <w:sz w:val="16"/>
                <w:szCs w:val="16"/>
              </w:rPr>
              <w:t>VVG-CCS-ETB-971-25</w:t>
            </w:r>
            <w:r w:rsidRPr="006E6062">
              <w:rPr>
                <w:rFonts w:eastAsia="Times New Roman"/>
                <w:color w:val="242424"/>
                <w:sz w:val="16"/>
                <w:szCs w:val="16"/>
              </w:rPr>
              <w:t xml:space="preserve"> RESPUESTA A COMUNICADO GSC-7505.-2025</w:t>
            </w:r>
          </w:p>
        </w:tc>
      </w:tr>
      <w:tr w:rsidRPr="006E6062" w:rsidR="002B7914" w:rsidTr="002B7914" w14:paraId="25EA6A9A" w14:textId="77777777">
        <w:trPr>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458214F1" w14:textId="1625CC40">
            <w:pPr>
              <w:jc w:val="center"/>
              <w:rPr>
                <w:rFonts w:eastAsia="Times New Roman"/>
                <w:color w:val="000000"/>
                <w:sz w:val="16"/>
                <w:szCs w:val="16"/>
              </w:rPr>
            </w:pPr>
            <w:r w:rsidRPr="006E6062">
              <w:rPr>
                <w:rFonts w:eastAsia="Times New Roman"/>
                <w:color w:val="000000" w:themeColor="text1"/>
                <w:sz w:val="16"/>
                <w:szCs w:val="16"/>
              </w:rPr>
              <w:t>12</w:t>
            </w:r>
          </w:p>
        </w:tc>
        <w:tc>
          <w:tcPr>
            <w:tcW w:w="1109" w:type="dxa"/>
            <w:noWrap/>
            <w:vAlign w:val="center"/>
            <w:hideMark/>
          </w:tcPr>
          <w:p w:rsidRPr="006E6062" w:rsidR="002B7914" w:rsidP="002B7914" w:rsidRDefault="002B7914" w14:paraId="2A6A31CD" w14:textId="4286683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6/11/2025</w:t>
            </w:r>
          </w:p>
        </w:tc>
        <w:tc>
          <w:tcPr>
            <w:tcW w:w="1843" w:type="dxa"/>
            <w:noWrap/>
            <w:vAlign w:val="center"/>
            <w:hideMark/>
          </w:tcPr>
          <w:p w:rsidRPr="006E6062" w:rsidR="002B7914" w:rsidP="002B7914" w:rsidRDefault="002B7914" w14:paraId="47054D8E" w14:textId="2C4B515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VVG-CCS-ETB-972-25</w:t>
            </w:r>
          </w:p>
        </w:tc>
        <w:tc>
          <w:tcPr>
            <w:tcW w:w="5289" w:type="dxa"/>
            <w:noWrap/>
            <w:vAlign w:val="center"/>
            <w:hideMark/>
          </w:tcPr>
          <w:p w:rsidRPr="006E6062" w:rsidR="002B7914" w:rsidP="002B7914" w:rsidRDefault="002B7914" w14:paraId="317D1063" w14:textId="54D61A1E">
            <w:pPr>
              <w:jc w:val="center"/>
              <w:cnfStyle w:val="000000000000" w:firstRow="0" w:lastRow="0" w:firstColumn="0" w:lastColumn="0" w:oddVBand="0" w:evenVBand="0" w:oddHBand="0"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 xml:space="preserve">REMISIÓN COMUNICADO NO. </w:t>
            </w:r>
            <w:r w:rsidRPr="006E6062">
              <w:rPr>
                <w:rFonts w:eastAsia="Times New Roman"/>
                <w:color w:val="000000"/>
                <w:sz w:val="16"/>
                <w:szCs w:val="16"/>
              </w:rPr>
              <w:t>VVG-CCS-ETB-972-25</w:t>
            </w:r>
            <w:r w:rsidRPr="006E6062">
              <w:rPr>
                <w:rFonts w:eastAsia="Times New Roman"/>
                <w:color w:val="242424"/>
                <w:sz w:val="16"/>
                <w:szCs w:val="16"/>
              </w:rPr>
              <w:t xml:space="preserve"> RESPUESTA A COMUNICADO GSC-7483-2025</w:t>
            </w:r>
          </w:p>
        </w:tc>
      </w:tr>
      <w:tr w:rsidRPr="006E6062" w:rsidR="002B7914" w:rsidTr="002B7914" w14:paraId="50479831"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2D08581C" w14:textId="19BDE4B6">
            <w:pPr>
              <w:jc w:val="center"/>
              <w:rPr>
                <w:rFonts w:eastAsia="Times New Roman"/>
                <w:color w:val="000000"/>
                <w:sz w:val="16"/>
                <w:szCs w:val="16"/>
              </w:rPr>
            </w:pPr>
            <w:r w:rsidRPr="006E6062">
              <w:rPr>
                <w:rFonts w:eastAsia="Times New Roman"/>
                <w:color w:val="000000" w:themeColor="text1"/>
                <w:sz w:val="16"/>
                <w:szCs w:val="16"/>
              </w:rPr>
              <w:t>13</w:t>
            </w:r>
          </w:p>
        </w:tc>
        <w:tc>
          <w:tcPr>
            <w:tcW w:w="1109" w:type="dxa"/>
            <w:noWrap/>
            <w:vAlign w:val="center"/>
            <w:hideMark/>
          </w:tcPr>
          <w:p w:rsidRPr="006E6062" w:rsidR="002B7914" w:rsidP="002B7914" w:rsidRDefault="002B7914" w14:paraId="3428EC8F" w14:textId="6B614E02">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6/11/2025</w:t>
            </w:r>
          </w:p>
        </w:tc>
        <w:tc>
          <w:tcPr>
            <w:tcW w:w="1843" w:type="dxa"/>
            <w:noWrap/>
            <w:vAlign w:val="center"/>
            <w:hideMark/>
          </w:tcPr>
          <w:p w:rsidRPr="006E6062" w:rsidR="002B7914" w:rsidP="002B7914" w:rsidRDefault="002B7914" w14:paraId="2108013E" w14:textId="3EF065B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VVG-CCS-ETB-973-25</w:t>
            </w:r>
          </w:p>
        </w:tc>
        <w:tc>
          <w:tcPr>
            <w:tcW w:w="5289" w:type="dxa"/>
            <w:noWrap/>
            <w:vAlign w:val="center"/>
            <w:hideMark/>
          </w:tcPr>
          <w:p w:rsidRPr="006E6062" w:rsidR="002B7914" w:rsidP="002B7914" w:rsidRDefault="002B7914" w14:paraId="4B247274" w14:textId="4D82AE50">
            <w:pPr>
              <w:jc w:val="center"/>
              <w:cnfStyle w:val="000000100000" w:firstRow="0" w:lastRow="0" w:firstColumn="0" w:lastColumn="0" w:oddVBand="0" w:evenVBand="0" w:oddHBand="1"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 xml:space="preserve">REMISIÓN COMUNICADO NO. </w:t>
            </w:r>
            <w:r w:rsidRPr="006E6062">
              <w:rPr>
                <w:rFonts w:eastAsia="Times New Roman"/>
                <w:color w:val="000000"/>
                <w:sz w:val="16"/>
                <w:szCs w:val="16"/>
              </w:rPr>
              <w:t>VVG-CCS-ETB-973-25</w:t>
            </w:r>
            <w:r w:rsidRPr="006E6062">
              <w:rPr>
                <w:rFonts w:eastAsia="Times New Roman"/>
                <w:color w:val="242424"/>
                <w:sz w:val="16"/>
                <w:szCs w:val="16"/>
              </w:rPr>
              <w:t xml:space="preserve"> RESPUESTA A COMUNICADO GSC-7498-2025</w:t>
            </w:r>
          </w:p>
        </w:tc>
      </w:tr>
      <w:tr w:rsidRPr="006E6062" w:rsidR="002B7914" w:rsidTr="002B7914" w14:paraId="4FAEDB97" w14:textId="77777777">
        <w:trPr>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65A677A6" w14:textId="494C3FA3">
            <w:pPr>
              <w:jc w:val="center"/>
              <w:rPr>
                <w:rFonts w:eastAsia="Times New Roman"/>
                <w:color w:val="000000"/>
                <w:sz w:val="16"/>
                <w:szCs w:val="16"/>
              </w:rPr>
            </w:pPr>
            <w:r w:rsidRPr="006E6062">
              <w:rPr>
                <w:rFonts w:eastAsia="Times New Roman"/>
                <w:color w:val="000000" w:themeColor="text1"/>
                <w:sz w:val="16"/>
                <w:szCs w:val="16"/>
              </w:rPr>
              <w:t>14</w:t>
            </w:r>
          </w:p>
        </w:tc>
        <w:tc>
          <w:tcPr>
            <w:tcW w:w="1109" w:type="dxa"/>
            <w:noWrap/>
            <w:vAlign w:val="center"/>
            <w:hideMark/>
          </w:tcPr>
          <w:p w:rsidRPr="006E6062" w:rsidR="002B7914" w:rsidP="002B7914" w:rsidRDefault="002B7914" w14:paraId="3E491211" w14:textId="567064AF">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6/11/2025</w:t>
            </w:r>
          </w:p>
        </w:tc>
        <w:tc>
          <w:tcPr>
            <w:tcW w:w="1843" w:type="dxa"/>
            <w:noWrap/>
            <w:vAlign w:val="center"/>
            <w:hideMark/>
          </w:tcPr>
          <w:p w:rsidRPr="006E6062" w:rsidR="002B7914" w:rsidP="002B7914" w:rsidRDefault="002B7914" w14:paraId="1446EC32" w14:textId="3867085D">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VVG-CCS-ETB-974-25</w:t>
            </w:r>
          </w:p>
        </w:tc>
        <w:tc>
          <w:tcPr>
            <w:tcW w:w="5289" w:type="dxa"/>
            <w:noWrap/>
            <w:vAlign w:val="center"/>
            <w:hideMark/>
          </w:tcPr>
          <w:p w:rsidRPr="006E6062" w:rsidR="002B7914" w:rsidP="002B7914" w:rsidRDefault="002B7914" w14:paraId="7FE001B8" w14:textId="3D4CD246">
            <w:pPr>
              <w:jc w:val="center"/>
              <w:cnfStyle w:val="000000000000" w:firstRow="0" w:lastRow="0" w:firstColumn="0" w:lastColumn="0" w:oddVBand="0" w:evenVBand="0" w:oddHBand="0"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 VVG-CCS-ETB-974-25 RESPUESTA A COMUNICADO GSC-7508-2025</w:t>
            </w:r>
          </w:p>
        </w:tc>
      </w:tr>
      <w:tr w:rsidRPr="006E6062" w:rsidR="002B7914" w:rsidTr="002B7914" w14:paraId="2A67CDB1"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022B117E" w14:textId="70B3FBC7">
            <w:pPr>
              <w:jc w:val="center"/>
              <w:rPr>
                <w:rFonts w:eastAsia="Times New Roman"/>
                <w:color w:val="000000"/>
                <w:sz w:val="16"/>
                <w:szCs w:val="16"/>
              </w:rPr>
            </w:pPr>
            <w:r w:rsidRPr="006E6062">
              <w:rPr>
                <w:rFonts w:eastAsia="Times New Roman"/>
                <w:color w:val="000000" w:themeColor="text1"/>
                <w:sz w:val="16"/>
                <w:szCs w:val="16"/>
              </w:rPr>
              <w:t>15</w:t>
            </w:r>
          </w:p>
        </w:tc>
        <w:tc>
          <w:tcPr>
            <w:tcW w:w="1109" w:type="dxa"/>
            <w:noWrap/>
            <w:vAlign w:val="center"/>
            <w:hideMark/>
          </w:tcPr>
          <w:p w:rsidRPr="006E6062" w:rsidR="002B7914" w:rsidP="002B7914" w:rsidRDefault="002B7914" w14:paraId="494AB5E3" w14:textId="75D869B5">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6/11/2025</w:t>
            </w:r>
          </w:p>
        </w:tc>
        <w:tc>
          <w:tcPr>
            <w:tcW w:w="1843" w:type="dxa"/>
            <w:noWrap/>
            <w:vAlign w:val="center"/>
            <w:hideMark/>
          </w:tcPr>
          <w:p w:rsidRPr="006E6062" w:rsidR="002B7914" w:rsidP="002B7914" w:rsidRDefault="002B7914" w14:paraId="52309843" w14:textId="1063E19D">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VVG-CCS-ETB-975-25</w:t>
            </w:r>
          </w:p>
        </w:tc>
        <w:tc>
          <w:tcPr>
            <w:tcW w:w="5289" w:type="dxa"/>
            <w:noWrap/>
            <w:vAlign w:val="center"/>
            <w:hideMark/>
          </w:tcPr>
          <w:p w:rsidRPr="006E6062" w:rsidR="002B7914" w:rsidP="002B7914" w:rsidRDefault="002B7914" w14:paraId="2D4E282B" w14:textId="616BBB05">
            <w:pPr>
              <w:jc w:val="center"/>
              <w:cnfStyle w:val="000000100000" w:firstRow="0" w:lastRow="0" w:firstColumn="0" w:lastColumn="0" w:oddVBand="0" w:evenVBand="0" w:oddHBand="1"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 VVG-CCS-ETB-975-25 RESPUESTA A COMUNICADO GSC-7502-2025</w:t>
            </w:r>
          </w:p>
        </w:tc>
      </w:tr>
      <w:tr w:rsidRPr="006E6062" w:rsidR="002B7914" w:rsidTr="002B7914" w14:paraId="48374173" w14:textId="77777777">
        <w:trPr>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6B4AD17F" w14:textId="012EF2A9">
            <w:pPr>
              <w:jc w:val="center"/>
              <w:rPr>
                <w:rFonts w:eastAsia="Times New Roman"/>
                <w:color w:val="000000"/>
                <w:sz w:val="16"/>
                <w:szCs w:val="16"/>
              </w:rPr>
            </w:pPr>
            <w:r w:rsidRPr="006E6062">
              <w:rPr>
                <w:rFonts w:eastAsia="Times New Roman"/>
                <w:color w:val="000000" w:themeColor="text1"/>
                <w:sz w:val="16"/>
                <w:szCs w:val="16"/>
              </w:rPr>
              <w:t>16</w:t>
            </w:r>
          </w:p>
        </w:tc>
        <w:tc>
          <w:tcPr>
            <w:tcW w:w="1109" w:type="dxa"/>
            <w:noWrap/>
            <w:vAlign w:val="center"/>
            <w:hideMark/>
          </w:tcPr>
          <w:p w:rsidRPr="006E6062" w:rsidR="002B7914" w:rsidP="002B7914" w:rsidRDefault="002B7914" w14:paraId="3053D8F1" w14:textId="435C962F">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6/11/2025</w:t>
            </w:r>
          </w:p>
        </w:tc>
        <w:tc>
          <w:tcPr>
            <w:tcW w:w="1843" w:type="dxa"/>
            <w:noWrap/>
            <w:vAlign w:val="center"/>
            <w:hideMark/>
          </w:tcPr>
          <w:p w:rsidRPr="006E6062" w:rsidR="002B7914" w:rsidP="002B7914" w:rsidRDefault="002B7914" w14:paraId="1BB66D4B" w14:textId="0B5FD06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VVG-CCS-ETB-976-25</w:t>
            </w:r>
          </w:p>
        </w:tc>
        <w:tc>
          <w:tcPr>
            <w:tcW w:w="5289" w:type="dxa"/>
            <w:noWrap/>
            <w:vAlign w:val="center"/>
            <w:hideMark/>
          </w:tcPr>
          <w:p w:rsidRPr="006E6062" w:rsidR="002B7914" w:rsidP="002B7914" w:rsidRDefault="002B7914" w14:paraId="408BA49F" w14:textId="21CFDBD9">
            <w:pPr>
              <w:jc w:val="center"/>
              <w:cnfStyle w:val="000000000000" w:firstRow="0" w:lastRow="0" w:firstColumn="0" w:lastColumn="0" w:oddVBand="0" w:evenVBand="0" w:oddHBand="0"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 xml:space="preserve">REMISIÓN COMUNICADO NO. </w:t>
            </w:r>
            <w:r w:rsidRPr="006E6062">
              <w:rPr>
                <w:rFonts w:eastAsia="Times New Roman"/>
                <w:color w:val="000000"/>
                <w:sz w:val="16"/>
                <w:szCs w:val="16"/>
              </w:rPr>
              <w:t>VVG-CCS-ETB-976-25</w:t>
            </w:r>
            <w:r w:rsidRPr="006E6062">
              <w:rPr>
                <w:rFonts w:eastAsia="Times New Roman"/>
                <w:color w:val="242424"/>
                <w:sz w:val="16"/>
                <w:szCs w:val="16"/>
              </w:rPr>
              <w:t xml:space="preserve"> RESPUESTA A COMUNICADO GSC-7501-2025 Y GSC-7509-2025</w:t>
            </w:r>
          </w:p>
        </w:tc>
      </w:tr>
      <w:tr w:rsidRPr="006E6062" w:rsidR="002B7914" w:rsidTr="002B7914" w14:paraId="6C960280"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0AD6C2E1" w14:textId="187E1EF1">
            <w:pPr>
              <w:jc w:val="center"/>
              <w:rPr>
                <w:rFonts w:eastAsia="Times New Roman"/>
                <w:color w:val="000000"/>
                <w:sz w:val="16"/>
                <w:szCs w:val="16"/>
              </w:rPr>
            </w:pPr>
            <w:r w:rsidRPr="006E6062">
              <w:rPr>
                <w:rFonts w:eastAsia="Times New Roman"/>
                <w:color w:val="000000" w:themeColor="text1"/>
                <w:sz w:val="16"/>
                <w:szCs w:val="16"/>
              </w:rPr>
              <w:t>17</w:t>
            </w:r>
          </w:p>
        </w:tc>
        <w:tc>
          <w:tcPr>
            <w:tcW w:w="1109" w:type="dxa"/>
            <w:noWrap/>
            <w:vAlign w:val="center"/>
            <w:hideMark/>
          </w:tcPr>
          <w:p w:rsidRPr="006E6062" w:rsidR="002B7914" w:rsidP="002B7914" w:rsidRDefault="002B7914" w14:paraId="6BFEED01" w14:textId="7412582D">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6/11/2025</w:t>
            </w:r>
          </w:p>
        </w:tc>
        <w:tc>
          <w:tcPr>
            <w:tcW w:w="1843" w:type="dxa"/>
            <w:noWrap/>
            <w:vAlign w:val="center"/>
            <w:hideMark/>
          </w:tcPr>
          <w:p w:rsidRPr="006E6062" w:rsidR="002B7914" w:rsidP="002B7914" w:rsidRDefault="002B7914" w14:paraId="2DD73334" w14:textId="359EC86F">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VVG-CCS-ETB-977-25</w:t>
            </w:r>
          </w:p>
        </w:tc>
        <w:tc>
          <w:tcPr>
            <w:tcW w:w="5289" w:type="dxa"/>
            <w:noWrap/>
            <w:vAlign w:val="center"/>
            <w:hideMark/>
          </w:tcPr>
          <w:p w:rsidRPr="006E6062" w:rsidR="002B7914" w:rsidP="002B7914" w:rsidRDefault="002B7914" w14:paraId="33D424D6" w14:textId="352B41F5">
            <w:pPr>
              <w:jc w:val="center"/>
              <w:cnfStyle w:val="000000100000" w:firstRow="0" w:lastRow="0" w:firstColumn="0" w:lastColumn="0" w:oddVBand="0" w:evenVBand="0" w:oddHBand="1"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 xml:space="preserve">REMISIÓN COMUNICADO NO. </w:t>
            </w:r>
            <w:r w:rsidRPr="006E6062">
              <w:rPr>
                <w:rFonts w:eastAsia="Times New Roman"/>
                <w:color w:val="000000"/>
                <w:sz w:val="16"/>
                <w:szCs w:val="16"/>
              </w:rPr>
              <w:t>VVG-CCS-ETB-977-25</w:t>
            </w:r>
            <w:r w:rsidRPr="006E6062">
              <w:rPr>
                <w:rFonts w:eastAsia="Times New Roman"/>
                <w:color w:val="242424"/>
                <w:sz w:val="16"/>
                <w:szCs w:val="16"/>
              </w:rPr>
              <w:t xml:space="preserve"> RESPUESTA A COMUNICADO GSC-7497-2025</w:t>
            </w:r>
          </w:p>
        </w:tc>
      </w:tr>
      <w:tr w:rsidRPr="006E6062" w:rsidR="002B7914" w:rsidTr="002B7914" w14:paraId="23117F81" w14:textId="77777777">
        <w:trPr>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51EAE3C2" w14:textId="05DA79A0">
            <w:pPr>
              <w:jc w:val="center"/>
              <w:rPr>
                <w:rFonts w:eastAsia="Times New Roman"/>
                <w:color w:val="000000"/>
                <w:sz w:val="16"/>
                <w:szCs w:val="16"/>
              </w:rPr>
            </w:pPr>
            <w:r w:rsidRPr="006E6062">
              <w:rPr>
                <w:rFonts w:eastAsia="Times New Roman"/>
                <w:color w:val="000000" w:themeColor="text1"/>
                <w:sz w:val="16"/>
                <w:szCs w:val="16"/>
              </w:rPr>
              <w:t>18</w:t>
            </w:r>
          </w:p>
        </w:tc>
        <w:tc>
          <w:tcPr>
            <w:tcW w:w="1109" w:type="dxa"/>
            <w:noWrap/>
            <w:vAlign w:val="center"/>
            <w:hideMark/>
          </w:tcPr>
          <w:p w:rsidRPr="006E6062" w:rsidR="002B7914" w:rsidP="002B7914" w:rsidRDefault="002B7914" w14:paraId="3B305BAC" w14:textId="1492792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6/11/2025</w:t>
            </w:r>
          </w:p>
        </w:tc>
        <w:tc>
          <w:tcPr>
            <w:tcW w:w="1843" w:type="dxa"/>
            <w:noWrap/>
            <w:vAlign w:val="center"/>
            <w:hideMark/>
          </w:tcPr>
          <w:p w:rsidRPr="006E6062" w:rsidR="002B7914" w:rsidP="002B7914" w:rsidRDefault="002B7914" w14:paraId="4939B94A" w14:textId="466662BF">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VVG-CCS-ETB-978-25</w:t>
            </w:r>
          </w:p>
        </w:tc>
        <w:tc>
          <w:tcPr>
            <w:tcW w:w="5289" w:type="dxa"/>
            <w:noWrap/>
            <w:vAlign w:val="center"/>
            <w:hideMark/>
          </w:tcPr>
          <w:p w:rsidRPr="006E6062" w:rsidR="002B7914" w:rsidP="002B7914" w:rsidRDefault="002B7914" w14:paraId="468623A0" w14:textId="49A2D962">
            <w:pPr>
              <w:jc w:val="center"/>
              <w:cnfStyle w:val="000000000000" w:firstRow="0" w:lastRow="0" w:firstColumn="0" w:lastColumn="0" w:oddVBand="0" w:evenVBand="0" w:oddHBand="0"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 xml:space="preserve">REMISIÓN COMUNICADO NO. </w:t>
            </w:r>
            <w:r w:rsidRPr="006E6062">
              <w:rPr>
                <w:rFonts w:eastAsia="Times New Roman"/>
                <w:color w:val="000000"/>
                <w:sz w:val="16"/>
                <w:szCs w:val="16"/>
              </w:rPr>
              <w:t>VVG-CCS-ETB-978-25</w:t>
            </w:r>
            <w:r w:rsidRPr="006E6062">
              <w:rPr>
                <w:rFonts w:eastAsia="Times New Roman"/>
                <w:color w:val="242424"/>
                <w:sz w:val="16"/>
                <w:szCs w:val="16"/>
              </w:rPr>
              <w:t xml:space="preserve"> CRONOGRAMA LIMPIEZA DE ACRÍLICOS NOVIEMBRE 2025 - GSC-7521-2025.</w:t>
            </w:r>
          </w:p>
        </w:tc>
      </w:tr>
      <w:tr w:rsidRPr="006E6062" w:rsidR="002B7914" w:rsidTr="002B7914" w14:paraId="1C6DE2DC"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71552B30" w14:textId="7CC523E0">
            <w:pPr>
              <w:jc w:val="center"/>
              <w:rPr>
                <w:rFonts w:eastAsia="Times New Roman"/>
                <w:color w:val="000000"/>
                <w:sz w:val="16"/>
                <w:szCs w:val="16"/>
              </w:rPr>
            </w:pPr>
            <w:r w:rsidRPr="006E6062">
              <w:rPr>
                <w:rFonts w:eastAsia="Times New Roman"/>
                <w:color w:val="000000" w:themeColor="text1"/>
                <w:sz w:val="16"/>
                <w:szCs w:val="16"/>
              </w:rPr>
              <w:t>19</w:t>
            </w:r>
          </w:p>
        </w:tc>
        <w:tc>
          <w:tcPr>
            <w:tcW w:w="1109" w:type="dxa"/>
            <w:noWrap/>
            <w:vAlign w:val="center"/>
            <w:hideMark/>
          </w:tcPr>
          <w:p w:rsidRPr="006E6062" w:rsidR="002B7914" w:rsidP="002B7914" w:rsidRDefault="002B7914" w14:paraId="6B66BA89" w14:textId="010B4059">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6/11/2025</w:t>
            </w:r>
          </w:p>
        </w:tc>
        <w:tc>
          <w:tcPr>
            <w:tcW w:w="1843" w:type="dxa"/>
            <w:noWrap/>
            <w:vAlign w:val="center"/>
            <w:hideMark/>
          </w:tcPr>
          <w:p w:rsidRPr="006E6062" w:rsidR="002B7914" w:rsidP="002B7914" w:rsidRDefault="002B7914" w14:paraId="5F0EFB66" w14:textId="2FDE8974">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VVG-CCS-ETB-979-25</w:t>
            </w:r>
          </w:p>
        </w:tc>
        <w:tc>
          <w:tcPr>
            <w:tcW w:w="5289" w:type="dxa"/>
            <w:noWrap/>
            <w:vAlign w:val="center"/>
            <w:hideMark/>
          </w:tcPr>
          <w:p w:rsidRPr="006E6062" w:rsidR="002B7914" w:rsidP="002B7914" w:rsidRDefault="002B7914" w14:paraId="5CCF6BF8" w14:textId="3091BD89">
            <w:pPr>
              <w:jc w:val="center"/>
              <w:cnfStyle w:val="000000100000" w:firstRow="0" w:lastRow="0" w:firstColumn="0" w:lastColumn="0" w:oddVBand="0" w:evenVBand="0" w:oddHBand="1"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 xml:space="preserve">REMISIÓN COMUNICADO NO. </w:t>
            </w:r>
            <w:r w:rsidRPr="006E6062">
              <w:rPr>
                <w:rFonts w:eastAsia="Times New Roman"/>
                <w:color w:val="000000"/>
                <w:sz w:val="16"/>
                <w:szCs w:val="16"/>
              </w:rPr>
              <w:t>VVG-CCS-ETB-979-25</w:t>
            </w:r>
            <w:r w:rsidRPr="006E6062">
              <w:rPr>
                <w:rFonts w:eastAsia="Times New Roman"/>
                <w:color w:val="242424"/>
                <w:sz w:val="16"/>
                <w:szCs w:val="16"/>
              </w:rPr>
              <w:t xml:space="preserve"> RESPUESTA A COMUNICADO GSC-7522-2025</w:t>
            </w:r>
          </w:p>
        </w:tc>
      </w:tr>
      <w:tr w:rsidRPr="006E6062" w:rsidR="002B7914" w:rsidTr="002B7914" w14:paraId="06CA4D83" w14:textId="77777777">
        <w:trPr>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3EA4DCA0" w14:textId="278FC0A2">
            <w:pPr>
              <w:jc w:val="center"/>
              <w:rPr>
                <w:rFonts w:eastAsia="Times New Roman"/>
                <w:color w:val="000000"/>
                <w:sz w:val="16"/>
                <w:szCs w:val="16"/>
              </w:rPr>
            </w:pPr>
            <w:r w:rsidRPr="006E6062">
              <w:rPr>
                <w:rFonts w:eastAsia="Times New Roman"/>
                <w:color w:val="000000" w:themeColor="text1"/>
                <w:sz w:val="16"/>
                <w:szCs w:val="16"/>
              </w:rPr>
              <w:t>20</w:t>
            </w:r>
          </w:p>
        </w:tc>
        <w:tc>
          <w:tcPr>
            <w:tcW w:w="1109" w:type="dxa"/>
            <w:noWrap/>
            <w:vAlign w:val="center"/>
            <w:hideMark/>
          </w:tcPr>
          <w:p w:rsidRPr="006E6062" w:rsidR="002B7914" w:rsidP="002B7914" w:rsidRDefault="002B7914" w14:paraId="55B0C3A2" w14:textId="665E8D62">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7/11/2025</w:t>
            </w:r>
          </w:p>
        </w:tc>
        <w:tc>
          <w:tcPr>
            <w:tcW w:w="1843" w:type="dxa"/>
            <w:noWrap/>
            <w:vAlign w:val="center"/>
            <w:hideMark/>
          </w:tcPr>
          <w:p w:rsidRPr="006E6062" w:rsidR="002B7914" w:rsidP="002B7914" w:rsidRDefault="002B7914" w14:paraId="794E1210" w14:textId="6DD28350">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VVG-CCS-ETB-980-25</w:t>
            </w:r>
          </w:p>
        </w:tc>
        <w:tc>
          <w:tcPr>
            <w:tcW w:w="5289" w:type="dxa"/>
            <w:noWrap/>
            <w:vAlign w:val="center"/>
            <w:hideMark/>
          </w:tcPr>
          <w:p w:rsidRPr="006E6062" w:rsidR="002B7914" w:rsidP="002B7914" w:rsidRDefault="002B7914" w14:paraId="4317E573" w14:textId="30E1F17F">
            <w:pPr>
              <w:jc w:val="center"/>
              <w:cnfStyle w:val="000000000000" w:firstRow="0" w:lastRow="0" w:firstColumn="0" w:lastColumn="0" w:oddVBand="0" w:evenVBand="0" w:oddHBand="0"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w:t>
            </w:r>
            <w:r w:rsidRPr="006E6062">
              <w:rPr>
                <w:rFonts w:eastAsia="Times New Roman"/>
                <w:color w:val="000000"/>
                <w:sz w:val="16"/>
                <w:szCs w:val="16"/>
              </w:rPr>
              <w:t>VVG-CCS-ETB-980-25</w:t>
            </w:r>
            <w:r w:rsidRPr="006E6062">
              <w:rPr>
                <w:rFonts w:eastAsia="Times New Roman"/>
                <w:color w:val="242424"/>
                <w:sz w:val="16"/>
                <w:szCs w:val="16"/>
              </w:rPr>
              <w:t xml:space="preserve"> RESPUESTA A COMUNICADO GSC-7379-2025 Y GSC-7514-2055.</w:t>
            </w:r>
          </w:p>
        </w:tc>
      </w:tr>
      <w:tr w:rsidRPr="006E6062" w:rsidR="002B7914" w:rsidTr="002B7914" w14:paraId="549F68AB"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1A0C612D" w14:textId="2EF67036">
            <w:pPr>
              <w:jc w:val="center"/>
              <w:rPr>
                <w:rFonts w:eastAsia="Times New Roman"/>
                <w:color w:val="000000"/>
                <w:sz w:val="16"/>
                <w:szCs w:val="16"/>
              </w:rPr>
            </w:pPr>
            <w:r w:rsidRPr="006E6062">
              <w:rPr>
                <w:rFonts w:eastAsia="Times New Roman"/>
                <w:color w:val="000000" w:themeColor="text1"/>
                <w:sz w:val="16"/>
                <w:szCs w:val="16"/>
              </w:rPr>
              <w:t>21</w:t>
            </w:r>
          </w:p>
        </w:tc>
        <w:tc>
          <w:tcPr>
            <w:tcW w:w="1109" w:type="dxa"/>
            <w:noWrap/>
            <w:vAlign w:val="center"/>
            <w:hideMark/>
          </w:tcPr>
          <w:p w:rsidRPr="006E6062" w:rsidR="002B7914" w:rsidP="002B7914" w:rsidRDefault="002B7914" w14:paraId="67F8B2DE" w14:textId="6BFBCAB4">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7/11/2025</w:t>
            </w:r>
          </w:p>
        </w:tc>
        <w:tc>
          <w:tcPr>
            <w:tcW w:w="1843" w:type="dxa"/>
            <w:noWrap/>
            <w:vAlign w:val="center"/>
            <w:hideMark/>
          </w:tcPr>
          <w:p w:rsidRPr="006E6062" w:rsidR="002B7914" w:rsidP="002B7914" w:rsidRDefault="002B7914" w14:paraId="4AF2DF57" w14:textId="45E67C6B">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VVG-CCS-ETB-981-25</w:t>
            </w:r>
          </w:p>
        </w:tc>
        <w:tc>
          <w:tcPr>
            <w:tcW w:w="5289" w:type="dxa"/>
            <w:noWrap/>
            <w:vAlign w:val="center"/>
            <w:hideMark/>
          </w:tcPr>
          <w:p w:rsidRPr="006E6062" w:rsidR="002B7914" w:rsidP="002B7914" w:rsidRDefault="002B7914" w14:paraId="626EEDA3" w14:textId="5A648753">
            <w:pPr>
              <w:jc w:val="center"/>
              <w:cnfStyle w:val="000000100000" w:firstRow="0" w:lastRow="0" w:firstColumn="0" w:lastColumn="0" w:oddVBand="0" w:evenVBand="0" w:oddHBand="1"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w:t>
            </w:r>
            <w:r w:rsidRPr="006E6062">
              <w:rPr>
                <w:rFonts w:eastAsia="Times New Roman"/>
                <w:color w:val="000000"/>
                <w:sz w:val="16"/>
                <w:szCs w:val="16"/>
              </w:rPr>
              <w:t>VVG-CCS-ETB-981-25</w:t>
            </w:r>
            <w:r w:rsidRPr="006E6062">
              <w:rPr>
                <w:rFonts w:eastAsia="Times New Roman"/>
                <w:color w:val="242424"/>
                <w:sz w:val="16"/>
                <w:szCs w:val="16"/>
              </w:rPr>
              <w:t xml:space="preserve"> RESPUESTA A COMUNICADO GSC-7515-2025 Y GSC-7519-2055</w:t>
            </w:r>
          </w:p>
        </w:tc>
      </w:tr>
      <w:tr w:rsidRPr="006E6062" w:rsidR="002B7914" w:rsidTr="002B7914" w14:paraId="2058B081" w14:textId="77777777">
        <w:trPr>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027F5BE4" w14:textId="2160A86A">
            <w:pPr>
              <w:jc w:val="center"/>
              <w:rPr>
                <w:rFonts w:eastAsia="Times New Roman"/>
                <w:color w:val="000000"/>
                <w:sz w:val="16"/>
                <w:szCs w:val="16"/>
              </w:rPr>
            </w:pPr>
            <w:r w:rsidRPr="006E6062">
              <w:rPr>
                <w:rFonts w:eastAsia="Times New Roman"/>
                <w:color w:val="000000" w:themeColor="text1"/>
                <w:sz w:val="16"/>
                <w:szCs w:val="16"/>
              </w:rPr>
              <w:t>22</w:t>
            </w:r>
          </w:p>
        </w:tc>
        <w:tc>
          <w:tcPr>
            <w:tcW w:w="1109" w:type="dxa"/>
            <w:noWrap/>
            <w:vAlign w:val="center"/>
            <w:hideMark/>
          </w:tcPr>
          <w:p w:rsidRPr="006E6062" w:rsidR="002B7914" w:rsidP="002B7914" w:rsidRDefault="002B7914" w14:paraId="6AF4DF4A" w14:textId="1FCBEE1D">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10/11/2025</w:t>
            </w:r>
          </w:p>
        </w:tc>
        <w:tc>
          <w:tcPr>
            <w:tcW w:w="1843" w:type="dxa"/>
            <w:noWrap/>
            <w:vAlign w:val="center"/>
            <w:hideMark/>
          </w:tcPr>
          <w:p w:rsidRPr="006E6062" w:rsidR="002B7914" w:rsidP="002B7914" w:rsidRDefault="002B7914" w14:paraId="4F271332" w14:textId="1002BCF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VVG-CCS-ETB-982-25</w:t>
            </w:r>
          </w:p>
        </w:tc>
        <w:tc>
          <w:tcPr>
            <w:tcW w:w="5289" w:type="dxa"/>
            <w:noWrap/>
            <w:vAlign w:val="center"/>
            <w:hideMark/>
          </w:tcPr>
          <w:p w:rsidRPr="006E6062" w:rsidR="002B7914" w:rsidP="002B7914" w:rsidRDefault="002B7914" w14:paraId="29183291" w14:textId="1987C6CD">
            <w:pPr>
              <w:jc w:val="center"/>
              <w:cnfStyle w:val="000000000000" w:firstRow="0" w:lastRow="0" w:firstColumn="0" w:lastColumn="0" w:oddVBand="0" w:evenVBand="0" w:oddHBand="0"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w:t>
            </w:r>
            <w:r w:rsidRPr="006E6062">
              <w:rPr>
                <w:rFonts w:eastAsia="Times New Roman"/>
                <w:color w:val="000000"/>
                <w:sz w:val="16"/>
                <w:szCs w:val="16"/>
              </w:rPr>
              <w:t>VVG-CCS-ETB-982-25</w:t>
            </w:r>
            <w:r w:rsidRPr="006E6062">
              <w:rPr>
                <w:rFonts w:eastAsia="Times New Roman"/>
                <w:color w:val="242424"/>
                <w:sz w:val="16"/>
                <w:szCs w:val="16"/>
              </w:rPr>
              <w:t xml:space="preserve"> RESPUESTA A COMUNICADO GSC-7500-2025 GSC-7518-2025, GSC-7523-2025, GSC-7524-2025</w:t>
            </w:r>
          </w:p>
        </w:tc>
      </w:tr>
      <w:tr w:rsidRPr="006E6062" w:rsidR="002B7914" w:rsidTr="002B7914" w14:paraId="1A754594"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057817D0" w14:textId="6DE99939">
            <w:pPr>
              <w:jc w:val="center"/>
              <w:rPr>
                <w:rFonts w:eastAsia="Times New Roman"/>
                <w:color w:val="000000"/>
                <w:sz w:val="16"/>
                <w:szCs w:val="16"/>
              </w:rPr>
            </w:pPr>
            <w:r w:rsidRPr="006E6062">
              <w:rPr>
                <w:rFonts w:eastAsia="Times New Roman"/>
                <w:color w:val="000000" w:themeColor="text1"/>
                <w:sz w:val="16"/>
                <w:szCs w:val="16"/>
              </w:rPr>
              <w:t>23</w:t>
            </w:r>
          </w:p>
        </w:tc>
        <w:tc>
          <w:tcPr>
            <w:tcW w:w="1109" w:type="dxa"/>
            <w:noWrap/>
            <w:vAlign w:val="center"/>
            <w:hideMark/>
          </w:tcPr>
          <w:p w:rsidRPr="006E6062" w:rsidR="002B7914" w:rsidP="002B7914" w:rsidRDefault="002B7914" w14:paraId="6B363CF5" w14:textId="0D13C87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10/11/2025</w:t>
            </w:r>
          </w:p>
        </w:tc>
        <w:tc>
          <w:tcPr>
            <w:tcW w:w="1843" w:type="dxa"/>
            <w:noWrap/>
            <w:vAlign w:val="center"/>
            <w:hideMark/>
          </w:tcPr>
          <w:p w:rsidRPr="006E6062" w:rsidR="002B7914" w:rsidP="002B7914" w:rsidRDefault="002B7914" w14:paraId="1ACD7E43" w14:textId="7BD75ED8">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VVG-CCS-ETB-983-25</w:t>
            </w:r>
          </w:p>
        </w:tc>
        <w:tc>
          <w:tcPr>
            <w:tcW w:w="5289" w:type="dxa"/>
            <w:noWrap/>
            <w:vAlign w:val="center"/>
            <w:hideMark/>
          </w:tcPr>
          <w:p w:rsidRPr="006E6062" w:rsidR="002B7914" w:rsidP="002B7914" w:rsidRDefault="002B7914" w14:paraId="5871A289" w14:textId="3A6FECB4">
            <w:pPr>
              <w:jc w:val="center"/>
              <w:cnfStyle w:val="000000100000" w:firstRow="0" w:lastRow="0" w:firstColumn="0" w:lastColumn="0" w:oddVBand="0" w:evenVBand="0" w:oddHBand="1"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w:t>
            </w:r>
            <w:r w:rsidRPr="006E6062">
              <w:rPr>
                <w:rFonts w:eastAsia="Times New Roman"/>
                <w:color w:val="000000"/>
                <w:sz w:val="16"/>
                <w:szCs w:val="16"/>
              </w:rPr>
              <w:t>VVG-CCS-ETB-983-25</w:t>
            </w:r>
            <w:r w:rsidRPr="006E6062">
              <w:rPr>
                <w:rFonts w:eastAsia="Times New Roman"/>
                <w:color w:val="242424"/>
                <w:sz w:val="16"/>
                <w:szCs w:val="16"/>
              </w:rPr>
              <w:t xml:space="preserve"> APROBACIÓN INFORME MENSUAL DE AGOSTO 2025 V3 CONTRATO SCJ-1809-2024</w:t>
            </w:r>
          </w:p>
        </w:tc>
      </w:tr>
      <w:tr w:rsidRPr="006E6062" w:rsidR="002B7914" w:rsidTr="002B7914" w14:paraId="30D656DB" w14:textId="77777777">
        <w:trPr>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1FFAF025" w14:textId="77F32800">
            <w:pPr>
              <w:jc w:val="center"/>
              <w:rPr>
                <w:rFonts w:eastAsia="Times New Roman"/>
                <w:color w:val="000000"/>
                <w:sz w:val="16"/>
                <w:szCs w:val="16"/>
              </w:rPr>
            </w:pPr>
            <w:r w:rsidRPr="006E6062">
              <w:rPr>
                <w:rFonts w:eastAsia="Times New Roman"/>
                <w:color w:val="000000" w:themeColor="text1"/>
                <w:sz w:val="16"/>
                <w:szCs w:val="16"/>
              </w:rPr>
              <w:t>24</w:t>
            </w:r>
          </w:p>
        </w:tc>
        <w:tc>
          <w:tcPr>
            <w:tcW w:w="1109" w:type="dxa"/>
            <w:noWrap/>
            <w:vAlign w:val="center"/>
            <w:hideMark/>
          </w:tcPr>
          <w:p w:rsidRPr="006E6062" w:rsidR="002B7914" w:rsidP="002B7914" w:rsidRDefault="002B7914" w14:paraId="78DB89D0" w14:textId="66880CEA">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10/11/2025</w:t>
            </w:r>
          </w:p>
        </w:tc>
        <w:tc>
          <w:tcPr>
            <w:tcW w:w="1843" w:type="dxa"/>
            <w:noWrap/>
            <w:vAlign w:val="center"/>
            <w:hideMark/>
          </w:tcPr>
          <w:p w:rsidRPr="006E6062" w:rsidR="002B7914" w:rsidP="002B7914" w:rsidRDefault="002B7914" w14:paraId="1942F09E" w14:textId="7E40E18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VVG-CCS-ETB-984-25</w:t>
            </w:r>
          </w:p>
        </w:tc>
        <w:tc>
          <w:tcPr>
            <w:tcW w:w="5289" w:type="dxa"/>
            <w:noWrap/>
            <w:vAlign w:val="center"/>
            <w:hideMark/>
          </w:tcPr>
          <w:p w:rsidRPr="006E6062" w:rsidR="002B7914" w:rsidP="002B7914" w:rsidRDefault="002B7914" w14:paraId="3815A136" w14:textId="3BEF7D70">
            <w:pPr>
              <w:jc w:val="center"/>
              <w:cnfStyle w:val="000000000000" w:firstRow="0" w:lastRow="0" w:firstColumn="0" w:lastColumn="0" w:oddVBand="0" w:evenVBand="0" w:oddHBand="0"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w:t>
            </w:r>
            <w:r w:rsidRPr="006E6062">
              <w:rPr>
                <w:rFonts w:eastAsia="Times New Roman"/>
                <w:color w:val="000000"/>
                <w:sz w:val="16"/>
                <w:szCs w:val="16"/>
              </w:rPr>
              <w:t>VVG-CCS-ETB-984-25</w:t>
            </w:r>
            <w:r w:rsidRPr="006E6062">
              <w:rPr>
                <w:rFonts w:eastAsia="Times New Roman"/>
                <w:color w:val="242424"/>
                <w:sz w:val="16"/>
                <w:szCs w:val="16"/>
              </w:rPr>
              <w:t xml:space="preserve"> RESPUESTA A COMUNICADOS GSC-7520-2025 Y GSC-7527-2025</w:t>
            </w:r>
          </w:p>
        </w:tc>
      </w:tr>
      <w:tr w:rsidRPr="006E6062" w:rsidR="002B7914" w:rsidTr="002B7914" w14:paraId="3FB2AFAA"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29CED8EA" w14:textId="7CF82390">
            <w:pPr>
              <w:jc w:val="center"/>
              <w:rPr>
                <w:rFonts w:eastAsia="Times New Roman"/>
                <w:color w:val="000000"/>
                <w:sz w:val="16"/>
                <w:szCs w:val="16"/>
              </w:rPr>
            </w:pPr>
            <w:r w:rsidRPr="006E6062">
              <w:rPr>
                <w:rFonts w:eastAsia="Times New Roman"/>
                <w:color w:val="000000" w:themeColor="text1"/>
                <w:sz w:val="16"/>
                <w:szCs w:val="16"/>
              </w:rPr>
              <w:t>25</w:t>
            </w:r>
          </w:p>
        </w:tc>
        <w:tc>
          <w:tcPr>
            <w:tcW w:w="1109" w:type="dxa"/>
            <w:noWrap/>
            <w:vAlign w:val="center"/>
            <w:hideMark/>
          </w:tcPr>
          <w:p w:rsidRPr="006E6062" w:rsidR="002B7914" w:rsidP="002B7914" w:rsidRDefault="002B7914" w14:paraId="7F645C2D" w14:textId="079A89F6">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10/11/2025</w:t>
            </w:r>
          </w:p>
        </w:tc>
        <w:tc>
          <w:tcPr>
            <w:tcW w:w="1843" w:type="dxa"/>
            <w:noWrap/>
            <w:vAlign w:val="center"/>
            <w:hideMark/>
          </w:tcPr>
          <w:p w:rsidRPr="006E6062" w:rsidR="002B7914" w:rsidP="002B7914" w:rsidRDefault="002B7914" w14:paraId="48311C04" w14:textId="1D98F630">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VVG-CCS-ETB-985-25</w:t>
            </w:r>
          </w:p>
        </w:tc>
        <w:tc>
          <w:tcPr>
            <w:tcW w:w="5289" w:type="dxa"/>
            <w:noWrap/>
            <w:vAlign w:val="center"/>
            <w:hideMark/>
          </w:tcPr>
          <w:p w:rsidRPr="006E6062" w:rsidR="002B7914" w:rsidP="002B7914" w:rsidRDefault="002B7914" w14:paraId="1F0C8E10" w14:textId="42188820">
            <w:pPr>
              <w:jc w:val="center"/>
              <w:cnfStyle w:val="000000100000" w:firstRow="0" w:lastRow="0" w:firstColumn="0" w:lastColumn="0" w:oddVBand="0" w:evenVBand="0" w:oddHBand="1"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w:t>
            </w:r>
            <w:r w:rsidRPr="006E6062">
              <w:rPr>
                <w:rFonts w:eastAsia="Times New Roman"/>
                <w:color w:val="000000"/>
                <w:sz w:val="16"/>
                <w:szCs w:val="16"/>
              </w:rPr>
              <w:t>VVG-CCS-ETB-985-25</w:t>
            </w:r>
            <w:r w:rsidRPr="006E6062">
              <w:rPr>
                <w:rFonts w:eastAsia="Times New Roman"/>
                <w:color w:val="242424"/>
                <w:sz w:val="16"/>
                <w:szCs w:val="16"/>
              </w:rPr>
              <w:t xml:space="preserve"> RESPUESTA A COMUNICADO GSC-7537-2025</w:t>
            </w:r>
          </w:p>
        </w:tc>
      </w:tr>
      <w:tr w:rsidRPr="006E6062" w:rsidR="002B7914" w:rsidTr="002B7914" w14:paraId="66CDE30B" w14:textId="77777777">
        <w:trPr>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4509DAE8" w14:textId="068B589B">
            <w:pPr>
              <w:jc w:val="center"/>
              <w:rPr>
                <w:rFonts w:eastAsia="Times New Roman"/>
                <w:color w:val="000000"/>
                <w:sz w:val="16"/>
                <w:szCs w:val="16"/>
              </w:rPr>
            </w:pPr>
            <w:r w:rsidRPr="006E6062">
              <w:rPr>
                <w:rFonts w:eastAsia="Times New Roman"/>
                <w:color w:val="000000" w:themeColor="text1"/>
                <w:sz w:val="16"/>
                <w:szCs w:val="16"/>
              </w:rPr>
              <w:t>26</w:t>
            </w:r>
          </w:p>
        </w:tc>
        <w:tc>
          <w:tcPr>
            <w:tcW w:w="1109" w:type="dxa"/>
            <w:noWrap/>
            <w:vAlign w:val="center"/>
            <w:hideMark/>
          </w:tcPr>
          <w:p w:rsidRPr="006E6062" w:rsidR="002B7914" w:rsidP="002B7914" w:rsidRDefault="002B7914" w14:paraId="261FE16E" w14:textId="7AAEA031">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11/11/2025</w:t>
            </w:r>
          </w:p>
        </w:tc>
        <w:tc>
          <w:tcPr>
            <w:tcW w:w="1843" w:type="dxa"/>
            <w:noWrap/>
            <w:vAlign w:val="center"/>
            <w:hideMark/>
          </w:tcPr>
          <w:p w:rsidRPr="006E6062" w:rsidR="002B7914" w:rsidP="002B7914" w:rsidRDefault="002B7914" w14:paraId="30180910" w14:textId="16B0E50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VVG-CCS-ETB-986-25</w:t>
            </w:r>
          </w:p>
        </w:tc>
        <w:tc>
          <w:tcPr>
            <w:tcW w:w="5289" w:type="dxa"/>
            <w:noWrap/>
            <w:vAlign w:val="center"/>
            <w:hideMark/>
          </w:tcPr>
          <w:p w:rsidRPr="006E6062" w:rsidR="002B7914" w:rsidP="002B7914" w:rsidRDefault="002B7914" w14:paraId="252064F5" w14:textId="0E4ABF1B">
            <w:pPr>
              <w:jc w:val="center"/>
              <w:cnfStyle w:val="000000000000" w:firstRow="0" w:lastRow="0" w:firstColumn="0" w:lastColumn="0" w:oddVBand="0" w:evenVBand="0" w:oddHBand="0"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w:t>
            </w:r>
            <w:r w:rsidRPr="006E6062">
              <w:rPr>
                <w:rFonts w:eastAsia="Times New Roman"/>
                <w:color w:val="000000"/>
                <w:sz w:val="16"/>
                <w:szCs w:val="16"/>
              </w:rPr>
              <w:t>VVG-CCS-ETB-986-25</w:t>
            </w:r>
            <w:r w:rsidRPr="006E6062">
              <w:rPr>
                <w:rFonts w:eastAsia="Times New Roman"/>
                <w:color w:val="242424"/>
                <w:sz w:val="16"/>
                <w:szCs w:val="16"/>
              </w:rPr>
              <w:t xml:space="preserve"> RESPUESTA A COMUNICADO GSC-7531-2025</w:t>
            </w:r>
          </w:p>
        </w:tc>
      </w:tr>
      <w:tr w:rsidRPr="006E6062" w:rsidR="002B7914" w:rsidTr="002B7914" w14:paraId="57412B38"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038C0740" w14:textId="55203D5B">
            <w:pPr>
              <w:jc w:val="center"/>
              <w:rPr>
                <w:rFonts w:eastAsia="Times New Roman"/>
                <w:color w:val="000000"/>
                <w:sz w:val="16"/>
                <w:szCs w:val="16"/>
              </w:rPr>
            </w:pPr>
            <w:r w:rsidRPr="006E6062">
              <w:rPr>
                <w:rFonts w:eastAsia="Times New Roman"/>
                <w:color w:val="000000" w:themeColor="text1"/>
                <w:sz w:val="16"/>
                <w:szCs w:val="16"/>
              </w:rPr>
              <w:t>27</w:t>
            </w:r>
          </w:p>
        </w:tc>
        <w:tc>
          <w:tcPr>
            <w:tcW w:w="1109" w:type="dxa"/>
            <w:noWrap/>
            <w:vAlign w:val="center"/>
            <w:hideMark/>
          </w:tcPr>
          <w:p w:rsidRPr="006E6062" w:rsidR="002B7914" w:rsidP="002B7914" w:rsidRDefault="002B7914" w14:paraId="2DFEC518" w14:textId="084D1D34">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11/11/2025</w:t>
            </w:r>
          </w:p>
        </w:tc>
        <w:tc>
          <w:tcPr>
            <w:tcW w:w="1843" w:type="dxa"/>
            <w:noWrap/>
            <w:vAlign w:val="center"/>
            <w:hideMark/>
          </w:tcPr>
          <w:p w:rsidRPr="006E6062" w:rsidR="002B7914" w:rsidP="002B7914" w:rsidRDefault="002B7914" w14:paraId="21DBEEF4" w14:textId="14D8F46F">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VVG-CCS-ETB-987-25</w:t>
            </w:r>
          </w:p>
        </w:tc>
        <w:tc>
          <w:tcPr>
            <w:tcW w:w="5289" w:type="dxa"/>
            <w:noWrap/>
            <w:vAlign w:val="center"/>
            <w:hideMark/>
          </w:tcPr>
          <w:p w:rsidRPr="006E6062" w:rsidR="002B7914" w:rsidP="002B7914" w:rsidRDefault="002B7914" w14:paraId="0D6ADA30" w14:textId="67F8870B">
            <w:pPr>
              <w:jc w:val="center"/>
              <w:cnfStyle w:val="000000100000" w:firstRow="0" w:lastRow="0" w:firstColumn="0" w:lastColumn="0" w:oddVBand="0" w:evenVBand="0" w:oddHBand="1"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w:t>
            </w:r>
            <w:r w:rsidRPr="006E6062">
              <w:rPr>
                <w:rFonts w:eastAsia="Times New Roman"/>
                <w:color w:val="000000"/>
                <w:sz w:val="16"/>
                <w:szCs w:val="16"/>
              </w:rPr>
              <w:t>VVG-CCS-ETB-987-25</w:t>
            </w:r>
            <w:r w:rsidRPr="006E6062">
              <w:rPr>
                <w:rFonts w:eastAsia="Times New Roman"/>
                <w:color w:val="242424"/>
                <w:sz w:val="16"/>
                <w:szCs w:val="16"/>
              </w:rPr>
              <w:t xml:space="preserve"> RESPUESTA A COMUNICADO GSC-7530-2025</w:t>
            </w:r>
          </w:p>
        </w:tc>
      </w:tr>
      <w:tr w:rsidRPr="006E6062" w:rsidR="002B7914" w:rsidTr="002B7914" w14:paraId="12BED749" w14:textId="77777777">
        <w:trPr>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7A23DDA1" w14:textId="71A1512A">
            <w:pPr>
              <w:jc w:val="center"/>
              <w:rPr>
                <w:rFonts w:eastAsia="Times New Roman"/>
                <w:color w:val="000000"/>
                <w:sz w:val="16"/>
                <w:szCs w:val="16"/>
              </w:rPr>
            </w:pPr>
            <w:r w:rsidRPr="006E6062">
              <w:rPr>
                <w:rFonts w:eastAsia="Times New Roman"/>
                <w:color w:val="000000" w:themeColor="text1"/>
                <w:sz w:val="16"/>
                <w:szCs w:val="16"/>
              </w:rPr>
              <w:t>28</w:t>
            </w:r>
          </w:p>
        </w:tc>
        <w:tc>
          <w:tcPr>
            <w:tcW w:w="1109" w:type="dxa"/>
            <w:noWrap/>
            <w:vAlign w:val="center"/>
            <w:hideMark/>
          </w:tcPr>
          <w:p w:rsidRPr="006E6062" w:rsidR="002B7914" w:rsidP="002B7914" w:rsidRDefault="002B7914" w14:paraId="4CFA64F8" w14:textId="0B5CB3C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11/11/2025</w:t>
            </w:r>
          </w:p>
        </w:tc>
        <w:tc>
          <w:tcPr>
            <w:tcW w:w="1843" w:type="dxa"/>
            <w:noWrap/>
            <w:vAlign w:val="center"/>
            <w:hideMark/>
          </w:tcPr>
          <w:p w:rsidRPr="006E6062" w:rsidR="002B7914" w:rsidP="002B7914" w:rsidRDefault="002B7914" w14:paraId="3D00651F" w14:textId="30BAA53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VVG-CCS-ETB-988-25</w:t>
            </w:r>
          </w:p>
        </w:tc>
        <w:tc>
          <w:tcPr>
            <w:tcW w:w="5289" w:type="dxa"/>
            <w:noWrap/>
            <w:vAlign w:val="center"/>
            <w:hideMark/>
          </w:tcPr>
          <w:p w:rsidRPr="006E6062" w:rsidR="002B7914" w:rsidP="002B7914" w:rsidRDefault="002B7914" w14:paraId="533426BC" w14:textId="416CE329">
            <w:pPr>
              <w:jc w:val="center"/>
              <w:cnfStyle w:val="000000000000" w:firstRow="0" w:lastRow="0" w:firstColumn="0" w:lastColumn="0" w:oddVBand="0" w:evenVBand="0" w:oddHBand="0"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w:t>
            </w:r>
            <w:r w:rsidRPr="006E6062">
              <w:rPr>
                <w:rFonts w:eastAsia="Times New Roman"/>
                <w:color w:val="000000"/>
                <w:sz w:val="16"/>
                <w:szCs w:val="16"/>
              </w:rPr>
              <w:t>VVG-CCS-ETB-988-25</w:t>
            </w:r>
            <w:r w:rsidRPr="006E6062">
              <w:rPr>
                <w:rFonts w:eastAsia="Times New Roman"/>
                <w:color w:val="242424"/>
                <w:sz w:val="16"/>
                <w:szCs w:val="16"/>
              </w:rPr>
              <w:t xml:space="preserve"> RESPUESTA A COMUNICADO GSC-7528-2025</w:t>
            </w:r>
          </w:p>
        </w:tc>
      </w:tr>
      <w:tr w:rsidRPr="006E6062" w:rsidR="002B7914" w:rsidTr="002B7914" w14:paraId="4F66C738"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3E55CEF5" w14:textId="632BAFB5">
            <w:pPr>
              <w:jc w:val="center"/>
              <w:rPr>
                <w:rFonts w:eastAsia="Times New Roman"/>
                <w:color w:val="000000"/>
                <w:sz w:val="16"/>
                <w:szCs w:val="16"/>
              </w:rPr>
            </w:pPr>
            <w:r w:rsidRPr="006E6062">
              <w:rPr>
                <w:rFonts w:eastAsia="Times New Roman"/>
                <w:color w:val="000000" w:themeColor="text1"/>
                <w:sz w:val="16"/>
                <w:szCs w:val="16"/>
              </w:rPr>
              <w:t>29</w:t>
            </w:r>
          </w:p>
        </w:tc>
        <w:tc>
          <w:tcPr>
            <w:tcW w:w="1109" w:type="dxa"/>
            <w:noWrap/>
            <w:vAlign w:val="center"/>
            <w:hideMark/>
          </w:tcPr>
          <w:p w:rsidRPr="006E6062" w:rsidR="002B7914" w:rsidP="002B7914" w:rsidRDefault="002B7914" w14:paraId="7CF152C2" w14:textId="17EA6034">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11/11/2025</w:t>
            </w:r>
          </w:p>
        </w:tc>
        <w:tc>
          <w:tcPr>
            <w:tcW w:w="1843" w:type="dxa"/>
            <w:noWrap/>
            <w:vAlign w:val="center"/>
            <w:hideMark/>
          </w:tcPr>
          <w:p w:rsidRPr="006E6062" w:rsidR="002B7914" w:rsidP="002B7914" w:rsidRDefault="002B7914" w14:paraId="5100E0CD" w14:textId="6B00DB02">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VVG-CCS-ETB-989-25</w:t>
            </w:r>
          </w:p>
        </w:tc>
        <w:tc>
          <w:tcPr>
            <w:tcW w:w="5289" w:type="dxa"/>
            <w:noWrap/>
            <w:vAlign w:val="center"/>
            <w:hideMark/>
          </w:tcPr>
          <w:p w:rsidRPr="006E6062" w:rsidR="002B7914" w:rsidP="002B7914" w:rsidRDefault="002B7914" w14:paraId="29BCE9EC" w14:textId="48F2B243">
            <w:pPr>
              <w:jc w:val="center"/>
              <w:cnfStyle w:val="000000100000" w:firstRow="0" w:lastRow="0" w:firstColumn="0" w:lastColumn="0" w:oddVBand="0" w:evenVBand="0" w:oddHBand="1"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w:t>
            </w:r>
            <w:r w:rsidRPr="006E6062">
              <w:rPr>
                <w:rFonts w:eastAsia="Times New Roman"/>
                <w:color w:val="000000"/>
                <w:sz w:val="16"/>
                <w:szCs w:val="16"/>
              </w:rPr>
              <w:t>VVG-CCS-ETB-989-25</w:t>
            </w:r>
            <w:r w:rsidRPr="006E6062">
              <w:rPr>
                <w:rFonts w:eastAsia="Times New Roman"/>
                <w:color w:val="242424"/>
                <w:sz w:val="16"/>
                <w:szCs w:val="16"/>
              </w:rPr>
              <w:t xml:space="preserve"> RESPUESTA A COMUNICADO GSC-7504-2025</w:t>
            </w:r>
          </w:p>
        </w:tc>
      </w:tr>
      <w:tr w:rsidRPr="006E6062" w:rsidR="002B7914" w:rsidTr="002B7914" w14:paraId="0EA3A0C3" w14:textId="77777777">
        <w:trPr>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34F589EF" w14:textId="184302C2">
            <w:pPr>
              <w:jc w:val="center"/>
              <w:rPr>
                <w:rFonts w:eastAsia="Times New Roman"/>
                <w:color w:val="000000"/>
                <w:sz w:val="16"/>
                <w:szCs w:val="16"/>
              </w:rPr>
            </w:pPr>
            <w:r w:rsidRPr="006E6062">
              <w:rPr>
                <w:rFonts w:eastAsia="Times New Roman"/>
                <w:color w:val="000000" w:themeColor="text1"/>
                <w:sz w:val="16"/>
                <w:szCs w:val="16"/>
              </w:rPr>
              <w:t>30</w:t>
            </w:r>
          </w:p>
        </w:tc>
        <w:tc>
          <w:tcPr>
            <w:tcW w:w="1109" w:type="dxa"/>
            <w:noWrap/>
            <w:vAlign w:val="center"/>
            <w:hideMark/>
          </w:tcPr>
          <w:p w:rsidRPr="006E6062" w:rsidR="002B7914" w:rsidP="002B7914" w:rsidRDefault="002B7914" w14:paraId="4AB96074" w14:textId="32FCBF6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11/11/2025</w:t>
            </w:r>
          </w:p>
        </w:tc>
        <w:tc>
          <w:tcPr>
            <w:tcW w:w="1843" w:type="dxa"/>
            <w:noWrap/>
            <w:vAlign w:val="center"/>
            <w:hideMark/>
          </w:tcPr>
          <w:p w:rsidRPr="006E6062" w:rsidR="002B7914" w:rsidP="002B7914" w:rsidRDefault="002B7914" w14:paraId="44B618AF" w14:textId="639B26C6">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VVG-CCS-ETB-990-25</w:t>
            </w:r>
          </w:p>
        </w:tc>
        <w:tc>
          <w:tcPr>
            <w:tcW w:w="5289" w:type="dxa"/>
            <w:noWrap/>
            <w:vAlign w:val="center"/>
            <w:hideMark/>
          </w:tcPr>
          <w:p w:rsidRPr="006E6062" w:rsidR="002B7914" w:rsidP="002B7914" w:rsidRDefault="002B7914" w14:paraId="18DDC38C" w14:textId="547BB61C">
            <w:pPr>
              <w:jc w:val="center"/>
              <w:cnfStyle w:val="000000000000" w:firstRow="0" w:lastRow="0" w:firstColumn="0" w:lastColumn="0" w:oddVBand="0" w:evenVBand="0" w:oddHBand="0"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w:t>
            </w:r>
            <w:r w:rsidRPr="006E6062">
              <w:rPr>
                <w:rFonts w:eastAsia="Times New Roman"/>
                <w:color w:val="000000"/>
                <w:sz w:val="16"/>
                <w:szCs w:val="16"/>
              </w:rPr>
              <w:t>VVG-CCS-ETB-990-25</w:t>
            </w:r>
            <w:r w:rsidRPr="006E6062">
              <w:rPr>
                <w:rFonts w:eastAsia="Times New Roman"/>
                <w:color w:val="242424"/>
                <w:sz w:val="16"/>
                <w:szCs w:val="16"/>
              </w:rPr>
              <w:t xml:space="preserve"> RESPUESTA A COMUNICADO GSC-7534-2025</w:t>
            </w:r>
          </w:p>
        </w:tc>
      </w:tr>
      <w:tr w:rsidRPr="006E6062" w:rsidR="002B7914" w:rsidTr="002B7914" w14:paraId="79513560"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365B1695" w14:textId="6FED7F93">
            <w:pPr>
              <w:jc w:val="center"/>
              <w:rPr>
                <w:rFonts w:eastAsia="Times New Roman"/>
                <w:color w:val="000000"/>
                <w:sz w:val="16"/>
                <w:szCs w:val="16"/>
              </w:rPr>
            </w:pPr>
            <w:r w:rsidRPr="006E6062">
              <w:rPr>
                <w:rFonts w:eastAsia="Times New Roman"/>
                <w:color w:val="000000" w:themeColor="text1"/>
                <w:sz w:val="16"/>
                <w:szCs w:val="16"/>
              </w:rPr>
              <w:t>31</w:t>
            </w:r>
          </w:p>
        </w:tc>
        <w:tc>
          <w:tcPr>
            <w:tcW w:w="1109" w:type="dxa"/>
            <w:noWrap/>
            <w:vAlign w:val="center"/>
            <w:hideMark/>
          </w:tcPr>
          <w:p w:rsidRPr="006E6062" w:rsidR="002B7914" w:rsidP="002B7914" w:rsidRDefault="002B7914" w14:paraId="5F7E1F61" w14:textId="1FEA5319">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12/11/2025</w:t>
            </w:r>
          </w:p>
        </w:tc>
        <w:tc>
          <w:tcPr>
            <w:tcW w:w="1843" w:type="dxa"/>
            <w:noWrap/>
            <w:vAlign w:val="center"/>
            <w:hideMark/>
          </w:tcPr>
          <w:p w:rsidRPr="006E6062" w:rsidR="002B7914" w:rsidP="002B7914" w:rsidRDefault="002B7914" w14:paraId="0486B07F" w14:textId="60FE3E6F">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VVG-CCS-ETB-991-25</w:t>
            </w:r>
          </w:p>
        </w:tc>
        <w:tc>
          <w:tcPr>
            <w:tcW w:w="5289" w:type="dxa"/>
            <w:noWrap/>
            <w:vAlign w:val="center"/>
            <w:hideMark/>
          </w:tcPr>
          <w:p w:rsidRPr="006E6062" w:rsidR="002B7914" w:rsidP="002B7914" w:rsidRDefault="002B7914" w14:paraId="3E2DACF6" w14:textId="08DE9AB8">
            <w:pPr>
              <w:jc w:val="center"/>
              <w:cnfStyle w:val="000000100000" w:firstRow="0" w:lastRow="0" w:firstColumn="0" w:lastColumn="0" w:oddVBand="0" w:evenVBand="0" w:oddHBand="1"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w:t>
            </w:r>
            <w:r w:rsidRPr="006E6062">
              <w:rPr>
                <w:rFonts w:eastAsia="Times New Roman"/>
                <w:color w:val="000000"/>
                <w:sz w:val="16"/>
                <w:szCs w:val="16"/>
              </w:rPr>
              <w:t>VVG-CCS-ETB-991-25</w:t>
            </w:r>
            <w:r w:rsidRPr="006E6062">
              <w:rPr>
                <w:rFonts w:eastAsia="Times New Roman"/>
                <w:color w:val="242424"/>
                <w:sz w:val="16"/>
                <w:szCs w:val="16"/>
              </w:rPr>
              <w:t xml:space="preserve"> RESPUESTA A COMUNICADO GSC-7542-2025</w:t>
            </w:r>
          </w:p>
        </w:tc>
      </w:tr>
      <w:tr w:rsidRPr="006E6062" w:rsidR="002B7914" w:rsidTr="002B7914" w14:paraId="490B2D8F" w14:textId="77777777">
        <w:trPr>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3B79A62D" w14:textId="25E566FE">
            <w:pPr>
              <w:jc w:val="center"/>
              <w:rPr>
                <w:rFonts w:eastAsia="Times New Roman"/>
                <w:color w:val="000000"/>
                <w:sz w:val="16"/>
                <w:szCs w:val="16"/>
              </w:rPr>
            </w:pPr>
            <w:r w:rsidRPr="006E6062">
              <w:rPr>
                <w:rFonts w:eastAsia="Times New Roman"/>
                <w:color w:val="000000" w:themeColor="text1"/>
                <w:sz w:val="16"/>
                <w:szCs w:val="16"/>
              </w:rPr>
              <w:t>32</w:t>
            </w:r>
          </w:p>
        </w:tc>
        <w:tc>
          <w:tcPr>
            <w:tcW w:w="1109" w:type="dxa"/>
            <w:noWrap/>
            <w:vAlign w:val="center"/>
            <w:hideMark/>
          </w:tcPr>
          <w:p w:rsidRPr="006E6062" w:rsidR="002B7914" w:rsidP="002B7914" w:rsidRDefault="002B7914" w14:paraId="44E8E164" w14:textId="3E2B1696">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12/11/2025</w:t>
            </w:r>
          </w:p>
        </w:tc>
        <w:tc>
          <w:tcPr>
            <w:tcW w:w="1843" w:type="dxa"/>
            <w:noWrap/>
            <w:vAlign w:val="center"/>
            <w:hideMark/>
          </w:tcPr>
          <w:p w:rsidRPr="006E6062" w:rsidR="002B7914" w:rsidP="002B7914" w:rsidRDefault="002B7914" w14:paraId="351B9963" w14:textId="3B93B9E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VVG-CCS-ETB-992-25</w:t>
            </w:r>
          </w:p>
        </w:tc>
        <w:tc>
          <w:tcPr>
            <w:tcW w:w="5289" w:type="dxa"/>
            <w:noWrap/>
            <w:vAlign w:val="center"/>
            <w:hideMark/>
          </w:tcPr>
          <w:p w:rsidRPr="006E6062" w:rsidR="002B7914" w:rsidP="002B7914" w:rsidRDefault="002B7914" w14:paraId="7ED83F8E" w14:textId="60CB2BE8">
            <w:pPr>
              <w:jc w:val="center"/>
              <w:cnfStyle w:val="000000000000" w:firstRow="0" w:lastRow="0" w:firstColumn="0" w:lastColumn="0" w:oddVBand="0" w:evenVBand="0" w:oddHBand="0"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NO.VVG-CCS-ETB-992-25 RESPUESTA A COMUNICADO GSC-7535-2025</w:t>
            </w:r>
          </w:p>
        </w:tc>
      </w:tr>
      <w:tr w:rsidRPr="006E6062" w:rsidR="002B7914" w:rsidTr="002B7914" w14:paraId="0632958E"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4CDFB445" w14:textId="247F4D1C">
            <w:pPr>
              <w:jc w:val="center"/>
              <w:rPr>
                <w:rFonts w:eastAsia="Times New Roman"/>
                <w:color w:val="000000"/>
                <w:sz w:val="16"/>
                <w:szCs w:val="16"/>
              </w:rPr>
            </w:pPr>
            <w:r w:rsidRPr="006E6062">
              <w:rPr>
                <w:rFonts w:eastAsia="Times New Roman"/>
                <w:color w:val="000000" w:themeColor="text1"/>
                <w:sz w:val="16"/>
                <w:szCs w:val="16"/>
              </w:rPr>
              <w:t>33</w:t>
            </w:r>
          </w:p>
        </w:tc>
        <w:tc>
          <w:tcPr>
            <w:tcW w:w="1109" w:type="dxa"/>
            <w:noWrap/>
            <w:vAlign w:val="center"/>
            <w:hideMark/>
          </w:tcPr>
          <w:p w:rsidRPr="006E6062" w:rsidR="002B7914" w:rsidP="002B7914" w:rsidRDefault="002B7914" w14:paraId="3D13956E" w14:textId="0D85A4C4">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12/11/2025</w:t>
            </w:r>
          </w:p>
        </w:tc>
        <w:tc>
          <w:tcPr>
            <w:tcW w:w="1843" w:type="dxa"/>
            <w:noWrap/>
            <w:vAlign w:val="center"/>
            <w:hideMark/>
          </w:tcPr>
          <w:p w:rsidRPr="006E6062" w:rsidR="002B7914" w:rsidP="002B7914" w:rsidRDefault="002B7914" w14:paraId="3358790D" w14:textId="5EB2552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VVG-CCS-ETB-993-25</w:t>
            </w:r>
          </w:p>
        </w:tc>
        <w:tc>
          <w:tcPr>
            <w:tcW w:w="5289" w:type="dxa"/>
            <w:noWrap/>
            <w:vAlign w:val="center"/>
            <w:hideMark/>
          </w:tcPr>
          <w:p w:rsidRPr="006E6062" w:rsidR="002B7914" w:rsidP="002B7914" w:rsidRDefault="002B7914" w14:paraId="6428A443" w14:textId="0FA87BA3">
            <w:pPr>
              <w:jc w:val="center"/>
              <w:cnfStyle w:val="000000100000" w:firstRow="0" w:lastRow="0" w:firstColumn="0" w:lastColumn="0" w:oddVBand="0" w:evenVBand="0" w:oddHBand="1"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NO.VVG-CCS-ETB-993-25 RESPUESTA A COMUNICADO GSC-7538-2025</w:t>
            </w:r>
          </w:p>
        </w:tc>
      </w:tr>
      <w:tr w:rsidRPr="006E6062" w:rsidR="002B7914" w:rsidTr="002B7914" w14:paraId="643172EA" w14:textId="77777777">
        <w:trPr>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5DA01BB0" w14:textId="707DE850">
            <w:pPr>
              <w:jc w:val="center"/>
              <w:rPr>
                <w:rFonts w:eastAsia="Times New Roman"/>
                <w:color w:val="000000"/>
                <w:sz w:val="16"/>
                <w:szCs w:val="16"/>
              </w:rPr>
            </w:pPr>
            <w:r w:rsidRPr="006E6062">
              <w:rPr>
                <w:rFonts w:eastAsia="Times New Roman"/>
                <w:color w:val="000000" w:themeColor="text1"/>
                <w:sz w:val="16"/>
                <w:szCs w:val="16"/>
              </w:rPr>
              <w:t>34</w:t>
            </w:r>
          </w:p>
        </w:tc>
        <w:tc>
          <w:tcPr>
            <w:tcW w:w="1109" w:type="dxa"/>
            <w:noWrap/>
            <w:vAlign w:val="center"/>
            <w:hideMark/>
          </w:tcPr>
          <w:p w:rsidRPr="006E6062" w:rsidR="002B7914" w:rsidP="002B7914" w:rsidRDefault="002B7914" w14:paraId="62530421" w14:textId="0341887A">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12/11/2025</w:t>
            </w:r>
          </w:p>
        </w:tc>
        <w:tc>
          <w:tcPr>
            <w:tcW w:w="1843" w:type="dxa"/>
            <w:noWrap/>
            <w:vAlign w:val="center"/>
            <w:hideMark/>
          </w:tcPr>
          <w:p w:rsidRPr="006E6062" w:rsidR="002B7914" w:rsidP="002B7914" w:rsidRDefault="002B7914" w14:paraId="25D253FC" w14:textId="77C3ACAF">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VVG-CCS-ETB-994-25</w:t>
            </w:r>
          </w:p>
        </w:tc>
        <w:tc>
          <w:tcPr>
            <w:tcW w:w="5289" w:type="dxa"/>
            <w:noWrap/>
            <w:vAlign w:val="center"/>
            <w:hideMark/>
          </w:tcPr>
          <w:p w:rsidRPr="006E6062" w:rsidR="002B7914" w:rsidP="002B7914" w:rsidRDefault="002B7914" w14:paraId="10ECB6E7" w14:textId="1CCBD10C">
            <w:pPr>
              <w:jc w:val="center"/>
              <w:cnfStyle w:val="000000000000" w:firstRow="0" w:lastRow="0" w:firstColumn="0" w:lastColumn="0" w:oddVBand="0" w:evenVBand="0" w:oddHBand="0"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NO.VVG-CCS-ETB-994-25 RESPUESTA A COMUNICADO GSC-7543-2025</w:t>
            </w:r>
          </w:p>
        </w:tc>
      </w:tr>
      <w:tr w:rsidRPr="006E6062" w:rsidR="002B7914" w:rsidTr="002B7914" w14:paraId="135A8A1D"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58126149" w14:textId="1F144C13">
            <w:pPr>
              <w:jc w:val="center"/>
              <w:rPr>
                <w:rFonts w:eastAsia="Times New Roman"/>
                <w:color w:val="000000"/>
                <w:sz w:val="16"/>
                <w:szCs w:val="16"/>
              </w:rPr>
            </w:pPr>
            <w:r w:rsidRPr="006E6062">
              <w:rPr>
                <w:rFonts w:eastAsia="Times New Roman"/>
                <w:color w:val="000000" w:themeColor="text1"/>
                <w:sz w:val="16"/>
                <w:szCs w:val="16"/>
              </w:rPr>
              <w:t>35</w:t>
            </w:r>
          </w:p>
        </w:tc>
        <w:tc>
          <w:tcPr>
            <w:tcW w:w="1109" w:type="dxa"/>
            <w:noWrap/>
            <w:vAlign w:val="center"/>
            <w:hideMark/>
          </w:tcPr>
          <w:p w:rsidRPr="006E6062" w:rsidR="002B7914" w:rsidP="002B7914" w:rsidRDefault="002B7914" w14:paraId="542B0509" w14:textId="578BEC4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12/11/2025</w:t>
            </w:r>
          </w:p>
        </w:tc>
        <w:tc>
          <w:tcPr>
            <w:tcW w:w="1843" w:type="dxa"/>
            <w:noWrap/>
            <w:vAlign w:val="center"/>
            <w:hideMark/>
          </w:tcPr>
          <w:p w:rsidRPr="006E6062" w:rsidR="002B7914" w:rsidP="002B7914" w:rsidRDefault="002B7914" w14:paraId="116D0A1B" w14:textId="0E6AA0FB">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VVG-CCS-ETB-995-25</w:t>
            </w:r>
          </w:p>
        </w:tc>
        <w:tc>
          <w:tcPr>
            <w:tcW w:w="5289" w:type="dxa"/>
            <w:noWrap/>
            <w:vAlign w:val="center"/>
            <w:hideMark/>
          </w:tcPr>
          <w:p w:rsidRPr="006E6062" w:rsidR="002B7914" w:rsidP="002B7914" w:rsidRDefault="002B7914" w14:paraId="1F296D80" w14:textId="61694F6E">
            <w:pPr>
              <w:jc w:val="center"/>
              <w:cnfStyle w:val="000000100000" w:firstRow="0" w:lastRow="0" w:firstColumn="0" w:lastColumn="0" w:oddVBand="0" w:evenVBand="0" w:oddHBand="1"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NO.VVG-CCS-ETB-995-25 RESPUESTA A COMUNICADO GSC-7546-2025</w:t>
            </w:r>
          </w:p>
        </w:tc>
      </w:tr>
      <w:tr w:rsidRPr="006E6062" w:rsidR="002B7914" w:rsidTr="002B7914" w14:paraId="6B11F14A" w14:textId="77777777">
        <w:trPr>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1371405F" w14:textId="7FA3A1E7">
            <w:pPr>
              <w:jc w:val="center"/>
              <w:rPr>
                <w:rFonts w:eastAsia="Times New Roman"/>
                <w:color w:val="000000"/>
                <w:sz w:val="16"/>
                <w:szCs w:val="16"/>
              </w:rPr>
            </w:pPr>
            <w:r w:rsidRPr="006E6062">
              <w:rPr>
                <w:rFonts w:eastAsia="Times New Roman"/>
                <w:color w:val="000000" w:themeColor="text1"/>
                <w:sz w:val="16"/>
                <w:szCs w:val="16"/>
              </w:rPr>
              <w:t>36</w:t>
            </w:r>
          </w:p>
        </w:tc>
        <w:tc>
          <w:tcPr>
            <w:tcW w:w="1109" w:type="dxa"/>
            <w:noWrap/>
            <w:vAlign w:val="center"/>
            <w:hideMark/>
          </w:tcPr>
          <w:p w:rsidRPr="006E6062" w:rsidR="002B7914" w:rsidP="002B7914" w:rsidRDefault="002B7914" w14:paraId="7ABF3B13" w14:textId="30B26B6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12/11/2025</w:t>
            </w:r>
          </w:p>
        </w:tc>
        <w:tc>
          <w:tcPr>
            <w:tcW w:w="1843" w:type="dxa"/>
            <w:noWrap/>
            <w:vAlign w:val="center"/>
            <w:hideMark/>
          </w:tcPr>
          <w:p w:rsidRPr="006E6062" w:rsidR="002B7914" w:rsidP="002B7914" w:rsidRDefault="002B7914" w14:paraId="154A3B72" w14:textId="58E1F6A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VVG-CCS-ETB-996-25</w:t>
            </w:r>
          </w:p>
        </w:tc>
        <w:tc>
          <w:tcPr>
            <w:tcW w:w="5289" w:type="dxa"/>
            <w:noWrap/>
            <w:vAlign w:val="center"/>
            <w:hideMark/>
          </w:tcPr>
          <w:p w:rsidRPr="006E6062" w:rsidR="002B7914" w:rsidP="002B7914" w:rsidRDefault="002B7914" w14:paraId="5BD73B7C" w14:textId="5C4DCC47">
            <w:pPr>
              <w:jc w:val="center"/>
              <w:cnfStyle w:val="000000000000" w:firstRow="0" w:lastRow="0" w:firstColumn="0" w:lastColumn="0" w:oddVBand="0" w:evenVBand="0" w:oddHBand="0"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NO.VVG-CCS-ETB-996-25 RESPUESTA A COMUNICADO GSC-7545-2025</w:t>
            </w:r>
          </w:p>
        </w:tc>
      </w:tr>
      <w:tr w:rsidRPr="006E6062" w:rsidR="002B7914" w:rsidTr="002B7914" w14:paraId="51E51521"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2A629DA5" w14:textId="0C8DA649">
            <w:pPr>
              <w:jc w:val="center"/>
              <w:rPr>
                <w:rFonts w:eastAsia="Times New Roman"/>
                <w:color w:val="000000"/>
                <w:sz w:val="16"/>
                <w:szCs w:val="16"/>
              </w:rPr>
            </w:pPr>
            <w:r w:rsidRPr="006E6062">
              <w:rPr>
                <w:rFonts w:eastAsia="Times New Roman"/>
                <w:color w:val="000000" w:themeColor="text1"/>
                <w:sz w:val="16"/>
                <w:szCs w:val="16"/>
              </w:rPr>
              <w:t>37</w:t>
            </w:r>
          </w:p>
        </w:tc>
        <w:tc>
          <w:tcPr>
            <w:tcW w:w="1109" w:type="dxa"/>
            <w:noWrap/>
            <w:vAlign w:val="center"/>
            <w:hideMark/>
          </w:tcPr>
          <w:p w:rsidRPr="006E6062" w:rsidR="002B7914" w:rsidP="002B7914" w:rsidRDefault="002B7914" w14:paraId="24467CDD" w14:textId="3D98571F">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12/11/2025</w:t>
            </w:r>
          </w:p>
        </w:tc>
        <w:tc>
          <w:tcPr>
            <w:tcW w:w="1843" w:type="dxa"/>
            <w:noWrap/>
            <w:vAlign w:val="center"/>
            <w:hideMark/>
          </w:tcPr>
          <w:p w:rsidRPr="006E6062" w:rsidR="002B7914" w:rsidP="002B7914" w:rsidRDefault="002B7914" w14:paraId="3F30ED6C" w14:textId="4431CABE">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VVG-CCS-ETB-997-25</w:t>
            </w:r>
          </w:p>
        </w:tc>
        <w:tc>
          <w:tcPr>
            <w:tcW w:w="5289" w:type="dxa"/>
            <w:noWrap/>
            <w:vAlign w:val="center"/>
            <w:hideMark/>
          </w:tcPr>
          <w:p w:rsidRPr="006E6062" w:rsidR="002B7914" w:rsidP="002B7914" w:rsidRDefault="002B7914" w14:paraId="5311187B" w14:textId="1E1D9964">
            <w:pPr>
              <w:jc w:val="center"/>
              <w:cnfStyle w:val="000000100000" w:firstRow="0" w:lastRow="0" w:firstColumn="0" w:lastColumn="0" w:oddVBand="0" w:evenVBand="0" w:oddHBand="1"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NO.VVG-CCS-ETB-997-25 RESPUESTA A COMUNICADO GSC-7551-2025</w:t>
            </w:r>
          </w:p>
        </w:tc>
      </w:tr>
      <w:tr w:rsidRPr="006E6062" w:rsidR="002B7914" w:rsidTr="002B7914" w14:paraId="01ADB856" w14:textId="77777777">
        <w:trPr>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5C6862C9" w14:textId="39464367">
            <w:pPr>
              <w:jc w:val="center"/>
              <w:rPr>
                <w:rFonts w:eastAsia="Times New Roman"/>
                <w:color w:val="000000"/>
                <w:sz w:val="16"/>
                <w:szCs w:val="16"/>
              </w:rPr>
            </w:pPr>
            <w:r w:rsidRPr="006E6062">
              <w:rPr>
                <w:rFonts w:eastAsia="Times New Roman"/>
                <w:color w:val="000000" w:themeColor="text1"/>
                <w:sz w:val="16"/>
                <w:szCs w:val="16"/>
              </w:rPr>
              <w:t>38</w:t>
            </w:r>
          </w:p>
        </w:tc>
        <w:tc>
          <w:tcPr>
            <w:tcW w:w="1109" w:type="dxa"/>
            <w:noWrap/>
            <w:vAlign w:val="center"/>
            <w:hideMark/>
          </w:tcPr>
          <w:p w:rsidRPr="006E6062" w:rsidR="002B7914" w:rsidP="002B7914" w:rsidRDefault="002B7914" w14:paraId="2BA2A405" w14:textId="78E97745">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12/11/2025</w:t>
            </w:r>
          </w:p>
        </w:tc>
        <w:tc>
          <w:tcPr>
            <w:tcW w:w="1843" w:type="dxa"/>
            <w:noWrap/>
            <w:vAlign w:val="center"/>
            <w:hideMark/>
          </w:tcPr>
          <w:p w:rsidRPr="006E6062" w:rsidR="002B7914" w:rsidP="002B7914" w:rsidRDefault="002B7914" w14:paraId="197B15FB" w14:textId="7E2C783E">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VVG-CCS-ETB-998-25</w:t>
            </w:r>
          </w:p>
        </w:tc>
        <w:tc>
          <w:tcPr>
            <w:tcW w:w="5289" w:type="dxa"/>
            <w:noWrap/>
            <w:vAlign w:val="center"/>
            <w:hideMark/>
          </w:tcPr>
          <w:p w:rsidRPr="006E6062" w:rsidR="002B7914" w:rsidP="002B7914" w:rsidRDefault="002B7914" w14:paraId="22070092" w14:textId="2CEB4053">
            <w:pPr>
              <w:jc w:val="center"/>
              <w:cnfStyle w:val="000000000000" w:firstRow="0" w:lastRow="0" w:firstColumn="0" w:lastColumn="0" w:oddVBand="0" w:evenVBand="0" w:oddHBand="0"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NO.VVG-CCS-ETB-998-25 RESPUESTA A COMUNICADO GSC-7558-2025</w:t>
            </w:r>
          </w:p>
        </w:tc>
      </w:tr>
      <w:tr w:rsidRPr="006E6062" w:rsidR="002B7914" w:rsidTr="002B7914" w14:paraId="3E9BD82A"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00855FD0" w14:textId="644AE82E">
            <w:pPr>
              <w:jc w:val="center"/>
              <w:rPr>
                <w:rFonts w:eastAsia="Times New Roman"/>
                <w:color w:val="000000"/>
                <w:sz w:val="16"/>
                <w:szCs w:val="16"/>
              </w:rPr>
            </w:pPr>
            <w:r w:rsidRPr="006E6062">
              <w:rPr>
                <w:rFonts w:eastAsia="Times New Roman"/>
                <w:color w:val="000000" w:themeColor="text1"/>
                <w:sz w:val="16"/>
                <w:szCs w:val="16"/>
              </w:rPr>
              <w:t>39</w:t>
            </w:r>
          </w:p>
        </w:tc>
        <w:tc>
          <w:tcPr>
            <w:tcW w:w="1109" w:type="dxa"/>
            <w:noWrap/>
            <w:vAlign w:val="center"/>
            <w:hideMark/>
          </w:tcPr>
          <w:p w:rsidRPr="006E6062" w:rsidR="002B7914" w:rsidP="002B7914" w:rsidRDefault="002B7914" w14:paraId="17B95442" w14:textId="0706D974">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12/11/2025</w:t>
            </w:r>
          </w:p>
        </w:tc>
        <w:tc>
          <w:tcPr>
            <w:tcW w:w="1843" w:type="dxa"/>
            <w:noWrap/>
            <w:vAlign w:val="center"/>
            <w:hideMark/>
          </w:tcPr>
          <w:p w:rsidRPr="006E6062" w:rsidR="002B7914" w:rsidP="002B7914" w:rsidRDefault="002B7914" w14:paraId="3BE21A19" w14:textId="67101232">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VVG-CCS-ETB-999-25</w:t>
            </w:r>
          </w:p>
        </w:tc>
        <w:tc>
          <w:tcPr>
            <w:tcW w:w="5289" w:type="dxa"/>
            <w:noWrap/>
            <w:vAlign w:val="center"/>
            <w:hideMark/>
          </w:tcPr>
          <w:p w:rsidRPr="006E6062" w:rsidR="002B7914" w:rsidP="002B7914" w:rsidRDefault="002B7914" w14:paraId="6C100BA6" w14:textId="57D12CBA">
            <w:pPr>
              <w:jc w:val="center"/>
              <w:cnfStyle w:val="000000100000" w:firstRow="0" w:lastRow="0" w:firstColumn="0" w:lastColumn="0" w:oddVBand="0" w:evenVBand="0" w:oddHBand="1"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w:t>
            </w:r>
            <w:r w:rsidRPr="006E6062">
              <w:rPr>
                <w:rFonts w:eastAsia="Times New Roman"/>
                <w:color w:val="000000"/>
                <w:sz w:val="16"/>
                <w:szCs w:val="16"/>
              </w:rPr>
              <w:t>VVG-CCS-ETB-999-25</w:t>
            </w:r>
            <w:r w:rsidRPr="006E6062">
              <w:rPr>
                <w:rFonts w:eastAsia="Times New Roman"/>
                <w:color w:val="242424"/>
                <w:sz w:val="16"/>
                <w:szCs w:val="16"/>
              </w:rPr>
              <w:t xml:space="preserve"> RESPUESTA A COMUNICADO GSC-7510-2025 INFORME MENSUAL DE SEPTIEMBRE 2025 CONTRATO SCJ-1809-2024</w:t>
            </w:r>
          </w:p>
        </w:tc>
      </w:tr>
      <w:tr w:rsidRPr="006E6062" w:rsidR="002B7914" w:rsidTr="002B7914" w14:paraId="07A492E6" w14:textId="77777777">
        <w:trPr>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7BC09CA5" w14:textId="38DBD167">
            <w:pPr>
              <w:jc w:val="center"/>
              <w:rPr>
                <w:rFonts w:eastAsia="Times New Roman"/>
                <w:color w:val="000000"/>
                <w:sz w:val="16"/>
                <w:szCs w:val="16"/>
              </w:rPr>
            </w:pPr>
            <w:r w:rsidRPr="006E6062">
              <w:rPr>
                <w:rFonts w:eastAsia="Times New Roman"/>
                <w:color w:val="000000" w:themeColor="text1"/>
                <w:sz w:val="16"/>
                <w:szCs w:val="16"/>
              </w:rPr>
              <w:t>40</w:t>
            </w:r>
          </w:p>
        </w:tc>
        <w:tc>
          <w:tcPr>
            <w:tcW w:w="1109" w:type="dxa"/>
            <w:noWrap/>
            <w:vAlign w:val="center"/>
            <w:hideMark/>
          </w:tcPr>
          <w:p w:rsidRPr="006E6062" w:rsidR="002B7914" w:rsidP="002B7914" w:rsidRDefault="002B7914" w14:paraId="27465A88" w14:textId="04E08A9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12/11/2025</w:t>
            </w:r>
          </w:p>
        </w:tc>
        <w:tc>
          <w:tcPr>
            <w:tcW w:w="1843" w:type="dxa"/>
            <w:noWrap/>
            <w:vAlign w:val="center"/>
            <w:hideMark/>
          </w:tcPr>
          <w:p w:rsidRPr="006E6062" w:rsidR="002B7914" w:rsidP="002B7914" w:rsidRDefault="002B7914" w14:paraId="510BDF28" w14:textId="53C6C915">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VVG-CCS-ETB-1000-25</w:t>
            </w:r>
          </w:p>
        </w:tc>
        <w:tc>
          <w:tcPr>
            <w:tcW w:w="5289" w:type="dxa"/>
            <w:noWrap/>
            <w:vAlign w:val="center"/>
            <w:hideMark/>
          </w:tcPr>
          <w:p w:rsidRPr="006E6062" w:rsidR="002B7914" w:rsidP="002B7914" w:rsidRDefault="002B7914" w14:paraId="4F7CF3DF" w14:textId="6ABD476F">
            <w:pPr>
              <w:jc w:val="center"/>
              <w:cnfStyle w:val="000000000000" w:firstRow="0" w:lastRow="0" w:firstColumn="0" w:lastColumn="0" w:oddVBand="0" w:evenVBand="0" w:oddHBand="0"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NO.VVG-CCS-ETB-1000-25 RESPUESTA COMUNICADO GSC-7541-2025 - SOLICITUD APROBACIÓN DE USO PMT CONECTIVIDAD ETB</w:t>
            </w:r>
          </w:p>
        </w:tc>
      </w:tr>
      <w:tr w:rsidRPr="006E6062" w:rsidR="002B7914" w:rsidTr="002B7914" w14:paraId="451E1708"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4FA42FB6" w14:textId="5F68EC2E">
            <w:pPr>
              <w:jc w:val="center"/>
              <w:rPr>
                <w:rFonts w:eastAsia="Times New Roman"/>
                <w:color w:val="000000"/>
                <w:sz w:val="16"/>
                <w:szCs w:val="16"/>
              </w:rPr>
            </w:pPr>
            <w:r w:rsidRPr="006E6062">
              <w:rPr>
                <w:rFonts w:eastAsia="Times New Roman"/>
                <w:color w:val="000000" w:themeColor="text1"/>
                <w:sz w:val="16"/>
                <w:szCs w:val="16"/>
              </w:rPr>
              <w:t>41</w:t>
            </w:r>
          </w:p>
        </w:tc>
        <w:tc>
          <w:tcPr>
            <w:tcW w:w="1109" w:type="dxa"/>
            <w:noWrap/>
            <w:vAlign w:val="center"/>
            <w:hideMark/>
          </w:tcPr>
          <w:p w:rsidRPr="006E6062" w:rsidR="002B7914" w:rsidP="002B7914" w:rsidRDefault="002B7914" w14:paraId="68C72EC2" w14:textId="55302D19">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12/11/2025</w:t>
            </w:r>
          </w:p>
        </w:tc>
        <w:tc>
          <w:tcPr>
            <w:tcW w:w="1843" w:type="dxa"/>
            <w:noWrap/>
            <w:vAlign w:val="center"/>
            <w:hideMark/>
          </w:tcPr>
          <w:p w:rsidRPr="006E6062" w:rsidR="002B7914" w:rsidP="002B7914" w:rsidRDefault="002B7914" w14:paraId="3C59B9EB" w14:textId="6F1B6DA9">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VVG-CCS-ETB-1001-25</w:t>
            </w:r>
          </w:p>
        </w:tc>
        <w:tc>
          <w:tcPr>
            <w:tcW w:w="5289" w:type="dxa"/>
            <w:noWrap/>
            <w:vAlign w:val="center"/>
            <w:hideMark/>
          </w:tcPr>
          <w:p w:rsidRPr="006E6062" w:rsidR="002B7914" w:rsidP="002B7914" w:rsidRDefault="002B7914" w14:paraId="593E465C" w14:textId="75E80C66">
            <w:pPr>
              <w:jc w:val="center"/>
              <w:cnfStyle w:val="000000100000" w:firstRow="0" w:lastRow="0" w:firstColumn="0" w:lastColumn="0" w:oddVBand="0" w:evenVBand="0" w:oddHBand="1"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NOVVG-CCS-ETB-1001-25 RESPUESTA A COMUNICADO GSC-7532-2025.</w:t>
            </w:r>
          </w:p>
        </w:tc>
      </w:tr>
      <w:tr w:rsidRPr="006E6062" w:rsidR="002B7914" w:rsidTr="002B7914" w14:paraId="742B43D3" w14:textId="77777777">
        <w:trPr>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2E665F0E" w14:textId="7B8371DC">
            <w:pPr>
              <w:jc w:val="center"/>
              <w:rPr>
                <w:rFonts w:eastAsia="Times New Roman"/>
                <w:color w:val="000000"/>
                <w:sz w:val="16"/>
                <w:szCs w:val="16"/>
              </w:rPr>
            </w:pPr>
            <w:r w:rsidRPr="006E6062">
              <w:rPr>
                <w:rFonts w:eastAsia="Times New Roman"/>
                <w:color w:val="000000" w:themeColor="text1"/>
                <w:sz w:val="16"/>
                <w:szCs w:val="16"/>
              </w:rPr>
              <w:t>42</w:t>
            </w:r>
          </w:p>
        </w:tc>
        <w:tc>
          <w:tcPr>
            <w:tcW w:w="1109" w:type="dxa"/>
            <w:noWrap/>
            <w:vAlign w:val="center"/>
            <w:hideMark/>
          </w:tcPr>
          <w:p w:rsidRPr="006E6062" w:rsidR="002B7914" w:rsidP="002B7914" w:rsidRDefault="002B7914" w14:paraId="28596B10" w14:textId="21EA864D">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12/11/2025</w:t>
            </w:r>
          </w:p>
        </w:tc>
        <w:tc>
          <w:tcPr>
            <w:tcW w:w="1843" w:type="dxa"/>
            <w:noWrap/>
            <w:vAlign w:val="center"/>
            <w:hideMark/>
          </w:tcPr>
          <w:p w:rsidRPr="006E6062" w:rsidR="002B7914" w:rsidP="002B7914" w:rsidRDefault="002B7914" w14:paraId="096D0987" w14:textId="4F69C5A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VVG-CCS-ETB-1002-25</w:t>
            </w:r>
          </w:p>
        </w:tc>
        <w:tc>
          <w:tcPr>
            <w:tcW w:w="5289" w:type="dxa"/>
            <w:noWrap/>
            <w:vAlign w:val="center"/>
            <w:hideMark/>
          </w:tcPr>
          <w:p w:rsidRPr="006E6062" w:rsidR="002B7914" w:rsidP="002B7914" w:rsidRDefault="002B7914" w14:paraId="371322D0" w14:textId="7609DBEA">
            <w:pPr>
              <w:jc w:val="center"/>
              <w:cnfStyle w:val="000000000000" w:firstRow="0" w:lastRow="0" w:firstColumn="0" w:lastColumn="0" w:oddVBand="0" w:evenVBand="0" w:oddHBand="0"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w:t>
            </w:r>
            <w:r w:rsidRPr="006E6062">
              <w:rPr>
                <w:rFonts w:eastAsia="Times New Roman"/>
                <w:color w:val="000000"/>
                <w:sz w:val="16"/>
                <w:szCs w:val="16"/>
              </w:rPr>
              <w:t>VVG-CCS-ETB-1002-25</w:t>
            </w:r>
            <w:r w:rsidRPr="006E6062">
              <w:rPr>
                <w:rFonts w:eastAsia="Times New Roman"/>
                <w:color w:val="242424"/>
                <w:sz w:val="16"/>
                <w:szCs w:val="16"/>
              </w:rPr>
              <w:t xml:space="preserve"> RESPUESTA A COMUNICADO GSC-7559-2025</w:t>
            </w:r>
          </w:p>
        </w:tc>
      </w:tr>
      <w:tr w:rsidRPr="006E6062" w:rsidR="002B7914" w:rsidTr="002B7914" w14:paraId="362D5E32"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3AD5F3AF" w14:textId="78DBB995">
            <w:pPr>
              <w:jc w:val="center"/>
              <w:rPr>
                <w:rFonts w:eastAsia="Times New Roman"/>
                <w:color w:val="000000"/>
                <w:sz w:val="16"/>
                <w:szCs w:val="16"/>
              </w:rPr>
            </w:pPr>
            <w:r w:rsidRPr="006E6062">
              <w:rPr>
                <w:rFonts w:eastAsia="Times New Roman"/>
                <w:color w:val="000000" w:themeColor="text1"/>
                <w:sz w:val="16"/>
                <w:szCs w:val="16"/>
              </w:rPr>
              <w:t>43</w:t>
            </w:r>
          </w:p>
        </w:tc>
        <w:tc>
          <w:tcPr>
            <w:tcW w:w="1109" w:type="dxa"/>
            <w:noWrap/>
            <w:vAlign w:val="center"/>
            <w:hideMark/>
          </w:tcPr>
          <w:p w:rsidRPr="006E6062" w:rsidR="002B7914" w:rsidP="002B7914" w:rsidRDefault="002B7914" w14:paraId="3CF24822" w14:textId="58E20F3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13/11/2025</w:t>
            </w:r>
          </w:p>
        </w:tc>
        <w:tc>
          <w:tcPr>
            <w:tcW w:w="1843" w:type="dxa"/>
            <w:noWrap/>
            <w:vAlign w:val="center"/>
            <w:hideMark/>
          </w:tcPr>
          <w:p w:rsidRPr="006E6062" w:rsidR="002B7914" w:rsidP="002B7914" w:rsidRDefault="002B7914" w14:paraId="35C605BC" w14:textId="0709630C">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VVG-CCS-ETB-1003-25</w:t>
            </w:r>
          </w:p>
        </w:tc>
        <w:tc>
          <w:tcPr>
            <w:tcW w:w="5289" w:type="dxa"/>
            <w:noWrap/>
            <w:vAlign w:val="center"/>
            <w:hideMark/>
          </w:tcPr>
          <w:p w:rsidRPr="006E6062" w:rsidR="002B7914" w:rsidP="002B7914" w:rsidRDefault="002B7914" w14:paraId="08D6DEC8" w14:textId="6AC31EC1">
            <w:pPr>
              <w:jc w:val="center"/>
              <w:cnfStyle w:val="000000100000" w:firstRow="0" w:lastRow="0" w:firstColumn="0" w:lastColumn="0" w:oddVBand="0" w:evenVBand="0" w:oddHBand="1"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NO.VVG-CCS-ETB-1003-25 RESPUESTA A COMUNICADO GSC-7525-2025</w:t>
            </w:r>
          </w:p>
        </w:tc>
      </w:tr>
      <w:tr w:rsidRPr="006E6062" w:rsidR="002B7914" w:rsidTr="002B7914" w14:paraId="4B0E0A6B" w14:textId="77777777">
        <w:trPr>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05837F35" w14:textId="7019B41E">
            <w:pPr>
              <w:jc w:val="center"/>
              <w:rPr>
                <w:rFonts w:eastAsia="Times New Roman"/>
                <w:color w:val="000000"/>
                <w:sz w:val="16"/>
                <w:szCs w:val="16"/>
              </w:rPr>
            </w:pPr>
            <w:r w:rsidRPr="006E6062">
              <w:rPr>
                <w:rFonts w:eastAsia="Times New Roman"/>
                <w:color w:val="000000" w:themeColor="text1"/>
                <w:sz w:val="16"/>
                <w:szCs w:val="16"/>
              </w:rPr>
              <w:t>44</w:t>
            </w:r>
          </w:p>
        </w:tc>
        <w:tc>
          <w:tcPr>
            <w:tcW w:w="1109" w:type="dxa"/>
            <w:noWrap/>
            <w:vAlign w:val="center"/>
            <w:hideMark/>
          </w:tcPr>
          <w:p w:rsidRPr="006E6062" w:rsidR="002B7914" w:rsidP="002B7914" w:rsidRDefault="002B7914" w14:paraId="20B3BBF8" w14:textId="53862C1F">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13/11/2025</w:t>
            </w:r>
          </w:p>
        </w:tc>
        <w:tc>
          <w:tcPr>
            <w:tcW w:w="1843" w:type="dxa"/>
            <w:noWrap/>
            <w:vAlign w:val="center"/>
            <w:hideMark/>
          </w:tcPr>
          <w:p w:rsidRPr="006E6062" w:rsidR="002B7914" w:rsidP="002B7914" w:rsidRDefault="002B7914" w14:paraId="2A3ED6E9" w14:textId="02B2683F">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VVG-CCS-ETB-1004-25</w:t>
            </w:r>
          </w:p>
        </w:tc>
        <w:tc>
          <w:tcPr>
            <w:tcW w:w="5289" w:type="dxa"/>
            <w:noWrap/>
            <w:vAlign w:val="center"/>
            <w:hideMark/>
          </w:tcPr>
          <w:p w:rsidRPr="006E6062" w:rsidR="002B7914" w:rsidP="002B7914" w:rsidRDefault="002B7914" w14:paraId="47C77CDD" w14:textId="67C38406">
            <w:pPr>
              <w:jc w:val="center"/>
              <w:cnfStyle w:val="000000000000" w:firstRow="0" w:lastRow="0" w:firstColumn="0" w:lastColumn="0" w:oddVBand="0" w:evenVBand="0" w:oddHBand="0"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w:t>
            </w:r>
            <w:r w:rsidRPr="006E6062">
              <w:rPr>
                <w:rFonts w:eastAsia="Times New Roman"/>
                <w:color w:val="000000"/>
                <w:sz w:val="16"/>
                <w:szCs w:val="16"/>
              </w:rPr>
              <w:t>VVG-CCS-ETB-1004-25</w:t>
            </w:r>
            <w:r w:rsidRPr="006E6062">
              <w:rPr>
                <w:rFonts w:eastAsia="Times New Roman"/>
                <w:color w:val="242424"/>
                <w:sz w:val="16"/>
                <w:szCs w:val="16"/>
              </w:rPr>
              <w:t xml:space="preserve"> APROBACIÓN INFORME MENSUAL DE SEPTIEMBRE 2025 V3 CONTRATO SCJ-1809-2024</w:t>
            </w:r>
          </w:p>
        </w:tc>
      </w:tr>
      <w:tr w:rsidRPr="006E6062" w:rsidR="002B7914" w:rsidTr="002B7914" w14:paraId="41F48488"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74B2866E" w14:textId="48829E78">
            <w:pPr>
              <w:jc w:val="center"/>
              <w:rPr>
                <w:rFonts w:eastAsia="Times New Roman"/>
                <w:color w:val="000000"/>
                <w:sz w:val="16"/>
                <w:szCs w:val="16"/>
              </w:rPr>
            </w:pPr>
            <w:r w:rsidRPr="006E6062">
              <w:rPr>
                <w:rFonts w:eastAsia="Times New Roman"/>
                <w:color w:val="000000" w:themeColor="text1"/>
                <w:sz w:val="16"/>
                <w:szCs w:val="16"/>
              </w:rPr>
              <w:t>45</w:t>
            </w:r>
          </w:p>
        </w:tc>
        <w:tc>
          <w:tcPr>
            <w:tcW w:w="1109" w:type="dxa"/>
            <w:noWrap/>
            <w:vAlign w:val="center"/>
            <w:hideMark/>
          </w:tcPr>
          <w:p w:rsidRPr="006E6062" w:rsidR="002B7914" w:rsidP="002B7914" w:rsidRDefault="002B7914" w14:paraId="7FDC28D0" w14:textId="475F6BC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13/11/2025</w:t>
            </w:r>
          </w:p>
        </w:tc>
        <w:tc>
          <w:tcPr>
            <w:tcW w:w="1843" w:type="dxa"/>
            <w:noWrap/>
            <w:vAlign w:val="center"/>
            <w:hideMark/>
          </w:tcPr>
          <w:p w:rsidRPr="006E6062" w:rsidR="002B7914" w:rsidP="002B7914" w:rsidRDefault="002B7914" w14:paraId="3C16A155" w14:textId="32F2CEFB">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VVG-CCS-ETB-1005-25</w:t>
            </w:r>
          </w:p>
        </w:tc>
        <w:tc>
          <w:tcPr>
            <w:tcW w:w="5289" w:type="dxa"/>
            <w:noWrap/>
            <w:vAlign w:val="center"/>
            <w:hideMark/>
          </w:tcPr>
          <w:p w:rsidRPr="006E6062" w:rsidR="002B7914" w:rsidP="002B7914" w:rsidRDefault="002B7914" w14:paraId="4B3817C4" w14:textId="225C5B71">
            <w:pPr>
              <w:jc w:val="center"/>
              <w:cnfStyle w:val="000000100000" w:firstRow="0" w:lastRow="0" w:firstColumn="0" w:lastColumn="0" w:oddVBand="0" w:evenVBand="0" w:oddHBand="1"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w:t>
            </w:r>
            <w:r w:rsidRPr="006E6062">
              <w:rPr>
                <w:rFonts w:eastAsia="Times New Roman"/>
                <w:color w:val="000000"/>
                <w:sz w:val="16"/>
                <w:szCs w:val="16"/>
              </w:rPr>
              <w:t>VVG-CCS-ETB-1005-25</w:t>
            </w:r>
            <w:r w:rsidRPr="006E6062">
              <w:rPr>
                <w:rFonts w:eastAsia="Times New Roman"/>
                <w:color w:val="242424"/>
                <w:sz w:val="16"/>
                <w:szCs w:val="16"/>
              </w:rPr>
              <w:t xml:space="preserve"> RESPUESTA A COMUNICADOS GSC-7561-2025 Y GSC-7569-2025</w:t>
            </w:r>
          </w:p>
        </w:tc>
      </w:tr>
      <w:tr w:rsidRPr="006E6062" w:rsidR="002B7914" w:rsidTr="002B7914" w14:paraId="694AFD8E" w14:textId="77777777">
        <w:trPr>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5C8D3670" w14:textId="6A0AD50F">
            <w:pPr>
              <w:jc w:val="center"/>
              <w:rPr>
                <w:rFonts w:eastAsia="Times New Roman"/>
                <w:color w:val="000000"/>
                <w:sz w:val="16"/>
                <w:szCs w:val="16"/>
              </w:rPr>
            </w:pPr>
            <w:r w:rsidRPr="006E6062">
              <w:rPr>
                <w:rFonts w:eastAsia="Times New Roman"/>
                <w:color w:val="000000" w:themeColor="text1"/>
                <w:sz w:val="16"/>
                <w:szCs w:val="16"/>
              </w:rPr>
              <w:t>46</w:t>
            </w:r>
          </w:p>
        </w:tc>
        <w:tc>
          <w:tcPr>
            <w:tcW w:w="1109" w:type="dxa"/>
            <w:noWrap/>
            <w:vAlign w:val="center"/>
            <w:hideMark/>
          </w:tcPr>
          <w:p w:rsidRPr="006E6062" w:rsidR="002B7914" w:rsidP="002B7914" w:rsidRDefault="002B7914" w14:paraId="306E4925" w14:textId="5ABE728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13/11/2025</w:t>
            </w:r>
          </w:p>
        </w:tc>
        <w:tc>
          <w:tcPr>
            <w:tcW w:w="1843" w:type="dxa"/>
            <w:noWrap/>
            <w:vAlign w:val="center"/>
            <w:hideMark/>
          </w:tcPr>
          <w:p w:rsidRPr="006E6062" w:rsidR="002B7914" w:rsidP="002B7914" w:rsidRDefault="002B7914" w14:paraId="11F8DDD8" w14:textId="543EDB9E">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VVG-CCS-ETB-1006-25</w:t>
            </w:r>
          </w:p>
        </w:tc>
        <w:tc>
          <w:tcPr>
            <w:tcW w:w="5289" w:type="dxa"/>
            <w:noWrap/>
            <w:vAlign w:val="center"/>
            <w:hideMark/>
          </w:tcPr>
          <w:p w:rsidRPr="006E6062" w:rsidR="002B7914" w:rsidP="002B7914" w:rsidRDefault="002B7914" w14:paraId="1363734D" w14:textId="5517B7B6">
            <w:pPr>
              <w:jc w:val="center"/>
              <w:cnfStyle w:val="000000000000" w:firstRow="0" w:lastRow="0" w:firstColumn="0" w:lastColumn="0" w:oddVBand="0" w:evenVBand="0" w:oddHBand="0"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NO.VVG-CCS-ETB-1006-25 RESPUESTA A COMUNICADO GSC-7564-2025</w:t>
            </w:r>
          </w:p>
        </w:tc>
      </w:tr>
      <w:tr w:rsidRPr="006E6062" w:rsidR="002B7914" w:rsidTr="002B7914" w14:paraId="11C3E5F9"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7CEE0D58" w14:textId="494EECB5">
            <w:pPr>
              <w:jc w:val="center"/>
              <w:rPr>
                <w:rFonts w:eastAsia="Times New Roman"/>
                <w:color w:val="000000"/>
                <w:sz w:val="16"/>
                <w:szCs w:val="16"/>
              </w:rPr>
            </w:pPr>
            <w:r w:rsidRPr="006E6062">
              <w:rPr>
                <w:rFonts w:eastAsia="Times New Roman"/>
                <w:color w:val="000000" w:themeColor="text1"/>
                <w:sz w:val="16"/>
                <w:szCs w:val="16"/>
              </w:rPr>
              <w:t>47</w:t>
            </w:r>
          </w:p>
        </w:tc>
        <w:tc>
          <w:tcPr>
            <w:tcW w:w="1109" w:type="dxa"/>
            <w:noWrap/>
            <w:vAlign w:val="center"/>
            <w:hideMark/>
          </w:tcPr>
          <w:p w:rsidRPr="006E6062" w:rsidR="002B7914" w:rsidP="002B7914" w:rsidRDefault="002B7914" w14:paraId="5382E43A" w14:textId="510B8049">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14/11/2025</w:t>
            </w:r>
          </w:p>
        </w:tc>
        <w:tc>
          <w:tcPr>
            <w:tcW w:w="1843" w:type="dxa"/>
            <w:noWrap/>
            <w:vAlign w:val="center"/>
            <w:hideMark/>
          </w:tcPr>
          <w:p w:rsidRPr="006E6062" w:rsidR="002B7914" w:rsidP="002B7914" w:rsidRDefault="002B7914" w14:paraId="5F7A5744" w14:textId="18A48FB8">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VVG-CCS-ETB-1007-25</w:t>
            </w:r>
          </w:p>
        </w:tc>
        <w:tc>
          <w:tcPr>
            <w:tcW w:w="5289" w:type="dxa"/>
            <w:noWrap/>
            <w:vAlign w:val="center"/>
            <w:hideMark/>
          </w:tcPr>
          <w:p w:rsidRPr="006E6062" w:rsidR="002B7914" w:rsidP="002B7914" w:rsidRDefault="002B7914" w14:paraId="7372AF81" w14:textId="7F0C1681">
            <w:pPr>
              <w:jc w:val="center"/>
              <w:cnfStyle w:val="000000100000" w:firstRow="0" w:lastRow="0" w:firstColumn="0" w:lastColumn="0" w:oddVBand="0" w:evenVBand="0" w:oddHBand="1"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w:t>
            </w:r>
            <w:r w:rsidRPr="006E6062">
              <w:rPr>
                <w:rFonts w:eastAsia="Times New Roman"/>
                <w:color w:val="000000"/>
                <w:sz w:val="16"/>
                <w:szCs w:val="16"/>
              </w:rPr>
              <w:t>VVG-CCS-ETB-1007-25</w:t>
            </w:r>
            <w:r w:rsidRPr="006E6062">
              <w:rPr>
                <w:rFonts w:eastAsia="Times New Roman"/>
                <w:color w:val="242424"/>
                <w:sz w:val="16"/>
                <w:szCs w:val="16"/>
              </w:rPr>
              <w:t xml:space="preserve"> RESPUESTA A COMUNICADO GSC-7547-2025, GSC-7552-2025 Y GSC-7562-2025</w:t>
            </w:r>
          </w:p>
        </w:tc>
      </w:tr>
      <w:tr w:rsidRPr="006E6062" w:rsidR="002B7914" w:rsidTr="002B7914" w14:paraId="5625CEBB" w14:textId="77777777">
        <w:trPr>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235A298C" w14:textId="58C8A944">
            <w:pPr>
              <w:jc w:val="center"/>
              <w:rPr>
                <w:rFonts w:eastAsia="Times New Roman"/>
                <w:color w:val="000000"/>
                <w:sz w:val="16"/>
                <w:szCs w:val="16"/>
              </w:rPr>
            </w:pPr>
            <w:r w:rsidRPr="006E6062">
              <w:rPr>
                <w:rFonts w:eastAsia="Times New Roman"/>
                <w:color w:val="000000" w:themeColor="text1"/>
                <w:sz w:val="16"/>
                <w:szCs w:val="16"/>
              </w:rPr>
              <w:t>48</w:t>
            </w:r>
          </w:p>
        </w:tc>
        <w:tc>
          <w:tcPr>
            <w:tcW w:w="1109" w:type="dxa"/>
            <w:noWrap/>
            <w:vAlign w:val="center"/>
            <w:hideMark/>
          </w:tcPr>
          <w:p w:rsidRPr="006E6062" w:rsidR="002B7914" w:rsidP="002B7914" w:rsidRDefault="002B7914" w14:paraId="54F89A27" w14:textId="4EB5A006">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14/11/2025</w:t>
            </w:r>
          </w:p>
        </w:tc>
        <w:tc>
          <w:tcPr>
            <w:tcW w:w="1843" w:type="dxa"/>
            <w:noWrap/>
            <w:vAlign w:val="center"/>
            <w:hideMark/>
          </w:tcPr>
          <w:p w:rsidRPr="006E6062" w:rsidR="002B7914" w:rsidP="002B7914" w:rsidRDefault="002B7914" w14:paraId="603EB025" w14:textId="3B726692">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VVG-CCS-ETB-1008-25</w:t>
            </w:r>
          </w:p>
        </w:tc>
        <w:tc>
          <w:tcPr>
            <w:tcW w:w="5289" w:type="dxa"/>
            <w:noWrap/>
            <w:vAlign w:val="center"/>
            <w:hideMark/>
          </w:tcPr>
          <w:p w:rsidRPr="006E6062" w:rsidR="002B7914" w:rsidP="002B7914" w:rsidRDefault="002B7914" w14:paraId="5FF85D72" w14:textId="57A572A5">
            <w:pPr>
              <w:jc w:val="center"/>
              <w:cnfStyle w:val="000000000000" w:firstRow="0" w:lastRow="0" w:firstColumn="0" w:lastColumn="0" w:oddVBand="0" w:evenVBand="0" w:oddHBand="0"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NO.VVG-CCS-ETB-1008-25 RESPUESTA A COMUNICADOS GSC-7554-2025 Y GSC-7566-2025</w:t>
            </w:r>
          </w:p>
        </w:tc>
      </w:tr>
      <w:tr w:rsidRPr="006E6062" w:rsidR="002B7914" w:rsidTr="002B7914" w14:paraId="669BAD1C"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0378C07E" w14:textId="13206BE3">
            <w:pPr>
              <w:jc w:val="center"/>
              <w:rPr>
                <w:rFonts w:eastAsia="Times New Roman"/>
                <w:color w:val="000000"/>
                <w:sz w:val="16"/>
                <w:szCs w:val="16"/>
              </w:rPr>
            </w:pPr>
            <w:r w:rsidRPr="006E6062">
              <w:rPr>
                <w:rFonts w:eastAsia="Times New Roman"/>
                <w:color w:val="000000" w:themeColor="text1"/>
                <w:sz w:val="16"/>
                <w:szCs w:val="16"/>
              </w:rPr>
              <w:t>49</w:t>
            </w:r>
          </w:p>
        </w:tc>
        <w:tc>
          <w:tcPr>
            <w:tcW w:w="1109" w:type="dxa"/>
            <w:noWrap/>
            <w:vAlign w:val="center"/>
            <w:hideMark/>
          </w:tcPr>
          <w:p w:rsidRPr="006E6062" w:rsidR="002B7914" w:rsidP="002B7914" w:rsidRDefault="002B7914" w14:paraId="4A7D4C1C" w14:textId="341109D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14/11/2025</w:t>
            </w:r>
          </w:p>
        </w:tc>
        <w:tc>
          <w:tcPr>
            <w:tcW w:w="1843" w:type="dxa"/>
            <w:noWrap/>
            <w:vAlign w:val="center"/>
            <w:hideMark/>
          </w:tcPr>
          <w:p w:rsidRPr="006E6062" w:rsidR="002B7914" w:rsidP="002B7914" w:rsidRDefault="002B7914" w14:paraId="43DD99B3" w14:textId="68746BC6">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VVG-CCS-ETB-1009-25</w:t>
            </w:r>
          </w:p>
        </w:tc>
        <w:tc>
          <w:tcPr>
            <w:tcW w:w="5289" w:type="dxa"/>
            <w:noWrap/>
            <w:vAlign w:val="center"/>
            <w:hideMark/>
          </w:tcPr>
          <w:p w:rsidRPr="006E6062" w:rsidR="002B7914" w:rsidP="002B7914" w:rsidRDefault="002B7914" w14:paraId="275E4577" w14:textId="79159B73">
            <w:pPr>
              <w:jc w:val="center"/>
              <w:cnfStyle w:val="000000100000" w:firstRow="0" w:lastRow="0" w:firstColumn="0" w:lastColumn="0" w:oddVBand="0" w:evenVBand="0" w:oddHBand="1"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w:t>
            </w:r>
            <w:r w:rsidRPr="006E6062">
              <w:rPr>
                <w:rFonts w:eastAsia="Times New Roman"/>
                <w:color w:val="000000"/>
                <w:sz w:val="16"/>
                <w:szCs w:val="16"/>
              </w:rPr>
              <w:t>VVG-CCS-ETB-1009-25</w:t>
            </w:r>
            <w:r w:rsidRPr="006E6062">
              <w:rPr>
                <w:rFonts w:eastAsia="Times New Roman"/>
                <w:color w:val="242424"/>
                <w:sz w:val="16"/>
                <w:szCs w:val="16"/>
              </w:rPr>
              <w:t xml:space="preserve"> RESPUESTA A COMUNICADO GSC-7567-2025</w:t>
            </w:r>
          </w:p>
        </w:tc>
      </w:tr>
      <w:tr w:rsidRPr="006E6062" w:rsidR="002B7914" w:rsidTr="002B7914" w14:paraId="4DC5DE57" w14:textId="77777777">
        <w:trPr>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7D4D04ED" w14:textId="1ABD634C">
            <w:pPr>
              <w:jc w:val="center"/>
              <w:rPr>
                <w:rFonts w:eastAsia="Times New Roman"/>
                <w:color w:val="000000"/>
                <w:sz w:val="16"/>
                <w:szCs w:val="16"/>
              </w:rPr>
            </w:pPr>
            <w:r w:rsidRPr="006E6062">
              <w:rPr>
                <w:rFonts w:eastAsia="Times New Roman"/>
                <w:color w:val="000000" w:themeColor="text1"/>
                <w:sz w:val="16"/>
                <w:szCs w:val="16"/>
              </w:rPr>
              <w:t>50</w:t>
            </w:r>
          </w:p>
        </w:tc>
        <w:tc>
          <w:tcPr>
            <w:tcW w:w="1109" w:type="dxa"/>
            <w:noWrap/>
            <w:vAlign w:val="center"/>
            <w:hideMark/>
          </w:tcPr>
          <w:p w:rsidRPr="006E6062" w:rsidR="002B7914" w:rsidP="002B7914" w:rsidRDefault="002B7914" w14:paraId="0EC2FEAC" w14:textId="3673F79A">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14/11/2025</w:t>
            </w:r>
          </w:p>
        </w:tc>
        <w:tc>
          <w:tcPr>
            <w:tcW w:w="1843" w:type="dxa"/>
            <w:noWrap/>
            <w:vAlign w:val="center"/>
            <w:hideMark/>
          </w:tcPr>
          <w:p w:rsidRPr="006E6062" w:rsidR="002B7914" w:rsidP="002B7914" w:rsidRDefault="002B7914" w14:paraId="69B0C8A6" w14:textId="71F68DE6">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VVG-CCS-ETB-1010-25</w:t>
            </w:r>
          </w:p>
        </w:tc>
        <w:tc>
          <w:tcPr>
            <w:tcW w:w="5289" w:type="dxa"/>
            <w:noWrap/>
            <w:vAlign w:val="center"/>
            <w:hideMark/>
          </w:tcPr>
          <w:p w:rsidRPr="006E6062" w:rsidR="002B7914" w:rsidP="002B7914" w:rsidRDefault="002B7914" w14:paraId="3E0E830A" w14:textId="26B01D07">
            <w:pPr>
              <w:jc w:val="center"/>
              <w:cnfStyle w:val="000000000000" w:firstRow="0" w:lastRow="0" w:firstColumn="0" w:lastColumn="0" w:oddVBand="0" w:evenVBand="0" w:oddHBand="0"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w:t>
            </w:r>
            <w:r w:rsidRPr="006E6062">
              <w:rPr>
                <w:rFonts w:eastAsia="Times New Roman"/>
                <w:color w:val="000000"/>
                <w:sz w:val="16"/>
                <w:szCs w:val="16"/>
              </w:rPr>
              <w:t>VVG-CCS-ETB-1010-25</w:t>
            </w:r>
            <w:r w:rsidRPr="006E6062">
              <w:rPr>
                <w:rFonts w:eastAsia="Times New Roman"/>
                <w:color w:val="242424"/>
                <w:sz w:val="16"/>
                <w:szCs w:val="16"/>
              </w:rPr>
              <w:t xml:space="preserve"> RESPUESTA A COMUNICADO GSC-7556-2025, GSC-7536-2025</w:t>
            </w:r>
          </w:p>
        </w:tc>
      </w:tr>
      <w:tr w:rsidRPr="006E6062" w:rsidR="002B7914" w:rsidTr="002B7914" w14:paraId="74C731AA"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3AEF82ED" w14:textId="0313ACCB">
            <w:pPr>
              <w:jc w:val="center"/>
              <w:rPr>
                <w:rFonts w:eastAsia="Times New Roman"/>
                <w:color w:val="000000"/>
                <w:sz w:val="16"/>
                <w:szCs w:val="16"/>
              </w:rPr>
            </w:pPr>
            <w:r w:rsidRPr="006E6062">
              <w:rPr>
                <w:rFonts w:eastAsia="Times New Roman"/>
                <w:color w:val="000000" w:themeColor="text1"/>
                <w:sz w:val="16"/>
                <w:szCs w:val="16"/>
              </w:rPr>
              <w:t>51</w:t>
            </w:r>
          </w:p>
        </w:tc>
        <w:tc>
          <w:tcPr>
            <w:tcW w:w="1109" w:type="dxa"/>
            <w:noWrap/>
            <w:vAlign w:val="center"/>
            <w:hideMark/>
          </w:tcPr>
          <w:p w:rsidRPr="006E6062" w:rsidR="002B7914" w:rsidP="002B7914" w:rsidRDefault="002B7914" w14:paraId="117E9757" w14:textId="24630FE9">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14/11/2025</w:t>
            </w:r>
          </w:p>
        </w:tc>
        <w:tc>
          <w:tcPr>
            <w:tcW w:w="1843" w:type="dxa"/>
            <w:noWrap/>
            <w:vAlign w:val="center"/>
            <w:hideMark/>
          </w:tcPr>
          <w:p w:rsidRPr="006E6062" w:rsidR="002B7914" w:rsidP="002B7914" w:rsidRDefault="002B7914" w14:paraId="4080A4E5" w14:textId="73AB4CE9">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VVG-CCS-ETB-1011-25</w:t>
            </w:r>
          </w:p>
        </w:tc>
        <w:tc>
          <w:tcPr>
            <w:tcW w:w="5289" w:type="dxa"/>
            <w:noWrap/>
            <w:vAlign w:val="center"/>
            <w:hideMark/>
          </w:tcPr>
          <w:p w:rsidRPr="006E6062" w:rsidR="002B7914" w:rsidP="002B7914" w:rsidRDefault="002B7914" w14:paraId="2242B930" w14:textId="32A21994">
            <w:pPr>
              <w:jc w:val="center"/>
              <w:cnfStyle w:val="000000100000" w:firstRow="0" w:lastRow="0" w:firstColumn="0" w:lastColumn="0" w:oddVBand="0" w:evenVBand="0" w:oddHBand="1"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w:t>
            </w:r>
            <w:r w:rsidRPr="006E6062">
              <w:rPr>
                <w:rFonts w:eastAsia="Times New Roman"/>
                <w:color w:val="000000"/>
                <w:sz w:val="16"/>
                <w:szCs w:val="16"/>
              </w:rPr>
              <w:t>VVG-CCS-ETB-1011-25</w:t>
            </w:r>
            <w:r w:rsidRPr="006E6062">
              <w:rPr>
                <w:rFonts w:eastAsia="Times New Roman"/>
                <w:color w:val="242424"/>
                <w:sz w:val="16"/>
                <w:szCs w:val="16"/>
              </w:rPr>
              <w:t xml:space="preserve"> VISITA DE VERIFICACIÓN DE INVENTARIOS – STOCK - CONTRATO SCJ-1809-2024</w:t>
            </w:r>
          </w:p>
        </w:tc>
      </w:tr>
      <w:tr w:rsidRPr="006E6062" w:rsidR="002B7914" w:rsidTr="002B7914" w14:paraId="61B5B3EC" w14:textId="77777777">
        <w:trPr>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18C92EB0" w14:textId="3B2FBFAF">
            <w:pPr>
              <w:jc w:val="center"/>
              <w:rPr>
                <w:rFonts w:eastAsia="Times New Roman"/>
                <w:color w:val="000000"/>
                <w:sz w:val="16"/>
                <w:szCs w:val="16"/>
              </w:rPr>
            </w:pPr>
            <w:r w:rsidRPr="006E6062">
              <w:rPr>
                <w:rFonts w:eastAsia="Times New Roman"/>
                <w:color w:val="000000" w:themeColor="text1"/>
                <w:sz w:val="16"/>
                <w:szCs w:val="16"/>
              </w:rPr>
              <w:t>52</w:t>
            </w:r>
          </w:p>
        </w:tc>
        <w:tc>
          <w:tcPr>
            <w:tcW w:w="1109" w:type="dxa"/>
            <w:noWrap/>
            <w:vAlign w:val="center"/>
            <w:hideMark/>
          </w:tcPr>
          <w:p w:rsidRPr="006E6062" w:rsidR="002B7914" w:rsidP="002B7914" w:rsidRDefault="002B7914" w14:paraId="7910C703" w14:textId="7E6FB460">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18/11/2025</w:t>
            </w:r>
          </w:p>
        </w:tc>
        <w:tc>
          <w:tcPr>
            <w:tcW w:w="1843" w:type="dxa"/>
            <w:noWrap/>
            <w:vAlign w:val="center"/>
            <w:hideMark/>
          </w:tcPr>
          <w:p w:rsidRPr="006E6062" w:rsidR="002B7914" w:rsidP="002B7914" w:rsidRDefault="002B7914" w14:paraId="13AFBD52" w14:textId="0D3C083A">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VVG-CCS-ETB-1012-25</w:t>
            </w:r>
          </w:p>
        </w:tc>
        <w:tc>
          <w:tcPr>
            <w:tcW w:w="5289" w:type="dxa"/>
            <w:noWrap/>
            <w:vAlign w:val="center"/>
            <w:hideMark/>
          </w:tcPr>
          <w:p w:rsidRPr="006E6062" w:rsidR="002B7914" w:rsidP="002B7914" w:rsidRDefault="002B7914" w14:paraId="57FEB6BF" w14:textId="4211825A">
            <w:pPr>
              <w:jc w:val="center"/>
              <w:cnfStyle w:val="000000000000" w:firstRow="0" w:lastRow="0" w:firstColumn="0" w:lastColumn="0" w:oddVBand="0" w:evenVBand="0" w:oddHBand="0"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w:t>
            </w:r>
            <w:r w:rsidRPr="006E6062">
              <w:rPr>
                <w:rFonts w:eastAsia="Times New Roman"/>
                <w:color w:val="000000"/>
                <w:sz w:val="16"/>
                <w:szCs w:val="16"/>
              </w:rPr>
              <w:t>VVG-CCS-ETB-1012-25</w:t>
            </w:r>
            <w:r w:rsidRPr="006E6062">
              <w:rPr>
                <w:rFonts w:eastAsia="Times New Roman"/>
                <w:color w:val="242424"/>
                <w:sz w:val="16"/>
                <w:szCs w:val="16"/>
              </w:rPr>
              <w:t xml:space="preserve"> RESPUESTA A COMUNICADO GSC-7555-2025</w:t>
            </w:r>
          </w:p>
        </w:tc>
      </w:tr>
      <w:tr w:rsidRPr="006E6062" w:rsidR="002B7914" w:rsidTr="002B7914" w14:paraId="01F1A6DF"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12C44C37" w14:textId="27498847">
            <w:pPr>
              <w:jc w:val="center"/>
              <w:rPr>
                <w:rFonts w:eastAsia="Times New Roman"/>
                <w:color w:val="000000"/>
                <w:sz w:val="16"/>
                <w:szCs w:val="16"/>
              </w:rPr>
            </w:pPr>
            <w:r w:rsidRPr="006E6062">
              <w:rPr>
                <w:rFonts w:eastAsia="Times New Roman"/>
                <w:color w:val="000000" w:themeColor="text1"/>
                <w:sz w:val="16"/>
                <w:szCs w:val="16"/>
              </w:rPr>
              <w:t>53</w:t>
            </w:r>
          </w:p>
        </w:tc>
        <w:tc>
          <w:tcPr>
            <w:tcW w:w="1109" w:type="dxa"/>
            <w:noWrap/>
            <w:vAlign w:val="center"/>
            <w:hideMark/>
          </w:tcPr>
          <w:p w:rsidRPr="006E6062" w:rsidR="002B7914" w:rsidP="002B7914" w:rsidRDefault="002B7914" w14:paraId="0FAC878A" w14:textId="097EE81B">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18/11/2025</w:t>
            </w:r>
          </w:p>
        </w:tc>
        <w:tc>
          <w:tcPr>
            <w:tcW w:w="1843" w:type="dxa"/>
            <w:noWrap/>
            <w:vAlign w:val="center"/>
            <w:hideMark/>
          </w:tcPr>
          <w:p w:rsidRPr="006E6062" w:rsidR="002B7914" w:rsidP="002B7914" w:rsidRDefault="002B7914" w14:paraId="68D87D64" w14:textId="2956B9FF">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VVG-CCS-ETB-1013-25</w:t>
            </w:r>
          </w:p>
        </w:tc>
        <w:tc>
          <w:tcPr>
            <w:tcW w:w="5289" w:type="dxa"/>
            <w:noWrap/>
            <w:vAlign w:val="center"/>
            <w:hideMark/>
          </w:tcPr>
          <w:p w:rsidRPr="006E6062" w:rsidR="002B7914" w:rsidP="002B7914" w:rsidRDefault="002B7914" w14:paraId="544F5160" w14:textId="43A3BE36">
            <w:pPr>
              <w:jc w:val="center"/>
              <w:cnfStyle w:val="000000100000" w:firstRow="0" w:lastRow="0" w:firstColumn="0" w:lastColumn="0" w:oddVBand="0" w:evenVBand="0" w:oddHBand="1"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w:t>
            </w:r>
            <w:r w:rsidRPr="006E6062">
              <w:rPr>
                <w:rFonts w:eastAsia="Times New Roman"/>
                <w:color w:val="000000"/>
                <w:sz w:val="16"/>
                <w:szCs w:val="16"/>
              </w:rPr>
              <w:t>VVG-CCS-ETB-1013-25</w:t>
            </w:r>
            <w:r w:rsidRPr="006E6062">
              <w:rPr>
                <w:rFonts w:eastAsia="Times New Roman"/>
                <w:color w:val="242424"/>
                <w:sz w:val="16"/>
                <w:szCs w:val="16"/>
              </w:rPr>
              <w:t xml:space="preserve"> RESPUESTA A COMUNICADOS GSC-7581-2025</w:t>
            </w:r>
          </w:p>
        </w:tc>
      </w:tr>
      <w:tr w:rsidRPr="006E6062" w:rsidR="002B7914" w:rsidTr="002B7914" w14:paraId="735D8569" w14:textId="77777777">
        <w:trPr>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2E9B6811" w14:textId="4C6D6B29">
            <w:pPr>
              <w:jc w:val="center"/>
              <w:rPr>
                <w:rFonts w:eastAsia="Times New Roman"/>
                <w:color w:val="000000"/>
                <w:sz w:val="16"/>
                <w:szCs w:val="16"/>
              </w:rPr>
            </w:pPr>
            <w:r w:rsidRPr="006E6062">
              <w:rPr>
                <w:rFonts w:eastAsia="Times New Roman"/>
                <w:color w:val="000000" w:themeColor="text1"/>
                <w:sz w:val="16"/>
                <w:szCs w:val="16"/>
              </w:rPr>
              <w:t>54</w:t>
            </w:r>
          </w:p>
        </w:tc>
        <w:tc>
          <w:tcPr>
            <w:tcW w:w="1109" w:type="dxa"/>
            <w:noWrap/>
            <w:vAlign w:val="center"/>
            <w:hideMark/>
          </w:tcPr>
          <w:p w:rsidRPr="006E6062" w:rsidR="002B7914" w:rsidP="002B7914" w:rsidRDefault="002B7914" w14:paraId="1AF430B8" w14:textId="631B366A">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18/11/2025</w:t>
            </w:r>
          </w:p>
        </w:tc>
        <w:tc>
          <w:tcPr>
            <w:tcW w:w="1843" w:type="dxa"/>
            <w:noWrap/>
            <w:vAlign w:val="center"/>
            <w:hideMark/>
          </w:tcPr>
          <w:p w:rsidRPr="006E6062" w:rsidR="002B7914" w:rsidP="002B7914" w:rsidRDefault="002B7914" w14:paraId="24FDB379" w14:textId="6B0C8A3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VVG-CCS-ETB-1014-25</w:t>
            </w:r>
          </w:p>
        </w:tc>
        <w:tc>
          <w:tcPr>
            <w:tcW w:w="5289" w:type="dxa"/>
            <w:noWrap/>
            <w:vAlign w:val="center"/>
            <w:hideMark/>
          </w:tcPr>
          <w:p w:rsidRPr="006E6062" w:rsidR="002B7914" w:rsidP="002B7914" w:rsidRDefault="002B7914" w14:paraId="33DAFE60" w14:textId="3AB42DA4">
            <w:pPr>
              <w:jc w:val="center"/>
              <w:cnfStyle w:val="000000000000" w:firstRow="0" w:lastRow="0" w:firstColumn="0" w:lastColumn="0" w:oddVBand="0" w:evenVBand="0" w:oddHBand="0"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w:t>
            </w:r>
            <w:r w:rsidRPr="006E6062">
              <w:rPr>
                <w:rFonts w:eastAsia="Times New Roman"/>
                <w:color w:val="000000"/>
                <w:sz w:val="16"/>
                <w:szCs w:val="16"/>
              </w:rPr>
              <w:t>VVG-CCS-ETB-1014-25</w:t>
            </w:r>
            <w:r w:rsidRPr="006E6062">
              <w:rPr>
                <w:rFonts w:eastAsia="Times New Roman"/>
                <w:color w:val="242424"/>
                <w:sz w:val="16"/>
                <w:szCs w:val="16"/>
              </w:rPr>
              <w:t xml:space="preserve"> RESPUESTA A COMUNICADO GSC-7563-2025 Y GSC-7571-2025</w:t>
            </w:r>
          </w:p>
        </w:tc>
      </w:tr>
      <w:tr w:rsidRPr="006E6062" w:rsidR="002B7914" w:rsidTr="002B7914" w14:paraId="5B486589"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65D3F37F" w14:textId="34603662">
            <w:pPr>
              <w:jc w:val="center"/>
              <w:rPr>
                <w:rFonts w:eastAsia="Times New Roman"/>
                <w:color w:val="000000"/>
                <w:sz w:val="16"/>
                <w:szCs w:val="16"/>
              </w:rPr>
            </w:pPr>
            <w:r w:rsidRPr="006E6062">
              <w:rPr>
                <w:rFonts w:eastAsia="Times New Roman"/>
                <w:color w:val="000000" w:themeColor="text1"/>
                <w:sz w:val="16"/>
                <w:szCs w:val="16"/>
              </w:rPr>
              <w:t>55</w:t>
            </w:r>
          </w:p>
        </w:tc>
        <w:tc>
          <w:tcPr>
            <w:tcW w:w="1109" w:type="dxa"/>
            <w:noWrap/>
            <w:vAlign w:val="center"/>
            <w:hideMark/>
          </w:tcPr>
          <w:p w:rsidRPr="006E6062" w:rsidR="002B7914" w:rsidP="002B7914" w:rsidRDefault="002B7914" w14:paraId="0F312DC6" w14:textId="78E32DFE">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18/11/2025</w:t>
            </w:r>
          </w:p>
        </w:tc>
        <w:tc>
          <w:tcPr>
            <w:tcW w:w="1843" w:type="dxa"/>
            <w:noWrap/>
            <w:vAlign w:val="center"/>
            <w:hideMark/>
          </w:tcPr>
          <w:p w:rsidRPr="006E6062" w:rsidR="002B7914" w:rsidP="002B7914" w:rsidRDefault="002B7914" w14:paraId="6CB5C837" w14:textId="4381431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VVG-CCS-ETB-1015-25</w:t>
            </w:r>
          </w:p>
        </w:tc>
        <w:tc>
          <w:tcPr>
            <w:tcW w:w="5289" w:type="dxa"/>
            <w:noWrap/>
            <w:vAlign w:val="center"/>
            <w:hideMark/>
          </w:tcPr>
          <w:p w:rsidRPr="006E6062" w:rsidR="002B7914" w:rsidP="002B7914" w:rsidRDefault="002B7914" w14:paraId="14CEC42B" w14:textId="29F804DF">
            <w:pPr>
              <w:jc w:val="center"/>
              <w:cnfStyle w:val="000000100000" w:firstRow="0" w:lastRow="0" w:firstColumn="0" w:lastColumn="0" w:oddVBand="0" w:evenVBand="0" w:oddHBand="1"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w:t>
            </w:r>
            <w:r w:rsidRPr="006E6062">
              <w:rPr>
                <w:rFonts w:eastAsia="Times New Roman"/>
                <w:color w:val="000000"/>
                <w:sz w:val="16"/>
                <w:szCs w:val="16"/>
              </w:rPr>
              <w:t>VVG-CCS-ETB-1015-25</w:t>
            </w:r>
            <w:r w:rsidRPr="006E6062">
              <w:rPr>
                <w:rFonts w:eastAsia="Times New Roman"/>
                <w:color w:val="242424"/>
                <w:sz w:val="16"/>
                <w:szCs w:val="16"/>
              </w:rPr>
              <w:t xml:space="preserve"> RESPUESTA A COMUNICADO GSC-7563-2025 Y GSC-7571-2025</w:t>
            </w:r>
          </w:p>
        </w:tc>
      </w:tr>
      <w:tr w:rsidRPr="006E6062" w:rsidR="002B7914" w:rsidTr="002B7914" w14:paraId="5B122F9E" w14:textId="77777777">
        <w:trPr>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036C104A" w14:textId="5EEF4C7A">
            <w:pPr>
              <w:jc w:val="center"/>
              <w:rPr>
                <w:rFonts w:eastAsia="Times New Roman"/>
                <w:color w:val="000000"/>
                <w:sz w:val="16"/>
                <w:szCs w:val="16"/>
              </w:rPr>
            </w:pPr>
            <w:r w:rsidRPr="006E6062">
              <w:rPr>
                <w:rFonts w:eastAsia="Times New Roman"/>
                <w:color w:val="000000" w:themeColor="text1"/>
                <w:sz w:val="16"/>
                <w:szCs w:val="16"/>
              </w:rPr>
              <w:t>56</w:t>
            </w:r>
          </w:p>
        </w:tc>
        <w:tc>
          <w:tcPr>
            <w:tcW w:w="1109" w:type="dxa"/>
            <w:noWrap/>
            <w:vAlign w:val="center"/>
            <w:hideMark/>
          </w:tcPr>
          <w:p w:rsidRPr="006E6062" w:rsidR="002B7914" w:rsidP="002B7914" w:rsidRDefault="002B7914" w14:paraId="63B9A05A" w14:textId="7E7570AA">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18/11/2025</w:t>
            </w:r>
          </w:p>
        </w:tc>
        <w:tc>
          <w:tcPr>
            <w:tcW w:w="1843" w:type="dxa"/>
            <w:noWrap/>
            <w:vAlign w:val="center"/>
            <w:hideMark/>
          </w:tcPr>
          <w:p w:rsidRPr="006E6062" w:rsidR="002B7914" w:rsidP="002B7914" w:rsidRDefault="002B7914" w14:paraId="634982BF" w14:textId="3CA1CD22">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VVG-CCS-ETB-1016-25</w:t>
            </w:r>
          </w:p>
        </w:tc>
        <w:tc>
          <w:tcPr>
            <w:tcW w:w="5289" w:type="dxa"/>
            <w:noWrap/>
            <w:vAlign w:val="center"/>
            <w:hideMark/>
          </w:tcPr>
          <w:p w:rsidRPr="006E6062" w:rsidR="002B7914" w:rsidP="002B7914" w:rsidRDefault="002B7914" w14:paraId="1629C25D" w14:textId="194A721E">
            <w:pPr>
              <w:jc w:val="center"/>
              <w:cnfStyle w:val="000000000000" w:firstRow="0" w:lastRow="0" w:firstColumn="0" w:lastColumn="0" w:oddVBand="0" w:evenVBand="0" w:oddHBand="0"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NOVVG-CCS-ETB-1016-25 RESPUESTA A COMUNICADO GSC-7550-2025</w:t>
            </w:r>
          </w:p>
        </w:tc>
      </w:tr>
      <w:tr w:rsidRPr="006E6062" w:rsidR="002B7914" w:rsidTr="002B7914" w14:paraId="2B06481D"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63B9A553" w14:textId="60B6BA44">
            <w:pPr>
              <w:jc w:val="center"/>
              <w:rPr>
                <w:rFonts w:eastAsia="Times New Roman"/>
                <w:color w:val="000000"/>
                <w:sz w:val="16"/>
                <w:szCs w:val="16"/>
              </w:rPr>
            </w:pPr>
            <w:r w:rsidRPr="006E6062">
              <w:rPr>
                <w:rFonts w:eastAsia="Times New Roman"/>
                <w:color w:val="000000" w:themeColor="text1"/>
                <w:sz w:val="16"/>
                <w:szCs w:val="16"/>
              </w:rPr>
              <w:t>57</w:t>
            </w:r>
          </w:p>
        </w:tc>
        <w:tc>
          <w:tcPr>
            <w:tcW w:w="1109" w:type="dxa"/>
            <w:noWrap/>
            <w:vAlign w:val="center"/>
            <w:hideMark/>
          </w:tcPr>
          <w:p w:rsidRPr="006E6062" w:rsidR="002B7914" w:rsidP="002B7914" w:rsidRDefault="002B7914" w14:paraId="640854B1" w14:textId="7BE0057E">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18/11/2025</w:t>
            </w:r>
          </w:p>
        </w:tc>
        <w:tc>
          <w:tcPr>
            <w:tcW w:w="1843" w:type="dxa"/>
            <w:noWrap/>
            <w:vAlign w:val="center"/>
            <w:hideMark/>
          </w:tcPr>
          <w:p w:rsidRPr="006E6062" w:rsidR="002B7914" w:rsidP="002B7914" w:rsidRDefault="002B7914" w14:paraId="2EA5E796" w14:textId="0FA89644">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VVG-CCS-ETB-1017-25</w:t>
            </w:r>
          </w:p>
        </w:tc>
        <w:tc>
          <w:tcPr>
            <w:tcW w:w="5289" w:type="dxa"/>
            <w:noWrap/>
            <w:vAlign w:val="center"/>
            <w:hideMark/>
          </w:tcPr>
          <w:p w:rsidRPr="006E6062" w:rsidR="002B7914" w:rsidP="002B7914" w:rsidRDefault="002B7914" w14:paraId="2DB244CD" w14:textId="2C05CB97">
            <w:pPr>
              <w:jc w:val="center"/>
              <w:cnfStyle w:val="000000100000" w:firstRow="0" w:lastRow="0" w:firstColumn="0" w:lastColumn="0" w:oddVBand="0" w:evenVBand="0" w:oddHBand="1"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 xml:space="preserve">REMISIÓN COMUNICADO NO. </w:t>
            </w:r>
            <w:r w:rsidRPr="006E6062">
              <w:rPr>
                <w:rFonts w:eastAsia="Times New Roman"/>
                <w:color w:val="000000"/>
                <w:sz w:val="16"/>
                <w:szCs w:val="16"/>
              </w:rPr>
              <w:t>VVG-CCS-ETB-1017-25</w:t>
            </w:r>
            <w:r w:rsidRPr="006E6062">
              <w:rPr>
                <w:rFonts w:eastAsia="Times New Roman"/>
                <w:color w:val="242424"/>
                <w:sz w:val="16"/>
                <w:szCs w:val="16"/>
              </w:rPr>
              <w:t xml:space="preserve"> RESPUESTA A COMUNICADO GSC-7507-2025</w:t>
            </w:r>
          </w:p>
        </w:tc>
      </w:tr>
      <w:tr w:rsidRPr="006E6062" w:rsidR="002B7914" w:rsidTr="002B7914" w14:paraId="31C412D3" w14:textId="77777777">
        <w:trPr>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2B0939A2" w14:textId="05A3C995">
            <w:pPr>
              <w:jc w:val="center"/>
              <w:rPr>
                <w:rFonts w:eastAsia="Times New Roman"/>
                <w:color w:val="000000"/>
                <w:sz w:val="16"/>
                <w:szCs w:val="16"/>
              </w:rPr>
            </w:pPr>
            <w:r w:rsidRPr="006E6062">
              <w:rPr>
                <w:rFonts w:eastAsia="Times New Roman"/>
                <w:color w:val="000000" w:themeColor="text1"/>
                <w:sz w:val="16"/>
                <w:szCs w:val="16"/>
              </w:rPr>
              <w:t>58</w:t>
            </w:r>
          </w:p>
        </w:tc>
        <w:tc>
          <w:tcPr>
            <w:tcW w:w="1109" w:type="dxa"/>
            <w:noWrap/>
            <w:vAlign w:val="center"/>
            <w:hideMark/>
          </w:tcPr>
          <w:p w:rsidRPr="006E6062" w:rsidR="002B7914" w:rsidP="002B7914" w:rsidRDefault="002B7914" w14:paraId="1BF4BF11" w14:textId="7C9748F0">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19/11/2025</w:t>
            </w:r>
          </w:p>
        </w:tc>
        <w:tc>
          <w:tcPr>
            <w:tcW w:w="1843" w:type="dxa"/>
            <w:noWrap/>
            <w:vAlign w:val="center"/>
            <w:hideMark/>
          </w:tcPr>
          <w:p w:rsidRPr="006E6062" w:rsidR="002B7914" w:rsidP="002B7914" w:rsidRDefault="002B7914" w14:paraId="1752A008" w14:textId="7CB5831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VVG-CCS-ETB-1018-25</w:t>
            </w:r>
          </w:p>
        </w:tc>
        <w:tc>
          <w:tcPr>
            <w:tcW w:w="5289" w:type="dxa"/>
            <w:noWrap/>
            <w:vAlign w:val="center"/>
            <w:hideMark/>
          </w:tcPr>
          <w:p w:rsidRPr="006E6062" w:rsidR="002B7914" w:rsidP="002B7914" w:rsidRDefault="002B7914" w14:paraId="57D216DD" w14:textId="2223FF33">
            <w:pPr>
              <w:jc w:val="center"/>
              <w:cnfStyle w:val="000000000000" w:firstRow="0" w:lastRow="0" w:firstColumn="0" w:lastColumn="0" w:oddVBand="0" w:evenVBand="0" w:oddHBand="0"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 xml:space="preserve">REMISIÓN COMUNICADO NO. </w:t>
            </w:r>
            <w:r w:rsidRPr="006E6062">
              <w:rPr>
                <w:rFonts w:eastAsia="Times New Roman"/>
                <w:color w:val="000000"/>
                <w:sz w:val="16"/>
                <w:szCs w:val="16"/>
              </w:rPr>
              <w:t>VVG-CCS-ETB-1018-25</w:t>
            </w:r>
            <w:r w:rsidRPr="006E6062">
              <w:rPr>
                <w:rFonts w:eastAsia="Times New Roman"/>
                <w:color w:val="242424"/>
                <w:sz w:val="16"/>
                <w:szCs w:val="16"/>
              </w:rPr>
              <w:t xml:space="preserve"> RESPUESTA A COMUNICADO GSC-7583-2025</w:t>
            </w:r>
          </w:p>
        </w:tc>
      </w:tr>
      <w:tr w:rsidRPr="006E6062" w:rsidR="002B7914" w:rsidTr="002B7914" w14:paraId="134469CD"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4A12E9C4" w14:textId="1ADE91D4">
            <w:pPr>
              <w:jc w:val="center"/>
              <w:rPr>
                <w:rFonts w:eastAsia="Times New Roman"/>
                <w:color w:val="000000"/>
                <w:sz w:val="16"/>
                <w:szCs w:val="16"/>
              </w:rPr>
            </w:pPr>
            <w:r w:rsidRPr="006E6062">
              <w:rPr>
                <w:rFonts w:eastAsia="Times New Roman"/>
                <w:color w:val="000000" w:themeColor="text1"/>
                <w:sz w:val="16"/>
                <w:szCs w:val="16"/>
              </w:rPr>
              <w:t>59</w:t>
            </w:r>
          </w:p>
        </w:tc>
        <w:tc>
          <w:tcPr>
            <w:tcW w:w="1109" w:type="dxa"/>
            <w:noWrap/>
            <w:vAlign w:val="center"/>
            <w:hideMark/>
          </w:tcPr>
          <w:p w:rsidRPr="006E6062" w:rsidR="002B7914" w:rsidP="002B7914" w:rsidRDefault="002B7914" w14:paraId="529ED81F" w14:textId="2F064BE0">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19/11/2025</w:t>
            </w:r>
          </w:p>
        </w:tc>
        <w:tc>
          <w:tcPr>
            <w:tcW w:w="1843" w:type="dxa"/>
            <w:noWrap/>
            <w:vAlign w:val="center"/>
            <w:hideMark/>
          </w:tcPr>
          <w:p w:rsidRPr="006E6062" w:rsidR="002B7914" w:rsidP="002B7914" w:rsidRDefault="002B7914" w14:paraId="32D607E3" w14:textId="62B6ED96">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VVG-CCS-ETB-1019-25</w:t>
            </w:r>
          </w:p>
        </w:tc>
        <w:tc>
          <w:tcPr>
            <w:tcW w:w="5289" w:type="dxa"/>
            <w:noWrap/>
            <w:vAlign w:val="center"/>
            <w:hideMark/>
          </w:tcPr>
          <w:p w:rsidRPr="006E6062" w:rsidR="002B7914" w:rsidP="002B7914" w:rsidRDefault="002B7914" w14:paraId="57F95526" w14:textId="72583586">
            <w:pPr>
              <w:jc w:val="center"/>
              <w:cnfStyle w:val="000000100000" w:firstRow="0" w:lastRow="0" w:firstColumn="0" w:lastColumn="0" w:oddVBand="0" w:evenVBand="0" w:oddHBand="1"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 xml:space="preserve">REMISIÓN COMUNICADO NO. </w:t>
            </w:r>
            <w:r w:rsidRPr="006E6062">
              <w:rPr>
                <w:rFonts w:eastAsia="Times New Roman"/>
                <w:color w:val="000000"/>
                <w:sz w:val="16"/>
                <w:szCs w:val="16"/>
              </w:rPr>
              <w:t>VVG-CCS-ETB-1019-25</w:t>
            </w:r>
            <w:r w:rsidRPr="006E6062">
              <w:rPr>
                <w:rFonts w:eastAsia="Times New Roman"/>
                <w:color w:val="242424"/>
                <w:sz w:val="16"/>
                <w:szCs w:val="16"/>
              </w:rPr>
              <w:t xml:space="preserve"> RESPUESTA A COMUNICADO GSC-7582-2025</w:t>
            </w:r>
          </w:p>
        </w:tc>
      </w:tr>
      <w:tr w:rsidRPr="006E6062" w:rsidR="002B7914" w:rsidTr="002B7914" w14:paraId="7175C763" w14:textId="77777777">
        <w:trPr>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429B8C87" w14:textId="505F92EB">
            <w:pPr>
              <w:jc w:val="center"/>
              <w:rPr>
                <w:rFonts w:eastAsia="Times New Roman"/>
                <w:color w:val="000000"/>
                <w:sz w:val="16"/>
                <w:szCs w:val="16"/>
              </w:rPr>
            </w:pPr>
            <w:r w:rsidRPr="006E6062">
              <w:rPr>
                <w:rFonts w:eastAsia="Times New Roman"/>
                <w:color w:val="000000" w:themeColor="text1"/>
                <w:sz w:val="16"/>
                <w:szCs w:val="16"/>
              </w:rPr>
              <w:t>60</w:t>
            </w:r>
          </w:p>
        </w:tc>
        <w:tc>
          <w:tcPr>
            <w:tcW w:w="1109" w:type="dxa"/>
            <w:noWrap/>
            <w:vAlign w:val="center"/>
            <w:hideMark/>
          </w:tcPr>
          <w:p w:rsidRPr="006E6062" w:rsidR="002B7914" w:rsidP="002B7914" w:rsidRDefault="002B7914" w14:paraId="646AF394" w14:textId="3540DFA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19/11/2025</w:t>
            </w:r>
          </w:p>
        </w:tc>
        <w:tc>
          <w:tcPr>
            <w:tcW w:w="1843" w:type="dxa"/>
            <w:noWrap/>
            <w:vAlign w:val="center"/>
            <w:hideMark/>
          </w:tcPr>
          <w:p w:rsidRPr="006E6062" w:rsidR="002B7914" w:rsidP="002B7914" w:rsidRDefault="002B7914" w14:paraId="760F5B1D" w14:textId="38DAF7F8">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VVG-CCS-ETB-1020-25</w:t>
            </w:r>
          </w:p>
        </w:tc>
        <w:tc>
          <w:tcPr>
            <w:tcW w:w="5289" w:type="dxa"/>
            <w:noWrap/>
            <w:vAlign w:val="center"/>
            <w:hideMark/>
          </w:tcPr>
          <w:p w:rsidRPr="006E6062" w:rsidR="002B7914" w:rsidP="002B7914" w:rsidRDefault="002B7914" w14:paraId="46276C62" w14:textId="46CF3DC2">
            <w:pPr>
              <w:jc w:val="center"/>
              <w:cnfStyle w:val="000000000000" w:firstRow="0" w:lastRow="0" w:firstColumn="0" w:lastColumn="0" w:oddVBand="0" w:evenVBand="0" w:oddHBand="0"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 xml:space="preserve">REMISIÓN COMUNICADO NO. </w:t>
            </w:r>
            <w:r w:rsidRPr="006E6062">
              <w:rPr>
                <w:rFonts w:eastAsia="Times New Roman"/>
                <w:color w:val="000000"/>
                <w:sz w:val="16"/>
                <w:szCs w:val="16"/>
              </w:rPr>
              <w:t>VVG-CCS-ETB-1020-25</w:t>
            </w:r>
            <w:r w:rsidRPr="006E6062">
              <w:rPr>
                <w:rFonts w:eastAsia="Times New Roman"/>
                <w:color w:val="242424"/>
                <w:sz w:val="16"/>
                <w:szCs w:val="16"/>
              </w:rPr>
              <w:t xml:space="preserve"> RESPUESTA A COMUNICADO GSC-7570-2025</w:t>
            </w:r>
          </w:p>
        </w:tc>
      </w:tr>
      <w:tr w:rsidRPr="006E6062" w:rsidR="002B7914" w:rsidTr="002B7914" w14:paraId="22938643"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4E6F0E5C" w14:textId="4EEA8CC9">
            <w:pPr>
              <w:jc w:val="center"/>
              <w:rPr>
                <w:rFonts w:eastAsia="Times New Roman"/>
                <w:color w:val="000000"/>
                <w:sz w:val="16"/>
                <w:szCs w:val="16"/>
              </w:rPr>
            </w:pPr>
            <w:r w:rsidRPr="006E6062">
              <w:rPr>
                <w:rFonts w:eastAsia="Times New Roman"/>
                <w:color w:val="000000" w:themeColor="text1"/>
                <w:sz w:val="16"/>
                <w:szCs w:val="16"/>
              </w:rPr>
              <w:t>61</w:t>
            </w:r>
          </w:p>
        </w:tc>
        <w:tc>
          <w:tcPr>
            <w:tcW w:w="1109" w:type="dxa"/>
            <w:noWrap/>
            <w:vAlign w:val="center"/>
            <w:hideMark/>
          </w:tcPr>
          <w:p w:rsidRPr="006E6062" w:rsidR="002B7914" w:rsidP="002B7914" w:rsidRDefault="002B7914" w14:paraId="1586C0C2" w14:textId="6F937CC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19/11/2025</w:t>
            </w:r>
          </w:p>
        </w:tc>
        <w:tc>
          <w:tcPr>
            <w:tcW w:w="1843" w:type="dxa"/>
            <w:noWrap/>
            <w:vAlign w:val="center"/>
            <w:hideMark/>
          </w:tcPr>
          <w:p w:rsidRPr="006E6062" w:rsidR="002B7914" w:rsidP="002B7914" w:rsidRDefault="002B7914" w14:paraId="6D9D8414" w14:textId="5654FE55">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VVG-CCS-ETB-1021-25</w:t>
            </w:r>
          </w:p>
        </w:tc>
        <w:tc>
          <w:tcPr>
            <w:tcW w:w="5289" w:type="dxa"/>
            <w:noWrap/>
            <w:vAlign w:val="center"/>
            <w:hideMark/>
          </w:tcPr>
          <w:p w:rsidRPr="006E6062" w:rsidR="002B7914" w:rsidP="002B7914" w:rsidRDefault="002B7914" w14:paraId="4EE0D68C" w14:textId="1A1A7A0F">
            <w:pPr>
              <w:jc w:val="center"/>
              <w:cnfStyle w:val="000000100000" w:firstRow="0" w:lastRow="0" w:firstColumn="0" w:lastColumn="0" w:oddVBand="0" w:evenVBand="0" w:oddHBand="1"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 xml:space="preserve">REMISIÓN COMUNICADO NO. </w:t>
            </w:r>
            <w:r w:rsidRPr="006E6062">
              <w:rPr>
                <w:rFonts w:eastAsia="Times New Roman"/>
                <w:color w:val="000000"/>
                <w:sz w:val="16"/>
                <w:szCs w:val="16"/>
              </w:rPr>
              <w:t>VVG-CCS-ETB-1021-25</w:t>
            </w:r>
            <w:r w:rsidRPr="006E6062">
              <w:rPr>
                <w:rFonts w:eastAsia="Times New Roman"/>
                <w:color w:val="242424"/>
                <w:sz w:val="16"/>
                <w:szCs w:val="16"/>
              </w:rPr>
              <w:t xml:space="preserve"> RESPUESTA A COMUNICADO GSC-7596-2025</w:t>
            </w:r>
          </w:p>
        </w:tc>
      </w:tr>
      <w:tr w:rsidRPr="006E6062" w:rsidR="002B7914" w:rsidTr="002B7914" w14:paraId="7610D653" w14:textId="77777777">
        <w:trPr>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1092842C" w14:textId="3993DC31">
            <w:pPr>
              <w:jc w:val="center"/>
              <w:rPr>
                <w:rFonts w:eastAsia="Times New Roman"/>
                <w:color w:val="000000"/>
                <w:sz w:val="16"/>
                <w:szCs w:val="16"/>
              </w:rPr>
            </w:pPr>
            <w:r w:rsidRPr="006E6062">
              <w:rPr>
                <w:rFonts w:eastAsia="Times New Roman"/>
                <w:color w:val="000000" w:themeColor="text1"/>
                <w:sz w:val="16"/>
                <w:szCs w:val="16"/>
              </w:rPr>
              <w:t>62</w:t>
            </w:r>
          </w:p>
        </w:tc>
        <w:tc>
          <w:tcPr>
            <w:tcW w:w="1109" w:type="dxa"/>
            <w:noWrap/>
            <w:vAlign w:val="center"/>
            <w:hideMark/>
          </w:tcPr>
          <w:p w:rsidRPr="006E6062" w:rsidR="002B7914" w:rsidP="002B7914" w:rsidRDefault="002B7914" w14:paraId="5FE53891" w14:textId="7198A18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19/11/2025</w:t>
            </w:r>
          </w:p>
        </w:tc>
        <w:tc>
          <w:tcPr>
            <w:tcW w:w="1843" w:type="dxa"/>
            <w:noWrap/>
            <w:vAlign w:val="center"/>
            <w:hideMark/>
          </w:tcPr>
          <w:p w:rsidRPr="006E6062" w:rsidR="002B7914" w:rsidP="002B7914" w:rsidRDefault="002B7914" w14:paraId="77B7EF6F" w14:textId="5259218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VVG-CCS-ETB-1022-25</w:t>
            </w:r>
          </w:p>
        </w:tc>
        <w:tc>
          <w:tcPr>
            <w:tcW w:w="5289" w:type="dxa"/>
            <w:noWrap/>
            <w:vAlign w:val="center"/>
            <w:hideMark/>
          </w:tcPr>
          <w:p w:rsidRPr="006E6062" w:rsidR="002B7914" w:rsidP="002B7914" w:rsidRDefault="002B7914" w14:paraId="66697094" w14:textId="45ED2406">
            <w:pPr>
              <w:jc w:val="center"/>
              <w:cnfStyle w:val="000000000000" w:firstRow="0" w:lastRow="0" w:firstColumn="0" w:lastColumn="0" w:oddVBand="0" w:evenVBand="0" w:oddHBand="0"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 xml:space="preserve">REMISIÓN COMUNICADO NO. </w:t>
            </w:r>
            <w:r w:rsidRPr="006E6062">
              <w:rPr>
                <w:rFonts w:eastAsia="Times New Roman"/>
                <w:color w:val="000000"/>
                <w:sz w:val="16"/>
                <w:szCs w:val="16"/>
              </w:rPr>
              <w:t>VVG-CCS-ETB-1022-25</w:t>
            </w:r>
            <w:r w:rsidRPr="006E6062">
              <w:rPr>
                <w:rFonts w:eastAsia="Times New Roman"/>
                <w:color w:val="242424"/>
                <w:sz w:val="16"/>
                <w:szCs w:val="16"/>
              </w:rPr>
              <w:t xml:space="preserve"> RESPUESTA A COMUNICADO GSC-7593-2025</w:t>
            </w:r>
          </w:p>
        </w:tc>
      </w:tr>
      <w:tr w:rsidRPr="006E6062" w:rsidR="002B7914" w:rsidTr="002B7914" w14:paraId="7A136088"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7EFB11F4" w14:textId="523D1F5F">
            <w:pPr>
              <w:jc w:val="center"/>
              <w:rPr>
                <w:rFonts w:eastAsia="Times New Roman"/>
                <w:color w:val="000000"/>
                <w:sz w:val="16"/>
                <w:szCs w:val="16"/>
              </w:rPr>
            </w:pPr>
            <w:r w:rsidRPr="006E6062">
              <w:rPr>
                <w:rFonts w:eastAsia="Times New Roman"/>
                <w:color w:val="000000" w:themeColor="text1"/>
                <w:sz w:val="16"/>
                <w:szCs w:val="16"/>
              </w:rPr>
              <w:t>63</w:t>
            </w:r>
          </w:p>
        </w:tc>
        <w:tc>
          <w:tcPr>
            <w:tcW w:w="1109" w:type="dxa"/>
            <w:noWrap/>
            <w:vAlign w:val="center"/>
            <w:hideMark/>
          </w:tcPr>
          <w:p w:rsidRPr="006E6062" w:rsidR="002B7914" w:rsidP="002B7914" w:rsidRDefault="002B7914" w14:paraId="00ECBBC0" w14:textId="4FA4DA5F">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19/11/2025</w:t>
            </w:r>
          </w:p>
        </w:tc>
        <w:tc>
          <w:tcPr>
            <w:tcW w:w="1843" w:type="dxa"/>
            <w:noWrap/>
            <w:vAlign w:val="center"/>
            <w:hideMark/>
          </w:tcPr>
          <w:p w:rsidRPr="006E6062" w:rsidR="002B7914" w:rsidP="002B7914" w:rsidRDefault="002B7914" w14:paraId="14EB5CD7" w14:textId="5C379AA2">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VVG-CCS-ETB-1023-25</w:t>
            </w:r>
          </w:p>
        </w:tc>
        <w:tc>
          <w:tcPr>
            <w:tcW w:w="5289" w:type="dxa"/>
            <w:noWrap/>
            <w:vAlign w:val="center"/>
            <w:hideMark/>
          </w:tcPr>
          <w:p w:rsidRPr="006E6062" w:rsidR="002B7914" w:rsidP="002B7914" w:rsidRDefault="002B7914" w14:paraId="24555E67" w14:textId="4488DE9C">
            <w:pPr>
              <w:jc w:val="center"/>
              <w:cnfStyle w:val="000000100000" w:firstRow="0" w:lastRow="0" w:firstColumn="0" w:lastColumn="0" w:oddVBand="0" w:evenVBand="0" w:oddHBand="1"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 xml:space="preserve">REMISIÓN COMUNICADO NO. </w:t>
            </w:r>
            <w:r w:rsidRPr="006E6062">
              <w:rPr>
                <w:rFonts w:eastAsia="Times New Roman"/>
                <w:color w:val="000000"/>
                <w:sz w:val="16"/>
                <w:szCs w:val="16"/>
              </w:rPr>
              <w:t>VVG-CCS-ETB-1023-25</w:t>
            </w:r>
            <w:r w:rsidRPr="006E6062">
              <w:rPr>
                <w:rFonts w:eastAsia="Times New Roman"/>
                <w:color w:val="242424"/>
                <w:sz w:val="16"/>
                <w:szCs w:val="16"/>
              </w:rPr>
              <w:t xml:space="preserve"> RESPUESTA A COMUNICADO GSC-7599-2025</w:t>
            </w:r>
          </w:p>
        </w:tc>
      </w:tr>
      <w:tr w:rsidRPr="006E6062" w:rsidR="002B7914" w:rsidTr="002B7914" w14:paraId="37123A2B" w14:textId="77777777">
        <w:trPr>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546B320F" w14:textId="53142C5A">
            <w:pPr>
              <w:jc w:val="center"/>
              <w:rPr>
                <w:rFonts w:eastAsia="Times New Roman"/>
                <w:color w:val="000000"/>
                <w:sz w:val="16"/>
                <w:szCs w:val="16"/>
              </w:rPr>
            </w:pPr>
            <w:r w:rsidRPr="006E6062">
              <w:rPr>
                <w:rFonts w:eastAsia="Times New Roman"/>
                <w:color w:val="000000" w:themeColor="text1"/>
                <w:sz w:val="16"/>
                <w:szCs w:val="16"/>
              </w:rPr>
              <w:t>64</w:t>
            </w:r>
          </w:p>
        </w:tc>
        <w:tc>
          <w:tcPr>
            <w:tcW w:w="1109" w:type="dxa"/>
            <w:noWrap/>
            <w:vAlign w:val="center"/>
            <w:hideMark/>
          </w:tcPr>
          <w:p w:rsidRPr="006E6062" w:rsidR="002B7914" w:rsidP="002B7914" w:rsidRDefault="002B7914" w14:paraId="2F6C5A38" w14:textId="4ECC2ED2">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19/11/2025</w:t>
            </w:r>
          </w:p>
        </w:tc>
        <w:tc>
          <w:tcPr>
            <w:tcW w:w="1843" w:type="dxa"/>
            <w:noWrap/>
            <w:vAlign w:val="center"/>
            <w:hideMark/>
          </w:tcPr>
          <w:p w:rsidRPr="006E6062" w:rsidR="002B7914" w:rsidP="002B7914" w:rsidRDefault="002B7914" w14:paraId="6ACDD7FB" w14:textId="7F274E6E">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VVG-CCS-ETB-1024-25</w:t>
            </w:r>
          </w:p>
        </w:tc>
        <w:tc>
          <w:tcPr>
            <w:tcW w:w="5289" w:type="dxa"/>
            <w:noWrap/>
            <w:vAlign w:val="center"/>
            <w:hideMark/>
          </w:tcPr>
          <w:p w:rsidRPr="006E6062" w:rsidR="002B7914" w:rsidP="002B7914" w:rsidRDefault="002B7914" w14:paraId="75E39684" w14:textId="5FF9FA25">
            <w:pPr>
              <w:jc w:val="center"/>
              <w:cnfStyle w:val="000000000000" w:firstRow="0" w:lastRow="0" w:firstColumn="0" w:lastColumn="0" w:oddVBand="0" w:evenVBand="0" w:oddHBand="0"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 VVG-CCS-ETB-1024-25 RESPUESTA A COMUNICADO GSC-7572-2025 Y GSC-7524-2025</w:t>
            </w:r>
          </w:p>
        </w:tc>
      </w:tr>
      <w:tr w:rsidRPr="006E6062" w:rsidR="002B7914" w:rsidTr="002B7914" w14:paraId="62B34E5F"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514E52F8" w14:textId="1B00324E">
            <w:pPr>
              <w:jc w:val="center"/>
              <w:rPr>
                <w:rFonts w:eastAsia="Times New Roman"/>
                <w:color w:val="000000"/>
                <w:sz w:val="16"/>
                <w:szCs w:val="16"/>
              </w:rPr>
            </w:pPr>
            <w:r w:rsidRPr="006E6062">
              <w:rPr>
                <w:rFonts w:eastAsia="Times New Roman"/>
                <w:color w:val="000000" w:themeColor="text1"/>
                <w:sz w:val="16"/>
                <w:szCs w:val="16"/>
              </w:rPr>
              <w:t>65</w:t>
            </w:r>
          </w:p>
        </w:tc>
        <w:tc>
          <w:tcPr>
            <w:tcW w:w="1109" w:type="dxa"/>
            <w:noWrap/>
            <w:vAlign w:val="center"/>
            <w:hideMark/>
          </w:tcPr>
          <w:p w:rsidRPr="006E6062" w:rsidR="002B7914" w:rsidP="002B7914" w:rsidRDefault="002B7914" w14:paraId="44D1DBA5" w14:textId="391B871B">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19/11/2025</w:t>
            </w:r>
          </w:p>
        </w:tc>
        <w:tc>
          <w:tcPr>
            <w:tcW w:w="1843" w:type="dxa"/>
            <w:noWrap/>
            <w:vAlign w:val="center"/>
            <w:hideMark/>
          </w:tcPr>
          <w:p w:rsidRPr="006E6062" w:rsidR="002B7914" w:rsidP="002B7914" w:rsidRDefault="002B7914" w14:paraId="41E423D4" w14:textId="513C0842">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VVG-CCS-ETB-1025-25</w:t>
            </w:r>
          </w:p>
        </w:tc>
        <w:tc>
          <w:tcPr>
            <w:tcW w:w="5289" w:type="dxa"/>
            <w:noWrap/>
            <w:vAlign w:val="center"/>
            <w:hideMark/>
          </w:tcPr>
          <w:p w:rsidRPr="006E6062" w:rsidR="002B7914" w:rsidP="002B7914" w:rsidRDefault="002B7914" w14:paraId="683F6284" w14:textId="7635EAC8">
            <w:pPr>
              <w:jc w:val="center"/>
              <w:cnfStyle w:val="000000100000" w:firstRow="0" w:lastRow="0" w:firstColumn="0" w:lastColumn="0" w:oddVBand="0" w:evenVBand="0" w:oddHBand="1"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 VVG-CCS-ETB-1025-25 RESPUESTA A COMUNICADOS GSC-7586-2025</w:t>
            </w:r>
          </w:p>
        </w:tc>
      </w:tr>
      <w:tr w:rsidRPr="006E6062" w:rsidR="002B7914" w:rsidTr="002B7914" w14:paraId="2F3E34BD" w14:textId="77777777">
        <w:trPr>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13D28C59" w14:textId="0C15B9AD">
            <w:pPr>
              <w:jc w:val="center"/>
              <w:rPr>
                <w:rFonts w:eastAsia="Times New Roman"/>
                <w:color w:val="000000"/>
                <w:sz w:val="16"/>
                <w:szCs w:val="16"/>
              </w:rPr>
            </w:pPr>
            <w:r w:rsidRPr="006E6062">
              <w:rPr>
                <w:rFonts w:eastAsia="Times New Roman"/>
                <w:color w:val="000000" w:themeColor="text1"/>
                <w:sz w:val="16"/>
                <w:szCs w:val="16"/>
              </w:rPr>
              <w:t>66</w:t>
            </w:r>
          </w:p>
        </w:tc>
        <w:tc>
          <w:tcPr>
            <w:tcW w:w="1109" w:type="dxa"/>
            <w:noWrap/>
            <w:vAlign w:val="center"/>
            <w:hideMark/>
          </w:tcPr>
          <w:p w:rsidRPr="006E6062" w:rsidR="002B7914" w:rsidP="002B7914" w:rsidRDefault="002B7914" w14:paraId="0F5EF326" w14:textId="420BBCBF">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19/11/2025</w:t>
            </w:r>
          </w:p>
        </w:tc>
        <w:tc>
          <w:tcPr>
            <w:tcW w:w="1843" w:type="dxa"/>
            <w:noWrap/>
            <w:vAlign w:val="center"/>
            <w:hideMark/>
          </w:tcPr>
          <w:p w:rsidRPr="006E6062" w:rsidR="002B7914" w:rsidP="002B7914" w:rsidRDefault="002B7914" w14:paraId="48A2B0DA" w14:textId="69C5F7C0">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VVG-CCS-ETB-1026-25</w:t>
            </w:r>
          </w:p>
        </w:tc>
        <w:tc>
          <w:tcPr>
            <w:tcW w:w="5289" w:type="dxa"/>
            <w:noWrap/>
            <w:vAlign w:val="center"/>
            <w:hideMark/>
          </w:tcPr>
          <w:p w:rsidRPr="006E6062" w:rsidR="002B7914" w:rsidP="002B7914" w:rsidRDefault="002B7914" w14:paraId="24676FF1" w14:textId="257AAF73">
            <w:pPr>
              <w:jc w:val="center"/>
              <w:cnfStyle w:val="000000000000" w:firstRow="0" w:lastRow="0" w:firstColumn="0" w:lastColumn="0" w:oddVBand="0" w:evenVBand="0" w:oddHBand="0"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 VVG-CCS-ETB-1026-25 RESPUESTA A COMUNICADOS GSC-7578-2025</w:t>
            </w:r>
          </w:p>
        </w:tc>
      </w:tr>
      <w:tr w:rsidRPr="006E6062" w:rsidR="002B7914" w:rsidTr="002B7914" w14:paraId="12E687D6"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0079F561" w14:textId="7AB70999">
            <w:pPr>
              <w:jc w:val="center"/>
              <w:rPr>
                <w:rFonts w:eastAsia="Times New Roman"/>
                <w:color w:val="000000"/>
                <w:sz w:val="16"/>
                <w:szCs w:val="16"/>
              </w:rPr>
            </w:pPr>
            <w:r w:rsidRPr="006E6062">
              <w:rPr>
                <w:rFonts w:eastAsia="Times New Roman"/>
                <w:color w:val="000000" w:themeColor="text1"/>
                <w:sz w:val="16"/>
                <w:szCs w:val="16"/>
              </w:rPr>
              <w:t>67</w:t>
            </w:r>
          </w:p>
        </w:tc>
        <w:tc>
          <w:tcPr>
            <w:tcW w:w="1109" w:type="dxa"/>
            <w:noWrap/>
            <w:vAlign w:val="center"/>
            <w:hideMark/>
          </w:tcPr>
          <w:p w:rsidRPr="006E6062" w:rsidR="002B7914" w:rsidP="002B7914" w:rsidRDefault="002B7914" w14:paraId="61C73EFC" w14:textId="7CDE307D">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19/11/2025</w:t>
            </w:r>
          </w:p>
        </w:tc>
        <w:tc>
          <w:tcPr>
            <w:tcW w:w="1843" w:type="dxa"/>
            <w:noWrap/>
            <w:vAlign w:val="center"/>
            <w:hideMark/>
          </w:tcPr>
          <w:p w:rsidRPr="006E6062" w:rsidR="002B7914" w:rsidP="002B7914" w:rsidRDefault="002B7914" w14:paraId="33C844F5" w14:textId="10900981">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VVG-CCS-ETB-1027-25</w:t>
            </w:r>
          </w:p>
        </w:tc>
        <w:tc>
          <w:tcPr>
            <w:tcW w:w="5289" w:type="dxa"/>
            <w:noWrap/>
            <w:vAlign w:val="center"/>
            <w:hideMark/>
          </w:tcPr>
          <w:p w:rsidRPr="006E6062" w:rsidR="002B7914" w:rsidP="002B7914" w:rsidRDefault="002B7914" w14:paraId="250A302A" w14:textId="46D1AE5F">
            <w:pPr>
              <w:jc w:val="center"/>
              <w:cnfStyle w:val="000000100000" w:firstRow="0" w:lastRow="0" w:firstColumn="0" w:lastColumn="0" w:oddVBand="0" w:evenVBand="0" w:oddHBand="1"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 VVG-CCS-ETB-1027-25 ACTUALIZACIÓN PÓLIZAS CONTRATO NO. SCJ-1809-2024</w:t>
            </w:r>
          </w:p>
        </w:tc>
      </w:tr>
      <w:tr w:rsidRPr="006E6062" w:rsidR="002B7914" w:rsidTr="002B7914" w14:paraId="539C16B5" w14:textId="77777777">
        <w:trPr>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30F5E8A5" w14:textId="349D3B3D">
            <w:pPr>
              <w:jc w:val="center"/>
              <w:rPr>
                <w:rFonts w:eastAsia="Times New Roman"/>
                <w:color w:val="000000"/>
                <w:sz w:val="16"/>
                <w:szCs w:val="16"/>
              </w:rPr>
            </w:pPr>
            <w:r w:rsidRPr="006E6062">
              <w:rPr>
                <w:rFonts w:eastAsia="Times New Roman"/>
                <w:color w:val="000000" w:themeColor="text1"/>
                <w:sz w:val="16"/>
                <w:szCs w:val="16"/>
              </w:rPr>
              <w:t>68</w:t>
            </w:r>
          </w:p>
        </w:tc>
        <w:tc>
          <w:tcPr>
            <w:tcW w:w="1109" w:type="dxa"/>
            <w:noWrap/>
            <w:vAlign w:val="center"/>
            <w:hideMark/>
          </w:tcPr>
          <w:p w:rsidRPr="006E6062" w:rsidR="002B7914" w:rsidP="002B7914" w:rsidRDefault="002B7914" w14:paraId="64EADBDA" w14:textId="1B6D90F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19/11/2025</w:t>
            </w:r>
          </w:p>
        </w:tc>
        <w:tc>
          <w:tcPr>
            <w:tcW w:w="1843" w:type="dxa"/>
            <w:noWrap/>
            <w:vAlign w:val="center"/>
            <w:hideMark/>
          </w:tcPr>
          <w:p w:rsidRPr="006E6062" w:rsidR="002B7914" w:rsidP="002B7914" w:rsidRDefault="002B7914" w14:paraId="21013933" w14:textId="2CE8A095">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VVG-CCS-ETB-1028-25</w:t>
            </w:r>
          </w:p>
        </w:tc>
        <w:tc>
          <w:tcPr>
            <w:tcW w:w="5289" w:type="dxa"/>
            <w:noWrap/>
            <w:vAlign w:val="center"/>
            <w:hideMark/>
          </w:tcPr>
          <w:p w:rsidRPr="006E6062" w:rsidR="002B7914" w:rsidP="002B7914" w:rsidRDefault="002B7914" w14:paraId="46FC2ECC" w14:textId="0F4D81B4">
            <w:pPr>
              <w:jc w:val="center"/>
              <w:cnfStyle w:val="000000000000" w:firstRow="0" w:lastRow="0" w:firstColumn="0" w:lastColumn="0" w:oddVBand="0" w:evenVBand="0" w:oddHBand="0"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NO.VVG-CCS-ETB-1028-25 RESPUESTA A COMUNICADO GSC-7598-2025</w:t>
            </w:r>
          </w:p>
        </w:tc>
      </w:tr>
      <w:tr w:rsidRPr="006E6062" w:rsidR="002B7914" w:rsidTr="002B7914" w14:paraId="4814A301"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26200C5A" w14:textId="55AFECE8">
            <w:pPr>
              <w:jc w:val="center"/>
              <w:rPr>
                <w:rFonts w:eastAsia="Times New Roman"/>
                <w:color w:val="000000"/>
                <w:sz w:val="16"/>
                <w:szCs w:val="16"/>
              </w:rPr>
            </w:pPr>
            <w:r w:rsidRPr="006E6062">
              <w:rPr>
                <w:rFonts w:eastAsia="Times New Roman"/>
                <w:color w:val="000000" w:themeColor="text1"/>
                <w:sz w:val="16"/>
                <w:szCs w:val="16"/>
              </w:rPr>
              <w:t>69</w:t>
            </w:r>
          </w:p>
        </w:tc>
        <w:tc>
          <w:tcPr>
            <w:tcW w:w="1109" w:type="dxa"/>
            <w:noWrap/>
            <w:vAlign w:val="center"/>
            <w:hideMark/>
          </w:tcPr>
          <w:p w:rsidRPr="006E6062" w:rsidR="002B7914" w:rsidP="002B7914" w:rsidRDefault="002B7914" w14:paraId="36869011" w14:textId="4C9DC15C">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19/11/2025</w:t>
            </w:r>
          </w:p>
        </w:tc>
        <w:tc>
          <w:tcPr>
            <w:tcW w:w="1843" w:type="dxa"/>
            <w:noWrap/>
            <w:vAlign w:val="center"/>
            <w:hideMark/>
          </w:tcPr>
          <w:p w:rsidRPr="006E6062" w:rsidR="002B7914" w:rsidP="002B7914" w:rsidRDefault="002B7914" w14:paraId="6351BEEE" w14:textId="06FC1442">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VVG-CCS-ETB-1029-25</w:t>
            </w:r>
          </w:p>
        </w:tc>
        <w:tc>
          <w:tcPr>
            <w:tcW w:w="5289" w:type="dxa"/>
            <w:noWrap/>
            <w:vAlign w:val="center"/>
            <w:hideMark/>
          </w:tcPr>
          <w:p w:rsidRPr="006E6062" w:rsidR="002B7914" w:rsidP="002B7914" w:rsidRDefault="002B7914" w14:paraId="521699BC" w14:textId="4CCC2113">
            <w:pPr>
              <w:jc w:val="center"/>
              <w:cnfStyle w:val="000000100000" w:firstRow="0" w:lastRow="0" w:firstColumn="0" w:lastColumn="0" w:oddVBand="0" w:evenVBand="0" w:oddHBand="1"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NO.VVG-CCS-ETB-1029-25 RESPUESTA A COMUNICADO GSC-7597-2025.</w:t>
            </w:r>
          </w:p>
        </w:tc>
      </w:tr>
      <w:tr w:rsidRPr="006E6062" w:rsidR="002B7914" w:rsidTr="002B7914" w14:paraId="4118B995" w14:textId="77777777">
        <w:trPr>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5ABE31CE" w14:textId="64A3D56B">
            <w:pPr>
              <w:jc w:val="center"/>
              <w:rPr>
                <w:rFonts w:eastAsia="Times New Roman"/>
                <w:color w:val="000000"/>
                <w:sz w:val="16"/>
                <w:szCs w:val="16"/>
              </w:rPr>
            </w:pPr>
            <w:r w:rsidRPr="006E6062">
              <w:rPr>
                <w:rFonts w:eastAsia="Times New Roman"/>
                <w:color w:val="000000" w:themeColor="text1"/>
                <w:sz w:val="16"/>
                <w:szCs w:val="16"/>
              </w:rPr>
              <w:t>70</w:t>
            </w:r>
          </w:p>
        </w:tc>
        <w:tc>
          <w:tcPr>
            <w:tcW w:w="1109" w:type="dxa"/>
            <w:noWrap/>
            <w:vAlign w:val="center"/>
            <w:hideMark/>
          </w:tcPr>
          <w:p w:rsidRPr="006E6062" w:rsidR="002B7914" w:rsidP="002B7914" w:rsidRDefault="002B7914" w14:paraId="4D89A0E0" w14:textId="22BC274A">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19/11/2025</w:t>
            </w:r>
          </w:p>
        </w:tc>
        <w:tc>
          <w:tcPr>
            <w:tcW w:w="1843" w:type="dxa"/>
            <w:noWrap/>
            <w:vAlign w:val="center"/>
            <w:hideMark/>
          </w:tcPr>
          <w:p w:rsidRPr="006E6062" w:rsidR="002B7914" w:rsidP="002B7914" w:rsidRDefault="002B7914" w14:paraId="33ED8093" w14:textId="469BE9EA">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VVG-CCS-ETB-1030-25</w:t>
            </w:r>
          </w:p>
        </w:tc>
        <w:tc>
          <w:tcPr>
            <w:tcW w:w="5289" w:type="dxa"/>
            <w:noWrap/>
            <w:vAlign w:val="center"/>
            <w:hideMark/>
          </w:tcPr>
          <w:p w:rsidRPr="006E6062" w:rsidR="002B7914" w:rsidP="002B7914" w:rsidRDefault="002B7914" w14:paraId="396A6104" w14:textId="7C867511">
            <w:pPr>
              <w:jc w:val="center"/>
              <w:cnfStyle w:val="000000000000" w:firstRow="0" w:lastRow="0" w:firstColumn="0" w:lastColumn="0" w:oddVBand="0" w:evenVBand="0" w:oddHBand="0"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NO.VVG-CCS-ETB-1030-25 RESPUESTA A COMUNICADO GSC-7592-2025</w:t>
            </w:r>
          </w:p>
        </w:tc>
      </w:tr>
      <w:tr w:rsidRPr="006E6062" w:rsidR="002B7914" w:rsidTr="002B7914" w14:paraId="207710BB"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6C946EE1" w14:textId="139312F4">
            <w:pPr>
              <w:jc w:val="center"/>
              <w:rPr>
                <w:rFonts w:eastAsia="Times New Roman"/>
                <w:color w:val="000000"/>
                <w:sz w:val="16"/>
                <w:szCs w:val="16"/>
              </w:rPr>
            </w:pPr>
            <w:r w:rsidRPr="006E6062">
              <w:rPr>
                <w:rFonts w:eastAsia="Times New Roman"/>
                <w:color w:val="000000" w:themeColor="text1"/>
                <w:sz w:val="16"/>
                <w:szCs w:val="16"/>
              </w:rPr>
              <w:t>71</w:t>
            </w:r>
          </w:p>
        </w:tc>
        <w:tc>
          <w:tcPr>
            <w:tcW w:w="1109" w:type="dxa"/>
            <w:noWrap/>
            <w:vAlign w:val="center"/>
            <w:hideMark/>
          </w:tcPr>
          <w:p w:rsidRPr="006E6062" w:rsidR="002B7914" w:rsidP="002B7914" w:rsidRDefault="002B7914" w14:paraId="156EA135" w14:textId="2E9B3202">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19/11/2025</w:t>
            </w:r>
          </w:p>
        </w:tc>
        <w:tc>
          <w:tcPr>
            <w:tcW w:w="1843" w:type="dxa"/>
            <w:noWrap/>
            <w:vAlign w:val="center"/>
            <w:hideMark/>
          </w:tcPr>
          <w:p w:rsidRPr="006E6062" w:rsidR="002B7914" w:rsidP="002B7914" w:rsidRDefault="002B7914" w14:paraId="502B1E48" w14:textId="5BCA826D">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VVG-CCS-ETB-1031-25</w:t>
            </w:r>
          </w:p>
        </w:tc>
        <w:tc>
          <w:tcPr>
            <w:tcW w:w="5289" w:type="dxa"/>
            <w:noWrap/>
            <w:vAlign w:val="center"/>
            <w:hideMark/>
          </w:tcPr>
          <w:p w:rsidRPr="006E6062" w:rsidR="002B7914" w:rsidP="002B7914" w:rsidRDefault="002B7914" w14:paraId="21359A8E" w14:textId="5BE25CE7">
            <w:pPr>
              <w:jc w:val="center"/>
              <w:cnfStyle w:val="000000100000" w:firstRow="0" w:lastRow="0" w:firstColumn="0" w:lastColumn="0" w:oddVBand="0" w:evenVBand="0" w:oddHBand="1"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NO.VVG-CCS-ETB-1031-25 RESPUESTA A COMUNICADO GSC-7600-2025.</w:t>
            </w:r>
          </w:p>
        </w:tc>
      </w:tr>
      <w:tr w:rsidRPr="006E6062" w:rsidR="002B7914" w:rsidTr="002B7914" w14:paraId="10919449" w14:textId="77777777">
        <w:trPr>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12C992EE" w14:textId="6D6AD5A4">
            <w:pPr>
              <w:jc w:val="center"/>
              <w:rPr>
                <w:rFonts w:eastAsia="Times New Roman"/>
                <w:color w:val="000000"/>
                <w:sz w:val="16"/>
                <w:szCs w:val="16"/>
              </w:rPr>
            </w:pPr>
            <w:r w:rsidRPr="006E6062">
              <w:rPr>
                <w:rFonts w:eastAsia="Times New Roman"/>
                <w:color w:val="000000" w:themeColor="text1"/>
                <w:sz w:val="16"/>
                <w:szCs w:val="16"/>
              </w:rPr>
              <w:t>72</w:t>
            </w:r>
          </w:p>
        </w:tc>
        <w:tc>
          <w:tcPr>
            <w:tcW w:w="1109" w:type="dxa"/>
            <w:noWrap/>
            <w:vAlign w:val="center"/>
            <w:hideMark/>
          </w:tcPr>
          <w:p w:rsidRPr="006E6062" w:rsidR="002B7914" w:rsidP="002B7914" w:rsidRDefault="002B7914" w14:paraId="5A166264" w14:textId="3CC5C56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20/11/2025</w:t>
            </w:r>
          </w:p>
        </w:tc>
        <w:tc>
          <w:tcPr>
            <w:tcW w:w="1843" w:type="dxa"/>
            <w:noWrap/>
            <w:vAlign w:val="center"/>
            <w:hideMark/>
          </w:tcPr>
          <w:p w:rsidRPr="006E6062" w:rsidR="002B7914" w:rsidP="002B7914" w:rsidRDefault="002B7914" w14:paraId="27C97D6E" w14:textId="7A56E94D">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VVG-CCS-ETB-1032-25</w:t>
            </w:r>
          </w:p>
        </w:tc>
        <w:tc>
          <w:tcPr>
            <w:tcW w:w="5289" w:type="dxa"/>
            <w:noWrap/>
            <w:vAlign w:val="center"/>
            <w:hideMark/>
          </w:tcPr>
          <w:p w:rsidRPr="006E6062" w:rsidR="002B7914" w:rsidP="002B7914" w:rsidRDefault="002B7914" w14:paraId="77DDBC66" w14:textId="4046314E">
            <w:pPr>
              <w:jc w:val="center"/>
              <w:cnfStyle w:val="000000000000" w:firstRow="0" w:lastRow="0" w:firstColumn="0" w:lastColumn="0" w:oddVBand="0" w:evenVBand="0" w:oddHBand="0"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NO.VVG-CCS-ETB-1032-25 RESPUESTA A COMUNICADO GSC-7525-2025 INFORME MENSUAL DE OCTUBRE 2025 V2 CONTRATO SCJ-1809-2024. LA SOLICITUD HA SIDO REGISTRADA CON EL NÚMERO: 1-2025-86842</w:t>
            </w:r>
          </w:p>
        </w:tc>
      </w:tr>
      <w:tr w:rsidRPr="006E6062" w:rsidR="002B7914" w:rsidTr="002B7914" w14:paraId="32ABE410"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3BF2787B" w14:textId="71E55272">
            <w:pPr>
              <w:jc w:val="center"/>
              <w:rPr>
                <w:rFonts w:eastAsia="Times New Roman"/>
                <w:color w:val="000000"/>
                <w:sz w:val="16"/>
                <w:szCs w:val="16"/>
              </w:rPr>
            </w:pPr>
            <w:r w:rsidRPr="006E6062">
              <w:rPr>
                <w:rFonts w:eastAsia="Times New Roman"/>
                <w:color w:val="000000" w:themeColor="text1"/>
                <w:sz w:val="16"/>
                <w:szCs w:val="16"/>
              </w:rPr>
              <w:t>73</w:t>
            </w:r>
          </w:p>
        </w:tc>
        <w:tc>
          <w:tcPr>
            <w:tcW w:w="1109" w:type="dxa"/>
            <w:noWrap/>
            <w:vAlign w:val="center"/>
            <w:hideMark/>
          </w:tcPr>
          <w:p w:rsidRPr="006E6062" w:rsidR="002B7914" w:rsidP="002B7914" w:rsidRDefault="002B7914" w14:paraId="6004D6DB" w14:textId="525A9E14">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20/11/2025</w:t>
            </w:r>
          </w:p>
        </w:tc>
        <w:tc>
          <w:tcPr>
            <w:tcW w:w="1843" w:type="dxa"/>
            <w:noWrap/>
            <w:vAlign w:val="center"/>
            <w:hideMark/>
          </w:tcPr>
          <w:p w:rsidRPr="006E6062" w:rsidR="002B7914" w:rsidP="002B7914" w:rsidRDefault="002B7914" w14:paraId="34B37709" w14:textId="3DF9C7C8">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VVG-CCS-ETB-1033-25</w:t>
            </w:r>
          </w:p>
        </w:tc>
        <w:tc>
          <w:tcPr>
            <w:tcW w:w="5289" w:type="dxa"/>
            <w:noWrap/>
            <w:vAlign w:val="center"/>
            <w:hideMark/>
          </w:tcPr>
          <w:p w:rsidRPr="006E6062" w:rsidR="002B7914" w:rsidP="002B7914" w:rsidRDefault="002B7914" w14:paraId="63EA6830" w14:textId="4E21F6D7">
            <w:pPr>
              <w:jc w:val="center"/>
              <w:cnfStyle w:val="000000100000" w:firstRow="0" w:lastRow="0" w:firstColumn="0" w:lastColumn="0" w:oddVBand="0" w:evenVBand="0" w:oddHBand="1"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NO.VVG-CCS-ETB-</w:t>
            </w:r>
            <w:r w:rsidRPr="006E6062">
              <w:rPr>
                <w:rFonts w:eastAsia="Times New Roman"/>
                <w:color w:val="000000"/>
                <w:sz w:val="16"/>
                <w:szCs w:val="16"/>
              </w:rPr>
              <w:t>1033</w:t>
            </w:r>
            <w:r w:rsidRPr="006E6062">
              <w:rPr>
                <w:rFonts w:eastAsia="Times New Roman"/>
                <w:color w:val="242424"/>
                <w:sz w:val="16"/>
                <w:szCs w:val="16"/>
              </w:rPr>
              <w:t>-25 RESPUESTA A COMUNICADO GSC-7594-2025</w:t>
            </w:r>
          </w:p>
        </w:tc>
      </w:tr>
      <w:tr w:rsidRPr="006E6062" w:rsidR="002B7914" w:rsidTr="002B7914" w14:paraId="70533CDA" w14:textId="77777777">
        <w:trPr>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0758FF80" w14:textId="205E6897">
            <w:pPr>
              <w:jc w:val="center"/>
              <w:rPr>
                <w:rFonts w:eastAsia="Times New Roman"/>
                <w:color w:val="000000"/>
                <w:sz w:val="16"/>
                <w:szCs w:val="16"/>
              </w:rPr>
            </w:pPr>
            <w:r w:rsidRPr="006E6062">
              <w:rPr>
                <w:rFonts w:eastAsia="Times New Roman"/>
                <w:color w:val="000000" w:themeColor="text1"/>
                <w:sz w:val="16"/>
                <w:szCs w:val="16"/>
              </w:rPr>
              <w:t>74</w:t>
            </w:r>
          </w:p>
        </w:tc>
        <w:tc>
          <w:tcPr>
            <w:tcW w:w="1109" w:type="dxa"/>
            <w:noWrap/>
            <w:vAlign w:val="center"/>
            <w:hideMark/>
          </w:tcPr>
          <w:p w:rsidRPr="006E6062" w:rsidR="002B7914" w:rsidP="002B7914" w:rsidRDefault="002B7914" w14:paraId="7C4E8220" w14:textId="6A3D7B5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21/11/2025</w:t>
            </w:r>
          </w:p>
        </w:tc>
        <w:tc>
          <w:tcPr>
            <w:tcW w:w="1843" w:type="dxa"/>
            <w:noWrap/>
            <w:vAlign w:val="center"/>
            <w:hideMark/>
          </w:tcPr>
          <w:p w:rsidRPr="006E6062" w:rsidR="002B7914" w:rsidP="002B7914" w:rsidRDefault="002B7914" w14:paraId="6AE30167" w14:textId="4AF0500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VVG-CCS-ETB-1034-25</w:t>
            </w:r>
          </w:p>
        </w:tc>
        <w:tc>
          <w:tcPr>
            <w:tcW w:w="5289" w:type="dxa"/>
            <w:noWrap/>
            <w:vAlign w:val="center"/>
            <w:hideMark/>
          </w:tcPr>
          <w:p w:rsidRPr="006E6062" w:rsidR="002B7914" w:rsidP="002B7914" w:rsidRDefault="002B7914" w14:paraId="21B9CF52" w14:textId="09180A43">
            <w:pPr>
              <w:jc w:val="center"/>
              <w:cnfStyle w:val="000000000000" w:firstRow="0" w:lastRow="0" w:firstColumn="0" w:lastColumn="0" w:oddVBand="0" w:evenVBand="0" w:oddHBand="0"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NO.VVG-CCS-ETB-1034-25 RESPUESTA A COMUNICADO GSC-7603-2025</w:t>
            </w:r>
          </w:p>
        </w:tc>
      </w:tr>
      <w:tr w:rsidRPr="006E6062" w:rsidR="002B7914" w:rsidTr="002B7914" w14:paraId="0DBE1CA6"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44525CA6" w14:textId="2B1DBC38">
            <w:pPr>
              <w:jc w:val="center"/>
              <w:rPr>
                <w:rFonts w:eastAsia="Times New Roman"/>
                <w:color w:val="000000"/>
                <w:sz w:val="16"/>
                <w:szCs w:val="16"/>
              </w:rPr>
            </w:pPr>
            <w:r w:rsidRPr="006E6062">
              <w:rPr>
                <w:rFonts w:eastAsia="Times New Roman"/>
                <w:color w:val="000000" w:themeColor="text1"/>
                <w:sz w:val="16"/>
                <w:szCs w:val="16"/>
              </w:rPr>
              <w:t>75</w:t>
            </w:r>
          </w:p>
        </w:tc>
        <w:tc>
          <w:tcPr>
            <w:tcW w:w="1109" w:type="dxa"/>
            <w:noWrap/>
            <w:vAlign w:val="center"/>
            <w:hideMark/>
          </w:tcPr>
          <w:p w:rsidRPr="006E6062" w:rsidR="002B7914" w:rsidP="002B7914" w:rsidRDefault="002B7914" w14:paraId="26B9240C" w14:textId="282D20E4">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21/11/2025</w:t>
            </w:r>
          </w:p>
        </w:tc>
        <w:tc>
          <w:tcPr>
            <w:tcW w:w="1843" w:type="dxa"/>
            <w:noWrap/>
            <w:vAlign w:val="center"/>
            <w:hideMark/>
          </w:tcPr>
          <w:p w:rsidRPr="006E6062" w:rsidR="002B7914" w:rsidP="002B7914" w:rsidRDefault="002B7914" w14:paraId="27A8AEBC" w14:textId="2E20F0FD">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VVG-CCS-ETB-1035-25</w:t>
            </w:r>
          </w:p>
        </w:tc>
        <w:tc>
          <w:tcPr>
            <w:tcW w:w="5289" w:type="dxa"/>
            <w:noWrap/>
            <w:vAlign w:val="center"/>
            <w:hideMark/>
          </w:tcPr>
          <w:p w:rsidRPr="006E6062" w:rsidR="002B7914" w:rsidP="002B7914" w:rsidRDefault="002B7914" w14:paraId="0D443BFD" w14:textId="1DD56738">
            <w:pPr>
              <w:jc w:val="center"/>
              <w:cnfStyle w:val="000000100000" w:firstRow="0" w:lastRow="0" w:firstColumn="0" w:lastColumn="0" w:oddVBand="0" w:evenVBand="0" w:oddHBand="1"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NO.VVG-CCS-ETB-1035-25 RESPUESTA A COMUNICADO GSC-6979-2025.</w:t>
            </w:r>
          </w:p>
        </w:tc>
      </w:tr>
      <w:tr w:rsidRPr="006E6062" w:rsidR="002B7914" w:rsidTr="002B7914" w14:paraId="145ED75C" w14:textId="77777777">
        <w:trPr>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515DC792" w14:textId="6787B08F">
            <w:pPr>
              <w:jc w:val="center"/>
              <w:rPr>
                <w:rFonts w:eastAsia="Times New Roman"/>
                <w:color w:val="000000"/>
                <w:sz w:val="16"/>
                <w:szCs w:val="16"/>
              </w:rPr>
            </w:pPr>
            <w:r w:rsidRPr="006E6062">
              <w:rPr>
                <w:rFonts w:eastAsia="Times New Roman"/>
                <w:color w:val="000000" w:themeColor="text1"/>
                <w:sz w:val="16"/>
                <w:szCs w:val="16"/>
              </w:rPr>
              <w:t>76</w:t>
            </w:r>
          </w:p>
        </w:tc>
        <w:tc>
          <w:tcPr>
            <w:tcW w:w="1109" w:type="dxa"/>
            <w:noWrap/>
            <w:vAlign w:val="center"/>
            <w:hideMark/>
          </w:tcPr>
          <w:p w:rsidRPr="006E6062" w:rsidR="002B7914" w:rsidP="002B7914" w:rsidRDefault="002B7914" w14:paraId="15BE1FE2" w14:textId="58A9D81E">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21/11/2025</w:t>
            </w:r>
          </w:p>
        </w:tc>
        <w:tc>
          <w:tcPr>
            <w:tcW w:w="1843" w:type="dxa"/>
            <w:noWrap/>
            <w:vAlign w:val="center"/>
            <w:hideMark/>
          </w:tcPr>
          <w:p w:rsidRPr="006E6062" w:rsidR="002B7914" w:rsidP="002B7914" w:rsidRDefault="002B7914" w14:paraId="39D9CD89" w14:textId="2C8F7D6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VVG-CCS-ETB-1036-25</w:t>
            </w:r>
          </w:p>
        </w:tc>
        <w:tc>
          <w:tcPr>
            <w:tcW w:w="5289" w:type="dxa"/>
            <w:noWrap/>
            <w:vAlign w:val="center"/>
            <w:hideMark/>
          </w:tcPr>
          <w:p w:rsidRPr="006E6062" w:rsidR="002B7914" w:rsidP="002B7914" w:rsidRDefault="002B7914" w14:paraId="73AECF97" w14:textId="3C520919">
            <w:pPr>
              <w:jc w:val="center"/>
              <w:cnfStyle w:val="000000000000" w:firstRow="0" w:lastRow="0" w:firstColumn="0" w:lastColumn="0" w:oddVBand="0" w:evenVBand="0" w:oddHBand="0"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NO.VVG-CCS-ETB-1036-25 RESPUESTA A COMUNICADO GSC-7604-2025</w:t>
            </w:r>
          </w:p>
        </w:tc>
      </w:tr>
      <w:tr w:rsidRPr="006E6062" w:rsidR="002B7914" w:rsidTr="002B7914" w14:paraId="4647A225"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15788F82" w14:textId="0B2BB488">
            <w:pPr>
              <w:jc w:val="center"/>
              <w:rPr>
                <w:rFonts w:eastAsia="Times New Roman"/>
                <w:color w:val="000000"/>
                <w:sz w:val="16"/>
                <w:szCs w:val="16"/>
              </w:rPr>
            </w:pPr>
            <w:r w:rsidRPr="006E6062">
              <w:rPr>
                <w:rFonts w:eastAsia="Times New Roman"/>
                <w:color w:val="000000" w:themeColor="text1"/>
                <w:sz w:val="16"/>
                <w:szCs w:val="16"/>
              </w:rPr>
              <w:t>77</w:t>
            </w:r>
          </w:p>
        </w:tc>
        <w:tc>
          <w:tcPr>
            <w:tcW w:w="1109" w:type="dxa"/>
            <w:noWrap/>
            <w:vAlign w:val="center"/>
            <w:hideMark/>
          </w:tcPr>
          <w:p w:rsidRPr="006E6062" w:rsidR="002B7914" w:rsidP="002B7914" w:rsidRDefault="002B7914" w14:paraId="4D2632B6" w14:textId="3306574B">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21/11/2025</w:t>
            </w:r>
          </w:p>
        </w:tc>
        <w:tc>
          <w:tcPr>
            <w:tcW w:w="1843" w:type="dxa"/>
            <w:noWrap/>
            <w:vAlign w:val="center"/>
            <w:hideMark/>
          </w:tcPr>
          <w:p w:rsidRPr="006E6062" w:rsidR="002B7914" w:rsidP="002B7914" w:rsidRDefault="002B7914" w14:paraId="4D744AB4" w14:textId="2CBD8FAF">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VVG-CCS-ETB-1037-25</w:t>
            </w:r>
          </w:p>
        </w:tc>
        <w:tc>
          <w:tcPr>
            <w:tcW w:w="5289" w:type="dxa"/>
            <w:noWrap/>
            <w:vAlign w:val="center"/>
            <w:hideMark/>
          </w:tcPr>
          <w:p w:rsidRPr="006E6062" w:rsidR="002B7914" w:rsidP="002B7914" w:rsidRDefault="002B7914" w14:paraId="0162CC63" w14:textId="07837976">
            <w:pPr>
              <w:jc w:val="center"/>
              <w:cnfStyle w:val="000000100000" w:firstRow="0" w:lastRow="0" w:firstColumn="0" w:lastColumn="0" w:oddVBand="0" w:evenVBand="0" w:oddHBand="1"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NO.VVG-CCS-ETB-1037-25 RESPUESTA A COMUNICADO GSC-7601-2025</w:t>
            </w:r>
          </w:p>
        </w:tc>
      </w:tr>
      <w:tr w:rsidRPr="006E6062" w:rsidR="002B7914" w:rsidTr="002B7914" w14:paraId="360589C2" w14:textId="77777777">
        <w:trPr>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4524376A" w14:textId="372186EA">
            <w:pPr>
              <w:jc w:val="center"/>
              <w:rPr>
                <w:rFonts w:eastAsia="Times New Roman"/>
                <w:color w:val="000000"/>
                <w:sz w:val="16"/>
                <w:szCs w:val="16"/>
              </w:rPr>
            </w:pPr>
            <w:r w:rsidRPr="006E6062">
              <w:rPr>
                <w:rFonts w:eastAsia="Times New Roman"/>
                <w:color w:val="000000" w:themeColor="text1"/>
                <w:sz w:val="16"/>
                <w:szCs w:val="16"/>
              </w:rPr>
              <w:t>78</w:t>
            </w:r>
          </w:p>
        </w:tc>
        <w:tc>
          <w:tcPr>
            <w:tcW w:w="1109" w:type="dxa"/>
            <w:noWrap/>
            <w:vAlign w:val="center"/>
            <w:hideMark/>
          </w:tcPr>
          <w:p w:rsidRPr="006E6062" w:rsidR="002B7914" w:rsidP="002B7914" w:rsidRDefault="002B7914" w14:paraId="196EB7E0" w14:textId="1B3B526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21/11/2025</w:t>
            </w:r>
          </w:p>
        </w:tc>
        <w:tc>
          <w:tcPr>
            <w:tcW w:w="1843" w:type="dxa"/>
            <w:noWrap/>
            <w:vAlign w:val="center"/>
            <w:hideMark/>
          </w:tcPr>
          <w:p w:rsidRPr="006E6062" w:rsidR="002B7914" w:rsidP="002B7914" w:rsidRDefault="002B7914" w14:paraId="4790C219" w14:textId="66C859C1">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VVG-CCS-ETB-1038-25</w:t>
            </w:r>
          </w:p>
        </w:tc>
        <w:tc>
          <w:tcPr>
            <w:tcW w:w="5289" w:type="dxa"/>
            <w:noWrap/>
            <w:vAlign w:val="center"/>
            <w:hideMark/>
          </w:tcPr>
          <w:p w:rsidRPr="006E6062" w:rsidR="002B7914" w:rsidP="002B7914" w:rsidRDefault="002B7914" w14:paraId="17731BFD" w14:textId="32D7FAB5">
            <w:pPr>
              <w:jc w:val="center"/>
              <w:cnfStyle w:val="000000000000" w:firstRow="0" w:lastRow="0" w:firstColumn="0" w:lastColumn="0" w:oddVBand="0" w:evenVBand="0" w:oddHBand="0"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NO.VVG-CCS-ETB-1038-25 RESPUESTA A COMUNICADO GSC-7481-2025.</w:t>
            </w:r>
          </w:p>
        </w:tc>
      </w:tr>
      <w:tr w:rsidRPr="006E6062" w:rsidR="002B7914" w:rsidTr="002B7914" w14:paraId="06DA73FC"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0D82B0F2" w14:textId="4B266A83">
            <w:pPr>
              <w:jc w:val="center"/>
              <w:rPr>
                <w:rFonts w:eastAsia="Times New Roman"/>
                <w:color w:val="000000"/>
                <w:sz w:val="16"/>
                <w:szCs w:val="16"/>
              </w:rPr>
            </w:pPr>
            <w:r w:rsidRPr="006E6062">
              <w:rPr>
                <w:rFonts w:eastAsia="Times New Roman"/>
                <w:color w:val="000000" w:themeColor="text1"/>
                <w:sz w:val="16"/>
                <w:szCs w:val="16"/>
              </w:rPr>
              <w:t>79</w:t>
            </w:r>
          </w:p>
        </w:tc>
        <w:tc>
          <w:tcPr>
            <w:tcW w:w="1109" w:type="dxa"/>
            <w:noWrap/>
            <w:vAlign w:val="center"/>
            <w:hideMark/>
          </w:tcPr>
          <w:p w:rsidRPr="006E6062" w:rsidR="002B7914" w:rsidP="002B7914" w:rsidRDefault="002B7914" w14:paraId="69CAE2BE" w14:textId="3E37D85F">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21/11/2025</w:t>
            </w:r>
          </w:p>
        </w:tc>
        <w:tc>
          <w:tcPr>
            <w:tcW w:w="1843" w:type="dxa"/>
            <w:noWrap/>
            <w:vAlign w:val="center"/>
            <w:hideMark/>
          </w:tcPr>
          <w:p w:rsidRPr="006E6062" w:rsidR="002B7914" w:rsidP="002B7914" w:rsidRDefault="002B7914" w14:paraId="27698105" w14:textId="34AB6E32">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VVG-CCS-ETB-1039-25</w:t>
            </w:r>
          </w:p>
        </w:tc>
        <w:tc>
          <w:tcPr>
            <w:tcW w:w="5289" w:type="dxa"/>
            <w:noWrap/>
            <w:vAlign w:val="center"/>
            <w:hideMark/>
          </w:tcPr>
          <w:p w:rsidRPr="006E6062" w:rsidR="002B7914" w:rsidP="002B7914" w:rsidRDefault="002B7914" w14:paraId="1587692C" w14:textId="743643B0">
            <w:pPr>
              <w:jc w:val="center"/>
              <w:cnfStyle w:val="000000100000" w:firstRow="0" w:lastRow="0" w:firstColumn="0" w:lastColumn="0" w:oddVBand="0" w:evenVBand="0" w:oddHBand="1"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NO.VVG-CCS-ETB-1039-25 RESPUESTA A COMUNICADO GSC-7484-2025.</w:t>
            </w:r>
          </w:p>
        </w:tc>
      </w:tr>
      <w:tr w:rsidRPr="006E6062" w:rsidR="002B7914" w:rsidTr="002B7914" w14:paraId="5129E2CB" w14:textId="77777777">
        <w:trPr>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05A04A77" w14:textId="183699EB">
            <w:pPr>
              <w:jc w:val="center"/>
              <w:rPr>
                <w:rFonts w:eastAsia="Times New Roman"/>
                <w:color w:val="000000"/>
                <w:sz w:val="16"/>
                <w:szCs w:val="16"/>
              </w:rPr>
            </w:pPr>
            <w:r w:rsidRPr="006E6062">
              <w:rPr>
                <w:rFonts w:eastAsia="Times New Roman"/>
                <w:color w:val="000000" w:themeColor="text1"/>
                <w:sz w:val="16"/>
                <w:szCs w:val="16"/>
              </w:rPr>
              <w:t>80</w:t>
            </w:r>
          </w:p>
        </w:tc>
        <w:tc>
          <w:tcPr>
            <w:tcW w:w="1109" w:type="dxa"/>
            <w:noWrap/>
            <w:vAlign w:val="center"/>
            <w:hideMark/>
          </w:tcPr>
          <w:p w:rsidRPr="006E6062" w:rsidR="002B7914" w:rsidP="002B7914" w:rsidRDefault="002B7914" w14:paraId="71556861" w14:textId="13D93A5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21/11/2025</w:t>
            </w:r>
          </w:p>
        </w:tc>
        <w:tc>
          <w:tcPr>
            <w:tcW w:w="1843" w:type="dxa"/>
            <w:noWrap/>
            <w:vAlign w:val="center"/>
            <w:hideMark/>
          </w:tcPr>
          <w:p w:rsidRPr="006E6062" w:rsidR="002B7914" w:rsidP="002B7914" w:rsidRDefault="002B7914" w14:paraId="7492576F" w14:textId="016ADAB6">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VVG-CCS-ETB-1040-25</w:t>
            </w:r>
          </w:p>
        </w:tc>
        <w:tc>
          <w:tcPr>
            <w:tcW w:w="5289" w:type="dxa"/>
            <w:noWrap/>
            <w:vAlign w:val="center"/>
            <w:hideMark/>
          </w:tcPr>
          <w:p w:rsidRPr="006E6062" w:rsidR="002B7914" w:rsidP="002B7914" w:rsidRDefault="002B7914" w14:paraId="2D312374" w14:textId="0F08A5CA">
            <w:pPr>
              <w:jc w:val="center"/>
              <w:cnfStyle w:val="000000000000" w:firstRow="0" w:lastRow="0" w:firstColumn="0" w:lastColumn="0" w:oddVBand="0" w:evenVBand="0" w:oddHBand="0"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NO.VVG-CCS-ETB-1040-25 RESPUESTA A COMUNICADO GSC-7411-2025.</w:t>
            </w:r>
          </w:p>
        </w:tc>
      </w:tr>
      <w:tr w:rsidRPr="006E6062" w:rsidR="002B7914" w:rsidTr="002B7914" w14:paraId="1AF3C7A9"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4EEE74CA" w14:textId="26A45E0B">
            <w:pPr>
              <w:jc w:val="center"/>
              <w:rPr>
                <w:rFonts w:eastAsia="Times New Roman"/>
                <w:color w:val="000000"/>
                <w:sz w:val="16"/>
                <w:szCs w:val="16"/>
              </w:rPr>
            </w:pPr>
            <w:r w:rsidRPr="006E6062">
              <w:rPr>
                <w:rFonts w:eastAsia="Times New Roman"/>
                <w:color w:val="000000" w:themeColor="text1"/>
                <w:sz w:val="16"/>
                <w:szCs w:val="16"/>
              </w:rPr>
              <w:t>81</w:t>
            </w:r>
          </w:p>
        </w:tc>
        <w:tc>
          <w:tcPr>
            <w:tcW w:w="1109" w:type="dxa"/>
            <w:noWrap/>
            <w:vAlign w:val="center"/>
            <w:hideMark/>
          </w:tcPr>
          <w:p w:rsidRPr="006E6062" w:rsidR="002B7914" w:rsidP="002B7914" w:rsidRDefault="002B7914" w14:paraId="2D034A91" w14:textId="645DC6D9">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21/11/2025</w:t>
            </w:r>
          </w:p>
        </w:tc>
        <w:tc>
          <w:tcPr>
            <w:tcW w:w="1843" w:type="dxa"/>
            <w:noWrap/>
            <w:vAlign w:val="center"/>
            <w:hideMark/>
          </w:tcPr>
          <w:p w:rsidRPr="006E6062" w:rsidR="002B7914" w:rsidP="002B7914" w:rsidRDefault="002B7914" w14:paraId="725066B4" w14:textId="7E7779B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VVG-CCS-ETB-1041-25</w:t>
            </w:r>
          </w:p>
        </w:tc>
        <w:tc>
          <w:tcPr>
            <w:tcW w:w="5289" w:type="dxa"/>
            <w:noWrap/>
            <w:vAlign w:val="center"/>
            <w:hideMark/>
          </w:tcPr>
          <w:p w:rsidRPr="006E6062" w:rsidR="002B7914" w:rsidP="002B7914" w:rsidRDefault="002B7914" w14:paraId="1180F2EA" w14:textId="25C6766E">
            <w:pPr>
              <w:jc w:val="center"/>
              <w:cnfStyle w:val="000000100000" w:firstRow="0" w:lastRow="0" w:firstColumn="0" w:lastColumn="0" w:oddVBand="0" w:evenVBand="0" w:oddHBand="1"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NO.VVG-CCS-ETB-1041-25 RESPUESTA A COMUNICADO GSC-7580-2025.</w:t>
            </w:r>
          </w:p>
        </w:tc>
      </w:tr>
      <w:tr w:rsidRPr="006E6062" w:rsidR="002B7914" w:rsidTr="002B7914" w14:paraId="5F975E5D" w14:textId="77777777">
        <w:trPr>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153F7145" w14:textId="02406C40">
            <w:pPr>
              <w:jc w:val="center"/>
              <w:rPr>
                <w:rFonts w:eastAsia="Times New Roman"/>
                <w:color w:val="000000"/>
                <w:sz w:val="16"/>
                <w:szCs w:val="16"/>
              </w:rPr>
            </w:pPr>
            <w:r w:rsidRPr="006E6062">
              <w:rPr>
                <w:rFonts w:eastAsia="Times New Roman"/>
                <w:color w:val="000000" w:themeColor="text1"/>
                <w:sz w:val="16"/>
                <w:szCs w:val="16"/>
              </w:rPr>
              <w:t>82</w:t>
            </w:r>
          </w:p>
        </w:tc>
        <w:tc>
          <w:tcPr>
            <w:tcW w:w="1109" w:type="dxa"/>
            <w:noWrap/>
            <w:vAlign w:val="center"/>
            <w:hideMark/>
          </w:tcPr>
          <w:p w:rsidRPr="006E6062" w:rsidR="002B7914" w:rsidP="002B7914" w:rsidRDefault="002B7914" w14:paraId="3DE9137F" w14:textId="2A0439F2">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21/11/2025</w:t>
            </w:r>
          </w:p>
        </w:tc>
        <w:tc>
          <w:tcPr>
            <w:tcW w:w="1843" w:type="dxa"/>
            <w:noWrap/>
            <w:vAlign w:val="center"/>
            <w:hideMark/>
          </w:tcPr>
          <w:p w:rsidRPr="006E6062" w:rsidR="002B7914" w:rsidP="002B7914" w:rsidRDefault="002B7914" w14:paraId="319DC827" w14:textId="64037DD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VVG-CCS-ETB-1042-25</w:t>
            </w:r>
          </w:p>
        </w:tc>
        <w:tc>
          <w:tcPr>
            <w:tcW w:w="5289" w:type="dxa"/>
            <w:noWrap/>
            <w:vAlign w:val="center"/>
            <w:hideMark/>
          </w:tcPr>
          <w:p w:rsidRPr="006E6062" w:rsidR="002B7914" w:rsidP="002B7914" w:rsidRDefault="002B7914" w14:paraId="0D1451EB" w14:textId="44A24E88">
            <w:pPr>
              <w:jc w:val="center"/>
              <w:cnfStyle w:val="000000000000" w:firstRow="0" w:lastRow="0" w:firstColumn="0" w:lastColumn="0" w:oddVBand="0" w:evenVBand="0" w:oddHBand="0"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NO.VVG-CCS-ETB-1042-25 RESPUESTA A COMUNICADO GSC-7460-2025.</w:t>
            </w:r>
          </w:p>
        </w:tc>
      </w:tr>
      <w:tr w:rsidRPr="006E6062" w:rsidR="002B7914" w:rsidTr="002B7914" w14:paraId="6A3A61C2"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4D0C0641" w14:textId="4B664CC9">
            <w:pPr>
              <w:jc w:val="center"/>
              <w:rPr>
                <w:rFonts w:eastAsia="Times New Roman"/>
                <w:color w:val="000000"/>
                <w:sz w:val="16"/>
                <w:szCs w:val="16"/>
              </w:rPr>
            </w:pPr>
            <w:r w:rsidRPr="006E6062">
              <w:rPr>
                <w:rFonts w:eastAsia="Times New Roman"/>
                <w:color w:val="000000" w:themeColor="text1"/>
                <w:sz w:val="16"/>
                <w:szCs w:val="16"/>
              </w:rPr>
              <w:t>83</w:t>
            </w:r>
          </w:p>
        </w:tc>
        <w:tc>
          <w:tcPr>
            <w:tcW w:w="1109" w:type="dxa"/>
            <w:noWrap/>
            <w:vAlign w:val="center"/>
            <w:hideMark/>
          </w:tcPr>
          <w:p w:rsidRPr="006E6062" w:rsidR="002B7914" w:rsidP="002B7914" w:rsidRDefault="002B7914" w14:paraId="6158B7BD" w14:textId="498E7C01">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25/11/2025</w:t>
            </w:r>
          </w:p>
        </w:tc>
        <w:tc>
          <w:tcPr>
            <w:tcW w:w="1843" w:type="dxa"/>
            <w:noWrap/>
            <w:vAlign w:val="center"/>
            <w:hideMark/>
          </w:tcPr>
          <w:p w:rsidRPr="006E6062" w:rsidR="002B7914" w:rsidP="002B7914" w:rsidRDefault="002B7914" w14:paraId="238DBC7B" w14:textId="55669F79">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VVG-CCS-ETB-1043-25</w:t>
            </w:r>
          </w:p>
        </w:tc>
        <w:tc>
          <w:tcPr>
            <w:tcW w:w="5289" w:type="dxa"/>
            <w:noWrap/>
            <w:vAlign w:val="center"/>
            <w:hideMark/>
          </w:tcPr>
          <w:p w:rsidRPr="006E6062" w:rsidR="002B7914" w:rsidP="002B7914" w:rsidRDefault="002B7914" w14:paraId="0F8486F7" w14:textId="017EDFF5">
            <w:pPr>
              <w:jc w:val="center"/>
              <w:cnfStyle w:val="000000100000" w:firstRow="0" w:lastRow="0" w:firstColumn="0" w:lastColumn="0" w:oddVBand="0" w:evenVBand="0" w:oddHBand="1"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NO.VVG-CCS-ETB-1043-25 RESPUESTA A COMUNICADO GSC-7587-2025.</w:t>
            </w:r>
          </w:p>
        </w:tc>
      </w:tr>
      <w:tr w:rsidRPr="006E6062" w:rsidR="002B7914" w:rsidTr="002B7914" w14:paraId="54648D60" w14:textId="77777777">
        <w:trPr>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5CC539E0" w14:textId="090C2500">
            <w:pPr>
              <w:jc w:val="center"/>
              <w:rPr>
                <w:rFonts w:eastAsia="Times New Roman"/>
                <w:color w:val="000000"/>
                <w:sz w:val="16"/>
                <w:szCs w:val="16"/>
              </w:rPr>
            </w:pPr>
            <w:r w:rsidRPr="006E6062">
              <w:rPr>
                <w:rFonts w:eastAsia="Times New Roman"/>
                <w:color w:val="000000" w:themeColor="text1"/>
                <w:sz w:val="16"/>
                <w:szCs w:val="16"/>
              </w:rPr>
              <w:t>84</w:t>
            </w:r>
          </w:p>
        </w:tc>
        <w:tc>
          <w:tcPr>
            <w:tcW w:w="1109" w:type="dxa"/>
            <w:noWrap/>
            <w:vAlign w:val="center"/>
            <w:hideMark/>
          </w:tcPr>
          <w:p w:rsidRPr="006E6062" w:rsidR="002B7914" w:rsidP="002B7914" w:rsidRDefault="002B7914" w14:paraId="154A1D85" w14:textId="7DE8F0D5">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25/11/2025</w:t>
            </w:r>
          </w:p>
        </w:tc>
        <w:tc>
          <w:tcPr>
            <w:tcW w:w="1843" w:type="dxa"/>
            <w:noWrap/>
            <w:vAlign w:val="center"/>
            <w:hideMark/>
          </w:tcPr>
          <w:p w:rsidRPr="006E6062" w:rsidR="002B7914" w:rsidP="002B7914" w:rsidRDefault="002B7914" w14:paraId="575B344F" w14:textId="0C705D9A">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VVG-CCS-ETB-1044-25</w:t>
            </w:r>
          </w:p>
        </w:tc>
        <w:tc>
          <w:tcPr>
            <w:tcW w:w="5289" w:type="dxa"/>
            <w:noWrap/>
            <w:vAlign w:val="center"/>
            <w:hideMark/>
          </w:tcPr>
          <w:p w:rsidRPr="006E6062" w:rsidR="002B7914" w:rsidP="002B7914" w:rsidRDefault="002B7914" w14:paraId="60F28EFE" w14:textId="6196DBC5">
            <w:pPr>
              <w:jc w:val="center"/>
              <w:cnfStyle w:val="000000000000" w:firstRow="0" w:lastRow="0" w:firstColumn="0" w:lastColumn="0" w:oddVBand="0" w:evenVBand="0" w:oddHBand="0"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NO.VVG-CCS-ETB-1044-25 RESPUESTA A COMUNICADOS GSC-7607-2025 Y GSC-7610-2025.</w:t>
            </w:r>
          </w:p>
        </w:tc>
      </w:tr>
      <w:tr w:rsidRPr="006E6062" w:rsidR="002B7914" w:rsidTr="002B7914" w14:paraId="4BE61E4B"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30907351" w14:textId="27CD1CAE">
            <w:pPr>
              <w:jc w:val="center"/>
              <w:rPr>
                <w:rFonts w:eastAsia="Times New Roman"/>
                <w:color w:val="000000"/>
                <w:sz w:val="16"/>
                <w:szCs w:val="16"/>
              </w:rPr>
            </w:pPr>
            <w:r w:rsidRPr="006E6062">
              <w:rPr>
                <w:rFonts w:eastAsia="Times New Roman"/>
                <w:color w:val="000000" w:themeColor="text1"/>
                <w:sz w:val="16"/>
                <w:szCs w:val="16"/>
              </w:rPr>
              <w:t>85</w:t>
            </w:r>
          </w:p>
        </w:tc>
        <w:tc>
          <w:tcPr>
            <w:tcW w:w="1109" w:type="dxa"/>
            <w:noWrap/>
            <w:vAlign w:val="center"/>
            <w:hideMark/>
          </w:tcPr>
          <w:p w:rsidRPr="006E6062" w:rsidR="002B7914" w:rsidP="002B7914" w:rsidRDefault="002B7914" w14:paraId="30A4C34B" w14:textId="4D5204D9">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25/11/2025</w:t>
            </w:r>
          </w:p>
        </w:tc>
        <w:tc>
          <w:tcPr>
            <w:tcW w:w="1843" w:type="dxa"/>
            <w:noWrap/>
            <w:vAlign w:val="center"/>
            <w:hideMark/>
          </w:tcPr>
          <w:p w:rsidRPr="006E6062" w:rsidR="002B7914" w:rsidP="002B7914" w:rsidRDefault="002B7914" w14:paraId="3BE4D80F" w14:textId="7567B3B9">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VVG-CCS-ETB-1045-25</w:t>
            </w:r>
          </w:p>
        </w:tc>
        <w:tc>
          <w:tcPr>
            <w:tcW w:w="5289" w:type="dxa"/>
            <w:noWrap/>
            <w:vAlign w:val="center"/>
            <w:hideMark/>
          </w:tcPr>
          <w:p w:rsidRPr="006E6062" w:rsidR="002B7914" w:rsidP="002B7914" w:rsidRDefault="002B7914" w14:paraId="554179AF" w14:textId="5051DE0F">
            <w:pPr>
              <w:jc w:val="center"/>
              <w:cnfStyle w:val="000000100000" w:firstRow="0" w:lastRow="0" w:firstColumn="0" w:lastColumn="0" w:oddVBand="0" w:evenVBand="0" w:oddHBand="1"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NO.VVG-CCS-ETB-1045-25 RESPUESTA A COMUNICADOS GSC-7611-2025</w:t>
            </w:r>
          </w:p>
        </w:tc>
      </w:tr>
      <w:tr w:rsidRPr="006E6062" w:rsidR="002B7914" w:rsidTr="002B7914" w14:paraId="462FE7D1" w14:textId="77777777">
        <w:trPr>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5624F66A" w14:textId="5143625F">
            <w:pPr>
              <w:jc w:val="center"/>
              <w:rPr>
                <w:rFonts w:eastAsia="Times New Roman"/>
                <w:color w:val="000000"/>
                <w:sz w:val="16"/>
                <w:szCs w:val="16"/>
              </w:rPr>
            </w:pPr>
            <w:r w:rsidRPr="006E6062">
              <w:rPr>
                <w:rFonts w:eastAsia="Times New Roman"/>
                <w:color w:val="000000" w:themeColor="text1"/>
                <w:sz w:val="16"/>
                <w:szCs w:val="16"/>
              </w:rPr>
              <w:t>86</w:t>
            </w:r>
          </w:p>
        </w:tc>
        <w:tc>
          <w:tcPr>
            <w:tcW w:w="1109" w:type="dxa"/>
            <w:noWrap/>
            <w:vAlign w:val="center"/>
            <w:hideMark/>
          </w:tcPr>
          <w:p w:rsidRPr="006E6062" w:rsidR="002B7914" w:rsidP="002B7914" w:rsidRDefault="002B7914" w14:paraId="630E322C" w14:textId="268DE650">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25/11/2025</w:t>
            </w:r>
          </w:p>
        </w:tc>
        <w:tc>
          <w:tcPr>
            <w:tcW w:w="1843" w:type="dxa"/>
            <w:noWrap/>
            <w:vAlign w:val="center"/>
            <w:hideMark/>
          </w:tcPr>
          <w:p w:rsidRPr="006E6062" w:rsidR="002B7914" w:rsidP="002B7914" w:rsidRDefault="002B7914" w14:paraId="32A7B0E1" w14:textId="453C431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VVG-CCS-ETB-1046-25</w:t>
            </w:r>
          </w:p>
        </w:tc>
        <w:tc>
          <w:tcPr>
            <w:tcW w:w="5289" w:type="dxa"/>
            <w:noWrap/>
            <w:vAlign w:val="center"/>
            <w:hideMark/>
          </w:tcPr>
          <w:p w:rsidRPr="006E6062" w:rsidR="002B7914" w:rsidP="002B7914" w:rsidRDefault="002B7914" w14:paraId="66397AFB" w14:textId="17830E7D">
            <w:pPr>
              <w:jc w:val="center"/>
              <w:cnfStyle w:val="000000000000" w:firstRow="0" w:lastRow="0" w:firstColumn="0" w:lastColumn="0" w:oddVBand="0" w:evenVBand="0" w:oddHBand="0"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NO.VVG-CCS-ETB-1046-25 VVG-CCS-ETB-1046-25 RESPUESTA A COMUNICADOS GSC-7613-2025</w:t>
            </w:r>
          </w:p>
        </w:tc>
      </w:tr>
      <w:tr w:rsidRPr="006E6062" w:rsidR="002B7914" w:rsidTr="002B7914" w14:paraId="537AE21B"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36DD27B3" w14:textId="4B57710C">
            <w:pPr>
              <w:jc w:val="center"/>
              <w:rPr>
                <w:rFonts w:eastAsia="Times New Roman"/>
                <w:color w:val="000000"/>
                <w:sz w:val="16"/>
                <w:szCs w:val="16"/>
              </w:rPr>
            </w:pPr>
            <w:r w:rsidRPr="006E6062">
              <w:rPr>
                <w:rFonts w:eastAsia="Times New Roman"/>
                <w:color w:val="000000" w:themeColor="text1"/>
                <w:sz w:val="16"/>
                <w:szCs w:val="16"/>
              </w:rPr>
              <w:t>87</w:t>
            </w:r>
          </w:p>
        </w:tc>
        <w:tc>
          <w:tcPr>
            <w:tcW w:w="1109" w:type="dxa"/>
            <w:noWrap/>
            <w:vAlign w:val="center"/>
            <w:hideMark/>
          </w:tcPr>
          <w:p w:rsidRPr="006E6062" w:rsidR="002B7914" w:rsidP="002B7914" w:rsidRDefault="002B7914" w14:paraId="5D48D1A5" w14:textId="21F9F35F">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25/11/2025</w:t>
            </w:r>
          </w:p>
        </w:tc>
        <w:tc>
          <w:tcPr>
            <w:tcW w:w="1843" w:type="dxa"/>
            <w:noWrap/>
            <w:vAlign w:val="center"/>
            <w:hideMark/>
          </w:tcPr>
          <w:p w:rsidRPr="006E6062" w:rsidR="002B7914" w:rsidP="002B7914" w:rsidRDefault="002B7914" w14:paraId="4D9F9C0E" w14:textId="7ADF22BF">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VVG-CCS-ETB-1047-25</w:t>
            </w:r>
          </w:p>
        </w:tc>
        <w:tc>
          <w:tcPr>
            <w:tcW w:w="5289" w:type="dxa"/>
            <w:noWrap/>
            <w:vAlign w:val="center"/>
            <w:hideMark/>
          </w:tcPr>
          <w:p w:rsidRPr="006E6062" w:rsidR="002B7914" w:rsidP="002B7914" w:rsidRDefault="002B7914" w14:paraId="7F329B40" w14:textId="36F1CC97">
            <w:pPr>
              <w:jc w:val="center"/>
              <w:cnfStyle w:val="000000100000" w:firstRow="0" w:lastRow="0" w:firstColumn="0" w:lastColumn="0" w:oddVBand="0" w:evenVBand="0" w:oddHBand="1"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NO.VVG-CCS-ETB-1047-25 AUDITORÍA AMBIENTAL</w:t>
            </w:r>
          </w:p>
        </w:tc>
      </w:tr>
      <w:tr w:rsidRPr="006E6062" w:rsidR="002B7914" w:rsidTr="002B7914" w14:paraId="1DAE2D31" w14:textId="77777777">
        <w:trPr>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2C410964" w14:textId="15FDE374">
            <w:pPr>
              <w:jc w:val="center"/>
              <w:rPr>
                <w:rFonts w:eastAsia="Times New Roman"/>
                <w:color w:val="000000"/>
                <w:sz w:val="16"/>
                <w:szCs w:val="16"/>
              </w:rPr>
            </w:pPr>
            <w:r w:rsidRPr="006E6062">
              <w:rPr>
                <w:rFonts w:eastAsia="Times New Roman"/>
                <w:color w:val="000000" w:themeColor="text1"/>
                <w:sz w:val="16"/>
                <w:szCs w:val="16"/>
              </w:rPr>
              <w:t>88</w:t>
            </w:r>
          </w:p>
        </w:tc>
        <w:tc>
          <w:tcPr>
            <w:tcW w:w="1109" w:type="dxa"/>
            <w:noWrap/>
            <w:vAlign w:val="center"/>
            <w:hideMark/>
          </w:tcPr>
          <w:p w:rsidRPr="006E6062" w:rsidR="002B7914" w:rsidP="002B7914" w:rsidRDefault="002B7914" w14:paraId="5612042A" w14:textId="7D88E1C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25/11/2025</w:t>
            </w:r>
          </w:p>
        </w:tc>
        <w:tc>
          <w:tcPr>
            <w:tcW w:w="1843" w:type="dxa"/>
            <w:noWrap/>
            <w:vAlign w:val="center"/>
            <w:hideMark/>
          </w:tcPr>
          <w:p w:rsidRPr="006E6062" w:rsidR="002B7914" w:rsidP="002B7914" w:rsidRDefault="002B7914" w14:paraId="0C369A00" w14:textId="66FC203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VVG-CCS-ETB-1048-25</w:t>
            </w:r>
          </w:p>
        </w:tc>
        <w:tc>
          <w:tcPr>
            <w:tcW w:w="5289" w:type="dxa"/>
            <w:noWrap/>
            <w:vAlign w:val="center"/>
            <w:hideMark/>
          </w:tcPr>
          <w:p w:rsidRPr="006E6062" w:rsidR="002B7914" w:rsidP="002B7914" w:rsidRDefault="002B7914" w14:paraId="25BEA434" w14:textId="37BC0FAE">
            <w:pPr>
              <w:jc w:val="center"/>
              <w:cnfStyle w:val="000000000000" w:firstRow="0" w:lastRow="0" w:firstColumn="0" w:lastColumn="0" w:oddVBand="0" w:evenVBand="0" w:oddHBand="0"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NO.VVG-CCS-ETB-1048-25 RESPUESTA A COMUNICADO GSC-7612-2025</w:t>
            </w:r>
          </w:p>
        </w:tc>
      </w:tr>
      <w:tr w:rsidRPr="006E6062" w:rsidR="002B7914" w:rsidTr="002B7914" w14:paraId="45E58E89"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3E088386" w14:textId="0A8BBF5B">
            <w:pPr>
              <w:jc w:val="center"/>
              <w:rPr>
                <w:rFonts w:eastAsia="Times New Roman"/>
                <w:color w:val="000000"/>
                <w:sz w:val="16"/>
                <w:szCs w:val="16"/>
              </w:rPr>
            </w:pPr>
            <w:r w:rsidRPr="006E6062">
              <w:rPr>
                <w:rFonts w:eastAsia="Times New Roman"/>
                <w:color w:val="000000" w:themeColor="text1"/>
                <w:sz w:val="16"/>
                <w:szCs w:val="16"/>
              </w:rPr>
              <w:t>89</w:t>
            </w:r>
          </w:p>
        </w:tc>
        <w:tc>
          <w:tcPr>
            <w:tcW w:w="1109" w:type="dxa"/>
            <w:noWrap/>
            <w:vAlign w:val="center"/>
            <w:hideMark/>
          </w:tcPr>
          <w:p w:rsidRPr="006E6062" w:rsidR="002B7914" w:rsidP="002B7914" w:rsidRDefault="002B7914" w14:paraId="67AA7389" w14:textId="500A7BC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25/11/2025</w:t>
            </w:r>
          </w:p>
        </w:tc>
        <w:tc>
          <w:tcPr>
            <w:tcW w:w="1843" w:type="dxa"/>
            <w:noWrap/>
            <w:vAlign w:val="center"/>
            <w:hideMark/>
          </w:tcPr>
          <w:p w:rsidRPr="006E6062" w:rsidR="002B7914" w:rsidP="002B7914" w:rsidRDefault="002B7914" w14:paraId="111F3008" w14:textId="12729E65">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VVG-CCS-ETB-1049-25</w:t>
            </w:r>
          </w:p>
        </w:tc>
        <w:tc>
          <w:tcPr>
            <w:tcW w:w="5289" w:type="dxa"/>
            <w:noWrap/>
            <w:vAlign w:val="center"/>
            <w:hideMark/>
          </w:tcPr>
          <w:p w:rsidRPr="006E6062" w:rsidR="002B7914" w:rsidP="002B7914" w:rsidRDefault="002B7914" w14:paraId="74824D8A" w14:textId="1319697A">
            <w:pPr>
              <w:jc w:val="center"/>
              <w:cnfStyle w:val="000000100000" w:firstRow="0" w:lastRow="0" w:firstColumn="0" w:lastColumn="0" w:oddVBand="0" w:evenVBand="0" w:oddHBand="1"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NO.VVG-CCS-ETB-1049-25 RESPUESTA A COMUNICADO GSC-7617-2025</w:t>
            </w:r>
          </w:p>
        </w:tc>
      </w:tr>
      <w:tr w:rsidRPr="006E6062" w:rsidR="002B7914" w:rsidTr="002B7914" w14:paraId="30168597" w14:textId="77777777">
        <w:trPr>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1299EAB9" w14:textId="280A1991">
            <w:pPr>
              <w:jc w:val="center"/>
              <w:rPr>
                <w:rFonts w:eastAsia="Times New Roman"/>
                <w:color w:val="000000"/>
                <w:sz w:val="16"/>
                <w:szCs w:val="16"/>
              </w:rPr>
            </w:pPr>
            <w:r w:rsidRPr="006E6062">
              <w:rPr>
                <w:rFonts w:eastAsia="Times New Roman"/>
                <w:color w:val="000000" w:themeColor="text1"/>
                <w:sz w:val="16"/>
                <w:szCs w:val="16"/>
              </w:rPr>
              <w:t>90</w:t>
            </w:r>
          </w:p>
        </w:tc>
        <w:tc>
          <w:tcPr>
            <w:tcW w:w="1109" w:type="dxa"/>
            <w:noWrap/>
            <w:vAlign w:val="center"/>
            <w:hideMark/>
          </w:tcPr>
          <w:p w:rsidRPr="006E6062" w:rsidR="002B7914" w:rsidP="002B7914" w:rsidRDefault="002B7914" w14:paraId="35CE8397" w14:textId="212DFF9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26/11/2025</w:t>
            </w:r>
          </w:p>
        </w:tc>
        <w:tc>
          <w:tcPr>
            <w:tcW w:w="1843" w:type="dxa"/>
            <w:noWrap/>
            <w:vAlign w:val="center"/>
            <w:hideMark/>
          </w:tcPr>
          <w:p w:rsidRPr="006E6062" w:rsidR="002B7914" w:rsidP="002B7914" w:rsidRDefault="002B7914" w14:paraId="4E9AFD2A" w14:textId="11F6C77A">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VVG-CCS-ETB-1050-25</w:t>
            </w:r>
          </w:p>
        </w:tc>
        <w:tc>
          <w:tcPr>
            <w:tcW w:w="5289" w:type="dxa"/>
            <w:noWrap/>
            <w:vAlign w:val="center"/>
            <w:hideMark/>
          </w:tcPr>
          <w:p w:rsidRPr="006E6062" w:rsidR="002B7914" w:rsidP="002B7914" w:rsidRDefault="002B7914" w14:paraId="2AEF0EC6" w14:textId="539B0EEF">
            <w:pPr>
              <w:jc w:val="center"/>
              <w:cnfStyle w:val="000000000000" w:firstRow="0" w:lastRow="0" w:firstColumn="0" w:lastColumn="0" w:oddVBand="0" w:evenVBand="0" w:oddHBand="0"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NO.VVG-CCS-ETB-1050-25 ACLARACIÓN ACTUALIZACIÓN PÓLIZAS CONTRATO NO. SCJ-1809-2024</w:t>
            </w:r>
          </w:p>
        </w:tc>
      </w:tr>
      <w:tr w:rsidRPr="006E6062" w:rsidR="002B7914" w:rsidTr="002B7914" w14:paraId="199DE3F8"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6B0FCC84" w14:textId="48BBE20C">
            <w:pPr>
              <w:jc w:val="center"/>
              <w:rPr>
                <w:rFonts w:eastAsia="Times New Roman"/>
                <w:color w:val="000000"/>
                <w:sz w:val="16"/>
                <w:szCs w:val="16"/>
              </w:rPr>
            </w:pPr>
            <w:r w:rsidRPr="006E6062">
              <w:rPr>
                <w:rFonts w:eastAsia="Times New Roman"/>
                <w:color w:val="000000" w:themeColor="text1"/>
                <w:sz w:val="16"/>
                <w:szCs w:val="16"/>
              </w:rPr>
              <w:t>91</w:t>
            </w:r>
          </w:p>
        </w:tc>
        <w:tc>
          <w:tcPr>
            <w:tcW w:w="1109" w:type="dxa"/>
            <w:noWrap/>
            <w:vAlign w:val="center"/>
            <w:hideMark/>
          </w:tcPr>
          <w:p w:rsidRPr="006E6062" w:rsidR="002B7914" w:rsidP="002B7914" w:rsidRDefault="002B7914" w14:paraId="5825DBEA" w14:textId="0935CF8D">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26/11/2025</w:t>
            </w:r>
          </w:p>
        </w:tc>
        <w:tc>
          <w:tcPr>
            <w:tcW w:w="1843" w:type="dxa"/>
            <w:noWrap/>
            <w:vAlign w:val="center"/>
            <w:hideMark/>
          </w:tcPr>
          <w:p w:rsidRPr="006E6062" w:rsidR="002B7914" w:rsidP="002B7914" w:rsidRDefault="002B7914" w14:paraId="3F727281" w14:textId="62412C98">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VVG-CCS-ETB-1051-25</w:t>
            </w:r>
          </w:p>
        </w:tc>
        <w:tc>
          <w:tcPr>
            <w:tcW w:w="5289" w:type="dxa"/>
            <w:noWrap/>
            <w:vAlign w:val="center"/>
            <w:hideMark/>
          </w:tcPr>
          <w:p w:rsidRPr="006E6062" w:rsidR="002B7914" w:rsidP="002B7914" w:rsidRDefault="002B7914" w14:paraId="249F982E" w14:textId="59EF7EB4">
            <w:pPr>
              <w:jc w:val="center"/>
              <w:cnfStyle w:val="000000100000" w:firstRow="0" w:lastRow="0" w:firstColumn="0" w:lastColumn="0" w:oddVBand="0" w:evenVBand="0" w:oddHBand="1"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NO.VVG-CCS-ETB-1051-25 RESPUESTA A COMUNICADOS GSC-7623-2025</w:t>
            </w:r>
          </w:p>
        </w:tc>
      </w:tr>
      <w:tr w:rsidRPr="006E6062" w:rsidR="002B7914" w:rsidTr="002B7914" w14:paraId="536DF0BE" w14:textId="77777777">
        <w:trPr>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593F70F7" w14:textId="52312F9F">
            <w:pPr>
              <w:jc w:val="center"/>
              <w:rPr>
                <w:rFonts w:eastAsia="Times New Roman"/>
                <w:color w:val="000000"/>
                <w:sz w:val="16"/>
                <w:szCs w:val="16"/>
              </w:rPr>
            </w:pPr>
            <w:r w:rsidRPr="006E6062">
              <w:rPr>
                <w:rFonts w:eastAsia="Times New Roman"/>
                <w:color w:val="000000" w:themeColor="text1"/>
                <w:sz w:val="16"/>
                <w:szCs w:val="16"/>
              </w:rPr>
              <w:t>92</w:t>
            </w:r>
          </w:p>
        </w:tc>
        <w:tc>
          <w:tcPr>
            <w:tcW w:w="1109" w:type="dxa"/>
            <w:noWrap/>
            <w:vAlign w:val="center"/>
            <w:hideMark/>
          </w:tcPr>
          <w:p w:rsidRPr="006E6062" w:rsidR="002B7914" w:rsidP="002B7914" w:rsidRDefault="002B7914" w14:paraId="71DDA5B2" w14:textId="52366876">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26/11/2025</w:t>
            </w:r>
          </w:p>
        </w:tc>
        <w:tc>
          <w:tcPr>
            <w:tcW w:w="1843" w:type="dxa"/>
            <w:noWrap/>
            <w:vAlign w:val="center"/>
            <w:hideMark/>
          </w:tcPr>
          <w:p w:rsidRPr="006E6062" w:rsidR="002B7914" w:rsidP="002B7914" w:rsidRDefault="002B7914" w14:paraId="5F2A8211" w14:textId="4EF46A26">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VVG-CCS-ETB-1052-25</w:t>
            </w:r>
          </w:p>
        </w:tc>
        <w:tc>
          <w:tcPr>
            <w:tcW w:w="5289" w:type="dxa"/>
            <w:noWrap/>
            <w:vAlign w:val="center"/>
            <w:hideMark/>
          </w:tcPr>
          <w:p w:rsidRPr="006E6062" w:rsidR="002B7914" w:rsidP="002B7914" w:rsidRDefault="002B7914" w14:paraId="7CCCAF4C" w14:textId="70C2A3BA">
            <w:pPr>
              <w:jc w:val="center"/>
              <w:cnfStyle w:val="000000000000" w:firstRow="0" w:lastRow="0" w:firstColumn="0" w:lastColumn="0" w:oddVBand="0" w:evenVBand="0" w:oddHBand="0"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NO.VVG-CCS-ETB-1052-25 RESPUESTA A COMUNICADOS GSC-7627-2025.</w:t>
            </w:r>
          </w:p>
        </w:tc>
      </w:tr>
      <w:tr w:rsidRPr="006E6062" w:rsidR="002B7914" w:rsidTr="002B7914" w14:paraId="11B0B6E3"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3BB985DC" w14:textId="621E3D7C">
            <w:pPr>
              <w:jc w:val="center"/>
              <w:rPr>
                <w:rFonts w:eastAsia="Times New Roman"/>
                <w:color w:val="000000"/>
                <w:sz w:val="16"/>
                <w:szCs w:val="16"/>
              </w:rPr>
            </w:pPr>
            <w:r w:rsidRPr="006E6062">
              <w:rPr>
                <w:rFonts w:eastAsia="Times New Roman"/>
                <w:color w:val="000000" w:themeColor="text1"/>
                <w:sz w:val="16"/>
                <w:szCs w:val="16"/>
              </w:rPr>
              <w:t>93</w:t>
            </w:r>
          </w:p>
        </w:tc>
        <w:tc>
          <w:tcPr>
            <w:tcW w:w="1109" w:type="dxa"/>
            <w:noWrap/>
            <w:vAlign w:val="center"/>
            <w:hideMark/>
          </w:tcPr>
          <w:p w:rsidRPr="006E6062" w:rsidR="002B7914" w:rsidP="002B7914" w:rsidRDefault="002B7914" w14:paraId="575124C8" w14:textId="03974465">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27/11/2025</w:t>
            </w:r>
          </w:p>
        </w:tc>
        <w:tc>
          <w:tcPr>
            <w:tcW w:w="1843" w:type="dxa"/>
            <w:noWrap/>
            <w:vAlign w:val="center"/>
            <w:hideMark/>
          </w:tcPr>
          <w:p w:rsidRPr="006E6062" w:rsidR="002B7914" w:rsidP="002B7914" w:rsidRDefault="002B7914" w14:paraId="5EFD0105" w14:textId="4FE3F131">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VVG-CCS-ETB-1053-25</w:t>
            </w:r>
          </w:p>
        </w:tc>
        <w:tc>
          <w:tcPr>
            <w:tcW w:w="5289" w:type="dxa"/>
            <w:noWrap/>
            <w:vAlign w:val="center"/>
            <w:hideMark/>
          </w:tcPr>
          <w:p w:rsidRPr="006E6062" w:rsidR="002B7914" w:rsidP="002B7914" w:rsidRDefault="002B7914" w14:paraId="2B1CFA07" w14:textId="41E8B3C9">
            <w:pPr>
              <w:jc w:val="center"/>
              <w:cnfStyle w:val="000000100000" w:firstRow="0" w:lastRow="0" w:firstColumn="0" w:lastColumn="0" w:oddVBand="0" w:evenVBand="0" w:oddHBand="1"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NO.VVG-CCS-ETB-1053-25 VISITA DE VERIFICACIÓN DE INVENTARIOS–CONTRATO SCJ-1809-2024</w:t>
            </w:r>
          </w:p>
        </w:tc>
      </w:tr>
      <w:tr w:rsidRPr="006E6062" w:rsidR="002B7914" w:rsidTr="002B7914" w14:paraId="11FD659B" w14:textId="77777777">
        <w:trPr>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4364DBDC" w14:textId="73E8676B">
            <w:pPr>
              <w:jc w:val="center"/>
              <w:rPr>
                <w:rFonts w:eastAsia="Times New Roman"/>
                <w:color w:val="000000"/>
                <w:sz w:val="16"/>
                <w:szCs w:val="16"/>
              </w:rPr>
            </w:pPr>
            <w:r w:rsidRPr="006E6062">
              <w:rPr>
                <w:rFonts w:eastAsia="Times New Roman"/>
                <w:color w:val="000000" w:themeColor="text1"/>
                <w:sz w:val="16"/>
                <w:szCs w:val="16"/>
              </w:rPr>
              <w:t>94</w:t>
            </w:r>
          </w:p>
        </w:tc>
        <w:tc>
          <w:tcPr>
            <w:tcW w:w="1109" w:type="dxa"/>
            <w:noWrap/>
            <w:vAlign w:val="center"/>
            <w:hideMark/>
          </w:tcPr>
          <w:p w:rsidRPr="006E6062" w:rsidR="002B7914" w:rsidP="002B7914" w:rsidRDefault="002B7914" w14:paraId="0F536602" w14:textId="30AFA315">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27/11/2025</w:t>
            </w:r>
          </w:p>
        </w:tc>
        <w:tc>
          <w:tcPr>
            <w:tcW w:w="1843" w:type="dxa"/>
            <w:noWrap/>
            <w:vAlign w:val="center"/>
            <w:hideMark/>
          </w:tcPr>
          <w:p w:rsidRPr="006E6062" w:rsidR="002B7914" w:rsidP="002B7914" w:rsidRDefault="002B7914" w14:paraId="0D7D2176" w14:textId="52D841D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VVG-CCS-ETB-1054-25</w:t>
            </w:r>
          </w:p>
        </w:tc>
        <w:tc>
          <w:tcPr>
            <w:tcW w:w="5289" w:type="dxa"/>
            <w:noWrap/>
            <w:vAlign w:val="center"/>
            <w:hideMark/>
          </w:tcPr>
          <w:p w:rsidRPr="006E6062" w:rsidR="002B7914" w:rsidP="002B7914" w:rsidRDefault="002B7914" w14:paraId="14797154" w14:textId="47B6EABF">
            <w:pPr>
              <w:jc w:val="center"/>
              <w:cnfStyle w:val="000000000000" w:firstRow="0" w:lastRow="0" w:firstColumn="0" w:lastColumn="0" w:oddVBand="0" w:evenVBand="0" w:oddHBand="0"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NO.VVG-CCS-ETB-1054-25 RESPUESTA A COMUNICADO GSC-7632-2025 Y GSC-7635-2025</w:t>
            </w:r>
          </w:p>
        </w:tc>
      </w:tr>
      <w:tr w:rsidRPr="006E6062" w:rsidR="002B7914" w:rsidTr="002B7914" w14:paraId="5550FCE8"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412FA6BA" w14:textId="10179646">
            <w:pPr>
              <w:jc w:val="center"/>
              <w:rPr>
                <w:rFonts w:eastAsia="Times New Roman"/>
                <w:color w:val="000000"/>
                <w:sz w:val="16"/>
                <w:szCs w:val="16"/>
              </w:rPr>
            </w:pPr>
            <w:r w:rsidRPr="006E6062">
              <w:rPr>
                <w:rFonts w:eastAsia="Times New Roman"/>
                <w:color w:val="000000" w:themeColor="text1"/>
                <w:sz w:val="16"/>
                <w:szCs w:val="16"/>
              </w:rPr>
              <w:t>95</w:t>
            </w:r>
          </w:p>
        </w:tc>
        <w:tc>
          <w:tcPr>
            <w:tcW w:w="1109" w:type="dxa"/>
            <w:noWrap/>
            <w:vAlign w:val="center"/>
            <w:hideMark/>
          </w:tcPr>
          <w:p w:rsidRPr="006E6062" w:rsidR="002B7914" w:rsidP="002B7914" w:rsidRDefault="002B7914" w14:paraId="5C1C08FB" w14:textId="588BFCA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27/11/2025</w:t>
            </w:r>
          </w:p>
        </w:tc>
        <w:tc>
          <w:tcPr>
            <w:tcW w:w="1843" w:type="dxa"/>
            <w:noWrap/>
            <w:vAlign w:val="center"/>
            <w:hideMark/>
          </w:tcPr>
          <w:p w:rsidRPr="006E6062" w:rsidR="002B7914" w:rsidP="002B7914" w:rsidRDefault="002B7914" w14:paraId="3A91761A" w14:textId="62385BD8">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VVG-CCS-ETB-1055-25</w:t>
            </w:r>
          </w:p>
        </w:tc>
        <w:tc>
          <w:tcPr>
            <w:tcW w:w="5289" w:type="dxa"/>
            <w:noWrap/>
            <w:vAlign w:val="center"/>
            <w:hideMark/>
          </w:tcPr>
          <w:p w:rsidRPr="006E6062" w:rsidR="002B7914" w:rsidP="002B7914" w:rsidRDefault="002B7914" w14:paraId="796C9304" w14:textId="5160DB0F">
            <w:pPr>
              <w:jc w:val="center"/>
              <w:cnfStyle w:val="000000100000" w:firstRow="0" w:lastRow="0" w:firstColumn="0" w:lastColumn="0" w:oddVBand="0" w:evenVBand="0" w:oddHBand="1"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NO.VVG-CCS-ETB-1055-25 RESPUESTA A COMUNICADO GSC-7621-2025.</w:t>
            </w:r>
          </w:p>
        </w:tc>
      </w:tr>
      <w:tr w:rsidRPr="006E6062" w:rsidR="002B7914" w:rsidTr="002B7914" w14:paraId="52ACB6BB" w14:textId="77777777">
        <w:trPr>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1F03453F" w14:textId="77D43E43">
            <w:pPr>
              <w:jc w:val="center"/>
              <w:rPr>
                <w:rFonts w:eastAsia="Times New Roman"/>
                <w:color w:val="000000"/>
                <w:sz w:val="16"/>
                <w:szCs w:val="16"/>
              </w:rPr>
            </w:pPr>
            <w:r w:rsidRPr="006E6062">
              <w:rPr>
                <w:rFonts w:eastAsia="Times New Roman"/>
                <w:color w:val="000000" w:themeColor="text1"/>
                <w:sz w:val="16"/>
                <w:szCs w:val="16"/>
              </w:rPr>
              <w:t>96</w:t>
            </w:r>
          </w:p>
        </w:tc>
        <w:tc>
          <w:tcPr>
            <w:tcW w:w="1109" w:type="dxa"/>
            <w:noWrap/>
            <w:vAlign w:val="center"/>
            <w:hideMark/>
          </w:tcPr>
          <w:p w:rsidRPr="006E6062" w:rsidR="002B7914" w:rsidP="002B7914" w:rsidRDefault="002B7914" w14:paraId="5B844A1E" w14:textId="63CF1FA0">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27/11/2025</w:t>
            </w:r>
          </w:p>
        </w:tc>
        <w:tc>
          <w:tcPr>
            <w:tcW w:w="1843" w:type="dxa"/>
            <w:noWrap/>
            <w:vAlign w:val="center"/>
            <w:hideMark/>
          </w:tcPr>
          <w:p w:rsidRPr="006E6062" w:rsidR="002B7914" w:rsidP="002B7914" w:rsidRDefault="002B7914" w14:paraId="7D1C3EA1" w14:textId="5A88CF52">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VVG-CCS-ETB-1056-25</w:t>
            </w:r>
          </w:p>
        </w:tc>
        <w:tc>
          <w:tcPr>
            <w:tcW w:w="5289" w:type="dxa"/>
            <w:noWrap/>
            <w:vAlign w:val="center"/>
            <w:hideMark/>
          </w:tcPr>
          <w:p w:rsidRPr="006E6062" w:rsidR="002B7914" w:rsidP="002B7914" w:rsidRDefault="002B7914" w14:paraId="3F9BAF9B" w14:textId="35D00EFF">
            <w:pPr>
              <w:jc w:val="center"/>
              <w:cnfStyle w:val="000000000000" w:firstRow="0" w:lastRow="0" w:firstColumn="0" w:lastColumn="0" w:oddVBand="0" w:evenVBand="0" w:oddHBand="0"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NO.VVG-CCS-ETB-1056-25 APROBACIÓN INFORME MENSUAL DE OCTUBRE 2025 V3 CONTRATO SCJ-1809-2024</w:t>
            </w:r>
          </w:p>
        </w:tc>
      </w:tr>
      <w:tr w:rsidRPr="006E6062" w:rsidR="002B7914" w:rsidTr="002B7914" w14:paraId="46DCF7B9"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46EB1394" w14:textId="5DDC8691">
            <w:pPr>
              <w:jc w:val="center"/>
              <w:rPr>
                <w:rFonts w:eastAsia="Times New Roman"/>
                <w:color w:val="000000"/>
                <w:sz w:val="16"/>
                <w:szCs w:val="16"/>
              </w:rPr>
            </w:pPr>
            <w:r w:rsidRPr="006E6062">
              <w:rPr>
                <w:rFonts w:eastAsia="Times New Roman"/>
                <w:color w:val="000000" w:themeColor="text1"/>
                <w:sz w:val="16"/>
                <w:szCs w:val="16"/>
              </w:rPr>
              <w:t>97</w:t>
            </w:r>
          </w:p>
        </w:tc>
        <w:tc>
          <w:tcPr>
            <w:tcW w:w="1109" w:type="dxa"/>
            <w:noWrap/>
            <w:vAlign w:val="center"/>
            <w:hideMark/>
          </w:tcPr>
          <w:p w:rsidRPr="006E6062" w:rsidR="002B7914" w:rsidP="002B7914" w:rsidRDefault="002B7914" w14:paraId="435AE0F8" w14:textId="185EBE3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28/11/2025</w:t>
            </w:r>
          </w:p>
        </w:tc>
        <w:tc>
          <w:tcPr>
            <w:tcW w:w="1843" w:type="dxa"/>
            <w:noWrap/>
            <w:vAlign w:val="center"/>
            <w:hideMark/>
          </w:tcPr>
          <w:p w:rsidRPr="006E6062" w:rsidR="002B7914" w:rsidP="002B7914" w:rsidRDefault="002B7914" w14:paraId="10755985" w14:textId="67C0EBC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VVG-CCS-ETB-1057-25</w:t>
            </w:r>
          </w:p>
        </w:tc>
        <w:tc>
          <w:tcPr>
            <w:tcW w:w="5289" w:type="dxa"/>
            <w:noWrap/>
            <w:vAlign w:val="center"/>
            <w:hideMark/>
          </w:tcPr>
          <w:p w:rsidRPr="006E6062" w:rsidR="002B7914" w:rsidP="002B7914" w:rsidRDefault="002B7914" w14:paraId="00F80B7A" w14:textId="350B9A62">
            <w:pPr>
              <w:jc w:val="center"/>
              <w:cnfStyle w:val="000000100000" w:firstRow="0" w:lastRow="0" w:firstColumn="0" w:lastColumn="0" w:oddVBand="0" w:evenVBand="0" w:oddHBand="1"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NO.VVG-CCS-ETB-1057-25 RESPUESTA A COMUNICADO GSC-7618-2025</w:t>
            </w:r>
          </w:p>
        </w:tc>
      </w:tr>
      <w:tr w:rsidRPr="006E6062" w:rsidR="002B7914" w:rsidTr="002B7914" w14:paraId="63012BB9" w14:textId="77777777">
        <w:trPr>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26185B16" w14:textId="2628BC66">
            <w:pPr>
              <w:jc w:val="center"/>
              <w:rPr>
                <w:rFonts w:eastAsia="Times New Roman"/>
                <w:color w:val="000000"/>
                <w:sz w:val="16"/>
                <w:szCs w:val="16"/>
              </w:rPr>
            </w:pPr>
            <w:r w:rsidRPr="006E6062">
              <w:rPr>
                <w:rFonts w:eastAsia="Times New Roman"/>
                <w:color w:val="000000" w:themeColor="text1"/>
                <w:sz w:val="16"/>
                <w:szCs w:val="16"/>
              </w:rPr>
              <w:t>98</w:t>
            </w:r>
          </w:p>
        </w:tc>
        <w:tc>
          <w:tcPr>
            <w:tcW w:w="1109" w:type="dxa"/>
            <w:noWrap/>
            <w:vAlign w:val="center"/>
            <w:hideMark/>
          </w:tcPr>
          <w:p w:rsidRPr="006E6062" w:rsidR="002B7914" w:rsidP="002B7914" w:rsidRDefault="002B7914" w14:paraId="0F6B28FF" w14:textId="6B7238EF">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28/11/2025</w:t>
            </w:r>
          </w:p>
        </w:tc>
        <w:tc>
          <w:tcPr>
            <w:tcW w:w="1843" w:type="dxa"/>
            <w:noWrap/>
            <w:vAlign w:val="center"/>
            <w:hideMark/>
          </w:tcPr>
          <w:p w:rsidRPr="006E6062" w:rsidR="002B7914" w:rsidP="002B7914" w:rsidRDefault="002B7914" w14:paraId="1D10757D" w14:textId="30B39BDD">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VVG-CCS-ETB-1058-25</w:t>
            </w:r>
          </w:p>
        </w:tc>
        <w:tc>
          <w:tcPr>
            <w:tcW w:w="5289" w:type="dxa"/>
            <w:noWrap/>
            <w:vAlign w:val="center"/>
            <w:hideMark/>
          </w:tcPr>
          <w:p w:rsidRPr="006E6062" w:rsidR="002B7914" w:rsidP="002B7914" w:rsidRDefault="002B7914" w14:paraId="1B77EE64" w14:textId="469E641A">
            <w:pPr>
              <w:jc w:val="center"/>
              <w:cnfStyle w:val="000000000000" w:firstRow="0" w:lastRow="0" w:firstColumn="0" w:lastColumn="0" w:oddVBand="0" w:evenVBand="0" w:oddHBand="0"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NO.VVG-CCS-ETB-1058-25 RESPUESTA A COMUNICADO GSC-7626-2025.</w:t>
            </w:r>
          </w:p>
        </w:tc>
      </w:tr>
      <w:tr w:rsidRPr="006E6062" w:rsidR="002B7914" w:rsidTr="002B7914" w14:paraId="34C1E254"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3EF7374B" w14:textId="6B362380">
            <w:pPr>
              <w:jc w:val="center"/>
              <w:rPr>
                <w:rFonts w:eastAsia="Times New Roman"/>
                <w:color w:val="000000"/>
                <w:sz w:val="16"/>
                <w:szCs w:val="16"/>
              </w:rPr>
            </w:pPr>
            <w:r w:rsidRPr="006E6062">
              <w:rPr>
                <w:rFonts w:eastAsia="Times New Roman"/>
                <w:color w:val="000000" w:themeColor="text1"/>
                <w:sz w:val="16"/>
                <w:szCs w:val="16"/>
              </w:rPr>
              <w:t>99</w:t>
            </w:r>
          </w:p>
        </w:tc>
        <w:tc>
          <w:tcPr>
            <w:tcW w:w="1109" w:type="dxa"/>
            <w:noWrap/>
            <w:vAlign w:val="center"/>
            <w:hideMark/>
          </w:tcPr>
          <w:p w:rsidRPr="006E6062" w:rsidR="002B7914" w:rsidP="002B7914" w:rsidRDefault="002B7914" w14:paraId="2D10FEFB" w14:textId="7AC66D05">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28/11/2025</w:t>
            </w:r>
          </w:p>
        </w:tc>
        <w:tc>
          <w:tcPr>
            <w:tcW w:w="1843" w:type="dxa"/>
            <w:noWrap/>
            <w:vAlign w:val="center"/>
            <w:hideMark/>
          </w:tcPr>
          <w:p w:rsidRPr="006E6062" w:rsidR="002B7914" w:rsidP="002B7914" w:rsidRDefault="002B7914" w14:paraId="0012A8A5" w14:textId="2F86555D">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VVG-CCS-ETB-1059-25</w:t>
            </w:r>
          </w:p>
        </w:tc>
        <w:tc>
          <w:tcPr>
            <w:tcW w:w="5289" w:type="dxa"/>
            <w:noWrap/>
            <w:vAlign w:val="center"/>
            <w:hideMark/>
          </w:tcPr>
          <w:p w:rsidRPr="006E6062" w:rsidR="002B7914" w:rsidP="002B7914" w:rsidRDefault="002B7914" w14:paraId="66DC8407" w14:textId="5226D961">
            <w:pPr>
              <w:jc w:val="center"/>
              <w:cnfStyle w:val="000000100000" w:firstRow="0" w:lastRow="0" w:firstColumn="0" w:lastColumn="0" w:oddVBand="0" w:evenVBand="0" w:oddHBand="1"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NO.VVG-CCS-ETB-1059-25 RESPUESTA A COMUNICADO GSC-7637-2025</w:t>
            </w:r>
          </w:p>
        </w:tc>
      </w:tr>
      <w:tr w:rsidRPr="006E6062" w:rsidR="002B7914" w:rsidTr="002B7914" w14:paraId="127FEAF9" w14:textId="77777777">
        <w:trPr>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0D147335" w14:textId="1B80FC65">
            <w:pPr>
              <w:jc w:val="center"/>
              <w:rPr>
                <w:rFonts w:eastAsia="Times New Roman"/>
                <w:color w:val="000000"/>
                <w:sz w:val="16"/>
                <w:szCs w:val="16"/>
              </w:rPr>
            </w:pPr>
            <w:r w:rsidRPr="006E6062">
              <w:rPr>
                <w:rFonts w:eastAsia="Times New Roman"/>
                <w:color w:val="000000" w:themeColor="text1"/>
                <w:sz w:val="16"/>
                <w:szCs w:val="16"/>
              </w:rPr>
              <w:t>100</w:t>
            </w:r>
          </w:p>
        </w:tc>
        <w:tc>
          <w:tcPr>
            <w:tcW w:w="1109" w:type="dxa"/>
            <w:noWrap/>
            <w:vAlign w:val="center"/>
            <w:hideMark/>
          </w:tcPr>
          <w:p w:rsidRPr="006E6062" w:rsidR="002B7914" w:rsidP="002B7914" w:rsidRDefault="002B7914" w14:paraId="64945EB1" w14:textId="6F8A57A8">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28/11/2025</w:t>
            </w:r>
          </w:p>
        </w:tc>
        <w:tc>
          <w:tcPr>
            <w:tcW w:w="1843" w:type="dxa"/>
            <w:noWrap/>
            <w:vAlign w:val="center"/>
            <w:hideMark/>
          </w:tcPr>
          <w:p w:rsidRPr="006E6062" w:rsidR="002B7914" w:rsidP="002B7914" w:rsidRDefault="002B7914" w14:paraId="2B018D1C" w14:textId="3FEBE972">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VVG-CCS-ETB-1060-25</w:t>
            </w:r>
          </w:p>
        </w:tc>
        <w:tc>
          <w:tcPr>
            <w:tcW w:w="5289" w:type="dxa"/>
            <w:noWrap/>
            <w:vAlign w:val="center"/>
            <w:hideMark/>
          </w:tcPr>
          <w:p w:rsidRPr="006E6062" w:rsidR="002B7914" w:rsidP="002B7914" w:rsidRDefault="002B7914" w14:paraId="758F38B8" w14:textId="18397897">
            <w:pPr>
              <w:jc w:val="center"/>
              <w:cnfStyle w:val="000000000000" w:firstRow="0" w:lastRow="0" w:firstColumn="0" w:lastColumn="0" w:oddVBand="0" w:evenVBand="0" w:oddHBand="0"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NO.VVG-CCS-ETB-1060-25 RESPUESTA A COMUNICADO GSC-7633-2025</w:t>
            </w:r>
          </w:p>
        </w:tc>
      </w:tr>
      <w:tr w:rsidRPr="006E6062" w:rsidR="002B7914" w:rsidTr="002B7914" w14:paraId="016BAAD2"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50661D4F" w14:textId="3260108F">
            <w:pPr>
              <w:jc w:val="center"/>
              <w:rPr>
                <w:rFonts w:eastAsia="Times New Roman"/>
                <w:color w:val="000000"/>
                <w:sz w:val="16"/>
                <w:szCs w:val="16"/>
              </w:rPr>
            </w:pPr>
            <w:r w:rsidRPr="006E6062">
              <w:rPr>
                <w:rFonts w:eastAsia="Times New Roman"/>
                <w:color w:val="000000" w:themeColor="text1"/>
                <w:sz w:val="16"/>
                <w:szCs w:val="16"/>
              </w:rPr>
              <w:t>101</w:t>
            </w:r>
          </w:p>
        </w:tc>
        <w:tc>
          <w:tcPr>
            <w:tcW w:w="1109" w:type="dxa"/>
            <w:noWrap/>
            <w:vAlign w:val="center"/>
            <w:hideMark/>
          </w:tcPr>
          <w:p w:rsidRPr="006E6062" w:rsidR="002B7914" w:rsidP="002B7914" w:rsidRDefault="002B7914" w14:paraId="787F4B25" w14:textId="72F019E2">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28/11/2025</w:t>
            </w:r>
          </w:p>
        </w:tc>
        <w:tc>
          <w:tcPr>
            <w:tcW w:w="1843" w:type="dxa"/>
            <w:noWrap/>
            <w:vAlign w:val="center"/>
            <w:hideMark/>
          </w:tcPr>
          <w:p w:rsidRPr="006E6062" w:rsidR="002B7914" w:rsidP="002B7914" w:rsidRDefault="002B7914" w14:paraId="4672B66A" w14:textId="1879042C">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VVG-CCS-ETB-1061-25</w:t>
            </w:r>
          </w:p>
        </w:tc>
        <w:tc>
          <w:tcPr>
            <w:tcW w:w="5289" w:type="dxa"/>
            <w:noWrap/>
            <w:vAlign w:val="center"/>
            <w:hideMark/>
          </w:tcPr>
          <w:p w:rsidRPr="006E6062" w:rsidR="002B7914" w:rsidP="002B7914" w:rsidRDefault="002B7914" w14:paraId="39CCD09B" w14:textId="59BC4C16">
            <w:pPr>
              <w:jc w:val="center"/>
              <w:cnfStyle w:val="000000100000" w:firstRow="0" w:lastRow="0" w:firstColumn="0" w:lastColumn="0" w:oddVBand="0" w:evenVBand="0" w:oddHBand="1"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NO.VVG-CCS-ETB-1061-25 CRONOGRAMA VISITA DE DIAGNÓSTICO SUBSISTEMAS NOVIEMBRE 2025. COMUNICADO GSC-7616-2025</w:t>
            </w:r>
          </w:p>
        </w:tc>
      </w:tr>
      <w:tr w:rsidRPr="006E6062" w:rsidR="002B7914" w:rsidTr="002B7914" w14:paraId="3D2CE4E1" w14:textId="77777777">
        <w:trPr>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1A84EBF8" w14:textId="03D4CA89">
            <w:pPr>
              <w:jc w:val="center"/>
              <w:rPr>
                <w:rFonts w:eastAsia="Times New Roman"/>
                <w:color w:val="000000"/>
                <w:sz w:val="16"/>
                <w:szCs w:val="16"/>
              </w:rPr>
            </w:pPr>
            <w:r w:rsidRPr="006E6062">
              <w:rPr>
                <w:rFonts w:eastAsia="Times New Roman"/>
                <w:color w:val="000000" w:themeColor="text1"/>
                <w:sz w:val="16"/>
                <w:szCs w:val="16"/>
              </w:rPr>
              <w:t>102</w:t>
            </w:r>
          </w:p>
        </w:tc>
        <w:tc>
          <w:tcPr>
            <w:tcW w:w="1109" w:type="dxa"/>
            <w:noWrap/>
            <w:vAlign w:val="center"/>
            <w:hideMark/>
          </w:tcPr>
          <w:p w:rsidRPr="006E6062" w:rsidR="002B7914" w:rsidP="002B7914" w:rsidRDefault="002B7914" w14:paraId="785D4CFA" w14:textId="36AF0518">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28/11/2025</w:t>
            </w:r>
          </w:p>
        </w:tc>
        <w:tc>
          <w:tcPr>
            <w:tcW w:w="1843" w:type="dxa"/>
            <w:noWrap/>
            <w:vAlign w:val="center"/>
            <w:hideMark/>
          </w:tcPr>
          <w:p w:rsidRPr="006E6062" w:rsidR="002B7914" w:rsidP="002B7914" w:rsidRDefault="002B7914" w14:paraId="2E5F0DE4" w14:textId="3FF02FF8">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VVG-CCS-ETB-1062-25</w:t>
            </w:r>
          </w:p>
        </w:tc>
        <w:tc>
          <w:tcPr>
            <w:tcW w:w="5289" w:type="dxa"/>
            <w:noWrap/>
            <w:vAlign w:val="center"/>
            <w:hideMark/>
          </w:tcPr>
          <w:p w:rsidRPr="006E6062" w:rsidR="002B7914" w:rsidP="002B7914" w:rsidRDefault="002B7914" w14:paraId="0FA4B7D3" w14:textId="005A9D65">
            <w:pPr>
              <w:jc w:val="center"/>
              <w:cnfStyle w:val="000000000000" w:firstRow="0" w:lastRow="0" w:firstColumn="0" w:lastColumn="0" w:oddVBand="0" w:evenVBand="0" w:oddHBand="0"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NO.VVG-CCS-ETB-1062-25 RESPUESTA A COMUNICADO GSC-7638-2025</w:t>
            </w:r>
          </w:p>
        </w:tc>
      </w:tr>
      <w:tr w:rsidRPr="006E6062" w:rsidR="002B7914" w:rsidTr="002B7914" w14:paraId="3715C5AE"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7E5573A9" w14:textId="6863AAE0">
            <w:pPr>
              <w:jc w:val="center"/>
              <w:rPr>
                <w:rFonts w:eastAsia="Times New Roman"/>
                <w:color w:val="000000"/>
                <w:sz w:val="16"/>
                <w:szCs w:val="16"/>
              </w:rPr>
            </w:pPr>
            <w:r w:rsidRPr="006E6062">
              <w:rPr>
                <w:rFonts w:eastAsia="Times New Roman"/>
                <w:color w:val="000000" w:themeColor="text1"/>
                <w:sz w:val="16"/>
                <w:szCs w:val="16"/>
              </w:rPr>
              <w:t>103</w:t>
            </w:r>
          </w:p>
        </w:tc>
        <w:tc>
          <w:tcPr>
            <w:tcW w:w="1109" w:type="dxa"/>
            <w:noWrap/>
            <w:vAlign w:val="center"/>
            <w:hideMark/>
          </w:tcPr>
          <w:p w:rsidRPr="006E6062" w:rsidR="002B7914" w:rsidP="002B7914" w:rsidRDefault="002B7914" w14:paraId="2F431820" w14:textId="42FA8199">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28/11/2025</w:t>
            </w:r>
          </w:p>
        </w:tc>
        <w:tc>
          <w:tcPr>
            <w:tcW w:w="1843" w:type="dxa"/>
            <w:noWrap/>
            <w:vAlign w:val="center"/>
            <w:hideMark/>
          </w:tcPr>
          <w:p w:rsidRPr="006E6062" w:rsidR="002B7914" w:rsidP="002B7914" w:rsidRDefault="002B7914" w14:paraId="3C0155AC" w14:textId="0AF7B2E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VVG-CCS-ETB-1063-25</w:t>
            </w:r>
          </w:p>
        </w:tc>
        <w:tc>
          <w:tcPr>
            <w:tcW w:w="5289" w:type="dxa"/>
            <w:noWrap/>
            <w:vAlign w:val="center"/>
            <w:hideMark/>
          </w:tcPr>
          <w:p w:rsidRPr="006E6062" w:rsidR="002B7914" w:rsidP="002B7914" w:rsidRDefault="002B7914" w14:paraId="1A407D5B" w14:textId="36F0DAB2">
            <w:pPr>
              <w:jc w:val="center"/>
              <w:cnfStyle w:val="000000100000" w:firstRow="0" w:lastRow="0" w:firstColumn="0" w:lastColumn="0" w:oddVBand="0" w:evenVBand="0" w:oddHBand="1"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NO.VVG-CCS-ETB-1063-25 RESPUESTA A COMUNICADO GSC-7634-2025.</w:t>
            </w:r>
          </w:p>
        </w:tc>
      </w:tr>
      <w:tr w:rsidRPr="006E6062" w:rsidR="002B7914" w:rsidTr="002B7914" w14:paraId="7E065129" w14:textId="77777777">
        <w:trPr>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594D71D6" w14:textId="6F98481A">
            <w:pPr>
              <w:jc w:val="center"/>
              <w:rPr>
                <w:rFonts w:eastAsia="Times New Roman"/>
                <w:color w:val="000000"/>
                <w:sz w:val="16"/>
                <w:szCs w:val="16"/>
              </w:rPr>
            </w:pPr>
            <w:r w:rsidRPr="006E6062">
              <w:rPr>
                <w:rFonts w:eastAsia="Times New Roman"/>
                <w:color w:val="000000" w:themeColor="text1"/>
                <w:sz w:val="16"/>
                <w:szCs w:val="16"/>
              </w:rPr>
              <w:t>104</w:t>
            </w:r>
          </w:p>
        </w:tc>
        <w:tc>
          <w:tcPr>
            <w:tcW w:w="1109" w:type="dxa"/>
            <w:noWrap/>
            <w:vAlign w:val="center"/>
            <w:hideMark/>
          </w:tcPr>
          <w:p w:rsidRPr="006E6062" w:rsidR="002B7914" w:rsidP="002B7914" w:rsidRDefault="002B7914" w14:paraId="0B14FF7A" w14:textId="35A36F31">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28/11/2025</w:t>
            </w:r>
          </w:p>
        </w:tc>
        <w:tc>
          <w:tcPr>
            <w:tcW w:w="1843" w:type="dxa"/>
            <w:noWrap/>
            <w:vAlign w:val="center"/>
            <w:hideMark/>
          </w:tcPr>
          <w:p w:rsidRPr="006E6062" w:rsidR="002B7914" w:rsidP="002B7914" w:rsidRDefault="002B7914" w14:paraId="3F99B1E7" w14:textId="05C49340">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VVG-CCS-ETB-1064-25</w:t>
            </w:r>
          </w:p>
        </w:tc>
        <w:tc>
          <w:tcPr>
            <w:tcW w:w="5289" w:type="dxa"/>
            <w:noWrap/>
            <w:vAlign w:val="center"/>
            <w:hideMark/>
          </w:tcPr>
          <w:p w:rsidRPr="006E6062" w:rsidR="002B7914" w:rsidP="002B7914" w:rsidRDefault="002B7914" w14:paraId="064AC8CF" w14:textId="13B1FA0D">
            <w:pPr>
              <w:jc w:val="center"/>
              <w:cnfStyle w:val="000000000000" w:firstRow="0" w:lastRow="0" w:firstColumn="0" w:lastColumn="0" w:oddVBand="0" w:evenVBand="0" w:oddHBand="0"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NO.VVG-CCS-ETB-1064-25 RESPUESTA A COMUNICADO GSC-7641-2025.</w:t>
            </w:r>
          </w:p>
        </w:tc>
      </w:tr>
      <w:tr w:rsidRPr="006E6062" w:rsidR="002B7914" w:rsidTr="002B7914" w14:paraId="5374B7BC"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5364994A" w14:textId="7ED5A8A2">
            <w:pPr>
              <w:jc w:val="center"/>
              <w:rPr>
                <w:rFonts w:eastAsia="Times New Roman"/>
                <w:color w:val="000000"/>
                <w:sz w:val="16"/>
                <w:szCs w:val="16"/>
              </w:rPr>
            </w:pPr>
            <w:r w:rsidRPr="006E6062">
              <w:rPr>
                <w:rFonts w:eastAsia="Times New Roman"/>
                <w:color w:val="000000" w:themeColor="text1"/>
                <w:sz w:val="16"/>
                <w:szCs w:val="16"/>
              </w:rPr>
              <w:t>105</w:t>
            </w:r>
          </w:p>
        </w:tc>
        <w:tc>
          <w:tcPr>
            <w:tcW w:w="1109" w:type="dxa"/>
            <w:noWrap/>
            <w:vAlign w:val="center"/>
            <w:hideMark/>
          </w:tcPr>
          <w:p w:rsidRPr="006E6062" w:rsidR="002B7914" w:rsidP="002B7914" w:rsidRDefault="002B7914" w14:paraId="55598E6A" w14:textId="2D0BE551">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28/11/2025</w:t>
            </w:r>
          </w:p>
        </w:tc>
        <w:tc>
          <w:tcPr>
            <w:tcW w:w="1843" w:type="dxa"/>
            <w:noWrap/>
            <w:vAlign w:val="center"/>
            <w:hideMark/>
          </w:tcPr>
          <w:p w:rsidRPr="006E6062" w:rsidR="002B7914" w:rsidP="002B7914" w:rsidRDefault="002B7914" w14:paraId="67B94CE0" w14:textId="2851ED3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VVG-CCS-ETB-1065-25</w:t>
            </w:r>
          </w:p>
        </w:tc>
        <w:tc>
          <w:tcPr>
            <w:tcW w:w="5289" w:type="dxa"/>
            <w:noWrap/>
            <w:vAlign w:val="center"/>
            <w:hideMark/>
          </w:tcPr>
          <w:p w:rsidRPr="006E6062" w:rsidR="002B7914" w:rsidP="002B7914" w:rsidRDefault="002B7914" w14:paraId="4AC71B72" w14:textId="6F6DD248">
            <w:pPr>
              <w:jc w:val="center"/>
              <w:cnfStyle w:val="000000100000" w:firstRow="0" w:lastRow="0" w:firstColumn="0" w:lastColumn="0" w:oddVBand="0" w:evenVBand="0" w:oddHBand="1"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NO.VVG-CCS-ETB-1065-25 RESPUESTA A COMUNICADO GSC-7620-2025, GSC-7628-2025, GSC-7629-2025 Y GSC-7643-2025</w:t>
            </w:r>
          </w:p>
        </w:tc>
      </w:tr>
      <w:tr w:rsidRPr="006E6062" w:rsidR="002B7914" w:rsidTr="002B7914" w14:paraId="12951653" w14:textId="77777777">
        <w:trPr>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3FB98089" w14:textId="369DA62C">
            <w:pPr>
              <w:jc w:val="center"/>
              <w:rPr>
                <w:rFonts w:eastAsia="Times New Roman"/>
                <w:color w:val="000000"/>
                <w:sz w:val="16"/>
                <w:szCs w:val="16"/>
              </w:rPr>
            </w:pPr>
            <w:r w:rsidRPr="006E6062">
              <w:rPr>
                <w:rFonts w:eastAsia="Times New Roman"/>
                <w:color w:val="000000" w:themeColor="text1"/>
                <w:sz w:val="16"/>
                <w:szCs w:val="16"/>
              </w:rPr>
              <w:t>106</w:t>
            </w:r>
          </w:p>
        </w:tc>
        <w:tc>
          <w:tcPr>
            <w:tcW w:w="1109" w:type="dxa"/>
            <w:noWrap/>
            <w:vAlign w:val="center"/>
            <w:hideMark/>
          </w:tcPr>
          <w:p w:rsidRPr="006E6062" w:rsidR="002B7914" w:rsidP="002B7914" w:rsidRDefault="002B7914" w14:paraId="4A84EE6C" w14:textId="71890825">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28/11/2025</w:t>
            </w:r>
          </w:p>
        </w:tc>
        <w:tc>
          <w:tcPr>
            <w:tcW w:w="1843" w:type="dxa"/>
            <w:noWrap/>
            <w:vAlign w:val="center"/>
            <w:hideMark/>
          </w:tcPr>
          <w:p w:rsidRPr="006E6062" w:rsidR="002B7914" w:rsidP="002B7914" w:rsidRDefault="002B7914" w14:paraId="68BB793A" w14:textId="74E4621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VVG-CCS-ETB-1066-25</w:t>
            </w:r>
          </w:p>
        </w:tc>
        <w:tc>
          <w:tcPr>
            <w:tcW w:w="5289" w:type="dxa"/>
            <w:noWrap/>
            <w:vAlign w:val="center"/>
            <w:hideMark/>
          </w:tcPr>
          <w:p w:rsidRPr="006E6062" w:rsidR="002B7914" w:rsidP="002B7914" w:rsidRDefault="002B7914" w14:paraId="7B2697A9" w14:textId="0211F9C0">
            <w:pPr>
              <w:jc w:val="center"/>
              <w:cnfStyle w:val="000000000000" w:firstRow="0" w:lastRow="0" w:firstColumn="0" w:lastColumn="0" w:oddVBand="0" w:evenVBand="0" w:oddHBand="0"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NO.VVG-CCS-ETB-1066-25 RESPUESTA A COMUNICADOS GSC-7646-2025.</w:t>
            </w:r>
          </w:p>
        </w:tc>
      </w:tr>
      <w:tr w:rsidRPr="006E6062" w:rsidR="002B7914" w:rsidTr="002B7914" w14:paraId="666F721C"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7C861F3A" w14:textId="4E10AD1B">
            <w:pPr>
              <w:jc w:val="center"/>
              <w:rPr>
                <w:rFonts w:eastAsia="Times New Roman"/>
                <w:color w:val="000000"/>
                <w:sz w:val="16"/>
                <w:szCs w:val="16"/>
              </w:rPr>
            </w:pPr>
            <w:r w:rsidRPr="006E6062">
              <w:rPr>
                <w:rFonts w:eastAsia="Times New Roman"/>
                <w:color w:val="000000" w:themeColor="text1"/>
                <w:sz w:val="16"/>
                <w:szCs w:val="16"/>
              </w:rPr>
              <w:t>107</w:t>
            </w:r>
          </w:p>
        </w:tc>
        <w:tc>
          <w:tcPr>
            <w:tcW w:w="1109" w:type="dxa"/>
            <w:noWrap/>
            <w:vAlign w:val="center"/>
            <w:hideMark/>
          </w:tcPr>
          <w:p w:rsidRPr="006E6062" w:rsidR="002B7914" w:rsidP="002B7914" w:rsidRDefault="002B7914" w14:paraId="4068F34D" w14:textId="1FA18145">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28/11/2025</w:t>
            </w:r>
          </w:p>
        </w:tc>
        <w:tc>
          <w:tcPr>
            <w:tcW w:w="1843" w:type="dxa"/>
            <w:noWrap/>
            <w:vAlign w:val="center"/>
            <w:hideMark/>
          </w:tcPr>
          <w:p w:rsidRPr="006E6062" w:rsidR="002B7914" w:rsidP="002B7914" w:rsidRDefault="002B7914" w14:paraId="154A94F0" w14:textId="30FBBAAB">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VVG-CCS-ETB-1067-25</w:t>
            </w:r>
          </w:p>
        </w:tc>
        <w:tc>
          <w:tcPr>
            <w:tcW w:w="5289" w:type="dxa"/>
            <w:noWrap/>
            <w:vAlign w:val="center"/>
            <w:hideMark/>
          </w:tcPr>
          <w:p w:rsidRPr="006E6062" w:rsidR="002B7914" w:rsidP="002B7914" w:rsidRDefault="002B7914" w14:paraId="694064FF" w14:textId="3E0DDC99">
            <w:pPr>
              <w:jc w:val="center"/>
              <w:cnfStyle w:val="000000100000" w:firstRow="0" w:lastRow="0" w:firstColumn="0" w:lastColumn="0" w:oddVBand="0" w:evenVBand="0" w:oddHBand="1"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NO.VVG-CCS-ETB-1067-25 RESPUESTA A COMUNICADOS GSC-7642-2025</w:t>
            </w:r>
          </w:p>
        </w:tc>
      </w:tr>
      <w:tr w:rsidRPr="006E6062" w:rsidR="002B7914" w:rsidTr="002B7914" w14:paraId="3DE522EC" w14:textId="77777777">
        <w:trPr>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5C799674" w14:textId="5CFFDE68">
            <w:pPr>
              <w:jc w:val="center"/>
              <w:rPr>
                <w:rFonts w:eastAsia="Times New Roman"/>
                <w:color w:val="000000"/>
                <w:sz w:val="16"/>
                <w:szCs w:val="16"/>
              </w:rPr>
            </w:pPr>
            <w:r w:rsidRPr="006E6062">
              <w:rPr>
                <w:rFonts w:eastAsia="Times New Roman"/>
                <w:color w:val="000000" w:themeColor="text1"/>
                <w:sz w:val="16"/>
                <w:szCs w:val="16"/>
              </w:rPr>
              <w:t>108</w:t>
            </w:r>
          </w:p>
        </w:tc>
        <w:tc>
          <w:tcPr>
            <w:tcW w:w="1109" w:type="dxa"/>
            <w:noWrap/>
            <w:vAlign w:val="center"/>
            <w:hideMark/>
          </w:tcPr>
          <w:p w:rsidRPr="006E6062" w:rsidR="002B7914" w:rsidP="002B7914" w:rsidRDefault="002B7914" w14:paraId="3F8DCAC4" w14:textId="3EA6996E">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29/11/2025</w:t>
            </w:r>
          </w:p>
        </w:tc>
        <w:tc>
          <w:tcPr>
            <w:tcW w:w="1843" w:type="dxa"/>
            <w:noWrap/>
            <w:vAlign w:val="center"/>
            <w:hideMark/>
          </w:tcPr>
          <w:p w:rsidRPr="006E6062" w:rsidR="002B7914" w:rsidP="002B7914" w:rsidRDefault="002B7914" w14:paraId="3DA886E3" w14:textId="23EFE645">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VVG-CCS-ETB-1068-25</w:t>
            </w:r>
          </w:p>
        </w:tc>
        <w:tc>
          <w:tcPr>
            <w:tcW w:w="5289" w:type="dxa"/>
            <w:noWrap/>
            <w:vAlign w:val="center"/>
            <w:hideMark/>
          </w:tcPr>
          <w:p w:rsidRPr="006E6062" w:rsidR="002B7914" w:rsidP="002B7914" w:rsidRDefault="002B7914" w14:paraId="054B8976" w14:textId="37C115B1">
            <w:pPr>
              <w:jc w:val="center"/>
              <w:cnfStyle w:val="000000000000" w:firstRow="0" w:lastRow="0" w:firstColumn="0" w:lastColumn="0" w:oddVBand="0" w:evenVBand="0" w:oddHBand="0"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NO.VVG-CCS-ETB-1068-25 RESPUESTA A COMUNICADO GSC-7636-2025 Y GSC-7648-2025</w:t>
            </w:r>
          </w:p>
        </w:tc>
      </w:tr>
      <w:tr w:rsidRPr="006E6062" w:rsidR="002B7914" w:rsidTr="002B7914" w14:paraId="59A495FE"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7" w:type="dxa"/>
            <w:noWrap/>
            <w:vAlign w:val="center"/>
            <w:hideMark/>
          </w:tcPr>
          <w:p w:rsidRPr="006E6062" w:rsidR="002B7914" w:rsidP="002B7914" w:rsidRDefault="002B7914" w14:paraId="1A799446" w14:textId="4AD240C1">
            <w:pPr>
              <w:jc w:val="center"/>
              <w:rPr>
                <w:rFonts w:eastAsia="Times New Roman"/>
                <w:color w:val="000000"/>
                <w:sz w:val="16"/>
                <w:szCs w:val="16"/>
              </w:rPr>
            </w:pPr>
            <w:r w:rsidRPr="006E6062">
              <w:rPr>
                <w:rFonts w:eastAsia="Times New Roman"/>
                <w:color w:val="000000" w:themeColor="text1"/>
                <w:sz w:val="16"/>
                <w:szCs w:val="16"/>
              </w:rPr>
              <w:t>109</w:t>
            </w:r>
          </w:p>
        </w:tc>
        <w:tc>
          <w:tcPr>
            <w:tcW w:w="1109" w:type="dxa"/>
            <w:noWrap/>
            <w:vAlign w:val="center"/>
            <w:hideMark/>
          </w:tcPr>
          <w:p w:rsidRPr="006E6062" w:rsidR="002B7914" w:rsidP="002B7914" w:rsidRDefault="002B7914" w14:paraId="453A016B" w14:textId="67125ABD">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29/11/2025</w:t>
            </w:r>
          </w:p>
        </w:tc>
        <w:tc>
          <w:tcPr>
            <w:tcW w:w="1843" w:type="dxa"/>
            <w:noWrap/>
            <w:vAlign w:val="center"/>
            <w:hideMark/>
          </w:tcPr>
          <w:p w:rsidRPr="006E6062" w:rsidR="002B7914" w:rsidP="002B7914" w:rsidRDefault="002B7914" w14:paraId="5D55445B" w14:textId="38CA7FE4">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themeColor="text1"/>
                <w:sz w:val="16"/>
                <w:szCs w:val="16"/>
              </w:rPr>
              <w:t>VVG-CCS-ETB-1069-25</w:t>
            </w:r>
          </w:p>
        </w:tc>
        <w:tc>
          <w:tcPr>
            <w:tcW w:w="5289" w:type="dxa"/>
            <w:noWrap/>
            <w:vAlign w:val="center"/>
            <w:hideMark/>
          </w:tcPr>
          <w:p w:rsidRPr="006E6062" w:rsidR="002B7914" w:rsidP="002B7914" w:rsidRDefault="002B7914" w14:paraId="2B2C32C6" w14:textId="4EAD501E">
            <w:pPr>
              <w:jc w:val="center"/>
              <w:cnfStyle w:val="000000100000" w:firstRow="0" w:lastRow="0" w:firstColumn="0" w:lastColumn="0" w:oddVBand="0" w:evenVBand="0" w:oddHBand="1" w:evenHBand="0" w:firstRowFirstColumn="0" w:firstRowLastColumn="0" w:lastRowFirstColumn="0" w:lastRowLastColumn="0"/>
              <w:rPr>
                <w:rFonts w:eastAsia="Times New Roman"/>
                <w:color w:val="242424"/>
                <w:sz w:val="16"/>
                <w:szCs w:val="16"/>
              </w:rPr>
            </w:pPr>
            <w:r w:rsidRPr="006E6062">
              <w:rPr>
                <w:rFonts w:eastAsia="Times New Roman"/>
                <w:color w:val="242424"/>
                <w:sz w:val="16"/>
                <w:szCs w:val="16"/>
              </w:rPr>
              <w:t>REMISIÓN COMUNICADO NO.VVG-CCS-ETB-1069-25 RESPUESTA A COMUNICADO GSC-7649-2025</w:t>
            </w:r>
          </w:p>
        </w:tc>
      </w:tr>
    </w:tbl>
    <w:p w:rsidRPr="006E6062" w:rsidR="00B14169" w:rsidP="00992B35" w:rsidRDefault="00054FBA" w14:paraId="56932A31" w14:textId="7E0B7A36">
      <w:pPr>
        <w:pStyle w:val="Descripcin"/>
        <w:jc w:val="center"/>
      </w:pPr>
      <w:r w:rsidRPr="006E6062">
        <w:t xml:space="preserve"> </w:t>
      </w:r>
      <w:bookmarkStart w:name="_Toc215650544" w:id="100"/>
      <w:r w:rsidRPr="006E6062" w:rsidR="00992B35">
        <w:t xml:space="preserve">Tabla </w:t>
      </w:r>
      <w:r w:rsidRPr="006E6062" w:rsidR="00992B35">
        <w:fldChar w:fldCharType="begin"/>
      </w:r>
      <w:r w:rsidRPr="006E6062" w:rsidR="00992B35">
        <w:instrText>SEQ Tabla \* ARABIC</w:instrText>
      </w:r>
      <w:r w:rsidRPr="006E6062" w:rsidR="00992B35">
        <w:fldChar w:fldCharType="separate"/>
      </w:r>
      <w:r w:rsidR="00041DFA">
        <w:rPr>
          <w:noProof/>
        </w:rPr>
        <w:t>9</w:t>
      </w:r>
      <w:r w:rsidRPr="006E6062" w:rsidR="00992B35">
        <w:fldChar w:fldCharType="end"/>
      </w:r>
      <w:r w:rsidRPr="006E6062" w:rsidR="00992B35">
        <w:t xml:space="preserve">. </w:t>
      </w:r>
      <w:r w:rsidRPr="006E6062" w:rsidR="008A7E8A">
        <w:t>COMUNICADOS EMITIDOS CONTRATO SCJ 1809 2024</w:t>
      </w:r>
      <w:bookmarkStart w:name="_Toc184308032" w:id="101"/>
      <w:bookmarkEnd w:id="100"/>
    </w:p>
    <w:p w:rsidRPr="006E6062" w:rsidR="000D3CCA" w:rsidP="000D3CCA" w:rsidRDefault="000D3CCA" w14:paraId="252D04FC" w14:textId="4B89C8DE">
      <w:pPr>
        <w:pBdr>
          <w:top w:val="nil"/>
          <w:left w:val="nil"/>
          <w:bottom w:val="nil"/>
          <w:right w:val="nil"/>
          <w:between w:val="nil"/>
        </w:pBdr>
        <w:jc w:val="both"/>
      </w:pPr>
      <w:r w:rsidRPr="006E6062">
        <w:t xml:space="preserve">Adjunto encontrará el detalle de cada detallando comunicados recibidos en la ruta de acceso: </w:t>
      </w:r>
      <w:r w:rsidRPr="006E6062" w:rsidR="00095F53">
        <w:t>01NOV - 30NOV</w:t>
      </w:r>
      <w:r w:rsidRPr="006E6062" w:rsidR="00BD597B">
        <w:t xml:space="preserve"> </w:t>
      </w:r>
      <w:r w:rsidRPr="006E6062">
        <w:t>\</w:t>
      </w:r>
      <w:r w:rsidRPr="006E6062" w:rsidR="00B754D8">
        <w:t xml:space="preserve">01 </w:t>
      </w:r>
      <w:r w:rsidRPr="006E6062">
        <w:t>OBLIGACIONES GENERALES\OBLIGACIÓN 7 y 10\ COMUNICADOS RECIBIDOS</w:t>
      </w:r>
    </w:p>
    <w:p w:rsidRPr="006E6062" w:rsidR="000D3CCA" w:rsidP="000D3CCA" w:rsidRDefault="000D3CCA" w14:paraId="5484387D" w14:textId="14C936D8">
      <w:pPr>
        <w:sectPr w:rsidRPr="006E6062" w:rsidR="000D3CCA" w:rsidSect="00EE5459">
          <w:pgSz w:w="12240" w:h="15840" w:orient="portrait"/>
          <w:pgMar w:top="1417" w:right="1701" w:bottom="1417" w:left="1701" w:header="708" w:footer="708" w:gutter="0"/>
          <w:cols w:space="720"/>
        </w:sectPr>
      </w:pPr>
    </w:p>
    <w:p w:rsidRPr="006E6062" w:rsidR="006D17A7" w:rsidP="00154641" w:rsidRDefault="6A0079C7" w14:paraId="21120687" w14:textId="1F4C8340">
      <w:pPr>
        <w:pStyle w:val="Ttulo2"/>
        <w:numPr>
          <w:ilvl w:val="1"/>
          <w:numId w:val="5"/>
        </w:numPr>
      </w:pPr>
      <w:bookmarkStart w:name="_Toc194682927" w:id="102"/>
      <w:bookmarkStart w:name="_Toc1868789803" w:id="103"/>
      <w:bookmarkStart w:name="_Toc1983758374" w:id="104"/>
      <w:bookmarkStart w:name="_Toc949039990" w:id="105"/>
      <w:bookmarkStart w:name="_Toc68100274" w:id="106"/>
      <w:bookmarkStart w:name="_Toc216169828" w:id="107"/>
      <w:r w:rsidRPr="006E6062">
        <w:t>PERSONAL MÍNIMO REQUERIDO</w:t>
      </w:r>
      <w:bookmarkEnd w:id="102"/>
      <w:bookmarkEnd w:id="103"/>
      <w:bookmarkEnd w:id="104"/>
      <w:bookmarkEnd w:id="105"/>
      <w:bookmarkEnd w:id="106"/>
      <w:bookmarkEnd w:id="107"/>
    </w:p>
    <w:p w:rsidRPr="006E6062" w:rsidR="006D17A7" w:rsidP="006D17A7" w:rsidRDefault="006D17A7" w14:paraId="199E04E1" w14:textId="77777777">
      <w:pPr>
        <w:jc w:val="both"/>
      </w:pPr>
      <w:r w:rsidRPr="006E6062">
        <w:t>Se mencionan a continuación el personal mínimo requerido que cumple con los requerimientos y obligaciones del CONTRATO SCJ-1809-2024.</w:t>
      </w:r>
    </w:p>
    <w:p w:rsidRPr="006E6062" w:rsidR="006D17A7" w:rsidP="00154641" w:rsidRDefault="000B7C58" w14:paraId="5E2DE249" w14:textId="105197E7">
      <w:pPr>
        <w:numPr>
          <w:ilvl w:val="0"/>
          <w:numId w:val="2"/>
        </w:numPr>
        <w:pBdr>
          <w:top w:val="nil"/>
          <w:left w:val="nil"/>
          <w:bottom w:val="nil"/>
          <w:right w:val="nil"/>
          <w:between w:val="nil"/>
        </w:pBdr>
        <w:spacing w:after="0"/>
        <w:jc w:val="both"/>
        <w:rPr>
          <w:color w:val="000000"/>
        </w:rPr>
      </w:pPr>
      <w:r w:rsidRPr="006E6062">
        <w:rPr>
          <w:color w:val="000000"/>
        </w:rPr>
        <w:t>Coordinador contrato</w:t>
      </w:r>
      <w:r w:rsidRPr="006E6062" w:rsidR="00DE3B1F">
        <w:rPr>
          <w:color w:val="000000"/>
        </w:rPr>
        <w:t xml:space="preserve"> </w:t>
      </w:r>
      <w:r w:rsidRPr="006E6062" w:rsidR="008E35CD">
        <w:rPr>
          <w:color w:val="000000"/>
        </w:rPr>
        <w:t>–</w:t>
      </w:r>
      <w:r w:rsidRPr="006E6062">
        <w:rPr>
          <w:color w:val="000000"/>
        </w:rPr>
        <w:t xml:space="preserve"> </w:t>
      </w:r>
      <w:r w:rsidRPr="006E6062" w:rsidR="008E35CD">
        <w:rPr>
          <w:color w:val="000000"/>
        </w:rPr>
        <w:t>Pablo Alejandro Bello</w:t>
      </w:r>
      <w:r w:rsidRPr="006E6062" w:rsidR="006D17A7">
        <w:rPr>
          <w:color w:val="000000"/>
        </w:rPr>
        <w:t>.</w:t>
      </w:r>
    </w:p>
    <w:p w:rsidRPr="006E6062" w:rsidR="006D17A7" w:rsidP="00154641" w:rsidRDefault="006D17A7" w14:paraId="214EED5A" w14:textId="7B955FDB">
      <w:pPr>
        <w:numPr>
          <w:ilvl w:val="0"/>
          <w:numId w:val="2"/>
        </w:numPr>
        <w:pBdr>
          <w:top w:val="nil"/>
          <w:left w:val="nil"/>
          <w:bottom w:val="nil"/>
          <w:right w:val="nil"/>
          <w:between w:val="nil"/>
        </w:pBdr>
        <w:spacing w:after="0"/>
        <w:jc w:val="both"/>
        <w:rPr>
          <w:color w:val="000000"/>
        </w:rPr>
      </w:pPr>
      <w:r w:rsidRPr="006E6062">
        <w:rPr>
          <w:color w:val="000000"/>
        </w:rPr>
        <w:t>Profesional Seguridad y Salud</w:t>
      </w:r>
      <w:r w:rsidRPr="006E6062" w:rsidR="009729E3">
        <w:rPr>
          <w:color w:val="000000"/>
        </w:rPr>
        <w:t xml:space="preserve"> - </w:t>
      </w:r>
      <w:r w:rsidRPr="006E6062">
        <w:rPr>
          <w:color w:val="000000"/>
        </w:rPr>
        <w:t>Ivonne Hernández</w:t>
      </w:r>
    </w:p>
    <w:p w:rsidRPr="006E6062" w:rsidR="006D17A7" w:rsidP="00154641" w:rsidRDefault="006D17A7" w14:paraId="6BF45F92" w14:textId="5D7822FC">
      <w:pPr>
        <w:numPr>
          <w:ilvl w:val="0"/>
          <w:numId w:val="2"/>
        </w:numPr>
        <w:pBdr>
          <w:top w:val="nil"/>
          <w:left w:val="nil"/>
          <w:bottom w:val="nil"/>
          <w:right w:val="nil"/>
          <w:between w:val="nil"/>
        </w:pBdr>
        <w:spacing w:after="0"/>
        <w:jc w:val="both"/>
        <w:rPr>
          <w:color w:val="000000"/>
        </w:rPr>
      </w:pPr>
      <w:r w:rsidRPr="006E6062">
        <w:rPr>
          <w:color w:val="000000"/>
        </w:rPr>
        <w:t>Administrador Datacenter</w:t>
      </w:r>
      <w:r w:rsidRPr="006E6062" w:rsidR="00384762">
        <w:rPr>
          <w:color w:val="000000"/>
        </w:rPr>
        <w:t xml:space="preserve"> - </w:t>
      </w:r>
      <w:r w:rsidRPr="006E6062">
        <w:rPr>
          <w:color w:val="000000"/>
        </w:rPr>
        <w:t>William Fernando Olmos.</w:t>
      </w:r>
    </w:p>
    <w:p w:rsidRPr="006E6062" w:rsidR="006D17A7" w:rsidP="00154641" w:rsidRDefault="006D17A7" w14:paraId="190367FE" w14:textId="2CF84488">
      <w:pPr>
        <w:numPr>
          <w:ilvl w:val="0"/>
          <w:numId w:val="2"/>
        </w:numPr>
        <w:pBdr>
          <w:top w:val="nil"/>
          <w:left w:val="nil"/>
          <w:bottom w:val="nil"/>
          <w:right w:val="nil"/>
          <w:between w:val="nil"/>
        </w:pBdr>
        <w:spacing w:after="0"/>
        <w:jc w:val="both"/>
        <w:rPr>
          <w:color w:val="000000"/>
        </w:rPr>
      </w:pPr>
      <w:r w:rsidRPr="006E6062">
        <w:rPr>
          <w:color w:val="000000"/>
        </w:rPr>
        <w:t>Coordinador mesa de servicio</w:t>
      </w:r>
      <w:r w:rsidRPr="006E6062" w:rsidR="008A54EC">
        <w:rPr>
          <w:color w:val="000000"/>
        </w:rPr>
        <w:t xml:space="preserve"> - </w:t>
      </w:r>
      <w:r w:rsidRPr="006E6062">
        <w:rPr>
          <w:color w:val="000000"/>
        </w:rPr>
        <w:t>Sergio Rodríguez.</w:t>
      </w:r>
    </w:p>
    <w:p w:rsidRPr="006E6062" w:rsidR="006D17A7" w:rsidP="00154641" w:rsidRDefault="006D17A7" w14:paraId="32B929CE" w14:textId="537637B8">
      <w:pPr>
        <w:pStyle w:val="NormalWeb"/>
        <w:numPr>
          <w:ilvl w:val="0"/>
          <w:numId w:val="2"/>
        </w:numPr>
        <w:spacing w:before="0" w:beforeAutospacing="0" w:after="0" w:afterAutospacing="0"/>
        <w:jc w:val="both"/>
        <w:textAlignment w:val="baseline"/>
        <w:rPr>
          <w:rFonts w:ascii="Calibri" w:hAnsi="Calibri" w:cs="Calibri"/>
          <w:color w:val="000000"/>
          <w:sz w:val="22"/>
          <w:szCs w:val="22"/>
        </w:rPr>
      </w:pPr>
      <w:r w:rsidRPr="006E6062">
        <w:rPr>
          <w:rFonts w:ascii="Calibri" w:hAnsi="Calibri" w:cs="Calibri"/>
          <w:color w:val="000000"/>
          <w:sz w:val="22"/>
          <w:szCs w:val="22"/>
        </w:rPr>
        <w:t>Ingeniero Residente</w:t>
      </w:r>
      <w:r w:rsidRPr="006E6062" w:rsidR="00E00FF4">
        <w:rPr>
          <w:rFonts w:ascii="Calibri" w:hAnsi="Calibri" w:cs="Calibri"/>
          <w:color w:val="000000"/>
          <w:sz w:val="22"/>
          <w:szCs w:val="22"/>
        </w:rPr>
        <w:t xml:space="preserve"> </w:t>
      </w:r>
      <w:r w:rsidRPr="006E6062" w:rsidR="002754E6">
        <w:rPr>
          <w:rFonts w:ascii="Calibri" w:hAnsi="Calibri" w:cs="Calibri"/>
          <w:color w:val="000000"/>
          <w:sz w:val="22"/>
          <w:szCs w:val="22"/>
        </w:rPr>
        <w:t>mesa de servicio</w:t>
      </w:r>
      <w:r w:rsidRPr="006E6062" w:rsidR="009C4C22">
        <w:rPr>
          <w:rFonts w:ascii="Calibri" w:hAnsi="Calibri" w:cs="Calibri"/>
          <w:color w:val="000000"/>
          <w:sz w:val="22"/>
          <w:szCs w:val="22"/>
        </w:rPr>
        <w:t>.</w:t>
      </w:r>
    </w:p>
    <w:p w:rsidRPr="006E6062" w:rsidR="009F7DF4" w:rsidP="00154641" w:rsidRDefault="009F7DF4" w14:paraId="1A8BC783" w14:textId="77777777">
      <w:pPr>
        <w:pStyle w:val="NormalWeb"/>
        <w:numPr>
          <w:ilvl w:val="1"/>
          <w:numId w:val="12"/>
        </w:numPr>
        <w:spacing w:before="0" w:beforeAutospacing="0" w:after="0" w:afterAutospacing="0"/>
        <w:jc w:val="both"/>
        <w:textAlignment w:val="baseline"/>
        <w:rPr>
          <w:rFonts w:ascii="Calibri" w:hAnsi="Calibri" w:cs="Calibri"/>
          <w:color w:val="000000"/>
          <w:sz w:val="22"/>
          <w:szCs w:val="22"/>
        </w:rPr>
      </w:pPr>
      <w:r w:rsidRPr="006E6062">
        <w:rPr>
          <w:rFonts w:ascii="Calibri" w:hAnsi="Calibri" w:cs="Calibri"/>
          <w:color w:val="000000"/>
          <w:sz w:val="22"/>
          <w:szCs w:val="22"/>
        </w:rPr>
        <w:t xml:space="preserve">Ariza Dennis </w:t>
      </w:r>
    </w:p>
    <w:p w:rsidRPr="006E6062" w:rsidR="009F7DF4" w:rsidP="00154641" w:rsidRDefault="009F7DF4" w14:paraId="7F71BA96" w14:textId="77777777">
      <w:pPr>
        <w:pStyle w:val="NormalWeb"/>
        <w:numPr>
          <w:ilvl w:val="1"/>
          <w:numId w:val="12"/>
        </w:numPr>
        <w:spacing w:before="0" w:beforeAutospacing="0" w:after="0" w:afterAutospacing="0"/>
        <w:jc w:val="both"/>
        <w:textAlignment w:val="baseline"/>
        <w:rPr>
          <w:rFonts w:ascii="Calibri" w:hAnsi="Calibri" w:cs="Calibri"/>
          <w:color w:val="000000"/>
          <w:sz w:val="22"/>
          <w:szCs w:val="22"/>
        </w:rPr>
      </w:pPr>
      <w:r w:rsidRPr="006E6062">
        <w:rPr>
          <w:rFonts w:ascii="Calibri" w:hAnsi="Calibri" w:cs="Calibri"/>
          <w:color w:val="000000"/>
          <w:sz w:val="22"/>
          <w:szCs w:val="22"/>
        </w:rPr>
        <w:t xml:space="preserve">Leivin Carrillo </w:t>
      </w:r>
    </w:p>
    <w:p w:rsidRPr="006E6062" w:rsidR="009F7DF4" w:rsidP="00154641" w:rsidRDefault="009F7DF4" w14:paraId="49101011" w14:textId="77777777">
      <w:pPr>
        <w:pStyle w:val="NormalWeb"/>
        <w:numPr>
          <w:ilvl w:val="1"/>
          <w:numId w:val="12"/>
        </w:numPr>
        <w:spacing w:before="0" w:beforeAutospacing="0" w:after="0" w:afterAutospacing="0"/>
        <w:jc w:val="both"/>
        <w:textAlignment w:val="baseline"/>
        <w:rPr>
          <w:rFonts w:ascii="Calibri" w:hAnsi="Calibri" w:cs="Calibri"/>
          <w:color w:val="000000"/>
          <w:sz w:val="22"/>
          <w:szCs w:val="22"/>
        </w:rPr>
      </w:pPr>
      <w:r w:rsidRPr="006E6062">
        <w:rPr>
          <w:rFonts w:ascii="Calibri" w:hAnsi="Calibri" w:cs="Calibri"/>
          <w:color w:val="000000"/>
          <w:sz w:val="22"/>
          <w:szCs w:val="22"/>
        </w:rPr>
        <w:t xml:space="preserve">Diego Díaz </w:t>
      </w:r>
    </w:p>
    <w:p w:rsidRPr="006E6062" w:rsidR="009F7DF4" w:rsidP="00154641" w:rsidRDefault="009F7DF4" w14:paraId="08453485" w14:textId="77777777">
      <w:pPr>
        <w:pStyle w:val="NormalWeb"/>
        <w:numPr>
          <w:ilvl w:val="1"/>
          <w:numId w:val="12"/>
        </w:numPr>
        <w:spacing w:before="0" w:beforeAutospacing="0" w:after="0" w:afterAutospacing="0"/>
        <w:jc w:val="both"/>
        <w:textAlignment w:val="baseline"/>
        <w:rPr>
          <w:rFonts w:ascii="Calibri" w:hAnsi="Calibri" w:cs="Calibri"/>
          <w:color w:val="000000"/>
          <w:sz w:val="22"/>
          <w:szCs w:val="22"/>
        </w:rPr>
      </w:pPr>
      <w:r w:rsidRPr="006E6062">
        <w:rPr>
          <w:rFonts w:ascii="Calibri" w:hAnsi="Calibri" w:cs="Calibri"/>
          <w:color w:val="000000"/>
          <w:sz w:val="22"/>
          <w:szCs w:val="22"/>
        </w:rPr>
        <w:t>Raúl Ferro</w:t>
      </w:r>
    </w:p>
    <w:p w:rsidRPr="006E6062" w:rsidR="009F7DF4" w:rsidP="00154641" w:rsidRDefault="009F7DF4" w14:paraId="61FC8BB6" w14:textId="77777777">
      <w:pPr>
        <w:pStyle w:val="NormalWeb"/>
        <w:numPr>
          <w:ilvl w:val="1"/>
          <w:numId w:val="12"/>
        </w:numPr>
        <w:spacing w:before="0" w:beforeAutospacing="0" w:after="0" w:afterAutospacing="0"/>
        <w:jc w:val="both"/>
        <w:textAlignment w:val="baseline"/>
        <w:rPr>
          <w:rFonts w:ascii="Calibri" w:hAnsi="Calibri" w:cs="Calibri"/>
          <w:color w:val="000000"/>
          <w:sz w:val="22"/>
          <w:szCs w:val="22"/>
        </w:rPr>
      </w:pPr>
      <w:r w:rsidRPr="006E6062">
        <w:rPr>
          <w:rFonts w:ascii="Calibri" w:hAnsi="Calibri" w:cs="Calibri"/>
          <w:color w:val="000000"/>
          <w:sz w:val="22"/>
          <w:szCs w:val="22"/>
        </w:rPr>
        <w:t xml:space="preserve">Amílcar Mercado </w:t>
      </w:r>
    </w:p>
    <w:p w:rsidRPr="006E6062" w:rsidR="009F7DF4" w:rsidP="00154641" w:rsidRDefault="009F7DF4" w14:paraId="3088A434" w14:textId="77777777">
      <w:pPr>
        <w:pStyle w:val="NormalWeb"/>
        <w:numPr>
          <w:ilvl w:val="1"/>
          <w:numId w:val="12"/>
        </w:numPr>
        <w:spacing w:before="0" w:beforeAutospacing="0" w:after="0" w:afterAutospacing="0"/>
        <w:jc w:val="both"/>
        <w:textAlignment w:val="baseline"/>
        <w:rPr>
          <w:rFonts w:ascii="Calibri" w:hAnsi="Calibri" w:cs="Calibri"/>
          <w:color w:val="000000"/>
          <w:sz w:val="22"/>
          <w:szCs w:val="22"/>
        </w:rPr>
      </w:pPr>
      <w:r w:rsidRPr="006E6062">
        <w:rPr>
          <w:rFonts w:ascii="Calibri" w:hAnsi="Calibri" w:cs="Calibri"/>
          <w:color w:val="000000"/>
          <w:sz w:val="22"/>
          <w:szCs w:val="22"/>
        </w:rPr>
        <w:t xml:space="preserve">Luis Muñoz </w:t>
      </w:r>
    </w:p>
    <w:p w:rsidRPr="006E6062" w:rsidR="009F7DF4" w:rsidP="00154641" w:rsidRDefault="009F7DF4" w14:paraId="051025A0" w14:textId="77777777">
      <w:pPr>
        <w:pStyle w:val="NormalWeb"/>
        <w:numPr>
          <w:ilvl w:val="1"/>
          <w:numId w:val="12"/>
        </w:numPr>
        <w:spacing w:before="0" w:beforeAutospacing="0" w:after="0" w:afterAutospacing="0"/>
        <w:jc w:val="both"/>
        <w:textAlignment w:val="baseline"/>
        <w:rPr>
          <w:rFonts w:ascii="Calibri" w:hAnsi="Calibri" w:cs="Calibri"/>
          <w:color w:val="000000"/>
          <w:sz w:val="22"/>
          <w:szCs w:val="22"/>
        </w:rPr>
      </w:pPr>
      <w:r w:rsidRPr="006E6062">
        <w:rPr>
          <w:rFonts w:ascii="Calibri" w:hAnsi="Calibri" w:cs="Calibri"/>
          <w:color w:val="000000"/>
          <w:sz w:val="22"/>
          <w:szCs w:val="22"/>
        </w:rPr>
        <w:t xml:space="preserve">Hernando Oliveros </w:t>
      </w:r>
    </w:p>
    <w:p w:rsidRPr="006E6062" w:rsidR="009F7DF4" w:rsidP="00154641" w:rsidRDefault="009F7DF4" w14:paraId="04CBD3DF" w14:textId="57803095">
      <w:pPr>
        <w:pStyle w:val="NormalWeb"/>
        <w:numPr>
          <w:ilvl w:val="1"/>
          <w:numId w:val="12"/>
        </w:numPr>
        <w:spacing w:before="0" w:beforeAutospacing="0" w:after="0" w:afterAutospacing="0"/>
        <w:jc w:val="both"/>
        <w:textAlignment w:val="baseline"/>
        <w:rPr>
          <w:rFonts w:ascii="Calibri" w:hAnsi="Calibri" w:cs="Calibri"/>
          <w:color w:val="000000"/>
          <w:sz w:val="22"/>
          <w:szCs w:val="22"/>
        </w:rPr>
      </w:pPr>
      <w:r w:rsidRPr="006E6062">
        <w:rPr>
          <w:rFonts w:ascii="Calibri" w:hAnsi="Calibri" w:cs="Calibri"/>
          <w:color w:val="000000"/>
          <w:sz w:val="22"/>
          <w:szCs w:val="22"/>
        </w:rPr>
        <w:t>Luis Triana</w:t>
      </w:r>
    </w:p>
    <w:p w:rsidRPr="006E6062" w:rsidR="009A7E11" w:rsidP="009E2338" w:rsidRDefault="009C4C22" w14:paraId="4BEBD80F" w14:textId="109E291D">
      <w:pPr>
        <w:pStyle w:val="NormalWeb"/>
        <w:numPr>
          <w:ilvl w:val="0"/>
          <w:numId w:val="2"/>
        </w:numPr>
        <w:spacing w:before="0" w:beforeAutospacing="0" w:after="0" w:afterAutospacing="0"/>
        <w:jc w:val="both"/>
        <w:textAlignment w:val="baseline"/>
        <w:rPr>
          <w:rFonts w:ascii="Calibri" w:hAnsi="Calibri" w:cs="Calibri"/>
          <w:color w:val="000000"/>
          <w:sz w:val="22"/>
          <w:szCs w:val="22"/>
        </w:rPr>
      </w:pPr>
      <w:r w:rsidRPr="006E6062">
        <w:rPr>
          <w:rFonts w:ascii="Calibri" w:hAnsi="Calibri" w:cs="Calibri"/>
          <w:color w:val="000000"/>
          <w:sz w:val="22"/>
          <w:szCs w:val="22"/>
        </w:rPr>
        <w:t>Técnico electricista</w:t>
      </w:r>
      <w:r w:rsidRPr="006E6062" w:rsidR="000B7628">
        <w:rPr>
          <w:rFonts w:ascii="Calibri" w:hAnsi="Calibri" w:cs="Calibri"/>
          <w:color w:val="000000"/>
          <w:sz w:val="22"/>
          <w:szCs w:val="22"/>
        </w:rPr>
        <w:t xml:space="preserve"> </w:t>
      </w:r>
      <w:r w:rsidRPr="006E6062" w:rsidR="00734AEC">
        <w:rPr>
          <w:rFonts w:ascii="Calibri" w:hAnsi="Calibri" w:cs="Calibri"/>
          <w:color w:val="000000"/>
          <w:sz w:val="22"/>
          <w:szCs w:val="22"/>
        </w:rPr>
        <w:t>-</w:t>
      </w:r>
      <w:r w:rsidRPr="006E6062" w:rsidR="000B7628">
        <w:rPr>
          <w:rFonts w:ascii="Calibri" w:hAnsi="Calibri" w:cs="Calibri"/>
          <w:color w:val="000000"/>
          <w:sz w:val="22"/>
          <w:szCs w:val="22"/>
        </w:rPr>
        <w:t xml:space="preserve"> Daniel </w:t>
      </w:r>
      <w:r w:rsidRPr="006E6062" w:rsidR="007D7B8D">
        <w:rPr>
          <w:rFonts w:ascii="Calibri" w:hAnsi="Calibri" w:cs="Calibri"/>
          <w:color w:val="000000"/>
          <w:sz w:val="22"/>
          <w:szCs w:val="22"/>
        </w:rPr>
        <w:t>Domínguez</w:t>
      </w:r>
      <w:r w:rsidRPr="006E6062" w:rsidR="00B67209">
        <w:rPr>
          <w:rFonts w:ascii="Calibri" w:hAnsi="Calibri" w:cs="Calibri"/>
          <w:color w:val="000000"/>
          <w:sz w:val="22"/>
          <w:szCs w:val="22"/>
        </w:rPr>
        <w:t xml:space="preserve">/ Hervin </w:t>
      </w:r>
      <w:r w:rsidRPr="006E6062" w:rsidR="0009438E">
        <w:rPr>
          <w:rFonts w:ascii="Calibri" w:hAnsi="Calibri" w:cs="Calibri"/>
          <w:color w:val="000000"/>
          <w:sz w:val="22"/>
          <w:szCs w:val="22"/>
        </w:rPr>
        <w:t>Toloza</w:t>
      </w:r>
    </w:p>
    <w:p w:rsidRPr="006E6062" w:rsidR="009929DE" w:rsidP="009B302D" w:rsidRDefault="000B7628" w14:paraId="59007424" w14:textId="4D9CB8DF">
      <w:pPr>
        <w:pBdr>
          <w:top w:val="nil"/>
          <w:left w:val="nil"/>
          <w:bottom w:val="nil"/>
          <w:right w:val="nil"/>
          <w:between w:val="nil"/>
        </w:pBdr>
        <w:jc w:val="both"/>
      </w:pPr>
      <w:r w:rsidRPr="006E6062">
        <w:t>Durante el per</w:t>
      </w:r>
      <w:r w:rsidRPr="006E6062" w:rsidR="007D7B8D">
        <w:t xml:space="preserve">iodo del mes de </w:t>
      </w:r>
      <w:r w:rsidRPr="006E6062" w:rsidR="00315B13">
        <w:t>NOVIEMBRE</w:t>
      </w:r>
      <w:r w:rsidRPr="006E6062" w:rsidR="009567E1">
        <w:t xml:space="preserve"> de 2025 </w:t>
      </w:r>
      <w:r w:rsidRPr="006E6062" w:rsidR="007D7B8D">
        <w:t>se present</w:t>
      </w:r>
      <w:r w:rsidRPr="006E6062" w:rsidR="00B754D8">
        <w:t xml:space="preserve">aron </w:t>
      </w:r>
      <w:r w:rsidRPr="006E6062" w:rsidR="002E0B58">
        <w:t>aprobaci</w:t>
      </w:r>
      <w:r w:rsidRPr="006E6062" w:rsidR="00247D54">
        <w:t xml:space="preserve">ones </w:t>
      </w:r>
      <w:r w:rsidRPr="006E6062" w:rsidR="00DE1521">
        <w:rPr>
          <w:color w:val="000000"/>
        </w:rPr>
        <w:t xml:space="preserve">de un Técnico Electricista </w:t>
      </w:r>
      <w:r w:rsidRPr="006E6062" w:rsidR="00EA1D59">
        <w:rPr>
          <w:color w:val="000000"/>
        </w:rPr>
        <w:t xml:space="preserve">con el </w:t>
      </w:r>
      <w:r w:rsidRPr="006E6062" w:rsidR="00B67209">
        <w:rPr>
          <w:color w:val="000000"/>
        </w:rPr>
        <w:t>comunicado 5/11/2025 VVG-CCS-ETB-964-25</w:t>
      </w:r>
      <w:r w:rsidRPr="006E6062" w:rsidR="00B67209">
        <w:rPr>
          <w:color w:val="000000"/>
        </w:rPr>
        <w:tab/>
      </w:r>
      <w:r w:rsidRPr="006E6062" w:rsidR="00B67209">
        <w:rPr>
          <w:color w:val="000000"/>
        </w:rPr>
        <w:t>Remisión comunicado No.VVG-CCS-ETB-964-25 Respuesta a comunicado GSC-7406-2025 y GSC-7465 -2025 – Hoja de Vida Técnico Electricista – Contrato SCJ-1809-2024</w:t>
      </w:r>
      <w:r w:rsidRPr="006E6062" w:rsidR="00BE2FA4">
        <w:rPr>
          <w:color w:val="000000"/>
        </w:rPr>
        <w:t>.</w:t>
      </w:r>
      <w:r w:rsidRPr="006E6062" w:rsidR="005C5AF4">
        <w:rPr>
          <w:color w:val="000000"/>
        </w:rPr>
        <w:t xml:space="preserve"> </w:t>
      </w:r>
      <w:r w:rsidRPr="006E6062" w:rsidR="009929DE">
        <w:t>Adjunto encontrará el listado del personal empleado bajo el CONTRATO SCJ-1809-2024, detallando sus respectivas funciones, cargos</w:t>
      </w:r>
      <w:r w:rsidRPr="006E6062" w:rsidR="00CC5888">
        <w:t>, antecedentes</w:t>
      </w:r>
      <w:r w:rsidRPr="006E6062" w:rsidR="009929DE">
        <w:t xml:space="preserve"> y </w:t>
      </w:r>
      <w:r w:rsidRPr="006E6062" w:rsidR="00CC5888">
        <w:t>certificaciones</w:t>
      </w:r>
      <w:r w:rsidRPr="006E6062" w:rsidR="009929DE">
        <w:t xml:space="preserve">. Ruta de acceso </w:t>
      </w:r>
      <w:r w:rsidRPr="006E6062" w:rsidR="00095F53">
        <w:t>01NOV - 30NOV</w:t>
      </w:r>
      <w:r w:rsidRPr="006E6062" w:rsidR="00BD597B">
        <w:t xml:space="preserve"> </w:t>
      </w:r>
      <w:r w:rsidRPr="006E6062" w:rsidR="00D77601">
        <w:t xml:space="preserve">/ </w:t>
      </w:r>
      <w:r w:rsidRPr="006E6062" w:rsidR="00723458">
        <w:t>02 OBLIGACIONES ESPECIFICAS</w:t>
      </w:r>
      <w:r w:rsidRPr="006E6062" w:rsidR="00D77601">
        <w:t>/</w:t>
      </w:r>
      <w:r w:rsidRPr="006E6062" w:rsidR="00723458">
        <w:t>OBLIGACIÓN 2,24,35</w:t>
      </w:r>
      <w:r w:rsidRPr="006E6062" w:rsidR="00D77601">
        <w:t>/</w:t>
      </w:r>
      <w:r w:rsidRPr="006E6062" w:rsidR="00723458">
        <w:t>PERSONAL</w:t>
      </w:r>
      <w:r w:rsidRPr="006E6062" w:rsidR="00CC5888">
        <w:t>.</w:t>
      </w:r>
    </w:p>
    <w:p w:rsidRPr="006E6062" w:rsidR="00D25D5F" w:rsidP="00154641" w:rsidRDefault="230143EB" w14:paraId="74A8B4CE" w14:textId="4E304F92">
      <w:pPr>
        <w:pStyle w:val="Ttulo2"/>
        <w:numPr>
          <w:ilvl w:val="1"/>
          <w:numId w:val="5"/>
        </w:numPr>
      </w:pPr>
      <w:bookmarkStart w:name="_Toc194682928" w:id="108"/>
      <w:bookmarkStart w:name="_Toc1999044081" w:id="109"/>
      <w:bookmarkStart w:name="_Toc1875912634" w:id="110"/>
      <w:bookmarkStart w:name="_Toc1896851453" w:id="111"/>
      <w:bookmarkStart w:name="_Toc1902760095" w:id="112"/>
      <w:bookmarkStart w:name="_Toc216169829" w:id="113"/>
      <w:r w:rsidRPr="006E6062">
        <w:t xml:space="preserve">PERSONAL </w:t>
      </w:r>
      <w:r w:rsidRPr="006E6062" w:rsidR="232D951F">
        <w:t>DE APOYO</w:t>
      </w:r>
      <w:bookmarkEnd w:id="108"/>
      <w:bookmarkEnd w:id="109"/>
      <w:bookmarkEnd w:id="110"/>
      <w:bookmarkEnd w:id="111"/>
      <w:bookmarkEnd w:id="112"/>
      <w:bookmarkEnd w:id="113"/>
    </w:p>
    <w:p w:rsidRPr="006E6062" w:rsidR="005069FF" w:rsidP="0061074D" w:rsidRDefault="001F3F24" w14:paraId="1737EC8E" w14:textId="50C232E2">
      <w:pPr>
        <w:jc w:val="both"/>
      </w:pPr>
      <w:r w:rsidRPr="006E6062">
        <w:t xml:space="preserve">Se </w:t>
      </w:r>
      <w:r w:rsidRPr="006E6062" w:rsidR="00E6697D">
        <w:t xml:space="preserve">cuenta con personal adicional de apoyo que permite </w:t>
      </w:r>
      <w:r w:rsidRPr="006E6062" w:rsidR="00C264C4">
        <w:t>cumplir con la ejecución contractual y dar cumplimientos a todos los lineamientos y requerimientos del contrato.</w:t>
      </w:r>
    </w:p>
    <w:p w:rsidRPr="006E6062" w:rsidR="00837C6B" w:rsidP="00154641" w:rsidRDefault="00227D9F" w14:paraId="73F21457" w14:textId="612C9CE0">
      <w:pPr>
        <w:pStyle w:val="Prrafodelista"/>
        <w:numPr>
          <w:ilvl w:val="0"/>
          <w:numId w:val="2"/>
        </w:numPr>
      </w:pPr>
      <w:r w:rsidRPr="006E6062">
        <w:t>Técnico Operaciones</w:t>
      </w:r>
      <w:r w:rsidRPr="006E6062" w:rsidR="00AC4297">
        <w:t>.</w:t>
      </w:r>
    </w:p>
    <w:p w:rsidRPr="006E6062" w:rsidR="00227D9F" w:rsidP="00154641" w:rsidRDefault="00050B96" w14:paraId="6BEF521F" w14:textId="078B1558">
      <w:pPr>
        <w:pStyle w:val="Prrafodelista"/>
        <w:numPr>
          <w:ilvl w:val="0"/>
          <w:numId w:val="2"/>
        </w:numPr>
      </w:pPr>
      <w:r w:rsidRPr="006E6062">
        <w:t>Técnico Motorizados</w:t>
      </w:r>
      <w:r w:rsidRPr="006E6062" w:rsidR="00AC4297">
        <w:t>.</w:t>
      </w:r>
    </w:p>
    <w:p w:rsidRPr="006E6062" w:rsidR="00050B96" w:rsidP="00154641" w:rsidRDefault="00AC4297" w14:paraId="4DF51F94" w14:textId="12560ACB">
      <w:pPr>
        <w:pStyle w:val="Prrafodelista"/>
        <w:numPr>
          <w:ilvl w:val="0"/>
          <w:numId w:val="2"/>
        </w:numPr>
      </w:pPr>
      <w:r w:rsidRPr="006E6062">
        <w:t>Almacén</w:t>
      </w:r>
    </w:p>
    <w:p w:rsidRPr="006E6062" w:rsidR="00AC4297" w:rsidP="00154641" w:rsidRDefault="00AC4297" w14:paraId="43E45B60" w14:textId="32ADA870">
      <w:pPr>
        <w:pStyle w:val="Prrafodelista"/>
        <w:numPr>
          <w:ilvl w:val="0"/>
          <w:numId w:val="2"/>
        </w:numPr>
      </w:pPr>
      <w:r w:rsidRPr="006E6062">
        <w:t>Documentales.</w:t>
      </w:r>
    </w:p>
    <w:p w:rsidR="00A45898" w:rsidP="00322E05" w:rsidRDefault="006D17A7" w14:paraId="478B8C76" w14:textId="69A7513E">
      <w:pPr>
        <w:pBdr>
          <w:top w:val="nil"/>
          <w:left w:val="nil"/>
          <w:bottom w:val="nil"/>
          <w:right w:val="nil"/>
          <w:between w:val="nil"/>
        </w:pBdr>
        <w:jc w:val="both"/>
      </w:pPr>
      <w:r w:rsidRPr="006E6062">
        <w:t xml:space="preserve">Adjunto encontrará el listado del personal empleado bajo el CONTRATO SCJ-1809-2024, detallando sus respectivas funciones, cargos y evaluaciones de riesgos laborales. Ruta de acceso </w:t>
      </w:r>
      <w:r w:rsidRPr="006E6062" w:rsidR="00095F53">
        <w:t>01NOV - 30NOV</w:t>
      </w:r>
      <w:r w:rsidRPr="006E6062" w:rsidR="00BD597B">
        <w:t xml:space="preserve"> </w:t>
      </w:r>
      <w:r w:rsidRPr="006E6062" w:rsidR="0061074D">
        <w:t xml:space="preserve">/ 01 </w:t>
      </w:r>
      <w:r w:rsidRPr="006E6062" w:rsidR="00D54644">
        <w:t>OBLIGACIONES GENERALES</w:t>
      </w:r>
      <w:r w:rsidRPr="006E6062" w:rsidR="0061074D">
        <w:t>/</w:t>
      </w:r>
      <w:r w:rsidRPr="006E6062" w:rsidR="0032184D">
        <w:t>OBLIGACIÓN</w:t>
      </w:r>
      <w:r w:rsidRPr="006E6062" w:rsidR="00D54644">
        <w:t xml:space="preserve"> 2,5,6,9,13</w:t>
      </w:r>
      <w:r w:rsidRPr="006E6062" w:rsidR="00731394">
        <w:t xml:space="preserve">/ </w:t>
      </w:r>
      <w:r w:rsidRPr="006E6062" w:rsidR="00D54644">
        <w:t>ANEXO OTROS</w:t>
      </w:r>
      <w:r w:rsidRPr="006E6062" w:rsidR="00731394">
        <w:t xml:space="preserve"> / </w:t>
      </w:r>
      <w:r w:rsidRPr="006E6062" w:rsidR="00D54644">
        <w:t>PERSONAL</w:t>
      </w:r>
      <w:r w:rsidRPr="006E6062">
        <w:t xml:space="preserve">. </w:t>
      </w:r>
      <w:r w:rsidRPr="006E6062" w:rsidR="009E2338">
        <w:br/>
      </w:r>
      <w:r w:rsidRPr="006E6062">
        <w:t xml:space="preserve">Los cuales cubren la totalidad de disponibilidad que requiere el proyecto. </w:t>
      </w:r>
      <w:bookmarkStart w:name="_Toc184308033" w:id="114"/>
      <w:bookmarkEnd w:id="101"/>
      <w:r w:rsidRPr="006E6062" w:rsidR="00A45898">
        <w:t xml:space="preserve">Durante  el mes de </w:t>
      </w:r>
      <w:r w:rsidRPr="006E6062" w:rsidR="00315B13">
        <w:t>NOVIEMBRE</w:t>
      </w:r>
      <w:r w:rsidRPr="006E6062" w:rsidR="00A45898">
        <w:t xml:space="preserve"> se presentaron ingresos los cuales fueron reportados y validados por la interventoria del contrato, se relacionan documentos de personal de apoyo en la ruta: </w:t>
      </w:r>
      <w:r w:rsidRPr="006E6062" w:rsidR="00095F53">
        <w:t>01NOV - 30NOV</w:t>
      </w:r>
      <w:r w:rsidRPr="006E6062" w:rsidR="00282E39">
        <w:t xml:space="preserve"> /</w:t>
      </w:r>
      <w:r w:rsidRPr="006E6062" w:rsidR="00A45898">
        <w:t>01 OBLIGACIONES GENERALES\OBLIGACIÓN 3\</w:t>
      </w:r>
      <w:r w:rsidRPr="006E6062" w:rsidR="0086450C">
        <w:t xml:space="preserve"> </w:t>
      </w:r>
      <w:r w:rsidRPr="006E6062" w:rsidR="00A45898">
        <w:t xml:space="preserve">04 DOCS </w:t>
      </w:r>
      <w:r w:rsidRPr="006E6062" w:rsidR="0086450C">
        <w:t xml:space="preserve">SSR </w:t>
      </w:r>
      <w:r w:rsidRPr="006E6062" w:rsidR="00A45898">
        <w:t xml:space="preserve">INGRESOS. </w:t>
      </w:r>
    </w:p>
    <w:p w:rsidR="00022064" w:rsidP="00322E05" w:rsidRDefault="00022064" w14:paraId="0DD2BAA0" w14:textId="77777777">
      <w:pPr>
        <w:pBdr>
          <w:top w:val="nil"/>
          <w:left w:val="nil"/>
          <w:bottom w:val="nil"/>
          <w:right w:val="nil"/>
          <w:between w:val="nil"/>
        </w:pBdr>
        <w:jc w:val="both"/>
      </w:pPr>
    </w:p>
    <w:p w:rsidRPr="006E6062" w:rsidR="00022064" w:rsidP="00322E05" w:rsidRDefault="00022064" w14:paraId="4EFE0000" w14:textId="77777777">
      <w:pPr>
        <w:pBdr>
          <w:top w:val="nil"/>
          <w:left w:val="nil"/>
          <w:bottom w:val="nil"/>
          <w:right w:val="nil"/>
          <w:between w:val="nil"/>
        </w:pBdr>
        <w:jc w:val="both"/>
      </w:pPr>
    </w:p>
    <w:p w:rsidRPr="006E6062" w:rsidR="006D17A7" w:rsidP="00154641" w:rsidRDefault="6A0079C7" w14:paraId="6E83AE3A" w14:textId="5B6C39D7">
      <w:pPr>
        <w:pStyle w:val="Ttulo1"/>
        <w:numPr>
          <w:ilvl w:val="0"/>
          <w:numId w:val="5"/>
        </w:numPr>
        <w:jc w:val="left"/>
        <w:rPr>
          <w:rFonts w:cs="Calibri"/>
          <w:lang w:val="es-CO"/>
        </w:rPr>
      </w:pPr>
      <w:bookmarkStart w:name="_Toc194682929" w:id="115"/>
      <w:bookmarkStart w:name="_Toc2138590386" w:id="116"/>
      <w:bookmarkStart w:name="_Toc115555378" w:id="117"/>
      <w:bookmarkStart w:name="_Toc1148740870" w:id="118"/>
      <w:bookmarkStart w:name="_Toc1280988277" w:id="119"/>
      <w:bookmarkStart w:name="_Toc216169830" w:id="120"/>
      <w:r w:rsidRPr="006E6062">
        <w:rPr>
          <w:rFonts w:cs="Calibri"/>
          <w:lang w:val="es-CO"/>
        </w:rPr>
        <w:t>INFORME DE MESA DE SERVICIO</w:t>
      </w:r>
      <w:bookmarkEnd w:id="114"/>
      <w:bookmarkEnd w:id="115"/>
      <w:bookmarkEnd w:id="116"/>
      <w:bookmarkEnd w:id="117"/>
      <w:bookmarkEnd w:id="118"/>
      <w:bookmarkEnd w:id="119"/>
      <w:bookmarkEnd w:id="120"/>
    </w:p>
    <w:p w:rsidRPr="006E6062" w:rsidR="005B0082" w:rsidP="005B0082" w:rsidRDefault="008F3296" w14:paraId="740F6F7B" w14:textId="286A9BA5">
      <w:pPr>
        <w:ind w:hanging="11"/>
        <w:jc w:val="both"/>
      </w:pPr>
      <w:r w:rsidRPr="006E6062">
        <w:t>A continuación,</w:t>
      </w:r>
      <w:r w:rsidRPr="006E6062" w:rsidR="00B113FE">
        <w:t xml:space="preserve"> se</w:t>
      </w:r>
      <w:r w:rsidRPr="006E6062">
        <w:t xml:space="preserve"> presenta un resumen detallado de las actividades realizadas por la </w:t>
      </w:r>
      <w:r w:rsidRPr="006E6062" w:rsidR="003A1015">
        <w:t>m</w:t>
      </w:r>
      <w:r w:rsidRPr="006E6062">
        <w:t xml:space="preserve">esa de </w:t>
      </w:r>
      <w:r w:rsidRPr="006E6062" w:rsidR="003A1015">
        <w:t>s</w:t>
      </w:r>
      <w:r w:rsidRPr="006E6062">
        <w:t xml:space="preserve">ervicio durante el mes de </w:t>
      </w:r>
      <w:r w:rsidRPr="006E6062" w:rsidR="00315B13">
        <w:t>NOVIEMBRE</w:t>
      </w:r>
      <w:r w:rsidRPr="006E6062" w:rsidR="003A1015">
        <w:t xml:space="preserve"> del año 2025</w:t>
      </w:r>
      <w:r w:rsidRPr="006E6062">
        <w:t xml:space="preserve">. A lo largo de este periodo, se han gestionado diversas solicitudes de soporte, tanto de incidentes como de peticiones de servicio, asegurando que todos los procesos se realicen de acuerdo con los estándares de calidad establecidos. Se incluyen las </w:t>
      </w:r>
      <w:r w:rsidRPr="006E6062" w:rsidR="00B91843">
        <w:t xml:space="preserve">actividades claves </w:t>
      </w:r>
      <w:r w:rsidRPr="006E6062" w:rsidR="00486D56">
        <w:t>desarrolladas</w:t>
      </w:r>
      <w:r w:rsidRPr="006E6062">
        <w:t>, así como los principales desafíos enfrentados y las acciones tomadas para optimizar el servicio. El informe también proporciona recomendaciones para mejorar la eficiencia y continuar ofreciendo un soporte de alto nivel a los usuarios</w:t>
      </w:r>
      <w:r w:rsidRPr="006E6062" w:rsidR="005B0082">
        <w:t>.</w:t>
      </w:r>
    </w:p>
    <w:p w:rsidRPr="006E6062" w:rsidR="00BE0A65" w:rsidP="005B0082" w:rsidRDefault="00F86819" w14:paraId="5353CA6D" w14:textId="1C2B98FD">
      <w:pPr>
        <w:ind w:hanging="11"/>
        <w:jc w:val="center"/>
      </w:pPr>
      <w:r w:rsidRPr="008705F3">
        <w:rPr>
          <w:noProof/>
        </w:rPr>
        <w:drawing>
          <wp:inline distT="0" distB="0" distL="0" distR="0" wp14:anchorId="4F98DB61" wp14:editId="3624FE4B">
            <wp:extent cx="5490845" cy="4115435"/>
            <wp:effectExtent l="0" t="0" r="0" b="0"/>
            <wp:docPr id="9108911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91134" name=""/>
                    <pic:cNvPicPr/>
                  </pic:nvPicPr>
                  <pic:blipFill>
                    <a:blip r:embed="rId13"/>
                    <a:stretch>
                      <a:fillRect/>
                    </a:stretch>
                  </pic:blipFill>
                  <pic:spPr>
                    <a:xfrm>
                      <a:off x="0" y="0"/>
                      <a:ext cx="5490845" cy="4115435"/>
                    </a:xfrm>
                    <a:prstGeom prst="rect">
                      <a:avLst/>
                    </a:prstGeom>
                  </pic:spPr>
                </pic:pic>
              </a:graphicData>
            </a:graphic>
          </wp:inline>
        </w:drawing>
      </w:r>
    </w:p>
    <w:p w:rsidRPr="006E6062" w:rsidR="006D17A7" w:rsidP="006D17A7" w:rsidRDefault="6A0079C7" w14:paraId="58BDA50D" w14:textId="26F6603D">
      <w:pPr>
        <w:pStyle w:val="Descripcin"/>
        <w:jc w:val="center"/>
      </w:pPr>
      <w:bookmarkStart w:name="_Toc216169905" w:id="121"/>
      <w:r w:rsidRPr="006E6062">
        <w:t xml:space="preserve">Ilustración </w:t>
      </w:r>
      <w:r w:rsidRPr="006E6062">
        <w:fldChar w:fldCharType="begin"/>
      </w:r>
      <w:r w:rsidRPr="006E6062">
        <w:instrText>SEQ Ilustración \* ARABIC</w:instrText>
      </w:r>
      <w:r w:rsidRPr="006E6062">
        <w:fldChar w:fldCharType="separate"/>
      </w:r>
      <w:r w:rsidR="00041DFA">
        <w:rPr>
          <w:noProof/>
        </w:rPr>
        <w:t>1</w:t>
      </w:r>
      <w:r w:rsidRPr="006E6062">
        <w:fldChar w:fldCharType="end"/>
      </w:r>
      <w:r w:rsidRPr="006E6062">
        <w:t xml:space="preserve">. </w:t>
      </w:r>
      <w:r w:rsidRPr="006E6062" w:rsidR="728EFEE7">
        <w:t>OPERACIÓN</w:t>
      </w:r>
      <w:r w:rsidRPr="006E6062">
        <w:t xml:space="preserve"> MESA DE SERVICIO</w:t>
      </w:r>
      <w:bookmarkEnd w:id="121"/>
    </w:p>
    <w:p w:rsidRPr="006E6062" w:rsidR="00936DF6" w:rsidP="006D17A7" w:rsidRDefault="00B52BEE" w14:paraId="3E412448" w14:textId="1E75BEF9">
      <w:pPr>
        <w:jc w:val="both"/>
      </w:pPr>
      <w:r w:rsidRPr="006E6062">
        <w:t xml:space="preserve">Para el mes de </w:t>
      </w:r>
      <w:r w:rsidRPr="006E6062" w:rsidR="00315B13">
        <w:t>NOVIEMBRE</w:t>
      </w:r>
      <w:r w:rsidRPr="006E6062">
        <w:t xml:space="preserve"> y en el periodo comprendido en este informe para el contrato SCJ-1809-2024, se da cumplimiento a las actividades contempladas en el “Anexo 1 Especificaciones técnicas; ítem 3.3. DIAGNÓSTICO – MESA DE SERVICIO”, donde se realiza reporte del estado del sistema y diagnóstico de las fallas y anomalías presentadas.</w:t>
      </w:r>
    </w:p>
    <w:p w:rsidRPr="006E6062" w:rsidR="007D50F4" w:rsidP="00154641" w:rsidRDefault="7BF2C916" w14:paraId="7FEAECF4" w14:textId="58B8B7F8">
      <w:pPr>
        <w:pStyle w:val="Ttulo2"/>
        <w:numPr>
          <w:ilvl w:val="1"/>
          <w:numId w:val="5"/>
        </w:numPr>
      </w:pPr>
      <w:bookmarkStart w:name="_Toc194682930" w:id="122"/>
      <w:bookmarkStart w:name="_Toc163073444" w:id="123"/>
      <w:bookmarkStart w:name="_Toc507852816" w:id="124"/>
      <w:bookmarkStart w:name="_Toc344186297" w:id="125"/>
      <w:bookmarkStart w:name="_Toc585767646" w:id="126"/>
      <w:bookmarkStart w:name="_Toc216169831" w:id="127"/>
      <w:r w:rsidRPr="006E6062">
        <w:t xml:space="preserve">INFORME DE MESA DE </w:t>
      </w:r>
      <w:r w:rsidRPr="006E6062" w:rsidR="6F613D99">
        <w:t>SERVICIO</w:t>
      </w:r>
      <w:bookmarkEnd w:id="122"/>
      <w:bookmarkEnd w:id="123"/>
      <w:bookmarkEnd w:id="124"/>
      <w:bookmarkEnd w:id="125"/>
      <w:bookmarkEnd w:id="126"/>
      <w:bookmarkEnd w:id="127"/>
    </w:p>
    <w:p w:rsidRPr="006E6062" w:rsidR="003C6A08" w:rsidP="0070386E" w:rsidRDefault="5130E3DD" w14:paraId="03F681AB" w14:textId="230B707D">
      <w:pPr>
        <w:jc w:val="both"/>
      </w:pPr>
      <w:r w:rsidRPr="006E6062">
        <w:t>Los Integrantes de mesa de servicio, contaron con una disponibilidad 7x24 durante lo corrido del CONTRATO SCJ</w:t>
      </w:r>
      <w:r w:rsidRPr="006E6062" w:rsidR="57A1FD01">
        <w:t>-</w:t>
      </w:r>
      <w:r w:rsidRPr="006E6062">
        <w:t>1809</w:t>
      </w:r>
      <w:r w:rsidRPr="006E6062" w:rsidR="57A1FD01">
        <w:t>-2024</w:t>
      </w:r>
      <w:r w:rsidRPr="006E6062">
        <w:t xml:space="preserve"> para el periodo comprendido en este informe. Periodo en el cual se realizó actualizaciones correspondientes a las peticiones registrados en el aplicativo web GLPI, </w:t>
      </w:r>
      <w:r w:rsidRPr="006E6062">
        <w:t xml:space="preserve">consignando las fallas, novedades o requerimientos relacionado con el sistema de video vigilancia con la generación de los diferentes tickets. </w:t>
      </w:r>
    </w:p>
    <w:p w:rsidRPr="006E6062" w:rsidR="007D50F4" w:rsidP="0070386E" w:rsidRDefault="003C6A08" w14:paraId="59FA08C0" w14:textId="60622F71">
      <w:pPr>
        <w:jc w:val="both"/>
      </w:pPr>
      <w:r w:rsidRPr="006E6062">
        <w:t xml:space="preserve">Una de las actividades principales del contrato, es el seguimiento cada cuatro (4) horas sobre el estado de los puntos de video vigilancia reportados como “Fuera de servicio”, “Operativa”, “Caída masiva”, “Operativa con novedad”, que se consignan en la ruta: </w:t>
      </w:r>
      <w:r w:rsidRPr="006E6062" w:rsidR="004515D1">
        <w:t xml:space="preserve"> </w:t>
      </w:r>
      <w:r w:rsidRPr="006E6062" w:rsidR="001D5D81">
        <w:rPr>
          <w:i/>
        </w:rPr>
        <w:t>01NOV - 30NOV</w:t>
      </w:r>
      <w:r w:rsidRPr="006E6062" w:rsidR="005139CF">
        <w:rPr>
          <w:i/>
        </w:rPr>
        <w:t xml:space="preserve"> </w:t>
      </w:r>
      <w:r w:rsidRPr="006E6062" w:rsidR="00E40340">
        <w:rPr>
          <w:i/>
        </w:rPr>
        <w:t>\</w:t>
      </w:r>
      <w:r w:rsidRPr="006E6062" w:rsidR="0040645C">
        <w:rPr>
          <w:i/>
        </w:rPr>
        <w:t xml:space="preserve">01 </w:t>
      </w:r>
      <w:r w:rsidRPr="006E6062" w:rsidR="00E40340">
        <w:rPr>
          <w:i/>
        </w:rPr>
        <w:t>OBLIGACIONES GENERALES\</w:t>
      </w:r>
      <w:r w:rsidRPr="006E6062" w:rsidR="0032184D">
        <w:rPr>
          <w:i/>
        </w:rPr>
        <w:t>OBLIGACIÓN</w:t>
      </w:r>
      <w:r w:rsidRPr="006E6062" w:rsidR="00E40340">
        <w:rPr>
          <w:i/>
        </w:rPr>
        <w:t xml:space="preserve"> 2,5,6,9,13\ANEXO MESA DE SERVICIO\ESTADO DEL SISTEMA\</w:t>
      </w:r>
      <w:r w:rsidRPr="006E6062" w:rsidR="00E558BA">
        <w:rPr>
          <w:i/>
        </w:rPr>
        <w:t>CORREO ESTADO DEL SISTEMA</w:t>
      </w:r>
      <w:r w:rsidRPr="006E6062" w:rsidR="083E45EC">
        <w:t>,</w:t>
      </w:r>
      <w:r w:rsidRPr="006E6062">
        <w:t xml:space="preserve"> donde se podrán verificar los envíos del reporte aquí mencionados. Evidencia de envío de correo cada 4 horas:</w:t>
      </w:r>
    </w:p>
    <w:p w:rsidRPr="006E6062" w:rsidR="00771B28" w:rsidP="00DE1521" w:rsidRDefault="001056E6" w14:paraId="42FF74AC" w14:textId="7772C441">
      <w:pPr>
        <w:jc w:val="center"/>
        <w:rPr>
          <w:i/>
        </w:rPr>
      </w:pPr>
      <w:r w:rsidRPr="001056E6">
        <w:rPr>
          <w:i/>
          <w:noProof/>
        </w:rPr>
        <w:drawing>
          <wp:inline distT="0" distB="0" distL="0" distR="0" wp14:anchorId="08DFE6CE" wp14:editId="2203791F">
            <wp:extent cx="4780915" cy="5924482"/>
            <wp:effectExtent l="0" t="0" r="635" b="635"/>
            <wp:docPr id="21270804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80478" name=""/>
                    <pic:cNvPicPr/>
                  </pic:nvPicPr>
                  <pic:blipFill>
                    <a:blip r:embed="rId14"/>
                    <a:stretch>
                      <a:fillRect/>
                    </a:stretch>
                  </pic:blipFill>
                  <pic:spPr>
                    <a:xfrm>
                      <a:off x="0" y="0"/>
                      <a:ext cx="4794561" cy="5941393"/>
                    </a:xfrm>
                    <a:prstGeom prst="rect">
                      <a:avLst/>
                    </a:prstGeom>
                  </pic:spPr>
                </pic:pic>
              </a:graphicData>
            </a:graphic>
          </wp:inline>
        </w:drawing>
      </w:r>
    </w:p>
    <w:p w:rsidRPr="006E6062" w:rsidR="007D50F4" w:rsidP="00F90681" w:rsidRDefault="00F90681" w14:paraId="0880ECC3" w14:textId="76BD5981">
      <w:pPr>
        <w:pStyle w:val="Descripcin"/>
        <w:jc w:val="center"/>
        <w:rPr>
          <w:i w:val="0"/>
          <w:color w:val="44546A"/>
        </w:rPr>
      </w:pPr>
      <w:bookmarkStart w:name="_Toc216169906" w:id="128"/>
      <w:r w:rsidRPr="006E6062">
        <w:t xml:space="preserve">Ilustración </w:t>
      </w:r>
      <w:r w:rsidRPr="006E6062">
        <w:fldChar w:fldCharType="begin"/>
      </w:r>
      <w:r w:rsidRPr="006E6062">
        <w:instrText>SEQ Ilustración \* ARABIC</w:instrText>
      </w:r>
      <w:r w:rsidRPr="006E6062">
        <w:fldChar w:fldCharType="separate"/>
      </w:r>
      <w:r w:rsidR="00041DFA">
        <w:rPr>
          <w:noProof/>
        </w:rPr>
        <w:t>2</w:t>
      </w:r>
      <w:r w:rsidRPr="006E6062">
        <w:fldChar w:fldCharType="end"/>
      </w:r>
      <w:r w:rsidRPr="006E6062">
        <w:t xml:space="preserve">. </w:t>
      </w:r>
      <w:r w:rsidRPr="006E6062" w:rsidR="003B6C8B">
        <w:rPr>
          <w:color w:val="44546A"/>
        </w:rPr>
        <w:t xml:space="preserve">EVIDENCIA </w:t>
      </w:r>
      <w:r w:rsidRPr="006E6062" w:rsidR="00F922EC">
        <w:rPr>
          <w:color w:val="44546A"/>
        </w:rPr>
        <w:t>ENVÍO</w:t>
      </w:r>
      <w:r w:rsidRPr="006E6062" w:rsidR="003B6C8B">
        <w:rPr>
          <w:color w:val="44546A"/>
        </w:rPr>
        <w:t xml:space="preserve"> CORREO DE REPORTE CADA 4 HORAS</w:t>
      </w:r>
      <w:bookmarkEnd w:id="128"/>
    </w:p>
    <w:p w:rsidRPr="006E6062" w:rsidR="00B94008" w:rsidP="004050F0" w:rsidRDefault="00F80F7F" w14:paraId="4395B99F" w14:textId="2AF58EF3">
      <w:pPr>
        <w:jc w:val="both"/>
      </w:pPr>
      <w:r w:rsidRPr="006E6062">
        <w:t>Así mismo se realizó una revisión constante del estado del sistema a cada uno de los puntos que componen el sistema de video vigilancia para el contrato SCJ-1809-2024. Mediante</w:t>
      </w:r>
      <w:r w:rsidRPr="006E6062" w:rsidR="000A2998">
        <w:t xml:space="preserve"> </w:t>
      </w:r>
      <w:r w:rsidRPr="006E6062" w:rsidR="00B46E2D">
        <w:t xml:space="preserve">la ruta:  </w:t>
      </w:r>
      <w:r w:rsidRPr="006E6062" w:rsidR="006F704E">
        <w:rPr>
          <w:i/>
        </w:rPr>
        <w:t>01NOV - 30NOV</w:t>
      </w:r>
      <w:r w:rsidRPr="006E6062" w:rsidR="005139CF">
        <w:rPr>
          <w:i/>
        </w:rPr>
        <w:t xml:space="preserve"> </w:t>
      </w:r>
      <w:r w:rsidRPr="006E6062" w:rsidR="008C5DA8">
        <w:rPr>
          <w:i/>
        </w:rPr>
        <w:t>\</w:t>
      </w:r>
      <w:r w:rsidRPr="006E6062" w:rsidR="002F4027">
        <w:rPr>
          <w:i/>
        </w:rPr>
        <w:t xml:space="preserve">01 </w:t>
      </w:r>
      <w:r w:rsidRPr="006E6062" w:rsidR="008C5DA8">
        <w:rPr>
          <w:i/>
        </w:rPr>
        <w:t>OBLIGACIONES GENERALES\</w:t>
      </w:r>
      <w:r w:rsidRPr="006E6062" w:rsidR="0032184D">
        <w:rPr>
          <w:i/>
        </w:rPr>
        <w:t>OBLIGACIÓN</w:t>
      </w:r>
      <w:r w:rsidRPr="006E6062" w:rsidR="008C5DA8">
        <w:rPr>
          <w:i/>
        </w:rPr>
        <w:t xml:space="preserve"> 2,5,6,9,13\ANEXO MESA DE SERVICIO\ESTADO DEL SISTEMA\</w:t>
      </w:r>
      <w:r w:rsidRPr="006E6062" w:rsidR="00251977">
        <w:rPr>
          <w:i/>
        </w:rPr>
        <w:t xml:space="preserve"> </w:t>
      </w:r>
      <w:r w:rsidRPr="006E6062" w:rsidR="00E87119">
        <w:rPr>
          <w:i/>
        </w:rPr>
        <w:t>EVIDENCIAS ESTADO DEL SISTEMA</w:t>
      </w:r>
      <w:r w:rsidRPr="006E6062" w:rsidR="00251977">
        <w:rPr>
          <w:i/>
        </w:rPr>
        <w:t>.</w:t>
      </w:r>
    </w:p>
    <w:p w:rsidRPr="006E6062" w:rsidR="00F80F7F" w:rsidP="004050F0" w:rsidRDefault="00F80F7F" w14:paraId="371655A1" w14:textId="4AEA08E8">
      <w:pPr>
        <w:jc w:val="both"/>
      </w:pPr>
      <w:r w:rsidRPr="006E6062">
        <w:t xml:space="preserve">Lo que permitió visualizar el estado del sistema en tiempo real y está disponible 7 días x 24 horas del año. Este estado se está actualizado constantemente. </w:t>
      </w:r>
    </w:p>
    <w:p w:rsidRPr="006E6062" w:rsidR="000544B8" w:rsidP="004050F0" w:rsidRDefault="00F80F7F" w14:paraId="168BA6B2" w14:textId="03325FBE">
      <w:pPr>
        <w:jc w:val="both"/>
      </w:pPr>
      <w:r w:rsidRPr="006E6062">
        <w:t xml:space="preserve">Se enviaron los informes semanales y quincenales de la mesa de servicio sobre las actividades realizadas en el mes de </w:t>
      </w:r>
      <w:r w:rsidRPr="006E6062" w:rsidR="00315B13">
        <w:t>NOVIEMBRE</w:t>
      </w:r>
      <w:r w:rsidRPr="006E6062">
        <w:t xml:space="preserve"> del año 202</w:t>
      </w:r>
      <w:r w:rsidRPr="006E6062" w:rsidR="00C72060">
        <w:t>5</w:t>
      </w:r>
      <w:r w:rsidRPr="006E6062">
        <w:t xml:space="preserve">. A continuación, se relaciona la información sobre la fecha y el consecutivo con el cual fue radicado el documento ante la </w:t>
      </w:r>
      <w:r w:rsidRPr="006E6062" w:rsidR="00A01272">
        <w:t>supervisión</w:t>
      </w:r>
      <w:r w:rsidRPr="006E6062">
        <w:t xml:space="preserve"> del contrato</w:t>
      </w:r>
      <w:r w:rsidRPr="006E6062" w:rsidR="67F8E13C">
        <w:t xml:space="preserve"> </w:t>
      </w:r>
    </w:p>
    <w:tbl>
      <w:tblPr>
        <w:tblStyle w:val="Tabladelista4-nfasis1"/>
        <w:tblW w:w="5000" w:type="pct"/>
        <w:tblLook w:val="04A0" w:firstRow="1" w:lastRow="0" w:firstColumn="1" w:lastColumn="0" w:noHBand="0" w:noVBand="1"/>
      </w:tblPr>
      <w:tblGrid>
        <w:gridCol w:w="603"/>
        <w:gridCol w:w="1071"/>
        <w:gridCol w:w="3090"/>
        <w:gridCol w:w="1326"/>
        <w:gridCol w:w="932"/>
        <w:gridCol w:w="1806"/>
      </w:tblGrid>
      <w:tr w:rsidRPr="00614233" w:rsidR="00614233" w:rsidTr="004050F0" w14:paraId="10C6C89C"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1" w:type="pct"/>
            <w:noWrap/>
            <w:hideMark/>
          </w:tcPr>
          <w:p w:rsidRPr="001D7FA5" w:rsidR="00614233" w:rsidP="00614233" w:rsidRDefault="00614233" w14:paraId="051930BD" w14:textId="77777777">
            <w:pPr>
              <w:jc w:val="center"/>
              <w:rPr>
                <w:rFonts w:eastAsia="Times New Roman"/>
                <w:color w:val="FFFFFF"/>
                <w:sz w:val="16"/>
                <w:szCs w:val="16"/>
              </w:rPr>
            </w:pPr>
            <w:r w:rsidRPr="001D7FA5">
              <w:rPr>
                <w:rFonts w:eastAsia="Times New Roman"/>
                <w:color w:val="FFFFFF"/>
                <w:sz w:val="16"/>
                <w:szCs w:val="16"/>
              </w:rPr>
              <w:t>ÍTEM</w:t>
            </w:r>
          </w:p>
        </w:tc>
        <w:tc>
          <w:tcPr>
            <w:tcW w:w="606" w:type="pct"/>
            <w:noWrap/>
            <w:hideMark/>
          </w:tcPr>
          <w:p w:rsidRPr="001D7FA5" w:rsidR="00614233" w:rsidP="00614233" w:rsidRDefault="00614233" w14:paraId="326F7517"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color w:val="FFFFFF"/>
                <w:sz w:val="16"/>
                <w:szCs w:val="16"/>
              </w:rPr>
            </w:pPr>
            <w:r w:rsidRPr="001D7FA5">
              <w:rPr>
                <w:rFonts w:eastAsia="Times New Roman"/>
                <w:color w:val="FFFFFF"/>
                <w:sz w:val="16"/>
                <w:szCs w:val="16"/>
              </w:rPr>
              <w:t>FECHA</w:t>
            </w:r>
          </w:p>
        </w:tc>
        <w:tc>
          <w:tcPr>
            <w:tcW w:w="1750" w:type="pct"/>
            <w:noWrap/>
            <w:hideMark/>
          </w:tcPr>
          <w:p w:rsidRPr="001D7FA5" w:rsidR="00614233" w:rsidP="00614233" w:rsidRDefault="00614233" w14:paraId="78EBB032"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color w:val="FFFFFF"/>
                <w:sz w:val="16"/>
                <w:szCs w:val="16"/>
              </w:rPr>
            </w:pPr>
            <w:r w:rsidRPr="001D7FA5">
              <w:rPr>
                <w:rFonts w:eastAsia="Times New Roman"/>
                <w:color w:val="FFFFFF"/>
                <w:sz w:val="16"/>
                <w:szCs w:val="16"/>
              </w:rPr>
              <w:t>REFERENCIA</w:t>
            </w:r>
          </w:p>
        </w:tc>
        <w:tc>
          <w:tcPr>
            <w:tcW w:w="751" w:type="pct"/>
            <w:noWrap/>
            <w:hideMark/>
          </w:tcPr>
          <w:p w:rsidRPr="001D7FA5" w:rsidR="00614233" w:rsidP="00614233" w:rsidRDefault="00614233" w14:paraId="04D35AE4"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color w:val="FFFFFF"/>
                <w:sz w:val="16"/>
                <w:szCs w:val="16"/>
              </w:rPr>
            </w:pPr>
            <w:r w:rsidRPr="001D7FA5">
              <w:rPr>
                <w:rFonts w:eastAsia="Times New Roman"/>
                <w:color w:val="FFFFFF"/>
                <w:sz w:val="16"/>
                <w:szCs w:val="16"/>
              </w:rPr>
              <w:t xml:space="preserve">RADICADO </w:t>
            </w:r>
          </w:p>
        </w:tc>
        <w:tc>
          <w:tcPr>
            <w:tcW w:w="528" w:type="pct"/>
            <w:hideMark/>
          </w:tcPr>
          <w:p w:rsidRPr="001D7FA5" w:rsidR="00614233" w:rsidP="00614233" w:rsidRDefault="00614233" w14:paraId="3B527F85"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color w:val="FFFFFF"/>
                <w:sz w:val="16"/>
                <w:szCs w:val="16"/>
              </w:rPr>
            </w:pPr>
            <w:r w:rsidRPr="001D7FA5">
              <w:rPr>
                <w:rFonts w:eastAsia="Times New Roman"/>
                <w:color w:val="FFFFFF"/>
                <w:sz w:val="16"/>
                <w:szCs w:val="16"/>
              </w:rPr>
              <w:t>ESTADO</w:t>
            </w:r>
          </w:p>
        </w:tc>
        <w:tc>
          <w:tcPr>
            <w:tcW w:w="1023" w:type="pct"/>
            <w:hideMark/>
          </w:tcPr>
          <w:p w:rsidRPr="001D7FA5" w:rsidR="00614233" w:rsidP="00614233" w:rsidRDefault="00A24961" w14:paraId="66F2EEFA" w14:textId="799DED50">
            <w:pPr>
              <w:jc w:val="center"/>
              <w:cnfStyle w:val="100000000000" w:firstRow="1" w:lastRow="0" w:firstColumn="0" w:lastColumn="0" w:oddVBand="0" w:evenVBand="0" w:oddHBand="0" w:evenHBand="0" w:firstRowFirstColumn="0" w:firstRowLastColumn="0" w:lastRowFirstColumn="0" w:lastRowLastColumn="0"/>
              <w:rPr>
                <w:rFonts w:eastAsia="Times New Roman"/>
                <w:color w:val="FFFFFF"/>
                <w:sz w:val="16"/>
                <w:szCs w:val="16"/>
              </w:rPr>
            </w:pPr>
            <w:r w:rsidRPr="001D7FA5">
              <w:rPr>
                <w:rFonts w:eastAsia="Times New Roman"/>
                <w:color w:val="FFFFFF"/>
                <w:sz w:val="16"/>
                <w:szCs w:val="16"/>
              </w:rPr>
              <w:t>APROBACIÓN</w:t>
            </w:r>
          </w:p>
        </w:tc>
      </w:tr>
      <w:tr w:rsidRPr="00614233" w:rsidR="00AA22AE" w:rsidTr="004050F0" w14:paraId="0B861A71"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1" w:type="pct"/>
            <w:noWrap/>
            <w:hideMark/>
          </w:tcPr>
          <w:p w:rsidRPr="001D7FA5" w:rsidR="00614233" w:rsidP="00614233" w:rsidRDefault="00614233" w14:paraId="350ACFB4" w14:textId="77777777">
            <w:pPr>
              <w:jc w:val="center"/>
              <w:rPr>
                <w:rFonts w:eastAsia="Times New Roman"/>
                <w:color w:val="000000"/>
                <w:sz w:val="16"/>
                <w:szCs w:val="16"/>
              </w:rPr>
            </w:pPr>
            <w:r w:rsidRPr="001D7FA5">
              <w:rPr>
                <w:rFonts w:eastAsia="Times New Roman"/>
                <w:color w:val="000000"/>
                <w:sz w:val="16"/>
                <w:szCs w:val="16"/>
              </w:rPr>
              <w:t>1</w:t>
            </w:r>
          </w:p>
        </w:tc>
        <w:tc>
          <w:tcPr>
            <w:tcW w:w="606" w:type="pct"/>
            <w:noWrap/>
            <w:hideMark/>
          </w:tcPr>
          <w:p w:rsidRPr="001D7FA5" w:rsidR="00614233" w:rsidP="00614233" w:rsidRDefault="00614233" w14:paraId="7ACF0DB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4/11/2025</w:t>
            </w:r>
          </w:p>
        </w:tc>
        <w:tc>
          <w:tcPr>
            <w:tcW w:w="1750" w:type="pct"/>
            <w:noWrap/>
            <w:hideMark/>
          </w:tcPr>
          <w:p w:rsidRPr="001D7FA5" w:rsidR="00614233" w:rsidP="00614233" w:rsidRDefault="00614233" w14:paraId="744E4A2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REPORTE SEMANAL MESA 04/11/2025</w:t>
            </w:r>
          </w:p>
        </w:tc>
        <w:tc>
          <w:tcPr>
            <w:tcW w:w="751" w:type="pct"/>
            <w:noWrap/>
            <w:hideMark/>
          </w:tcPr>
          <w:p w:rsidRPr="001D7FA5" w:rsidR="00614233" w:rsidP="00614233" w:rsidRDefault="00614233" w14:paraId="7A805D6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16"/>
                <w:szCs w:val="16"/>
              </w:rPr>
            </w:pPr>
            <w:r w:rsidRPr="001D7FA5">
              <w:rPr>
                <w:rFonts w:eastAsia="Times New Roman"/>
                <w:b/>
                <w:color w:val="000000"/>
                <w:sz w:val="16"/>
                <w:szCs w:val="16"/>
              </w:rPr>
              <w:t>GSC-7506-2025</w:t>
            </w:r>
          </w:p>
        </w:tc>
        <w:tc>
          <w:tcPr>
            <w:tcW w:w="528" w:type="pct"/>
            <w:noWrap/>
            <w:hideMark/>
          </w:tcPr>
          <w:p w:rsidRPr="001D7FA5" w:rsidR="00614233" w:rsidP="00614233" w:rsidRDefault="00614233" w14:paraId="298C86D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Aprobado</w:t>
            </w:r>
          </w:p>
        </w:tc>
        <w:tc>
          <w:tcPr>
            <w:tcW w:w="1023" w:type="pct"/>
            <w:noWrap/>
            <w:hideMark/>
          </w:tcPr>
          <w:p w:rsidRPr="001D7FA5" w:rsidR="00614233" w:rsidP="00614233" w:rsidRDefault="00614233" w14:paraId="0F1DF67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VVG-CCS-ETB-1015-25</w:t>
            </w:r>
          </w:p>
        </w:tc>
      </w:tr>
      <w:tr w:rsidRPr="00614233" w:rsidR="00AA22AE" w:rsidTr="004050F0" w14:paraId="37910A9B" w14:textId="77777777">
        <w:trPr>
          <w:trHeight w:val="300"/>
        </w:trPr>
        <w:tc>
          <w:tcPr>
            <w:cnfStyle w:val="001000000000" w:firstRow="0" w:lastRow="0" w:firstColumn="1" w:lastColumn="0" w:oddVBand="0" w:evenVBand="0" w:oddHBand="0" w:evenHBand="0" w:firstRowFirstColumn="0" w:firstRowLastColumn="0" w:lastRowFirstColumn="0" w:lastRowLastColumn="0"/>
            <w:tcW w:w="341" w:type="pct"/>
            <w:noWrap/>
            <w:hideMark/>
          </w:tcPr>
          <w:p w:rsidRPr="001D7FA5" w:rsidR="00614233" w:rsidP="00614233" w:rsidRDefault="00614233" w14:paraId="32B10C49" w14:textId="77777777">
            <w:pPr>
              <w:jc w:val="center"/>
              <w:rPr>
                <w:rFonts w:eastAsia="Times New Roman"/>
                <w:color w:val="000000"/>
                <w:sz w:val="16"/>
                <w:szCs w:val="16"/>
              </w:rPr>
            </w:pPr>
            <w:r w:rsidRPr="001D7FA5">
              <w:rPr>
                <w:rFonts w:eastAsia="Times New Roman"/>
                <w:color w:val="000000"/>
                <w:sz w:val="16"/>
                <w:szCs w:val="16"/>
              </w:rPr>
              <w:t>2</w:t>
            </w:r>
          </w:p>
        </w:tc>
        <w:tc>
          <w:tcPr>
            <w:tcW w:w="606" w:type="pct"/>
            <w:noWrap/>
            <w:hideMark/>
          </w:tcPr>
          <w:p w:rsidRPr="001D7FA5" w:rsidR="00614233" w:rsidP="00614233" w:rsidRDefault="00614233" w14:paraId="4D311EF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11/11/2025</w:t>
            </w:r>
          </w:p>
        </w:tc>
        <w:tc>
          <w:tcPr>
            <w:tcW w:w="1750" w:type="pct"/>
            <w:noWrap/>
            <w:hideMark/>
          </w:tcPr>
          <w:p w:rsidRPr="001D7FA5" w:rsidR="00614233" w:rsidP="00614233" w:rsidRDefault="00614233" w14:paraId="707CD5E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REPORTE SEMANAL MESA 11/11/2025</w:t>
            </w:r>
          </w:p>
        </w:tc>
        <w:tc>
          <w:tcPr>
            <w:tcW w:w="751" w:type="pct"/>
            <w:noWrap/>
            <w:hideMark/>
          </w:tcPr>
          <w:p w:rsidRPr="001D7FA5" w:rsidR="00614233" w:rsidP="00614233" w:rsidRDefault="00614233" w14:paraId="0026A3F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b/>
                <w:color w:val="000000"/>
                <w:sz w:val="16"/>
                <w:szCs w:val="16"/>
              </w:rPr>
            </w:pPr>
            <w:r w:rsidRPr="001D7FA5">
              <w:rPr>
                <w:rFonts w:eastAsia="Times New Roman"/>
                <w:b/>
                <w:color w:val="000000"/>
                <w:sz w:val="16"/>
                <w:szCs w:val="16"/>
              </w:rPr>
              <w:t>GSC-7550-2025</w:t>
            </w:r>
          </w:p>
        </w:tc>
        <w:tc>
          <w:tcPr>
            <w:tcW w:w="528" w:type="pct"/>
            <w:noWrap/>
            <w:hideMark/>
          </w:tcPr>
          <w:p w:rsidRPr="001D7FA5" w:rsidR="00614233" w:rsidP="00614233" w:rsidRDefault="00614233" w14:paraId="656BD77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Aprobado</w:t>
            </w:r>
          </w:p>
        </w:tc>
        <w:tc>
          <w:tcPr>
            <w:tcW w:w="1023" w:type="pct"/>
            <w:noWrap/>
            <w:hideMark/>
          </w:tcPr>
          <w:p w:rsidRPr="001D7FA5" w:rsidR="00614233" w:rsidP="00614233" w:rsidRDefault="00614233" w14:paraId="75361A0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VVG-CCS-ETB-1016-25</w:t>
            </w:r>
          </w:p>
        </w:tc>
      </w:tr>
      <w:tr w:rsidRPr="00614233" w:rsidR="00AA22AE" w:rsidTr="004050F0" w14:paraId="393AFFAA"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1" w:type="pct"/>
            <w:noWrap/>
            <w:hideMark/>
          </w:tcPr>
          <w:p w:rsidRPr="001D7FA5" w:rsidR="00614233" w:rsidP="00614233" w:rsidRDefault="00614233" w14:paraId="5250BF96" w14:textId="77777777">
            <w:pPr>
              <w:jc w:val="center"/>
              <w:rPr>
                <w:rFonts w:eastAsia="Times New Roman"/>
                <w:color w:val="000000"/>
                <w:sz w:val="16"/>
                <w:szCs w:val="16"/>
              </w:rPr>
            </w:pPr>
            <w:r w:rsidRPr="001D7FA5">
              <w:rPr>
                <w:rFonts w:eastAsia="Times New Roman"/>
                <w:color w:val="000000"/>
                <w:sz w:val="16"/>
                <w:szCs w:val="16"/>
              </w:rPr>
              <w:t>3</w:t>
            </w:r>
          </w:p>
        </w:tc>
        <w:tc>
          <w:tcPr>
            <w:tcW w:w="606" w:type="pct"/>
            <w:noWrap/>
            <w:hideMark/>
          </w:tcPr>
          <w:p w:rsidRPr="001D7FA5" w:rsidR="00614233" w:rsidP="00614233" w:rsidRDefault="00614233" w14:paraId="7ED2D12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18/11/2025</w:t>
            </w:r>
          </w:p>
        </w:tc>
        <w:tc>
          <w:tcPr>
            <w:tcW w:w="1750" w:type="pct"/>
            <w:noWrap/>
            <w:hideMark/>
          </w:tcPr>
          <w:p w:rsidRPr="001D7FA5" w:rsidR="00614233" w:rsidP="00614233" w:rsidRDefault="00614233" w14:paraId="78AFBCE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REPORTE SEMANAL MESA 18/11/2025</w:t>
            </w:r>
          </w:p>
        </w:tc>
        <w:tc>
          <w:tcPr>
            <w:tcW w:w="751" w:type="pct"/>
            <w:noWrap/>
            <w:hideMark/>
          </w:tcPr>
          <w:p w:rsidRPr="001D7FA5" w:rsidR="00614233" w:rsidP="00614233" w:rsidRDefault="00614233" w14:paraId="08EFF3F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16"/>
                <w:szCs w:val="16"/>
              </w:rPr>
            </w:pPr>
            <w:r w:rsidRPr="001D7FA5">
              <w:rPr>
                <w:rFonts w:eastAsia="Times New Roman"/>
                <w:b/>
                <w:color w:val="000000"/>
                <w:sz w:val="16"/>
                <w:szCs w:val="16"/>
              </w:rPr>
              <w:t>GSC-7598-2025</w:t>
            </w:r>
          </w:p>
        </w:tc>
        <w:tc>
          <w:tcPr>
            <w:tcW w:w="528" w:type="pct"/>
            <w:noWrap/>
            <w:hideMark/>
          </w:tcPr>
          <w:p w:rsidRPr="001D7FA5" w:rsidR="00614233" w:rsidP="00614233" w:rsidRDefault="00614233" w14:paraId="786F2E2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Aprobado</w:t>
            </w:r>
          </w:p>
        </w:tc>
        <w:tc>
          <w:tcPr>
            <w:tcW w:w="1023" w:type="pct"/>
            <w:noWrap/>
            <w:hideMark/>
          </w:tcPr>
          <w:p w:rsidRPr="001D7FA5" w:rsidR="00614233" w:rsidP="00614233" w:rsidRDefault="00614233" w14:paraId="5C4AB62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VVG-CCS-ETB-1028-25</w:t>
            </w:r>
          </w:p>
        </w:tc>
      </w:tr>
      <w:tr w:rsidRPr="00614233" w:rsidR="00AA22AE" w:rsidTr="004050F0" w14:paraId="7FE576A9" w14:textId="77777777">
        <w:trPr>
          <w:trHeight w:val="300"/>
        </w:trPr>
        <w:tc>
          <w:tcPr>
            <w:cnfStyle w:val="001000000000" w:firstRow="0" w:lastRow="0" w:firstColumn="1" w:lastColumn="0" w:oddVBand="0" w:evenVBand="0" w:oddHBand="0" w:evenHBand="0" w:firstRowFirstColumn="0" w:firstRowLastColumn="0" w:lastRowFirstColumn="0" w:lastRowLastColumn="0"/>
            <w:tcW w:w="341" w:type="pct"/>
            <w:noWrap/>
            <w:hideMark/>
          </w:tcPr>
          <w:p w:rsidRPr="001D7FA5" w:rsidR="00614233" w:rsidP="00614233" w:rsidRDefault="00614233" w14:paraId="276EDC26" w14:textId="77777777">
            <w:pPr>
              <w:jc w:val="center"/>
              <w:rPr>
                <w:rFonts w:eastAsia="Times New Roman"/>
                <w:color w:val="000000"/>
                <w:sz w:val="16"/>
                <w:szCs w:val="16"/>
              </w:rPr>
            </w:pPr>
            <w:r w:rsidRPr="001D7FA5">
              <w:rPr>
                <w:rFonts w:eastAsia="Times New Roman"/>
                <w:color w:val="000000"/>
                <w:sz w:val="16"/>
                <w:szCs w:val="16"/>
              </w:rPr>
              <w:t>4</w:t>
            </w:r>
          </w:p>
        </w:tc>
        <w:tc>
          <w:tcPr>
            <w:tcW w:w="606" w:type="pct"/>
            <w:noWrap/>
            <w:hideMark/>
          </w:tcPr>
          <w:p w:rsidRPr="001D7FA5" w:rsidR="00614233" w:rsidP="00614233" w:rsidRDefault="00614233" w14:paraId="63006AE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25/11/2025</w:t>
            </w:r>
          </w:p>
        </w:tc>
        <w:tc>
          <w:tcPr>
            <w:tcW w:w="1750" w:type="pct"/>
            <w:noWrap/>
            <w:hideMark/>
          </w:tcPr>
          <w:p w:rsidRPr="001D7FA5" w:rsidR="00614233" w:rsidP="00614233" w:rsidRDefault="00614233" w14:paraId="22121C9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REPORTE SEMANAL MESA 25/11/2025</w:t>
            </w:r>
          </w:p>
        </w:tc>
        <w:tc>
          <w:tcPr>
            <w:tcW w:w="751" w:type="pct"/>
            <w:noWrap/>
            <w:hideMark/>
          </w:tcPr>
          <w:p w:rsidRPr="001D7FA5" w:rsidR="00614233" w:rsidP="00614233" w:rsidRDefault="00614233" w14:paraId="2BDFFD0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b/>
                <w:color w:val="000000"/>
                <w:sz w:val="16"/>
                <w:szCs w:val="16"/>
              </w:rPr>
            </w:pPr>
            <w:r w:rsidRPr="001D7FA5">
              <w:rPr>
                <w:rFonts w:eastAsia="Times New Roman"/>
                <w:b/>
                <w:color w:val="000000"/>
                <w:sz w:val="16"/>
                <w:szCs w:val="16"/>
              </w:rPr>
              <w:t>GSC-7621-2025</w:t>
            </w:r>
          </w:p>
        </w:tc>
        <w:tc>
          <w:tcPr>
            <w:tcW w:w="528" w:type="pct"/>
            <w:noWrap/>
            <w:hideMark/>
          </w:tcPr>
          <w:p w:rsidRPr="001D7FA5" w:rsidR="00614233" w:rsidP="00614233" w:rsidRDefault="00614233" w14:paraId="4AFA375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Radicado</w:t>
            </w:r>
          </w:p>
        </w:tc>
        <w:tc>
          <w:tcPr>
            <w:tcW w:w="1023" w:type="pct"/>
            <w:noWrap/>
            <w:hideMark/>
          </w:tcPr>
          <w:p w:rsidRPr="001D7FA5" w:rsidR="00614233" w:rsidP="00614233" w:rsidRDefault="00614233" w14:paraId="7C2A5AA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VVG-CCS-ETB-1055-25</w:t>
            </w:r>
          </w:p>
        </w:tc>
      </w:tr>
      <w:tr w:rsidRPr="00614233" w:rsidR="00AA22AE" w:rsidTr="004050F0" w14:paraId="7C06D3B7"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1" w:type="pct"/>
            <w:noWrap/>
            <w:hideMark/>
          </w:tcPr>
          <w:p w:rsidRPr="001D7FA5" w:rsidR="00614233" w:rsidP="00614233" w:rsidRDefault="00614233" w14:paraId="21062D1A" w14:textId="77777777">
            <w:pPr>
              <w:jc w:val="center"/>
              <w:rPr>
                <w:rFonts w:eastAsia="Times New Roman"/>
                <w:color w:val="000000"/>
                <w:sz w:val="16"/>
                <w:szCs w:val="16"/>
              </w:rPr>
            </w:pPr>
            <w:r w:rsidRPr="001D7FA5">
              <w:rPr>
                <w:rFonts w:eastAsia="Times New Roman"/>
                <w:color w:val="000000"/>
                <w:sz w:val="16"/>
                <w:szCs w:val="16"/>
              </w:rPr>
              <w:t>5</w:t>
            </w:r>
          </w:p>
        </w:tc>
        <w:tc>
          <w:tcPr>
            <w:tcW w:w="606" w:type="pct"/>
            <w:noWrap/>
            <w:hideMark/>
          </w:tcPr>
          <w:p w:rsidRPr="001D7FA5" w:rsidR="00614233" w:rsidP="00614233" w:rsidRDefault="00614233" w14:paraId="04FD141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16/11/2025</w:t>
            </w:r>
          </w:p>
        </w:tc>
        <w:tc>
          <w:tcPr>
            <w:tcW w:w="1750" w:type="pct"/>
            <w:noWrap/>
            <w:hideMark/>
          </w:tcPr>
          <w:p w:rsidRPr="001D7FA5" w:rsidR="00614233" w:rsidP="00614233" w:rsidRDefault="00614233" w14:paraId="7BF8816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REPORTE QUINCENAL MESA 15/11/2025</w:t>
            </w:r>
          </w:p>
        </w:tc>
        <w:tc>
          <w:tcPr>
            <w:tcW w:w="751" w:type="pct"/>
            <w:noWrap/>
            <w:hideMark/>
          </w:tcPr>
          <w:p w:rsidRPr="001D7FA5" w:rsidR="00614233" w:rsidP="00614233" w:rsidRDefault="00614233" w14:paraId="078A595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16"/>
                <w:szCs w:val="16"/>
              </w:rPr>
            </w:pPr>
            <w:r w:rsidRPr="001D7FA5">
              <w:rPr>
                <w:rFonts w:eastAsia="Times New Roman"/>
                <w:b/>
                <w:color w:val="000000"/>
                <w:sz w:val="16"/>
                <w:szCs w:val="16"/>
              </w:rPr>
              <w:t>GSC-7601-2025</w:t>
            </w:r>
          </w:p>
        </w:tc>
        <w:tc>
          <w:tcPr>
            <w:tcW w:w="528" w:type="pct"/>
            <w:noWrap/>
            <w:hideMark/>
          </w:tcPr>
          <w:p w:rsidRPr="001D7FA5" w:rsidR="00614233" w:rsidP="00614233" w:rsidRDefault="00614233" w14:paraId="619131B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Aprobado</w:t>
            </w:r>
          </w:p>
        </w:tc>
        <w:tc>
          <w:tcPr>
            <w:tcW w:w="1023" w:type="pct"/>
            <w:noWrap/>
            <w:hideMark/>
          </w:tcPr>
          <w:p w:rsidRPr="001D7FA5" w:rsidR="00614233" w:rsidP="00614233" w:rsidRDefault="00614233" w14:paraId="1A2E448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VVG-CCS-ETB-1037-25</w:t>
            </w:r>
          </w:p>
        </w:tc>
      </w:tr>
      <w:tr w:rsidRPr="00614233" w:rsidR="00CB33DA" w:rsidTr="004050F0" w14:paraId="4103BF70" w14:textId="77777777">
        <w:trPr>
          <w:trHeight w:val="300"/>
        </w:trPr>
        <w:tc>
          <w:tcPr>
            <w:cnfStyle w:val="001000000000" w:firstRow="0" w:lastRow="0" w:firstColumn="1" w:lastColumn="0" w:oddVBand="0" w:evenVBand="0" w:oddHBand="0" w:evenHBand="0" w:firstRowFirstColumn="0" w:firstRowLastColumn="0" w:lastRowFirstColumn="0" w:lastRowLastColumn="0"/>
            <w:tcW w:w="341" w:type="pct"/>
            <w:noWrap/>
            <w:hideMark/>
          </w:tcPr>
          <w:p w:rsidRPr="001D7FA5" w:rsidR="00614233" w:rsidP="00614233" w:rsidRDefault="00614233" w14:paraId="2CF4FEEE" w14:textId="77777777">
            <w:pPr>
              <w:jc w:val="center"/>
              <w:rPr>
                <w:rFonts w:eastAsia="Times New Roman"/>
                <w:color w:val="000000"/>
                <w:sz w:val="16"/>
                <w:szCs w:val="16"/>
              </w:rPr>
            </w:pPr>
            <w:r w:rsidRPr="001D7FA5">
              <w:rPr>
                <w:rFonts w:eastAsia="Times New Roman"/>
                <w:color w:val="000000"/>
                <w:sz w:val="16"/>
                <w:szCs w:val="16"/>
              </w:rPr>
              <w:t>6</w:t>
            </w:r>
          </w:p>
        </w:tc>
        <w:tc>
          <w:tcPr>
            <w:tcW w:w="606" w:type="pct"/>
            <w:noWrap/>
            <w:hideMark/>
          </w:tcPr>
          <w:p w:rsidRPr="001D7FA5" w:rsidR="00614233" w:rsidP="00614233" w:rsidRDefault="00614233" w14:paraId="4DE4B638" w14:textId="7777777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1/12/2025</w:t>
            </w:r>
          </w:p>
        </w:tc>
        <w:tc>
          <w:tcPr>
            <w:tcW w:w="1750" w:type="pct"/>
            <w:noWrap/>
            <w:hideMark/>
          </w:tcPr>
          <w:p w:rsidRPr="001D7FA5" w:rsidR="00614233" w:rsidP="00614233" w:rsidRDefault="00614233" w14:paraId="5A2F604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REPORTE QUINCENAL MESA 30/11/2025</w:t>
            </w:r>
          </w:p>
        </w:tc>
        <w:tc>
          <w:tcPr>
            <w:tcW w:w="751" w:type="pct"/>
            <w:noWrap/>
            <w:hideMark/>
          </w:tcPr>
          <w:p w:rsidRPr="001D7FA5" w:rsidR="00614233" w:rsidP="00614233" w:rsidRDefault="00614233" w14:paraId="668E61A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b/>
                <w:color w:val="000000"/>
                <w:sz w:val="16"/>
                <w:szCs w:val="16"/>
              </w:rPr>
            </w:pPr>
            <w:r w:rsidRPr="001D7FA5">
              <w:rPr>
                <w:rFonts w:eastAsia="Times New Roman"/>
                <w:b/>
                <w:color w:val="000000"/>
                <w:sz w:val="16"/>
                <w:szCs w:val="16"/>
              </w:rPr>
              <w:t>GSC-7507-2025</w:t>
            </w:r>
          </w:p>
        </w:tc>
        <w:tc>
          <w:tcPr>
            <w:tcW w:w="528" w:type="pct"/>
            <w:noWrap/>
            <w:hideMark/>
          </w:tcPr>
          <w:p w:rsidRPr="001D7FA5" w:rsidR="00614233" w:rsidP="00614233" w:rsidRDefault="00614233" w14:paraId="7F4460C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Radicado</w:t>
            </w:r>
          </w:p>
        </w:tc>
        <w:tc>
          <w:tcPr>
            <w:tcW w:w="1023" w:type="pct"/>
            <w:noWrap/>
            <w:hideMark/>
          </w:tcPr>
          <w:p w:rsidRPr="001D7FA5" w:rsidR="00614233" w:rsidP="00614233" w:rsidRDefault="00614233" w14:paraId="7D40FBA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Pendiente</w:t>
            </w:r>
          </w:p>
        </w:tc>
      </w:tr>
    </w:tbl>
    <w:p w:rsidRPr="006E6062" w:rsidR="000544B8" w:rsidP="00C9414E" w:rsidRDefault="00C9414E" w14:paraId="39E4AB56" w14:textId="6E9C260C">
      <w:pPr>
        <w:pStyle w:val="Descripcin"/>
        <w:jc w:val="center"/>
      </w:pPr>
      <w:bookmarkStart w:name="_Toc215650545" w:id="129"/>
      <w:r w:rsidRPr="006E6062">
        <w:t xml:space="preserve">Tabla </w:t>
      </w:r>
      <w:r w:rsidRPr="006E6062">
        <w:fldChar w:fldCharType="begin"/>
      </w:r>
      <w:r w:rsidRPr="006E6062">
        <w:instrText>SEQ Tabla \* ARABIC</w:instrText>
      </w:r>
      <w:r w:rsidRPr="006E6062">
        <w:fldChar w:fldCharType="separate"/>
      </w:r>
      <w:r w:rsidR="00041DFA">
        <w:rPr>
          <w:noProof/>
        </w:rPr>
        <w:t>10</w:t>
      </w:r>
      <w:r w:rsidRPr="006E6062">
        <w:fldChar w:fldCharType="end"/>
      </w:r>
      <w:r w:rsidRPr="006E6062" w:rsidR="000544B8">
        <w:t xml:space="preserve">. </w:t>
      </w:r>
      <w:r w:rsidRPr="006E6062" w:rsidR="00793344">
        <w:t>RESUMEN INFORMES SEMANALES Y QUINCENALES</w:t>
      </w:r>
      <w:bookmarkEnd w:id="129"/>
    </w:p>
    <w:p w:rsidRPr="006E6062" w:rsidR="006C7B22" w:rsidP="00BD5093" w:rsidRDefault="006C7B22" w14:paraId="5E1F53EA" w14:textId="57CB32B8">
      <w:pPr>
        <w:jc w:val="both"/>
      </w:pPr>
      <w:r w:rsidRPr="006E6062">
        <w:t xml:space="preserve">Evidencias adjuntas en los reportes enviados </w:t>
      </w:r>
      <w:r w:rsidRPr="006E6062" w:rsidR="7411A245">
        <w:t>semanal</w:t>
      </w:r>
      <w:r w:rsidRPr="006E6062">
        <w:t xml:space="preserve"> y quincenalmente que pueden ser consultados en la siguiente ruta:</w:t>
      </w:r>
      <w:r w:rsidRPr="006E6062" w:rsidR="001362EB">
        <w:rPr>
          <w:i/>
        </w:rPr>
        <w:t xml:space="preserve"> </w:t>
      </w:r>
      <w:r w:rsidRPr="006E6062" w:rsidR="001D5D81">
        <w:rPr>
          <w:i/>
        </w:rPr>
        <w:t>01NOV - 30NOV</w:t>
      </w:r>
      <w:r w:rsidRPr="006E6062" w:rsidR="006C0303">
        <w:rPr>
          <w:i/>
        </w:rPr>
        <w:t>\OBLIGACIONES GENERALES\</w:t>
      </w:r>
      <w:r w:rsidRPr="006E6062" w:rsidR="0032184D">
        <w:rPr>
          <w:i/>
        </w:rPr>
        <w:t>OBLIGACIÓN</w:t>
      </w:r>
      <w:r w:rsidRPr="006E6062" w:rsidR="006C0303">
        <w:rPr>
          <w:i/>
        </w:rPr>
        <w:t xml:space="preserve"> 2,5,6,9,13\ANEXO MESA DE SERVICIO \</w:t>
      </w:r>
      <w:r w:rsidRPr="006E6062" w:rsidR="00423573">
        <w:rPr>
          <w:i/>
        </w:rPr>
        <w:t>INFORME MESA DE SERVICIO</w:t>
      </w:r>
      <w:r w:rsidRPr="006E6062">
        <w:t xml:space="preserve">. </w:t>
      </w:r>
    </w:p>
    <w:p w:rsidRPr="006E6062" w:rsidR="00885B8A" w:rsidP="00BD5093" w:rsidRDefault="006C7B22" w14:paraId="11E713BB" w14:textId="3A6A697F">
      <w:pPr>
        <w:jc w:val="both"/>
      </w:pPr>
      <w:r w:rsidRPr="006E6062">
        <w:t xml:space="preserve">Con relación al informe de las actividades realizadas en relación con el diagnóstico, manejo incidencias y demás, mediante el aplicativo para la administración de tickets GLPI, se describe en la tabla a continuación, donde </w:t>
      </w:r>
      <w:r w:rsidRPr="006E6062" w:rsidR="00A903BE">
        <w:t>6</w:t>
      </w:r>
      <w:r w:rsidR="00DB717E">
        <w:t>58</w:t>
      </w:r>
      <w:r w:rsidRPr="006E6062">
        <w:t xml:space="preserve"> casos corresponden a diagnósticos realizados por la mesa de servicio.</w:t>
      </w:r>
    </w:p>
    <w:tbl>
      <w:tblPr>
        <w:tblStyle w:val="Tabladelista4-nfasis1"/>
        <w:tblW w:w="5000" w:type="pct"/>
        <w:tblLook w:val="04A0" w:firstRow="1" w:lastRow="0" w:firstColumn="1" w:lastColumn="0" w:noHBand="0" w:noVBand="1"/>
      </w:tblPr>
      <w:tblGrid>
        <w:gridCol w:w="2001"/>
        <w:gridCol w:w="611"/>
        <w:gridCol w:w="777"/>
        <w:gridCol w:w="611"/>
        <w:gridCol w:w="611"/>
        <w:gridCol w:w="777"/>
        <w:gridCol w:w="943"/>
        <w:gridCol w:w="777"/>
        <w:gridCol w:w="777"/>
        <w:gridCol w:w="943"/>
      </w:tblGrid>
      <w:tr w:rsidRPr="002E77A7" w:rsidR="005868EC" w:rsidTr="00220170" w14:paraId="75CDCE50" w14:textId="77777777">
        <w:trPr>
          <w:cnfStyle w:val="100000000000" w:firstRow="1" w:lastRow="0" w:firstColumn="0" w:lastColumn="0" w:oddVBand="0" w:evenVBand="0" w:oddHBand="0" w:evenHBand="0" w:firstRowFirstColumn="0" w:firstRowLastColumn="0" w:lastRowFirstColumn="0" w:lastRowLastColumn="0"/>
          <w:trHeight w:val="1364"/>
          <w:tblHeader/>
        </w:trPr>
        <w:tc>
          <w:tcPr>
            <w:cnfStyle w:val="001000000000" w:firstRow="0" w:lastRow="0" w:firstColumn="1" w:lastColumn="0" w:oddVBand="0" w:evenVBand="0" w:oddHBand="0" w:evenHBand="0" w:firstRowFirstColumn="0" w:firstRowLastColumn="0" w:lastRowFirstColumn="0" w:lastRowLastColumn="0"/>
            <w:tcW w:w="846" w:type="pct"/>
            <w:noWrap/>
            <w:vAlign w:val="center"/>
            <w:hideMark/>
          </w:tcPr>
          <w:p w:rsidRPr="001D7FA5" w:rsidR="002E77A7" w:rsidP="00D710EF" w:rsidRDefault="00D803B3" w14:paraId="79BAE877" w14:textId="48B6038F">
            <w:pPr>
              <w:jc w:val="center"/>
              <w:rPr>
                <w:rFonts w:eastAsia="Times New Roman"/>
                <w:sz w:val="16"/>
                <w:szCs w:val="16"/>
              </w:rPr>
            </w:pPr>
            <w:r w:rsidRPr="001D7FA5">
              <w:rPr>
                <w:rFonts w:eastAsia="Times New Roman"/>
                <w:sz w:val="16"/>
                <w:szCs w:val="16"/>
              </w:rPr>
              <w:t>SUBSISTEMAS</w:t>
            </w:r>
          </w:p>
        </w:tc>
        <w:tc>
          <w:tcPr>
            <w:tcW w:w="378" w:type="pct"/>
            <w:noWrap/>
            <w:textDirection w:val="btLr"/>
            <w:vAlign w:val="center"/>
            <w:hideMark/>
          </w:tcPr>
          <w:p w:rsidRPr="001D7FA5" w:rsidR="002E77A7" w:rsidP="00D710EF" w:rsidRDefault="00D803B3" w14:paraId="12751B30" w14:textId="77777777">
            <w:pPr>
              <w:ind w:left="113" w:right="113"/>
              <w:jc w:val="center"/>
              <w:cnfStyle w:val="100000000000" w:firstRow="1" w:lastRow="0" w:firstColumn="0" w:lastColumn="0" w:oddVBand="0" w:evenVBand="0" w:oddHBand="0" w:evenHBand="0" w:firstRowFirstColumn="0" w:firstRowLastColumn="0" w:lastRowFirstColumn="0" w:lastRowLastColumn="0"/>
              <w:rPr>
                <w:rFonts w:eastAsia="Times New Roman"/>
                <w:sz w:val="16"/>
                <w:szCs w:val="16"/>
              </w:rPr>
            </w:pPr>
            <w:r w:rsidRPr="001D7FA5">
              <w:rPr>
                <w:rFonts w:eastAsia="Times New Roman"/>
                <w:sz w:val="16"/>
                <w:szCs w:val="16"/>
              </w:rPr>
              <w:t>DIAGNOSTICO</w:t>
            </w:r>
          </w:p>
        </w:tc>
        <w:tc>
          <w:tcPr>
            <w:tcW w:w="472" w:type="pct"/>
            <w:noWrap/>
            <w:textDirection w:val="btLr"/>
            <w:vAlign w:val="center"/>
            <w:hideMark/>
          </w:tcPr>
          <w:p w:rsidRPr="001D7FA5" w:rsidR="002E77A7" w:rsidP="00D710EF" w:rsidRDefault="00D803B3" w14:paraId="31A0C0F4" w14:textId="77777777">
            <w:pPr>
              <w:ind w:left="113" w:right="113"/>
              <w:jc w:val="center"/>
              <w:cnfStyle w:val="100000000000" w:firstRow="1" w:lastRow="0" w:firstColumn="0" w:lastColumn="0" w:oddVBand="0" w:evenVBand="0" w:oddHBand="0" w:evenHBand="0" w:firstRowFirstColumn="0" w:firstRowLastColumn="0" w:lastRowFirstColumn="0" w:lastRowLastColumn="0"/>
              <w:rPr>
                <w:rFonts w:eastAsia="Times New Roman"/>
                <w:sz w:val="16"/>
                <w:szCs w:val="16"/>
              </w:rPr>
            </w:pPr>
            <w:r w:rsidRPr="001D7FA5">
              <w:rPr>
                <w:rFonts w:eastAsia="Times New Roman"/>
                <w:sz w:val="16"/>
                <w:szCs w:val="16"/>
              </w:rPr>
              <w:t>DIAGNOSTICO SUBSISTEMA</w:t>
            </w:r>
          </w:p>
        </w:tc>
        <w:tc>
          <w:tcPr>
            <w:tcW w:w="378" w:type="pct"/>
            <w:noWrap/>
            <w:textDirection w:val="btLr"/>
            <w:vAlign w:val="center"/>
            <w:hideMark/>
          </w:tcPr>
          <w:p w:rsidRPr="001D7FA5" w:rsidR="002E77A7" w:rsidP="00D710EF" w:rsidRDefault="00D803B3" w14:paraId="7F17132C" w14:textId="4C9AD2EF">
            <w:pPr>
              <w:ind w:left="113" w:right="113"/>
              <w:jc w:val="center"/>
              <w:cnfStyle w:val="100000000000" w:firstRow="1" w:lastRow="0" w:firstColumn="0" w:lastColumn="0" w:oddVBand="0" w:evenVBand="0" w:oddHBand="0" w:evenHBand="0" w:firstRowFirstColumn="0" w:firstRowLastColumn="0" w:lastRowFirstColumn="0" w:lastRowLastColumn="0"/>
              <w:rPr>
                <w:rFonts w:eastAsia="Times New Roman"/>
                <w:sz w:val="16"/>
                <w:szCs w:val="16"/>
              </w:rPr>
            </w:pPr>
            <w:r w:rsidRPr="001D7FA5">
              <w:rPr>
                <w:rFonts w:eastAsia="Times New Roman"/>
                <w:sz w:val="16"/>
                <w:szCs w:val="16"/>
              </w:rPr>
              <w:t xml:space="preserve">LIMPIEZA </w:t>
            </w:r>
            <w:r w:rsidRPr="001D7FA5" w:rsidR="00D65946">
              <w:rPr>
                <w:rFonts w:eastAsia="Times New Roman"/>
                <w:sz w:val="16"/>
                <w:szCs w:val="16"/>
              </w:rPr>
              <w:t>ACRÍLICO</w:t>
            </w:r>
          </w:p>
        </w:tc>
        <w:tc>
          <w:tcPr>
            <w:tcW w:w="378" w:type="pct"/>
            <w:noWrap/>
            <w:textDirection w:val="btLr"/>
            <w:vAlign w:val="center"/>
            <w:hideMark/>
          </w:tcPr>
          <w:p w:rsidRPr="001D7FA5" w:rsidR="002E77A7" w:rsidP="00D710EF" w:rsidRDefault="00D803B3" w14:paraId="33478A94" w14:textId="77777777">
            <w:pPr>
              <w:ind w:left="113" w:right="113"/>
              <w:jc w:val="center"/>
              <w:cnfStyle w:val="100000000000" w:firstRow="1" w:lastRow="0" w:firstColumn="0" w:lastColumn="0" w:oddVBand="0" w:evenVBand="0" w:oddHBand="0" w:evenHBand="0" w:firstRowFirstColumn="0" w:firstRowLastColumn="0" w:lastRowFirstColumn="0" w:lastRowLastColumn="0"/>
              <w:rPr>
                <w:rFonts w:eastAsia="Times New Roman"/>
                <w:sz w:val="16"/>
                <w:szCs w:val="16"/>
              </w:rPr>
            </w:pPr>
            <w:r w:rsidRPr="001D7FA5">
              <w:rPr>
                <w:rFonts w:eastAsia="Times New Roman"/>
                <w:sz w:val="16"/>
                <w:szCs w:val="16"/>
              </w:rPr>
              <w:t>MTO ACOMETIDA</w:t>
            </w:r>
          </w:p>
        </w:tc>
        <w:tc>
          <w:tcPr>
            <w:tcW w:w="472" w:type="pct"/>
            <w:noWrap/>
            <w:textDirection w:val="btLr"/>
            <w:vAlign w:val="center"/>
            <w:hideMark/>
          </w:tcPr>
          <w:p w:rsidRPr="001D7FA5" w:rsidR="002E77A7" w:rsidP="00D710EF" w:rsidRDefault="00D803B3" w14:paraId="5A9C1287" w14:textId="77777777">
            <w:pPr>
              <w:ind w:left="113" w:right="113"/>
              <w:jc w:val="center"/>
              <w:cnfStyle w:val="100000000000" w:firstRow="1" w:lastRow="0" w:firstColumn="0" w:lastColumn="0" w:oddVBand="0" w:evenVBand="0" w:oddHBand="0" w:evenHBand="0" w:firstRowFirstColumn="0" w:firstRowLastColumn="0" w:lastRowFirstColumn="0" w:lastRowLastColumn="0"/>
              <w:rPr>
                <w:rFonts w:eastAsia="Times New Roman"/>
                <w:sz w:val="16"/>
                <w:szCs w:val="16"/>
              </w:rPr>
            </w:pPr>
            <w:r w:rsidRPr="001D7FA5">
              <w:rPr>
                <w:rFonts w:eastAsia="Times New Roman"/>
                <w:sz w:val="16"/>
                <w:szCs w:val="16"/>
              </w:rPr>
              <w:t>MTO CORRECTIVO</w:t>
            </w:r>
          </w:p>
        </w:tc>
        <w:tc>
          <w:tcPr>
            <w:tcW w:w="566" w:type="pct"/>
            <w:noWrap/>
            <w:textDirection w:val="btLr"/>
            <w:vAlign w:val="center"/>
            <w:hideMark/>
          </w:tcPr>
          <w:p w:rsidRPr="001D7FA5" w:rsidR="002E77A7" w:rsidP="00D710EF" w:rsidRDefault="00D803B3" w14:paraId="307F98D0" w14:textId="77777777">
            <w:pPr>
              <w:ind w:left="113" w:right="113"/>
              <w:jc w:val="center"/>
              <w:cnfStyle w:val="100000000000" w:firstRow="1" w:lastRow="0" w:firstColumn="0" w:lastColumn="0" w:oddVBand="0" w:evenVBand="0" w:oddHBand="0" w:evenHBand="0" w:firstRowFirstColumn="0" w:firstRowLastColumn="0" w:lastRowFirstColumn="0" w:lastRowLastColumn="0"/>
              <w:rPr>
                <w:rFonts w:eastAsia="Times New Roman"/>
                <w:sz w:val="16"/>
                <w:szCs w:val="16"/>
              </w:rPr>
            </w:pPr>
            <w:r w:rsidRPr="001D7FA5">
              <w:rPr>
                <w:rFonts w:eastAsia="Times New Roman"/>
                <w:sz w:val="16"/>
                <w:szCs w:val="16"/>
              </w:rPr>
              <w:t>MTO CORRECTIVO SUBSISTEMAS</w:t>
            </w:r>
          </w:p>
        </w:tc>
        <w:tc>
          <w:tcPr>
            <w:tcW w:w="472" w:type="pct"/>
            <w:noWrap/>
            <w:textDirection w:val="btLr"/>
            <w:vAlign w:val="center"/>
            <w:hideMark/>
          </w:tcPr>
          <w:p w:rsidRPr="001D7FA5" w:rsidR="002E77A7" w:rsidP="00D710EF" w:rsidRDefault="00D803B3" w14:paraId="2A164040" w14:textId="77777777">
            <w:pPr>
              <w:ind w:left="113" w:right="113"/>
              <w:jc w:val="center"/>
              <w:cnfStyle w:val="100000000000" w:firstRow="1" w:lastRow="0" w:firstColumn="0" w:lastColumn="0" w:oddVBand="0" w:evenVBand="0" w:oddHBand="0" w:evenHBand="0" w:firstRowFirstColumn="0" w:firstRowLastColumn="0" w:lastRowFirstColumn="0" w:lastRowLastColumn="0"/>
              <w:rPr>
                <w:rFonts w:eastAsia="Times New Roman"/>
                <w:sz w:val="16"/>
                <w:szCs w:val="16"/>
              </w:rPr>
            </w:pPr>
            <w:r w:rsidRPr="001D7FA5">
              <w:rPr>
                <w:rFonts w:eastAsia="Times New Roman"/>
                <w:sz w:val="16"/>
                <w:szCs w:val="16"/>
              </w:rPr>
              <w:t>MTO PREVENTIVO</w:t>
            </w:r>
          </w:p>
        </w:tc>
        <w:tc>
          <w:tcPr>
            <w:tcW w:w="472" w:type="pct"/>
            <w:noWrap/>
            <w:textDirection w:val="btLr"/>
            <w:vAlign w:val="center"/>
            <w:hideMark/>
          </w:tcPr>
          <w:p w:rsidRPr="001D7FA5" w:rsidR="002E77A7" w:rsidP="00D710EF" w:rsidRDefault="00D803B3" w14:paraId="32ABA52D" w14:textId="77777777">
            <w:pPr>
              <w:ind w:left="113" w:right="113"/>
              <w:jc w:val="center"/>
              <w:cnfStyle w:val="100000000000" w:firstRow="1" w:lastRow="0" w:firstColumn="0" w:lastColumn="0" w:oddVBand="0" w:evenVBand="0" w:oddHBand="0" w:evenHBand="0" w:firstRowFirstColumn="0" w:firstRowLastColumn="0" w:lastRowFirstColumn="0" w:lastRowLastColumn="0"/>
              <w:rPr>
                <w:rFonts w:eastAsia="Times New Roman"/>
                <w:sz w:val="16"/>
                <w:szCs w:val="16"/>
              </w:rPr>
            </w:pPr>
            <w:r w:rsidRPr="001D7FA5">
              <w:rPr>
                <w:rFonts w:eastAsia="Times New Roman"/>
                <w:sz w:val="16"/>
                <w:szCs w:val="16"/>
              </w:rPr>
              <w:t>PLAN DE CHOQUE</w:t>
            </w:r>
          </w:p>
        </w:tc>
        <w:tc>
          <w:tcPr>
            <w:tcW w:w="566" w:type="pct"/>
            <w:noWrap/>
            <w:textDirection w:val="btLr"/>
            <w:vAlign w:val="center"/>
            <w:hideMark/>
          </w:tcPr>
          <w:p w:rsidRPr="001D7FA5" w:rsidR="002E77A7" w:rsidP="00D710EF" w:rsidRDefault="00D803B3" w14:paraId="7DEC8596" w14:textId="33CEE029">
            <w:pPr>
              <w:ind w:left="113" w:right="113"/>
              <w:jc w:val="center"/>
              <w:cnfStyle w:val="100000000000" w:firstRow="1" w:lastRow="0" w:firstColumn="0" w:lastColumn="0" w:oddVBand="0" w:evenVBand="0" w:oddHBand="0" w:evenHBand="0" w:firstRowFirstColumn="0" w:firstRowLastColumn="0" w:lastRowFirstColumn="0" w:lastRowLastColumn="0"/>
              <w:rPr>
                <w:rFonts w:eastAsia="Times New Roman"/>
                <w:sz w:val="16"/>
                <w:szCs w:val="16"/>
              </w:rPr>
            </w:pPr>
            <w:r w:rsidRPr="001D7FA5">
              <w:rPr>
                <w:rFonts w:eastAsia="Times New Roman"/>
                <w:sz w:val="16"/>
                <w:szCs w:val="16"/>
              </w:rPr>
              <w:t>TOTAL</w:t>
            </w:r>
          </w:p>
        </w:tc>
      </w:tr>
      <w:tr w:rsidRPr="002E77A7" w:rsidR="00B229B9" w:rsidTr="00D710EF" w14:paraId="7F730029"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pct"/>
            <w:noWrap/>
            <w:vAlign w:val="center"/>
            <w:hideMark/>
          </w:tcPr>
          <w:p w:rsidRPr="001D7FA5" w:rsidR="002E77A7" w:rsidP="00D710EF" w:rsidRDefault="002E77A7" w14:paraId="7370D8F5" w14:textId="77777777">
            <w:pPr>
              <w:jc w:val="center"/>
              <w:rPr>
                <w:rFonts w:eastAsia="Times New Roman"/>
                <w:color w:val="000000"/>
                <w:sz w:val="16"/>
                <w:szCs w:val="16"/>
              </w:rPr>
            </w:pPr>
            <w:r w:rsidRPr="001D7FA5">
              <w:rPr>
                <w:rFonts w:eastAsia="Times New Roman"/>
                <w:color w:val="000000"/>
                <w:sz w:val="16"/>
                <w:szCs w:val="16"/>
              </w:rPr>
              <w:t>C4</w:t>
            </w:r>
          </w:p>
        </w:tc>
        <w:tc>
          <w:tcPr>
            <w:tcW w:w="378" w:type="pct"/>
            <w:noWrap/>
            <w:vAlign w:val="center"/>
            <w:hideMark/>
          </w:tcPr>
          <w:p w:rsidRPr="001D7FA5" w:rsidR="002E77A7" w:rsidP="00D710EF" w:rsidRDefault="002E77A7" w14:paraId="4B401F9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11</w:t>
            </w:r>
          </w:p>
        </w:tc>
        <w:tc>
          <w:tcPr>
            <w:tcW w:w="472" w:type="pct"/>
            <w:noWrap/>
            <w:vAlign w:val="center"/>
            <w:hideMark/>
          </w:tcPr>
          <w:p w:rsidRPr="001D7FA5" w:rsidR="002E77A7" w:rsidP="00D710EF" w:rsidRDefault="002E77A7" w14:paraId="7609F0E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17</w:t>
            </w:r>
          </w:p>
        </w:tc>
        <w:tc>
          <w:tcPr>
            <w:tcW w:w="378" w:type="pct"/>
            <w:noWrap/>
            <w:vAlign w:val="center"/>
            <w:hideMark/>
          </w:tcPr>
          <w:p w:rsidRPr="001D7FA5" w:rsidR="002E77A7" w:rsidP="00D710EF" w:rsidRDefault="002E77A7" w14:paraId="766B951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378" w:type="pct"/>
            <w:noWrap/>
            <w:vAlign w:val="center"/>
            <w:hideMark/>
          </w:tcPr>
          <w:p w:rsidRPr="001D7FA5" w:rsidR="002E77A7" w:rsidP="00D710EF" w:rsidRDefault="002E77A7" w14:paraId="1843CF8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2E77A7" w:rsidP="00D710EF" w:rsidRDefault="002E77A7" w14:paraId="7C7C3F3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1</w:t>
            </w:r>
          </w:p>
        </w:tc>
        <w:tc>
          <w:tcPr>
            <w:tcW w:w="566" w:type="pct"/>
            <w:noWrap/>
            <w:vAlign w:val="center"/>
            <w:hideMark/>
          </w:tcPr>
          <w:p w:rsidRPr="001D7FA5" w:rsidR="002E77A7" w:rsidP="00D710EF" w:rsidRDefault="002E77A7" w14:paraId="4592C38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2E77A7" w:rsidP="00D710EF" w:rsidRDefault="002E77A7" w14:paraId="2A64E1A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2E77A7" w:rsidP="00D710EF" w:rsidRDefault="002E77A7" w14:paraId="7B31669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566" w:type="pct"/>
            <w:noWrap/>
            <w:vAlign w:val="center"/>
            <w:hideMark/>
          </w:tcPr>
          <w:p w:rsidRPr="001D7FA5" w:rsidR="002E77A7" w:rsidP="00D710EF" w:rsidRDefault="002E77A7" w14:paraId="313954B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29</w:t>
            </w:r>
          </w:p>
        </w:tc>
      </w:tr>
      <w:tr w:rsidRPr="002E77A7" w:rsidR="00B229B9" w:rsidTr="00D710EF" w14:paraId="3F4A6785" w14:textId="77777777">
        <w:trPr>
          <w:trHeight w:val="300"/>
        </w:trPr>
        <w:tc>
          <w:tcPr>
            <w:cnfStyle w:val="001000000000" w:firstRow="0" w:lastRow="0" w:firstColumn="1" w:lastColumn="0" w:oddVBand="0" w:evenVBand="0" w:oddHBand="0" w:evenHBand="0" w:firstRowFirstColumn="0" w:firstRowLastColumn="0" w:lastRowFirstColumn="0" w:lastRowLastColumn="0"/>
            <w:tcW w:w="846" w:type="pct"/>
            <w:noWrap/>
            <w:vAlign w:val="center"/>
            <w:hideMark/>
          </w:tcPr>
          <w:p w:rsidRPr="001D7FA5" w:rsidR="002E77A7" w:rsidP="00D710EF" w:rsidRDefault="002E77A7" w14:paraId="79DA1A61" w14:textId="77777777">
            <w:pPr>
              <w:jc w:val="center"/>
              <w:rPr>
                <w:rFonts w:eastAsia="Times New Roman"/>
                <w:color w:val="000000"/>
                <w:sz w:val="16"/>
                <w:szCs w:val="16"/>
              </w:rPr>
            </w:pPr>
            <w:r w:rsidRPr="001D7FA5">
              <w:rPr>
                <w:rFonts w:eastAsia="Times New Roman"/>
                <w:color w:val="000000"/>
                <w:sz w:val="16"/>
                <w:szCs w:val="16"/>
              </w:rPr>
              <w:t>CENTRO DE MONITOREO</w:t>
            </w:r>
          </w:p>
        </w:tc>
        <w:tc>
          <w:tcPr>
            <w:tcW w:w="378" w:type="pct"/>
            <w:noWrap/>
            <w:vAlign w:val="center"/>
            <w:hideMark/>
          </w:tcPr>
          <w:p w:rsidRPr="001D7FA5" w:rsidR="002E77A7" w:rsidP="00D710EF" w:rsidRDefault="002E77A7" w14:paraId="3F32F43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4</w:t>
            </w:r>
          </w:p>
        </w:tc>
        <w:tc>
          <w:tcPr>
            <w:tcW w:w="472" w:type="pct"/>
            <w:noWrap/>
            <w:vAlign w:val="center"/>
            <w:hideMark/>
          </w:tcPr>
          <w:p w:rsidRPr="001D7FA5" w:rsidR="002E77A7" w:rsidP="00D710EF" w:rsidRDefault="002E77A7" w14:paraId="20D0FC3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149</w:t>
            </w:r>
          </w:p>
        </w:tc>
        <w:tc>
          <w:tcPr>
            <w:tcW w:w="378" w:type="pct"/>
            <w:noWrap/>
            <w:vAlign w:val="center"/>
            <w:hideMark/>
          </w:tcPr>
          <w:p w:rsidRPr="001D7FA5" w:rsidR="002E77A7" w:rsidP="00D710EF" w:rsidRDefault="002E77A7" w14:paraId="0C688FF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378" w:type="pct"/>
            <w:noWrap/>
            <w:vAlign w:val="center"/>
            <w:hideMark/>
          </w:tcPr>
          <w:p w:rsidRPr="001D7FA5" w:rsidR="002E77A7" w:rsidP="00D710EF" w:rsidRDefault="002E77A7" w14:paraId="2267C33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2E77A7" w:rsidP="00D710EF" w:rsidRDefault="002E77A7" w14:paraId="01B999B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16</w:t>
            </w:r>
          </w:p>
        </w:tc>
        <w:tc>
          <w:tcPr>
            <w:tcW w:w="566" w:type="pct"/>
            <w:noWrap/>
            <w:vAlign w:val="center"/>
            <w:hideMark/>
          </w:tcPr>
          <w:p w:rsidRPr="001D7FA5" w:rsidR="002E77A7" w:rsidP="00D710EF" w:rsidRDefault="002E77A7" w14:paraId="484B78F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4</w:t>
            </w:r>
          </w:p>
        </w:tc>
        <w:tc>
          <w:tcPr>
            <w:tcW w:w="472" w:type="pct"/>
            <w:noWrap/>
            <w:vAlign w:val="center"/>
            <w:hideMark/>
          </w:tcPr>
          <w:p w:rsidRPr="001D7FA5" w:rsidR="002E77A7" w:rsidP="00D710EF" w:rsidRDefault="002E77A7" w14:paraId="126C9A5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4</w:t>
            </w:r>
          </w:p>
        </w:tc>
        <w:tc>
          <w:tcPr>
            <w:tcW w:w="472" w:type="pct"/>
            <w:noWrap/>
            <w:vAlign w:val="center"/>
            <w:hideMark/>
          </w:tcPr>
          <w:p w:rsidRPr="001D7FA5" w:rsidR="002E77A7" w:rsidP="00D710EF" w:rsidRDefault="002E77A7" w14:paraId="6B6AAB3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566" w:type="pct"/>
            <w:noWrap/>
            <w:vAlign w:val="center"/>
            <w:hideMark/>
          </w:tcPr>
          <w:p w:rsidRPr="001D7FA5" w:rsidR="002E77A7" w:rsidP="00D710EF" w:rsidRDefault="002E77A7" w14:paraId="7637371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177</w:t>
            </w:r>
          </w:p>
        </w:tc>
      </w:tr>
      <w:tr w:rsidRPr="002E77A7" w:rsidR="00B229B9" w:rsidTr="00D710EF" w14:paraId="790725A4"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pct"/>
            <w:noWrap/>
            <w:vAlign w:val="center"/>
            <w:hideMark/>
          </w:tcPr>
          <w:p w:rsidRPr="001D7FA5" w:rsidR="002E77A7" w:rsidP="00D710EF" w:rsidRDefault="002E77A7" w14:paraId="24722944" w14:textId="77777777">
            <w:pPr>
              <w:jc w:val="center"/>
              <w:rPr>
                <w:rFonts w:eastAsia="Times New Roman"/>
                <w:color w:val="000000"/>
                <w:sz w:val="16"/>
                <w:szCs w:val="16"/>
              </w:rPr>
            </w:pPr>
            <w:r w:rsidRPr="001D7FA5">
              <w:rPr>
                <w:rFonts w:eastAsia="Times New Roman"/>
                <w:color w:val="000000"/>
                <w:sz w:val="16"/>
                <w:szCs w:val="16"/>
              </w:rPr>
              <w:t>DATACENTER</w:t>
            </w:r>
          </w:p>
        </w:tc>
        <w:tc>
          <w:tcPr>
            <w:tcW w:w="378" w:type="pct"/>
            <w:noWrap/>
            <w:vAlign w:val="center"/>
            <w:hideMark/>
          </w:tcPr>
          <w:p w:rsidRPr="001D7FA5" w:rsidR="002E77A7" w:rsidP="00D710EF" w:rsidRDefault="002E77A7" w14:paraId="4AA5E84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2E77A7" w:rsidP="00D710EF" w:rsidRDefault="002E77A7" w14:paraId="59CCA5B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13</w:t>
            </w:r>
          </w:p>
        </w:tc>
        <w:tc>
          <w:tcPr>
            <w:tcW w:w="378" w:type="pct"/>
            <w:noWrap/>
            <w:vAlign w:val="center"/>
            <w:hideMark/>
          </w:tcPr>
          <w:p w:rsidRPr="001D7FA5" w:rsidR="002E77A7" w:rsidP="00D710EF" w:rsidRDefault="002E77A7" w14:paraId="1AFE209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378" w:type="pct"/>
            <w:noWrap/>
            <w:vAlign w:val="center"/>
            <w:hideMark/>
          </w:tcPr>
          <w:p w:rsidRPr="001D7FA5" w:rsidR="002E77A7" w:rsidP="00D710EF" w:rsidRDefault="002E77A7" w14:paraId="22361DA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2E77A7" w:rsidP="00D710EF" w:rsidRDefault="002E77A7" w14:paraId="111C316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566" w:type="pct"/>
            <w:noWrap/>
            <w:vAlign w:val="center"/>
            <w:hideMark/>
          </w:tcPr>
          <w:p w:rsidRPr="001D7FA5" w:rsidR="002E77A7" w:rsidP="00D710EF" w:rsidRDefault="002E77A7" w14:paraId="019F72C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2E77A7" w:rsidP="00D710EF" w:rsidRDefault="002E77A7" w14:paraId="5D028DD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2E77A7" w:rsidP="00D710EF" w:rsidRDefault="002E77A7" w14:paraId="4608334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566" w:type="pct"/>
            <w:noWrap/>
            <w:vAlign w:val="center"/>
            <w:hideMark/>
          </w:tcPr>
          <w:p w:rsidRPr="001D7FA5" w:rsidR="002E77A7" w:rsidP="00D710EF" w:rsidRDefault="002E77A7" w14:paraId="43A3ABE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13</w:t>
            </w:r>
          </w:p>
        </w:tc>
      </w:tr>
      <w:tr w:rsidRPr="002E77A7" w:rsidR="00B229B9" w:rsidTr="00D710EF" w14:paraId="1A79EFA4" w14:textId="77777777">
        <w:trPr>
          <w:trHeight w:val="300"/>
        </w:trPr>
        <w:tc>
          <w:tcPr>
            <w:cnfStyle w:val="001000000000" w:firstRow="0" w:lastRow="0" w:firstColumn="1" w:lastColumn="0" w:oddVBand="0" w:evenVBand="0" w:oddHBand="0" w:evenHBand="0" w:firstRowFirstColumn="0" w:firstRowLastColumn="0" w:lastRowFirstColumn="0" w:lastRowLastColumn="0"/>
            <w:tcW w:w="846" w:type="pct"/>
            <w:noWrap/>
            <w:vAlign w:val="center"/>
            <w:hideMark/>
          </w:tcPr>
          <w:p w:rsidRPr="001D7FA5" w:rsidR="002E77A7" w:rsidP="00D710EF" w:rsidRDefault="002E77A7" w14:paraId="223C0B87" w14:textId="30563A5B">
            <w:pPr>
              <w:jc w:val="center"/>
              <w:rPr>
                <w:rFonts w:eastAsia="Times New Roman"/>
                <w:color w:val="000000"/>
                <w:sz w:val="16"/>
                <w:szCs w:val="16"/>
              </w:rPr>
            </w:pPr>
            <w:r w:rsidRPr="001D7FA5">
              <w:rPr>
                <w:rFonts w:eastAsia="Times New Roman"/>
                <w:color w:val="000000"/>
                <w:sz w:val="16"/>
                <w:szCs w:val="16"/>
              </w:rPr>
              <w:t xml:space="preserve">ESTACIONES DE </w:t>
            </w:r>
            <w:r w:rsidRPr="001D7FA5" w:rsidR="00D65946">
              <w:rPr>
                <w:rFonts w:eastAsia="Times New Roman"/>
                <w:color w:val="000000"/>
                <w:sz w:val="16"/>
                <w:szCs w:val="16"/>
              </w:rPr>
              <w:t>POLICÍA</w:t>
            </w:r>
          </w:p>
        </w:tc>
        <w:tc>
          <w:tcPr>
            <w:tcW w:w="378" w:type="pct"/>
            <w:noWrap/>
            <w:vAlign w:val="center"/>
            <w:hideMark/>
          </w:tcPr>
          <w:p w:rsidRPr="001D7FA5" w:rsidR="002E77A7" w:rsidP="00D710EF" w:rsidRDefault="002E77A7" w14:paraId="7492F2C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9</w:t>
            </w:r>
          </w:p>
        </w:tc>
        <w:tc>
          <w:tcPr>
            <w:tcW w:w="472" w:type="pct"/>
            <w:noWrap/>
            <w:vAlign w:val="center"/>
            <w:hideMark/>
          </w:tcPr>
          <w:p w:rsidRPr="001D7FA5" w:rsidR="002E77A7" w:rsidP="00D710EF" w:rsidRDefault="002E77A7" w14:paraId="44780FE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85</w:t>
            </w:r>
          </w:p>
        </w:tc>
        <w:tc>
          <w:tcPr>
            <w:tcW w:w="378" w:type="pct"/>
            <w:noWrap/>
            <w:vAlign w:val="center"/>
            <w:hideMark/>
          </w:tcPr>
          <w:p w:rsidRPr="001D7FA5" w:rsidR="002E77A7" w:rsidP="00D710EF" w:rsidRDefault="002E77A7" w14:paraId="4D082FA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378" w:type="pct"/>
            <w:noWrap/>
            <w:vAlign w:val="center"/>
            <w:hideMark/>
          </w:tcPr>
          <w:p w:rsidRPr="001D7FA5" w:rsidR="002E77A7" w:rsidP="00D710EF" w:rsidRDefault="002E77A7" w14:paraId="4E18B56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2E77A7" w:rsidP="00D710EF" w:rsidRDefault="002E77A7" w14:paraId="24F39F1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1</w:t>
            </w:r>
          </w:p>
        </w:tc>
        <w:tc>
          <w:tcPr>
            <w:tcW w:w="566" w:type="pct"/>
            <w:noWrap/>
            <w:vAlign w:val="center"/>
            <w:hideMark/>
          </w:tcPr>
          <w:p w:rsidRPr="001D7FA5" w:rsidR="002E77A7" w:rsidP="00D710EF" w:rsidRDefault="002E77A7" w14:paraId="312BD09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3</w:t>
            </w:r>
          </w:p>
        </w:tc>
        <w:tc>
          <w:tcPr>
            <w:tcW w:w="472" w:type="pct"/>
            <w:noWrap/>
            <w:vAlign w:val="center"/>
            <w:hideMark/>
          </w:tcPr>
          <w:p w:rsidRPr="001D7FA5" w:rsidR="002E77A7" w:rsidP="00D710EF" w:rsidRDefault="002E77A7" w14:paraId="78EDD50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2E77A7" w:rsidP="00D710EF" w:rsidRDefault="002E77A7" w14:paraId="5712FCE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566" w:type="pct"/>
            <w:noWrap/>
            <w:vAlign w:val="center"/>
            <w:hideMark/>
          </w:tcPr>
          <w:p w:rsidRPr="001D7FA5" w:rsidR="002E77A7" w:rsidP="00D710EF" w:rsidRDefault="002E77A7" w14:paraId="0E7E331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98</w:t>
            </w:r>
          </w:p>
        </w:tc>
      </w:tr>
      <w:tr w:rsidRPr="002E77A7" w:rsidR="00B229B9" w:rsidTr="00D710EF" w14:paraId="5B404F3C"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pct"/>
            <w:noWrap/>
            <w:vAlign w:val="center"/>
            <w:hideMark/>
          </w:tcPr>
          <w:p w:rsidRPr="001D7FA5" w:rsidR="002E77A7" w:rsidP="00D710EF" w:rsidRDefault="002E77A7" w14:paraId="52EB1F99" w14:textId="77777777">
            <w:pPr>
              <w:jc w:val="center"/>
              <w:rPr>
                <w:rFonts w:eastAsia="Times New Roman"/>
                <w:color w:val="000000"/>
                <w:sz w:val="16"/>
                <w:szCs w:val="16"/>
              </w:rPr>
            </w:pPr>
            <w:r w:rsidRPr="001D7FA5">
              <w:rPr>
                <w:rFonts w:eastAsia="Times New Roman"/>
                <w:color w:val="000000"/>
                <w:sz w:val="16"/>
                <w:szCs w:val="16"/>
              </w:rPr>
              <w:t>PROYECTO 350</w:t>
            </w:r>
          </w:p>
        </w:tc>
        <w:tc>
          <w:tcPr>
            <w:tcW w:w="378" w:type="pct"/>
            <w:noWrap/>
            <w:vAlign w:val="center"/>
            <w:hideMark/>
          </w:tcPr>
          <w:p w:rsidRPr="001D7FA5" w:rsidR="002E77A7" w:rsidP="00D710EF" w:rsidRDefault="002E77A7" w14:paraId="2128133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60</w:t>
            </w:r>
          </w:p>
        </w:tc>
        <w:tc>
          <w:tcPr>
            <w:tcW w:w="472" w:type="pct"/>
            <w:noWrap/>
            <w:vAlign w:val="center"/>
            <w:hideMark/>
          </w:tcPr>
          <w:p w:rsidRPr="001D7FA5" w:rsidR="002E77A7" w:rsidP="00D710EF" w:rsidRDefault="002E77A7" w14:paraId="1974F3C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378" w:type="pct"/>
            <w:noWrap/>
            <w:vAlign w:val="center"/>
            <w:hideMark/>
          </w:tcPr>
          <w:p w:rsidRPr="001D7FA5" w:rsidR="002E77A7" w:rsidP="00D710EF" w:rsidRDefault="002E77A7" w14:paraId="36B8DCE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17</w:t>
            </w:r>
          </w:p>
        </w:tc>
        <w:tc>
          <w:tcPr>
            <w:tcW w:w="378" w:type="pct"/>
            <w:noWrap/>
            <w:vAlign w:val="center"/>
            <w:hideMark/>
          </w:tcPr>
          <w:p w:rsidRPr="001D7FA5" w:rsidR="002E77A7" w:rsidP="00D710EF" w:rsidRDefault="002E77A7" w14:paraId="6CFE776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14</w:t>
            </w:r>
          </w:p>
        </w:tc>
        <w:tc>
          <w:tcPr>
            <w:tcW w:w="472" w:type="pct"/>
            <w:noWrap/>
            <w:vAlign w:val="center"/>
            <w:hideMark/>
          </w:tcPr>
          <w:p w:rsidRPr="001D7FA5" w:rsidR="002E77A7" w:rsidP="00D710EF" w:rsidRDefault="002E77A7" w14:paraId="7938B30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76</w:t>
            </w:r>
          </w:p>
        </w:tc>
        <w:tc>
          <w:tcPr>
            <w:tcW w:w="566" w:type="pct"/>
            <w:noWrap/>
            <w:vAlign w:val="center"/>
            <w:hideMark/>
          </w:tcPr>
          <w:p w:rsidRPr="001D7FA5" w:rsidR="002E77A7" w:rsidP="00D710EF" w:rsidRDefault="002E77A7" w14:paraId="0F397F0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2E77A7" w:rsidP="00D710EF" w:rsidRDefault="002E77A7" w14:paraId="2BCB9EF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2E77A7" w:rsidP="00D710EF" w:rsidRDefault="002E77A7" w14:paraId="3D9D442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1</w:t>
            </w:r>
          </w:p>
        </w:tc>
        <w:tc>
          <w:tcPr>
            <w:tcW w:w="566" w:type="pct"/>
            <w:noWrap/>
            <w:vAlign w:val="center"/>
            <w:hideMark/>
          </w:tcPr>
          <w:p w:rsidRPr="001D7FA5" w:rsidR="002E77A7" w:rsidP="00D710EF" w:rsidRDefault="002E77A7" w14:paraId="554BE29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168</w:t>
            </w:r>
          </w:p>
        </w:tc>
      </w:tr>
      <w:tr w:rsidRPr="002E77A7" w:rsidR="00B229B9" w:rsidTr="00D710EF" w14:paraId="7E4D822B" w14:textId="77777777">
        <w:trPr>
          <w:trHeight w:val="300"/>
        </w:trPr>
        <w:tc>
          <w:tcPr>
            <w:cnfStyle w:val="001000000000" w:firstRow="0" w:lastRow="0" w:firstColumn="1" w:lastColumn="0" w:oddVBand="0" w:evenVBand="0" w:oddHBand="0" w:evenHBand="0" w:firstRowFirstColumn="0" w:firstRowLastColumn="0" w:lastRowFirstColumn="0" w:lastRowLastColumn="0"/>
            <w:tcW w:w="846" w:type="pct"/>
            <w:noWrap/>
            <w:vAlign w:val="center"/>
            <w:hideMark/>
          </w:tcPr>
          <w:p w:rsidRPr="001D7FA5" w:rsidR="002E77A7" w:rsidP="00D710EF" w:rsidRDefault="002E77A7" w14:paraId="4D2C9A38" w14:textId="77777777">
            <w:pPr>
              <w:jc w:val="center"/>
              <w:rPr>
                <w:rFonts w:eastAsia="Times New Roman"/>
                <w:color w:val="000000"/>
                <w:sz w:val="16"/>
                <w:szCs w:val="16"/>
              </w:rPr>
            </w:pPr>
            <w:r w:rsidRPr="001D7FA5">
              <w:rPr>
                <w:rFonts w:eastAsia="Times New Roman"/>
                <w:color w:val="000000"/>
                <w:sz w:val="16"/>
                <w:szCs w:val="16"/>
              </w:rPr>
              <w:t>PROYECTO 732</w:t>
            </w:r>
          </w:p>
        </w:tc>
        <w:tc>
          <w:tcPr>
            <w:tcW w:w="378" w:type="pct"/>
            <w:noWrap/>
            <w:vAlign w:val="center"/>
            <w:hideMark/>
          </w:tcPr>
          <w:p w:rsidRPr="001D7FA5" w:rsidR="002E77A7" w:rsidP="00D710EF" w:rsidRDefault="002E77A7" w14:paraId="432545F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206</w:t>
            </w:r>
          </w:p>
        </w:tc>
        <w:tc>
          <w:tcPr>
            <w:tcW w:w="472" w:type="pct"/>
            <w:noWrap/>
            <w:vAlign w:val="center"/>
            <w:hideMark/>
          </w:tcPr>
          <w:p w:rsidRPr="001D7FA5" w:rsidR="002E77A7" w:rsidP="00D710EF" w:rsidRDefault="002E77A7" w14:paraId="07FAC71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378" w:type="pct"/>
            <w:noWrap/>
            <w:vAlign w:val="center"/>
            <w:hideMark/>
          </w:tcPr>
          <w:p w:rsidRPr="001D7FA5" w:rsidR="002E77A7" w:rsidP="00D710EF" w:rsidRDefault="002E77A7" w14:paraId="3AB572F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68</w:t>
            </w:r>
          </w:p>
        </w:tc>
        <w:tc>
          <w:tcPr>
            <w:tcW w:w="378" w:type="pct"/>
            <w:noWrap/>
            <w:vAlign w:val="center"/>
            <w:hideMark/>
          </w:tcPr>
          <w:p w:rsidRPr="001D7FA5" w:rsidR="002E77A7" w:rsidP="00D710EF" w:rsidRDefault="002E77A7" w14:paraId="5E080F8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18</w:t>
            </w:r>
          </w:p>
        </w:tc>
        <w:tc>
          <w:tcPr>
            <w:tcW w:w="472" w:type="pct"/>
            <w:noWrap/>
            <w:vAlign w:val="center"/>
            <w:hideMark/>
          </w:tcPr>
          <w:p w:rsidRPr="001D7FA5" w:rsidR="002E77A7" w:rsidP="00D710EF" w:rsidRDefault="002E77A7" w14:paraId="76485E7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272</w:t>
            </w:r>
          </w:p>
        </w:tc>
        <w:tc>
          <w:tcPr>
            <w:tcW w:w="566" w:type="pct"/>
            <w:noWrap/>
            <w:vAlign w:val="center"/>
            <w:hideMark/>
          </w:tcPr>
          <w:p w:rsidRPr="001D7FA5" w:rsidR="002E77A7" w:rsidP="00D710EF" w:rsidRDefault="002E77A7" w14:paraId="515C224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2E77A7" w:rsidP="00D710EF" w:rsidRDefault="002E77A7" w14:paraId="569C59D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2E77A7" w:rsidP="00D710EF" w:rsidRDefault="002E77A7" w14:paraId="473012C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7</w:t>
            </w:r>
          </w:p>
        </w:tc>
        <w:tc>
          <w:tcPr>
            <w:tcW w:w="566" w:type="pct"/>
            <w:noWrap/>
            <w:vAlign w:val="center"/>
            <w:hideMark/>
          </w:tcPr>
          <w:p w:rsidRPr="001D7FA5" w:rsidR="002E77A7" w:rsidP="00D710EF" w:rsidRDefault="002E77A7" w14:paraId="1A4C5B0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571</w:t>
            </w:r>
          </w:p>
        </w:tc>
      </w:tr>
      <w:tr w:rsidRPr="002E77A7" w:rsidR="00B229B9" w:rsidTr="00D710EF" w14:paraId="2C1CBDF0"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pct"/>
            <w:noWrap/>
            <w:vAlign w:val="center"/>
            <w:hideMark/>
          </w:tcPr>
          <w:p w:rsidRPr="001D7FA5" w:rsidR="002E77A7" w:rsidP="00D710EF" w:rsidRDefault="002E77A7" w14:paraId="7E87AF44" w14:textId="512ED5D0">
            <w:pPr>
              <w:jc w:val="center"/>
              <w:rPr>
                <w:rFonts w:eastAsia="Times New Roman"/>
                <w:color w:val="000000"/>
                <w:sz w:val="16"/>
                <w:szCs w:val="16"/>
              </w:rPr>
            </w:pPr>
            <w:r w:rsidRPr="001D7FA5">
              <w:rPr>
                <w:rFonts w:eastAsia="Times New Roman"/>
                <w:color w:val="000000"/>
                <w:sz w:val="16"/>
                <w:szCs w:val="16"/>
              </w:rPr>
              <w:t xml:space="preserve">PROYECTO </w:t>
            </w:r>
            <w:r w:rsidRPr="001D7FA5" w:rsidR="009F2D50">
              <w:rPr>
                <w:rFonts w:eastAsia="Times New Roman"/>
                <w:color w:val="000000"/>
                <w:sz w:val="16"/>
                <w:szCs w:val="16"/>
              </w:rPr>
              <w:t>ALCALDÍA</w:t>
            </w:r>
          </w:p>
        </w:tc>
        <w:tc>
          <w:tcPr>
            <w:tcW w:w="378" w:type="pct"/>
            <w:noWrap/>
            <w:vAlign w:val="center"/>
            <w:hideMark/>
          </w:tcPr>
          <w:p w:rsidRPr="001D7FA5" w:rsidR="002E77A7" w:rsidP="00D710EF" w:rsidRDefault="002E77A7" w14:paraId="365BC97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172</w:t>
            </w:r>
          </w:p>
        </w:tc>
        <w:tc>
          <w:tcPr>
            <w:tcW w:w="472" w:type="pct"/>
            <w:noWrap/>
            <w:vAlign w:val="center"/>
            <w:hideMark/>
          </w:tcPr>
          <w:p w:rsidRPr="001D7FA5" w:rsidR="002E77A7" w:rsidP="00D710EF" w:rsidRDefault="002E77A7" w14:paraId="7A4C237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378" w:type="pct"/>
            <w:noWrap/>
            <w:vAlign w:val="center"/>
            <w:hideMark/>
          </w:tcPr>
          <w:p w:rsidRPr="001D7FA5" w:rsidR="002E77A7" w:rsidP="00D710EF" w:rsidRDefault="002E77A7" w14:paraId="55F921C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80</w:t>
            </w:r>
          </w:p>
        </w:tc>
        <w:tc>
          <w:tcPr>
            <w:tcW w:w="378" w:type="pct"/>
            <w:noWrap/>
            <w:vAlign w:val="center"/>
            <w:hideMark/>
          </w:tcPr>
          <w:p w:rsidRPr="001D7FA5" w:rsidR="002E77A7" w:rsidP="00D710EF" w:rsidRDefault="002E77A7" w14:paraId="5192E80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14</w:t>
            </w:r>
          </w:p>
        </w:tc>
        <w:tc>
          <w:tcPr>
            <w:tcW w:w="472" w:type="pct"/>
            <w:noWrap/>
            <w:vAlign w:val="center"/>
            <w:hideMark/>
          </w:tcPr>
          <w:p w:rsidRPr="001D7FA5" w:rsidR="002E77A7" w:rsidP="00D710EF" w:rsidRDefault="002E77A7" w14:paraId="0BDC289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311</w:t>
            </w:r>
          </w:p>
        </w:tc>
        <w:tc>
          <w:tcPr>
            <w:tcW w:w="566" w:type="pct"/>
            <w:noWrap/>
            <w:vAlign w:val="center"/>
            <w:hideMark/>
          </w:tcPr>
          <w:p w:rsidRPr="001D7FA5" w:rsidR="002E77A7" w:rsidP="00D710EF" w:rsidRDefault="002E77A7" w14:paraId="180EE13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2E77A7" w:rsidP="00D710EF" w:rsidRDefault="002E77A7" w14:paraId="0DE3783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2E77A7" w:rsidP="00D710EF" w:rsidRDefault="002E77A7" w14:paraId="6A8893E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10</w:t>
            </w:r>
          </w:p>
        </w:tc>
        <w:tc>
          <w:tcPr>
            <w:tcW w:w="566" w:type="pct"/>
            <w:noWrap/>
            <w:vAlign w:val="center"/>
            <w:hideMark/>
          </w:tcPr>
          <w:p w:rsidRPr="001D7FA5" w:rsidR="002E77A7" w:rsidP="00D710EF" w:rsidRDefault="002E77A7" w14:paraId="149ED34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587</w:t>
            </w:r>
          </w:p>
        </w:tc>
      </w:tr>
      <w:tr w:rsidRPr="002E77A7" w:rsidR="00B229B9" w:rsidTr="00D710EF" w14:paraId="6B6D6BE5" w14:textId="77777777">
        <w:trPr>
          <w:trHeight w:val="300"/>
        </w:trPr>
        <w:tc>
          <w:tcPr>
            <w:cnfStyle w:val="001000000000" w:firstRow="0" w:lastRow="0" w:firstColumn="1" w:lastColumn="0" w:oddVBand="0" w:evenVBand="0" w:oddHBand="0" w:evenHBand="0" w:firstRowFirstColumn="0" w:firstRowLastColumn="0" w:lastRowFirstColumn="0" w:lastRowLastColumn="0"/>
            <w:tcW w:w="846" w:type="pct"/>
            <w:noWrap/>
            <w:vAlign w:val="center"/>
            <w:hideMark/>
          </w:tcPr>
          <w:p w:rsidRPr="001D7FA5" w:rsidR="002E77A7" w:rsidP="00D710EF" w:rsidRDefault="002E77A7" w14:paraId="65AF63EC" w14:textId="77777777">
            <w:pPr>
              <w:jc w:val="center"/>
              <w:rPr>
                <w:rFonts w:eastAsia="Times New Roman"/>
                <w:color w:val="000000"/>
                <w:sz w:val="16"/>
                <w:szCs w:val="16"/>
              </w:rPr>
            </w:pPr>
            <w:r w:rsidRPr="001D7FA5">
              <w:rPr>
                <w:rFonts w:eastAsia="Times New Roman"/>
                <w:color w:val="000000"/>
                <w:sz w:val="16"/>
                <w:szCs w:val="16"/>
              </w:rPr>
              <w:t>PROYECTO CAI</w:t>
            </w:r>
          </w:p>
        </w:tc>
        <w:tc>
          <w:tcPr>
            <w:tcW w:w="378" w:type="pct"/>
            <w:noWrap/>
            <w:vAlign w:val="center"/>
            <w:hideMark/>
          </w:tcPr>
          <w:p w:rsidRPr="001D7FA5" w:rsidR="002E77A7" w:rsidP="00D710EF" w:rsidRDefault="002E77A7" w14:paraId="1499365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16</w:t>
            </w:r>
          </w:p>
        </w:tc>
        <w:tc>
          <w:tcPr>
            <w:tcW w:w="472" w:type="pct"/>
            <w:noWrap/>
            <w:vAlign w:val="center"/>
            <w:hideMark/>
          </w:tcPr>
          <w:p w:rsidRPr="001D7FA5" w:rsidR="002E77A7" w:rsidP="00D710EF" w:rsidRDefault="002E77A7" w14:paraId="54C781A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384</w:t>
            </w:r>
          </w:p>
        </w:tc>
        <w:tc>
          <w:tcPr>
            <w:tcW w:w="378" w:type="pct"/>
            <w:noWrap/>
            <w:vAlign w:val="center"/>
            <w:hideMark/>
          </w:tcPr>
          <w:p w:rsidRPr="001D7FA5" w:rsidR="002E77A7" w:rsidP="00D710EF" w:rsidRDefault="002E77A7" w14:paraId="04C4A9E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378" w:type="pct"/>
            <w:noWrap/>
            <w:vAlign w:val="center"/>
            <w:hideMark/>
          </w:tcPr>
          <w:p w:rsidRPr="001D7FA5" w:rsidR="002E77A7" w:rsidP="00D710EF" w:rsidRDefault="002E77A7" w14:paraId="07B7919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2E77A7" w:rsidP="00D710EF" w:rsidRDefault="002E77A7" w14:paraId="2857F81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6</w:t>
            </w:r>
          </w:p>
        </w:tc>
        <w:tc>
          <w:tcPr>
            <w:tcW w:w="566" w:type="pct"/>
            <w:noWrap/>
            <w:vAlign w:val="center"/>
            <w:hideMark/>
          </w:tcPr>
          <w:p w:rsidRPr="001D7FA5" w:rsidR="002E77A7" w:rsidP="00D710EF" w:rsidRDefault="002E77A7" w14:paraId="51D5355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2E77A7" w:rsidP="00D710EF" w:rsidRDefault="002E77A7" w14:paraId="7B6D14A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1</w:t>
            </w:r>
          </w:p>
        </w:tc>
        <w:tc>
          <w:tcPr>
            <w:tcW w:w="472" w:type="pct"/>
            <w:noWrap/>
            <w:vAlign w:val="center"/>
            <w:hideMark/>
          </w:tcPr>
          <w:p w:rsidRPr="001D7FA5" w:rsidR="002E77A7" w:rsidP="00D710EF" w:rsidRDefault="002E77A7" w14:paraId="22BE9C7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566" w:type="pct"/>
            <w:noWrap/>
            <w:vAlign w:val="center"/>
            <w:hideMark/>
          </w:tcPr>
          <w:p w:rsidRPr="001D7FA5" w:rsidR="002E77A7" w:rsidP="00D710EF" w:rsidRDefault="002E77A7" w14:paraId="058571D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407</w:t>
            </w:r>
          </w:p>
        </w:tc>
      </w:tr>
      <w:tr w:rsidRPr="002E77A7" w:rsidR="00B229B9" w:rsidTr="00D710EF" w14:paraId="5CE151AD"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pct"/>
            <w:noWrap/>
            <w:vAlign w:val="center"/>
            <w:hideMark/>
          </w:tcPr>
          <w:p w:rsidRPr="001D7FA5" w:rsidR="002E77A7" w:rsidP="00D710EF" w:rsidRDefault="002E77A7" w14:paraId="5FD116C4" w14:textId="77777777">
            <w:pPr>
              <w:jc w:val="center"/>
              <w:rPr>
                <w:rFonts w:eastAsia="Times New Roman"/>
                <w:color w:val="000000"/>
                <w:sz w:val="16"/>
                <w:szCs w:val="16"/>
              </w:rPr>
            </w:pPr>
            <w:r w:rsidRPr="001D7FA5">
              <w:rPr>
                <w:rFonts w:eastAsia="Times New Roman"/>
                <w:color w:val="000000"/>
                <w:sz w:val="16"/>
                <w:szCs w:val="16"/>
              </w:rPr>
              <w:t>PROYECTO COLEGIOS</w:t>
            </w:r>
          </w:p>
        </w:tc>
        <w:tc>
          <w:tcPr>
            <w:tcW w:w="378" w:type="pct"/>
            <w:noWrap/>
            <w:vAlign w:val="center"/>
            <w:hideMark/>
          </w:tcPr>
          <w:p w:rsidRPr="001D7FA5" w:rsidR="002E77A7" w:rsidP="00D710EF" w:rsidRDefault="002E77A7" w14:paraId="736350A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64</w:t>
            </w:r>
          </w:p>
        </w:tc>
        <w:tc>
          <w:tcPr>
            <w:tcW w:w="472" w:type="pct"/>
            <w:noWrap/>
            <w:vAlign w:val="center"/>
            <w:hideMark/>
          </w:tcPr>
          <w:p w:rsidRPr="001D7FA5" w:rsidR="002E77A7" w:rsidP="00D710EF" w:rsidRDefault="002E77A7" w14:paraId="441A867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378" w:type="pct"/>
            <w:noWrap/>
            <w:vAlign w:val="center"/>
            <w:hideMark/>
          </w:tcPr>
          <w:p w:rsidRPr="001D7FA5" w:rsidR="002E77A7" w:rsidP="00D710EF" w:rsidRDefault="002E77A7" w14:paraId="48A45A1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378" w:type="pct"/>
            <w:noWrap/>
            <w:vAlign w:val="center"/>
            <w:hideMark/>
          </w:tcPr>
          <w:p w:rsidRPr="001D7FA5" w:rsidR="002E77A7" w:rsidP="00D710EF" w:rsidRDefault="002E77A7" w14:paraId="64220C2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2E77A7" w:rsidP="00D710EF" w:rsidRDefault="002E77A7" w14:paraId="093963E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6</w:t>
            </w:r>
          </w:p>
        </w:tc>
        <w:tc>
          <w:tcPr>
            <w:tcW w:w="566" w:type="pct"/>
            <w:noWrap/>
            <w:vAlign w:val="center"/>
            <w:hideMark/>
          </w:tcPr>
          <w:p w:rsidRPr="001D7FA5" w:rsidR="002E77A7" w:rsidP="00D710EF" w:rsidRDefault="002E77A7" w14:paraId="79B9603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6</w:t>
            </w:r>
          </w:p>
        </w:tc>
        <w:tc>
          <w:tcPr>
            <w:tcW w:w="472" w:type="pct"/>
            <w:noWrap/>
            <w:vAlign w:val="center"/>
            <w:hideMark/>
          </w:tcPr>
          <w:p w:rsidRPr="001D7FA5" w:rsidR="002E77A7" w:rsidP="00D710EF" w:rsidRDefault="002E77A7" w14:paraId="57AC0D2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2E77A7" w:rsidP="00D710EF" w:rsidRDefault="002E77A7" w14:paraId="7E811A1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21</w:t>
            </w:r>
          </w:p>
        </w:tc>
        <w:tc>
          <w:tcPr>
            <w:tcW w:w="566" w:type="pct"/>
            <w:noWrap/>
            <w:vAlign w:val="center"/>
            <w:hideMark/>
          </w:tcPr>
          <w:p w:rsidRPr="001D7FA5" w:rsidR="002E77A7" w:rsidP="00D710EF" w:rsidRDefault="002E77A7" w14:paraId="39D2891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97</w:t>
            </w:r>
          </w:p>
        </w:tc>
      </w:tr>
      <w:tr w:rsidRPr="002E77A7" w:rsidR="00B229B9" w:rsidTr="00D710EF" w14:paraId="3EE7FEA4" w14:textId="77777777">
        <w:trPr>
          <w:trHeight w:val="300"/>
        </w:trPr>
        <w:tc>
          <w:tcPr>
            <w:cnfStyle w:val="001000000000" w:firstRow="0" w:lastRow="0" w:firstColumn="1" w:lastColumn="0" w:oddVBand="0" w:evenVBand="0" w:oddHBand="0" w:evenHBand="0" w:firstRowFirstColumn="0" w:firstRowLastColumn="0" w:lastRowFirstColumn="0" w:lastRowLastColumn="0"/>
            <w:tcW w:w="846" w:type="pct"/>
            <w:noWrap/>
            <w:vAlign w:val="center"/>
            <w:hideMark/>
          </w:tcPr>
          <w:p w:rsidRPr="001D7FA5" w:rsidR="002E77A7" w:rsidP="00D710EF" w:rsidRDefault="002E77A7" w14:paraId="4B074764" w14:textId="77777777">
            <w:pPr>
              <w:jc w:val="center"/>
              <w:rPr>
                <w:rFonts w:eastAsia="Times New Roman"/>
                <w:color w:val="000000"/>
                <w:sz w:val="16"/>
                <w:szCs w:val="16"/>
              </w:rPr>
            </w:pPr>
            <w:r w:rsidRPr="001D7FA5">
              <w:rPr>
                <w:rFonts w:eastAsia="Times New Roman"/>
                <w:color w:val="000000"/>
                <w:sz w:val="16"/>
                <w:szCs w:val="16"/>
              </w:rPr>
              <w:t>PROYECTO CTP</w:t>
            </w:r>
          </w:p>
        </w:tc>
        <w:tc>
          <w:tcPr>
            <w:tcW w:w="378" w:type="pct"/>
            <w:noWrap/>
            <w:vAlign w:val="center"/>
            <w:hideMark/>
          </w:tcPr>
          <w:p w:rsidRPr="001D7FA5" w:rsidR="002E77A7" w:rsidP="00D710EF" w:rsidRDefault="002E77A7" w14:paraId="714AB69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1</w:t>
            </w:r>
          </w:p>
        </w:tc>
        <w:tc>
          <w:tcPr>
            <w:tcW w:w="472" w:type="pct"/>
            <w:noWrap/>
            <w:vAlign w:val="center"/>
            <w:hideMark/>
          </w:tcPr>
          <w:p w:rsidRPr="001D7FA5" w:rsidR="002E77A7" w:rsidP="00D710EF" w:rsidRDefault="002E77A7" w14:paraId="5A4BDB4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20</w:t>
            </w:r>
          </w:p>
        </w:tc>
        <w:tc>
          <w:tcPr>
            <w:tcW w:w="378" w:type="pct"/>
            <w:noWrap/>
            <w:vAlign w:val="center"/>
            <w:hideMark/>
          </w:tcPr>
          <w:p w:rsidRPr="001D7FA5" w:rsidR="002E77A7" w:rsidP="00D710EF" w:rsidRDefault="002E77A7" w14:paraId="2B29235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378" w:type="pct"/>
            <w:noWrap/>
            <w:vAlign w:val="center"/>
            <w:hideMark/>
          </w:tcPr>
          <w:p w:rsidRPr="001D7FA5" w:rsidR="002E77A7" w:rsidP="00D710EF" w:rsidRDefault="002E77A7" w14:paraId="643E936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2E77A7" w:rsidP="00D710EF" w:rsidRDefault="002E77A7" w14:paraId="4FAACB5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566" w:type="pct"/>
            <w:noWrap/>
            <w:vAlign w:val="center"/>
            <w:hideMark/>
          </w:tcPr>
          <w:p w:rsidRPr="001D7FA5" w:rsidR="002E77A7" w:rsidP="00D710EF" w:rsidRDefault="002E77A7" w14:paraId="66477D0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2E77A7" w:rsidP="00D710EF" w:rsidRDefault="002E77A7" w14:paraId="5F95619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2E77A7" w:rsidP="00D710EF" w:rsidRDefault="002E77A7" w14:paraId="00CEDAF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566" w:type="pct"/>
            <w:noWrap/>
            <w:vAlign w:val="center"/>
            <w:hideMark/>
          </w:tcPr>
          <w:p w:rsidRPr="001D7FA5" w:rsidR="002E77A7" w:rsidP="00D710EF" w:rsidRDefault="002E77A7" w14:paraId="1AB222A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21</w:t>
            </w:r>
          </w:p>
        </w:tc>
      </w:tr>
      <w:tr w:rsidRPr="002E77A7" w:rsidR="00B229B9" w:rsidTr="00D710EF" w14:paraId="7C7AB31E"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pct"/>
            <w:noWrap/>
            <w:vAlign w:val="center"/>
            <w:hideMark/>
          </w:tcPr>
          <w:p w:rsidRPr="001D7FA5" w:rsidR="002E77A7" w:rsidP="00D710EF" w:rsidRDefault="002E77A7" w14:paraId="6520B1BB" w14:textId="77777777">
            <w:pPr>
              <w:jc w:val="center"/>
              <w:rPr>
                <w:rFonts w:eastAsia="Times New Roman"/>
                <w:color w:val="000000"/>
                <w:sz w:val="16"/>
                <w:szCs w:val="16"/>
              </w:rPr>
            </w:pPr>
            <w:r w:rsidRPr="001D7FA5">
              <w:rPr>
                <w:rFonts w:eastAsia="Times New Roman"/>
                <w:color w:val="000000"/>
                <w:sz w:val="16"/>
                <w:szCs w:val="16"/>
              </w:rPr>
              <w:t>PROYECTO ESU-C4</w:t>
            </w:r>
          </w:p>
        </w:tc>
        <w:tc>
          <w:tcPr>
            <w:tcW w:w="378" w:type="pct"/>
            <w:noWrap/>
            <w:vAlign w:val="center"/>
            <w:hideMark/>
          </w:tcPr>
          <w:p w:rsidRPr="001D7FA5" w:rsidR="002E77A7" w:rsidP="00D710EF" w:rsidRDefault="002E77A7" w14:paraId="324F347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53</w:t>
            </w:r>
          </w:p>
        </w:tc>
        <w:tc>
          <w:tcPr>
            <w:tcW w:w="472" w:type="pct"/>
            <w:noWrap/>
            <w:vAlign w:val="center"/>
            <w:hideMark/>
          </w:tcPr>
          <w:p w:rsidRPr="001D7FA5" w:rsidR="002E77A7" w:rsidP="00D710EF" w:rsidRDefault="002E77A7" w14:paraId="239D8C4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378" w:type="pct"/>
            <w:noWrap/>
            <w:vAlign w:val="center"/>
            <w:hideMark/>
          </w:tcPr>
          <w:p w:rsidRPr="001D7FA5" w:rsidR="002E77A7" w:rsidP="00D710EF" w:rsidRDefault="002E77A7" w14:paraId="6E1B7D1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8</w:t>
            </w:r>
          </w:p>
        </w:tc>
        <w:tc>
          <w:tcPr>
            <w:tcW w:w="378" w:type="pct"/>
            <w:noWrap/>
            <w:vAlign w:val="center"/>
            <w:hideMark/>
          </w:tcPr>
          <w:p w:rsidRPr="001D7FA5" w:rsidR="002E77A7" w:rsidP="00D710EF" w:rsidRDefault="002E77A7" w14:paraId="2F9A105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9</w:t>
            </w:r>
          </w:p>
        </w:tc>
        <w:tc>
          <w:tcPr>
            <w:tcW w:w="472" w:type="pct"/>
            <w:noWrap/>
            <w:vAlign w:val="center"/>
            <w:hideMark/>
          </w:tcPr>
          <w:p w:rsidRPr="001D7FA5" w:rsidR="002E77A7" w:rsidP="00D710EF" w:rsidRDefault="002E77A7" w14:paraId="44722D6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66</w:t>
            </w:r>
          </w:p>
        </w:tc>
        <w:tc>
          <w:tcPr>
            <w:tcW w:w="566" w:type="pct"/>
            <w:noWrap/>
            <w:vAlign w:val="center"/>
            <w:hideMark/>
          </w:tcPr>
          <w:p w:rsidRPr="001D7FA5" w:rsidR="002E77A7" w:rsidP="00D710EF" w:rsidRDefault="002E77A7" w14:paraId="6B459B8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2E77A7" w:rsidP="00D710EF" w:rsidRDefault="002E77A7" w14:paraId="686D016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2E77A7" w:rsidP="00D710EF" w:rsidRDefault="002E77A7" w14:paraId="38DAD70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4</w:t>
            </w:r>
          </w:p>
        </w:tc>
        <w:tc>
          <w:tcPr>
            <w:tcW w:w="566" w:type="pct"/>
            <w:noWrap/>
            <w:vAlign w:val="center"/>
            <w:hideMark/>
          </w:tcPr>
          <w:p w:rsidRPr="001D7FA5" w:rsidR="002E77A7" w:rsidP="00D710EF" w:rsidRDefault="002E77A7" w14:paraId="3E77295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140</w:t>
            </w:r>
          </w:p>
        </w:tc>
      </w:tr>
      <w:tr w:rsidRPr="002E77A7" w:rsidR="00B229B9" w:rsidTr="00D710EF" w14:paraId="18AEA696" w14:textId="77777777">
        <w:trPr>
          <w:trHeight w:val="300"/>
        </w:trPr>
        <w:tc>
          <w:tcPr>
            <w:cnfStyle w:val="001000000000" w:firstRow="0" w:lastRow="0" w:firstColumn="1" w:lastColumn="0" w:oddVBand="0" w:evenVBand="0" w:oddHBand="0" w:evenHBand="0" w:firstRowFirstColumn="0" w:firstRowLastColumn="0" w:lastRowFirstColumn="0" w:lastRowLastColumn="0"/>
            <w:tcW w:w="846" w:type="pct"/>
            <w:noWrap/>
            <w:vAlign w:val="center"/>
            <w:hideMark/>
          </w:tcPr>
          <w:p w:rsidRPr="001D7FA5" w:rsidR="002E77A7" w:rsidP="00D710EF" w:rsidRDefault="002E77A7" w14:paraId="0A367A0A" w14:textId="77777777">
            <w:pPr>
              <w:jc w:val="center"/>
              <w:rPr>
                <w:rFonts w:eastAsia="Times New Roman"/>
                <w:color w:val="000000"/>
                <w:sz w:val="16"/>
                <w:szCs w:val="16"/>
              </w:rPr>
            </w:pPr>
            <w:r w:rsidRPr="001D7FA5">
              <w:rPr>
                <w:rFonts w:eastAsia="Times New Roman"/>
                <w:color w:val="000000"/>
                <w:sz w:val="16"/>
                <w:szCs w:val="16"/>
              </w:rPr>
              <w:t>PROYECTO ESU-ESTADIO</w:t>
            </w:r>
          </w:p>
        </w:tc>
        <w:tc>
          <w:tcPr>
            <w:tcW w:w="378" w:type="pct"/>
            <w:noWrap/>
            <w:vAlign w:val="center"/>
            <w:hideMark/>
          </w:tcPr>
          <w:p w:rsidRPr="001D7FA5" w:rsidR="002E77A7" w:rsidP="00D710EF" w:rsidRDefault="002E77A7" w14:paraId="66F49A1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2E77A7" w:rsidP="00D710EF" w:rsidRDefault="002E77A7" w14:paraId="50C830A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6</w:t>
            </w:r>
          </w:p>
        </w:tc>
        <w:tc>
          <w:tcPr>
            <w:tcW w:w="378" w:type="pct"/>
            <w:noWrap/>
            <w:vAlign w:val="center"/>
            <w:hideMark/>
          </w:tcPr>
          <w:p w:rsidRPr="001D7FA5" w:rsidR="002E77A7" w:rsidP="00D710EF" w:rsidRDefault="002E77A7" w14:paraId="2AFE8D3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378" w:type="pct"/>
            <w:noWrap/>
            <w:vAlign w:val="center"/>
            <w:hideMark/>
          </w:tcPr>
          <w:p w:rsidRPr="001D7FA5" w:rsidR="002E77A7" w:rsidP="00D710EF" w:rsidRDefault="002E77A7" w14:paraId="027D6DE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2E77A7" w:rsidP="00D710EF" w:rsidRDefault="002E77A7" w14:paraId="20EECDE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566" w:type="pct"/>
            <w:noWrap/>
            <w:vAlign w:val="center"/>
            <w:hideMark/>
          </w:tcPr>
          <w:p w:rsidRPr="001D7FA5" w:rsidR="002E77A7" w:rsidP="00D710EF" w:rsidRDefault="002E77A7" w14:paraId="045CEDB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2E77A7" w:rsidP="00D710EF" w:rsidRDefault="002E77A7" w14:paraId="7C190A3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2E77A7" w:rsidP="00D710EF" w:rsidRDefault="002E77A7" w14:paraId="67AA577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566" w:type="pct"/>
            <w:noWrap/>
            <w:vAlign w:val="center"/>
            <w:hideMark/>
          </w:tcPr>
          <w:p w:rsidRPr="001D7FA5" w:rsidR="002E77A7" w:rsidP="00D710EF" w:rsidRDefault="002E77A7" w14:paraId="0CEA6EF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6</w:t>
            </w:r>
          </w:p>
        </w:tc>
      </w:tr>
      <w:tr w:rsidRPr="002E77A7" w:rsidR="00B229B9" w:rsidTr="00D710EF" w14:paraId="6DDA8EC8"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pct"/>
            <w:noWrap/>
            <w:vAlign w:val="center"/>
            <w:hideMark/>
          </w:tcPr>
          <w:p w:rsidRPr="001D7FA5" w:rsidR="002E77A7" w:rsidP="00D710EF" w:rsidRDefault="002E77A7" w14:paraId="7F398136" w14:textId="77777777">
            <w:pPr>
              <w:jc w:val="center"/>
              <w:rPr>
                <w:rFonts w:eastAsia="Times New Roman"/>
                <w:color w:val="000000"/>
                <w:sz w:val="16"/>
                <w:szCs w:val="16"/>
              </w:rPr>
            </w:pPr>
            <w:r w:rsidRPr="001D7FA5">
              <w:rPr>
                <w:rFonts w:eastAsia="Times New Roman"/>
                <w:color w:val="000000"/>
                <w:sz w:val="16"/>
                <w:szCs w:val="16"/>
              </w:rPr>
              <w:t>PROYECTO FVS</w:t>
            </w:r>
          </w:p>
        </w:tc>
        <w:tc>
          <w:tcPr>
            <w:tcW w:w="378" w:type="pct"/>
            <w:noWrap/>
            <w:vAlign w:val="center"/>
            <w:hideMark/>
          </w:tcPr>
          <w:p w:rsidRPr="001D7FA5" w:rsidR="002E77A7" w:rsidP="00D710EF" w:rsidRDefault="002E77A7" w14:paraId="5C1EE1B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58</w:t>
            </w:r>
          </w:p>
        </w:tc>
        <w:tc>
          <w:tcPr>
            <w:tcW w:w="472" w:type="pct"/>
            <w:noWrap/>
            <w:vAlign w:val="center"/>
            <w:hideMark/>
          </w:tcPr>
          <w:p w:rsidRPr="001D7FA5" w:rsidR="002E77A7" w:rsidP="00D710EF" w:rsidRDefault="002E77A7" w14:paraId="27C5EEF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378" w:type="pct"/>
            <w:noWrap/>
            <w:vAlign w:val="center"/>
            <w:hideMark/>
          </w:tcPr>
          <w:p w:rsidRPr="001D7FA5" w:rsidR="002E77A7" w:rsidP="00D710EF" w:rsidRDefault="002E77A7" w14:paraId="6F6C55A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9</w:t>
            </w:r>
          </w:p>
        </w:tc>
        <w:tc>
          <w:tcPr>
            <w:tcW w:w="378" w:type="pct"/>
            <w:noWrap/>
            <w:vAlign w:val="center"/>
            <w:hideMark/>
          </w:tcPr>
          <w:p w:rsidRPr="001D7FA5" w:rsidR="002E77A7" w:rsidP="00D710EF" w:rsidRDefault="002E77A7" w14:paraId="2A1E2FF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12</w:t>
            </w:r>
          </w:p>
        </w:tc>
        <w:tc>
          <w:tcPr>
            <w:tcW w:w="472" w:type="pct"/>
            <w:noWrap/>
            <w:vAlign w:val="center"/>
            <w:hideMark/>
          </w:tcPr>
          <w:p w:rsidRPr="001D7FA5" w:rsidR="002E77A7" w:rsidP="00D710EF" w:rsidRDefault="002E77A7" w14:paraId="6324251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62</w:t>
            </w:r>
          </w:p>
        </w:tc>
        <w:tc>
          <w:tcPr>
            <w:tcW w:w="566" w:type="pct"/>
            <w:noWrap/>
            <w:vAlign w:val="center"/>
            <w:hideMark/>
          </w:tcPr>
          <w:p w:rsidRPr="001D7FA5" w:rsidR="002E77A7" w:rsidP="00D710EF" w:rsidRDefault="002E77A7" w14:paraId="7CB10E2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2E77A7" w:rsidP="00D710EF" w:rsidRDefault="002E77A7" w14:paraId="2F78934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2E77A7" w:rsidP="00D710EF" w:rsidRDefault="002E77A7" w14:paraId="3FB6218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3</w:t>
            </w:r>
          </w:p>
        </w:tc>
        <w:tc>
          <w:tcPr>
            <w:tcW w:w="566" w:type="pct"/>
            <w:noWrap/>
            <w:vAlign w:val="center"/>
            <w:hideMark/>
          </w:tcPr>
          <w:p w:rsidRPr="001D7FA5" w:rsidR="002E77A7" w:rsidP="00D710EF" w:rsidRDefault="002E77A7" w14:paraId="4930BD4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144</w:t>
            </w:r>
          </w:p>
        </w:tc>
      </w:tr>
      <w:tr w:rsidRPr="002E77A7" w:rsidR="00B229B9" w:rsidTr="00D710EF" w14:paraId="2A823B91" w14:textId="77777777">
        <w:trPr>
          <w:trHeight w:val="300"/>
        </w:trPr>
        <w:tc>
          <w:tcPr>
            <w:cnfStyle w:val="001000000000" w:firstRow="0" w:lastRow="0" w:firstColumn="1" w:lastColumn="0" w:oddVBand="0" w:evenVBand="0" w:oddHBand="0" w:evenHBand="0" w:firstRowFirstColumn="0" w:firstRowLastColumn="0" w:lastRowFirstColumn="0" w:lastRowLastColumn="0"/>
            <w:tcW w:w="846" w:type="pct"/>
            <w:noWrap/>
            <w:vAlign w:val="center"/>
            <w:hideMark/>
          </w:tcPr>
          <w:p w:rsidRPr="001D7FA5" w:rsidR="002E77A7" w:rsidP="00D710EF" w:rsidRDefault="002E77A7" w14:paraId="74A472C2" w14:textId="77777777">
            <w:pPr>
              <w:jc w:val="center"/>
              <w:rPr>
                <w:rFonts w:eastAsia="Times New Roman"/>
                <w:color w:val="000000"/>
                <w:sz w:val="16"/>
                <w:szCs w:val="16"/>
              </w:rPr>
            </w:pPr>
            <w:r w:rsidRPr="001D7FA5">
              <w:rPr>
                <w:rFonts w:eastAsia="Times New Roman"/>
                <w:color w:val="000000"/>
                <w:sz w:val="16"/>
                <w:szCs w:val="16"/>
              </w:rPr>
              <w:t>PROYECTO TRANSMILENIO</w:t>
            </w:r>
          </w:p>
        </w:tc>
        <w:tc>
          <w:tcPr>
            <w:tcW w:w="378" w:type="pct"/>
            <w:noWrap/>
            <w:vAlign w:val="center"/>
            <w:hideMark/>
          </w:tcPr>
          <w:p w:rsidRPr="001D7FA5" w:rsidR="002E77A7" w:rsidP="00D710EF" w:rsidRDefault="002E77A7" w14:paraId="63D3701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4</w:t>
            </w:r>
          </w:p>
        </w:tc>
        <w:tc>
          <w:tcPr>
            <w:tcW w:w="472" w:type="pct"/>
            <w:noWrap/>
            <w:vAlign w:val="center"/>
            <w:hideMark/>
          </w:tcPr>
          <w:p w:rsidRPr="001D7FA5" w:rsidR="002E77A7" w:rsidP="00D710EF" w:rsidRDefault="002E77A7" w14:paraId="418006A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378" w:type="pct"/>
            <w:noWrap/>
            <w:vAlign w:val="center"/>
            <w:hideMark/>
          </w:tcPr>
          <w:p w:rsidRPr="001D7FA5" w:rsidR="002E77A7" w:rsidP="00D710EF" w:rsidRDefault="002E77A7" w14:paraId="678D49B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378" w:type="pct"/>
            <w:noWrap/>
            <w:vAlign w:val="center"/>
            <w:hideMark/>
          </w:tcPr>
          <w:p w:rsidRPr="001D7FA5" w:rsidR="002E77A7" w:rsidP="00D710EF" w:rsidRDefault="002E77A7" w14:paraId="325262D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2E77A7" w:rsidP="00D710EF" w:rsidRDefault="002E77A7" w14:paraId="1DA614F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1</w:t>
            </w:r>
          </w:p>
        </w:tc>
        <w:tc>
          <w:tcPr>
            <w:tcW w:w="566" w:type="pct"/>
            <w:noWrap/>
            <w:vAlign w:val="center"/>
            <w:hideMark/>
          </w:tcPr>
          <w:p w:rsidRPr="001D7FA5" w:rsidR="002E77A7" w:rsidP="00D710EF" w:rsidRDefault="002E77A7" w14:paraId="077F192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2E77A7" w:rsidP="00D710EF" w:rsidRDefault="002E77A7" w14:paraId="31F5BE3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2E77A7" w:rsidP="00D710EF" w:rsidRDefault="002E77A7" w14:paraId="3B8E5EC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566" w:type="pct"/>
            <w:noWrap/>
            <w:vAlign w:val="center"/>
            <w:hideMark/>
          </w:tcPr>
          <w:p w:rsidRPr="001D7FA5" w:rsidR="002E77A7" w:rsidP="00D710EF" w:rsidRDefault="002E77A7" w14:paraId="5FD5DCB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5</w:t>
            </w:r>
          </w:p>
        </w:tc>
      </w:tr>
      <w:tr w:rsidRPr="002E77A7" w:rsidR="00B229B9" w:rsidTr="00D710EF" w14:paraId="66E8D017"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pct"/>
            <w:noWrap/>
            <w:vAlign w:val="center"/>
            <w:hideMark/>
          </w:tcPr>
          <w:p w:rsidRPr="001D7FA5" w:rsidR="002E77A7" w:rsidP="00D710EF" w:rsidRDefault="002E77A7" w14:paraId="6133FBA5" w14:textId="77777777">
            <w:pPr>
              <w:jc w:val="center"/>
              <w:rPr>
                <w:rFonts w:eastAsia="Times New Roman"/>
                <w:color w:val="000000"/>
                <w:sz w:val="16"/>
                <w:szCs w:val="16"/>
              </w:rPr>
            </w:pPr>
            <w:r w:rsidRPr="001D7FA5">
              <w:rPr>
                <w:rFonts w:eastAsia="Times New Roman"/>
                <w:color w:val="000000"/>
                <w:sz w:val="16"/>
                <w:szCs w:val="16"/>
              </w:rPr>
              <w:t>Total general</w:t>
            </w:r>
          </w:p>
        </w:tc>
        <w:tc>
          <w:tcPr>
            <w:tcW w:w="378" w:type="pct"/>
            <w:noWrap/>
            <w:vAlign w:val="center"/>
            <w:hideMark/>
          </w:tcPr>
          <w:p w:rsidRPr="001D7FA5" w:rsidR="002E77A7" w:rsidP="00D710EF" w:rsidRDefault="002E77A7" w14:paraId="2249DE3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16"/>
                <w:szCs w:val="16"/>
              </w:rPr>
            </w:pPr>
            <w:r w:rsidRPr="001D7FA5">
              <w:rPr>
                <w:rFonts w:eastAsia="Times New Roman"/>
                <w:b/>
                <w:color w:val="000000"/>
                <w:sz w:val="16"/>
                <w:szCs w:val="16"/>
              </w:rPr>
              <w:t>658</w:t>
            </w:r>
          </w:p>
        </w:tc>
        <w:tc>
          <w:tcPr>
            <w:tcW w:w="472" w:type="pct"/>
            <w:noWrap/>
            <w:vAlign w:val="center"/>
            <w:hideMark/>
          </w:tcPr>
          <w:p w:rsidRPr="001D7FA5" w:rsidR="002E77A7" w:rsidP="00D710EF" w:rsidRDefault="002E77A7" w14:paraId="06DE550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16"/>
                <w:szCs w:val="16"/>
              </w:rPr>
            </w:pPr>
            <w:r w:rsidRPr="001D7FA5">
              <w:rPr>
                <w:rFonts w:eastAsia="Times New Roman"/>
                <w:b/>
                <w:color w:val="000000"/>
                <w:sz w:val="16"/>
                <w:szCs w:val="16"/>
              </w:rPr>
              <w:t>674</w:t>
            </w:r>
          </w:p>
        </w:tc>
        <w:tc>
          <w:tcPr>
            <w:tcW w:w="378" w:type="pct"/>
            <w:noWrap/>
            <w:vAlign w:val="center"/>
            <w:hideMark/>
          </w:tcPr>
          <w:p w:rsidRPr="001D7FA5" w:rsidR="002E77A7" w:rsidP="00D710EF" w:rsidRDefault="002E77A7" w14:paraId="1A6F87E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16"/>
                <w:szCs w:val="16"/>
              </w:rPr>
            </w:pPr>
            <w:r w:rsidRPr="001D7FA5">
              <w:rPr>
                <w:rFonts w:eastAsia="Times New Roman"/>
                <w:b/>
                <w:color w:val="000000"/>
                <w:sz w:val="16"/>
                <w:szCs w:val="16"/>
              </w:rPr>
              <w:t>182</w:t>
            </w:r>
          </w:p>
        </w:tc>
        <w:tc>
          <w:tcPr>
            <w:tcW w:w="378" w:type="pct"/>
            <w:noWrap/>
            <w:vAlign w:val="center"/>
            <w:hideMark/>
          </w:tcPr>
          <w:p w:rsidRPr="001D7FA5" w:rsidR="002E77A7" w:rsidP="00D710EF" w:rsidRDefault="002E77A7" w14:paraId="43BCF3B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16"/>
                <w:szCs w:val="16"/>
              </w:rPr>
            </w:pPr>
            <w:r w:rsidRPr="001D7FA5">
              <w:rPr>
                <w:rFonts w:eastAsia="Times New Roman"/>
                <w:b/>
                <w:color w:val="000000"/>
                <w:sz w:val="16"/>
                <w:szCs w:val="16"/>
              </w:rPr>
              <w:t>67</w:t>
            </w:r>
          </w:p>
        </w:tc>
        <w:tc>
          <w:tcPr>
            <w:tcW w:w="472" w:type="pct"/>
            <w:noWrap/>
            <w:vAlign w:val="center"/>
            <w:hideMark/>
          </w:tcPr>
          <w:p w:rsidRPr="001D7FA5" w:rsidR="002E77A7" w:rsidP="00D710EF" w:rsidRDefault="002E77A7" w14:paraId="42DEB50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16"/>
                <w:szCs w:val="16"/>
              </w:rPr>
            </w:pPr>
            <w:r w:rsidRPr="001D7FA5">
              <w:rPr>
                <w:rFonts w:eastAsia="Times New Roman"/>
                <w:b/>
                <w:color w:val="000000"/>
                <w:sz w:val="16"/>
                <w:szCs w:val="16"/>
              </w:rPr>
              <w:t>818</w:t>
            </w:r>
          </w:p>
        </w:tc>
        <w:tc>
          <w:tcPr>
            <w:tcW w:w="566" w:type="pct"/>
            <w:noWrap/>
            <w:vAlign w:val="center"/>
            <w:hideMark/>
          </w:tcPr>
          <w:p w:rsidRPr="001D7FA5" w:rsidR="002E77A7" w:rsidP="00D710EF" w:rsidRDefault="002E77A7" w14:paraId="74D3CFE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16"/>
                <w:szCs w:val="16"/>
              </w:rPr>
            </w:pPr>
            <w:r w:rsidRPr="001D7FA5">
              <w:rPr>
                <w:rFonts w:eastAsia="Times New Roman"/>
                <w:b/>
                <w:color w:val="000000"/>
                <w:sz w:val="16"/>
                <w:szCs w:val="16"/>
              </w:rPr>
              <w:t>13</w:t>
            </w:r>
          </w:p>
        </w:tc>
        <w:tc>
          <w:tcPr>
            <w:tcW w:w="472" w:type="pct"/>
            <w:noWrap/>
            <w:vAlign w:val="center"/>
            <w:hideMark/>
          </w:tcPr>
          <w:p w:rsidRPr="001D7FA5" w:rsidR="002E77A7" w:rsidP="00D710EF" w:rsidRDefault="002E77A7" w14:paraId="7CDC464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16"/>
                <w:szCs w:val="16"/>
              </w:rPr>
            </w:pPr>
            <w:r w:rsidRPr="001D7FA5">
              <w:rPr>
                <w:rFonts w:eastAsia="Times New Roman"/>
                <w:b/>
                <w:color w:val="000000"/>
                <w:sz w:val="16"/>
                <w:szCs w:val="16"/>
              </w:rPr>
              <w:t>5</w:t>
            </w:r>
          </w:p>
        </w:tc>
        <w:tc>
          <w:tcPr>
            <w:tcW w:w="472" w:type="pct"/>
            <w:noWrap/>
            <w:vAlign w:val="center"/>
            <w:hideMark/>
          </w:tcPr>
          <w:p w:rsidRPr="001D7FA5" w:rsidR="002E77A7" w:rsidP="00D710EF" w:rsidRDefault="002E77A7" w14:paraId="298219B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16"/>
                <w:szCs w:val="16"/>
              </w:rPr>
            </w:pPr>
            <w:r w:rsidRPr="001D7FA5">
              <w:rPr>
                <w:rFonts w:eastAsia="Times New Roman"/>
                <w:b/>
                <w:color w:val="000000"/>
                <w:sz w:val="16"/>
                <w:szCs w:val="16"/>
              </w:rPr>
              <w:t>46</w:t>
            </w:r>
          </w:p>
        </w:tc>
        <w:tc>
          <w:tcPr>
            <w:tcW w:w="566" w:type="pct"/>
            <w:noWrap/>
            <w:vAlign w:val="center"/>
            <w:hideMark/>
          </w:tcPr>
          <w:p w:rsidRPr="001D7FA5" w:rsidR="002E77A7" w:rsidP="00D710EF" w:rsidRDefault="002E77A7" w14:paraId="7F226E2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16"/>
                <w:szCs w:val="16"/>
              </w:rPr>
            </w:pPr>
            <w:r w:rsidRPr="001D7FA5">
              <w:rPr>
                <w:rFonts w:eastAsia="Times New Roman"/>
                <w:b/>
                <w:color w:val="000000"/>
                <w:sz w:val="16"/>
                <w:szCs w:val="16"/>
              </w:rPr>
              <w:t>2463</w:t>
            </w:r>
          </w:p>
        </w:tc>
      </w:tr>
    </w:tbl>
    <w:p w:rsidRPr="006E6062" w:rsidR="00070E23" w:rsidP="00C9414E" w:rsidRDefault="00C9414E" w14:paraId="13E295A1" w14:textId="7D9D2798">
      <w:pPr>
        <w:pStyle w:val="Descripcin"/>
        <w:jc w:val="center"/>
      </w:pPr>
      <w:bookmarkStart w:name="_Toc215650546" w:id="130"/>
      <w:r w:rsidRPr="006E6062">
        <w:t xml:space="preserve">Tabla </w:t>
      </w:r>
      <w:r w:rsidRPr="006E6062">
        <w:fldChar w:fldCharType="begin"/>
      </w:r>
      <w:r w:rsidRPr="006E6062">
        <w:instrText>SEQ Tabla \* ARABIC</w:instrText>
      </w:r>
      <w:r w:rsidRPr="006E6062">
        <w:fldChar w:fldCharType="separate"/>
      </w:r>
      <w:r w:rsidR="00041DFA">
        <w:rPr>
          <w:noProof/>
        </w:rPr>
        <w:t>11</w:t>
      </w:r>
      <w:r w:rsidRPr="006E6062">
        <w:fldChar w:fldCharType="end"/>
      </w:r>
      <w:r w:rsidRPr="006E6062">
        <w:t xml:space="preserve">. </w:t>
      </w:r>
      <w:r w:rsidRPr="006E6062" w:rsidR="00070E23">
        <w:t>INFORME DE LAS ACTIVIDADES REALIZADAS EN RELACIÓN CON EL DIAGNÓSTICO, MANEJO INCIDENCIAS</w:t>
      </w:r>
      <w:bookmarkEnd w:id="130"/>
    </w:p>
    <w:p w:rsidRPr="006E6062" w:rsidR="00ED1983" w:rsidP="00ED1983" w:rsidRDefault="00ED1983" w14:paraId="1C763411" w14:textId="3F058CDC">
      <w:pPr>
        <w:jc w:val="both"/>
      </w:pPr>
      <w:r w:rsidRPr="006E6062">
        <w:t>Se anexa archivo en la ruta</w:t>
      </w:r>
      <w:r w:rsidRPr="006E6062" w:rsidR="004638A7">
        <w:t>:</w:t>
      </w:r>
      <w:r w:rsidRPr="006E6062" w:rsidR="004638A7">
        <w:rPr>
          <w:i/>
        </w:rPr>
        <w:t xml:space="preserve"> </w:t>
      </w:r>
      <w:r w:rsidRPr="006E6062" w:rsidR="006F704E">
        <w:rPr>
          <w:i/>
        </w:rPr>
        <w:t>01NOV - 30NOV</w:t>
      </w:r>
      <w:r w:rsidRPr="006E6062" w:rsidR="005139CF">
        <w:rPr>
          <w:i/>
        </w:rPr>
        <w:t xml:space="preserve"> </w:t>
      </w:r>
      <w:r w:rsidRPr="006E6062" w:rsidR="00DF1C25">
        <w:rPr>
          <w:i/>
        </w:rPr>
        <w:t>\</w:t>
      </w:r>
      <w:r w:rsidRPr="006E6062" w:rsidR="00251977">
        <w:rPr>
          <w:i/>
        </w:rPr>
        <w:t xml:space="preserve">01 </w:t>
      </w:r>
      <w:r w:rsidRPr="006E6062" w:rsidR="00DF1C25">
        <w:rPr>
          <w:i/>
        </w:rPr>
        <w:t>OBLIGACIONES GENERALES\</w:t>
      </w:r>
      <w:r w:rsidRPr="006E6062" w:rsidR="0032184D">
        <w:rPr>
          <w:i/>
        </w:rPr>
        <w:t>OBLIGACIÓN</w:t>
      </w:r>
      <w:r w:rsidRPr="006E6062" w:rsidR="00DF1C25">
        <w:rPr>
          <w:i/>
        </w:rPr>
        <w:t xml:space="preserve"> 2,5,6,9,13\ANEXO MESA DE SERVICIO\REPORTE DIARIO TICKET</w:t>
      </w:r>
      <w:r w:rsidRPr="006E6062" w:rsidR="00D87634">
        <w:rPr>
          <w:i/>
        </w:rPr>
        <w:t>.</w:t>
      </w:r>
    </w:p>
    <w:p w:rsidRPr="006E6062" w:rsidR="007D50F4" w:rsidP="00154641" w:rsidRDefault="7BF2C916" w14:paraId="3B5C10FB" w14:textId="2A2F54FB">
      <w:pPr>
        <w:pStyle w:val="Ttulo2"/>
        <w:numPr>
          <w:ilvl w:val="1"/>
          <w:numId w:val="5"/>
        </w:numPr>
        <w:rPr>
          <w:b w:val="0"/>
          <w:bCs w:val="0"/>
          <w:color w:val="1F3864"/>
        </w:rPr>
      </w:pPr>
      <w:bookmarkStart w:name="_Toc194682931" w:id="131"/>
      <w:bookmarkStart w:name="_Toc1808635022" w:id="132"/>
      <w:bookmarkStart w:name="_Toc628042117" w:id="133"/>
      <w:bookmarkStart w:name="_Toc1028905583" w:id="134"/>
      <w:bookmarkStart w:name="_Toc2123775581" w:id="135"/>
      <w:bookmarkStart w:name="_Toc216169832" w:id="136"/>
      <w:r w:rsidRPr="006E6062">
        <w:t>HERRAMIENTAS DE TRABAJO</w:t>
      </w:r>
      <w:bookmarkEnd w:id="131"/>
      <w:bookmarkEnd w:id="132"/>
      <w:bookmarkEnd w:id="133"/>
      <w:bookmarkEnd w:id="134"/>
      <w:bookmarkEnd w:id="135"/>
      <w:bookmarkEnd w:id="136"/>
    </w:p>
    <w:p w:rsidRPr="006E6062" w:rsidR="007D50F4" w:rsidP="007B11DA" w:rsidRDefault="007D50F4" w14:paraId="56043916" w14:textId="77777777">
      <w:pPr>
        <w:jc w:val="both"/>
      </w:pPr>
    </w:p>
    <w:p w:rsidRPr="006E6062" w:rsidR="007E5E9E" w:rsidP="007E5E9E" w:rsidRDefault="007E5E9E" w14:paraId="0278574C" w14:textId="77777777">
      <w:pPr>
        <w:jc w:val="both"/>
      </w:pPr>
      <w:r w:rsidRPr="006E6062">
        <w:t>Dando cumplimiento al Anexo 1 Especificaciones técnicas ítem 3.1. DIAGNÓSTICO – MESA DE SERVICIO párrafo “El contratista deberá poner a disposición del personal de la mesa de servicio: i) Tres (3) Workstation de alto rendimiento (como mínimo RAM de 16 GB, disco duro mayor de 400 GB estado sólido NVME, tarjeta de video de 4 Gb, sistema operativo mínimo Windows 10 pro licenciado), año de fabricación mínimo 2023, dos pantallas FHD soporte VESA por Workstation; instaladas en los puestos de trabajo dispuestos por la SDSCJ en el C4, con capacidad para visualizar, monitorear y configurar las cámaras (internet propio del contratista de mantenimiento para cada Workstation), ii) Una (1) línea de telefonía móvil con plan de voz ilimitado y plan de datos ilimitado y iii) Los recursos suficientes para garantizar la ejecución de las siguientes actividades…”, se realiza la instalación de:</w:t>
      </w:r>
    </w:p>
    <w:p w:rsidRPr="006E6062" w:rsidR="007D50F4" w:rsidP="00154641" w:rsidRDefault="00747199" w14:paraId="5DB9A293" w14:textId="37671C5E">
      <w:pPr>
        <w:pStyle w:val="Prrafodelista"/>
        <w:numPr>
          <w:ilvl w:val="0"/>
          <w:numId w:val="7"/>
        </w:numPr>
        <w:jc w:val="both"/>
      </w:pPr>
      <w:r w:rsidRPr="006E6062">
        <w:t xml:space="preserve">Tres Workstation </w:t>
      </w:r>
      <w:r w:rsidRPr="006E6062" w:rsidR="008B6505">
        <w:t xml:space="preserve">de alto rendimiento (como mínimo RAM de 16 GB, disco duro mayor de 400 GB estado sólido NVME, tarjeta de video de 4 Gb, sistema operativo mínimo Windows 10 </w:t>
      </w:r>
      <w:r w:rsidRPr="006E6062" w:rsidR="00302BDA">
        <w:t>pro-licenciado</w:t>
      </w:r>
      <w:r w:rsidRPr="006E6062" w:rsidR="008B6505">
        <w:t>), año de fabricación mínimo 2023, instaladas en los puestos de trabajo dispuestos por la SDSCJ en el CAD o en los centros de monitoreo</w:t>
      </w:r>
      <w:r w:rsidRPr="006E6062">
        <w:t>).</w:t>
      </w:r>
    </w:p>
    <w:p w:rsidRPr="006E6062" w:rsidR="007D50F4" w:rsidP="00154641" w:rsidRDefault="001C1F0C" w14:paraId="359EC270" w14:textId="4A0A9653">
      <w:pPr>
        <w:pStyle w:val="Prrafodelista"/>
        <w:numPr>
          <w:ilvl w:val="0"/>
          <w:numId w:val="7"/>
        </w:numPr>
        <w:jc w:val="both"/>
      </w:pPr>
      <w:r w:rsidRPr="006E6062">
        <w:t>Seis</w:t>
      </w:r>
      <w:r w:rsidRPr="006E6062" w:rsidR="00747199">
        <w:t xml:space="preserve"> pantallas FHD soporte VESA para Workstation.</w:t>
      </w:r>
    </w:p>
    <w:p w:rsidRPr="006E6062" w:rsidR="00D87634" w:rsidP="00154641" w:rsidRDefault="00747199" w14:paraId="7C6C4A26" w14:textId="2A68DC1F">
      <w:pPr>
        <w:pStyle w:val="Prrafodelista"/>
        <w:numPr>
          <w:ilvl w:val="0"/>
          <w:numId w:val="7"/>
        </w:numPr>
        <w:jc w:val="both"/>
      </w:pPr>
      <w:r w:rsidRPr="006E6062">
        <w:t xml:space="preserve">Plan de teléfono celular con minutos ilimitados número </w:t>
      </w:r>
      <w:r w:rsidRPr="006E6062" w:rsidR="007E5E9E">
        <w:t>318 3915138</w:t>
      </w:r>
      <w:r w:rsidRPr="006E6062">
        <w:t>.</w:t>
      </w:r>
    </w:p>
    <w:p w:rsidRPr="006E6062" w:rsidR="00362A75" w:rsidP="00154641" w:rsidRDefault="00362A75" w14:paraId="5DD3292C" w14:textId="008F6D53">
      <w:pPr>
        <w:pStyle w:val="Prrafodelista"/>
        <w:numPr>
          <w:ilvl w:val="0"/>
          <w:numId w:val="7"/>
        </w:numPr>
        <w:jc w:val="both"/>
      </w:pPr>
      <w:r w:rsidRPr="006E6062">
        <w:t xml:space="preserve">Correo electrónico </w:t>
      </w:r>
      <w:hyperlink w:history="1" r:id="rId15">
        <w:r w:rsidRPr="006E6062" w:rsidR="003F5410">
          <w:rPr>
            <w:rStyle w:val="Hipervnculo"/>
          </w:rPr>
          <w:t>ergrodz@etb.com.co</w:t>
        </w:r>
      </w:hyperlink>
      <w:r w:rsidRPr="006E6062">
        <w:t xml:space="preserve"> para atención </w:t>
      </w:r>
      <w:r w:rsidRPr="006E6062" w:rsidR="00386A73">
        <w:t>7x24.</w:t>
      </w:r>
    </w:p>
    <w:p w:rsidRPr="006E6062" w:rsidR="00D112CE" w:rsidP="00AA4475" w:rsidRDefault="006E6474" w14:paraId="7CE7555E" w14:textId="7019E49F">
      <w:pPr>
        <w:jc w:val="both"/>
        <w:sectPr w:rsidRPr="006E6062" w:rsidR="00D112CE" w:rsidSect="003A1015">
          <w:pgSz w:w="12240" w:h="15840" w:orient="portrait"/>
          <w:pgMar w:top="1539" w:right="1701" w:bottom="1417" w:left="1701" w:header="708" w:footer="708" w:gutter="0"/>
          <w:cols w:space="720"/>
        </w:sectPr>
      </w:pPr>
      <w:r w:rsidRPr="006E6062">
        <w:t xml:space="preserve">Las herramientas fueron validadas y aprobadas por la entidad SDSCJ mediante acta del día 13 de diciembre del 2024, se relaciona documento en la ruta:  </w:t>
      </w:r>
      <w:r w:rsidRPr="006E6062" w:rsidR="006F704E">
        <w:t>01NOV - 30NOV</w:t>
      </w:r>
      <w:r w:rsidRPr="006E6062">
        <w:t>\01 OBLIGACIONES GENERALES\OBLIGACIÓN 2,5,6,9,13\ANEXO MESA DE SERVICIO\Conciliación Técnica SCJ-1809-2024.pdf.</w:t>
      </w:r>
      <w:bookmarkStart w:name="_Toc194682932" w:id="137"/>
      <w:bookmarkStart w:name="_Toc2097928408" w:id="138"/>
      <w:bookmarkStart w:name="_Toc1282727185" w:id="139"/>
      <w:bookmarkStart w:name="_Toc314190696" w:id="140"/>
      <w:bookmarkStart w:name="_Toc728704660" w:id="141"/>
    </w:p>
    <w:p w:rsidRPr="006E6062" w:rsidR="007D50F4" w:rsidP="00154641" w:rsidRDefault="7BF2C916" w14:paraId="30720E92" w14:textId="7AFDEF19">
      <w:pPr>
        <w:pStyle w:val="Ttulo2"/>
        <w:numPr>
          <w:ilvl w:val="1"/>
          <w:numId w:val="5"/>
        </w:numPr>
        <w:rPr>
          <w:b w:val="0"/>
          <w:bCs w:val="0"/>
          <w:color w:val="1F3864"/>
        </w:rPr>
      </w:pPr>
      <w:bookmarkStart w:name="_Toc216169833" w:id="142"/>
      <w:r w:rsidRPr="006E6062">
        <w:t>VISITAS DE DIAGNÓSTICOS A SUBSISTEMAS</w:t>
      </w:r>
      <w:bookmarkEnd w:id="137"/>
      <w:bookmarkEnd w:id="138"/>
      <w:bookmarkEnd w:id="139"/>
      <w:bookmarkEnd w:id="140"/>
      <w:bookmarkEnd w:id="141"/>
      <w:bookmarkEnd w:id="142"/>
    </w:p>
    <w:p w:rsidRPr="006E6062" w:rsidR="004B585A" w:rsidP="007B11DA" w:rsidRDefault="004B585A" w14:paraId="22A5CBB6" w14:textId="77777777">
      <w:pPr>
        <w:ind w:right="50"/>
        <w:jc w:val="both"/>
      </w:pPr>
    </w:p>
    <w:p w:rsidRPr="006E6062" w:rsidR="007D50F4" w:rsidP="007B11DA" w:rsidRDefault="00747199" w14:paraId="4D84C255" w14:textId="4EAAF68D">
      <w:pPr>
        <w:ind w:right="50"/>
        <w:jc w:val="both"/>
        <w:rPr>
          <w:i/>
        </w:rPr>
      </w:pPr>
      <w:r w:rsidRPr="006E6062">
        <w:t xml:space="preserve">Durante el contrato </w:t>
      </w:r>
      <w:r w:rsidRPr="006E6062" w:rsidR="00B47CEA">
        <w:t>SCJ-1809-2024</w:t>
      </w:r>
      <w:r w:rsidRPr="006E6062">
        <w:t xml:space="preserve"> se da cumplimiento a la ejecución de visitas diagnósticas contempladas en el </w:t>
      </w:r>
      <w:r w:rsidRPr="006E6062">
        <w:rPr>
          <w:i/>
        </w:rPr>
        <w:t>“Anexo 1 Especificaciones técnicas; ítem 3.1. DIAGNÓSTICO – MESA DE SERVICIO</w:t>
      </w:r>
    </w:p>
    <w:p w:rsidRPr="006E6062" w:rsidR="007D50F4" w:rsidP="007B11DA" w:rsidRDefault="00747199" w14:paraId="79202013" w14:textId="77777777">
      <w:pPr>
        <w:ind w:right="50"/>
        <w:jc w:val="both"/>
        <w:rPr>
          <w:i/>
        </w:rPr>
      </w:pPr>
      <w:r w:rsidRPr="006E6062">
        <w:rPr>
          <w:i/>
        </w:rPr>
        <w:t>La mesa de servicio coordinará con su personal técnico las siguientes visitas:</w:t>
      </w:r>
    </w:p>
    <w:p w:rsidRPr="006E6062" w:rsidR="00747199" w:rsidP="78EE2A05" w:rsidRDefault="00747199" w14:paraId="129523A5" w14:textId="4E00FB58">
      <w:pPr>
        <w:ind w:right="50"/>
        <w:jc w:val="both"/>
        <w:rPr>
          <w:i/>
        </w:rPr>
      </w:pPr>
      <w:r w:rsidRPr="006E6062">
        <w:rPr>
          <w:i/>
          <w:iCs/>
        </w:rPr>
        <w:t xml:space="preserve">● </w:t>
      </w:r>
      <w:r w:rsidRPr="006E6062" w:rsidR="370BD323">
        <w:rPr>
          <w:rFonts w:eastAsia="Arial"/>
          <w:sz w:val="20"/>
          <w:szCs w:val="20"/>
        </w:rPr>
        <w:t>D</w:t>
      </w:r>
      <w:r w:rsidRPr="006E6062" w:rsidR="370BD323">
        <w:rPr>
          <w:i/>
        </w:rPr>
        <w:t>os (2) visitas semanales apoyo al C4 y una (1) visita semanal a cada uno de los Centros de Monitoreo, para atender requerimientos de la MEBOG, diagnosticar cualquier tipo de falla o anomalía y solucionar inconvenientes. En caso de requerir utilización de bolsa de repuestos, deberá ser aprobado previamente por Interventoría/Supervisión, así mismo solucionar cualquier duda de los funcionarios de la MEBOG”.</w:t>
      </w:r>
    </w:p>
    <w:p w:rsidRPr="006E6062" w:rsidR="007D50F4" w:rsidP="007B11DA" w:rsidRDefault="00747199" w14:paraId="7C045100" w14:textId="77777777">
      <w:pPr>
        <w:ind w:right="50"/>
        <w:jc w:val="both"/>
        <w:rPr>
          <w:i/>
        </w:rPr>
      </w:pPr>
      <w:r w:rsidRPr="006E6062">
        <w:rPr>
          <w:i/>
        </w:rPr>
        <w:t>● Una visita semanal al CTP para atender requerimientos de la dirección, solucionar inconvenientes que no requieran la utilización de bolsa de repuestos, diagnosticar cualquier tipo de falla o anomalía y solucionar cualquier duda de los funcionarios de la MEBOG.</w:t>
      </w:r>
    </w:p>
    <w:p w:rsidRPr="006E6062" w:rsidR="007D50F4" w:rsidP="007B11DA" w:rsidRDefault="00747199" w14:paraId="4CA468A2" w14:textId="77777777">
      <w:pPr>
        <w:ind w:right="50"/>
        <w:jc w:val="both"/>
        <w:rPr>
          <w:i/>
        </w:rPr>
      </w:pPr>
      <w:r w:rsidRPr="006E6062">
        <w:rPr>
          <w:i/>
        </w:rPr>
        <w:t>● Una visita mensual a cada CAI y Estación de Policía para atender requerimientos de la MEBOG, solucionar inconvenientes que no requieran la utilización de bolsa de repuestos, diagnosticar cualquier tipo de falla o anomalía y solucionar cualquier duda de los funcionarios de la MEBOG.</w:t>
      </w:r>
    </w:p>
    <w:p w:rsidRPr="006E6062" w:rsidR="007D50F4" w:rsidP="007B11DA" w:rsidRDefault="00747199" w14:paraId="4C7A8E35" w14:textId="4C93754C">
      <w:pPr>
        <w:ind w:right="50"/>
        <w:jc w:val="both"/>
      </w:pPr>
      <w:r w:rsidRPr="006E6062">
        <w:rPr>
          <w:i/>
        </w:rPr>
        <w:t xml:space="preserve">● Una visita mensual al Estadio el </w:t>
      </w:r>
      <w:r w:rsidRPr="006E6062" w:rsidR="00226C63">
        <w:rPr>
          <w:i/>
        </w:rPr>
        <w:t>Campin</w:t>
      </w:r>
      <w:r w:rsidRPr="006E6062">
        <w:rPr>
          <w:i/>
        </w:rPr>
        <w:t xml:space="preserve"> para atender requerimientos de la MEBOG, solucionar inconvenientes que no requieran la utilización de bolsa de repuestos, diagnosticar cualquier tipo de falla o anomalía y solucionar cualquier duda de los funcionarios de la MEBOG.”, </w:t>
      </w:r>
    </w:p>
    <w:p w:rsidRPr="006E6062" w:rsidR="71ADE96A" w:rsidP="50005E2D" w:rsidRDefault="71ADE96A" w14:paraId="54F3F018" w14:textId="0CEDD390">
      <w:pPr>
        <w:ind w:right="50"/>
        <w:jc w:val="both"/>
      </w:pPr>
      <w:r w:rsidRPr="006E6062">
        <w:t>A continuación</w:t>
      </w:r>
      <w:r w:rsidRPr="006E6062" w:rsidR="6BE0E6E5">
        <w:t>,</w:t>
      </w:r>
      <w:r w:rsidRPr="006E6062">
        <w:t xml:space="preserve"> se detalla las visitas </w:t>
      </w:r>
      <w:r w:rsidRPr="006E6062" w:rsidR="3B74B387">
        <w:t>diagnosticas</w:t>
      </w:r>
      <w:r w:rsidRPr="006E6062">
        <w:t xml:space="preserve"> </w:t>
      </w:r>
      <w:r w:rsidRPr="006E6062" w:rsidR="07753A9D">
        <w:t>programadas</w:t>
      </w:r>
      <w:r w:rsidRPr="006E6062">
        <w:t xml:space="preserve"> versus las visitas diagnósti</w:t>
      </w:r>
      <w:r w:rsidRPr="006E6062" w:rsidR="35BB0C07">
        <w:t>cas ejecutadas</w:t>
      </w:r>
      <w:r w:rsidRPr="006E6062">
        <w:t xml:space="preserve"> a</w:t>
      </w:r>
      <w:r w:rsidRPr="006E6062" w:rsidR="0CEB7C5E">
        <w:t xml:space="preserve"> </w:t>
      </w:r>
      <w:r w:rsidRPr="006E6062">
        <w:t>los subsistemas</w:t>
      </w:r>
    </w:p>
    <w:tbl>
      <w:tblPr>
        <w:tblStyle w:val="Tabladelista4-nfasis1"/>
        <w:tblW w:w="5000" w:type="pct"/>
        <w:tblLook w:val="04A0" w:firstRow="1" w:lastRow="0" w:firstColumn="1" w:lastColumn="0" w:noHBand="0" w:noVBand="1"/>
      </w:tblPr>
      <w:tblGrid>
        <w:gridCol w:w="6702"/>
        <w:gridCol w:w="2126"/>
      </w:tblGrid>
      <w:tr w:rsidRPr="006E6062" w:rsidR="002009DA" w:rsidTr="002009DA" w14:paraId="2D4AB7EA" w14:textId="41DD4FC9">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796" w:type="pct"/>
            <w:noWrap/>
            <w:hideMark/>
          </w:tcPr>
          <w:p w:rsidRPr="006E6062" w:rsidR="002009DA" w:rsidRDefault="002009DA" w14:paraId="76FD9E4F" w14:textId="77777777">
            <w:pPr>
              <w:jc w:val="center"/>
              <w:rPr>
                <w:color w:val="FFFFFF"/>
                <w:sz w:val="20"/>
                <w:szCs w:val="20"/>
              </w:rPr>
            </w:pPr>
            <w:r w:rsidRPr="006E6062">
              <w:rPr>
                <w:rFonts w:eastAsia="Aptos Narrow"/>
                <w:b w:val="0"/>
                <w:bCs w:val="0"/>
                <w:sz w:val="20"/>
                <w:szCs w:val="20"/>
              </w:rPr>
              <w:t>SUBSISTEMAS</w:t>
            </w:r>
          </w:p>
        </w:tc>
        <w:tc>
          <w:tcPr>
            <w:tcW w:w="1204" w:type="pct"/>
            <w:noWrap/>
            <w:hideMark/>
          </w:tcPr>
          <w:p w:rsidRPr="006E6062" w:rsidR="002009DA" w:rsidRDefault="002009DA" w14:paraId="7AAF2C7D" w14:textId="77777777">
            <w:pPr>
              <w:jc w:val="center"/>
              <w:cnfStyle w:val="100000000000" w:firstRow="1" w:lastRow="0" w:firstColumn="0" w:lastColumn="0" w:oddVBand="0" w:evenVBand="0" w:oddHBand="0" w:evenHBand="0" w:firstRowFirstColumn="0" w:firstRowLastColumn="0" w:lastRowFirstColumn="0" w:lastRowLastColumn="0"/>
              <w:rPr>
                <w:rFonts w:eastAsia="Aptos Narrow"/>
                <w:b w:val="0"/>
                <w:sz w:val="20"/>
                <w:szCs w:val="20"/>
              </w:rPr>
            </w:pPr>
            <w:r w:rsidRPr="006E6062">
              <w:rPr>
                <w:rFonts w:eastAsia="Aptos Narrow"/>
                <w:b w:val="0"/>
                <w:bCs w:val="0"/>
                <w:sz w:val="20"/>
                <w:szCs w:val="20"/>
              </w:rPr>
              <w:t>EJECUTADAS</w:t>
            </w:r>
          </w:p>
        </w:tc>
      </w:tr>
      <w:tr w:rsidRPr="006E6062" w:rsidR="002009DA" w:rsidTr="002009DA" w14:paraId="45F4245E" w14:textId="2FB8B253">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796" w:type="pct"/>
            <w:noWrap/>
            <w:hideMark/>
          </w:tcPr>
          <w:p w:rsidRPr="006E6062" w:rsidR="002009DA" w:rsidRDefault="002009DA" w14:paraId="267E5344" w14:textId="77777777">
            <w:pPr>
              <w:jc w:val="center"/>
              <w:rPr>
                <w:b w:val="0"/>
                <w:bCs w:val="0"/>
                <w:color w:val="000000"/>
                <w:sz w:val="20"/>
                <w:szCs w:val="20"/>
              </w:rPr>
            </w:pPr>
            <w:r w:rsidRPr="006E6062">
              <w:rPr>
                <w:rFonts w:eastAsia="Aptos Narrow"/>
                <w:b w:val="0"/>
                <w:bCs w:val="0"/>
                <w:color w:val="000000"/>
                <w:sz w:val="20"/>
                <w:szCs w:val="20"/>
              </w:rPr>
              <w:t>CENTROS DE MONITOREO</w:t>
            </w:r>
          </w:p>
        </w:tc>
        <w:tc>
          <w:tcPr>
            <w:tcW w:w="1204" w:type="pct"/>
            <w:noWrap/>
            <w:hideMark/>
          </w:tcPr>
          <w:p w:rsidRPr="001A74F6" w:rsidR="002009DA" w:rsidRDefault="002009DA" w14:paraId="574D2793" w14:textId="77777777">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A74F6">
              <w:rPr>
                <w:rFonts w:eastAsia="Aptos Narrow"/>
                <w:color w:val="000000" w:themeColor="text1"/>
                <w:sz w:val="20"/>
                <w:szCs w:val="20"/>
              </w:rPr>
              <w:t>40</w:t>
            </w:r>
          </w:p>
        </w:tc>
      </w:tr>
      <w:tr w:rsidRPr="006E6062" w:rsidR="002009DA" w:rsidTr="002009DA" w14:paraId="0298CA1B" w14:textId="0B8D4383">
        <w:trPr>
          <w:trHeight w:val="227"/>
        </w:trPr>
        <w:tc>
          <w:tcPr>
            <w:cnfStyle w:val="001000000000" w:firstRow="0" w:lastRow="0" w:firstColumn="1" w:lastColumn="0" w:oddVBand="0" w:evenVBand="0" w:oddHBand="0" w:evenHBand="0" w:firstRowFirstColumn="0" w:firstRowLastColumn="0" w:lastRowFirstColumn="0" w:lastRowLastColumn="0"/>
            <w:tcW w:w="3796" w:type="pct"/>
            <w:noWrap/>
            <w:hideMark/>
          </w:tcPr>
          <w:p w:rsidRPr="006E6062" w:rsidR="002009DA" w:rsidRDefault="002009DA" w14:paraId="42240E8D" w14:textId="77777777">
            <w:pPr>
              <w:jc w:val="center"/>
              <w:rPr>
                <w:color w:val="000000"/>
                <w:sz w:val="20"/>
                <w:szCs w:val="20"/>
              </w:rPr>
            </w:pPr>
            <w:r w:rsidRPr="006E6062">
              <w:rPr>
                <w:rFonts w:eastAsia="Aptos Narrow"/>
                <w:b w:val="0"/>
                <w:bCs w:val="0"/>
                <w:color w:val="000000"/>
                <w:sz w:val="20"/>
                <w:szCs w:val="20"/>
              </w:rPr>
              <w:t>CAI</w:t>
            </w:r>
          </w:p>
        </w:tc>
        <w:tc>
          <w:tcPr>
            <w:tcW w:w="1204" w:type="pct"/>
            <w:noWrap/>
            <w:hideMark/>
          </w:tcPr>
          <w:p w:rsidRPr="001A74F6" w:rsidR="002009DA" w:rsidRDefault="002009DA" w14:paraId="7C4F2058" w14:textId="09CF4DA9">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A74F6">
              <w:rPr>
                <w:color w:val="000000"/>
                <w:sz w:val="20"/>
                <w:szCs w:val="20"/>
              </w:rPr>
              <w:t>1</w:t>
            </w:r>
            <w:r w:rsidRPr="001A74F6" w:rsidR="00B60655">
              <w:rPr>
                <w:color w:val="000000"/>
                <w:sz w:val="20"/>
                <w:szCs w:val="20"/>
              </w:rPr>
              <w:t>57</w:t>
            </w:r>
          </w:p>
        </w:tc>
      </w:tr>
      <w:tr w:rsidRPr="006E6062" w:rsidR="002009DA" w:rsidTr="002009DA" w14:paraId="3B7736D2" w14:textId="5A7DFAC7">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796" w:type="pct"/>
            <w:noWrap/>
            <w:hideMark/>
          </w:tcPr>
          <w:p w:rsidRPr="006E6062" w:rsidR="002009DA" w:rsidRDefault="002009DA" w14:paraId="3A8E2448" w14:textId="77777777">
            <w:pPr>
              <w:jc w:val="center"/>
              <w:rPr>
                <w:color w:val="000000"/>
                <w:sz w:val="20"/>
                <w:szCs w:val="20"/>
              </w:rPr>
            </w:pPr>
            <w:r w:rsidRPr="006E6062">
              <w:rPr>
                <w:rFonts w:eastAsia="Aptos Narrow"/>
                <w:b w:val="0"/>
                <w:bCs w:val="0"/>
                <w:color w:val="000000"/>
                <w:sz w:val="20"/>
                <w:szCs w:val="20"/>
              </w:rPr>
              <w:t>EP</w:t>
            </w:r>
          </w:p>
        </w:tc>
        <w:tc>
          <w:tcPr>
            <w:tcW w:w="1204" w:type="pct"/>
            <w:noWrap/>
            <w:hideMark/>
          </w:tcPr>
          <w:p w:rsidRPr="001A74F6" w:rsidR="002009DA" w:rsidRDefault="002009DA" w14:paraId="7A12BA04" w14:textId="77777777">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A74F6">
              <w:rPr>
                <w:rFonts w:eastAsia="Aptos Narrow"/>
                <w:color w:val="000000" w:themeColor="text1"/>
                <w:sz w:val="20"/>
                <w:szCs w:val="20"/>
              </w:rPr>
              <w:t>24</w:t>
            </w:r>
          </w:p>
        </w:tc>
      </w:tr>
      <w:tr w:rsidRPr="006E6062" w:rsidR="002009DA" w:rsidTr="002009DA" w14:paraId="607F0418" w14:textId="00509433">
        <w:trPr>
          <w:trHeight w:val="227"/>
        </w:trPr>
        <w:tc>
          <w:tcPr>
            <w:cnfStyle w:val="001000000000" w:firstRow="0" w:lastRow="0" w:firstColumn="1" w:lastColumn="0" w:oddVBand="0" w:evenVBand="0" w:oddHBand="0" w:evenHBand="0" w:firstRowFirstColumn="0" w:firstRowLastColumn="0" w:lastRowFirstColumn="0" w:lastRowLastColumn="0"/>
            <w:tcW w:w="3796" w:type="pct"/>
            <w:noWrap/>
            <w:hideMark/>
          </w:tcPr>
          <w:p w:rsidRPr="006E6062" w:rsidR="002009DA" w:rsidRDefault="002009DA" w14:paraId="677EEA6E" w14:textId="77777777">
            <w:pPr>
              <w:jc w:val="center"/>
              <w:rPr>
                <w:color w:val="000000"/>
                <w:sz w:val="20"/>
                <w:szCs w:val="20"/>
              </w:rPr>
            </w:pPr>
            <w:r w:rsidRPr="006E6062">
              <w:rPr>
                <w:rFonts w:eastAsia="Aptos Narrow"/>
                <w:b w:val="0"/>
                <w:bCs w:val="0"/>
                <w:color w:val="000000"/>
                <w:sz w:val="20"/>
                <w:szCs w:val="20"/>
              </w:rPr>
              <w:t>CTP</w:t>
            </w:r>
          </w:p>
        </w:tc>
        <w:tc>
          <w:tcPr>
            <w:tcW w:w="1204" w:type="pct"/>
            <w:noWrap/>
            <w:hideMark/>
          </w:tcPr>
          <w:p w:rsidRPr="001A74F6" w:rsidR="002009DA" w:rsidRDefault="002009DA" w14:paraId="0AF47D7E" w14:textId="77777777">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A74F6">
              <w:rPr>
                <w:rFonts w:eastAsia="Aptos Narrow"/>
                <w:color w:val="000000" w:themeColor="text1"/>
                <w:sz w:val="20"/>
                <w:szCs w:val="20"/>
              </w:rPr>
              <w:t>4</w:t>
            </w:r>
          </w:p>
        </w:tc>
      </w:tr>
      <w:tr w:rsidRPr="006E6062" w:rsidR="002009DA" w:rsidTr="002009DA" w14:paraId="7F4AA2AA" w14:textId="59DE57CD">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796" w:type="pct"/>
            <w:noWrap/>
            <w:hideMark/>
          </w:tcPr>
          <w:p w:rsidRPr="006E6062" w:rsidR="002009DA" w:rsidRDefault="002009DA" w14:paraId="03CCE4D7" w14:textId="77777777">
            <w:pPr>
              <w:jc w:val="center"/>
              <w:rPr>
                <w:color w:val="000000"/>
                <w:sz w:val="20"/>
                <w:szCs w:val="20"/>
              </w:rPr>
            </w:pPr>
            <w:r w:rsidRPr="006E6062">
              <w:rPr>
                <w:rFonts w:eastAsia="Aptos Narrow"/>
                <w:b w:val="0"/>
                <w:bCs w:val="0"/>
                <w:color w:val="000000"/>
                <w:sz w:val="20"/>
                <w:szCs w:val="20"/>
              </w:rPr>
              <w:t>CAMPIN</w:t>
            </w:r>
          </w:p>
        </w:tc>
        <w:tc>
          <w:tcPr>
            <w:tcW w:w="1204" w:type="pct"/>
            <w:noWrap/>
            <w:hideMark/>
          </w:tcPr>
          <w:p w:rsidRPr="001A74F6" w:rsidR="002009DA" w:rsidRDefault="002009DA" w14:paraId="6673B098" w14:textId="77777777">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A74F6">
              <w:rPr>
                <w:color w:val="000000"/>
                <w:sz w:val="20"/>
                <w:szCs w:val="20"/>
              </w:rPr>
              <w:t>1</w:t>
            </w:r>
          </w:p>
        </w:tc>
      </w:tr>
      <w:tr w:rsidRPr="006E6062" w:rsidR="002009DA" w:rsidTr="002009DA" w14:paraId="5E63487D" w14:textId="5FDEF925">
        <w:trPr>
          <w:trHeight w:val="227"/>
        </w:trPr>
        <w:tc>
          <w:tcPr>
            <w:cnfStyle w:val="001000000000" w:firstRow="0" w:lastRow="0" w:firstColumn="1" w:lastColumn="0" w:oddVBand="0" w:evenVBand="0" w:oddHBand="0" w:evenHBand="0" w:firstRowFirstColumn="0" w:firstRowLastColumn="0" w:lastRowFirstColumn="0" w:lastRowLastColumn="0"/>
            <w:tcW w:w="3796" w:type="pct"/>
            <w:noWrap/>
            <w:hideMark/>
          </w:tcPr>
          <w:p w:rsidRPr="006E6062" w:rsidR="002009DA" w:rsidRDefault="002009DA" w14:paraId="6D4F3FBA" w14:textId="77777777">
            <w:pPr>
              <w:jc w:val="center"/>
              <w:rPr>
                <w:color w:val="000000"/>
                <w:sz w:val="20"/>
                <w:szCs w:val="20"/>
              </w:rPr>
            </w:pPr>
            <w:r w:rsidRPr="006E6062">
              <w:rPr>
                <w:rFonts w:eastAsia="Aptos Narrow"/>
                <w:b w:val="0"/>
                <w:bCs w:val="0"/>
                <w:color w:val="000000"/>
                <w:sz w:val="20"/>
                <w:szCs w:val="20"/>
              </w:rPr>
              <w:t>C4</w:t>
            </w:r>
          </w:p>
        </w:tc>
        <w:tc>
          <w:tcPr>
            <w:tcW w:w="1204" w:type="pct"/>
            <w:noWrap/>
            <w:hideMark/>
          </w:tcPr>
          <w:p w:rsidRPr="001A74F6" w:rsidR="002009DA" w:rsidRDefault="002009DA" w14:paraId="144CB909" w14:textId="77777777">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A74F6">
              <w:rPr>
                <w:rFonts w:eastAsia="Aptos Narrow"/>
                <w:color w:val="000000" w:themeColor="text1"/>
                <w:sz w:val="20"/>
                <w:szCs w:val="20"/>
              </w:rPr>
              <w:t>8</w:t>
            </w:r>
          </w:p>
        </w:tc>
      </w:tr>
      <w:tr w:rsidRPr="006E6062" w:rsidR="002009DA" w:rsidTr="002009DA" w14:paraId="06BBEE95" w14:textId="17BD9C17">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796" w:type="pct"/>
            <w:noWrap/>
            <w:hideMark/>
          </w:tcPr>
          <w:p w:rsidRPr="006E6062" w:rsidR="002009DA" w:rsidRDefault="002009DA" w14:paraId="21E0C26C" w14:textId="77777777">
            <w:pPr>
              <w:jc w:val="center"/>
              <w:rPr>
                <w:color w:val="000000"/>
                <w:sz w:val="20"/>
                <w:szCs w:val="20"/>
              </w:rPr>
            </w:pPr>
            <w:r w:rsidRPr="006E6062">
              <w:rPr>
                <w:rFonts w:eastAsia="Aptos Narrow"/>
                <w:b w:val="0"/>
                <w:bCs w:val="0"/>
                <w:color w:val="000000"/>
                <w:sz w:val="20"/>
                <w:szCs w:val="20"/>
              </w:rPr>
              <w:t>DATACENTER</w:t>
            </w:r>
          </w:p>
        </w:tc>
        <w:tc>
          <w:tcPr>
            <w:tcW w:w="1204" w:type="pct"/>
            <w:noWrap/>
            <w:hideMark/>
          </w:tcPr>
          <w:p w:rsidRPr="001A74F6" w:rsidR="002009DA" w:rsidRDefault="008D143B" w14:paraId="468F6900" w14:textId="12C8342A">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A74F6">
              <w:rPr>
                <w:color w:val="000000"/>
                <w:sz w:val="20"/>
                <w:szCs w:val="20"/>
              </w:rPr>
              <w:t>8</w:t>
            </w:r>
          </w:p>
        </w:tc>
      </w:tr>
      <w:tr w:rsidRPr="006E6062" w:rsidR="002009DA" w:rsidTr="002009DA" w14:paraId="2A7631CD" w14:textId="53EA1283">
        <w:trPr>
          <w:trHeight w:val="227"/>
        </w:trPr>
        <w:tc>
          <w:tcPr>
            <w:cnfStyle w:val="001000000000" w:firstRow="0" w:lastRow="0" w:firstColumn="1" w:lastColumn="0" w:oddVBand="0" w:evenVBand="0" w:oddHBand="0" w:evenHBand="0" w:firstRowFirstColumn="0" w:firstRowLastColumn="0" w:lastRowFirstColumn="0" w:lastRowLastColumn="0"/>
            <w:tcW w:w="3796" w:type="pct"/>
            <w:noWrap/>
            <w:hideMark/>
          </w:tcPr>
          <w:p w:rsidRPr="006E6062" w:rsidR="002009DA" w:rsidRDefault="002009DA" w14:paraId="72BC8BD7" w14:textId="77777777">
            <w:pPr>
              <w:jc w:val="center"/>
              <w:rPr>
                <w:color w:val="000000"/>
                <w:sz w:val="20"/>
                <w:szCs w:val="20"/>
              </w:rPr>
            </w:pPr>
            <w:r w:rsidRPr="006E6062">
              <w:rPr>
                <w:rFonts w:eastAsia="Aptos Narrow"/>
                <w:b w:val="0"/>
                <w:bCs w:val="0"/>
                <w:color w:val="000000"/>
                <w:sz w:val="20"/>
                <w:szCs w:val="20"/>
              </w:rPr>
              <w:t>TOTAL</w:t>
            </w:r>
          </w:p>
        </w:tc>
        <w:tc>
          <w:tcPr>
            <w:tcW w:w="1204" w:type="pct"/>
            <w:noWrap/>
            <w:hideMark/>
          </w:tcPr>
          <w:p w:rsidRPr="001A74F6" w:rsidR="002009DA" w:rsidRDefault="002009DA" w14:paraId="464D9C69" w14:textId="1CE37540">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A74F6">
              <w:rPr>
                <w:color w:val="000000"/>
                <w:sz w:val="20"/>
                <w:szCs w:val="20"/>
              </w:rPr>
              <w:t>24</w:t>
            </w:r>
            <w:r w:rsidRPr="001A74F6" w:rsidR="008D143B">
              <w:rPr>
                <w:color w:val="000000"/>
                <w:sz w:val="20"/>
                <w:szCs w:val="20"/>
              </w:rPr>
              <w:t>2</w:t>
            </w:r>
          </w:p>
        </w:tc>
      </w:tr>
    </w:tbl>
    <w:p w:rsidRPr="006E6062" w:rsidR="013B6C69" w:rsidP="00945F43" w:rsidRDefault="00D51A9F" w14:paraId="6AA27DFD" w14:textId="78D0DD7B">
      <w:pPr>
        <w:pStyle w:val="Descripcin"/>
        <w:jc w:val="center"/>
      </w:pPr>
      <w:r w:rsidRPr="006E6062">
        <w:t xml:space="preserve"> </w:t>
      </w:r>
      <w:bookmarkStart w:name="_heading=h.1a346fx" w:id="143"/>
      <w:bookmarkStart w:name="_Toc215650547" w:id="144"/>
      <w:bookmarkEnd w:id="143"/>
      <w:r w:rsidRPr="006E6062" w:rsidR="00D77773">
        <w:t xml:space="preserve">Tabla </w:t>
      </w:r>
      <w:r w:rsidRPr="006E6062" w:rsidR="00D77773">
        <w:fldChar w:fldCharType="begin"/>
      </w:r>
      <w:r w:rsidRPr="006E6062" w:rsidR="00D77773">
        <w:instrText>SEQ Tabla \* ARABIC</w:instrText>
      </w:r>
      <w:r w:rsidRPr="006E6062" w:rsidR="00D77773">
        <w:fldChar w:fldCharType="separate"/>
      </w:r>
      <w:r w:rsidR="00041DFA">
        <w:rPr>
          <w:noProof/>
        </w:rPr>
        <w:t>12</w:t>
      </w:r>
      <w:r w:rsidRPr="006E6062" w:rsidR="00D77773">
        <w:fldChar w:fldCharType="end"/>
      </w:r>
      <w:r w:rsidRPr="006E6062" w:rsidR="00D77773">
        <w:t>. VISITAS DIAGN</w:t>
      </w:r>
      <w:r w:rsidRPr="006E6062" w:rsidR="00945F43">
        <w:t>OSTICAS SUBSISTEMAS</w:t>
      </w:r>
      <w:bookmarkEnd w:id="144"/>
    </w:p>
    <w:p w:rsidRPr="006E6062" w:rsidR="0086245A" w:rsidP="1388F6D9" w:rsidRDefault="0086245A" w14:paraId="6BB3BE12" w14:textId="751C2B57">
      <w:pPr>
        <w:jc w:val="both"/>
        <w:rPr>
          <w:i/>
          <w:iCs/>
        </w:rPr>
      </w:pPr>
      <w:r w:rsidRPr="006E6062">
        <w:t>Se anexa archivo en la ruta:</w:t>
      </w:r>
      <w:r w:rsidRPr="006E6062">
        <w:rPr>
          <w:i/>
          <w:iCs/>
        </w:rPr>
        <w:t xml:space="preserve"> </w:t>
      </w:r>
      <w:r w:rsidRPr="006E6062" w:rsidR="006F704E">
        <w:rPr>
          <w:i/>
          <w:iCs/>
        </w:rPr>
        <w:t>01NOV - 30NOV</w:t>
      </w:r>
      <w:r w:rsidRPr="006E6062" w:rsidR="006A746F">
        <w:rPr>
          <w:i/>
          <w:iCs/>
        </w:rPr>
        <w:t>\</w:t>
      </w:r>
      <w:r w:rsidRPr="006E6062" w:rsidR="008034ED">
        <w:rPr>
          <w:i/>
          <w:iCs/>
        </w:rPr>
        <w:t xml:space="preserve">01 </w:t>
      </w:r>
      <w:r w:rsidRPr="006E6062" w:rsidR="006A746F">
        <w:rPr>
          <w:i/>
          <w:iCs/>
        </w:rPr>
        <w:t>OBLIGACIONES GENERALES\</w:t>
      </w:r>
      <w:r w:rsidRPr="006E6062" w:rsidR="0032184D">
        <w:rPr>
          <w:i/>
          <w:iCs/>
        </w:rPr>
        <w:t>OBLIGACIÓN</w:t>
      </w:r>
      <w:r w:rsidRPr="006E6062" w:rsidR="006A746F">
        <w:rPr>
          <w:i/>
          <w:iCs/>
        </w:rPr>
        <w:t xml:space="preserve"> 2,5,6,9,13\ANEXO MESA DE SERVICIO\</w:t>
      </w:r>
      <w:r w:rsidRPr="006E6062" w:rsidR="007847E9">
        <w:t xml:space="preserve"> </w:t>
      </w:r>
      <w:r w:rsidRPr="006E6062" w:rsidR="007847E9">
        <w:rPr>
          <w:i/>
          <w:iCs/>
        </w:rPr>
        <w:t>DIAGNOSTICO.</w:t>
      </w:r>
    </w:p>
    <w:p w:rsidR="7486175B" w:rsidP="64644FA8" w:rsidRDefault="7486175B" w14:paraId="0A46E178" w14:textId="6956F5E5">
      <w:pPr>
        <w:jc w:val="both"/>
      </w:pPr>
      <w:r w:rsidRPr="00F466C0">
        <w:t>Mediante comunicado GSC-</w:t>
      </w:r>
      <w:r w:rsidRPr="00F466C0" w:rsidR="006809DA">
        <w:t>7459</w:t>
      </w:r>
      <w:r w:rsidRPr="00F466C0">
        <w:t>-2025</w:t>
      </w:r>
      <w:r w:rsidRPr="00F466C0" w:rsidR="00EC760E">
        <w:t xml:space="preserve"> del </w:t>
      </w:r>
      <w:r w:rsidRPr="00F466C0" w:rsidR="32A48BB4">
        <w:t>2</w:t>
      </w:r>
      <w:r w:rsidRPr="00F466C0" w:rsidR="3D46D8B5">
        <w:t>7</w:t>
      </w:r>
      <w:r w:rsidRPr="00F466C0" w:rsidR="32A48BB4">
        <w:t>/</w:t>
      </w:r>
      <w:r w:rsidRPr="00F466C0" w:rsidR="007C10CF">
        <w:t>10</w:t>
      </w:r>
      <w:r w:rsidRPr="00F466C0" w:rsidR="00EC760E">
        <w:t>/2025</w:t>
      </w:r>
      <w:r w:rsidRPr="00F466C0">
        <w:t xml:space="preserve"> se hizo entrega del cronograma propuesto para la realización de las visitas de diagnósticos a los subsistemas para el mes de </w:t>
      </w:r>
      <w:r w:rsidRPr="00F466C0" w:rsidR="00315B13">
        <w:t>NOVIEMBRE</w:t>
      </w:r>
      <w:r w:rsidRPr="00F466C0">
        <w:t xml:space="preserve"> de 2025 e interventoría </w:t>
      </w:r>
      <w:r w:rsidRPr="00F466C0" w:rsidR="00BA40DA">
        <w:t>aprobó</w:t>
      </w:r>
      <w:r w:rsidRPr="00F466C0">
        <w:t xml:space="preserve"> mediante </w:t>
      </w:r>
      <w:r w:rsidRPr="00F466C0" w:rsidR="2D2AA011">
        <w:t>oficio VVG-CCS-ETB-</w:t>
      </w:r>
      <w:r w:rsidRPr="00F466C0" w:rsidR="007C10CF">
        <w:t>951</w:t>
      </w:r>
      <w:r w:rsidRPr="00F466C0" w:rsidR="2D2AA011">
        <w:t>-25</w:t>
      </w:r>
      <w:r w:rsidRPr="00F466C0" w:rsidR="00081324">
        <w:t xml:space="preserve"> del </w:t>
      </w:r>
      <w:r w:rsidRPr="00F466C0" w:rsidR="007C10CF">
        <w:t>31</w:t>
      </w:r>
      <w:r w:rsidRPr="00F466C0" w:rsidR="00081324">
        <w:t>/</w:t>
      </w:r>
      <w:r w:rsidRPr="00F466C0" w:rsidR="007C10CF">
        <w:t>10</w:t>
      </w:r>
      <w:r w:rsidRPr="00F466C0" w:rsidR="00081324">
        <w:t>/2025</w:t>
      </w:r>
      <w:r w:rsidRPr="00F466C0" w:rsidR="007C10CF">
        <w:t>.</w:t>
      </w:r>
    </w:p>
    <w:p w:rsidRPr="006E6062" w:rsidR="00C216FF" w:rsidP="64644FA8" w:rsidRDefault="00C216FF" w14:paraId="2090E96A" w14:textId="77777777">
      <w:pPr>
        <w:jc w:val="both"/>
      </w:pPr>
    </w:p>
    <w:p w:rsidRPr="006E6062" w:rsidR="007D50F4" w:rsidP="00154641" w:rsidRDefault="7BF2C916" w14:paraId="5F77075B" w14:textId="3233B90D">
      <w:pPr>
        <w:pStyle w:val="Ttulo2"/>
        <w:numPr>
          <w:ilvl w:val="1"/>
          <w:numId w:val="5"/>
        </w:numPr>
        <w:rPr>
          <w:b w:val="0"/>
          <w:bCs w:val="0"/>
          <w:color w:val="1F3864"/>
        </w:rPr>
      </w:pPr>
      <w:bookmarkStart w:name="_Toc194682933" w:id="145"/>
      <w:bookmarkStart w:name="_Toc1155838214" w:id="146"/>
      <w:bookmarkStart w:name="_Toc508040677" w:id="147"/>
      <w:bookmarkStart w:name="_Toc845686861" w:id="148"/>
      <w:bookmarkStart w:name="_Toc1013336804" w:id="149"/>
      <w:bookmarkStart w:name="_Toc216169834" w:id="150"/>
      <w:r w:rsidRPr="006E6062">
        <w:t>INFORME CONSOLIDADO DEL ESTADO DE LOS TICKETS ADMINISTRATIVOS.</w:t>
      </w:r>
      <w:bookmarkEnd w:id="145"/>
      <w:bookmarkEnd w:id="146"/>
      <w:bookmarkEnd w:id="147"/>
      <w:bookmarkEnd w:id="148"/>
      <w:bookmarkEnd w:id="149"/>
      <w:bookmarkEnd w:id="150"/>
    </w:p>
    <w:p w:rsidRPr="006E6062" w:rsidR="008004F4" w:rsidP="007B11DA" w:rsidRDefault="008004F4" w14:paraId="3EA93233" w14:textId="60B1A197">
      <w:pPr>
        <w:jc w:val="both"/>
      </w:pPr>
    </w:p>
    <w:p w:rsidR="008004F4" w:rsidP="007B11DA" w:rsidRDefault="50143EBC" w14:paraId="1C31005A" w14:textId="009F5649">
      <w:pPr>
        <w:jc w:val="both"/>
      </w:pPr>
      <w:r w:rsidRPr="006E6062">
        <w:t xml:space="preserve">Durante la ejecución del período de actividades de mantenimientos comprendido entre el </w:t>
      </w:r>
      <w:r w:rsidRPr="006E6062" w:rsidR="00EF5B67">
        <w:t xml:space="preserve">01 al </w:t>
      </w:r>
      <w:r w:rsidRPr="006E6062" w:rsidR="00650623">
        <w:t>30 de NOVIEMBRE</w:t>
      </w:r>
      <w:r w:rsidRPr="006E6062" w:rsidR="00EF5B67">
        <w:t xml:space="preserve"> DE 2025</w:t>
      </w:r>
      <w:r w:rsidRPr="006E6062">
        <w:t xml:space="preserve"> se ge</w:t>
      </w:r>
      <w:r w:rsidRPr="006E6062" w:rsidR="00054F10">
        <w:t>stionaron</w:t>
      </w:r>
      <w:r w:rsidRPr="006E6062">
        <w:t xml:space="preserve"> </w:t>
      </w:r>
      <w:r w:rsidR="00C216FF">
        <w:t>2463</w:t>
      </w:r>
      <w:r w:rsidRPr="006E6062">
        <w:t xml:space="preserve"> por medio del aplicativo web GLPI. En la siguiente tabla se puede observar la relación de tickets generado por subsistema, siendo el proyecto </w:t>
      </w:r>
      <w:r w:rsidR="00084A58">
        <w:t>alcaldías</w:t>
      </w:r>
      <w:r w:rsidRPr="006E6062">
        <w:t xml:space="preserve"> con </w:t>
      </w:r>
      <w:r w:rsidRPr="006E6062" w:rsidR="00BA50A4">
        <w:t>5</w:t>
      </w:r>
      <w:r w:rsidR="00D138B0">
        <w:t>87</w:t>
      </w:r>
      <w:r w:rsidRPr="006E6062">
        <w:t xml:space="preserve"> tickets creados el proyecto con más casos.</w:t>
      </w:r>
    </w:p>
    <w:tbl>
      <w:tblPr>
        <w:tblStyle w:val="Tabladelista4-nfasis1"/>
        <w:tblW w:w="5000" w:type="pct"/>
        <w:tblLook w:val="04A0" w:firstRow="1" w:lastRow="0" w:firstColumn="1" w:lastColumn="0" w:noHBand="0" w:noVBand="1"/>
      </w:tblPr>
      <w:tblGrid>
        <w:gridCol w:w="2001"/>
        <w:gridCol w:w="611"/>
        <w:gridCol w:w="777"/>
        <w:gridCol w:w="611"/>
        <w:gridCol w:w="611"/>
        <w:gridCol w:w="777"/>
        <w:gridCol w:w="943"/>
        <w:gridCol w:w="777"/>
        <w:gridCol w:w="777"/>
        <w:gridCol w:w="943"/>
      </w:tblGrid>
      <w:tr w:rsidRPr="002E77A7" w:rsidR="00C216FF" w:rsidTr="000D6E0B" w14:paraId="2F7F3726" w14:textId="77777777">
        <w:trPr>
          <w:cnfStyle w:val="100000000000" w:firstRow="1" w:lastRow="0" w:firstColumn="0" w:lastColumn="0" w:oddVBand="0" w:evenVBand="0" w:oddHBand="0" w:evenHBand="0" w:firstRowFirstColumn="0" w:firstRowLastColumn="0" w:lastRowFirstColumn="0" w:lastRowLastColumn="0"/>
          <w:trHeight w:val="1364"/>
        </w:trPr>
        <w:tc>
          <w:tcPr>
            <w:cnfStyle w:val="001000000000" w:firstRow="0" w:lastRow="0" w:firstColumn="1" w:lastColumn="0" w:oddVBand="0" w:evenVBand="0" w:oddHBand="0" w:evenHBand="0" w:firstRowFirstColumn="0" w:firstRowLastColumn="0" w:lastRowFirstColumn="0" w:lastRowLastColumn="0"/>
            <w:tcW w:w="846" w:type="pct"/>
            <w:noWrap/>
            <w:vAlign w:val="center"/>
            <w:hideMark/>
          </w:tcPr>
          <w:p w:rsidRPr="001D7FA5" w:rsidR="00C216FF" w:rsidP="000D6E0B" w:rsidRDefault="00C216FF" w14:paraId="1A5B0FD0" w14:textId="77777777">
            <w:pPr>
              <w:jc w:val="center"/>
              <w:rPr>
                <w:rFonts w:eastAsia="Times New Roman"/>
                <w:sz w:val="16"/>
                <w:szCs w:val="16"/>
              </w:rPr>
            </w:pPr>
            <w:r w:rsidRPr="001D7FA5">
              <w:rPr>
                <w:rFonts w:eastAsia="Times New Roman"/>
                <w:sz w:val="16"/>
                <w:szCs w:val="16"/>
              </w:rPr>
              <w:t>SUBSISTEMAS</w:t>
            </w:r>
          </w:p>
        </w:tc>
        <w:tc>
          <w:tcPr>
            <w:tcW w:w="378" w:type="pct"/>
            <w:noWrap/>
            <w:textDirection w:val="btLr"/>
            <w:vAlign w:val="center"/>
            <w:hideMark/>
          </w:tcPr>
          <w:p w:rsidRPr="001D7FA5" w:rsidR="00C216FF" w:rsidP="000D6E0B" w:rsidRDefault="00C216FF" w14:paraId="327A703C" w14:textId="77777777">
            <w:pPr>
              <w:ind w:left="113" w:right="113"/>
              <w:jc w:val="center"/>
              <w:cnfStyle w:val="100000000000" w:firstRow="1" w:lastRow="0" w:firstColumn="0" w:lastColumn="0" w:oddVBand="0" w:evenVBand="0" w:oddHBand="0" w:evenHBand="0" w:firstRowFirstColumn="0" w:firstRowLastColumn="0" w:lastRowFirstColumn="0" w:lastRowLastColumn="0"/>
              <w:rPr>
                <w:rFonts w:eastAsia="Times New Roman"/>
                <w:sz w:val="16"/>
                <w:szCs w:val="16"/>
              </w:rPr>
            </w:pPr>
            <w:r w:rsidRPr="001D7FA5">
              <w:rPr>
                <w:rFonts w:eastAsia="Times New Roman"/>
                <w:sz w:val="16"/>
                <w:szCs w:val="16"/>
              </w:rPr>
              <w:t>DIAGNOSTICO</w:t>
            </w:r>
          </w:p>
        </w:tc>
        <w:tc>
          <w:tcPr>
            <w:tcW w:w="472" w:type="pct"/>
            <w:noWrap/>
            <w:textDirection w:val="btLr"/>
            <w:vAlign w:val="center"/>
            <w:hideMark/>
          </w:tcPr>
          <w:p w:rsidRPr="001D7FA5" w:rsidR="00C216FF" w:rsidP="000D6E0B" w:rsidRDefault="00C216FF" w14:paraId="1E308730" w14:textId="77777777">
            <w:pPr>
              <w:ind w:left="113" w:right="113"/>
              <w:jc w:val="center"/>
              <w:cnfStyle w:val="100000000000" w:firstRow="1" w:lastRow="0" w:firstColumn="0" w:lastColumn="0" w:oddVBand="0" w:evenVBand="0" w:oddHBand="0" w:evenHBand="0" w:firstRowFirstColumn="0" w:firstRowLastColumn="0" w:lastRowFirstColumn="0" w:lastRowLastColumn="0"/>
              <w:rPr>
                <w:rFonts w:eastAsia="Times New Roman"/>
                <w:sz w:val="16"/>
                <w:szCs w:val="16"/>
              </w:rPr>
            </w:pPr>
            <w:r w:rsidRPr="001D7FA5">
              <w:rPr>
                <w:rFonts w:eastAsia="Times New Roman"/>
                <w:sz w:val="16"/>
                <w:szCs w:val="16"/>
              </w:rPr>
              <w:t>DIAGNOSTICO SUBSISTEMA</w:t>
            </w:r>
          </w:p>
        </w:tc>
        <w:tc>
          <w:tcPr>
            <w:tcW w:w="378" w:type="pct"/>
            <w:noWrap/>
            <w:textDirection w:val="btLr"/>
            <w:vAlign w:val="center"/>
            <w:hideMark/>
          </w:tcPr>
          <w:p w:rsidRPr="001D7FA5" w:rsidR="00C216FF" w:rsidP="000D6E0B" w:rsidRDefault="00C216FF" w14:paraId="46BF0AAA" w14:textId="5871CF5B">
            <w:pPr>
              <w:ind w:left="113" w:right="113"/>
              <w:jc w:val="center"/>
              <w:cnfStyle w:val="100000000000" w:firstRow="1" w:lastRow="0" w:firstColumn="0" w:lastColumn="0" w:oddVBand="0" w:evenVBand="0" w:oddHBand="0" w:evenHBand="0" w:firstRowFirstColumn="0" w:firstRowLastColumn="0" w:lastRowFirstColumn="0" w:lastRowLastColumn="0"/>
              <w:rPr>
                <w:rFonts w:eastAsia="Times New Roman"/>
                <w:sz w:val="16"/>
                <w:szCs w:val="16"/>
              </w:rPr>
            </w:pPr>
            <w:r w:rsidRPr="001D7FA5">
              <w:rPr>
                <w:rFonts w:eastAsia="Times New Roman"/>
                <w:sz w:val="16"/>
                <w:szCs w:val="16"/>
              </w:rPr>
              <w:t xml:space="preserve">LIMPIEZA </w:t>
            </w:r>
            <w:r w:rsidRPr="001D7FA5" w:rsidR="00D65946">
              <w:rPr>
                <w:rFonts w:eastAsia="Times New Roman"/>
                <w:sz w:val="16"/>
                <w:szCs w:val="16"/>
              </w:rPr>
              <w:t>ACRÍLICO</w:t>
            </w:r>
          </w:p>
        </w:tc>
        <w:tc>
          <w:tcPr>
            <w:tcW w:w="378" w:type="pct"/>
            <w:noWrap/>
            <w:textDirection w:val="btLr"/>
            <w:vAlign w:val="center"/>
            <w:hideMark/>
          </w:tcPr>
          <w:p w:rsidRPr="001D7FA5" w:rsidR="00C216FF" w:rsidP="000D6E0B" w:rsidRDefault="00C216FF" w14:paraId="2A08E783" w14:textId="77777777">
            <w:pPr>
              <w:ind w:left="113" w:right="113"/>
              <w:jc w:val="center"/>
              <w:cnfStyle w:val="100000000000" w:firstRow="1" w:lastRow="0" w:firstColumn="0" w:lastColumn="0" w:oddVBand="0" w:evenVBand="0" w:oddHBand="0" w:evenHBand="0" w:firstRowFirstColumn="0" w:firstRowLastColumn="0" w:lastRowFirstColumn="0" w:lastRowLastColumn="0"/>
              <w:rPr>
                <w:rFonts w:eastAsia="Times New Roman"/>
                <w:sz w:val="16"/>
                <w:szCs w:val="16"/>
              </w:rPr>
            </w:pPr>
            <w:r w:rsidRPr="001D7FA5">
              <w:rPr>
                <w:rFonts w:eastAsia="Times New Roman"/>
                <w:sz w:val="16"/>
                <w:szCs w:val="16"/>
              </w:rPr>
              <w:t>MTO ACOMETIDA</w:t>
            </w:r>
          </w:p>
        </w:tc>
        <w:tc>
          <w:tcPr>
            <w:tcW w:w="472" w:type="pct"/>
            <w:noWrap/>
            <w:textDirection w:val="btLr"/>
            <w:vAlign w:val="center"/>
            <w:hideMark/>
          </w:tcPr>
          <w:p w:rsidRPr="001D7FA5" w:rsidR="00C216FF" w:rsidP="000D6E0B" w:rsidRDefault="00C216FF" w14:paraId="32A65891" w14:textId="77777777">
            <w:pPr>
              <w:ind w:left="113" w:right="113"/>
              <w:jc w:val="center"/>
              <w:cnfStyle w:val="100000000000" w:firstRow="1" w:lastRow="0" w:firstColumn="0" w:lastColumn="0" w:oddVBand="0" w:evenVBand="0" w:oddHBand="0" w:evenHBand="0" w:firstRowFirstColumn="0" w:firstRowLastColumn="0" w:lastRowFirstColumn="0" w:lastRowLastColumn="0"/>
              <w:rPr>
                <w:rFonts w:eastAsia="Times New Roman"/>
                <w:sz w:val="16"/>
                <w:szCs w:val="16"/>
              </w:rPr>
            </w:pPr>
            <w:r w:rsidRPr="001D7FA5">
              <w:rPr>
                <w:rFonts w:eastAsia="Times New Roman"/>
                <w:sz w:val="16"/>
                <w:szCs w:val="16"/>
              </w:rPr>
              <w:t>MTO CORRECTIVO</w:t>
            </w:r>
          </w:p>
        </w:tc>
        <w:tc>
          <w:tcPr>
            <w:tcW w:w="566" w:type="pct"/>
            <w:noWrap/>
            <w:textDirection w:val="btLr"/>
            <w:vAlign w:val="center"/>
            <w:hideMark/>
          </w:tcPr>
          <w:p w:rsidRPr="001D7FA5" w:rsidR="00C216FF" w:rsidP="000D6E0B" w:rsidRDefault="00C216FF" w14:paraId="32A0938F" w14:textId="77777777">
            <w:pPr>
              <w:ind w:left="113" w:right="113"/>
              <w:jc w:val="center"/>
              <w:cnfStyle w:val="100000000000" w:firstRow="1" w:lastRow="0" w:firstColumn="0" w:lastColumn="0" w:oddVBand="0" w:evenVBand="0" w:oddHBand="0" w:evenHBand="0" w:firstRowFirstColumn="0" w:firstRowLastColumn="0" w:lastRowFirstColumn="0" w:lastRowLastColumn="0"/>
              <w:rPr>
                <w:rFonts w:eastAsia="Times New Roman"/>
                <w:sz w:val="16"/>
                <w:szCs w:val="16"/>
              </w:rPr>
            </w:pPr>
            <w:r w:rsidRPr="001D7FA5">
              <w:rPr>
                <w:rFonts w:eastAsia="Times New Roman"/>
                <w:sz w:val="16"/>
                <w:szCs w:val="16"/>
              </w:rPr>
              <w:t>MTO CORRECTIVO SUBSISTEMAS</w:t>
            </w:r>
          </w:p>
        </w:tc>
        <w:tc>
          <w:tcPr>
            <w:tcW w:w="472" w:type="pct"/>
            <w:noWrap/>
            <w:textDirection w:val="btLr"/>
            <w:vAlign w:val="center"/>
            <w:hideMark/>
          </w:tcPr>
          <w:p w:rsidRPr="001D7FA5" w:rsidR="00C216FF" w:rsidP="000D6E0B" w:rsidRDefault="00C216FF" w14:paraId="5549A978" w14:textId="77777777">
            <w:pPr>
              <w:ind w:left="113" w:right="113"/>
              <w:jc w:val="center"/>
              <w:cnfStyle w:val="100000000000" w:firstRow="1" w:lastRow="0" w:firstColumn="0" w:lastColumn="0" w:oddVBand="0" w:evenVBand="0" w:oddHBand="0" w:evenHBand="0" w:firstRowFirstColumn="0" w:firstRowLastColumn="0" w:lastRowFirstColumn="0" w:lastRowLastColumn="0"/>
              <w:rPr>
                <w:rFonts w:eastAsia="Times New Roman"/>
                <w:sz w:val="16"/>
                <w:szCs w:val="16"/>
              </w:rPr>
            </w:pPr>
            <w:r w:rsidRPr="001D7FA5">
              <w:rPr>
                <w:rFonts w:eastAsia="Times New Roman"/>
                <w:sz w:val="16"/>
                <w:szCs w:val="16"/>
              </w:rPr>
              <w:t>MTO PREVENTIVO</w:t>
            </w:r>
          </w:p>
        </w:tc>
        <w:tc>
          <w:tcPr>
            <w:tcW w:w="472" w:type="pct"/>
            <w:noWrap/>
            <w:textDirection w:val="btLr"/>
            <w:vAlign w:val="center"/>
            <w:hideMark/>
          </w:tcPr>
          <w:p w:rsidRPr="001D7FA5" w:rsidR="00C216FF" w:rsidP="000D6E0B" w:rsidRDefault="00C216FF" w14:paraId="05F7363E" w14:textId="77777777">
            <w:pPr>
              <w:ind w:left="113" w:right="113"/>
              <w:jc w:val="center"/>
              <w:cnfStyle w:val="100000000000" w:firstRow="1" w:lastRow="0" w:firstColumn="0" w:lastColumn="0" w:oddVBand="0" w:evenVBand="0" w:oddHBand="0" w:evenHBand="0" w:firstRowFirstColumn="0" w:firstRowLastColumn="0" w:lastRowFirstColumn="0" w:lastRowLastColumn="0"/>
              <w:rPr>
                <w:rFonts w:eastAsia="Times New Roman"/>
                <w:sz w:val="16"/>
                <w:szCs w:val="16"/>
              </w:rPr>
            </w:pPr>
            <w:r w:rsidRPr="001D7FA5">
              <w:rPr>
                <w:rFonts w:eastAsia="Times New Roman"/>
                <w:sz w:val="16"/>
                <w:szCs w:val="16"/>
              </w:rPr>
              <w:t>PLAN DE CHOQUE</w:t>
            </w:r>
          </w:p>
        </w:tc>
        <w:tc>
          <w:tcPr>
            <w:tcW w:w="566" w:type="pct"/>
            <w:noWrap/>
            <w:textDirection w:val="btLr"/>
            <w:vAlign w:val="center"/>
            <w:hideMark/>
          </w:tcPr>
          <w:p w:rsidRPr="001D7FA5" w:rsidR="00C216FF" w:rsidP="000D6E0B" w:rsidRDefault="00C216FF" w14:paraId="77E88D3C" w14:textId="77777777">
            <w:pPr>
              <w:ind w:left="113" w:right="113"/>
              <w:jc w:val="center"/>
              <w:cnfStyle w:val="100000000000" w:firstRow="1" w:lastRow="0" w:firstColumn="0" w:lastColumn="0" w:oddVBand="0" w:evenVBand="0" w:oddHBand="0" w:evenHBand="0" w:firstRowFirstColumn="0" w:firstRowLastColumn="0" w:lastRowFirstColumn="0" w:lastRowLastColumn="0"/>
              <w:rPr>
                <w:rFonts w:eastAsia="Times New Roman"/>
                <w:sz w:val="16"/>
                <w:szCs w:val="16"/>
              </w:rPr>
            </w:pPr>
            <w:r w:rsidRPr="001D7FA5">
              <w:rPr>
                <w:rFonts w:eastAsia="Times New Roman"/>
                <w:sz w:val="16"/>
                <w:szCs w:val="16"/>
              </w:rPr>
              <w:t>TOTAL</w:t>
            </w:r>
          </w:p>
        </w:tc>
      </w:tr>
      <w:tr w:rsidRPr="002E77A7" w:rsidR="00C216FF" w:rsidTr="000D6E0B" w14:paraId="42E1FF46"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pct"/>
            <w:noWrap/>
            <w:vAlign w:val="center"/>
            <w:hideMark/>
          </w:tcPr>
          <w:p w:rsidRPr="001D7FA5" w:rsidR="00C216FF" w:rsidP="000D6E0B" w:rsidRDefault="00C216FF" w14:paraId="3E738C7D" w14:textId="77777777">
            <w:pPr>
              <w:jc w:val="center"/>
              <w:rPr>
                <w:rFonts w:eastAsia="Times New Roman"/>
                <w:color w:val="000000"/>
                <w:sz w:val="16"/>
                <w:szCs w:val="16"/>
              </w:rPr>
            </w:pPr>
            <w:r w:rsidRPr="001D7FA5">
              <w:rPr>
                <w:rFonts w:eastAsia="Times New Roman"/>
                <w:color w:val="000000"/>
                <w:sz w:val="16"/>
                <w:szCs w:val="16"/>
              </w:rPr>
              <w:t>C4</w:t>
            </w:r>
          </w:p>
        </w:tc>
        <w:tc>
          <w:tcPr>
            <w:tcW w:w="378" w:type="pct"/>
            <w:noWrap/>
            <w:vAlign w:val="center"/>
            <w:hideMark/>
          </w:tcPr>
          <w:p w:rsidRPr="001D7FA5" w:rsidR="00C216FF" w:rsidP="000D6E0B" w:rsidRDefault="00C216FF" w14:paraId="71E16F8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11</w:t>
            </w:r>
          </w:p>
        </w:tc>
        <w:tc>
          <w:tcPr>
            <w:tcW w:w="472" w:type="pct"/>
            <w:noWrap/>
            <w:vAlign w:val="center"/>
            <w:hideMark/>
          </w:tcPr>
          <w:p w:rsidRPr="001D7FA5" w:rsidR="00C216FF" w:rsidP="000D6E0B" w:rsidRDefault="00C216FF" w14:paraId="708058E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17</w:t>
            </w:r>
          </w:p>
        </w:tc>
        <w:tc>
          <w:tcPr>
            <w:tcW w:w="378" w:type="pct"/>
            <w:noWrap/>
            <w:vAlign w:val="center"/>
            <w:hideMark/>
          </w:tcPr>
          <w:p w:rsidRPr="001D7FA5" w:rsidR="00C216FF" w:rsidP="000D6E0B" w:rsidRDefault="00C216FF" w14:paraId="06DF34B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378" w:type="pct"/>
            <w:noWrap/>
            <w:vAlign w:val="center"/>
            <w:hideMark/>
          </w:tcPr>
          <w:p w:rsidRPr="001D7FA5" w:rsidR="00C216FF" w:rsidP="000D6E0B" w:rsidRDefault="00C216FF" w14:paraId="3BF61D2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C216FF" w:rsidP="000D6E0B" w:rsidRDefault="00C216FF" w14:paraId="6BC8743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1</w:t>
            </w:r>
          </w:p>
        </w:tc>
        <w:tc>
          <w:tcPr>
            <w:tcW w:w="566" w:type="pct"/>
            <w:noWrap/>
            <w:vAlign w:val="center"/>
            <w:hideMark/>
          </w:tcPr>
          <w:p w:rsidRPr="001D7FA5" w:rsidR="00C216FF" w:rsidP="000D6E0B" w:rsidRDefault="00C216FF" w14:paraId="041F848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C216FF" w:rsidP="000D6E0B" w:rsidRDefault="00C216FF" w14:paraId="482AFB9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C216FF" w:rsidP="000D6E0B" w:rsidRDefault="00C216FF" w14:paraId="3402A89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566" w:type="pct"/>
            <w:noWrap/>
            <w:vAlign w:val="center"/>
            <w:hideMark/>
          </w:tcPr>
          <w:p w:rsidRPr="001D7FA5" w:rsidR="00C216FF" w:rsidP="000D6E0B" w:rsidRDefault="00C216FF" w14:paraId="6509C54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29</w:t>
            </w:r>
          </w:p>
        </w:tc>
      </w:tr>
      <w:tr w:rsidRPr="002E77A7" w:rsidR="00C216FF" w:rsidTr="000D6E0B" w14:paraId="69FA7528" w14:textId="77777777">
        <w:trPr>
          <w:trHeight w:val="300"/>
        </w:trPr>
        <w:tc>
          <w:tcPr>
            <w:cnfStyle w:val="001000000000" w:firstRow="0" w:lastRow="0" w:firstColumn="1" w:lastColumn="0" w:oddVBand="0" w:evenVBand="0" w:oddHBand="0" w:evenHBand="0" w:firstRowFirstColumn="0" w:firstRowLastColumn="0" w:lastRowFirstColumn="0" w:lastRowLastColumn="0"/>
            <w:tcW w:w="846" w:type="pct"/>
            <w:noWrap/>
            <w:vAlign w:val="center"/>
            <w:hideMark/>
          </w:tcPr>
          <w:p w:rsidRPr="001D7FA5" w:rsidR="00C216FF" w:rsidP="000D6E0B" w:rsidRDefault="00C216FF" w14:paraId="730AE908" w14:textId="77777777">
            <w:pPr>
              <w:jc w:val="center"/>
              <w:rPr>
                <w:rFonts w:eastAsia="Times New Roman"/>
                <w:color w:val="000000"/>
                <w:sz w:val="16"/>
                <w:szCs w:val="16"/>
              </w:rPr>
            </w:pPr>
            <w:r w:rsidRPr="001D7FA5">
              <w:rPr>
                <w:rFonts w:eastAsia="Times New Roman"/>
                <w:color w:val="000000"/>
                <w:sz w:val="16"/>
                <w:szCs w:val="16"/>
              </w:rPr>
              <w:t>CENTRO DE MONITOREO</w:t>
            </w:r>
          </w:p>
        </w:tc>
        <w:tc>
          <w:tcPr>
            <w:tcW w:w="378" w:type="pct"/>
            <w:noWrap/>
            <w:vAlign w:val="center"/>
            <w:hideMark/>
          </w:tcPr>
          <w:p w:rsidRPr="001D7FA5" w:rsidR="00C216FF" w:rsidP="000D6E0B" w:rsidRDefault="00C216FF" w14:paraId="049AD87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4</w:t>
            </w:r>
          </w:p>
        </w:tc>
        <w:tc>
          <w:tcPr>
            <w:tcW w:w="472" w:type="pct"/>
            <w:noWrap/>
            <w:vAlign w:val="center"/>
            <w:hideMark/>
          </w:tcPr>
          <w:p w:rsidRPr="001D7FA5" w:rsidR="00C216FF" w:rsidP="000D6E0B" w:rsidRDefault="00C216FF" w14:paraId="436FDB3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149</w:t>
            </w:r>
          </w:p>
        </w:tc>
        <w:tc>
          <w:tcPr>
            <w:tcW w:w="378" w:type="pct"/>
            <w:noWrap/>
            <w:vAlign w:val="center"/>
            <w:hideMark/>
          </w:tcPr>
          <w:p w:rsidRPr="001D7FA5" w:rsidR="00C216FF" w:rsidP="000D6E0B" w:rsidRDefault="00C216FF" w14:paraId="3538F85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378" w:type="pct"/>
            <w:noWrap/>
            <w:vAlign w:val="center"/>
            <w:hideMark/>
          </w:tcPr>
          <w:p w:rsidRPr="001D7FA5" w:rsidR="00C216FF" w:rsidP="000D6E0B" w:rsidRDefault="00C216FF" w14:paraId="659AE52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C216FF" w:rsidP="000D6E0B" w:rsidRDefault="00C216FF" w14:paraId="0256366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16</w:t>
            </w:r>
          </w:p>
        </w:tc>
        <w:tc>
          <w:tcPr>
            <w:tcW w:w="566" w:type="pct"/>
            <w:noWrap/>
            <w:vAlign w:val="center"/>
            <w:hideMark/>
          </w:tcPr>
          <w:p w:rsidRPr="001D7FA5" w:rsidR="00C216FF" w:rsidP="000D6E0B" w:rsidRDefault="00C216FF" w14:paraId="4071E57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4</w:t>
            </w:r>
          </w:p>
        </w:tc>
        <w:tc>
          <w:tcPr>
            <w:tcW w:w="472" w:type="pct"/>
            <w:noWrap/>
            <w:vAlign w:val="center"/>
            <w:hideMark/>
          </w:tcPr>
          <w:p w:rsidRPr="001D7FA5" w:rsidR="00C216FF" w:rsidP="000D6E0B" w:rsidRDefault="00C216FF" w14:paraId="6C7CA3C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4</w:t>
            </w:r>
          </w:p>
        </w:tc>
        <w:tc>
          <w:tcPr>
            <w:tcW w:w="472" w:type="pct"/>
            <w:noWrap/>
            <w:vAlign w:val="center"/>
            <w:hideMark/>
          </w:tcPr>
          <w:p w:rsidRPr="001D7FA5" w:rsidR="00C216FF" w:rsidP="000D6E0B" w:rsidRDefault="00C216FF" w14:paraId="04A3035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566" w:type="pct"/>
            <w:noWrap/>
            <w:vAlign w:val="center"/>
            <w:hideMark/>
          </w:tcPr>
          <w:p w:rsidRPr="001D7FA5" w:rsidR="00C216FF" w:rsidP="000D6E0B" w:rsidRDefault="00C216FF" w14:paraId="7CC3435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177</w:t>
            </w:r>
          </w:p>
        </w:tc>
      </w:tr>
      <w:tr w:rsidRPr="002E77A7" w:rsidR="00C216FF" w:rsidTr="000D6E0B" w14:paraId="2A0017CC"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pct"/>
            <w:noWrap/>
            <w:vAlign w:val="center"/>
            <w:hideMark/>
          </w:tcPr>
          <w:p w:rsidRPr="001D7FA5" w:rsidR="00C216FF" w:rsidP="000D6E0B" w:rsidRDefault="00C216FF" w14:paraId="486D6DC0" w14:textId="77777777">
            <w:pPr>
              <w:jc w:val="center"/>
              <w:rPr>
                <w:rFonts w:eastAsia="Times New Roman"/>
                <w:color w:val="000000"/>
                <w:sz w:val="16"/>
                <w:szCs w:val="16"/>
              </w:rPr>
            </w:pPr>
            <w:r w:rsidRPr="001D7FA5">
              <w:rPr>
                <w:rFonts w:eastAsia="Times New Roman"/>
                <w:color w:val="000000"/>
                <w:sz w:val="16"/>
                <w:szCs w:val="16"/>
              </w:rPr>
              <w:t>DATACENTER</w:t>
            </w:r>
          </w:p>
        </w:tc>
        <w:tc>
          <w:tcPr>
            <w:tcW w:w="378" w:type="pct"/>
            <w:noWrap/>
            <w:vAlign w:val="center"/>
            <w:hideMark/>
          </w:tcPr>
          <w:p w:rsidRPr="001D7FA5" w:rsidR="00C216FF" w:rsidP="000D6E0B" w:rsidRDefault="00C216FF" w14:paraId="2918400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C216FF" w:rsidP="000D6E0B" w:rsidRDefault="00C216FF" w14:paraId="225C5DB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13</w:t>
            </w:r>
          </w:p>
        </w:tc>
        <w:tc>
          <w:tcPr>
            <w:tcW w:w="378" w:type="pct"/>
            <w:noWrap/>
            <w:vAlign w:val="center"/>
            <w:hideMark/>
          </w:tcPr>
          <w:p w:rsidRPr="001D7FA5" w:rsidR="00C216FF" w:rsidP="000D6E0B" w:rsidRDefault="00C216FF" w14:paraId="4C84699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378" w:type="pct"/>
            <w:noWrap/>
            <w:vAlign w:val="center"/>
            <w:hideMark/>
          </w:tcPr>
          <w:p w:rsidRPr="001D7FA5" w:rsidR="00C216FF" w:rsidP="000D6E0B" w:rsidRDefault="00C216FF" w14:paraId="0ED452A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C216FF" w:rsidP="000D6E0B" w:rsidRDefault="00C216FF" w14:paraId="02728C8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566" w:type="pct"/>
            <w:noWrap/>
            <w:vAlign w:val="center"/>
            <w:hideMark/>
          </w:tcPr>
          <w:p w:rsidRPr="001D7FA5" w:rsidR="00C216FF" w:rsidP="000D6E0B" w:rsidRDefault="00C216FF" w14:paraId="7F851C8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C216FF" w:rsidP="000D6E0B" w:rsidRDefault="00C216FF" w14:paraId="30A48E4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C216FF" w:rsidP="000D6E0B" w:rsidRDefault="00C216FF" w14:paraId="33F3614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566" w:type="pct"/>
            <w:noWrap/>
            <w:vAlign w:val="center"/>
            <w:hideMark/>
          </w:tcPr>
          <w:p w:rsidRPr="001D7FA5" w:rsidR="00C216FF" w:rsidP="000D6E0B" w:rsidRDefault="00C216FF" w14:paraId="1AE6F98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13</w:t>
            </w:r>
          </w:p>
        </w:tc>
      </w:tr>
      <w:tr w:rsidRPr="002E77A7" w:rsidR="00C216FF" w:rsidTr="000D6E0B" w14:paraId="05814614" w14:textId="77777777">
        <w:trPr>
          <w:trHeight w:val="300"/>
        </w:trPr>
        <w:tc>
          <w:tcPr>
            <w:cnfStyle w:val="001000000000" w:firstRow="0" w:lastRow="0" w:firstColumn="1" w:lastColumn="0" w:oddVBand="0" w:evenVBand="0" w:oddHBand="0" w:evenHBand="0" w:firstRowFirstColumn="0" w:firstRowLastColumn="0" w:lastRowFirstColumn="0" w:lastRowLastColumn="0"/>
            <w:tcW w:w="846" w:type="pct"/>
            <w:noWrap/>
            <w:vAlign w:val="center"/>
            <w:hideMark/>
          </w:tcPr>
          <w:p w:rsidRPr="001D7FA5" w:rsidR="00C216FF" w:rsidP="000D6E0B" w:rsidRDefault="00C216FF" w14:paraId="609DBFD4" w14:textId="450F3B7A">
            <w:pPr>
              <w:jc w:val="center"/>
              <w:rPr>
                <w:rFonts w:eastAsia="Times New Roman"/>
                <w:color w:val="000000"/>
                <w:sz w:val="16"/>
                <w:szCs w:val="16"/>
              </w:rPr>
            </w:pPr>
            <w:r w:rsidRPr="001D7FA5">
              <w:rPr>
                <w:rFonts w:eastAsia="Times New Roman"/>
                <w:color w:val="000000"/>
                <w:sz w:val="16"/>
                <w:szCs w:val="16"/>
              </w:rPr>
              <w:t xml:space="preserve">ESTACIONES DE </w:t>
            </w:r>
            <w:r w:rsidRPr="001D7FA5" w:rsidR="00D65946">
              <w:rPr>
                <w:rFonts w:eastAsia="Times New Roman"/>
                <w:color w:val="000000"/>
                <w:sz w:val="16"/>
                <w:szCs w:val="16"/>
              </w:rPr>
              <w:t>POLICÍA</w:t>
            </w:r>
          </w:p>
        </w:tc>
        <w:tc>
          <w:tcPr>
            <w:tcW w:w="378" w:type="pct"/>
            <w:noWrap/>
            <w:vAlign w:val="center"/>
            <w:hideMark/>
          </w:tcPr>
          <w:p w:rsidRPr="001D7FA5" w:rsidR="00C216FF" w:rsidP="000D6E0B" w:rsidRDefault="00C216FF" w14:paraId="1ED5163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9</w:t>
            </w:r>
          </w:p>
        </w:tc>
        <w:tc>
          <w:tcPr>
            <w:tcW w:w="472" w:type="pct"/>
            <w:noWrap/>
            <w:vAlign w:val="center"/>
            <w:hideMark/>
          </w:tcPr>
          <w:p w:rsidRPr="001D7FA5" w:rsidR="00C216FF" w:rsidP="000D6E0B" w:rsidRDefault="00C216FF" w14:paraId="6FC2DD0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85</w:t>
            </w:r>
          </w:p>
        </w:tc>
        <w:tc>
          <w:tcPr>
            <w:tcW w:w="378" w:type="pct"/>
            <w:noWrap/>
            <w:vAlign w:val="center"/>
            <w:hideMark/>
          </w:tcPr>
          <w:p w:rsidRPr="001D7FA5" w:rsidR="00C216FF" w:rsidP="000D6E0B" w:rsidRDefault="00C216FF" w14:paraId="21A7331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378" w:type="pct"/>
            <w:noWrap/>
            <w:vAlign w:val="center"/>
            <w:hideMark/>
          </w:tcPr>
          <w:p w:rsidRPr="001D7FA5" w:rsidR="00C216FF" w:rsidP="000D6E0B" w:rsidRDefault="00C216FF" w14:paraId="265F941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C216FF" w:rsidP="000D6E0B" w:rsidRDefault="00C216FF" w14:paraId="3BC1A3B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1</w:t>
            </w:r>
          </w:p>
        </w:tc>
        <w:tc>
          <w:tcPr>
            <w:tcW w:w="566" w:type="pct"/>
            <w:noWrap/>
            <w:vAlign w:val="center"/>
            <w:hideMark/>
          </w:tcPr>
          <w:p w:rsidRPr="001D7FA5" w:rsidR="00C216FF" w:rsidP="000D6E0B" w:rsidRDefault="00C216FF" w14:paraId="0EB3013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3</w:t>
            </w:r>
          </w:p>
        </w:tc>
        <w:tc>
          <w:tcPr>
            <w:tcW w:w="472" w:type="pct"/>
            <w:noWrap/>
            <w:vAlign w:val="center"/>
            <w:hideMark/>
          </w:tcPr>
          <w:p w:rsidRPr="001D7FA5" w:rsidR="00C216FF" w:rsidP="000D6E0B" w:rsidRDefault="00C216FF" w14:paraId="0441A0D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C216FF" w:rsidP="000D6E0B" w:rsidRDefault="00C216FF" w14:paraId="64C47BD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566" w:type="pct"/>
            <w:noWrap/>
            <w:vAlign w:val="center"/>
            <w:hideMark/>
          </w:tcPr>
          <w:p w:rsidRPr="001D7FA5" w:rsidR="00C216FF" w:rsidP="000D6E0B" w:rsidRDefault="00C216FF" w14:paraId="60CF231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98</w:t>
            </w:r>
          </w:p>
        </w:tc>
      </w:tr>
      <w:tr w:rsidRPr="002E77A7" w:rsidR="00C216FF" w:rsidTr="000D6E0B" w14:paraId="65E491AF"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pct"/>
            <w:noWrap/>
            <w:vAlign w:val="center"/>
            <w:hideMark/>
          </w:tcPr>
          <w:p w:rsidRPr="001D7FA5" w:rsidR="00C216FF" w:rsidP="000D6E0B" w:rsidRDefault="00C216FF" w14:paraId="4B6A2D41" w14:textId="77777777">
            <w:pPr>
              <w:jc w:val="center"/>
              <w:rPr>
                <w:rFonts w:eastAsia="Times New Roman"/>
                <w:color w:val="000000"/>
                <w:sz w:val="16"/>
                <w:szCs w:val="16"/>
              </w:rPr>
            </w:pPr>
            <w:r w:rsidRPr="001D7FA5">
              <w:rPr>
                <w:rFonts w:eastAsia="Times New Roman"/>
                <w:color w:val="000000"/>
                <w:sz w:val="16"/>
                <w:szCs w:val="16"/>
              </w:rPr>
              <w:t>PROYECTO 350</w:t>
            </w:r>
          </w:p>
        </w:tc>
        <w:tc>
          <w:tcPr>
            <w:tcW w:w="378" w:type="pct"/>
            <w:noWrap/>
            <w:vAlign w:val="center"/>
            <w:hideMark/>
          </w:tcPr>
          <w:p w:rsidRPr="001D7FA5" w:rsidR="00C216FF" w:rsidP="000D6E0B" w:rsidRDefault="00C216FF" w14:paraId="4356F51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60</w:t>
            </w:r>
          </w:p>
        </w:tc>
        <w:tc>
          <w:tcPr>
            <w:tcW w:w="472" w:type="pct"/>
            <w:noWrap/>
            <w:vAlign w:val="center"/>
            <w:hideMark/>
          </w:tcPr>
          <w:p w:rsidRPr="001D7FA5" w:rsidR="00C216FF" w:rsidP="000D6E0B" w:rsidRDefault="00C216FF" w14:paraId="7A059BC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378" w:type="pct"/>
            <w:noWrap/>
            <w:vAlign w:val="center"/>
            <w:hideMark/>
          </w:tcPr>
          <w:p w:rsidRPr="001D7FA5" w:rsidR="00C216FF" w:rsidP="000D6E0B" w:rsidRDefault="00C216FF" w14:paraId="4436A12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17</w:t>
            </w:r>
          </w:p>
        </w:tc>
        <w:tc>
          <w:tcPr>
            <w:tcW w:w="378" w:type="pct"/>
            <w:noWrap/>
            <w:vAlign w:val="center"/>
            <w:hideMark/>
          </w:tcPr>
          <w:p w:rsidRPr="001D7FA5" w:rsidR="00C216FF" w:rsidP="000D6E0B" w:rsidRDefault="00C216FF" w14:paraId="7ED1FA8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14</w:t>
            </w:r>
          </w:p>
        </w:tc>
        <w:tc>
          <w:tcPr>
            <w:tcW w:w="472" w:type="pct"/>
            <w:noWrap/>
            <w:vAlign w:val="center"/>
            <w:hideMark/>
          </w:tcPr>
          <w:p w:rsidRPr="001D7FA5" w:rsidR="00C216FF" w:rsidP="000D6E0B" w:rsidRDefault="00C216FF" w14:paraId="5884522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76</w:t>
            </w:r>
          </w:p>
        </w:tc>
        <w:tc>
          <w:tcPr>
            <w:tcW w:w="566" w:type="pct"/>
            <w:noWrap/>
            <w:vAlign w:val="center"/>
            <w:hideMark/>
          </w:tcPr>
          <w:p w:rsidRPr="001D7FA5" w:rsidR="00C216FF" w:rsidP="000D6E0B" w:rsidRDefault="00C216FF" w14:paraId="67505EA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C216FF" w:rsidP="000D6E0B" w:rsidRDefault="00C216FF" w14:paraId="114B5D1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C216FF" w:rsidP="000D6E0B" w:rsidRDefault="00C216FF" w14:paraId="133F3F4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1</w:t>
            </w:r>
          </w:p>
        </w:tc>
        <w:tc>
          <w:tcPr>
            <w:tcW w:w="566" w:type="pct"/>
            <w:noWrap/>
            <w:vAlign w:val="center"/>
            <w:hideMark/>
          </w:tcPr>
          <w:p w:rsidRPr="001D7FA5" w:rsidR="00C216FF" w:rsidP="000D6E0B" w:rsidRDefault="00C216FF" w14:paraId="7C6C682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168</w:t>
            </w:r>
          </w:p>
        </w:tc>
      </w:tr>
      <w:tr w:rsidRPr="002E77A7" w:rsidR="00C216FF" w:rsidTr="000D6E0B" w14:paraId="5451851B" w14:textId="77777777">
        <w:trPr>
          <w:trHeight w:val="300"/>
        </w:trPr>
        <w:tc>
          <w:tcPr>
            <w:cnfStyle w:val="001000000000" w:firstRow="0" w:lastRow="0" w:firstColumn="1" w:lastColumn="0" w:oddVBand="0" w:evenVBand="0" w:oddHBand="0" w:evenHBand="0" w:firstRowFirstColumn="0" w:firstRowLastColumn="0" w:lastRowFirstColumn="0" w:lastRowLastColumn="0"/>
            <w:tcW w:w="846" w:type="pct"/>
            <w:noWrap/>
            <w:vAlign w:val="center"/>
            <w:hideMark/>
          </w:tcPr>
          <w:p w:rsidRPr="001D7FA5" w:rsidR="00C216FF" w:rsidP="000D6E0B" w:rsidRDefault="00C216FF" w14:paraId="0CB5C79C" w14:textId="77777777">
            <w:pPr>
              <w:jc w:val="center"/>
              <w:rPr>
                <w:rFonts w:eastAsia="Times New Roman"/>
                <w:color w:val="000000"/>
                <w:sz w:val="16"/>
                <w:szCs w:val="16"/>
              </w:rPr>
            </w:pPr>
            <w:r w:rsidRPr="001D7FA5">
              <w:rPr>
                <w:rFonts w:eastAsia="Times New Roman"/>
                <w:color w:val="000000"/>
                <w:sz w:val="16"/>
                <w:szCs w:val="16"/>
              </w:rPr>
              <w:t>PROYECTO 732</w:t>
            </w:r>
          </w:p>
        </w:tc>
        <w:tc>
          <w:tcPr>
            <w:tcW w:w="378" w:type="pct"/>
            <w:noWrap/>
            <w:vAlign w:val="center"/>
            <w:hideMark/>
          </w:tcPr>
          <w:p w:rsidRPr="001D7FA5" w:rsidR="00C216FF" w:rsidP="000D6E0B" w:rsidRDefault="00C216FF" w14:paraId="34B767C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206</w:t>
            </w:r>
          </w:p>
        </w:tc>
        <w:tc>
          <w:tcPr>
            <w:tcW w:w="472" w:type="pct"/>
            <w:noWrap/>
            <w:vAlign w:val="center"/>
            <w:hideMark/>
          </w:tcPr>
          <w:p w:rsidRPr="001D7FA5" w:rsidR="00C216FF" w:rsidP="000D6E0B" w:rsidRDefault="00C216FF" w14:paraId="7B14979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378" w:type="pct"/>
            <w:noWrap/>
            <w:vAlign w:val="center"/>
            <w:hideMark/>
          </w:tcPr>
          <w:p w:rsidRPr="001D7FA5" w:rsidR="00C216FF" w:rsidP="000D6E0B" w:rsidRDefault="00C216FF" w14:paraId="6008E12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68</w:t>
            </w:r>
          </w:p>
        </w:tc>
        <w:tc>
          <w:tcPr>
            <w:tcW w:w="378" w:type="pct"/>
            <w:noWrap/>
            <w:vAlign w:val="center"/>
            <w:hideMark/>
          </w:tcPr>
          <w:p w:rsidRPr="001D7FA5" w:rsidR="00C216FF" w:rsidP="000D6E0B" w:rsidRDefault="00C216FF" w14:paraId="4FB1CEA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18</w:t>
            </w:r>
          </w:p>
        </w:tc>
        <w:tc>
          <w:tcPr>
            <w:tcW w:w="472" w:type="pct"/>
            <w:noWrap/>
            <w:vAlign w:val="center"/>
            <w:hideMark/>
          </w:tcPr>
          <w:p w:rsidRPr="001D7FA5" w:rsidR="00C216FF" w:rsidP="000D6E0B" w:rsidRDefault="00C216FF" w14:paraId="7352062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272</w:t>
            </w:r>
          </w:p>
        </w:tc>
        <w:tc>
          <w:tcPr>
            <w:tcW w:w="566" w:type="pct"/>
            <w:noWrap/>
            <w:vAlign w:val="center"/>
            <w:hideMark/>
          </w:tcPr>
          <w:p w:rsidRPr="001D7FA5" w:rsidR="00C216FF" w:rsidP="000D6E0B" w:rsidRDefault="00C216FF" w14:paraId="2CC3016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C216FF" w:rsidP="000D6E0B" w:rsidRDefault="00C216FF" w14:paraId="501A84C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C216FF" w:rsidP="000D6E0B" w:rsidRDefault="00C216FF" w14:paraId="2465438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7</w:t>
            </w:r>
          </w:p>
        </w:tc>
        <w:tc>
          <w:tcPr>
            <w:tcW w:w="566" w:type="pct"/>
            <w:noWrap/>
            <w:vAlign w:val="center"/>
            <w:hideMark/>
          </w:tcPr>
          <w:p w:rsidRPr="001D7FA5" w:rsidR="00C216FF" w:rsidP="000D6E0B" w:rsidRDefault="00C216FF" w14:paraId="5BDD4FF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571</w:t>
            </w:r>
          </w:p>
        </w:tc>
      </w:tr>
      <w:tr w:rsidRPr="002E77A7" w:rsidR="00C216FF" w:rsidTr="000D6E0B" w14:paraId="550E94E9"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pct"/>
            <w:noWrap/>
            <w:vAlign w:val="center"/>
            <w:hideMark/>
          </w:tcPr>
          <w:p w:rsidRPr="001D7FA5" w:rsidR="00C216FF" w:rsidP="000D6E0B" w:rsidRDefault="00C216FF" w14:paraId="566C367F" w14:textId="3F908712">
            <w:pPr>
              <w:jc w:val="center"/>
              <w:rPr>
                <w:rFonts w:eastAsia="Times New Roman"/>
                <w:color w:val="000000"/>
                <w:sz w:val="16"/>
                <w:szCs w:val="16"/>
              </w:rPr>
            </w:pPr>
            <w:r w:rsidRPr="001D7FA5">
              <w:rPr>
                <w:rFonts w:eastAsia="Times New Roman"/>
                <w:color w:val="000000"/>
                <w:sz w:val="16"/>
                <w:szCs w:val="16"/>
              </w:rPr>
              <w:t xml:space="preserve">PROYECTO </w:t>
            </w:r>
            <w:r w:rsidRPr="001D7FA5" w:rsidR="009F2D50">
              <w:rPr>
                <w:rFonts w:eastAsia="Times New Roman"/>
                <w:color w:val="000000"/>
                <w:sz w:val="16"/>
                <w:szCs w:val="16"/>
              </w:rPr>
              <w:t>ALCALDÍA</w:t>
            </w:r>
          </w:p>
        </w:tc>
        <w:tc>
          <w:tcPr>
            <w:tcW w:w="378" w:type="pct"/>
            <w:noWrap/>
            <w:vAlign w:val="center"/>
            <w:hideMark/>
          </w:tcPr>
          <w:p w:rsidRPr="001D7FA5" w:rsidR="00C216FF" w:rsidP="000D6E0B" w:rsidRDefault="00C216FF" w14:paraId="1073903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172</w:t>
            </w:r>
          </w:p>
        </w:tc>
        <w:tc>
          <w:tcPr>
            <w:tcW w:w="472" w:type="pct"/>
            <w:noWrap/>
            <w:vAlign w:val="center"/>
            <w:hideMark/>
          </w:tcPr>
          <w:p w:rsidRPr="001D7FA5" w:rsidR="00C216FF" w:rsidP="000D6E0B" w:rsidRDefault="00C216FF" w14:paraId="3C712F6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378" w:type="pct"/>
            <w:noWrap/>
            <w:vAlign w:val="center"/>
            <w:hideMark/>
          </w:tcPr>
          <w:p w:rsidRPr="001D7FA5" w:rsidR="00C216FF" w:rsidP="000D6E0B" w:rsidRDefault="00C216FF" w14:paraId="5D355C6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80</w:t>
            </w:r>
          </w:p>
        </w:tc>
        <w:tc>
          <w:tcPr>
            <w:tcW w:w="378" w:type="pct"/>
            <w:noWrap/>
            <w:vAlign w:val="center"/>
            <w:hideMark/>
          </w:tcPr>
          <w:p w:rsidRPr="001D7FA5" w:rsidR="00C216FF" w:rsidP="000D6E0B" w:rsidRDefault="00C216FF" w14:paraId="6328077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14</w:t>
            </w:r>
          </w:p>
        </w:tc>
        <w:tc>
          <w:tcPr>
            <w:tcW w:w="472" w:type="pct"/>
            <w:noWrap/>
            <w:vAlign w:val="center"/>
            <w:hideMark/>
          </w:tcPr>
          <w:p w:rsidRPr="001D7FA5" w:rsidR="00C216FF" w:rsidP="000D6E0B" w:rsidRDefault="00C216FF" w14:paraId="11B3EEE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311</w:t>
            </w:r>
          </w:p>
        </w:tc>
        <w:tc>
          <w:tcPr>
            <w:tcW w:w="566" w:type="pct"/>
            <w:noWrap/>
            <w:vAlign w:val="center"/>
            <w:hideMark/>
          </w:tcPr>
          <w:p w:rsidRPr="001D7FA5" w:rsidR="00C216FF" w:rsidP="000D6E0B" w:rsidRDefault="00C216FF" w14:paraId="3EDFBE2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C216FF" w:rsidP="000D6E0B" w:rsidRDefault="00C216FF" w14:paraId="288E892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C216FF" w:rsidP="000D6E0B" w:rsidRDefault="00C216FF" w14:paraId="7F31673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10</w:t>
            </w:r>
          </w:p>
        </w:tc>
        <w:tc>
          <w:tcPr>
            <w:tcW w:w="566" w:type="pct"/>
            <w:noWrap/>
            <w:vAlign w:val="center"/>
            <w:hideMark/>
          </w:tcPr>
          <w:p w:rsidRPr="001D7FA5" w:rsidR="00C216FF" w:rsidP="000D6E0B" w:rsidRDefault="00C216FF" w14:paraId="2551FAC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587</w:t>
            </w:r>
          </w:p>
        </w:tc>
      </w:tr>
      <w:tr w:rsidRPr="002E77A7" w:rsidR="00C216FF" w:rsidTr="000D6E0B" w14:paraId="6B146EC1" w14:textId="77777777">
        <w:trPr>
          <w:trHeight w:val="300"/>
        </w:trPr>
        <w:tc>
          <w:tcPr>
            <w:cnfStyle w:val="001000000000" w:firstRow="0" w:lastRow="0" w:firstColumn="1" w:lastColumn="0" w:oddVBand="0" w:evenVBand="0" w:oddHBand="0" w:evenHBand="0" w:firstRowFirstColumn="0" w:firstRowLastColumn="0" w:lastRowFirstColumn="0" w:lastRowLastColumn="0"/>
            <w:tcW w:w="846" w:type="pct"/>
            <w:noWrap/>
            <w:vAlign w:val="center"/>
            <w:hideMark/>
          </w:tcPr>
          <w:p w:rsidRPr="001D7FA5" w:rsidR="00C216FF" w:rsidP="000D6E0B" w:rsidRDefault="00C216FF" w14:paraId="2B7388B6" w14:textId="77777777">
            <w:pPr>
              <w:jc w:val="center"/>
              <w:rPr>
                <w:rFonts w:eastAsia="Times New Roman"/>
                <w:color w:val="000000"/>
                <w:sz w:val="16"/>
                <w:szCs w:val="16"/>
              </w:rPr>
            </w:pPr>
            <w:r w:rsidRPr="001D7FA5">
              <w:rPr>
                <w:rFonts w:eastAsia="Times New Roman"/>
                <w:color w:val="000000"/>
                <w:sz w:val="16"/>
                <w:szCs w:val="16"/>
              </w:rPr>
              <w:t>PROYECTO CAI</w:t>
            </w:r>
          </w:p>
        </w:tc>
        <w:tc>
          <w:tcPr>
            <w:tcW w:w="378" w:type="pct"/>
            <w:noWrap/>
            <w:vAlign w:val="center"/>
            <w:hideMark/>
          </w:tcPr>
          <w:p w:rsidRPr="001D7FA5" w:rsidR="00C216FF" w:rsidP="000D6E0B" w:rsidRDefault="00C216FF" w14:paraId="0A506E5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16</w:t>
            </w:r>
          </w:p>
        </w:tc>
        <w:tc>
          <w:tcPr>
            <w:tcW w:w="472" w:type="pct"/>
            <w:noWrap/>
            <w:vAlign w:val="center"/>
            <w:hideMark/>
          </w:tcPr>
          <w:p w:rsidRPr="001D7FA5" w:rsidR="00C216FF" w:rsidP="000D6E0B" w:rsidRDefault="00C216FF" w14:paraId="4AA57FE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384</w:t>
            </w:r>
          </w:p>
        </w:tc>
        <w:tc>
          <w:tcPr>
            <w:tcW w:w="378" w:type="pct"/>
            <w:noWrap/>
            <w:vAlign w:val="center"/>
            <w:hideMark/>
          </w:tcPr>
          <w:p w:rsidRPr="001D7FA5" w:rsidR="00C216FF" w:rsidP="000D6E0B" w:rsidRDefault="00C216FF" w14:paraId="4A28B6A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378" w:type="pct"/>
            <w:noWrap/>
            <w:vAlign w:val="center"/>
            <w:hideMark/>
          </w:tcPr>
          <w:p w:rsidRPr="001D7FA5" w:rsidR="00C216FF" w:rsidP="000D6E0B" w:rsidRDefault="00C216FF" w14:paraId="16F3260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C216FF" w:rsidP="000D6E0B" w:rsidRDefault="00C216FF" w14:paraId="0907288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6</w:t>
            </w:r>
          </w:p>
        </w:tc>
        <w:tc>
          <w:tcPr>
            <w:tcW w:w="566" w:type="pct"/>
            <w:noWrap/>
            <w:vAlign w:val="center"/>
            <w:hideMark/>
          </w:tcPr>
          <w:p w:rsidRPr="001D7FA5" w:rsidR="00C216FF" w:rsidP="000D6E0B" w:rsidRDefault="00C216FF" w14:paraId="72AA5CD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C216FF" w:rsidP="000D6E0B" w:rsidRDefault="00C216FF" w14:paraId="0CB7AA5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1</w:t>
            </w:r>
          </w:p>
        </w:tc>
        <w:tc>
          <w:tcPr>
            <w:tcW w:w="472" w:type="pct"/>
            <w:noWrap/>
            <w:vAlign w:val="center"/>
            <w:hideMark/>
          </w:tcPr>
          <w:p w:rsidRPr="001D7FA5" w:rsidR="00C216FF" w:rsidP="000D6E0B" w:rsidRDefault="00C216FF" w14:paraId="7D0EEBE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566" w:type="pct"/>
            <w:noWrap/>
            <w:vAlign w:val="center"/>
            <w:hideMark/>
          </w:tcPr>
          <w:p w:rsidRPr="001D7FA5" w:rsidR="00C216FF" w:rsidP="000D6E0B" w:rsidRDefault="00C216FF" w14:paraId="407BDE8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407</w:t>
            </w:r>
          </w:p>
        </w:tc>
      </w:tr>
      <w:tr w:rsidRPr="002E77A7" w:rsidR="00C216FF" w:rsidTr="000D6E0B" w14:paraId="6D2D5A9E"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pct"/>
            <w:noWrap/>
            <w:vAlign w:val="center"/>
            <w:hideMark/>
          </w:tcPr>
          <w:p w:rsidRPr="001D7FA5" w:rsidR="00C216FF" w:rsidP="000D6E0B" w:rsidRDefault="00C216FF" w14:paraId="09E9C52C" w14:textId="77777777">
            <w:pPr>
              <w:jc w:val="center"/>
              <w:rPr>
                <w:rFonts w:eastAsia="Times New Roman"/>
                <w:color w:val="000000"/>
                <w:sz w:val="16"/>
                <w:szCs w:val="16"/>
              </w:rPr>
            </w:pPr>
            <w:r w:rsidRPr="001D7FA5">
              <w:rPr>
                <w:rFonts w:eastAsia="Times New Roman"/>
                <w:color w:val="000000"/>
                <w:sz w:val="16"/>
                <w:szCs w:val="16"/>
              </w:rPr>
              <w:t>PROYECTO COLEGIOS</w:t>
            </w:r>
          </w:p>
        </w:tc>
        <w:tc>
          <w:tcPr>
            <w:tcW w:w="378" w:type="pct"/>
            <w:noWrap/>
            <w:vAlign w:val="center"/>
            <w:hideMark/>
          </w:tcPr>
          <w:p w:rsidRPr="001D7FA5" w:rsidR="00C216FF" w:rsidP="000D6E0B" w:rsidRDefault="00C216FF" w14:paraId="683DE18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64</w:t>
            </w:r>
          </w:p>
        </w:tc>
        <w:tc>
          <w:tcPr>
            <w:tcW w:w="472" w:type="pct"/>
            <w:noWrap/>
            <w:vAlign w:val="center"/>
            <w:hideMark/>
          </w:tcPr>
          <w:p w:rsidRPr="001D7FA5" w:rsidR="00C216FF" w:rsidP="000D6E0B" w:rsidRDefault="00C216FF" w14:paraId="2902E3B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378" w:type="pct"/>
            <w:noWrap/>
            <w:vAlign w:val="center"/>
            <w:hideMark/>
          </w:tcPr>
          <w:p w:rsidRPr="001D7FA5" w:rsidR="00C216FF" w:rsidP="000D6E0B" w:rsidRDefault="00C216FF" w14:paraId="6EE7E41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378" w:type="pct"/>
            <w:noWrap/>
            <w:vAlign w:val="center"/>
            <w:hideMark/>
          </w:tcPr>
          <w:p w:rsidRPr="001D7FA5" w:rsidR="00C216FF" w:rsidP="000D6E0B" w:rsidRDefault="00C216FF" w14:paraId="512607B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C216FF" w:rsidP="000D6E0B" w:rsidRDefault="00C216FF" w14:paraId="3B01FA2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6</w:t>
            </w:r>
          </w:p>
        </w:tc>
        <w:tc>
          <w:tcPr>
            <w:tcW w:w="566" w:type="pct"/>
            <w:noWrap/>
            <w:vAlign w:val="center"/>
            <w:hideMark/>
          </w:tcPr>
          <w:p w:rsidRPr="001D7FA5" w:rsidR="00C216FF" w:rsidP="000D6E0B" w:rsidRDefault="00C216FF" w14:paraId="55E57BE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6</w:t>
            </w:r>
          </w:p>
        </w:tc>
        <w:tc>
          <w:tcPr>
            <w:tcW w:w="472" w:type="pct"/>
            <w:noWrap/>
            <w:vAlign w:val="center"/>
            <w:hideMark/>
          </w:tcPr>
          <w:p w:rsidRPr="001D7FA5" w:rsidR="00C216FF" w:rsidP="000D6E0B" w:rsidRDefault="00C216FF" w14:paraId="5FCE7A4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C216FF" w:rsidP="000D6E0B" w:rsidRDefault="00C216FF" w14:paraId="0F359BD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21</w:t>
            </w:r>
          </w:p>
        </w:tc>
        <w:tc>
          <w:tcPr>
            <w:tcW w:w="566" w:type="pct"/>
            <w:noWrap/>
            <w:vAlign w:val="center"/>
            <w:hideMark/>
          </w:tcPr>
          <w:p w:rsidRPr="001D7FA5" w:rsidR="00C216FF" w:rsidP="000D6E0B" w:rsidRDefault="00C216FF" w14:paraId="16A904E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97</w:t>
            </w:r>
          </w:p>
        </w:tc>
      </w:tr>
      <w:tr w:rsidRPr="002E77A7" w:rsidR="00C216FF" w:rsidTr="000D6E0B" w14:paraId="20D1A752" w14:textId="77777777">
        <w:trPr>
          <w:trHeight w:val="300"/>
        </w:trPr>
        <w:tc>
          <w:tcPr>
            <w:cnfStyle w:val="001000000000" w:firstRow="0" w:lastRow="0" w:firstColumn="1" w:lastColumn="0" w:oddVBand="0" w:evenVBand="0" w:oddHBand="0" w:evenHBand="0" w:firstRowFirstColumn="0" w:firstRowLastColumn="0" w:lastRowFirstColumn="0" w:lastRowLastColumn="0"/>
            <w:tcW w:w="846" w:type="pct"/>
            <w:noWrap/>
            <w:vAlign w:val="center"/>
            <w:hideMark/>
          </w:tcPr>
          <w:p w:rsidRPr="001D7FA5" w:rsidR="00C216FF" w:rsidP="000D6E0B" w:rsidRDefault="00C216FF" w14:paraId="7FFA5DA6" w14:textId="77777777">
            <w:pPr>
              <w:jc w:val="center"/>
              <w:rPr>
                <w:rFonts w:eastAsia="Times New Roman"/>
                <w:color w:val="000000"/>
                <w:sz w:val="16"/>
                <w:szCs w:val="16"/>
              </w:rPr>
            </w:pPr>
            <w:r w:rsidRPr="001D7FA5">
              <w:rPr>
                <w:rFonts w:eastAsia="Times New Roman"/>
                <w:color w:val="000000"/>
                <w:sz w:val="16"/>
                <w:szCs w:val="16"/>
              </w:rPr>
              <w:t>PROYECTO CTP</w:t>
            </w:r>
          </w:p>
        </w:tc>
        <w:tc>
          <w:tcPr>
            <w:tcW w:w="378" w:type="pct"/>
            <w:noWrap/>
            <w:vAlign w:val="center"/>
            <w:hideMark/>
          </w:tcPr>
          <w:p w:rsidRPr="001D7FA5" w:rsidR="00C216FF" w:rsidP="000D6E0B" w:rsidRDefault="00C216FF" w14:paraId="42E7AC0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1</w:t>
            </w:r>
          </w:p>
        </w:tc>
        <w:tc>
          <w:tcPr>
            <w:tcW w:w="472" w:type="pct"/>
            <w:noWrap/>
            <w:vAlign w:val="center"/>
            <w:hideMark/>
          </w:tcPr>
          <w:p w:rsidRPr="001D7FA5" w:rsidR="00C216FF" w:rsidP="000D6E0B" w:rsidRDefault="00C216FF" w14:paraId="4CC06D9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20</w:t>
            </w:r>
          </w:p>
        </w:tc>
        <w:tc>
          <w:tcPr>
            <w:tcW w:w="378" w:type="pct"/>
            <w:noWrap/>
            <w:vAlign w:val="center"/>
            <w:hideMark/>
          </w:tcPr>
          <w:p w:rsidRPr="001D7FA5" w:rsidR="00C216FF" w:rsidP="000D6E0B" w:rsidRDefault="00C216FF" w14:paraId="0D388E1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378" w:type="pct"/>
            <w:noWrap/>
            <w:vAlign w:val="center"/>
            <w:hideMark/>
          </w:tcPr>
          <w:p w:rsidRPr="001D7FA5" w:rsidR="00C216FF" w:rsidP="000D6E0B" w:rsidRDefault="00C216FF" w14:paraId="4DB02BE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C216FF" w:rsidP="000D6E0B" w:rsidRDefault="00C216FF" w14:paraId="7A91EA9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566" w:type="pct"/>
            <w:noWrap/>
            <w:vAlign w:val="center"/>
            <w:hideMark/>
          </w:tcPr>
          <w:p w:rsidRPr="001D7FA5" w:rsidR="00C216FF" w:rsidP="000D6E0B" w:rsidRDefault="00C216FF" w14:paraId="4AE1148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C216FF" w:rsidP="000D6E0B" w:rsidRDefault="00C216FF" w14:paraId="37DDFE2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C216FF" w:rsidP="000D6E0B" w:rsidRDefault="00C216FF" w14:paraId="5A6CCA7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566" w:type="pct"/>
            <w:noWrap/>
            <w:vAlign w:val="center"/>
            <w:hideMark/>
          </w:tcPr>
          <w:p w:rsidRPr="001D7FA5" w:rsidR="00C216FF" w:rsidP="000D6E0B" w:rsidRDefault="00C216FF" w14:paraId="1AA0AB2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21</w:t>
            </w:r>
          </w:p>
        </w:tc>
      </w:tr>
      <w:tr w:rsidRPr="002E77A7" w:rsidR="00C216FF" w:rsidTr="000D6E0B" w14:paraId="1E9C456F"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pct"/>
            <w:noWrap/>
            <w:vAlign w:val="center"/>
            <w:hideMark/>
          </w:tcPr>
          <w:p w:rsidRPr="001D7FA5" w:rsidR="00C216FF" w:rsidP="000D6E0B" w:rsidRDefault="00C216FF" w14:paraId="260CAD36" w14:textId="77777777">
            <w:pPr>
              <w:jc w:val="center"/>
              <w:rPr>
                <w:rFonts w:eastAsia="Times New Roman"/>
                <w:color w:val="000000"/>
                <w:sz w:val="16"/>
                <w:szCs w:val="16"/>
              </w:rPr>
            </w:pPr>
            <w:r w:rsidRPr="001D7FA5">
              <w:rPr>
                <w:rFonts w:eastAsia="Times New Roman"/>
                <w:color w:val="000000"/>
                <w:sz w:val="16"/>
                <w:szCs w:val="16"/>
              </w:rPr>
              <w:t>PROYECTO ESU-C4</w:t>
            </w:r>
          </w:p>
        </w:tc>
        <w:tc>
          <w:tcPr>
            <w:tcW w:w="378" w:type="pct"/>
            <w:noWrap/>
            <w:vAlign w:val="center"/>
            <w:hideMark/>
          </w:tcPr>
          <w:p w:rsidRPr="001D7FA5" w:rsidR="00C216FF" w:rsidP="000D6E0B" w:rsidRDefault="00C216FF" w14:paraId="4F5DC1D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53</w:t>
            </w:r>
          </w:p>
        </w:tc>
        <w:tc>
          <w:tcPr>
            <w:tcW w:w="472" w:type="pct"/>
            <w:noWrap/>
            <w:vAlign w:val="center"/>
            <w:hideMark/>
          </w:tcPr>
          <w:p w:rsidRPr="001D7FA5" w:rsidR="00C216FF" w:rsidP="000D6E0B" w:rsidRDefault="00C216FF" w14:paraId="5AE22B0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378" w:type="pct"/>
            <w:noWrap/>
            <w:vAlign w:val="center"/>
            <w:hideMark/>
          </w:tcPr>
          <w:p w:rsidRPr="001D7FA5" w:rsidR="00C216FF" w:rsidP="000D6E0B" w:rsidRDefault="00C216FF" w14:paraId="319A525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8</w:t>
            </w:r>
          </w:p>
        </w:tc>
        <w:tc>
          <w:tcPr>
            <w:tcW w:w="378" w:type="pct"/>
            <w:noWrap/>
            <w:vAlign w:val="center"/>
            <w:hideMark/>
          </w:tcPr>
          <w:p w:rsidRPr="001D7FA5" w:rsidR="00C216FF" w:rsidP="000D6E0B" w:rsidRDefault="00C216FF" w14:paraId="0854909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9</w:t>
            </w:r>
          </w:p>
        </w:tc>
        <w:tc>
          <w:tcPr>
            <w:tcW w:w="472" w:type="pct"/>
            <w:noWrap/>
            <w:vAlign w:val="center"/>
            <w:hideMark/>
          </w:tcPr>
          <w:p w:rsidRPr="001D7FA5" w:rsidR="00C216FF" w:rsidP="000D6E0B" w:rsidRDefault="00C216FF" w14:paraId="2F3AEBC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66</w:t>
            </w:r>
          </w:p>
        </w:tc>
        <w:tc>
          <w:tcPr>
            <w:tcW w:w="566" w:type="pct"/>
            <w:noWrap/>
            <w:vAlign w:val="center"/>
            <w:hideMark/>
          </w:tcPr>
          <w:p w:rsidRPr="001D7FA5" w:rsidR="00C216FF" w:rsidP="000D6E0B" w:rsidRDefault="00C216FF" w14:paraId="0274411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C216FF" w:rsidP="000D6E0B" w:rsidRDefault="00C216FF" w14:paraId="40F18BE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C216FF" w:rsidP="000D6E0B" w:rsidRDefault="00C216FF" w14:paraId="0D9135D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4</w:t>
            </w:r>
          </w:p>
        </w:tc>
        <w:tc>
          <w:tcPr>
            <w:tcW w:w="566" w:type="pct"/>
            <w:noWrap/>
            <w:vAlign w:val="center"/>
            <w:hideMark/>
          </w:tcPr>
          <w:p w:rsidRPr="001D7FA5" w:rsidR="00C216FF" w:rsidP="000D6E0B" w:rsidRDefault="00C216FF" w14:paraId="16CBAC4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140</w:t>
            </w:r>
          </w:p>
        </w:tc>
      </w:tr>
      <w:tr w:rsidRPr="002E77A7" w:rsidR="00C216FF" w:rsidTr="000D6E0B" w14:paraId="6A5F1E0A" w14:textId="77777777">
        <w:trPr>
          <w:trHeight w:val="300"/>
        </w:trPr>
        <w:tc>
          <w:tcPr>
            <w:cnfStyle w:val="001000000000" w:firstRow="0" w:lastRow="0" w:firstColumn="1" w:lastColumn="0" w:oddVBand="0" w:evenVBand="0" w:oddHBand="0" w:evenHBand="0" w:firstRowFirstColumn="0" w:firstRowLastColumn="0" w:lastRowFirstColumn="0" w:lastRowLastColumn="0"/>
            <w:tcW w:w="846" w:type="pct"/>
            <w:noWrap/>
            <w:vAlign w:val="center"/>
            <w:hideMark/>
          </w:tcPr>
          <w:p w:rsidRPr="001D7FA5" w:rsidR="00C216FF" w:rsidP="000D6E0B" w:rsidRDefault="00C216FF" w14:paraId="6C20648D" w14:textId="77777777">
            <w:pPr>
              <w:jc w:val="center"/>
              <w:rPr>
                <w:rFonts w:eastAsia="Times New Roman"/>
                <w:color w:val="000000"/>
                <w:sz w:val="16"/>
                <w:szCs w:val="16"/>
              </w:rPr>
            </w:pPr>
            <w:r w:rsidRPr="001D7FA5">
              <w:rPr>
                <w:rFonts w:eastAsia="Times New Roman"/>
                <w:color w:val="000000"/>
                <w:sz w:val="16"/>
                <w:szCs w:val="16"/>
              </w:rPr>
              <w:t>PROYECTO ESU-ESTADIO</w:t>
            </w:r>
          </w:p>
        </w:tc>
        <w:tc>
          <w:tcPr>
            <w:tcW w:w="378" w:type="pct"/>
            <w:noWrap/>
            <w:vAlign w:val="center"/>
            <w:hideMark/>
          </w:tcPr>
          <w:p w:rsidRPr="001D7FA5" w:rsidR="00C216FF" w:rsidP="000D6E0B" w:rsidRDefault="00C216FF" w14:paraId="31BE5C0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C216FF" w:rsidP="000D6E0B" w:rsidRDefault="00C216FF" w14:paraId="6EDD341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6</w:t>
            </w:r>
          </w:p>
        </w:tc>
        <w:tc>
          <w:tcPr>
            <w:tcW w:w="378" w:type="pct"/>
            <w:noWrap/>
            <w:vAlign w:val="center"/>
            <w:hideMark/>
          </w:tcPr>
          <w:p w:rsidRPr="001D7FA5" w:rsidR="00C216FF" w:rsidP="000D6E0B" w:rsidRDefault="00C216FF" w14:paraId="3724FF8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378" w:type="pct"/>
            <w:noWrap/>
            <w:vAlign w:val="center"/>
            <w:hideMark/>
          </w:tcPr>
          <w:p w:rsidRPr="001D7FA5" w:rsidR="00C216FF" w:rsidP="000D6E0B" w:rsidRDefault="00C216FF" w14:paraId="216B7A2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C216FF" w:rsidP="000D6E0B" w:rsidRDefault="00C216FF" w14:paraId="3339955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566" w:type="pct"/>
            <w:noWrap/>
            <w:vAlign w:val="center"/>
            <w:hideMark/>
          </w:tcPr>
          <w:p w:rsidRPr="001D7FA5" w:rsidR="00C216FF" w:rsidP="000D6E0B" w:rsidRDefault="00C216FF" w14:paraId="4322F16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C216FF" w:rsidP="000D6E0B" w:rsidRDefault="00C216FF" w14:paraId="2E943BF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C216FF" w:rsidP="000D6E0B" w:rsidRDefault="00C216FF" w14:paraId="07CC242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566" w:type="pct"/>
            <w:noWrap/>
            <w:vAlign w:val="center"/>
            <w:hideMark/>
          </w:tcPr>
          <w:p w:rsidRPr="001D7FA5" w:rsidR="00C216FF" w:rsidP="000D6E0B" w:rsidRDefault="00C216FF" w14:paraId="3D93CE5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6</w:t>
            </w:r>
          </w:p>
        </w:tc>
      </w:tr>
      <w:tr w:rsidRPr="002E77A7" w:rsidR="00C216FF" w:rsidTr="000D6E0B" w14:paraId="6EFEF492"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pct"/>
            <w:noWrap/>
            <w:vAlign w:val="center"/>
            <w:hideMark/>
          </w:tcPr>
          <w:p w:rsidRPr="001D7FA5" w:rsidR="00C216FF" w:rsidP="000D6E0B" w:rsidRDefault="00C216FF" w14:paraId="5E10684E" w14:textId="77777777">
            <w:pPr>
              <w:jc w:val="center"/>
              <w:rPr>
                <w:rFonts w:eastAsia="Times New Roman"/>
                <w:color w:val="000000"/>
                <w:sz w:val="16"/>
                <w:szCs w:val="16"/>
              </w:rPr>
            </w:pPr>
            <w:r w:rsidRPr="001D7FA5">
              <w:rPr>
                <w:rFonts w:eastAsia="Times New Roman"/>
                <w:color w:val="000000"/>
                <w:sz w:val="16"/>
                <w:szCs w:val="16"/>
              </w:rPr>
              <w:t>PROYECTO FVS</w:t>
            </w:r>
          </w:p>
        </w:tc>
        <w:tc>
          <w:tcPr>
            <w:tcW w:w="378" w:type="pct"/>
            <w:noWrap/>
            <w:vAlign w:val="center"/>
            <w:hideMark/>
          </w:tcPr>
          <w:p w:rsidRPr="001D7FA5" w:rsidR="00C216FF" w:rsidP="000D6E0B" w:rsidRDefault="00C216FF" w14:paraId="367E702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58</w:t>
            </w:r>
          </w:p>
        </w:tc>
        <w:tc>
          <w:tcPr>
            <w:tcW w:w="472" w:type="pct"/>
            <w:noWrap/>
            <w:vAlign w:val="center"/>
            <w:hideMark/>
          </w:tcPr>
          <w:p w:rsidRPr="001D7FA5" w:rsidR="00C216FF" w:rsidP="000D6E0B" w:rsidRDefault="00C216FF" w14:paraId="2BA1264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378" w:type="pct"/>
            <w:noWrap/>
            <w:vAlign w:val="center"/>
            <w:hideMark/>
          </w:tcPr>
          <w:p w:rsidRPr="001D7FA5" w:rsidR="00C216FF" w:rsidP="000D6E0B" w:rsidRDefault="00C216FF" w14:paraId="6046BF7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9</w:t>
            </w:r>
          </w:p>
        </w:tc>
        <w:tc>
          <w:tcPr>
            <w:tcW w:w="378" w:type="pct"/>
            <w:noWrap/>
            <w:vAlign w:val="center"/>
            <w:hideMark/>
          </w:tcPr>
          <w:p w:rsidRPr="001D7FA5" w:rsidR="00C216FF" w:rsidP="000D6E0B" w:rsidRDefault="00C216FF" w14:paraId="152C4F9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12</w:t>
            </w:r>
          </w:p>
        </w:tc>
        <w:tc>
          <w:tcPr>
            <w:tcW w:w="472" w:type="pct"/>
            <w:noWrap/>
            <w:vAlign w:val="center"/>
            <w:hideMark/>
          </w:tcPr>
          <w:p w:rsidRPr="001D7FA5" w:rsidR="00C216FF" w:rsidP="000D6E0B" w:rsidRDefault="00C216FF" w14:paraId="5FF6040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62</w:t>
            </w:r>
          </w:p>
        </w:tc>
        <w:tc>
          <w:tcPr>
            <w:tcW w:w="566" w:type="pct"/>
            <w:noWrap/>
            <w:vAlign w:val="center"/>
            <w:hideMark/>
          </w:tcPr>
          <w:p w:rsidRPr="001D7FA5" w:rsidR="00C216FF" w:rsidP="000D6E0B" w:rsidRDefault="00C216FF" w14:paraId="7C059F3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C216FF" w:rsidP="000D6E0B" w:rsidRDefault="00C216FF" w14:paraId="7EBADC6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C216FF" w:rsidP="000D6E0B" w:rsidRDefault="00C216FF" w14:paraId="61A6FF6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3</w:t>
            </w:r>
          </w:p>
        </w:tc>
        <w:tc>
          <w:tcPr>
            <w:tcW w:w="566" w:type="pct"/>
            <w:noWrap/>
            <w:vAlign w:val="center"/>
            <w:hideMark/>
          </w:tcPr>
          <w:p w:rsidRPr="001D7FA5" w:rsidR="00C216FF" w:rsidP="000D6E0B" w:rsidRDefault="00C216FF" w14:paraId="5EA159C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144</w:t>
            </w:r>
          </w:p>
        </w:tc>
      </w:tr>
      <w:tr w:rsidRPr="002E77A7" w:rsidR="00C216FF" w:rsidTr="000D6E0B" w14:paraId="1C564EEB" w14:textId="77777777">
        <w:trPr>
          <w:trHeight w:val="300"/>
        </w:trPr>
        <w:tc>
          <w:tcPr>
            <w:cnfStyle w:val="001000000000" w:firstRow="0" w:lastRow="0" w:firstColumn="1" w:lastColumn="0" w:oddVBand="0" w:evenVBand="0" w:oddHBand="0" w:evenHBand="0" w:firstRowFirstColumn="0" w:firstRowLastColumn="0" w:lastRowFirstColumn="0" w:lastRowLastColumn="0"/>
            <w:tcW w:w="846" w:type="pct"/>
            <w:noWrap/>
            <w:vAlign w:val="center"/>
            <w:hideMark/>
          </w:tcPr>
          <w:p w:rsidRPr="001D7FA5" w:rsidR="00C216FF" w:rsidP="000D6E0B" w:rsidRDefault="00C216FF" w14:paraId="45F982D8" w14:textId="77777777">
            <w:pPr>
              <w:jc w:val="center"/>
              <w:rPr>
                <w:rFonts w:eastAsia="Times New Roman"/>
                <w:color w:val="000000"/>
                <w:sz w:val="16"/>
                <w:szCs w:val="16"/>
              </w:rPr>
            </w:pPr>
            <w:r w:rsidRPr="001D7FA5">
              <w:rPr>
                <w:rFonts w:eastAsia="Times New Roman"/>
                <w:color w:val="000000"/>
                <w:sz w:val="16"/>
                <w:szCs w:val="16"/>
              </w:rPr>
              <w:t>PROYECTO TRANSMILENIO</w:t>
            </w:r>
          </w:p>
        </w:tc>
        <w:tc>
          <w:tcPr>
            <w:tcW w:w="378" w:type="pct"/>
            <w:noWrap/>
            <w:vAlign w:val="center"/>
            <w:hideMark/>
          </w:tcPr>
          <w:p w:rsidRPr="001D7FA5" w:rsidR="00C216FF" w:rsidP="000D6E0B" w:rsidRDefault="00C216FF" w14:paraId="101D716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4</w:t>
            </w:r>
          </w:p>
        </w:tc>
        <w:tc>
          <w:tcPr>
            <w:tcW w:w="472" w:type="pct"/>
            <w:noWrap/>
            <w:vAlign w:val="center"/>
            <w:hideMark/>
          </w:tcPr>
          <w:p w:rsidRPr="001D7FA5" w:rsidR="00C216FF" w:rsidP="000D6E0B" w:rsidRDefault="00C216FF" w14:paraId="549493E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378" w:type="pct"/>
            <w:noWrap/>
            <w:vAlign w:val="center"/>
            <w:hideMark/>
          </w:tcPr>
          <w:p w:rsidRPr="001D7FA5" w:rsidR="00C216FF" w:rsidP="000D6E0B" w:rsidRDefault="00C216FF" w14:paraId="62FBA93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378" w:type="pct"/>
            <w:noWrap/>
            <w:vAlign w:val="center"/>
            <w:hideMark/>
          </w:tcPr>
          <w:p w:rsidRPr="001D7FA5" w:rsidR="00C216FF" w:rsidP="000D6E0B" w:rsidRDefault="00C216FF" w14:paraId="6B976CB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C216FF" w:rsidP="000D6E0B" w:rsidRDefault="00C216FF" w14:paraId="2B3251C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1</w:t>
            </w:r>
          </w:p>
        </w:tc>
        <w:tc>
          <w:tcPr>
            <w:tcW w:w="566" w:type="pct"/>
            <w:noWrap/>
            <w:vAlign w:val="center"/>
            <w:hideMark/>
          </w:tcPr>
          <w:p w:rsidRPr="001D7FA5" w:rsidR="00C216FF" w:rsidP="000D6E0B" w:rsidRDefault="00C216FF" w14:paraId="4477A95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C216FF" w:rsidP="000D6E0B" w:rsidRDefault="00C216FF" w14:paraId="3DA83FF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472" w:type="pct"/>
            <w:noWrap/>
            <w:vAlign w:val="center"/>
            <w:hideMark/>
          </w:tcPr>
          <w:p w:rsidRPr="001D7FA5" w:rsidR="00C216FF" w:rsidP="000D6E0B" w:rsidRDefault="00C216FF" w14:paraId="7AAB3DB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0</w:t>
            </w:r>
          </w:p>
        </w:tc>
        <w:tc>
          <w:tcPr>
            <w:tcW w:w="566" w:type="pct"/>
            <w:noWrap/>
            <w:vAlign w:val="center"/>
            <w:hideMark/>
          </w:tcPr>
          <w:p w:rsidRPr="001D7FA5" w:rsidR="00C216FF" w:rsidP="000D6E0B" w:rsidRDefault="00C216FF" w14:paraId="166ADAB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1D7FA5">
              <w:rPr>
                <w:rFonts w:eastAsia="Times New Roman"/>
                <w:color w:val="000000"/>
                <w:sz w:val="16"/>
                <w:szCs w:val="16"/>
              </w:rPr>
              <w:t>5</w:t>
            </w:r>
          </w:p>
        </w:tc>
      </w:tr>
      <w:tr w:rsidRPr="002E77A7" w:rsidR="00C216FF" w:rsidTr="000D6E0B" w14:paraId="62ACC13A"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pct"/>
            <w:noWrap/>
            <w:vAlign w:val="center"/>
            <w:hideMark/>
          </w:tcPr>
          <w:p w:rsidRPr="001D7FA5" w:rsidR="00C216FF" w:rsidP="000D6E0B" w:rsidRDefault="00C216FF" w14:paraId="361E4113" w14:textId="77777777">
            <w:pPr>
              <w:jc w:val="center"/>
              <w:rPr>
                <w:rFonts w:eastAsia="Times New Roman"/>
                <w:color w:val="000000"/>
                <w:sz w:val="16"/>
                <w:szCs w:val="16"/>
              </w:rPr>
            </w:pPr>
            <w:r w:rsidRPr="001D7FA5">
              <w:rPr>
                <w:rFonts w:eastAsia="Times New Roman"/>
                <w:color w:val="000000"/>
                <w:sz w:val="16"/>
                <w:szCs w:val="16"/>
              </w:rPr>
              <w:t>Total general</w:t>
            </w:r>
          </w:p>
        </w:tc>
        <w:tc>
          <w:tcPr>
            <w:tcW w:w="378" w:type="pct"/>
            <w:noWrap/>
            <w:vAlign w:val="center"/>
            <w:hideMark/>
          </w:tcPr>
          <w:p w:rsidRPr="001D7FA5" w:rsidR="00C216FF" w:rsidP="000D6E0B" w:rsidRDefault="00C216FF" w14:paraId="41B3361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16"/>
                <w:szCs w:val="16"/>
              </w:rPr>
            </w:pPr>
            <w:r w:rsidRPr="001D7FA5">
              <w:rPr>
                <w:rFonts w:eastAsia="Times New Roman"/>
                <w:b/>
                <w:color w:val="000000"/>
                <w:sz w:val="16"/>
                <w:szCs w:val="16"/>
              </w:rPr>
              <w:t>658</w:t>
            </w:r>
          </w:p>
        </w:tc>
        <w:tc>
          <w:tcPr>
            <w:tcW w:w="472" w:type="pct"/>
            <w:noWrap/>
            <w:vAlign w:val="center"/>
            <w:hideMark/>
          </w:tcPr>
          <w:p w:rsidRPr="001D7FA5" w:rsidR="00C216FF" w:rsidP="000D6E0B" w:rsidRDefault="00C216FF" w14:paraId="132FE9E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16"/>
                <w:szCs w:val="16"/>
              </w:rPr>
            </w:pPr>
            <w:r w:rsidRPr="001D7FA5">
              <w:rPr>
                <w:rFonts w:eastAsia="Times New Roman"/>
                <w:b/>
                <w:color w:val="000000"/>
                <w:sz w:val="16"/>
                <w:szCs w:val="16"/>
              </w:rPr>
              <w:t>674</w:t>
            </w:r>
          </w:p>
        </w:tc>
        <w:tc>
          <w:tcPr>
            <w:tcW w:w="378" w:type="pct"/>
            <w:noWrap/>
            <w:vAlign w:val="center"/>
            <w:hideMark/>
          </w:tcPr>
          <w:p w:rsidRPr="001D7FA5" w:rsidR="00C216FF" w:rsidP="000D6E0B" w:rsidRDefault="00C216FF" w14:paraId="302DF87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16"/>
                <w:szCs w:val="16"/>
              </w:rPr>
            </w:pPr>
            <w:r w:rsidRPr="001D7FA5">
              <w:rPr>
                <w:rFonts w:eastAsia="Times New Roman"/>
                <w:b/>
                <w:color w:val="000000"/>
                <w:sz w:val="16"/>
                <w:szCs w:val="16"/>
              </w:rPr>
              <w:t>182</w:t>
            </w:r>
          </w:p>
        </w:tc>
        <w:tc>
          <w:tcPr>
            <w:tcW w:w="378" w:type="pct"/>
            <w:noWrap/>
            <w:vAlign w:val="center"/>
            <w:hideMark/>
          </w:tcPr>
          <w:p w:rsidRPr="001D7FA5" w:rsidR="00C216FF" w:rsidP="000D6E0B" w:rsidRDefault="00C216FF" w14:paraId="6EA114F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16"/>
                <w:szCs w:val="16"/>
              </w:rPr>
            </w:pPr>
            <w:r w:rsidRPr="001D7FA5">
              <w:rPr>
                <w:rFonts w:eastAsia="Times New Roman"/>
                <w:b/>
                <w:color w:val="000000"/>
                <w:sz w:val="16"/>
                <w:szCs w:val="16"/>
              </w:rPr>
              <w:t>67</w:t>
            </w:r>
          </w:p>
        </w:tc>
        <w:tc>
          <w:tcPr>
            <w:tcW w:w="472" w:type="pct"/>
            <w:noWrap/>
            <w:vAlign w:val="center"/>
            <w:hideMark/>
          </w:tcPr>
          <w:p w:rsidRPr="001D7FA5" w:rsidR="00C216FF" w:rsidP="000D6E0B" w:rsidRDefault="00C216FF" w14:paraId="34AE229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16"/>
                <w:szCs w:val="16"/>
              </w:rPr>
            </w:pPr>
            <w:r w:rsidRPr="001D7FA5">
              <w:rPr>
                <w:rFonts w:eastAsia="Times New Roman"/>
                <w:b/>
                <w:color w:val="000000"/>
                <w:sz w:val="16"/>
                <w:szCs w:val="16"/>
              </w:rPr>
              <w:t>818</w:t>
            </w:r>
          </w:p>
        </w:tc>
        <w:tc>
          <w:tcPr>
            <w:tcW w:w="566" w:type="pct"/>
            <w:noWrap/>
            <w:vAlign w:val="center"/>
            <w:hideMark/>
          </w:tcPr>
          <w:p w:rsidRPr="001D7FA5" w:rsidR="00C216FF" w:rsidP="000D6E0B" w:rsidRDefault="00C216FF" w14:paraId="1772EDF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16"/>
                <w:szCs w:val="16"/>
              </w:rPr>
            </w:pPr>
            <w:r w:rsidRPr="001D7FA5">
              <w:rPr>
                <w:rFonts w:eastAsia="Times New Roman"/>
                <w:b/>
                <w:color w:val="000000"/>
                <w:sz w:val="16"/>
                <w:szCs w:val="16"/>
              </w:rPr>
              <w:t>13</w:t>
            </w:r>
          </w:p>
        </w:tc>
        <w:tc>
          <w:tcPr>
            <w:tcW w:w="472" w:type="pct"/>
            <w:noWrap/>
            <w:vAlign w:val="center"/>
            <w:hideMark/>
          </w:tcPr>
          <w:p w:rsidRPr="001D7FA5" w:rsidR="00C216FF" w:rsidP="000D6E0B" w:rsidRDefault="00C216FF" w14:paraId="2F205CD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16"/>
                <w:szCs w:val="16"/>
              </w:rPr>
            </w:pPr>
            <w:r w:rsidRPr="001D7FA5">
              <w:rPr>
                <w:rFonts w:eastAsia="Times New Roman"/>
                <w:b/>
                <w:color w:val="000000"/>
                <w:sz w:val="16"/>
                <w:szCs w:val="16"/>
              </w:rPr>
              <w:t>5</w:t>
            </w:r>
          </w:p>
        </w:tc>
        <w:tc>
          <w:tcPr>
            <w:tcW w:w="472" w:type="pct"/>
            <w:noWrap/>
            <w:vAlign w:val="center"/>
            <w:hideMark/>
          </w:tcPr>
          <w:p w:rsidRPr="001D7FA5" w:rsidR="00C216FF" w:rsidP="000D6E0B" w:rsidRDefault="00C216FF" w14:paraId="0796C02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16"/>
                <w:szCs w:val="16"/>
              </w:rPr>
            </w:pPr>
            <w:r w:rsidRPr="001D7FA5">
              <w:rPr>
                <w:rFonts w:eastAsia="Times New Roman"/>
                <w:b/>
                <w:color w:val="000000"/>
                <w:sz w:val="16"/>
                <w:szCs w:val="16"/>
              </w:rPr>
              <w:t>46</w:t>
            </w:r>
          </w:p>
        </w:tc>
        <w:tc>
          <w:tcPr>
            <w:tcW w:w="566" w:type="pct"/>
            <w:noWrap/>
            <w:vAlign w:val="center"/>
            <w:hideMark/>
          </w:tcPr>
          <w:p w:rsidRPr="001D7FA5" w:rsidR="00C216FF" w:rsidP="000D6E0B" w:rsidRDefault="00C216FF" w14:paraId="3D578C4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16"/>
                <w:szCs w:val="16"/>
              </w:rPr>
            </w:pPr>
            <w:r w:rsidRPr="001D7FA5">
              <w:rPr>
                <w:rFonts w:eastAsia="Times New Roman"/>
                <w:b/>
                <w:color w:val="000000"/>
                <w:sz w:val="16"/>
                <w:szCs w:val="16"/>
              </w:rPr>
              <w:t>2463</w:t>
            </w:r>
          </w:p>
        </w:tc>
      </w:tr>
    </w:tbl>
    <w:p w:rsidRPr="006E6062" w:rsidR="007D50F4" w:rsidP="00246F30" w:rsidRDefault="00F902A0" w14:paraId="388B0E47" w14:textId="6FE0D06B">
      <w:pPr>
        <w:pStyle w:val="Descripcin"/>
        <w:jc w:val="center"/>
        <w:rPr>
          <w:i w:val="0"/>
          <w:color w:val="44546A"/>
        </w:rPr>
      </w:pPr>
      <w:r w:rsidRPr="006E6062">
        <w:t xml:space="preserve"> </w:t>
      </w:r>
      <w:bookmarkStart w:name="_Toc215650548" w:id="151"/>
      <w:r w:rsidRPr="006E6062" w:rsidR="00D77773">
        <w:t xml:space="preserve">Tabla </w:t>
      </w:r>
      <w:r w:rsidRPr="006E6062">
        <w:fldChar w:fldCharType="begin"/>
      </w:r>
      <w:r w:rsidRPr="006E6062">
        <w:instrText>SEQ Tabla \* ARABIC</w:instrText>
      </w:r>
      <w:r w:rsidRPr="006E6062">
        <w:fldChar w:fldCharType="separate"/>
      </w:r>
      <w:r w:rsidR="00041DFA">
        <w:rPr>
          <w:noProof/>
        </w:rPr>
        <w:t>13</w:t>
      </w:r>
      <w:r w:rsidRPr="006E6062">
        <w:fldChar w:fldCharType="end"/>
      </w:r>
      <w:r w:rsidRPr="006E6062" w:rsidR="00D77773">
        <w:t>. TICKETS GENERADOS POR PROYECTO</w:t>
      </w:r>
      <w:bookmarkEnd w:id="151"/>
    </w:p>
    <w:p w:rsidRPr="006E6062" w:rsidR="00883E60" w:rsidP="00B35028" w:rsidRDefault="00883E60" w14:paraId="71229D93" w14:textId="537F5045">
      <w:pPr>
        <w:spacing w:after="0" w:line="240" w:lineRule="auto"/>
        <w:ind w:right="50"/>
        <w:jc w:val="both"/>
      </w:pPr>
      <w:r w:rsidRPr="006E6062">
        <w:t xml:space="preserve">Se anexa archivo en la ruta: </w:t>
      </w:r>
      <w:r w:rsidRPr="006E6062" w:rsidR="00095F53">
        <w:rPr>
          <w:i/>
        </w:rPr>
        <w:t>01NOV - 30NOV</w:t>
      </w:r>
      <w:r w:rsidRPr="006E6062" w:rsidR="006A746F">
        <w:rPr>
          <w:i/>
        </w:rPr>
        <w:t>\</w:t>
      </w:r>
      <w:r w:rsidRPr="006E6062" w:rsidR="008034ED">
        <w:rPr>
          <w:i/>
        </w:rPr>
        <w:t xml:space="preserve">01 </w:t>
      </w:r>
      <w:r w:rsidRPr="006E6062" w:rsidR="006A746F">
        <w:rPr>
          <w:i/>
        </w:rPr>
        <w:t>OBLIGACIONES GENERALES\</w:t>
      </w:r>
      <w:r w:rsidRPr="006E6062" w:rsidR="0032184D">
        <w:rPr>
          <w:i/>
        </w:rPr>
        <w:t>OBLIGACIÓN</w:t>
      </w:r>
      <w:r w:rsidRPr="006E6062" w:rsidR="006A746F">
        <w:rPr>
          <w:i/>
        </w:rPr>
        <w:t xml:space="preserve"> 2,5,6,9,13\ANEXO MESA DE SERVICIO\REPORTE DIARIO TICKET</w:t>
      </w:r>
      <w:r w:rsidRPr="006E6062" w:rsidR="006A746F">
        <w:t xml:space="preserve"> </w:t>
      </w:r>
      <w:r w:rsidRPr="006E6062" w:rsidR="0003028C">
        <w:t>&gt;REPOR_TICK_MES_</w:t>
      </w:r>
      <w:r w:rsidRPr="006E6062" w:rsidR="00315B13">
        <w:t>NOVIEMBRE</w:t>
      </w:r>
      <w:r w:rsidRPr="006E6062" w:rsidR="0003028C">
        <w:t>.2025</w:t>
      </w:r>
      <w:r w:rsidRPr="006E6062" w:rsidR="009E20C4">
        <w:t>.xlsx</w:t>
      </w:r>
      <w:r w:rsidRPr="006E6062">
        <w:t>. Donde se podrán verificar los datos aquí mencionados.</w:t>
      </w:r>
    </w:p>
    <w:p w:rsidRPr="006E6062" w:rsidR="00883E60" w:rsidP="00883E60" w:rsidRDefault="00883E60" w14:paraId="58040FB4" w14:textId="671CD78E">
      <w:pPr>
        <w:spacing w:after="0" w:line="240" w:lineRule="auto"/>
        <w:ind w:right="50"/>
        <w:rPr>
          <w:highlight w:val="yellow"/>
        </w:rPr>
      </w:pPr>
    </w:p>
    <w:p w:rsidRPr="006E6062" w:rsidR="00376926" w:rsidP="00012EA3" w:rsidRDefault="00883E60" w14:paraId="6C50FDDB" w14:textId="12FD98B9">
      <w:pPr>
        <w:spacing w:after="0" w:line="240" w:lineRule="auto"/>
        <w:ind w:right="50"/>
        <w:jc w:val="both"/>
      </w:pPr>
      <w:r w:rsidRPr="006E6062">
        <w:t xml:space="preserve">En la tabla anterior se observa el estado de los tickets generados durante el período objeto del presente informe, es de aclarar que los estados pueden variar teniendo en cuenta que su estado se modifica de acuerdo con la gestión o atención, se aclara que la información relacionada es con base a la información descargada del día </w:t>
      </w:r>
      <w:r w:rsidRPr="006E6062" w:rsidR="00650623">
        <w:t>30 de NOVIEMBRE</w:t>
      </w:r>
      <w:r w:rsidRPr="006E6062" w:rsidR="00EB6A0D">
        <w:t xml:space="preserve"> 2025</w:t>
      </w:r>
      <w:r w:rsidRPr="006E6062">
        <w:t>.</w:t>
      </w:r>
    </w:p>
    <w:p w:rsidRPr="006E6062" w:rsidR="00E72010" w:rsidP="00012EA3" w:rsidRDefault="00E72010" w14:paraId="4AF908BD" w14:textId="77777777">
      <w:pPr>
        <w:spacing w:after="0" w:line="240" w:lineRule="auto"/>
        <w:ind w:right="50"/>
        <w:jc w:val="both"/>
      </w:pPr>
    </w:p>
    <w:p w:rsidRPr="006E6062" w:rsidR="0009494A" w:rsidP="00012EA3" w:rsidRDefault="00E72010" w14:paraId="78E11794" w14:textId="77777777">
      <w:pPr>
        <w:spacing w:after="0" w:line="240" w:lineRule="auto"/>
        <w:ind w:right="50"/>
        <w:jc w:val="both"/>
      </w:pPr>
      <w:r w:rsidRPr="006E6062">
        <w:t xml:space="preserve">En la siguiente tabla </w:t>
      </w:r>
      <w:r w:rsidRPr="006E6062" w:rsidR="005D1448">
        <w:t xml:space="preserve">se da una </w:t>
      </w:r>
      <w:r w:rsidRPr="006E6062" w:rsidR="00B55514">
        <w:t xml:space="preserve">breve </w:t>
      </w:r>
      <w:r w:rsidRPr="006E6062" w:rsidR="00590263">
        <w:t>explicación</w:t>
      </w:r>
      <w:r w:rsidRPr="006E6062" w:rsidR="00B55514">
        <w:t xml:space="preserve"> en cuanto a l</w:t>
      </w:r>
      <w:r w:rsidRPr="006E6062" w:rsidR="00C73A41">
        <w:t xml:space="preserve">os estados en cuanto a </w:t>
      </w:r>
      <w:r w:rsidRPr="006E6062" w:rsidR="00280107">
        <w:t>la gestión</w:t>
      </w:r>
      <w:r w:rsidRPr="006E6062" w:rsidR="00B55514">
        <w:t xml:space="preserve"> de tickets esto con el fin de</w:t>
      </w:r>
      <w:r w:rsidRPr="006E6062" w:rsidR="00590263">
        <w:t xml:space="preserve"> dar un mejor entendimiento</w:t>
      </w:r>
      <w:r w:rsidRPr="006E6062" w:rsidR="00E33C8D">
        <w:t>:</w:t>
      </w:r>
    </w:p>
    <w:p w:rsidRPr="006E6062" w:rsidR="0009494A" w:rsidP="00012EA3" w:rsidRDefault="0009494A" w14:paraId="6C35A841" w14:textId="77777777">
      <w:pPr>
        <w:spacing w:after="0" w:line="240" w:lineRule="auto"/>
        <w:ind w:right="50"/>
        <w:jc w:val="both"/>
      </w:pPr>
    </w:p>
    <w:tbl>
      <w:tblPr>
        <w:tblStyle w:val="Tabladelista4-nfasis1"/>
        <w:tblW w:w="8820" w:type="dxa"/>
        <w:tblLook w:val="04A0" w:firstRow="1" w:lastRow="0" w:firstColumn="1" w:lastColumn="0" w:noHBand="0" w:noVBand="1"/>
      </w:tblPr>
      <w:tblGrid>
        <w:gridCol w:w="2263"/>
        <w:gridCol w:w="6557"/>
      </w:tblGrid>
      <w:tr w:rsidRPr="006E6062" w:rsidR="0009494A" w:rsidTr="00322E05" w14:paraId="70276CA5" w14:textId="77777777">
        <w:trPr>
          <w:cnfStyle w:val="100000000000" w:firstRow="1" w:lastRow="0" w:firstColumn="0" w:lastColumn="0" w:oddVBand="0" w:evenVBand="0" w:oddHBand="0" w:evenHBand="0" w:firstRowFirstColumn="0" w:firstRowLastColumn="0" w:lastRowFirstColumn="0" w:lastRowLastColumn="0"/>
          <w:trHeight w:val="20"/>
          <w:tblHeader/>
        </w:trPr>
        <w:tc>
          <w:tcPr>
            <w:cnfStyle w:val="001000000000" w:firstRow="0" w:lastRow="0" w:firstColumn="1" w:lastColumn="0" w:oddVBand="0" w:evenVBand="0" w:oddHBand="0" w:evenHBand="0" w:firstRowFirstColumn="0" w:firstRowLastColumn="0" w:lastRowFirstColumn="0" w:lastRowLastColumn="0"/>
            <w:tcW w:w="2263" w:type="dxa"/>
            <w:hideMark/>
          </w:tcPr>
          <w:p w:rsidRPr="006E6062" w:rsidR="0009494A" w:rsidP="00F119D4" w:rsidRDefault="00101FC5" w14:paraId="6184B421" w14:textId="77777777">
            <w:pPr>
              <w:spacing w:after="160"/>
              <w:jc w:val="center"/>
              <w:rPr>
                <w:sz w:val="16"/>
                <w:szCs w:val="16"/>
              </w:rPr>
            </w:pPr>
            <w:r w:rsidRPr="006E6062">
              <w:rPr>
                <w:sz w:val="16"/>
                <w:szCs w:val="16"/>
              </w:rPr>
              <w:t>ESTADO</w:t>
            </w:r>
          </w:p>
        </w:tc>
        <w:tc>
          <w:tcPr>
            <w:tcW w:w="6557" w:type="dxa"/>
            <w:hideMark/>
          </w:tcPr>
          <w:p w:rsidRPr="006E6062" w:rsidR="0009494A" w:rsidP="00F119D4" w:rsidRDefault="00101FC5" w14:paraId="3AFF5332" w14:textId="77777777">
            <w:pPr>
              <w:spacing w:after="160"/>
              <w:jc w:val="center"/>
              <w:cnfStyle w:val="100000000000" w:firstRow="1" w:lastRow="0" w:firstColumn="0" w:lastColumn="0" w:oddVBand="0" w:evenVBand="0" w:oddHBand="0" w:evenHBand="0" w:firstRowFirstColumn="0" w:firstRowLastColumn="0" w:lastRowFirstColumn="0" w:lastRowLastColumn="0"/>
              <w:rPr>
                <w:sz w:val="16"/>
                <w:szCs w:val="16"/>
              </w:rPr>
            </w:pPr>
            <w:r w:rsidRPr="006E6062">
              <w:rPr>
                <w:sz w:val="16"/>
                <w:szCs w:val="16"/>
              </w:rPr>
              <w:t>DESCRIPCIÓN</w:t>
            </w:r>
          </w:p>
        </w:tc>
      </w:tr>
      <w:tr w:rsidRPr="006E6062" w:rsidR="0009494A" w:rsidTr="00322E05" w14:paraId="73F89CCF" w14:textId="7777777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hideMark/>
          </w:tcPr>
          <w:p w:rsidRPr="006E6062" w:rsidR="0009494A" w:rsidP="00F119D4" w:rsidRDefault="00101FC5" w14:paraId="337FDAB9" w14:textId="6362E6DC">
            <w:pPr>
              <w:spacing w:after="160"/>
              <w:jc w:val="center"/>
              <w:rPr>
                <w:sz w:val="16"/>
                <w:szCs w:val="16"/>
              </w:rPr>
            </w:pPr>
            <w:r w:rsidRPr="006E6062">
              <w:rPr>
                <w:sz w:val="16"/>
                <w:szCs w:val="16"/>
              </w:rPr>
              <w:t>NUEVO</w:t>
            </w:r>
          </w:p>
        </w:tc>
        <w:tc>
          <w:tcPr>
            <w:tcW w:w="6557" w:type="dxa"/>
            <w:hideMark/>
          </w:tcPr>
          <w:p w:rsidRPr="006E6062" w:rsidR="0009494A" w:rsidP="00F119D4" w:rsidRDefault="00101FC5" w14:paraId="4AF6AA85" w14:textId="643F738A">
            <w:pPr>
              <w:spacing w:after="160"/>
              <w:jc w:val="center"/>
              <w:cnfStyle w:val="000000100000" w:firstRow="0" w:lastRow="0" w:firstColumn="0" w:lastColumn="0" w:oddVBand="0" w:evenVBand="0" w:oddHBand="1" w:evenHBand="0" w:firstRowFirstColumn="0" w:firstRowLastColumn="0" w:lastRowFirstColumn="0" w:lastRowLastColumn="0"/>
              <w:rPr>
                <w:sz w:val="16"/>
                <w:szCs w:val="16"/>
              </w:rPr>
            </w:pPr>
            <w:r w:rsidRPr="006E6062">
              <w:rPr>
                <w:sz w:val="16"/>
                <w:szCs w:val="16"/>
              </w:rPr>
              <w:t>SOLICITUDES REPORTADAS, PERO NO SON ASIGNADOS.</w:t>
            </w:r>
          </w:p>
        </w:tc>
      </w:tr>
      <w:tr w:rsidRPr="006E6062" w:rsidR="0009494A" w:rsidTr="00322E05" w14:paraId="3A2C10BE" w14:textId="77777777">
        <w:trPr>
          <w:trHeight w:val="20"/>
        </w:trPr>
        <w:tc>
          <w:tcPr>
            <w:cnfStyle w:val="001000000000" w:firstRow="0" w:lastRow="0" w:firstColumn="1" w:lastColumn="0" w:oddVBand="0" w:evenVBand="0" w:oddHBand="0" w:evenHBand="0" w:firstRowFirstColumn="0" w:firstRowLastColumn="0" w:lastRowFirstColumn="0" w:lastRowLastColumn="0"/>
            <w:tcW w:w="2263" w:type="dxa"/>
            <w:hideMark/>
          </w:tcPr>
          <w:p w:rsidRPr="006E6062" w:rsidR="0009494A" w:rsidP="00F119D4" w:rsidRDefault="00101FC5" w14:paraId="23A4B201" w14:textId="71406B5E">
            <w:pPr>
              <w:spacing w:after="160"/>
              <w:jc w:val="center"/>
              <w:rPr>
                <w:sz w:val="16"/>
                <w:szCs w:val="16"/>
              </w:rPr>
            </w:pPr>
            <w:r w:rsidRPr="006E6062">
              <w:rPr>
                <w:sz w:val="16"/>
                <w:szCs w:val="16"/>
              </w:rPr>
              <w:t>EN CURSO (ASIGNADO)</w:t>
            </w:r>
          </w:p>
        </w:tc>
        <w:tc>
          <w:tcPr>
            <w:tcW w:w="6557" w:type="dxa"/>
            <w:hideMark/>
          </w:tcPr>
          <w:p w:rsidRPr="006E6062" w:rsidR="0009494A" w:rsidP="00F119D4" w:rsidRDefault="00101FC5" w14:paraId="004D8D22" w14:textId="4F63E71D">
            <w:pPr>
              <w:spacing w:after="160"/>
              <w:jc w:val="center"/>
              <w:cnfStyle w:val="000000000000" w:firstRow="0" w:lastRow="0" w:firstColumn="0" w:lastColumn="0" w:oddVBand="0" w:evenVBand="0" w:oddHBand="0" w:evenHBand="0" w:firstRowFirstColumn="0" w:firstRowLastColumn="0" w:lastRowFirstColumn="0" w:lastRowLastColumn="0"/>
              <w:rPr>
                <w:sz w:val="16"/>
                <w:szCs w:val="16"/>
              </w:rPr>
            </w:pPr>
            <w:r w:rsidRPr="006E6062">
              <w:rPr>
                <w:sz w:val="16"/>
                <w:szCs w:val="16"/>
              </w:rPr>
              <w:t>ASIGNADO A UN ÁREA O A LA MESA DE SERVICIO.</w:t>
            </w:r>
          </w:p>
        </w:tc>
      </w:tr>
      <w:tr w:rsidRPr="006E6062" w:rsidR="0009494A" w:rsidTr="00322E05" w14:paraId="5618AB26" w14:textId="7777777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hideMark/>
          </w:tcPr>
          <w:p w:rsidRPr="006E6062" w:rsidR="0009494A" w:rsidP="00F119D4" w:rsidRDefault="00101FC5" w14:paraId="478B1620" w14:textId="46A62804">
            <w:pPr>
              <w:spacing w:after="160"/>
              <w:jc w:val="center"/>
              <w:rPr>
                <w:sz w:val="16"/>
                <w:szCs w:val="16"/>
              </w:rPr>
            </w:pPr>
            <w:r w:rsidRPr="006E6062">
              <w:rPr>
                <w:sz w:val="16"/>
                <w:szCs w:val="16"/>
              </w:rPr>
              <w:t>EN CURSO (PLANIFICADO)</w:t>
            </w:r>
          </w:p>
        </w:tc>
        <w:tc>
          <w:tcPr>
            <w:tcW w:w="6557" w:type="dxa"/>
            <w:hideMark/>
          </w:tcPr>
          <w:p w:rsidRPr="006E6062" w:rsidR="0009494A" w:rsidP="00F119D4" w:rsidRDefault="00101FC5" w14:paraId="3DDCAE54" w14:textId="6F59EB2E">
            <w:pPr>
              <w:spacing w:after="160"/>
              <w:jc w:val="center"/>
              <w:cnfStyle w:val="000000100000" w:firstRow="0" w:lastRow="0" w:firstColumn="0" w:lastColumn="0" w:oddVBand="0" w:evenVBand="0" w:oddHBand="1" w:evenHBand="0" w:firstRowFirstColumn="0" w:firstRowLastColumn="0" w:lastRowFirstColumn="0" w:lastRowLastColumn="0"/>
              <w:rPr>
                <w:sz w:val="16"/>
                <w:szCs w:val="16"/>
              </w:rPr>
            </w:pPr>
            <w:r w:rsidRPr="006E6062">
              <w:rPr>
                <w:sz w:val="16"/>
                <w:szCs w:val="16"/>
              </w:rPr>
              <w:t>EL PERSONAL HA RESPONDIDO Y ACEPTADO EL INCIDENTE Y DEBE PLANIFICAR LA ATENCIÓN DEL INCIDENTE.</w:t>
            </w:r>
          </w:p>
        </w:tc>
      </w:tr>
      <w:tr w:rsidRPr="006E6062" w:rsidR="0009494A" w:rsidTr="00322E05" w14:paraId="7AB4A05A" w14:textId="77777777">
        <w:trPr>
          <w:trHeight w:val="20"/>
        </w:trPr>
        <w:tc>
          <w:tcPr>
            <w:cnfStyle w:val="001000000000" w:firstRow="0" w:lastRow="0" w:firstColumn="1" w:lastColumn="0" w:oddVBand="0" w:evenVBand="0" w:oddHBand="0" w:evenHBand="0" w:firstRowFirstColumn="0" w:firstRowLastColumn="0" w:lastRowFirstColumn="0" w:lastRowLastColumn="0"/>
            <w:tcW w:w="2263" w:type="dxa"/>
            <w:hideMark/>
          </w:tcPr>
          <w:p w:rsidRPr="006E6062" w:rsidR="0009494A" w:rsidP="00F119D4" w:rsidRDefault="00101FC5" w14:paraId="0B6ABA75" w14:textId="67A039B9">
            <w:pPr>
              <w:spacing w:after="160"/>
              <w:jc w:val="center"/>
              <w:rPr>
                <w:sz w:val="16"/>
                <w:szCs w:val="16"/>
              </w:rPr>
            </w:pPr>
            <w:r w:rsidRPr="006E6062">
              <w:rPr>
                <w:sz w:val="16"/>
                <w:szCs w:val="16"/>
              </w:rPr>
              <w:t>EN ESPERA</w:t>
            </w:r>
          </w:p>
        </w:tc>
        <w:tc>
          <w:tcPr>
            <w:tcW w:w="6557" w:type="dxa"/>
            <w:hideMark/>
          </w:tcPr>
          <w:p w:rsidRPr="006E6062" w:rsidR="0009494A" w:rsidP="00F119D4" w:rsidRDefault="00101FC5" w14:paraId="187FD254" w14:textId="08D34B59">
            <w:pPr>
              <w:spacing w:after="160"/>
              <w:jc w:val="center"/>
              <w:cnfStyle w:val="000000000000" w:firstRow="0" w:lastRow="0" w:firstColumn="0" w:lastColumn="0" w:oddVBand="0" w:evenVBand="0" w:oddHBand="0" w:evenHBand="0" w:firstRowFirstColumn="0" w:firstRowLastColumn="0" w:lastRowFirstColumn="0" w:lastRowLastColumn="0"/>
              <w:rPr>
                <w:sz w:val="16"/>
                <w:szCs w:val="16"/>
              </w:rPr>
            </w:pPr>
            <w:r w:rsidRPr="006E6062">
              <w:rPr>
                <w:sz w:val="16"/>
                <w:szCs w:val="16"/>
              </w:rPr>
              <w:t>EL TRATAMIENTO DEL INCIDENTE ESTÁ SUJETO A UN TERCERO COMO ENEL, ETB, IDU, ASEGURADORA, ETC. NO SE DA CIERRE HASTA TENER SOLUCIÓN DEL TERCERO.</w:t>
            </w:r>
          </w:p>
        </w:tc>
      </w:tr>
      <w:tr w:rsidRPr="006E6062" w:rsidR="0009494A" w:rsidTr="00322E05" w14:paraId="51DF20F6" w14:textId="7777777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hideMark/>
          </w:tcPr>
          <w:p w:rsidRPr="006E6062" w:rsidR="0009494A" w:rsidP="00F119D4" w:rsidRDefault="00101FC5" w14:paraId="7E78939A" w14:textId="2CFE4058">
            <w:pPr>
              <w:spacing w:after="160"/>
              <w:jc w:val="center"/>
              <w:rPr>
                <w:sz w:val="16"/>
                <w:szCs w:val="16"/>
              </w:rPr>
            </w:pPr>
            <w:r w:rsidRPr="006E6062">
              <w:rPr>
                <w:sz w:val="16"/>
                <w:szCs w:val="16"/>
              </w:rPr>
              <w:t>RESUELTO</w:t>
            </w:r>
          </w:p>
        </w:tc>
        <w:tc>
          <w:tcPr>
            <w:tcW w:w="6557" w:type="dxa"/>
            <w:hideMark/>
          </w:tcPr>
          <w:p w:rsidRPr="006E6062" w:rsidR="0009494A" w:rsidP="00F119D4" w:rsidRDefault="00101FC5" w14:paraId="72C38556" w14:textId="30F72D7C">
            <w:pPr>
              <w:spacing w:after="160"/>
              <w:jc w:val="center"/>
              <w:cnfStyle w:val="000000100000" w:firstRow="0" w:lastRow="0" w:firstColumn="0" w:lastColumn="0" w:oddVBand="0" w:evenVBand="0" w:oddHBand="1" w:evenHBand="0" w:firstRowFirstColumn="0" w:firstRowLastColumn="0" w:lastRowFirstColumn="0" w:lastRowLastColumn="0"/>
              <w:rPr>
                <w:sz w:val="16"/>
                <w:szCs w:val="16"/>
              </w:rPr>
            </w:pPr>
            <w:r w:rsidRPr="006E6062">
              <w:rPr>
                <w:sz w:val="16"/>
                <w:szCs w:val="16"/>
              </w:rPr>
              <w:t>EL INCIDENTE ES SOLUCIONADO, Y EL USUARIO DEBE VERIFICAR QUE EL INCIDENTE HA SIDO RESUELTO.</w:t>
            </w:r>
          </w:p>
        </w:tc>
      </w:tr>
      <w:tr w:rsidRPr="006E6062" w:rsidR="0009494A" w:rsidTr="00322E05" w14:paraId="773D4725" w14:textId="77777777">
        <w:trPr>
          <w:trHeight w:val="20"/>
        </w:trPr>
        <w:tc>
          <w:tcPr>
            <w:cnfStyle w:val="001000000000" w:firstRow="0" w:lastRow="0" w:firstColumn="1" w:lastColumn="0" w:oddVBand="0" w:evenVBand="0" w:oddHBand="0" w:evenHBand="0" w:firstRowFirstColumn="0" w:firstRowLastColumn="0" w:lastRowFirstColumn="0" w:lastRowLastColumn="0"/>
            <w:tcW w:w="2263" w:type="dxa"/>
            <w:hideMark/>
          </w:tcPr>
          <w:p w:rsidRPr="006E6062" w:rsidR="0009494A" w:rsidP="00F119D4" w:rsidRDefault="00101FC5" w14:paraId="78006CC8" w14:textId="1598CCC2">
            <w:pPr>
              <w:spacing w:after="160"/>
              <w:jc w:val="center"/>
              <w:rPr>
                <w:sz w:val="16"/>
                <w:szCs w:val="16"/>
              </w:rPr>
            </w:pPr>
            <w:r w:rsidRPr="006E6062">
              <w:rPr>
                <w:sz w:val="16"/>
                <w:szCs w:val="16"/>
              </w:rPr>
              <w:t>CERRADO</w:t>
            </w:r>
          </w:p>
        </w:tc>
        <w:tc>
          <w:tcPr>
            <w:tcW w:w="6557" w:type="dxa"/>
            <w:hideMark/>
          </w:tcPr>
          <w:p w:rsidRPr="006E6062" w:rsidR="0009494A" w:rsidP="00F119D4" w:rsidRDefault="00101FC5" w14:paraId="435A38AE" w14:textId="21F3F8BC">
            <w:pPr>
              <w:keepNext/>
              <w:spacing w:after="160"/>
              <w:jc w:val="center"/>
              <w:cnfStyle w:val="000000000000" w:firstRow="0" w:lastRow="0" w:firstColumn="0" w:lastColumn="0" w:oddVBand="0" w:evenVBand="0" w:oddHBand="0" w:evenHBand="0" w:firstRowFirstColumn="0" w:firstRowLastColumn="0" w:lastRowFirstColumn="0" w:lastRowLastColumn="0"/>
              <w:rPr>
                <w:sz w:val="16"/>
                <w:szCs w:val="16"/>
              </w:rPr>
            </w:pPr>
            <w:r w:rsidRPr="006E6062">
              <w:rPr>
                <w:sz w:val="16"/>
                <w:szCs w:val="16"/>
              </w:rPr>
              <w:t>CUANDO EL INTERVENTOR CONFIRME QUE HA SIDO RESUELTO PROCEDE A CERRAR EL INCIDENTE O SOLICITUD.</w:t>
            </w:r>
          </w:p>
        </w:tc>
      </w:tr>
    </w:tbl>
    <w:p w:rsidRPr="006E6062" w:rsidR="00E72010" w:rsidP="00CF673E" w:rsidRDefault="00941D4B" w14:paraId="46EF59F4" w14:textId="7A12703D">
      <w:pPr>
        <w:pStyle w:val="Descripcin"/>
        <w:jc w:val="center"/>
      </w:pPr>
      <w:bookmarkStart w:name="_Toc215650549" w:id="152"/>
      <w:r w:rsidRPr="006E6062">
        <w:t xml:space="preserve">Tabla </w:t>
      </w:r>
      <w:r w:rsidRPr="006E6062">
        <w:fldChar w:fldCharType="begin"/>
      </w:r>
      <w:r w:rsidRPr="006E6062">
        <w:instrText>SEQ Tabla \* ARABIC</w:instrText>
      </w:r>
      <w:r w:rsidRPr="006E6062">
        <w:fldChar w:fldCharType="separate"/>
      </w:r>
      <w:r w:rsidR="00041DFA">
        <w:rPr>
          <w:noProof/>
        </w:rPr>
        <w:t>14</w:t>
      </w:r>
      <w:r w:rsidRPr="006E6062">
        <w:fldChar w:fldCharType="end"/>
      </w:r>
      <w:r w:rsidRPr="006E6062" w:rsidR="00AE722B">
        <w:t xml:space="preserve">. </w:t>
      </w:r>
      <w:r w:rsidRPr="006E6062" w:rsidR="00CF673E">
        <w:t>DESCRIPCIÓN DEL ESTADO DE LOS TICKETS</w:t>
      </w:r>
      <w:bookmarkEnd w:id="152"/>
    </w:p>
    <w:p w:rsidRPr="006E6062" w:rsidR="00044663" w:rsidP="00416C6A" w:rsidRDefault="00941D4B" w14:paraId="5874671C" w14:textId="71DE7E52">
      <w:pPr>
        <w:jc w:val="both"/>
      </w:pPr>
      <w:r w:rsidRPr="006E6062">
        <w:t xml:space="preserve">En </w:t>
      </w:r>
      <w:r w:rsidRPr="006E6062" w:rsidR="009F41AB">
        <w:t xml:space="preserve">  la siguiente tabla se indica la gestión y el estado de cada uno de los tickets</w:t>
      </w:r>
      <w:r w:rsidRPr="006E6062" w:rsidR="006A1673">
        <w:t xml:space="preserve"> por subsistema</w:t>
      </w:r>
      <w:r w:rsidRPr="006E6062" w:rsidR="004A04E2">
        <w:t xml:space="preserve">, que se realizaron en el mes de </w:t>
      </w:r>
      <w:r w:rsidRPr="006E6062" w:rsidR="00315B13">
        <w:t>NOVIEMBRE</w:t>
      </w:r>
      <w:r w:rsidRPr="006E6062" w:rsidR="004A04E2">
        <w:t xml:space="preserve"> de 2025.</w:t>
      </w:r>
    </w:p>
    <w:tbl>
      <w:tblPr>
        <w:tblStyle w:val="Tabladelista4-nfasis1"/>
        <w:tblW w:w="9111" w:type="dxa"/>
        <w:tblLayout w:type="fixed"/>
        <w:tblLook w:val="04A0" w:firstRow="1" w:lastRow="0" w:firstColumn="1" w:lastColumn="0" w:noHBand="0" w:noVBand="1"/>
      </w:tblPr>
      <w:tblGrid>
        <w:gridCol w:w="1696"/>
        <w:gridCol w:w="851"/>
        <w:gridCol w:w="1134"/>
        <w:gridCol w:w="1417"/>
        <w:gridCol w:w="1134"/>
        <w:gridCol w:w="850"/>
        <w:gridCol w:w="1276"/>
        <w:gridCol w:w="753"/>
      </w:tblGrid>
      <w:tr w:rsidRPr="006A7D88" w:rsidR="000A2F10" w:rsidTr="00E505F2" w14:paraId="3392ADF1"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noWrap/>
            <w:vAlign w:val="center"/>
            <w:hideMark/>
          </w:tcPr>
          <w:p w:rsidRPr="001D7FA5" w:rsidR="00512DE6" w:rsidP="006A7D88" w:rsidRDefault="00512DE6" w14:paraId="5B1AD065" w14:textId="77777777">
            <w:pPr>
              <w:jc w:val="center"/>
              <w:rPr>
                <w:rFonts w:eastAsia="Times New Roman"/>
                <w:sz w:val="18"/>
                <w:szCs w:val="18"/>
              </w:rPr>
            </w:pPr>
            <w:r w:rsidRPr="001D7FA5">
              <w:rPr>
                <w:rFonts w:eastAsia="Times New Roman"/>
                <w:sz w:val="18"/>
                <w:szCs w:val="18"/>
              </w:rPr>
              <w:t>Subsistemas</w:t>
            </w:r>
          </w:p>
        </w:tc>
        <w:tc>
          <w:tcPr>
            <w:tcW w:w="851" w:type="dxa"/>
            <w:noWrap/>
            <w:vAlign w:val="center"/>
            <w:hideMark/>
          </w:tcPr>
          <w:p w:rsidRPr="001D7FA5" w:rsidR="00512DE6" w:rsidP="006A7D88" w:rsidRDefault="00512DE6" w14:paraId="2EB98963"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1D7FA5">
              <w:rPr>
                <w:rFonts w:eastAsia="Times New Roman"/>
                <w:sz w:val="18"/>
                <w:szCs w:val="18"/>
              </w:rPr>
              <w:t>Cerrado</w:t>
            </w:r>
          </w:p>
        </w:tc>
        <w:tc>
          <w:tcPr>
            <w:tcW w:w="1134" w:type="dxa"/>
            <w:noWrap/>
            <w:vAlign w:val="center"/>
            <w:hideMark/>
          </w:tcPr>
          <w:p w:rsidRPr="001D7FA5" w:rsidR="00512DE6" w:rsidP="006A7D88" w:rsidRDefault="00512DE6" w14:paraId="1ED85483"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1D7FA5">
              <w:rPr>
                <w:rFonts w:eastAsia="Times New Roman"/>
                <w:sz w:val="18"/>
                <w:szCs w:val="18"/>
              </w:rPr>
              <w:t>En curso (asignada)</w:t>
            </w:r>
          </w:p>
        </w:tc>
        <w:tc>
          <w:tcPr>
            <w:tcW w:w="1417" w:type="dxa"/>
            <w:noWrap/>
            <w:vAlign w:val="center"/>
            <w:hideMark/>
          </w:tcPr>
          <w:p w:rsidRPr="001D7FA5" w:rsidR="00512DE6" w:rsidP="006A7D88" w:rsidRDefault="00512DE6" w14:paraId="6C2EEC3F"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1D7FA5">
              <w:rPr>
                <w:rFonts w:eastAsia="Times New Roman"/>
                <w:sz w:val="18"/>
                <w:szCs w:val="18"/>
              </w:rPr>
              <w:t>En curso (planificada)</w:t>
            </w:r>
          </w:p>
        </w:tc>
        <w:tc>
          <w:tcPr>
            <w:tcW w:w="1134" w:type="dxa"/>
            <w:noWrap/>
            <w:vAlign w:val="center"/>
            <w:hideMark/>
          </w:tcPr>
          <w:p w:rsidRPr="001D7FA5" w:rsidR="00512DE6" w:rsidP="006A7D88" w:rsidRDefault="00512DE6" w14:paraId="5F2A11BD"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1D7FA5">
              <w:rPr>
                <w:rFonts w:eastAsia="Times New Roman"/>
                <w:sz w:val="18"/>
                <w:szCs w:val="18"/>
              </w:rPr>
              <w:t>En espera</w:t>
            </w:r>
          </w:p>
        </w:tc>
        <w:tc>
          <w:tcPr>
            <w:tcW w:w="850" w:type="dxa"/>
            <w:noWrap/>
            <w:vAlign w:val="center"/>
            <w:hideMark/>
          </w:tcPr>
          <w:p w:rsidRPr="001D7FA5" w:rsidR="00512DE6" w:rsidP="006A7D88" w:rsidRDefault="00512DE6" w14:paraId="6BF76C61"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1D7FA5">
              <w:rPr>
                <w:rFonts w:eastAsia="Times New Roman"/>
                <w:sz w:val="18"/>
                <w:szCs w:val="18"/>
              </w:rPr>
              <w:t>Nuevo</w:t>
            </w:r>
          </w:p>
        </w:tc>
        <w:tc>
          <w:tcPr>
            <w:tcW w:w="1276" w:type="dxa"/>
            <w:noWrap/>
            <w:vAlign w:val="center"/>
            <w:hideMark/>
          </w:tcPr>
          <w:p w:rsidRPr="001D7FA5" w:rsidR="00512DE6" w:rsidP="006A7D88" w:rsidRDefault="00512DE6" w14:paraId="0E05B496"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1D7FA5">
              <w:rPr>
                <w:rFonts w:eastAsia="Times New Roman"/>
                <w:sz w:val="18"/>
                <w:szCs w:val="18"/>
              </w:rPr>
              <w:t>Resueltas</w:t>
            </w:r>
          </w:p>
        </w:tc>
        <w:tc>
          <w:tcPr>
            <w:tcW w:w="753" w:type="dxa"/>
            <w:noWrap/>
            <w:vAlign w:val="center"/>
            <w:hideMark/>
          </w:tcPr>
          <w:p w:rsidRPr="001D7FA5" w:rsidR="00512DE6" w:rsidP="006A7D88" w:rsidRDefault="00512DE6" w14:paraId="0BED8EF9" w14:textId="00B396A4">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1D7FA5">
              <w:rPr>
                <w:rFonts w:eastAsia="Times New Roman"/>
                <w:sz w:val="18"/>
                <w:szCs w:val="18"/>
              </w:rPr>
              <w:t>Total</w:t>
            </w:r>
          </w:p>
        </w:tc>
      </w:tr>
      <w:tr w:rsidRPr="006A7D88" w:rsidR="000A2F10" w:rsidTr="00E505F2" w14:paraId="15DCA950"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noWrap/>
            <w:vAlign w:val="center"/>
            <w:hideMark/>
          </w:tcPr>
          <w:p w:rsidRPr="001D7FA5" w:rsidR="00512DE6" w:rsidP="006A7D88" w:rsidRDefault="00512DE6" w14:paraId="1D27B4F8" w14:textId="77777777">
            <w:pPr>
              <w:jc w:val="center"/>
              <w:rPr>
                <w:rFonts w:eastAsia="Times New Roman"/>
                <w:color w:val="000000"/>
                <w:sz w:val="18"/>
                <w:szCs w:val="18"/>
              </w:rPr>
            </w:pPr>
            <w:r w:rsidRPr="001D7FA5">
              <w:rPr>
                <w:rFonts w:eastAsia="Times New Roman"/>
                <w:color w:val="000000"/>
                <w:sz w:val="18"/>
                <w:szCs w:val="18"/>
              </w:rPr>
              <w:t>C4</w:t>
            </w:r>
          </w:p>
        </w:tc>
        <w:tc>
          <w:tcPr>
            <w:tcW w:w="851" w:type="dxa"/>
            <w:noWrap/>
            <w:vAlign w:val="center"/>
            <w:hideMark/>
          </w:tcPr>
          <w:p w:rsidRPr="001D7FA5" w:rsidR="00512DE6" w:rsidP="006A7D88" w:rsidRDefault="00512DE6" w14:paraId="17564D5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w:t>
            </w:r>
          </w:p>
        </w:tc>
        <w:tc>
          <w:tcPr>
            <w:tcW w:w="1134" w:type="dxa"/>
            <w:noWrap/>
            <w:vAlign w:val="center"/>
            <w:hideMark/>
          </w:tcPr>
          <w:p w:rsidRPr="001D7FA5" w:rsidR="00512DE6" w:rsidP="006A7D88" w:rsidRDefault="00512DE6" w14:paraId="64E19B6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w:t>
            </w:r>
          </w:p>
        </w:tc>
        <w:tc>
          <w:tcPr>
            <w:tcW w:w="1417" w:type="dxa"/>
            <w:noWrap/>
            <w:vAlign w:val="center"/>
            <w:hideMark/>
          </w:tcPr>
          <w:p w:rsidRPr="001D7FA5" w:rsidR="00512DE6" w:rsidP="006A7D88" w:rsidRDefault="00512DE6" w14:paraId="3E13C35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w:t>
            </w:r>
          </w:p>
        </w:tc>
        <w:tc>
          <w:tcPr>
            <w:tcW w:w="1134" w:type="dxa"/>
            <w:noWrap/>
            <w:vAlign w:val="center"/>
            <w:hideMark/>
          </w:tcPr>
          <w:p w:rsidRPr="001D7FA5" w:rsidR="00512DE6" w:rsidP="006A7D88" w:rsidRDefault="00512DE6" w14:paraId="1739C34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w:t>
            </w:r>
          </w:p>
        </w:tc>
        <w:tc>
          <w:tcPr>
            <w:tcW w:w="850" w:type="dxa"/>
            <w:noWrap/>
            <w:vAlign w:val="center"/>
            <w:hideMark/>
          </w:tcPr>
          <w:p w:rsidRPr="001D7FA5" w:rsidR="00512DE6" w:rsidP="006A7D88" w:rsidRDefault="00512DE6" w14:paraId="1E05A9D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w:t>
            </w:r>
          </w:p>
        </w:tc>
        <w:tc>
          <w:tcPr>
            <w:tcW w:w="1276" w:type="dxa"/>
            <w:noWrap/>
            <w:vAlign w:val="center"/>
            <w:hideMark/>
          </w:tcPr>
          <w:p w:rsidRPr="001D7FA5" w:rsidR="00512DE6" w:rsidP="006A7D88" w:rsidRDefault="00512DE6" w14:paraId="5A50E97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w:t>
            </w:r>
          </w:p>
        </w:tc>
        <w:tc>
          <w:tcPr>
            <w:tcW w:w="753" w:type="dxa"/>
            <w:noWrap/>
            <w:vAlign w:val="center"/>
            <w:hideMark/>
          </w:tcPr>
          <w:p w:rsidRPr="001D7FA5" w:rsidR="00512DE6" w:rsidP="006A7D88" w:rsidRDefault="00512DE6" w14:paraId="6D19E7C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29</w:t>
            </w:r>
          </w:p>
        </w:tc>
      </w:tr>
      <w:tr w:rsidRPr="006A7D88" w:rsidR="000A2F10" w:rsidTr="00E505F2" w14:paraId="5837091F" w14:textId="77777777">
        <w:trPr>
          <w:trHeight w:val="300"/>
        </w:trPr>
        <w:tc>
          <w:tcPr>
            <w:cnfStyle w:val="001000000000" w:firstRow="0" w:lastRow="0" w:firstColumn="1" w:lastColumn="0" w:oddVBand="0" w:evenVBand="0" w:oddHBand="0" w:evenHBand="0" w:firstRowFirstColumn="0" w:firstRowLastColumn="0" w:lastRowFirstColumn="0" w:lastRowLastColumn="0"/>
            <w:tcW w:w="1696" w:type="dxa"/>
            <w:noWrap/>
            <w:vAlign w:val="center"/>
            <w:hideMark/>
          </w:tcPr>
          <w:p w:rsidRPr="001D7FA5" w:rsidR="00512DE6" w:rsidP="006A7D88" w:rsidRDefault="00512DE6" w14:paraId="4D581F94" w14:textId="77777777">
            <w:pPr>
              <w:jc w:val="center"/>
              <w:rPr>
                <w:rFonts w:eastAsia="Times New Roman"/>
                <w:color w:val="000000"/>
                <w:sz w:val="18"/>
                <w:szCs w:val="18"/>
              </w:rPr>
            </w:pPr>
            <w:r w:rsidRPr="001D7FA5">
              <w:rPr>
                <w:rFonts w:eastAsia="Times New Roman"/>
                <w:color w:val="000000"/>
                <w:sz w:val="18"/>
                <w:szCs w:val="18"/>
              </w:rPr>
              <w:t>CENTRO DE MONITOREO</w:t>
            </w:r>
          </w:p>
        </w:tc>
        <w:tc>
          <w:tcPr>
            <w:tcW w:w="851" w:type="dxa"/>
            <w:noWrap/>
            <w:vAlign w:val="center"/>
            <w:hideMark/>
          </w:tcPr>
          <w:p w:rsidRPr="001D7FA5" w:rsidR="00512DE6" w:rsidP="006A7D88" w:rsidRDefault="00512DE6" w14:paraId="48C04F7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164</w:t>
            </w:r>
          </w:p>
        </w:tc>
        <w:tc>
          <w:tcPr>
            <w:tcW w:w="1134" w:type="dxa"/>
            <w:noWrap/>
            <w:vAlign w:val="center"/>
            <w:hideMark/>
          </w:tcPr>
          <w:p w:rsidRPr="001D7FA5" w:rsidR="00512DE6" w:rsidP="006A7D88" w:rsidRDefault="00512DE6" w14:paraId="14B5C59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6</w:t>
            </w:r>
          </w:p>
        </w:tc>
        <w:tc>
          <w:tcPr>
            <w:tcW w:w="1417" w:type="dxa"/>
            <w:noWrap/>
            <w:vAlign w:val="center"/>
            <w:hideMark/>
          </w:tcPr>
          <w:p w:rsidRPr="001D7FA5" w:rsidR="00512DE6" w:rsidP="006A7D88" w:rsidRDefault="00512DE6" w14:paraId="1C69727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w:t>
            </w:r>
          </w:p>
        </w:tc>
        <w:tc>
          <w:tcPr>
            <w:tcW w:w="1134" w:type="dxa"/>
            <w:noWrap/>
            <w:vAlign w:val="center"/>
            <w:hideMark/>
          </w:tcPr>
          <w:p w:rsidRPr="001D7FA5" w:rsidR="00512DE6" w:rsidP="006A7D88" w:rsidRDefault="00512DE6" w14:paraId="145925C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w:t>
            </w:r>
          </w:p>
        </w:tc>
        <w:tc>
          <w:tcPr>
            <w:tcW w:w="850" w:type="dxa"/>
            <w:noWrap/>
            <w:vAlign w:val="center"/>
            <w:hideMark/>
          </w:tcPr>
          <w:p w:rsidRPr="001D7FA5" w:rsidR="00512DE6" w:rsidP="006A7D88" w:rsidRDefault="00512DE6" w14:paraId="3B0C433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w:t>
            </w:r>
          </w:p>
        </w:tc>
        <w:tc>
          <w:tcPr>
            <w:tcW w:w="1276" w:type="dxa"/>
            <w:noWrap/>
            <w:vAlign w:val="center"/>
            <w:hideMark/>
          </w:tcPr>
          <w:p w:rsidRPr="001D7FA5" w:rsidR="00512DE6" w:rsidP="006A7D88" w:rsidRDefault="00512DE6" w14:paraId="607BD76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6</w:t>
            </w:r>
          </w:p>
        </w:tc>
        <w:tc>
          <w:tcPr>
            <w:tcW w:w="753" w:type="dxa"/>
            <w:noWrap/>
            <w:vAlign w:val="center"/>
            <w:hideMark/>
          </w:tcPr>
          <w:p w:rsidRPr="001D7FA5" w:rsidR="00512DE6" w:rsidP="006A7D88" w:rsidRDefault="00512DE6" w14:paraId="0A040B6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177</w:t>
            </w:r>
          </w:p>
        </w:tc>
      </w:tr>
      <w:tr w:rsidRPr="006A7D88" w:rsidR="000A2F10" w:rsidTr="00E505F2" w14:paraId="05DEBC9D"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noWrap/>
            <w:vAlign w:val="center"/>
            <w:hideMark/>
          </w:tcPr>
          <w:p w:rsidRPr="001D7FA5" w:rsidR="00512DE6" w:rsidP="006A7D88" w:rsidRDefault="00512DE6" w14:paraId="5265D0C3" w14:textId="77777777">
            <w:pPr>
              <w:jc w:val="center"/>
              <w:rPr>
                <w:rFonts w:eastAsia="Times New Roman"/>
                <w:color w:val="000000"/>
                <w:sz w:val="18"/>
                <w:szCs w:val="18"/>
              </w:rPr>
            </w:pPr>
            <w:r w:rsidRPr="001D7FA5">
              <w:rPr>
                <w:rFonts w:eastAsia="Times New Roman"/>
                <w:color w:val="000000"/>
                <w:sz w:val="18"/>
                <w:szCs w:val="18"/>
              </w:rPr>
              <w:t>DATACENTER</w:t>
            </w:r>
          </w:p>
        </w:tc>
        <w:tc>
          <w:tcPr>
            <w:tcW w:w="851" w:type="dxa"/>
            <w:noWrap/>
            <w:vAlign w:val="center"/>
            <w:hideMark/>
          </w:tcPr>
          <w:p w:rsidRPr="001D7FA5" w:rsidR="00512DE6" w:rsidP="006A7D88" w:rsidRDefault="00512DE6" w14:paraId="2706B54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13</w:t>
            </w:r>
          </w:p>
        </w:tc>
        <w:tc>
          <w:tcPr>
            <w:tcW w:w="1134" w:type="dxa"/>
            <w:noWrap/>
            <w:vAlign w:val="center"/>
            <w:hideMark/>
          </w:tcPr>
          <w:p w:rsidRPr="001D7FA5" w:rsidR="00512DE6" w:rsidP="006A7D88" w:rsidRDefault="00512DE6" w14:paraId="47649EC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w:t>
            </w:r>
          </w:p>
        </w:tc>
        <w:tc>
          <w:tcPr>
            <w:tcW w:w="1417" w:type="dxa"/>
            <w:noWrap/>
            <w:vAlign w:val="center"/>
            <w:hideMark/>
          </w:tcPr>
          <w:p w:rsidRPr="001D7FA5" w:rsidR="00512DE6" w:rsidP="006A7D88" w:rsidRDefault="00512DE6" w14:paraId="7A2D525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w:t>
            </w:r>
          </w:p>
        </w:tc>
        <w:tc>
          <w:tcPr>
            <w:tcW w:w="1134" w:type="dxa"/>
            <w:noWrap/>
            <w:vAlign w:val="center"/>
            <w:hideMark/>
          </w:tcPr>
          <w:p w:rsidRPr="001D7FA5" w:rsidR="00512DE6" w:rsidP="006A7D88" w:rsidRDefault="00512DE6" w14:paraId="37BE0B4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w:t>
            </w:r>
          </w:p>
        </w:tc>
        <w:tc>
          <w:tcPr>
            <w:tcW w:w="850" w:type="dxa"/>
            <w:noWrap/>
            <w:vAlign w:val="center"/>
            <w:hideMark/>
          </w:tcPr>
          <w:p w:rsidRPr="001D7FA5" w:rsidR="00512DE6" w:rsidP="006A7D88" w:rsidRDefault="00512DE6" w14:paraId="10C3C44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w:t>
            </w:r>
          </w:p>
        </w:tc>
        <w:tc>
          <w:tcPr>
            <w:tcW w:w="1276" w:type="dxa"/>
            <w:noWrap/>
            <w:vAlign w:val="center"/>
            <w:hideMark/>
          </w:tcPr>
          <w:p w:rsidRPr="001D7FA5" w:rsidR="00512DE6" w:rsidP="006A7D88" w:rsidRDefault="00512DE6" w14:paraId="414D28E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w:t>
            </w:r>
          </w:p>
        </w:tc>
        <w:tc>
          <w:tcPr>
            <w:tcW w:w="753" w:type="dxa"/>
            <w:noWrap/>
            <w:vAlign w:val="center"/>
            <w:hideMark/>
          </w:tcPr>
          <w:p w:rsidRPr="001D7FA5" w:rsidR="00512DE6" w:rsidP="006A7D88" w:rsidRDefault="00512DE6" w14:paraId="4826718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13</w:t>
            </w:r>
          </w:p>
        </w:tc>
      </w:tr>
      <w:tr w:rsidRPr="006A7D88" w:rsidR="000A2F10" w:rsidTr="00E505F2" w14:paraId="5FE571C0" w14:textId="77777777">
        <w:trPr>
          <w:trHeight w:val="300"/>
        </w:trPr>
        <w:tc>
          <w:tcPr>
            <w:cnfStyle w:val="001000000000" w:firstRow="0" w:lastRow="0" w:firstColumn="1" w:lastColumn="0" w:oddVBand="0" w:evenVBand="0" w:oddHBand="0" w:evenHBand="0" w:firstRowFirstColumn="0" w:firstRowLastColumn="0" w:lastRowFirstColumn="0" w:lastRowLastColumn="0"/>
            <w:tcW w:w="1696" w:type="dxa"/>
            <w:noWrap/>
            <w:vAlign w:val="center"/>
            <w:hideMark/>
          </w:tcPr>
          <w:p w:rsidRPr="001D7FA5" w:rsidR="00512DE6" w:rsidP="006A7D88" w:rsidRDefault="00512DE6" w14:paraId="4CF681B7" w14:textId="103AABD9">
            <w:pPr>
              <w:jc w:val="center"/>
              <w:rPr>
                <w:rFonts w:eastAsia="Times New Roman"/>
                <w:color w:val="000000"/>
                <w:sz w:val="18"/>
                <w:szCs w:val="18"/>
              </w:rPr>
            </w:pPr>
            <w:r w:rsidRPr="001D7FA5">
              <w:rPr>
                <w:rFonts w:eastAsia="Times New Roman"/>
                <w:color w:val="000000"/>
                <w:sz w:val="18"/>
                <w:szCs w:val="18"/>
              </w:rPr>
              <w:t xml:space="preserve">ESTACIONES DE </w:t>
            </w:r>
            <w:r w:rsidRPr="001D7FA5" w:rsidR="00D65946">
              <w:rPr>
                <w:rFonts w:eastAsia="Times New Roman"/>
                <w:color w:val="000000"/>
                <w:sz w:val="18"/>
                <w:szCs w:val="18"/>
              </w:rPr>
              <w:t>POLICÍA</w:t>
            </w:r>
          </w:p>
        </w:tc>
        <w:tc>
          <w:tcPr>
            <w:tcW w:w="851" w:type="dxa"/>
            <w:noWrap/>
            <w:vAlign w:val="center"/>
            <w:hideMark/>
          </w:tcPr>
          <w:p w:rsidRPr="001D7FA5" w:rsidR="00512DE6" w:rsidP="006A7D88" w:rsidRDefault="00512DE6" w14:paraId="27DB298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70</w:t>
            </w:r>
          </w:p>
        </w:tc>
        <w:tc>
          <w:tcPr>
            <w:tcW w:w="1134" w:type="dxa"/>
            <w:noWrap/>
            <w:vAlign w:val="center"/>
            <w:hideMark/>
          </w:tcPr>
          <w:p w:rsidRPr="001D7FA5" w:rsidR="00512DE6" w:rsidP="006A7D88" w:rsidRDefault="00512DE6" w14:paraId="1DD567B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w:t>
            </w:r>
          </w:p>
        </w:tc>
        <w:tc>
          <w:tcPr>
            <w:tcW w:w="1417" w:type="dxa"/>
            <w:noWrap/>
            <w:vAlign w:val="center"/>
            <w:hideMark/>
          </w:tcPr>
          <w:p w:rsidRPr="001D7FA5" w:rsidR="00512DE6" w:rsidP="006A7D88" w:rsidRDefault="00512DE6" w14:paraId="1EF9272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w:t>
            </w:r>
          </w:p>
        </w:tc>
        <w:tc>
          <w:tcPr>
            <w:tcW w:w="1134" w:type="dxa"/>
            <w:noWrap/>
            <w:vAlign w:val="center"/>
            <w:hideMark/>
          </w:tcPr>
          <w:p w:rsidRPr="001D7FA5" w:rsidR="00512DE6" w:rsidP="006A7D88" w:rsidRDefault="00512DE6" w14:paraId="5760FD0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w:t>
            </w:r>
          </w:p>
        </w:tc>
        <w:tc>
          <w:tcPr>
            <w:tcW w:w="850" w:type="dxa"/>
            <w:noWrap/>
            <w:vAlign w:val="center"/>
            <w:hideMark/>
          </w:tcPr>
          <w:p w:rsidRPr="001D7FA5" w:rsidR="00512DE6" w:rsidP="006A7D88" w:rsidRDefault="00512DE6" w14:paraId="3ED7F64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w:t>
            </w:r>
          </w:p>
        </w:tc>
        <w:tc>
          <w:tcPr>
            <w:tcW w:w="1276" w:type="dxa"/>
            <w:noWrap/>
            <w:vAlign w:val="center"/>
            <w:hideMark/>
          </w:tcPr>
          <w:p w:rsidRPr="001D7FA5" w:rsidR="00512DE6" w:rsidP="006A7D88" w:rsidRDefault="00512DE6" w14:paraId="7E0F912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24</w:t>
            </w:r>
          </w:p>
        </w:tc>
        <w:tc>
          <w:tcPr>
            <w:tcW w:w="753" w:type="dxa"/>
            <w:noWrap/>
            <w:vAlign w:val="center"/>
            <w:hideMark/>
          </w:tcPr>
          <w:p w:rsidRPr="001D7FA5" w:rsidR="00512DE6" w:rsidP="006A7D88" w:rsidRDefault="00512DE6" w14:paraId="3640681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98</w:t>
            </w:r>
          </w:p>
        </w:tc>
      </w:tr>
      <w:tr w:rsidRPr="006A7D88" w:rsidR="000A2F10" w:rsidTr="00E505F2" w14:paraId="6260686F"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noWrap/>
            <w:vAlign w:val="center"/>
            <w:hideMark/>
          </w:tcPr>
          <w:p w:rsidRPr="001D7FA5" w:rsidR="00512DE6" w:rsidP="006A7D88" w:rsidRDefault="00512DE6" w14:paraId="0049AC38" w14:textId="77777777">
            <w:pPr>
              <w:jc w:val="center"/>
              <w:rPr>
                <w:rFonts w:eastAsia="Times New Roman"/>
                <w:color w:val="000000"/>
                <w:sz w:val="18"/>
                <w:szCs w:val="18"/>
              </w:rPr>
            </w:pPr>
            <w:r w:rsidRPr="001D7FA5">
              <w:rPr>
                <w:rFonts w:eastAsia="Times New Roman"/>
                <w:color w:val="000000"/>
                <w:sz w:val="18"/>
                <w:szCs w:val="18"/>
              </w:rPr>
              <w:t>PROYECTO 350</w:t>
            </w:r>
          </w:p>
        </w:tc>
        <w:tc>
          <w:tcPr>
            <w:tcW w:w="851" w:type="dxa"/>
            <w:noWrap/>
            <w:vAlign w:val="center"/>
            <w:hideMark/>
          </w:tcPr>
          <w:p w:rsidRPr="001D7FA5" w:rsidR="00512DE6" w:rsidP="006A7D88" w:rsidRDefault="00512DE6" w14:paraId="25608F2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92</w:t>
            </w:r>
          </w:p>
        </w:tc>
        <w:tc>
          <w:tcPr>
            <w:tcW w:w="1134" w:type="dxa"/>
            <w:noWrap/>
            <w:vAlign w:val="center"/>
            <w:hideMark/>
          </w:tcPr>
          <w:p w:rsidRPr="001D7FA5" w:rsidR="00512DE6" w:rsidP="006A7D88" w:rsidRDefault="00512DE6" w14:paraId="046178F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w:t>
            </w:r>
          </w:p>
        </w:tc>
        <w:tc>
          <w:tcPr>
            <w:tcW w:w="1417" w:type="dxa"/>
            <w:noWrap/>
            <w:vAlign w:val="center"/>
            <w:hideMark/>
          </w:tcPr>
          <w:p w:rsidRPr="001D7FA5" w:rsidR="00512DE6" w:rsidP="006A7D88" w:rsidRDefault="00512DE6" w14:paraId="2A6B0FE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w:t>
            </w:r>
          </w:p>
        </w:tc>
        <w:tc>
          <w:tcPr>
            <w:tcW w:w="1134" w:type="dxa"/>
            <w:noWrap/>
            <w:vAlign w:val="center"/>
            <w:hideMark/>
          </w:tcPr>
          <w:p w:rsidRPr="001D7FA5" w:rsidR="00512DE6" w:rsidP="006A7D88" w:rsidRDefault="00512DE6" w14:paraId="684EA94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31</w:t>
            </w:r>
          </w:p>
        </w:tc>
        <w:tc>
          <w:tcPr>
            <w:tcW w:w="850" w:type="dxa"/>
            <w:noWrap/>
            <w:vAlign w:val="center"/>
            <w:hideMark/>
          </w:tcPr>
          <w:p w:rsidRPr="001D7FA5" w:rsidR="00512DE6" w:rsidP="006A7D88" w:rsidRDefault="00512DE6" w14:paraId="2CC1BD4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w:t>
            </w:r>
          </w:p>
        </w:tc>
        <w:tc>
          <w:tcPr>
            <w:tcW w:w="1276" w:type="dxa"/>
            <w:noWrap/>
            <w:vAlign w:val="center"/>
            <w:hideMark/>
          </w:tcPr>
          <w:p w:rsidRPr="001D7FA5" w:rsidR="00512DE6" w:rsidP="006A7D88" w:rsidRDefault="00512DE6" w14:paraId="1F86F92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18</w:t>
            </w:r>
          </w:p>
        </w:tc>
        <w:tc>
          <w:tcPr>
            <w:tcW w:w="753" w:type="dxa"/>
            <w:noWrap/>
            <w:vAlign w:val="center"/>
            <w:hideMark/>
          </w:tcPr>
          <w:p w:rsidRPr="001D7FA5" w:rsidR="00512DE6" w:rsidP="006A7D88" w:rsidRDefault="00512DE6" w14:paraId="1811150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168</w:t>
            </w:r>
          </w:p>
        </w:tc>
      </w:tr>
      <w:tr w:rsidRPr="006A7D88" w:rsidR="000A2F10" w:rsidTr="00E505F2" w14:paraId="5ABFBF2F" w14:textId="77777777">
        <w:trPr>
          <w:trHeight w:val="300"/>
        </w:trPr>
        <w:tc>
          <w:tcPr>
            <w:cnfStyle w:val="001000000000" w:firstRow="0" w:lastRow="0" w:firstColumn="1" w:lastColumn="0" w:oddVBand="0" w:evenVBand="0" w:oddHBand="0" w:evenHBand="0" w:firstRowFirstColumn="0" w:firstRowLastColumn="0" w:lastRowFirstColumn="0" w:lastRowLastColumn="0"/>
            <w:tcW w:w="1696" w:type="dxa"/>
            <w:noWrap/>
            <w:vAlign w:val="center"/>
            <w:hideMark/>
          </w:tcPr>
          <w:p w:rsidRPr="001D7FA5" w:rsidR="00512DE6" w:rsidP="006A7D88" w:rsidRDefault="00512DE6" w14:paraId="279361B0" w14:textId="77777777">
            <w:pPr>
              <w:jc w:val="center"/>
              <w:rPr>
                <w:rFonts w:eastAsia="Times New Roman"/>
                <w:color w:val="000000"/>
                <w:sz w:val="18"/>
                <w:szCs w:val="18"/>
              </w:rPr>
            </w:pPr>
            <w:r w:rsidRPr="001D7FA5">
              <w:rPr>
                <w:rFonts w:eastAsia="Times New Roman"/>
                <w:color w:val="000000"/>
                <w:sz w:val="18"/>
                <w:szCs w:val="18"/>
              </w:rPr>
              <w:t>PROYECTO 732</w:t>
            </w:r>
          </w:p>
        </w:tc>
        <w:tc>
          <w:tcPr>
            <w:tcW w:w="851" w:type="dxa"/>
            <w:noWrap/>
            <w:vAlign w:val="center"/>
            <w:hideMark/>
          </w:tcPr>
          <w:p w:rsidRPr="001D7FA5" w:rsidR="00512DE6" w:rsidP="006A7D88" w:rsidRDefault="00512DE6" w14:paraId="5C175DF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258</w:t>
            </w:r>
          </w:p>
        </w:tc>
        <w:tc>
          <w:tcPr>
            <w:tcW w:w="1134" w:type="dxa"/>
            <w:noWrap/>
            <w:vAlign w:val="center"/>
            <w:hideMark/>
          </w:tcPr>
          <w:p w:rsidRPr="001D7FA5" w:rsidR="00512DE6" w:rsidP="006A7D88" w:rsidRDefault="00512DE6" w14:paraId="077D0CC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w:t>
            </w:r>
          </w:p>
        </w:tc>
        <w:tc>
          <w:tcPr>
            <w:tcW w:w="1417" w:type="dxa"/>
            <w:noWrap/>
            <w:vAlign w:val="center"/>
            <w:hideMark/>
          </w:tcPr>
          <w:p w:rsidRPr="001D7FA5" w:rsidR="00512DE6" w:rsidP="006A7D88" w:rsidRDefault="00512DE6" w14:paraId="635FD04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114</w:t>
            </w:r>
          </w:p>
        </w:tc>
        <w:tc>
          <w:tcPr>
            <w:tcW w:w="1134" w:type="dxa"/>
            <w:noWrap/>
            <w:vAlign w:val="center"/>
            <w:hideMark/>
          </w:tcPr>
          <w:p w:rsidRPr="001D7FA5" w:rsidR="00512DE6" w:rsidP="006A7D88" w:rsidRDefault="00512DE6" w14:paraId="6DC7525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94</w:t>
            </w:r>
          </w:p>
        </w:tc>
        <w:tc>
          <w:tcPr>
            <w:tcW w:w="850" w:type="dxa"/>
            <w:noWrap/>
            <w:vAlign w:val="center"/>
            <w:hideMark/>
          </w:tcPr>
          <w:p w:rsidRPr="001D7FA5" w:rsidR="00512DE6" w:rsidP="006A7D88" w:rsidRDefault="00512DE6" w14:paraId="12AFE10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w:t>
            </w:r>
          </w:p>
        </w:tc>
        <w:tc>
          <w:tcPr>
            <w:tcW w:w="1276" w:type="dxa"/>
            <w:noWrap/>
            <w:vAlign w:val="center"/>
            <w:hideMark/>
          </w:tcPr>
          <w:p w:rsidRPr="001D7FA5" w:rsidR="00512DE6" w:rsidP="006A7D88" w:rsidRDefault="00512DE6" w14:paraId="00588D3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104</w:t>
            </w:r>
          </w:p>
        </w:tc>
        <w:tc>
          <w:tcPr>
            <w:tcW w:w="753" w:type="dxa"/>
            <w:noWrap/>
            <w:vAlign w:val="center"/>
            <w:hideMark/>
          </w:tcPr>
          <w:p w:rsidRPr="001D7FA5" w:rsidR="00512DE6" w:rsidP="006A7D88" w:rsidRDefault="00512DE6" w14:paraId="602DDE8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571</w:t>
            </w:r>
          </w:p>
        </w:tc>
      </w:tr>
      <w:tr w:rsidRPr="006A7D88" w:rsidR="000A2F10" w:rsidTr="00E505F2" w14:paraId="21D4E9CA"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noWrap/>
            <w:vAlign w:val="center"/>
            <w:hideMark/>
          </w:tcPr>
          <w:p w:rsidRPr="001D7FA5" w:rsidR="00512DE6" w:rsidP="006A7D88" w:rsidRDefault="00512DE6" w14:paraId="09164EE3" w14:textId="15912030">
            <w:pPr>
              <w:jc w:val="center"/>
              <w:rPr>
                <w:rFonts w:eastAsia="Times New Roman"/>
                <w:color w:val="000000"/>
                <w:sz w:val="18"/>
                <w:szCs w:val="18"/>
              </w:rPr>
            </w:pPr>
            <w:r w:rsidRPr="001D7FA5">
              <w:rPr>
                <w:rFonts w:eastAsia="Times New Roman"/>
                <w:color w:val="000000"/>
                <w:sz w:val="18"/>
                <w:szCs w:val="18"/>
              </w:rPr>
              <w:t xml:space="preserve">PROYECTO </w:t>
            </w:r>
            <w:r w:rsidRPr="001D7FA5" w:rsidR="009F2D50">
              <w:rPr>
                <w:rFonts w:eastAsia="Times New Roman"/>
                <w:color w:val="000000"/>
                <w:sz w:val="18"/>
                <w:szCs w:val="18"/>
              </w:rPr>
              <w:t>ALCALDÍA</w:t>
            </w:r>
          </w:p>
        </w:tc>
        <w:tc>
          <w:tcPr>
            <w:tcW w:w="851" w:type="dxa"/>
            <w:noWrap/>
            <w:vAlign w:val="center"/>
            <w:hideMark/>
          </w:tcPr>
          <w:p w:rsidRPr="001D7FA5" w:rsidR="00512DE6" w:rsidP="006A7D88" w:rsidRDefault="00512DE6" w14:paraId="37DD01A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293</w:t>
            </w:r>
          </w:p>
        </w:tc>
        <w:tc>
          <w:tcPr>
            <w:tcW w:w="1134" w:type="dxa"/>
            <w:noWrap/>
            <w:vAlign w:val="center"/>
            <w:hideMark/>
          </w:tcPr>
          <w:p w:rsidRPr="001D7FA5" w:rsidR="00512DE6" w:rsidP="006A7D88" w:rsidRDefault="00512DE6" w14:paraId="34953D6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4</w:t>
            </w:r>
          </w:p>
        </w:tc>
        <w:tc>
          <w:tcPr>
            <w:tcW w:w="1417" w:type="dxa"/>
            <w:noWrap/>
            <w:vAlign w:val="center"/>
            <w:hideMark/>
          </w:tcPr>
          <w:p w:rsidRPr="001D7FA5" w:rsidR="00512DE6" w:rsidP="006A7D88" w:rsidRDefault="00512DE6" w14:paraId="5C62960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105</w:t>
            </w:r>
          </w:p>
        </w:tc>
        <w:tc>
          <w:tcPr>
            <w:tcW w:w="1134" w:type="dxa"/>
            <w:noWrap/>
            <w:vAlign w:val="center"/>
            <w:hideMark/>
          </w:tcPr>
          <w:p w:rsidRPr="001D7FA5" w:rsidR="00512DE6" w:rsidP="006A7D88" w:rsidRDefault="00512DE6" w14:paraId="4D22680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85</w:t>
            </w:r>
          </w:p>
        </w:tc>
        <w:tc>
          <w:tcPr>
            <w:tcW w:w="850" w:type="dxa"/>
            <w:noWrap/>
            <w:vAlign w:val="center"/>
            <w:hideMark/>
          </w:tcPr>
          <w:p w:rsidRPr="001D7FA5" w:rsidR="00512DE6" w:rsidP="006A7D88" w:rsidRDefault="00512DE6" w14:paraId="3BFEAEF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w:t>
            </w:r>
          </w:p>
        </w:tc>
        <w:tc>
          <w:tcPr>
            <w:tcW w:w="1276" w:type="dxa"/>
            <w:noWrap/>
            <w:vAlign w:val="center"/>
            <w:hideMark/>
          </w:tcPr>
          <w:p w:rsidRPr="001D7FA5" w:rsidR="00512DE6" w:rsidP="006A7D88" w:rsidRDefault="00512DE6" w14:paraId="3489FC7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100</w:t>
            </w:r>
          </w:p>
        </w:tc>
        <w:tc>
          <w:tcPr>
            <w:tcW w:w="753" w:type="dxa"/>
            <w:noWrap/>
            <w:vAlign w:val="center"/>
            <w:hideMark/>
          </w:tcPr>
          <w:p w:rsidRPr="001D7FA5" w:rsidR="00512DE6" w:rsidP="006A7D88" w:rsidRDefault="00512DE6" w14:paraId="2CA71B7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587</w:t>
            </w:r>
          </w:p>
        </w:tc>
      </w:tr>
      <w:tr w:rsidRPr="006A7D88" w:rsidR="000A2F10" w:rsidTr="00E505F2" w14:paraId="7D71B681" w14:textId="77777777">
        <w:trPr>
          <w:trHeight w:val="300"/>
        </w:trPr>
        <w:tc>
          <w:tcPr>
            <w:cnfStyle w:val="001000000000" w:firstRow="0" w:lastRow="0" w:firstColumn="1" w:lastColumn="0" w:oddVBand="0" w:evenVBand="0" w:oddHBand="0" w:evenHBand="0" w:firstRowFirstColumn="0" w:firstRowLastColumn="0" w:lastRowFirstColumn="0" w:lastRowLastColumn="0"/>
            <w:tcW w:w="1696" w:type="dxa"/>
            <w:noWrap/>
            <w:vAlign w:val="center"/>
            <w:hideMark/>
          </w:tcPr>
          <w:p w:rsidRPr="001D7FA5" w:rsidR="00512DE6" w:rsidP="006A7D88" w:rsidRDefault="00512DE6" w14:paraId="0019AA27" w14:textId="77777777">
            <w:pPr>
              <w:jc w:val="center"/>
              <w:rPr>
                <w:rFonts w:eastAsia="Times New Roman"/>
                <w:color w:val="000000"/>
                <w:sz w:val="18"/>
                <w:szCs w:val="18"/>
              </w:rPr>
            </w:pPr>
            <w:r w:rsidRPr="001D7FA5">
              <w:rPr>
                <w:rFonts w:eastAsia="Times New Roman"/>
                <w:color w:val="000000"/>
                <w:sz w:val="18"/>
                <w:szCs w:val="18"/>
              </w:rPr>
              <w:t>PROYECTO CAI</w:t>
            </w:r>
          </w:p>
        </w:tc>
        <w:tc>
          <w:tcPr>
            <w:tcW w:w="851" w:type="dxa"/>
            <w:noWrap/>
            <w:vAlign w:val="center"/>
            <w:hideMark/>
          </w:tcPr>
          <w:p w:rsidRPr="001D7FA5" w:rsidR="00512DE6" w:rsidP="006A7D88" w:rsidRDefault="00512DE6" w14:paraId="73A13D6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377</w:t>
            </w:r>
          </w:p>
        </w:tc>
        <w:tc>
          <w:tcPr>
            <w:tcW w:w="1134" w:type="dxa"/>
            <w:noWrap/>
            <w:vAlign w:val="center"/>
            <w:hideMark/>
          </w:tcPr>
          <w:p w:rsidRPr="001D7FA5" w:rsidR="00512DE6" w:rsidP="006A7D88" w:rsidRDefault="00512DE6" w14:paraId="0BBCC0A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7</w:t>
            </w:r>
          </w:p>
        </w:tc>
        <w:tc>
          <w:tcPr>
            <w:tcW w:w="1417" w:type="dxa"/>
            <w:noWrap/>
            <w:vAlign w:val="center"/>
            <w:hideMark/>
          </w:tcPr>
          <w:p w:rsidRPr="001D7FA5" w:rsidR="00512DE6" w:rsidP="006A7D88" w:rsidRDefault="00512DE6" w14:paraId="63389FD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w:t>
            </w:r>
          </w:p>
        </w:tc>
        <w:tc>
          <w:tcPr>
            <w:tcW w:w="1134" w:type="dxa"/>
            <w:noWrap/>
            <w:vAlign w:val="center"/>
            <w:hideMark/>
          </w:tcPr>
          <w:p w:rsidRPr="001D7FA5" w:rsidR="00512DE6" w:rsidP="006A7D88" w:rsidRDefault="00512DE6" w14:paraId="0E59B42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w:t>
            </w:r>
          </w:p>
        </w:tc>
        <w:tc>
          <w:tcPr>
            <w:tcW w:w="850" w:type="dxa"/>
            <w:noWrap/>
            <w:vAlign w:val="center"/>
            <w:hideMark/>
          </w:tcPr>
          <w:p w:rsidRPr="001D7FA5" w:rsidR="00512DE6" w:rsidP="006A7D88" w:rsidRDefault="00512DE6" w14:paraId="2261385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w:t>
            </w:r>
          </w:p>
        </w:tc>
        <w:tc>
          <w:tcPr>
            <w:tcW w:w="1276" w:type="dxa"/>
            <w:noWrap/>
            <w:vAlign w:val="center"/>
            <w:hideMark/>
          </w:tcPr>
          <w:p w:rsidRPr="001D7FA5" w:rsidR="00512DE6" w:rsidP="006A7D88" w:rsidRDefault="00512DE6" w14:paraId="06BAA12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21</w:t>
            </w:r>
          </w:p>
        </w:tc>
        <w:tc>
          <w:tcPr>
            <w:tcW w:w="753" w:type="dxa"/>
            <w:noWrap/>
            <w:vAlign w:val="center"/>
            <w:hideMark/>
          </w:tcPr>
          <w:p w:rsidRPr="001D7FA5" w:rsidR="00512DE6" w:rsidP="006A7D88" w:rsidRDefault="00512DE6" w14:paraId="40C5C05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407</w:t>
            </w:r>
          </w:p>
        </w:tc>
      </w:tr>
      <w:tr w:rsidRPr="006A7D88" w:rsidR="000A2F10" w:rsidTr="00E505F2" w14:paraId="3AC70F63"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noWrap/>
            <w:vAlign w:val="center"/>
            <w:hideMark/>
          </w:tcPr>
          <w:p w:rsidRPr="001D7FA5" w:rsidR="00512DE6" w:rsidP="006A7D88" w:rsidRDefault="00512DE6" w14:paraId="0E736356" w14:textId="77777777">
            <w:pPr>
              <w:jc w:val="center"/>
              <w:rPr>
                <w:rFonts w:eastAsia="Times New Roman"/>
                <w:color w:val="000000"/>
                <w:sz w:val="18"/>
                <w:szCs w:val="18"/>
              </w:rPr>
            </w:pPr>
            <w:r w:rsidRPr="001D7FA5">
              <w:rPr>
                <w:rFonts w:eastAsia="Times New Roman"/>
                <w:color w:val="000000"/>
                <w:sz w:val="18"/>
                <w:szCs w:val="18"/>
              </w:rPr>
              <w:t>PROYECTO COLEGIOS</w:t>
            </w:r>
          </w:p>
        </w:tc>
        <w:tc>
          <w:tcPr>
            <w:tcW w:w="851" w:type="dxa"/>
            <w:noWrap/>
            <w:vAlign w:val="center"/>
            <w:hideMark/>
          </w:tcPr>
          <w:p w:rsidRPr="001D7FA5" w:rsidR="00512DE6" w:rsidP="006A7D88" w:rsidRDefault="00512DE6" w14:paraId="7BB6801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59</w:t>
            </w:r>
          </w:p>
        </w:tc>
        <w:tc>
          <w:tcPr>
            <w:tcW w:w="1134" w:type="dxa"/>
            <w:noWrap/>
            <w:vAlign w:val="center"/>
            <w:hideMark/>
          </w:tcPr>
          <w:p w:rsidRPr="001D7FA5" w:rsidR="00512DE6" w:rsidP="006A7D88" w:rsidRDefault="00512DE6" w14:paraId="235C750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w:t>
            </w:r>
          </w:p>
        </w:tc>
        <w:tc>
          <w:tcPr>
            <w:tcW w:w="1417" w:type="dxa"/>
            <w:noWrap/>
            <w:vAlign w:val="center"/>
            <w:hideMark/>
          </w:tcPr>
          <w:p w:rsidRPr="001D7FA5" w:rsidR="00512DE6" w:rsidP="006A7D88" w:rsidRDefault="00512DE6" w14:paraId="2D03623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17</w:t>
            </w:r>
          </w:p>
        </w:tc>
        <w:tc>
          <w:tcPr>
            <w:tcW w:w="1134" w:type="dxa"/>
            <w:noWrap/>
            <w:vAlign w:val="center"/>
            <w:hideMark/>
          </w:tcPr>
          <w:p w:rsidRPr="001D7FA5" w:rsidR="00512DE6" w:rsidP="006A7D88" w:rsidRDefault="00512DE6" w14:paraId="75DCBB4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13</w:t>
            </w:r>
          </w:p>
        </w:tc>
        <w:tc>
          <w:tcPr>
            <w:tcW w:w="850" w:type="dxa"/>
            <w:noWrap/>
            <w:vAlign w:val="center"/>
            <w:hideMark/>
          </w:tcPr>
          <w:p w:rsidRPr="001D7FA5" w:rsidR="00512DE6" w:rsidP="006A7D88" w:rsidRDefault="00512DE6" w14:paraId="3009ECC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w:t>
            </w:r>
          </w:p>
        </w:tc>
        <w:tc>
          <w:tcPr>
            <w:tcW w:w="1276" w:type="dxa"/>
            <w:noWrap/>
            <w:vAlign w:val="center"/>
            <w:hideMark/>
          </w:tcPr>
          <w:p w:rsidRPr="001D7FA5" w:rsidR="00512DE6" w:rsidP="006A7D88" w:rsidRDefault="00512DE6" w14:paraId="07CCB77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8</w:t>
            </w:r>
          </w:p>
        </w:tc>
        <w:tc>
          <w:tcPr>
            <w:tcW w:w="753" w:type="dxa"/>
            <w:noWrap/>
            <w:vAlign w:val="center"/>
            <w:hideMark/>
          </w:tcPr>
          <w:p w:rsidRPr="001D7FA5" w:rsidR="00512DE6" w:rsidP="006A7D88" w:rsidRDefault="00512DE6" w14:paraId="53A6A2F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97</w:t>
            </w:r>
          </w:p>
        </w:tc>
      </w:tr>
      <w:tr w:rsidRPr="006A7D88" w:rsidR="000A2F10" w:rsidTr="00E505F2" w14:paraId="63BF3920" w14:textId="77777777">
        <w:trPr>
          <w:trHeight w:val="300"/>
        </w:trPr>
        <w:tc>
          <w:tcPr>
            <w:cnfStyle w:val="001000000000" w:firstRow="0" w:lastRow="0" w:firstColumn="1" w:lastColumn="0" w:oddVBand="0" w:evenVBand="0" w:oddHBand="0" w:evenHBand="0" w:firstRowFirstColumn="0" w:firstRowLastColumn="0" w:lastRowFirstColumn="0" w:lastRowLastColumn="0"/>
            <w:tcW w:w="1696" w:type="dxa"/>
            <w:noWrap/>
            <w:vAlign w:val="center"/>
            <w:hideMark/>
          </w:tcPr>
          <w:p w:rsidRPr="001D7FA5" w:rsidR="00512DE6" w:rsidP="006A7D88" w:rsidRDefault="00512DE6" w14:paraId="01A61625" w14:textId="77777777">
            <w:pPr>
              <w:jc w:val="center"/>
              <w:rPr>
                <w:rFonts w:eastAsia="Times New Roman"/>
                <w:color w:val="000000"/>
                <w:sz w:val="18"/>
                <w:szCs w:val="18"/>
              </w:rPr>
            </w:pPr>
            <w:r w:rsidRPr="001D7FA5">
              <w:rPr>
                <w:rFonts w:eastAsia="Times New Roman"/>
                <w:color w:val="000000"/>
                <w:sz w:val="18"/>
                <w:szCs w:val="18"/>
              </w:rPr>
              <w:t>PROYECTO CTP</w:t>
            </w:r>
          </w:p>
        </w:tc>
        <w:tc>
          <w:tcPr>
            <w:tcW w:w="851" w:type="dxa"/>
            <w:noWrap/>
            <w:vAlign w:val="center"/>
            <w:hideMark/>
          </w:tcPr>
          <w:p w:rsidRPr="001D7FA5" w:rsidR="00512DE6" w:rsidP="006A7D88" w:rsidRDefault="00512DE6" w14:paraId="5BAC405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20</w:t>
            </w:r>
          </w:p>
        </w:tc>
        <w:tc>
          <w:tcPr>
            <w:tcW w:w="1134" w:type="dxa"/>
            <w:noWrap/>
            <w:vAlign w:val="center"/>
            <w:hideMark/>
          </w:tcPr>
          <w:p w:rsidRPr="001D7FA5" w:rsidR="00512DE6" w:rsidP="006A7D88" w:rsidRDefault="00512DE6" w14:paraId="7A2E0F1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w:t>
            </w:r>
          </w:p>
        </w:tc>
        <w:tc>
          <w:tcPr>
            <w:tcW w:w="1417" w:type="dxa"/>
            <w:noWrap/>
            <w:vAlign w:val="center"/>
            <w:hideMark/>
          </w:tcPr>
          <w:p w:rsidRPr="001D7FA5" w:rsidR="00512DE6" w:rsidP="006A7D88" w:rsidRDefault="00512DE6" w14:paraId="5405F2D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w:t>
            </w:r>
          </w:p>
        </w:tc>
        <w:tc>
          <w:tcPr>
            <w:tcW w:w="1134" w:type="dxa"/>
            <w:noWrap/>
            <w:vAlign w:val="center"/>
            <w:hideMark/>
          </w:tcPr>
          <w:p w:rsidRPr="001D7FA5" w:rsidR="00512DE6" w:rsidP="006A7D88" w:rsidRDefault="00512DE6" w14:paraId="034139B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w:t>
            </w:r>
          </w:p>
        </w:tc>
        <w:tc>
          <w:tcPr>
            <w:tcW w:w="850" w:type="dxa"/>
            <w:noWrap/>
            <w:vAlign w:val="center"/>
            <w:hideMark/>
          </w:tcPr>
          <w:p w:rsidRPr="001D7FA5" w:rsidR="00512DE6" w:rsidP="006A7D88" w:rsidRDefault="00512DE6" w14:paraId="785093C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w:t>
            </w:r>
          </w:p>
        </w:tc>
        <w:tc>
          <w:tcPr>
            <w:tcW w:w="1276" w:type="dxa"/>
            <w:noWrap/>
            <w:vAlign w:val="center"/>
            <w:hideMark/>
          </w:tcPr>
          <w:p w:rsidRPr="001D7FA5" w:rsidR="00512DE6" w:rsidP="006A7D88" w:rsidRDefault="00512DE6" w14:paraId="4642E34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w:t>
            </w:r>
          </w:p>
        </w:tc>
        <w:tc>
          <w:tcPr>
            <w:tcW w:w="753" w:type="dxa"/>
            <w:noWrap/>
            <w:vAlign w:val="center"/>
            <w:hideMark/>
          </w:tcPr>
          <w:p w:rsidRPr="001D7FA5" w:rsidR="00512DE6" w:rsidP="006A7D88" w:rsidRDefault="00512DE6" w14:paraId="0F1640C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21</w:t>
            </w:r>
          </w:p>
        </w:tc>
      </w:tr>
      <w:tr w:rsidRPr="006A7D88" w:rsidR="000A2F10" w:rsidTr="00E505F2" w14:paraId="05D3A587"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noWrap/>
            <w:vAlign w:val="center"/>
            <w:hideMark/>
          </w:tcPr>
          <w:p w:rsidRPr="001D7FA5" w:rsidR="00512DE6" w:rsidP="006A7D88" w:rsidRDefault="00512DE6" w14:paraId="39FF7AFC" w14:textId="77777777">
            <w:pPr>
              <w:jc w:val="center"/>
              <w:rPr>
                <w:rFonts w:eastAsia="Times New Roman"/>
                <w:color w:val="000000"/>
                <w:sz w:val="18"/>
                <w:szCs w:val="18"/>
              </w:rPr>
            </w:pPr>
            <w:r w:rsidRPr="001D7FA5">
              <w:rPr>
                <w:rFonts w:eastAsia="Times New Roman"/>
                <w:color w:val="000000"/>
                <w:sz w:val="18"/>
                <w:szCs w:val="18"/>
              </w:rPr>
              <w:t>PROYECTO ESU-C4</w:t>
            </w:r>
          </w:p>
        </w:tc>
        <w:tc>
          <w:tcPr>
            <w:tcW w:w="851" w:type="dxa"/>
            <w:noWrap/>
            <w:vAlign w:val="center"/>
            <w:hideMark/>
          </w:tcPr>
          <w:p w:rsidRPr="001D7FA5" w:rsidR="00512DE6" w:rsidP="006A7D88" w:rsidRDefault="00512DE6" w14:paraId="191DE0C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54</w:t>
            </w:r>
          </w:p>
        </w:tc>
        <w:tc>
          <w:tcPr>
            <w:tcW w:w="1134" w:type="dxa"/>
            <w:noWrap/>
            <w:vAlign w:val="center"/>
            <w:hideMark/>
          </w:tcPr>
          <w:p w:rsidRPr="001D7FA5" w:rsidR="00512DE6" w:rsidP="006A7D88" w:rsidRDefault="00512DE6" w14:paraId="2A44F3D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w:t>
            </w:r>
          </w:p>
        </w:tc>
        <w:tc>
          <w:tcPr>
            <w:tcW w:w="1417" w:type="dxa"/>
            <w:noWrap/>
            <w:vAlign w:val="center"/>
            <w:hideMark/>
          </w:tcPr>
          <w:p w:rsidRPr="001D7FA5" w:rsidR="00512DE6" w:rsidP="006A7D88" w:rsidRDefault="00512DE6" w14:paraId="324BEFE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22</w:t>
            </w:r>
          </w:p>
        </w:tc>
        <w:tc>
          <w:tcPr>
            <w:tcW w:w="1134" w:type="dxa"/>
            <w:noWrap/>
            <w:vAlign w:val="center"/>
            <w:hideMark/>
          </w:tcPr>
          <w:p w:rsidRPr="001D7FA5" w:rsidR="00512DE6" w:rsidP="006A7D88" w:rsidRDefault="00512DE6" w14:paraId="264028F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34</w:t>
            </w:r>
          </w:p>
        </w:tc>
        <w:tc>
          <w:tcPr>
            <w:tcW w:w="850" w:type="dxa"/>
            <w:noWrap/>
            <w:vAlign w:val="center"/>
            <w:hideMark/>
          </w:tcPr>
          <w:p w:rsidRPr="001D7FA5" w:rsidR="00512DE6" w:rsidP="006A7D88" w:rsidRDefault="00512DE6" w14:paraId="0671869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w:t>
            </w:r>
          </w:p>
        </w:tc>
        <w:tc>
          <w:tcPr>
            <w:tcW w:w="1276" w:type="dxa"/>
            <w:noWrap/>
            <w:vAlign w:val="center"/>
            <w:hideMark/>
          </w:tcPr>
          <w:p w:rsidRPr="001D7FA5" w:rsidR="00512DE6" w:rsidP="006A7D88" w:rsidRDefault="00512DE6" w14:paraId="4C4450E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30</w:t>
            </w:r>
          </w:p>
        </w:tc>
        <w:tc>
          <w:tcPr>
            <w:tcW w:w="753" w:type="dxa"/>
            <w:noWrap/>
            <w:vAlign w:val="center"/>
            <w:hideMark/>
          </w:tcPr>
          <w:p w:rsidRPr="001D7FA5" w:rsidR="00512DE6" w:rsidP="006A7D88" w:rsidRDefault="00512DE6" w14:paraId="73E07AC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140</w:t>
            </w:r>
          </w:p>
        </w:tc>
      </w:tr>
      <w:tr w:rsidRPr="006A7D88" w:rsidR="000A2F10" w:rsidTr="00E505F2" w14:paraId="6871DF4A" w14:textId="77777777">
        <w:trPr>
          <w:trHeight w:val="300"/>
        </w:trPr>
        <w:tc>
          <w:tcPr>
            <w:cnfStyle w:val="001000000000" w:firstRow="0" w:lastRow="0" w:firstColumn="1" w:lastColumn="0" w:oddVBand="0" w:evenVBand="0" w:oddHBand="0" w:evenHBand="0" w:firstRowFirstColumn="0" w:firstRowLastColumn="0" w:lastRowFirstColumn="0" w:lastRowLastColumn="0"/>
            <w:tcW w:w="1696" w:type="dxa"/>
            <w:noWrap/>
            <w:vAlign w:val="center"/>
            <w:hideMark/>
          </w:tcPr>
          <w:p w:rsidRPr="001D7FA5" w:rsidR="00512DE6" w:rsidP="006A7D88" w:rsidRDefault="00512DE6" w14:paraId="2381CF30" w14:textId="77777777">
            <w:pPr>
              <w:jc w:val="center"/>
              <w:rPr>
                <w:rFonts w:eastAsia="Times New Roman"/>
                <w:color w:val="000000"/>
                <w:sz w:val="18"/>
                <w:szCs w:val="18"/>
              </w:rPr>
            </w:pPr>
            <w:r w:rsidRPr="001D7FA5">
              <w:rPr>
                <w:rFonts w:eastAsia="Times New Roman"/>
                <w:color w:val="000000"/>
                <w:sz w:val="18"/>
                <w:szCs w:val="18"/>
              </w:rPr>
              <w:t>PROYECTO ESU-ESTADIO</w:t>
            </w:r>
          </w:p>
        </w:tc>
        <w:tc>
          <w:tcPr>
            <w:tcW w:w="851" w:type="dxa"/>
            <w:noWrap/>
            <w:vAlign w:val="center"/>
            <w:hideMark/>
          </w:tcPr>
          <w:p w:rsidRPr="001D7FA5" w:rsidR="00512DE6" w:rsidP="006A7D88" w:rsidRDefault="00512DE6" w14:paraId="45F61F2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6</w:t>
            </w:r>
          </w:p>
        </w:tc>
        <w:tc>
          <w:tcPr>
            <w:tcW w:w="1134" w:type="dxa"/>
            <w:noWrap/>
            <w:vAlign w:val="center"/>
            <w:hideMark/>
          </w:tcPr>
          <w:p w:rsidRPr="001D7FA5" w:rsidR="00512DE6" w:rsidP="006A7D88" w:rsidRDefault="00512DE6" w14:paraId="0E17112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w:t>
            </w:r>
          </w:p>
        </w:tc>
        <w:tc>
          <w:tcPr>
            <w:tcW w:w="1417" w:type="dxa"/>
            <w:noWrap/>
            <w:vAlign w:val="center"/>
            <w:hideMark/>
          </w:tcPr>
          <w:p w:rsidRPr="001D7FA5" w:rsidR="00512DE6" w:rsidP="006A7D88" w:rsidRDefault="00512DE6" w14:paraId="25F934F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w:t>
            </w:r>
          </w:p>
        </w:tc>
        <w:tc>
          <w:tcPr>
            <w:tcW w:w="1134" w:type="dxa"/>
            <w:noWrap/>
            <w:vAlign w:val="center"/>
            <w:hideMark/>
          </w:tcPr>
          <w:p w:rsidRPr="001D7FA5" w:rsidR="00512DE6" w:rsidP="006A7D88" w:rsidRDefault="00512DE6" w14:paraId="6472E6D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w:t>
            </w:r>
          </w:p>
        </w:tc>
        <w:tc>
          <w:tcPr>
            <w:tcW w:w="850" w:type="dxa"/>
            <w:noWrap/>
            <w:vAlign w:val="center"/>
            <w:hideMark/>
          </w:tcPr>
          <w:p w:rsidRPr="001D7FA5" w:rsidR="00512DE6" w:rsidP="006A7D88" w:rsidRDefault="00512DE6" w14:paraId="270E958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w:t>
            </w:r>
          </w:p>
        </w:tc>
        <w:tc>
          <w:tcPr>
            <w:tcW w:w="1276" w:type="dxa"/>
            <w:noWrap/>
            <w:vAlign w:val="center"/>
            <w:hideMark/>
          </w:tcPr>
          <w:p w:rsidRPr="001D7FA5" w:rsidR="00512DE6" w:rsidP="006A7D88" w:rsidRDefault="00512DE6" w14:paraId="758B4A8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w:t>
            </w:r>
          </w:p>
        </w:tc>
        <w:tc>
          <w:tcPr>
            <w:tcW w:w="753" w:type="dxa"/>
            <w:noWrap/>
            <w:vAlign w:val="center"/>
            <w:hideMark/>
          </w:tcPr>
          <w:p w:rsidRPr="001D7FA5" w:rsidR="00512DE6" w:rsidP="006A7D88" w:rsidRDefault="00512DE6" w14:paraId="7BB84D1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6</w:t>
            </w:r>
          </w:p>
        </w:tc>
      </w:tr>
      <w:tr w:rsidRPr="006A7D88" w:rsidR="000A2F10" w:rsidTr="00E505F2" w14:paraId="4211DBB2"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noWrap/>
            <w:vAlign w:val="center"/>
            <w:hideMark/>
          </w:tcPr>
          <w:p w:rsidRPr="001D7FA5" w:rsidR="00512DE6" w:rsidP="006A7D88" w:rsidRDefault="00512DE6" w14:paraId="739010CB" w14:textId="77777777">
            <w:pPr>
              <w:jc w:val="center"/>
              <w:rPr>
                <w:rFonts w:eastAsia="Times New Roman"/>
                <w:color w:val="000000"/>
                <w:sz w:val="18"/>
                <w:szCs w:val="18"/>
              </w:rPr>
            </w:pPr>
            <w:r w:rsidRPr="001D7FA5">
              <w:rPr>
                <w:rFonts w:eastAsia="Times New Roman"/>
                <w:color w:val="000000"/>
                <w:sz w:val="18"/>
                <w:szCs w:val="18"/>
              </w:rPr>
              <w:t>PROYECTO FVS</w:t>
            </w:r>
          </w:p>
        </w:tc>
        <w:tc>
          <w:tcPr>
            <w:tcW w:w="851" w:type="dxa"/>
            <w:noWrap/>
            <w:vAlign w:val="center"/>
            <w:hideMark/>
          </w:tcPr>
          <w:p w:rsidRPr="001D7FA5" w:rsidR="00512DE6" w:rsidP="006A7D88" w:rsidRDefault="00512DE6" w14:paraId="78E11FB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78</w:t>
            </w:r>
          </w:p>
        </w:tc>
        <w:tc>
          <w:tcPr>
            <w:tcW w:w="1134" w:type="dxa"/>
            <w:noWrap/>
            <w:vAlign w:val="center"/>
            <w:hideMark/>
          </w:tcPr>
          <w:p w:rsidRPr="001D7FA5" w:rsidR="00512DE6" w:rsidP="006A7D88" w:rsidRDefault="00512DE6" w14:paraId="6F89FBD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w:t>
            </w:r>
          </w:p>
        </w:tc>
        <w:tc>
          <w:tcPr>
            <w:tcW w:w="1417" w:type="dxa"/>
            <w:noWrap/>
            <w:vAlign w:val="center"/>
            <w:hideMark/>
          </w:tcPr>
          <w:p w:rsidRPr="001D7FA5" w:rsidR="00512DE6" w:rsidP="006A7D88" w:rsidRDefault="00512DE6" w14:paraId="1B8FD4B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27</w:t>
            </w:r>
          </w:p>
        </w:tc>
        <w:tc>
          <w:tcPr>
            <w:tcW w:w="1134" w:type="dxa"/>
            <w:noWrap/>
            <w:vAlign w:val="center"/>
            <w:hideMark/>
          </w:tcPr>
          <w:p w:rsidRPr="001D7FA5" w:rsidR="00512DE6" w:rsidP="006A7D88" w:rsidRDefault="00512DE6" w14:paraId="77DFD6A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29</w:t>
            </w:r>
          </w:p>
        </w:tc>
        <w:tc>
          <w:tcPr>
            <w:tcW w:w="850" w:type="dxa"/>
            <w:noWrap/>
            <w:vAlign w:val="center"/>
            <w:hideMark/>
          </w:tcPr>
          <w:p w:rsidRPr="001D7FA5" w:rsidR="00512DE6" w:rsidP="006A7D88" w:rsidRDefault="00512DE6" w14:paraId="6139C52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w:t>
            </w:r>
          </w:p>
        </w:tc>
        <w:tc>
          <w:tcPr>
            <w:tcW w:w="1276" w:type="dxa"/>
            <w:noWrap/>
            <w:vAlign w:val="center"/>
            <w:hideMark/>
          </w:tcPr>
          <w:p w:rsidRPr="001D7FA5" w:rsidR="00512DE6" w:rsidP="006A7D88" w:rsidRDefault="00512DE6" w14:paraId="004CCA3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10</w:t>
            </w:r>
          </w:p>
        </w:tc>
        <w:tc>
          <w:tcPr>
            <w:tcW w:w="753" w:type="dxa"/>
            <w:noWrap/>
            <w:vAlign w:val="center"/>
            <w:hideMark/>
          </w:tcPr>
          <w:p w:rsidRPr="001D7FA5" w:rsidR="00512DE6" w:rsidP="006A7D88" w:rsidRDefault="00512DE6" w14:paraId="1CF6C5E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144</w:t>
            </w:r>
          </w:p>
        </w:tc>
      </w:tr>
      <w:tr w:rsidRPr="006A7D88" w:rsidR="000A2F10" w:rsidTr="00E505F2" w14:paraId="584FD663" w14:textId="77777777">
        <w:trPr>
          <w:trHeight w:val="300"/>
        </w:trPr>
        <w:tc>
          <w:tcPr>
            <w:cnfStyle w:val="001000000000" w:firstRow="0" w:lastRow="0" w:firstColumn="1" w:lastColumn="0" w:oddVBand="0" w:evenVBand="0" w:oddHBand="0" w:evenHBand="0" w:firstRowFirstColumn="0" w:firstRowLastColumn="0" w:lastRowFirstColumn="0" w:lastRowLastColumn="0"/>
            <w:tcW w:w="1696" w:type="dxa"/>
            <w:noWrap/>
            <w:vAlign w:val="center"/>
            <w:hideMark/>
          </w:tcPr>
          <w:p w:rsidRPr="001D7FA5" w:rsidR="00512DE6" w:rsidP="006A7D88" w:rsidRDefault="00512DE6" w14:paraId="4226222B" w14:textId="77777777">
            <w:pPr>
              <w:jc w:val="center"/>
              <w:rPr>
                <w:rFonts w:eastAsia="Times New Roman"/>
                <w:color w:val="000000"/>
                <w:sz w:val="18"/>
                <w:szCs w:val="18"/>
              </w:rPr>
            </w:pPr>
            <w:r w:rsidRPr="001D7FA5">
              <w:rPr>
                <w:rFonts w:eastAsia="Times New Roman"/>
                <w:color w:val="000000"/>
                <w:sz w:val="18"/>
                <w:szCs w:val="18"/>
              </w:rPr>
              <w:t>PROYECTO TRANSMILENIO</w:t>
            </w:r>
          </w:p>
        </w:tc>
        <w:tc>
          <w:tcPr>
            <w:tcW w:w="851" w:type="dxa"/>
            <w:noWrap/>
            <w:vAlign w:val="center"/>
            <w:hideMark/>
          </w:tcPr>
          <w:p w:rsidRPr="001D7FA5" w:rsidR="00512DE6" w:rsidP="006A7D88" w:rsidRDefault="00512DE6" w14:paraId="4BF991A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3</w:t>
            </w:r>
          </w:p>
        </w:tc>
        <w:tc>
          <w:tcPr>
            <w:tcW w:w="1134" w:type="dxa"/>
            <w:noWrap/>
            <w:vAlign w:val="center"/>
            <w:hideMark/>
          </w:tcPr>
          <w:p w:rsidRPr="001D7FA5" w:rsidR="00512DE6" w:rsidP="006A7D88" w:rsidRDefault="00512DE6" w14:paraId="405693A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w:t>
            </w:r>
          </w:p>
        </w:tc>
        <w:tc>
          <w:tcPr>
            <w:tcW w:w="1417" w:type="dxa"/>
            <w:noWrap/>
            <w:vAlign w:val="center"/>
            <w:hideMark/>
          </w:tcPr>
          <w:p w:rsidRPr="001D7FA5" w:rsidR="00512DE6" w:rsidP="006A7D88" w:rsidRDefault="00512DE6" w14:paraId="546C616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w:t>
            </w:r>
          </w:p>
        </w:tc>
        <w:tc>
          <w:tcPr>
            <w:tcW w:w="1134" w:type="dxa"/>
            <w:noWrap/>
            <w:vAlign w:val="center"/>
            <w:hideMark/>
          </w:tcPr>
          <w:p w:rsidRPr="001D7FA5" w:rsidR="00512DE6" w:rsidP="006A7D88" w:rsidRDefault="00512DE6" w14:paraId="5CE0F16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w:t>
            </w:r>
          </w:p>
        </w:tc>
        <w:tc>
          <w:tcPr>
            <w:tcW w:w="850" w:type="dxa"/>
            <w:noWrap/>
            <w:vAlign w:val="center"/>
            <w:hideMark/>
          </w:tcPr>
          <w:p w:rsidRPr="001D7FA5" w:rsidR="00512DE6" w:rsidP="006A7D88" w:rsidRDefault="00512DE6" w14:paraId="3C98C49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w:t>
            </w:r>
          </w:p>
        </w:tc>
        <w:tc>
          <w:tcPr>
            <w:tcW w:w="1276" w:type="dxa"/>
            <w:noWrap/>
            <w:vAlign w:val="center"/>
            <w:hideMark/>
          </w:tcPr>
          <w:p w:rsidRPr="001D7FA5" w:rsidR="00512DE6" w:rsidP="006A7D88" w:rsidRDefault="00512DE6" w14:paraId="4BBBCBF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w:t>
            </w:r>
          </w:p>
        </w:tc>
        <w:tc>
          <w:tcPr>
            <w:tcW w:w="753" w:type="dxa"/>
            <w:noWrap/>
            <w:vAlign w:val="center"/>
            <w:hideMark/>
          </w:tcPr>
          <w:p w:rsidRPr="001D7FA5" w:rsidR="00512DE6" w:rsidP="006A7D88" w:rsidRDefault="00512DE6" w14:paraId="7E8BE7F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5</w:t>
            </w:r>
          </w:p>
        </w:tc>
      </w:tr>
      <w:tr w:rsidRPr="006A7D88" w:rsidR="000A2F10" w:rsidTr="00E505F2" w14:paraId="4A881E1D"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noWrap/>
            <w:vAlign w:val="center"/>
            <w:hideMark/>
          </w:tcPr>
          <w:p w:rsidRPr="001D7FA5" w:rsidR="00512DE6" w:rsidP="006A7D88" w:rsidRDefault="00512DE6" w14:paraId="09E06903" w14:textId="77777777">
            <w:pPr>
              <w:jc w:val="center"/>
              <w:rPr>
                <w:rFonts w:eastAsia="Times New Roman"/>
                <w:color w:val="000000"/>
                <w:sz w:val="18"/>
                <w:szCs w:val="18"/>
              </w:rPr>
            </w:pPr>
            <w:r w:rsidRPr="001D7FA5">
              <w:rPr>
                <w:rFonts w:eastAsia="Times New Roman"/>
                <w:color w:val="000000"/>
                <w:sz w:val="18"/>
                <w:szCs w:val="18"/>
              </w:rPr>
              <w:t>Total general</w:t>
            </w:r>
          </w:p>
        </w:tc>
        <w:tc>
          <w:tcPr>
            <w:tcW w:w="851" w:type="dxa"/>
            <w:noWrap/>
            <w:vAlign w:val="center"/>
            <w:hideMark/>
          </w:tcPr>
          <w:p w:rsidRPr="001D7FA5" w:rsidR="00512DE6" w:rsidP="006A7D88" w:rsidRDefault="00512DE6" w14:paraId="012951C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18"/>
                <w:szCs w:val="18"/>
              </w:rPr>
            </w:pPr>
            <w:r w:rsidRPr="001D7FA5">
              <w:rPr>
                <w:rFonts w:eastAsia="Times New Roman"/>
                <w:b/>
                <w:color w:val="000000"/>
                <w:sz w:val="18"/>
                <w:szCs w:val="18"/>
              </w:rPr>
              <w:t>1512</w:t>
            </w:r>
          </w:p>
        </w:tc>
        <w:tc>
          <w:tcPr>
            <w:tcW w:w="1134" w:type="dxa"/>
            <w:noWrap/>
            <w:vAlign w:val="center"/>
            <w:hideMark/>
          </w:tcPr>
          <w:p w:rsidRPr="001D7FA5" w:rsidR="00512DE6" w:rsidP="006A7D88" w:rsidRDefault="00512DE6" w14:paraId="2933609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18"/>
                <w:szCs w:val="18"/>
              </w:rPr>
            </w:pPr>
            <w:r w:rsidRPr="001D7FA5">
              <w:rPr>
                <w:rFonts w:eastAsia="Times New Roman"/>
                <w:b/>
                <w:color w:val="000000"/>
                <w:sz w:val="18"/>
                <w:szCs w:val="18"/>
              </w:rPr>
              <w:t>23</w:t>
            </w:r>
          </w:p>
        </w:tc>
        <w:tc>
          <w:tcPr>
            <w:tcW w:w="1417" w:type="dxa"/>
            <w:noWrap/>
            <w:vAlign w:val="center"/>
            <w:hideMark/>
          </w:tcPr>
          <w:p w:rsidRPr="001D7FA5" w:rsidR="00512DE6" w:rsidP="006A7D88" w:rsidRDefault="00512DE6" w14:paraId="330E43A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18"/>
                <w:szCs w:val="18"/>
              </w:rPr>
            </w:pPr>
            <w:r w:rsidRPr="001D7FA5">
              <w:rPr>
                <w:rFonts w:eastAsia="Times New Roman"/>
                <w:b/>
                <w:color w:val="000000"/>
                <w:sz w:val="18"/>
                <w:szCs w:val="18"/>
              </w:rPr>
              <w:t>316</w:t>
            </w:r>
          </w:p>
        </w:tc>
        <w:tc>
          <w:tcPr>
            <w:tcW w:w="1134" w:type="dxa"/>
            <w:noWrap/>
            <w:vAlign w:val="center"/>
            <w:hideMark/>
          </w:tcPr>
          <w:p w:rsidRPr="001D7FA5" w:rsidR="00512DE6" w:rsidP="006A7D88" w:rsidRDefault="00512DE6" w14:paraId="454609C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18"/>
                <w:szCs w:val="18"/>
              </w:rPr>
            </w:pPr>
            <w:r w:rsidRPr="001D7FA5">
              <w:rPr>
                <w:rFonts w:eastAsia="Times New Roman"/>
                <w:b/>
                <w:color w:val="000000"/>
                <w:sz w:val="18"/>
                <w:szCs w:val="18"/>
              </w:rPr>
              <w:t>287</w:t>
            </w:r>
          </w:p>
        </w:tc>
        <w:tc>
          <w:tcPr>
            <w:tcW w:w="850" w:type="dxa"/>
            <w:noWrap/>
            <w:vAlign w:val="center"/>
            <w:hideMark/>
          </w:tcPr>
          <w:p w:rsidRPr="001D7FA5" w:rsidR="00512DE6" w:rsidP="006A7D88" w:rsidRDefault="00512DE6" w14:paraId="2AF166D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18"/>
                <w:szCs w:val="18"/>
              </w:rPr>
            </w:pPr>
            <w:r w:rsidRPr="001D7FA5">
              <w:rPr>
                <w:rFonts w:eastAsia="Times New Roman"/>
                <w:b/>
                <w:color w:val="000000"/>
                <w:sz w:val="18"/>
                <w:szCs w:val="18"/>
              </w:rPr>
              <w:t>1</w:t>
            </w:r>
          </w:p>
        </w:tc>
        <w:tc>
          <w:tcPr>
            <w:tcW w:w="1276" w:type="dxa"/>
            <w:noWrap/>
            <w:vAlign w:val="center"/>
            <w:hideMark/>
          </w:tcPr>
          <w:p w:rsidRPr="001D7FA5" w:rsidR="00512DE6" w:rsidP="006A7D88" w:rsidRDefault="00512DE6" w14:paraId="0A0395A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18"/>
                <w:szCs w:val="18"/>
              </w:rPr>
            </w:pPr>
            <w:r w:rsidRPr="001D7FA5">
              <w:rPr>
                <w:rFonts w:eastAsia="Times New Roman"/>
                <w:b/>
                <w:color w:val="000000"/>
                <w:sz w:val="18"/>
                <w:szCs w:val="18"/>
              </w:rPr>
              <w:t>324</w:t>
            </w:r>
          </w:p>
        </w:tc>
        <w:tc>
          <w:tcPr>
            <w:tcW w:w="753" w:type="dxa"/>
            <w:noWrap/>
            <w:vAlign w:val="center"/>
            <w:hideMark/>
          </w:tcPr>
          <w:p w:rsidRPr="001D7FA5" w:rsidR="00512DE6" w:rsidP="006A7D88" w:rsidRDefault="00512DE6" w14:paraId="46912D6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18"/>
                <w:szCs w:val="18"/>
              </w:rPr>
            </w:pPr>
            <w:r w:rsidRPr="001D7FA5">
              <w:rPr>
                <w:rFonts w:eastAsia="Times New Roman"/>
                <w:b/>
                <w:color w:val="000000"/>
                <w:sz w:val="18"/>
                <w:szCs w:val="18"/>
              </w:rPr>
              <w:t>2463</w:t>
            </w:r>
          </w:p>
        </w:tc>
      </w:tr>
    </w:tbl>
    <w:p w:rsidRPr="006E6062" w:rsidR="00DC7BAC" w:rsidP="005264D6" w:rsidRDefault="005264D6" w14:paraId="0B13AFD4" w14:textId="5AEE0EC3">
      <w:pPr>
        <w:pStyle w:val="Descripcin"/>
        <w:jc w:val="center"/>
      </w:pPr>
      <w:bookmarkStart w:name="_Toc215650550" w:id="153"/>
      <w:r w:rsidRPr="006E6062">
        <w:t xml:space="preserve">Tabla </w:t>
      </w:r>
      <w:r w:rsidRPr="006E6062">
        <w:fldChar w:fldCharType="begin"/>
      </w:r>
      <w:r w:rsidRPr="006E6062">
        <w:instrText>SEQ Tabla \* ARABIC</w:instrText>
      </w:r>
      <w:r w:rsidRPr="006E6062">
        <w:fldChar w:fldCharType="separate"/>
      </w:r>
      <w:r w:rsidR="00041DFA">
        <w:rPr>
          <w:noProof/>
        </w:rPr>
        <w:t>15</w:t>
      </w:r>
      <w:r w:rsidRPr="006E6062">
        <w:fldChar w:fldCharType="end"/>
      </w:r>
      <w:r w:rsidRPr="006E6062" w:rsidR="00AE722B">
        <w:t>.</w:t>
      </w:r>
      <w:r w:rsidRPr="006E6062" w:rsidR="001D4F80">
        <w:t xml:space="preserve"> </w:t>
      </w:r>
      <w:r w:rsidRPr="006E6062" w:rsidR="00CF673E">
        <w:t xml:space="preserve">GESTIÓN DE TICKETS </w:t>
      </w:r>
      <w:r w:rsidRPr="006E6062" w:rsidR="00315B13">
        <w:t>NOVIEMBRE</w:t>
      </w:r>
      <w:r w:rsidRPr="006E6062" w:rsidR="00EB6A0D">
        <w:t xml:space="preserve"> 2025</w:t>
      </w:r>
      <w:r w:rsidRPr="006E6062" w:rsidR="00CF673E">
        <w:t xml:space="preserve"> POR SUBSISTEMAS</w:t>
      </w:r>
      <w:r w:rsidRPr="006E6062" w:rsidR="001D4F80">
        <w:t>.</w:t>
      </w:r>
      <w:bookmarkEnd w:id="153"/>
    </w:p>
    <w:p w:rsidRPr="006E6062" w:rsidR="00AC2B4A" w:rsidP="00BF5C8F" w:rsidRDefault="00DB5944" w14:paraId="192F942B" w14:textId="48243852">
      <w:pPr>
        <w:jc w:val="both"/>
        <w:sectPr w:rsidRPr="006E6062" w:rsidR="00AC2B4A" w:rsidSect="003A1015">
          <w:pgSz w:w="12240" w:h="15840" w:orient="portrait"/>
          <w:pgMar w:top="1539" w:right="1701" w:bottom="1417" w:left="1701" w:header="708" w:footer="708" w:gutter="0"/>
          <w:cols w:space="720"/>
        </w:sectPr>
      </w:pPr>
      <w:r w:rsidRPr="006E6062">
        <w:t xml:space="preserve">Como se indica en la tabla descripción del estado de los tickets, no se ha dado cierre a los casos en curso ya que se encuentran en proceso de atención, los que se encuentran en espera es que por causas de terceros no se ha restablecido el servicio y los que se tienen en resueltas es que </w:t>
      </w:r>
      <w:r w:rsidRPr="006E6062" w:rsidR="00BF5C8F">
        <w:t>la interventoría aún no ha</w:t>
      </w:r>
      <w:r w:rsidRPr="006E6062">
        <w:t xml:space="preserve"> verificado estos casos para dar cierre.  </w:t>
      </w:r>
    </w:p>
    <w:p w:rsidRPr="006E6062" w:rsidR="007D50F4" w:rsidP="00154641" w:rsidRDefault="7BF2C916" w14:paraId="26ECE7EB" w14:textId="47B91F88">
      <w:pPr>
        <w:pStyle w:val="Ttulo2"/>
        <w:numPr>
          <w:ilvl w:val="1"/>
          <w:numId w:val="5"/>
        </w:numPr>
        <w:rPr>
          <w:b w:val="0"/>
          <w:bCs w:val="0"/>
          <w:color w:val="1F3864"/>
        </w:rPr>
      </w:pPr>
      <w:bookmarkStart w:name="_Toc194682934" w:id="154"/>
      <w:bookmarkStart w:name="_Toc1151506034" w:id="155"/>
      <w:bookmarkStart w:name="_Toc1011690929" w:id="156"/>
      <w:bookmarkStart w:name="_Toc597460225" w:id="157"/>
      <w:bookmarkStart w:name="_Toc1297997727" w:id="158"/>
      <w:bookmarkStart w:name="_Toc216169835" w:id="159"/>
      <w:r w:rsidRPr="006E6062">
        <w:t>ESCALAMIENTOS</w:t>
      </w:r>
      <w:bookmarkEnd w:id="154"/>
      <w:bookmarkEnd w:id="155"/>
      <w:bookmarkEnd w:id="156"/>
      <w:bookmarkEnd w:id="157"/>
      <w:bookmarkEnd w:id="158"/>
      <w:bookmarkEnd w:id="159"/>
    </w:p>
    <w:p w:rsidRPr="006E6062" w:rsidR="00161A6E" w:rsidP="007B11DA" w:rsidRDefault="00352456" w14:paraId="12F701D4" w14:textId="056605E7">
      <w:pPr>
        <w:jc w:val="both"/>
        <w:rPr>
          <w:highlight w:val="yellow"/>
        </w:rPr>
      </w:pPr>
      <w:r w:rsidRPr="006E6062">
        <w:rPr>
          <w:highlight w:val="yellow"/>
        </w:rPr>
        <w:br/>
      </w:r>
      <w:r w:rsidRPr="006E6062" w:rsidR="00747199">
        <w:t xml:space="preserve">Los escalamientos realizados a terceros en el período comprendido entre el </w:t>
      </w:r>
      <w:r w:rsidRPr="006E6062" w:rsidR="00EF5B67">
        <w:t xml:space="preserve">01 al </w:t>
      </w:r>
      <w:r w:rsidRPr="006E6062" w:rsidR="00650623">
        <w:t>30 de NOVIEMBRE</w:t>
      </w:r>
      <w:r w:rsidRPr="006E6062" w:rsidR="004916CB">
        <w:t xml:space="preserve"> de</w:t>
      </w:r>
      <w:r w:rsidRPr="006E6062" w:rsidR="00EF5B67">
        <w:t xml:space="preserve"> 2025</w:t>
      </w:r>
      <w:r w:rsidRPr="006E6062" w:rsidR="00747199">
        <w:t>, son los mostrados en la siguiente tabla.</w:t>
      </w:r>
    </w:p>
    <w:tbl>
      <w:tblPr>
        <w:tblStyle w:val="Tabladelista4-nfasis1"/>
        <w:tblW w:w="5000" w:type="pct"/>
        <w:tblLook w:val="04A0" w:firstRow="1" w:lastRow="0" w:firstColumn="1" w:lastColumn="0" w:noHBand="0" w:noVBand="1"/>
      </w:tblPr>
      <w:tblGrid>
        <w:gridCol w:w="5528"/>
        <w:gridCol w:w="3300"/>
      </w:tblGrid>
      <w:tr w:rsidRPr="006E6062" w:rsidR="00483930" w:rsidTr="00322E05" w14:paraId="57FE9B7E" w14:textId="77777777">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131" w:type="pct"/>
            <w:hideMark/>
          </w:tcPr>
          <w:p w:rsidRPr="006E6062" w:rsidR="00483930" w:rsidRDefault="00483930" w14:paraId="2D10B70B" w14:textId="77777777">
            <w:pPr>
              <w:jc w:val="center"/>
              <w:rPr>
                <w:rFonts w:eastAsia="Times New Roman"/>
                <w:color w:val="FFFFFF"/>
                <w:sz w:val="18"/>
                <w:szCs w:val="18"/>
              </w:rPr>
            </w:pPr>
            <w:r w:rsidRPr="006E6062">
              <w:rPr>
                <w:rFonts w:eastAsia="Times New Roman"/>
                <w:color w:val="FFFFFF"/>
                <w:sz w:val="18"/>
                <w:szCs w:val="18"/>
              </w:rPr>
              <w:t>ESCALAMIENTOS DEL CORTE</w:t>
            </w:r>
          </w:p>
        </w:tc>
        <w:tc>
          <w:tcPr>
            <w:tcW w:w="1869" w:type="pct"/>
            <w:hideMark/>
          </w:tcPr>
          <w:p w:rsidRPr="006E6062" w:rsidR="00483930" w:rsidRDefault="00483930" w14:paraId="754AF750" w14:textId="7740A4AB">
            <w:pPr>
              <w:jc w:val="center"/>
              <w:cnfStyle w:val="100000000000" w:firstRow="1" w:lastRow="0" w:firstColumn="0" w:lastColumn="0" w:oddVBand="0" w:evenVBand="0" w:oddHBand="0" w:evenHBand="0" w:firstRowFirstColumn="0" w:firstRowLastColumn="0" w:lastRowFirstColumn="0" w:lastRowLastColumn="0"/>
              <w:rPr>
                <w:rFonts w:eastAsia="Times New Roman"/>
                <w:color w:val="FFFFFF"/>
                <w:sz w:val="18"/>
                <w:szCs w:val="18"/>
              </w:rPr>
            </w:pPr>
            <w:r w:rsidRPr="006E6062">
              <w:rPr>
                <w:rFonts w:eastAsia="Times New Roman"/>
                <w:color w:val="FFFFFF"/>
                <w:sz w:val="18"/>
                <w:szCs w:val="18"/>
              </w:rPr>
              <w:t xml:space="preserve">CANTIDAD DE </w:t>
            </w:r>
            <w:r w:rsidRPr="006E6062" w:rsidR="00F77024">
              <w:rPr>
                <w:rFonts w:eastAsia="Times New Roman"/>
                <w:color w:val="FFFFFF"/>
                <w:sz w:val="18"/>
                <w:szCs w:val="18"/>
              </w:rPr>
              <w:t>PUNTOS</w:t>
            </w:r>
          </w:p>
        </w:tc>
      </w:tr>
      <w:tr w:rsidRPr="006E6062" w:rsidR="00483930" w:rsidTr="00322E05" w14:paraId="19F610F6" w14:textId="77777777">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131" w:type="pct"/>
            <w:hideMark/>
          </w:tcPr>
          <w:p w:rsidRPr="006E6062" w:rsidR="00483930" w:rsidRDefault="00376926" w14:paraId="5DA00C1C" w14:textId="387DC154">
            <w:pPr>
              <w:jc w:val="center"/>
              <w:rPr>
                <w:rFonts w:eastAsia="Times New Roman"/>
                <w:color w:val="000000"/>
                <w:sz w:val="18"/>
                <w:szCs w:val="18"/>
              </w:rPr>
            </w:pPr>
            <w:r w:rsidRPr="006E6062">
              <w:rPr>
                <w:rFonts w:eastAsia="Times New Roman"/>
                <w:color w:val="000000"/>
                <w:sz w:val="18"/>
                <w:szCs w:val="18"/>
              </w:rPr>
              <w:t>ENE</w:t>
            </w:r>
            <w:r w:rsidRPr="006E6062" w:rsidR="00293C91">
              <w:rPr>
                <w:rFonts w:eastAsia="Times New Roman"/>
                <w:color w:val="000000"/>
                <w:sz w:val="18"/>
                <w:szCs w:val="18"/>
              </w:rPr>
              <w:t>L</w:t>
            </w:r>
          </w:p>
        </w:tc>
        <w:tc>
          <w:tcPr>
            <w:tcW w:w="1869" w:type="pct"/>
            <w:hideMark/>
          </w:tcPr>
          <w:p w:rsidRPr="006E6062" w:rsidR="00483930" w:rsidRDefault="000C5E7F" w14:paraId="5FFD781E" w14:textId="0861927A">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18"/>
                <w:szCs w:val="18"/>
              </w:rPr>
            </w:pPr>
            <w:r w:rsidRPr="006E6062">
              <w:rPr>
                <w:rFonts w:eastAsia="Times New Roman"/>
                <w:b/>
                <w:bCs/>
                <w:color w:val="000000"/>
                <w:sz w:val="18"/>
                <w:szCs w:val="18"/>
              </w:rPr>
              <w:t>1</w:t>
            </w:r>
          </w:p>
        </w:tc>
      </w:tr>
      <w:tr w:rsidRPr="006E6062" w:rsidR="00483930" w:rsidTr="00322E05" w14:paraId="4E044E7B" w14:textId="77777777">
        <w:trPr>
          <w:trHeight w:val="227"/>
        </w:trPr>
        <w:tc>
          <w:tcPr>
            <w:cnfStyle w:val="001000000000" w:firstRow="0" w:lastRow="0" w:firstColumn="1" w:lastColumn="0" w:oddVBand="0" w:evenVBand="0" w:oddHBand="0" w:evenHBand="0" w:firstRowFirstColumn="0" w:firstRowLastColumn="0" w:lastRowFirstColumn="0" w:lastRowLastColumn="0"/>
            <w:tcW w:w="3131" w:type="pct"/>
            <w:hideMark/>
          </w:tcPr>
          <w:p w:rsidRPr="006E6062" w:rsidR="00483930" w:rsidRDefault="00483930" w14:paraId="0FF55CBA" w14:textId="77777777">
            <w:pPr>
              <w:jc w:val="center"/>
              <w:rPr>
                <w:rFonts w:eastAsia="Times New Roman"/>
                <w:color w:val="000000"/>
                <w:sz w:val="18"/>
                <w:szCs w:val="18"/>
              </w:rPr>
            </w:pPr>
            <w:r w:rsidRPr="006E6062">
              <w:rPr>
                <w:rFonts w:eastAsia="Times New Roman"/>
                <w:color w:val="000000"/>
                <w:sz w:val="18"/>
                <w:szCs w:val="18"/>
              </w:rPr>
              <w:t>CONECTIVIDAD</w:t>
            </w:r>
          </w:p>
        </w:tc>
        <w:tc>
          <w:tcPr>
            <w:tcW w:w="1869" w:type="pct"/>
            <w:hideMark/>
          </w:tcPr>
          <w:p w:rsidRPr="006E6062" w:rsidR="00483930" w:rsidRDefault="00F817EC" w14:paraId="52F2F741" w14:textId="1CFEA8D7">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18"/>
                <w:szCs w:val="18"/>
              </w:rPr>
            </w:pPr>
            <w:r>
              <w:rPr>
                <w:rFonts w:eastAsia="Times New Roman"/>
                <w:b/>
                <w:bCs/>
                <w:color w:val="000000"/>
                <w:sz w:val="18"/>
                <w:szCs w:val="18"/>
              </w:rPr>
              <w:t>362</w:t>
            </w:r>
          </w:p>
        </w:tc>
      </w:tr>
      <w:tr w:rsidRPr="006E6062" w:rsidR="00AA4B72" w:rsidTr="00322E05" w14:paraId="1D901C0D" w14:textId="77777777">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131" w:type="pct"/>
          </w:tcPr>
          <w:p w:rsidRPr="006E6062" w:rsidR="00AA4B72" w:rsidRDefault="002100A3" w14:paraId="65619DF3" w14:textId="487AAB93">
            <w:pPr>
              <w:jc w:val="center"/>
              <w:rPr>
                <w:rFonts w:eastAsia="Times New Roman"/>
                <w:sz w:val="18"/>
                <w:szCs w:val="18"/>
              </w:rPr>
            </w:pPr>
            <w:r w:rsidRPr="006E6062">
              <w:rPr>
                <w:rFonts w:eastAsia="Times New Roman"/>
                <w:sz w:val="18"/>
                <w:szCs w:val="18"/>
              </w:rPr>
              <w:t>CAÍDA</w:t>
            </w:r>
            <w:r w:rsidRPr="006E6062" w:rsidR="00AA4B72">
              <w:rPr>
                <w:rFonts w:eastAsia="Times New Roman"/>
                <w:sz w:val="18"/>
                <w:szCs w:val="18"/>
              </w:rPr>
              <w:t xml:space="preserve"> MASIVA</w:t>
            </w:r>
          </w:p>
        </w:tc>
        <w:tc>
          <w:tcPr>
            <w:tcW w:w="1869" w:type="pct"/>
          </w:tcPr>
          <w:p w:rsidRPr="006E6062" w:rsidR="00AA4B72" w:rsidRDefault="007A01F7" w14:paraId="6CF5677D" w14:textId="3E7866A7">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18"/>
                <w:szCs w:val="18"/>
              </w:rPr>
            </w:pPr>
            <w:r>
              <w:rPr>
                <w:rFonts w:eastAsia="Times New Roman"/>
                <w:b/>
                <w:color w:val="000000"/>
                <w:sz w:val="18"/>
                <w:szCs w:val="18"/>
              </w:rPr>
              <w:t>343</w:t>
            </w:r>
          </w:p>
        </w:tc>
      </w:tr>
      <w:tr w:rsidRPr="006E6062" w:rsidR="00483930" w:rsidTr="00322E05" w14:paraId="183B4D22" w14:textId="77777777">
        <w:trPr>
          <w:trHeight w:val="227"/>
        </w:trPr>
        <w:tc>
          <w:tcPr>
            <w:cnfStyle w:val="001000000000" w:firstRow="0" w:lastRow="0" w:firstColumn="1" w:lastColumn="0" w:oddVBand="0" w:evenVBand="0" w:oddHBand="0" w:evenHBand="0" w:firstRowFirstColumn="0" w:firstRowLastColumn="0" w:lastRowFirstColumn="0" w:lastRowLastColumn="0"/>
            <w:tcW w:w="3131" w:type="pct"/>
            <w:hideMark/>
          </w:tcPr>
          <w:p w:rsidRPr="006E6062" w:rsidR="00483930" w:rsidRDefault="00483930" w14:paraId="183BB4D9" w14:textId="77777777">
            <w:pPr>
              <w:jc w:val="center"/>
              <w:rPr>
                <w:rFonts w:eastAsia="Times New Roman"/>
                <w:color w:val="000000"/>
                <w:sz w:val="18"/>
                <w:szCs w:val="18"/>
              </w:rPr>
            </w:pPr>
            <w:r w:rsidRPr="006E6062">
              <w:rPr>
                <w:rFonts w:eastAsia="Times New Roman"/>
                <w:sz w:val="18"/>
                <w:szCs w:val="18"/>
              </w:rPr>
              <w:t>TOTAL</w:t>
            </w:r>
          </w:p>
        </w:tc>
        <w:tc>
          <w:tcPr>
            <w:tcW w:w="1869" w:type="pct"/>
            <w:hideMark/>
          </w:tcPr>
          <w:p w:rsidRPr="006E6062" w:rsidR="00483930" w:rsidRDefault="005B32E4" w14:paraId="4595A081" w14:textId="7B8F56F4">
            <w:pPr>
              <w:jc w:val="center"/>
              <w:cnfStyle w:val="000000000000" w:firstRow="0" w:lastRow="0" w:firstColumn="0" w:lastColumn="0" w:oddVBand="0" w:evenVBand="0" w:oddHBand="0" w:evenHBand="0" w:firstRowFirstColumn="0" w:firstRowLastColumn="0" w:lastRowFirstColumn="0" w:lastRowLastColumn="0"/>
              <w:rPr>
                <w:rFonts w:eastAsia="Times New Roman"/>
                <w:b/>
                <w:color w:val="000000"/>
                <w:sz w:val="18"/>
                <w:szCs w:val="18"/>
              </w:rPr>
            </w:pPr>
            <w:r>
              <w:rPr>
                <w:rFonts w:eastAsia="Times New Roman"/>
                <w:b/>
                <w:color w:val="000000"/>
                <w:sz w:val="18"/>
                <w:szCs w:val="18"/>
              </w:rPr>
              <w:t>706</w:t>
            </w:r>
          </w:p>
        </w:tc>
      </w:tr>
    </w:tbl>
    <w:p w:rsidRPr="006E6062" w:rsidR="007D50F4" w:rsidP="005264D6" w:rsidRDefault="005264D6" w14:paraId="029019D8" w14:textId="4871DDD6">
      <w:pPr>
        <w:pStyle w:val="Descripcin"/>
        <w:jc w:val="center"/>
        <w:rPr>
          <w:i w:val="0"/>
          <w:color w:val="44546A"/>
        </w:rPr>
      </w:pPr>
      <w:bookmarkStart w:name="_Toc215650551" w:id="160"/>
      <w:r w:rsidRPr="006E6062">
        <w:t xml:space="preserve">Tabla </w:t>
      </w:r>
      <w:r w:rsidRPr="006E6062">
        <w:fldChar w:fldCharType="begin"/>
      </w:r>
      <w:r w:rsidRPr="006E6062">
        <w:instrText>SEQ Tabla \* ARABIC</w:instrText>
      </w:r>
      <w:r w:rsidRPr="006E6062">
        <w:fldChar w:fldCharType="separate"/>
      </w:r>
      <w:r w:rsidR="00041DFA">
        <w:rPr>
          <w:noProof/>
        </w:rPr>
        <w:t>16</w:t>
      </w:r>
      <w:r w:rsidRPr="006E6062">
        <w:fldChar w:fldCharType="end"/>
      </w:r>
      <w:r w:rsidRPr="006E6062">
        <w:t xml:space="preserve">. </w:t>
      </w:r>
      <w:r w:rsidRPr="006E6062" w:rsidR="00D77773">
        <w:rPr>
          <w:color w:val="44546A"/>
        </w:rPr>
        <w:t>ESCALAMIENTOS A TERCEROS</w:t>
      </w:r>
      <w:bookmarkEnd w:id="160"/>
    </w:p>
    <w:p w:rsidRPr="006E6062" w:rsidR="007D50F4" w:rsidP="00B35028" w:rsidRDefault="00747199" w14:paraId="08A2A8E6" w14:textId="22F9945D">
      <w:pPr>
        <w:jc w:val="both"/>
      </w:pPr>
      <w:r w:rsidRPr="006E6062">
        <w:t xml:space="preserve">Se anexa archivo en la ruta: </w:t>
      </w:r>
      <w:r w:rsidRPr="006E6062" w:rsidR="006F704E">
        <w:rPr>
          <w:i/>
        </w:rPr>
        <w:t>01NOV - 30NOV</w:t>
      </w:r>
      <w:r w:rsidRPr="006E6062" w:rsidR="005316B7">
        <w:rPr>
          <w:i/>
        </w:rPr>
        <w:t>\OBLIGACIONES GENERALES\</w:t>
      </w:r>
      <w:r w:rsidRPr="006E6062" w:rsidR="0032184D">
        <w:rPr>
          <w:i/>
        </w:rPr>
        <w:t>OBLIGACIÓN</w:t>
      </w:r>
      <w:r w:rsidRPr="006E6062" w:rsidR="005316B7">
        <w:rPr>
          <w:i/>
        </w:rPr>
        <w:t xml:space="preserve"> 2,5,6,9,13\ANEXO MESA DE SERVICIO\</w:t>
      </w:r>
      <w:r w:rsidRPr="006E6062">
        <w:t xml:space="preserve"> ESCALAMIENTOS donde se podrán verificar los datos aquí mencionados.</w:t>
      </w:r>
    </w:p>
    <w:p w:rsidR="007D50F4" w:rsidP="00154641" w:rsidRDefault="59C275FD" w14:paraId="63363E7E" w14:textId="4763CF9C">
      <w:pPr>
        <w:pStyle w:val="Ttulo3"/>
        <w:numPr>
          <w:ilvl w:val="2"/>
          <w:numId w:val="5"/>
        </w:numPr>
        <w:rPr>
          <w:color w:val="1F3864" w:themeColor="accent1" w:themeShade="80"/>
          <w:sz w:val="24"/>
          <w:szCs w:val="24"/>
        </w:rPr>
      </w:pPr>
      <w:bookmarkStart w:name="_Toc194682935" w:id="161"/>
      <w:bookmarkStart w:name="_Toc845928458" w:id="162"/>
      <w:bookmarkStart w:name="_Toc959424568" w:id="163"/>
      <w:bookmarkStart w:name="_Toc1117504454" w:id="164"/>
      <w:bookmarkStart w:name="_Toc2100241258" w:id="165"/>
      <w:bookmarkStart w:name="_Toc216169836" w:id="166"/>
      <w:r w:rsidRPr="006E6062">
        <w:rPr>
          <w:color w:val="1F3864" w:themeColor="accent1" w:themeShade="80"/>
          <w:sz w:val="24"/>
          <w:szCs w:val="24"/>
        </w:rPr>
        <w:t>ENE</w:t>
      </w:r>
      <w:bookmarkEnd w:id="161"/>
      <w:bookmarkEnd w:id="162"/>
      <w:bookmarkEnd w:id="163"/>
      <w:bookmarkEnd w:id="164"/>
      <w:bookmarkEnd w:id="165"/>
      <w:r w:rsidRPr="006E6062" w:rsidR="008E541A">
        <w:rPr>
          <w:color w:val="1F3864" w:themeColor="accent1" w:themeShade="80"/>
          <w:sz w:val="24"/>
          <w:szCs w:val="24"/>
        </w:rPr>
        <w:t>L</w:t>
      </w:r>
      <w:bookmarkEnd w:id="166"/>
    </w:p>
    <w:p w:rsidR="007D50F4" w:rsidP="007B11DA" w:rsidRDefault="007F6353" w14:paraId="330857CB" w14:textId="4ABB92C3">
      <w:pPr>
        <w:jc w:val="both"/>
      </w:pPr>
      <w:r w:rsidRPr="006E6062">
        <w:t xml:space="preserve">Para el periodo del </w:t>
      </w:r>
      <w:r w:rsidRPr="006E6062" w:rsidR="00F006AF">
        <w:t>mes se</w:t>
      </w:r>
      <w:r w:rsidRPr="006E6062">
        <w:t xml:space="preserve"> </w:t>
      </w:r>
      <w:r w:rsidRPr="006E6062" w:rsidR="00F17A11">
        <w:t>presentó 1</w:t>
      </w:r>
      <w:r w:rsidRPr="006E6062" w:rsidR="00747199">
        <w:t xml:space="preserve"> escalamiento por ausencia de energía en el período comprendido entre el </w:t>
      </w:r>
      <w:r w:rsidRPr="006E6062" w:rsidR="00E24153">
        <w:t xml:space="preserve">01 al </w:t>
      </w:r>
      <w:r w:rsidRPr="006E6062" w:rsidR="00650623">
        <w:t>30 de NOVIEMBRE</w:t>
      </w:r>
      <w:r w:rsidRPr="006E6062" w:rsidR="00EB6A0D">
        <w:t xml:space="preserve"> 2025</w:t>
      </w:r>
      <w:r w:rsidRPr="006E6062" w:rsidR="00747199">
        <w:t>, son los mostrados en la siguiente tabla.</w:t>
      </w:r>
    </w:p>
    <w:tbl>
      <w:tblPr>
        <w:tblStyle w:val="Tablaconcuadrcula4-nfasis1"/>
        <w:tblW w:w="5000" w:type="pct"/>
        <w:jc w:val="center"/>
        <w:tblLook w:val="04A0" w:firstRow="1" w:lastRow="0" w:firstColumn="1" w:lastColumn="0" w:noHBand="0" w:noVBand="1"/>
      </w:tblPr>
      <w:tblGrid>
        <w:gridCol w:w="1501"/>
        <w:gridCol w:w="2393"/>
        <w:gridCol w:w="1502"/>
        <w:gridCol w:w="1930"/>
        <w:gridCol w:w="1502"/>
      </w:tblGrid>
      <w:tr w:rsidRPr="00F272DC" w:rsidR="00354F25" w:rsidTr="00EB632D" w14:paraId="0DC207A9" w14:textId="77777777">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856" w:type="pct"/>
            <w:noWrap/>
            <w:vAlign w:val="center"/>
            <w:hideMark/>
          </w:tcPr>
          <w:p w:rsidRPr="00F272DC" w:rsidR="00F272DC" w:rsidP="00F272DC" w:rsidRDefault="00F272DC" w14:paraId="02521B6C" w14:textId="77777777">
            <w:pPr>
              <w:jc w:val="center"/>
              <w:rPr>
                <w:rFonts w:eastAsia="Times New Roman"/>
                <w:color w:val="FFFFFF"/>
                <w:sz w:val="18"/>
                <w:szCs w:val="18"/>
              </w:rPr>
            </w:pPr>
            <w:r w:rsidRPr="00F272DC">
              <w:rPr>
                <w:rFonts w:eastAsia="Times New Roman"/>
                <w:color w:val="FFFFFF"/>
                <w:sz w:val="18"/>
                <w:szCs w:val="18"/>
              </w:rPr>
              <w:t>ÍTEM</w:t>
            </w:r>
          </w:p>
        </w:tc>
        <w:tc>
          <w:tcPr>
            <w:tcW w:w="1361" w:type="pct"/>
            <w:noWrap/>
            <w:vAlign w:val="center"/>
            <w:hideMark/>
          </w:tcPr>
          <w:p w:rsidRPr="00F272DC" w:rsidR="00F272DC" w:rsidP="00F272DC" w:rsidRDefault="00F272DC" w14:paraId="22F2A2E0"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color w:val="FFFFFF"/>
                <w:sz w:val="18"/>
                <w:szCs w:val="18"/>
              </w:rPr>
            </w:pPr>
            <w:r w:rsidRPr="00F272DC">
              <w:rPr>
                <w:rFonts w:eastAsia="Times New Roman"/>
                <w:color w:val="FFFFFF"/>
                <w:sz w:val="18"/>
                <w:szCs w:val="18"/>
              </w:rPr>
              <w:t>CÓDIGO DEL PUNTO</w:t>
            </w:r>
          </w:p>
        </w:tc>
        <w:tc>
          <w:tcPr>
            <w:tcW w:w="856" w:type="pct"/>
            <w:noWrap/>
            <w:vAlign w:val="center"/>
            <w:hideMark/>
          </w:tcPr>
          <w:p w:rsidRPr="00F272DC" w:rsidR="00F272DC" w:rsidP="00F272DC" w:rsidRDefault="00F272DC" w14:paraId="515F3E66"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color w:val="FFFFFF"/>
                <w:sz w:val="18"/>
                <w:szCs w:val="18"/>
              </w:rPr>
            </w:pPr>
            <w:r w:rsidRPr="00F272DC">
              <w:rPr>
                <w:rFonts w:eastAsia="Times New Roman"/>
                <w:color w:val="FFFFFF"/>
                <w:sz w:val="18"/>
                <w:szCs w:val="18"/>
              </w:rPr>
              <w:t>TICKET ENEL</w:t>
            </w:r>
          </w:p>
        </w:tc>
        <w:tc>
          <w:tcPr>
            <w:tcW w:w="1071" w:type="pct"/>
            <w:noWrap/>
            <w:vAlign w:val="center"/>
            <w:hideMark/>
          </w:tcPr>
          <w:p w:rsidRPr="00F272DC" w:rsidR="00F272DC" w:rsidP="00F272DC" w:rsidRDefault="00F272DC" w14:paraId="4DE9A36C"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color w:val="FFFFFF"/>
                <w:sz w:val="18"/>
                <w:szCs w:val="18"/>
              </w:rPr>
            </w:pPr>
            <w:r w:rsidRPr="00F272DC">
              <w:rPr>
                <w:rFonts w:eastAsia="Times New Roman"/>
                <w:color w:val="FFFFFF"/>
                <w:sz w:val="18"/>
                <w:szCs w:val="18"/>
              </w:rPr>
              <w:t>FECHA ESCALAMIENTO</w:t>
            </w:r>
          </w:p>
        </w:tc>
        <w:tc>
          <w:tcPr>
            <w:tcW w:w="856" w:type="pct"/>
            <w:noWrap/>
            <w:vAlign w:val="center"/>
            <w:hideMark/>
          </w:tcPr>
          <w:p w:rsidRPr="00F272DC" w:rsidR="00F272DC" w:rsidP="00F272DC" w:rsidRDefault="00F272DC" w14:paraId="172F544F"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color w:val="FFFFFF"/>
                <w:sz w:val="18"/>
                <w:szCs w:val="18"/>
              </w:rPr>
            </w:pPr>
            <w:r w:rsidRPr="00F272DC">
              <w:rPr>
                <w:rFonts w:eastAsia="Times New Roman"/>
                <w:color w:val="FFFFFF"/>
                <w:sz w:val="18"/>
                <w:szCs w:val="18"/>
              </w:rPr>
              <w:t>TICKET GLPI</w:t>
            </w:r>
          </w:p>
        </w:tc>
      </w:tr>
      <w:tr w:rsidRPr="00F272DC" w:rsidR="00354F25" w:rsidTr="00EB632D" w14:paraId="149EAD35"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856" w:type="pct"/>
            <w:noWrap/>
            <w:vAlign w:val="center"/>
            <w:hideMark/>
          </w:tcPr>
          <w:p w:rsidRPr="00F272DC" w:rsidR="00F272DC" w:rsidP="00F272DC" w:rsidRDefault="00F272DC" w14:paraId="67AC9145" w14:textId="77777777">
            <w:pPr>
              <w:jc w:val="center"/>
              <w:rPr>
                <w:rFonts w:eastAsia="Times New Roman"/>
                <w:color w:val="000000"/>
                <w:sz w:val="20"/>
                <w:szCs w:val="20"/>
              </w:rPr>
            </w:pPr>
            <w:r w:rsidRPr="00F272DC">
              <w:rPr>
                <w:rFonts w:eastAsia="Times New Roman"/>
                <w:color w:val="000000"/>
                <w:sz w:val="20"/>
                <w:szCs w:val="20"/>
              </w:rPr>
              <w:t>1</w:t>
            </w:r>
          </w:p>
        </w:tc>
        <w:tc>
          <w:tcPr>
            <w:tcW w:w="1361" w:type="pct"/>
            <w:noWrap/>
            <w:vAlign w:val="center"/>
            <w:hideMark/>
          </w:tcPr>
          <w:p w:rsidRPr="00F272DC" w:rsidR="00F272DC" w:rsidP="00F272DC" w:rsidRDefault="00F272DC" w14:paraId="624DEAB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F272DC">
              <w:rPr>
                <w:rFonts w:eastAsia="Times New Roman"/>
                <w:color w:val="000000"/>
                <w:sz w:val="18"/>
                <w:szCs w:val="18"/>
              </w:rPr>
              <w:t>SCJ17E110098</w:t>
            </w:r>
          </w:p>
        </w:tc>
        <w:tc>
          <w:tcPr>
            <w:tcW w:w="856" w:type="pct"/>
            <w:noWrap/>
            <w:vAlign w:val="center"/>
            <w:hideMark/>
          </w:tcPr>
          <w:p w:rsidRPr="00F272DC" w:rsidR="00F272DC" w:rsidP="00F272DC" w:rsidRDefault="00F272DC" w14:paraId="623268D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F272DC">
              <w:rPr>
                <w:rFonts w:eastAsia="Times New Roman"/>
                <w:color w:val="000000"/>
                <w:sz w:val="18"/>
                <w:szCs w:val="18"/>
              </w:rPr>
              <w:t>875525922</w:t>
            </w:r>
          </w:p>
        </w:tc>
        <w:tc>
          <w:tcPr>
            <w:tcW w:w="1071" w:type="pct"/>
            <w:noWrap/>
            <w:vAlign w:val="center"/>
            <w:hideMark/>
          </w:tcPr>
          <w:p w:rsidRPr="00F272DC" w:rsidR="00F272DC" w:rsidP="00F272DC" w:rsidRDefault="008A7DEE" w14:paraId="42ECCB55" w14:textId="3B97340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Pr>
                <w:rFonts w:eastAsia="Times New Roman"/>
                <w:color w:val="000000"/>
                <w:sz w:val="18"/>
                <w:szCs w:val="18"/>
              </w:rPr>
              <w:t>06</w:t>
            </w:r>
            <w:r w:rsidRPr="00F272DC" w:rsidR="00F272DC">
              <w:rPr>
                <w:rFonts w:eastAsia="Times New Roman"/>
                <w:color w:val="000000"/>
                <w:sz w:val="18"/>
                <w:szCs w:val="18"/>
              </w:rPr>
              <w:t>/</w:t>
            </w:r>
            <w:r>
              <w:rPr>
                <w:rFonts w:eastAsia="Times New Roman"/>
                <w:color w:val="000000"/>
                <w:sz w:val="18"/>
                <w:szCs w:val="18"/>
              </w:rPr>
              <w:t>11</w:t>
            </w:r>
            <w:r w:rsidRPr="00F272DC" w:rsidR="00F272DC">
              <w:rPr>
                <w:rFonts w:eastAsia="Times New Roman"/>
                <w:color w:val="000000"/>
                <w:sz w:val="18"/>
                <w:szCs w:val="18"/>
              </w:rPr>
              <w:t>/2025</w:t>
            </w:r>
          </w:p>
        </w:tc>
        <w:tc>
          <w:tcPr>
            <w:tcW w:w="856" w:type="pct"/>
            <w:noWrap/>
            <w:vAlign w:val="center"/>
            <w:hideMark/>
          </w:tcPr>
          <w:p w:rsidRPr="00F272DC" w:rsidR="00F272DC" w:rsidP="00F272DC" w:rsidRDefault="00F272DC" w14:paraId="114163C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F272DC">
              <w:rPr>
                <w:rFonts w:eastAsia="Times New Roman"/>
                <w:color w:val="000000"/>
                <w:sz w:val="18"/>
                <w:szCs w:val="18"/>
              </w:rPr>
              <w:t>635</w:t>
            </w:r>
          </w:p>
        </w:tc>
      </w:tr>
    </w:tbl>
    <w:p w:rsidRPr="006E6062" w:rsidR="00141A78" w:rsidP="00550DDD" w:rsidRDefault="00141A78" w14:paraId="45D1FE3C" w14:textId="26DC68A6">
      <w:pPr>
        <w:pStyle w:val="Descripcin"/>
        <w:jc w:val="center"/>
        <w:rPr>
          <w:color w:val="44546A"/>
        </w:rPr>
      </w:pPr>
      <w:bookmarkStart w:name="_Toc215650552" w:id="167"/>
      <w:r w:rsidRPr="006E6062">
        <w:t xml:space="preserve">Tabla </w:t>
      </w:r>
      <w:r w:rsidRPr="006E6062">
        <w:fldChar w:fldCharType="begin"/>
      </w:r>
      <w:r w:rsidRPr="006E6062">
        <w:instrText>SEQ Tabla \* ARABIC</w:instrText>
      </w:r>
      <w:r w:rsidRPr="006E6062">
        <w:fldChar w:fldCharType="separate"/>
      </w:r>
      <w:r w:rsidR="00041DFA">
        <w:rPr>
          <w:noProof/>
        </w:rPr>
        <w:t>17</w:t>
      </w:r>
      <w:r w:rsidRPr="006E6062">
        <w:fldChar w:fldCharType="end"/>
      </w:r>
      <w:r w:rsidRPr="006E6062">
        <w:t xml:space="preserve">. </w:t>
      </w:r>
      <w:r w:rsidRPr="006E6062">
        <w:rPr>
          <w:color w:val="44546A"/>
        </w:rPr>
        <w:t xml:space="preserve">ESCALAMIENTOS A </w:t>
      </w:r>
      <w:r w:rsidRPr="006E6062" w:rsidR="00550DDD">
        <w:rPr>
          <w:color w:val="44546A"/>
        </w:rPr>
        <w:t>ENEL</w:t>
      </w:r>
      <w:r w:rsidRPr="006E6062" w:rsidR="00252376">
        <w:rPr>
          <w:color w:val="44546A"/>
        </w:rPr>
        <w:t>.</w:t>
      </w:r>
      <w:bookmarkEnd w:id="167"/>
    </w:p>
    <w:p w:rsidRPr="006E6062" w:rsidR="00E33077" w:rsidP="00E33077" w:rsidRDefault="00E33077" w14:paraId="756E78D1" w14:textId="0C9F61F9">
      <w:pPr>
        <w:jc w:val="both"/>
      </w:pPr>
      <w:r w:rsidRPr="006E6062">
        <w:t xml:space="preserve">Se anexa archivo en la ruta: </w:t>
      </w:r>
      <w:r w:rsidRPr="006E6062" w:rsidR="006F704E">
        <w:rPr>
          <w:i/>
        </w:rPr>
        <w:t>01NOV - 30NOV</w:t>
      </w:r>
      <w:r w:rsidRPr="006E6062" w:rsidR="005316B7">
        <w:rPr>
          <w:i/>
        </w:rPr>
        <w:t>\</w:t>
      </w:r>
      <w:r w:rsidRPr="006E6062" w:rsidR="002100A3">
        <w:rPr>
          <w:i/>
        </w:rPr>
        <w:t xml:space="preserve">01 </w:t>
      </w:r>
      <w:r w:rsidRPr="006E6062" w:rsidR="005316B7">
        <w:rPr>
          <w:i/>
        </w:rPr>
        <w:t>OBLIGACIONES GENERALES\</w:t>
      </w:r>
      <w:r w:rsidRPr="006E6062" w:rsidR="0032184D">
        <w:rPr>
          <w:i/>
        </w:rPr>
        <w:t>OBLIGACIÓN</w:t>
      </w:r>
      <w:r w:rsidRPr="006E6062" w:rsidR="005316B7">
        <w:rPr>
          <w:i/>
        </w:rPr>
        <w:t xml:space="preserve"> 2,5,6,9,13\ANEXO MESA DE SERVICIO\</w:t>
      </w:r>
      <w:r w:rsidRPr="006E6062" w:rsidR="005316B7">
        <w:t xml:space="preserve"> ESCALAMIENTOS</w:t>
      </w:r>
      <w:r w:rsidRPr="006E6062" w:rsidR="00076432">
        <w:t>\</w:t>
      </w:r>
      <w:r w:rsidRPr="006E6062" w:rsidR="00531777">
        <w:t>ENE</w:t>
      </w:r>
      <w:r w:rsidRPr="006E6062" w:rsidR="00625938">
        <w:t>L</w:t>
      </w:r>
      <w:r w:rsidRPr="006E6062">
        <w:t xml:space="preserve"> donde se podrán verificar los datos aquí mencionados.</w:t>
      </w:r>
    </w:p>
    <w:p w:rsidRPr="006E6062" w:rsidR="00217F13" w:rsidP="00154641" w:rsidRDefault="39B5F88F" w14:paraId="51C21607" w14:textId="5645C87B">
      <w:pPr>
        <w:pStyle w:val="Ttulo3"/>
        <w:numPr>
          <w:ilvl w:val="2"/>
          <w:numId w:val="5"/>
        </w:numPr>
      </w:pPr>
      <w:bookmarkStart w:name="_Toc511173311" w:id="168"/>
      <w:bookmarkStart w:name="_Toc114815019" w:id="169"/>
      <w:bookmarkStart w:name="_Toc681109618" w:id="170"/>
      <w:bookmarkStart w:name="_Toc2023057653" w:id="171"/>
      <w:bookmarkStart w:name="_Toc194682936" w:id="172"/>
      <w:bookmarkStart w:name="_Toc216169837" w:id="173"/>
      <w:r w:rsidRPr="006E6062">
        <w:t>CAÍDA</w:t>
      </w:r>
      <w:r w:rsidRPr="006E6062" w:rsidR="0726D122">
        <w:t xml:space="preserve"> MASIVA</w:t>
      </w:r>
      <w:bookmarkEnd w:id="168"/>
      <w:bookmarkEnd w:id="169"/>
      <w:bookmarkEnd w:id="170"/>
      <w:bookmarkEnd w:id="171"/>
      <w:bookmarkEnd w:id="173"/>
    </w:p>
    <w:p w:rsidRPr="006E6062" w:rsidR="00217F13" w:rsidP="00217F13" w:rsidRDefault="00217F13" w14:paraId="7303EC11" w14:textId="0ABA7D14">
      <w:pPr>
        <w:jc w:val="both"/>
      </w:pPr>
      <w:r w:rsidRPr="006E6062">
        <w:t xml:space="preserve">Los escalamientos realizados a ETB </w:t>
      </w:r>
      <w:r w:rsidRPr="006E6062" w:rsidR="006838E4">
        <w:t>por caídas</w:t>
      </w:r>
      <w:r w:rsidRPr="006E6062">
        <w:t xml:space="preserve"> masivas en el período comprendido entre el 01 al </w:t>
      </w:r>
      <w:r w:rsidRPr="006E6062" w:rsidR="00650623">
        <w:t>30 de NOVIEMBRE</w:t>
      </w:r>
      <w:r w:rsidRPr="006E6062" w:rsidR="00CE043B">
        <w:t xml:space="preserve"> de 2025, son los mostrados </w:t>
      </w:r>
      <w:r w:rsidRPr="006E6062">
        <w:t>en la siguiente tabla</w:t>
      </w:r>
      <w:r w:rsidRPr="006E6062" w:rsidR="00EE07D1">
        <w:t xml:space="preserve">, </w:t>
      </w:r>
      <w:r w:rsidRPr="006E6062" w:rsidR="004E1CED">
        <w:t xml:space="preserve">donde se presentaron un total de </w:t>
      </w:r>
      <w:r w:rsidR="00AA22AE">
        <w:t>73</w:t>
      </w:r>
      <w:r w:rsidRPr="006E6062" w:rsidR="004E1CED">
        <w:t xml:space="preserve"> escalamientos que afectaron un total de </w:t>
      </w:r>
      <w:r w:rsidR="00AA22AE">
        <w:t>343</w:t>
      </w:r>
      <w:r w:rsidRPr="006E6062" w:rsidR="004E1CED">
        <w:t xml:space="preserve"> puntos</w:t>
      </w:r>
      <w:r w:rsidRPr="006E6062">
        <w:t>.</w:t>
      </w:r>
    </w:p>
    <w:tbl>
      <w:tblPr>
        <w:tblStyle w:val="Tabladelista4-nfasis1"/>
        <w:tblW w:w="0" w:type="auto"/>
        <w:tblLook w:val="04A0" w:firstRow="1" w:lastRow="0" w:firstColumn="1" w:lastColumn="0" w:noHBand="0" w:noVBand="1"/>
      </w:tblPr>
      <w:tblGrid>
        <w:gridCol w:w="641"/>
        <w:gridCol w:w="1481"/>
        <w:gridCol w:w="1428"/>
        <w:gridCol w:w="1622"/>
        <w:gridCol w:w="1851"/>
        <w:gridCol w:w="1703"/>
      </w:tblGrid>
      <w:tr w:rsidRPr="00117C77" w:rsidR="00117C77" w:rsidTr="00A24961" w14:paraId="1C40407B" w14:textId="77777777">
        <w:trPr>
          <w:cnfStyle w:val="100000000000" w:firstRow="1" w:lastRow="0" w:firstColumn="0" w:lastColumn="0" w:oddVBand="0" w:evenVBand="0" w:oddHBand="0" w:evenHBand="0" w:firstRowFirstColumn="0" w:firstRowLastColumn="0" w:lastRowFirstColumn="0" w:lastRowLastColumn="0"/>
          <w:trHeight w:val="315"/>
          <w:tblHead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6830407B" w14:textId="77777777">
            <w:pPr>
              <w:jc w:val="center"/>
              <w:rPr>
                <w:rFonts w:eastAsia="Times New Roman"/>
                <w:color w:val="FFFFFF"/>
                <w:sz w:val="20"/>
                <w:szCs w:val="20"/>
              </w:rPr>
            </w:pPr>
            <w:r w:rsidRPr="00117C77">
              <w:rPr>
                <w:rFonts w:eastAsia="Times New Roman"/>
                <w:color w:val="FFFFFF"/>
                <w:sz w:val="20"/>
                <w:szCs w:val="20"/>
              </w:rPr>
              <w:t>ÍTEM</w:t>
            </w:r>
          </w:p>
        </w:tc>
        <w:tc>
          <w:tcPr>
            <w:tcW w:w="0" w:type="auto"/>
            <w:noWrap/>
            <w:vAlign w:val="center"/>
            <w:hideMark/>
          </w:tcPr>
          <w:p w:rsidRPr="00117C77" w:rsidR="00117C77" w:rsidP="007C5D27" w:rsidRDefault="00117C77" w14:paraId="1E269902"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color w:val="FFFFFF"/>
                <w:sz w:val="20"/>
                <w:szCs w:val="20"/>
              </w:rPr>
            </w:pPr>
            <w:r w:rsidRPr="00117C77">
              <w:rPr>
                <w:rFonts w:eastAsia="Times New Roman"/>
                <w:color w:val="FFFFFF"/>
                <w:sz w:val="20"/>
                <w:szCs w:val="20"/>
              </w:rPr>
              <w:t>PUNTO</w:t>
            </w:r>
          </w:p>
        </w:tc>
        <w:tc>
          <w:tcPr>
            <w:tcW w:w="0" w:type="auto"/>
            <w:noWrap/>
            <w:vAlign w:val="center"/>
            <w:hideMark/>
          </w:tcPr>
          <w:p w:rsidRPr="00117C77" w:rsidR="00117C77" w:rsidP="007C5D27" w:rsidRDefault="00117C77" w14:paraId="49C8B1E6"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20"/>
              </w:rPr>
            </w:pPr>
            <w:r w:rsidRPr="00117C77">
              <w:rPr>
                <w:rFonts w:eastAsia="Times New Roman"/>
                <w:sz w:val="20"/>
                <w:szCs w:val="20"/>
              </w:rPr>
              <w:t>LOCALIDAD</w:t>
            </w:r>
          </w:p>
        </w:tc>
        <w:tc>
          <w:tcPr>
            <w:tcW w:w="0" w:type="auto"/>
            <w:noWrap/>
            <w:vAlign w:val="center"/>
            <w:hideMark/>
          </w:tcPr>
          <w:p w:rsidRPr="00117C77" w:rsidR="00117C77" w:rsidP="007C5D27" w:rsidRDefault="00117C77" w14:paraId="335DAC08"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color w:val="FFFFFF"/>
                <w:sz w:val="20"/>
                <w:szCs w:val="20"/>
              </w:rPr>
            </w:pPr>
            <w:r w:rsidRPr="00117C77">
              <w:rPr>
                <w:rFonts w:eastAsia="Times New Roman"/>
                <w:color w:val="FFFFFF"/>
                <w:sz w:val="20"/>
                <w:szCs w:val="20"/>
              </w:rPr>
              <w:t>CAV</w:t>
            </w:r>
          </w:p>
        </w:tc>
        <w:tc>
          <w:tcPr>
            <w:tcW w:w="0" w:type="auto"/>
            <w:noWrap/>
            <w:vAlign w:val="center"/>
            <w:hideMark/>
          </w:tcPr>
          <w:p w:rsidRPr="00117C77" w:rsidR="00117C77" w:rsidP="007C5D27" w:rsidRDefault="00117C77" w14:paraId="2B9D82D4"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color w:val="FFFFFF"/>
                <w:sz w:val="20"/>
                <w:szCs w:val="20"/>
              </w:rPr>
            </w:pPr>
            <w:r w:rsidRPr="00117C77">
              <w:rPr>
                <w:rFonts w:eastAsia="Times New Roman"/>
                <w:color w:val="FFFFFF"/>
                <w:sz w:val="20"/>
                <w:szCs w:val="20"/>
              </w:rPr>
              <w:t>Fecha escalamiento</w:t>
            </w:r>
          </w:p>
        </w:tc>
        <w:tc>
          <w:tcPr>
            <w:tcW w:w="0" w:type="auto"/>
            <w:noWrap/>
            <w:vAlign w:val="center"/>
            <w:hideMark/>
          </w:tcPr>
          <w:p w:rsidRPr="00117C77" w:rsidR="00117C77" w:rsidP="007C5D27" w:rsidRDefault="002B3FF4" w14:paraId="54B0C346" w14:textId="3DF2B7D7">
            <w:pPr>
              <w:jc w:val="center"/>
              <w:cnfStyle w:val="100000000000" w:firstRow="1" w:lastRow="0" w:firstColumn="0" w:lastColumn="0" w:oddVBand="0" w:evenVBand="0" w:oddHBand="0" w:evenHBand="0" w:firstRowFirstColumn="0" w:firstRowLastColumn="0" w:lastRowFirstColumn="0" w:lastRowLastColumn="0"/>
              <w:rPr>
                <w:rFonts w:eastAsia="Times New Roman"/>
                <w:color w:val="FFFFFF"/>
                <w:sz w:val="20"/>
                <w:szCs w:val="20"/>
              </w:rPr>
            </w:pPr>
            <w:r w:rsidRPr="00117C77">
              <w:rPr>
                <w:rFonts w:eastAsia="Times New Roman"/>
                <w:color w:val="FFFFFF"/>
                <w:sz w:val="20"/>
                <w:szCs w:val="20"/>
              </w:rPr>
              <w:t>Consecutiva caída</w:t>
            </w:r>
          </w:p>
        </w:tc>
      </w:tr>
      <w:tr w:rsidRPr="00117C77" w:rsidR="00117C77" w:rsidTr="007C5D27" w14:paraId="6C28B895"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67F65F4F" w14:textId="77777777">
            <w:pPr>
              <w:jc w:val="center"/>
              <w:rPr>
                <w:rFonts w:eastAsia="Times New Roman"/>
                <w:color w:val="000000"/>
                <w:sz w:val="20"/>
                <w:szCs w:val="20"/>
              </w:rPr>
            </w:pPr>
            <w:r w:rsidRPr="00117C77">
              <w:rPr>
                <w:rFonts w:eastAsia="Times New Roman"/>
                <w:color w:val="000000"/>
                <w:sz w:val="20"/>
                <w:szCs w:val="20"/>
              </w:rPr>
              <w:t>1</w:t>
            </w:r>
          </w:p>
        </w:tc>
        <w:tc>
          <w:tcPr>
            <w:tcW w:w="0" w:type="auto"/>
            <w:noWrap/>
            <w:vAlign w:val="center"/>
            <w:hideMark/>
          </w:tcPr>
          <w:p w:rsidRPr="00117C77" w:rsidR="00117C77" w:rsidP="007C5D27" w:rsidRDefault="00117C77" w14:paraId="71B3557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SCJ17E160047</w:t>
            </w:r>
          </w:p>
        </w:tc>
        <w:tc>
          <w:tcPr>
            <w:tcW w:w="0" w:type="auto"/>
            <w:noWrap/>
            <w:vAlign w:val="center"/>
            <w:hideMark/>
          </w:tcPr>
          <w:p w:rsidRPr="00117C77" w:rsidR="00117C77" w:rsidP="007C5D27" w:rsidRDefault="00117C77" w14:paraId="07E32C3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Puente Aranda</w:t>
            </w:r>
          </w:p>
        </w:tc>
        <w:tc>
          <w:tcPr>
            <w:tcW w:w="0" w:type="auto"/>
            <w:noWrap/>
            <w:vAlign w:val="center"/>
            <w:hideMark/>
          </w:tcPr>
          <w:p w:rsidRPr="00117C77" w:rsidR="00117C77" w:rsidP="007C5D27" w:rsidRDefault="00117C77" w14:paraId="312446C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CAV30CI1092006</w:t>
            </w:r>
          </w:p>
        </w:tc>
        <w:tc>
          <w:tcPr>
            <w:tcW w:w="0" w:type="auto"/>
            <w:noWrap/>
            <w:vAlign w:val="center"/>
            <w:hideMark/>
          </w:tcPr>
          <w:p w:rsidRPr="00117C77" w:rsidR="00117C77" w:rsidP="007C5D27" w:rsidRDefault="00117C77" w14:paraId="57BBD90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1/11/2025</w:t>
            </w:r>
          </w:p>
        </w:tc>
        <w:tc>
          <w:tcPr>
            <w:tcW w:w="0" w:type="auto"/>
            <w:noWrap/>
            <w:vAlign w:val="center"/>
            <w:hideMark/>
          </w:tcPr>
          <w:p w:rsidRPr="00117C77" w:rsidR="00117C77" w:rsidP="007C5D27" w:rsidRDefault="00117C77" w14:paraId="5C816C6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CM-0600</w:t>
            </w:r>
          </w:p>
        </w:tc>
      </w:tr>
      <w:tr w:rsidRPr="00117C77" w:rsidR="00117C77" w:rsidTr="007C5D27" w14:paraId="18A798A0"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713E0E0F" w14:textId="77777777">
            <w:pPr>
              <w:jc w:val="center"/>
              <w:rPr>
                <w:rFonts w:eastAsia="Times New Roman"/>
                <w:color w:val="000000"/>
                <w:sz w:val="20"/>
                <w:szCs w:val="20"/>
              </w:rPr>
            </w:pPr>
            <w:r w:rsidRPr="00117C77">
              <w:rPr>
                <w:rFonts w:eastAsia="Times New Roman"/>
                <w:color w:val="000000"/>
                <w:sz w:val="20"/>
                <w:szCs w:val="20"/>
              </w:rPr>
              <w:t>2</w:t>
            </w:r>
          </w:p>
        </w:tc>
        <w:tc>
          <w:tcPr>
            <w:tcW w:w="0" w:type="auto"/>
            <w:noWrap/>
            <w:vAlign w:val="center"/>
            <w:hideMark/>
          </w:tcPr>
          <w:p w:rsidRPr="00117C77" w:rsidR="00117C77" w:rsidP="007C5D27" w:rsidRDefault="00117C77" w14:paraId="74AE3ED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SCJ17E160045</w:t>
            </w:r>
          </w:p>
        </w:tc>
        <w:tc>
          <w:tcPr>
            <w:tcW w:w="0" w:type="auto"/>
            <w:noWrap/>
            <w:vAlign w:val="center"/>
            <w:hideMark/>
          </w:tcPr>
          <w:p w:rsidRPr="00117C77" w:rsidR="00117C77" w:rsidP="007C5D27" w:rsidRDefault="00117C77" w14:paraId="5BAEE0B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Puente Aranda</w:t>
            </w:r>
          </w:p>
        </w:tc>
        <w:tc>
          <w:tcPr>
            <w:tcW w:w="0" w:type="auto"/>
            <w:noWrap/>
            <w:vAlign w:val="center"/>
            <w:hideMark/>
          </w:tcPr>
          <w:p w:rsidRPr="00117C77" w:rsidR="00117C77" w:rsidP="007C5D27" w:rsidRDefault="00117C77" w14:paraId="5EF0392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CAV30CI1091707</w:t>
            </w:r>
          </w:p>
        </w:tc>
        <w:tc>
          <w:tcPr>
            <w:tcW w:w="0" w:type="auto"/>
            <w:noWrap/>
            <w:vAlign w:val="center"/>
            <w:hideMark/>
          </w:tcPr>
          <w:p w:rsidRPr="00117C77" w:rsidR="00117C77" w:rsidP="007C5D27" w:rsidRDefault="00117C77" w14:paraId="40CE6BF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1/11/2025</w:t>
            </w:r>
          </w:p>
        </w:tc>
        <w:tc>
          <w:tcPr>
            <w:tcW w:w="0" w:type="auto"/>
            <w:noWrap/>
            <w:vAlign w:val="center"/>
            <w:hideMark/>
          </w:tcPr>
          <w:p w:rsidRPr="00117C77" w:rsidR="00117C77" w:rsidP="007C5D27" w:rsidRDefault="00117C77" w14:paraId="4A1166F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CM-0600</w:t>
            </w:r>
          </w:p>
        </w:tc>
      </w:tr>
      <w:tr w:rsidRPr="00117C77" w:rsidR="00117C77" w:rsidTr="007C5D27" w14:paraId="582DCB86"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709700DF" w14:textId="77777777">
            <w:pPr>
              <w:jc w:val="center"/>
              <w:rPr>
                <w:rFonts w:eastAsia="Times New Roman"/>
                <w:color w:val="000000"/>
                <w:sz w:val="20"/>
                <w:szCs w:val="20"/>
              </w:rPr>
            </w:pPr>
            <w:r w:rsidRPr="00117C77">
              <w:rPr>
                <w:rFonts w:eastAsia="Times New Roman"/>
                <w:color w:val="000000"/>
                <w:sz w:val="20"/>
                <w:szCs w:val="20"/>
              </w:rPr>
              <w:t>3</w:t>
            </w:r>
          </w:p>
        </w:tc>
        <w:tc>
          <w:tcPr>
            <w:tcW w:w="0" w:type="auto"/>
            <w:noWrap/>
            <w:vAlign w:val="center"/>
            <w:hideMark/>
          </w:tcPr>
          <w:p w:rsidRPr="00117C77" w:rsidR="00117C77" w:rsidP="007C5D27" w:rsidRDefault="00117C77" w14:paraId="6C09678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SCJ18ESP00019</w:t>
            </w:r>
          </w:p>
        </w:tc>
        <w:tc>
          <w:tcPr>
            <w:tcW w:w="0" w:type="auto"/>
            <w:noWrap/>
            <w:vAlign w:val="center"/>
            <w:hideMark/>
          </w:tcPr>
          <w:p w:rsidRPr="00117C77" w:rsidR="00117C77" w:rsidP="007C5D27" w:rsidRDefault="00117C77" w14:paraId="3FD6152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Puente Aranda</w:t>
            </w:r>
          </w:p>
        </w:tc>
        <w:tc>
          <w:tcPr>
            <w:tcW w:w="0" w:type="auto"/>
            <w:noWrap/>
            <w:vAlign w:val="center"/>
            <w:hideMark/>
          </w:tcPr>
          <w:p w:rsidRPr="00117C77" w:rsidR="00117C77" w:rsidP="007C5D27" w:rsidRDefault="00117C77" w14:paraId="12F5D13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CAV30CI1106247</w:t>
            </w:r>
          </w:p>
        </w:tc>
        <w:tc>
          <w:tcPr>
            <w:tcW w:w="0" w:type="auto"/>
            <w:noWrap/>
            <w:vAlign w:val="center"/>
            <w:hideMark/>
          </w:tcPr>
          <w:p w:rsidRPr="00117C77" w:rsidR="00117C77" w:rsidP="007C5D27" w:rsidRDefault="00117C77" w14:paraId="7B68A56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1/11/2025</w:t>
            </w:r>
          </w:p>
        </w:tc>
        <w:tc>
          <w:tcPr>
            <w:tcW w:w="0" w:type="auto"/>
            <w:noWrap/>
            <w:vAlign w:val="center"/>
            <w:hideMark/>
          </w:tcPr>
          <w:p w:rsidRPr="00117C77" w:rsidR="00117C77" w:rsidP="007C5D27" w:rsidRDefault="00117C77" w14:paraId="789DC8D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CM-0600</w:t>
            </w:r>
          </w:p>
        </w:tc>
      </w:tr>
      <w:tr w:rsidRPr="00117C77" w:rsidR="00117C77" w:rsidTr="007C5D27" w14:paraId="3A675AF8"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6FE5A62C" w14:textId="77777777">
            <w:pPr>
              <w:jc w:val="center"/>
              <w:rPr>
                <w:rFonts w:eastAsia="Times New Roman"/>
                <w:color w:val="000000"/>
                <w:sz w:val="20"/>
                <w:szCs w:val="20"/>
              </w:rPr>
            </w:pPr>
            <w:r w:rsidRPr="00117C77">
              <w:rPr>
                <w:rFonts w:eastAsia="Times New Roman"/>
                <w:color w:val="000000"/>
                <w:sz w:val="20"/>
                <w:szCs w:val="20"/>
              </w:rPr>
              <w:t>4</w:t>
            </w:r>
          </w:p>
        </w:tc>
        <w:tc>
          <w:tcPr>
            <w:tcW w:w="0" w:type="auto"/>
            <w:noWrap/>
            <w:vAlign w:val="center"/>
            <w:hideMark/>
          </w:tcPr>
          <w:p w:rsidRPr="00117C77" w:rsidR="00117C77" w:rsidP="007C5D27" w:rsidRDefault="00117C77" w14:paraId="5824E5A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SCJ17E190167</w:t>
            </w:r>
          </w:p>
        </w:tc>
        <w:tc>
          <w:tcPr>
            <w:tcW w:w="0" w:type="auto"/>
            <w:noWrap/>
            <w:vAlign w:val="center"/>
            <w:hideMark/>
          </w:tcPr>
          <w:p w:rsidRPr="00117C77" w:rsidR="00117C77" w:rsidP="007C5D27" w:rsidRDefault="00117C77" w14:paraId="1A8B720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72A1D35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CAV30CI1100836</w:t>
            </w:r>
          </w:p>
        </w:tc>
        <w:tc>
          <w:tcPr>
            <w:tcW w:w="0" w:type="auto"/>
            <w:noWrap/>
            <w:vAlign w:val="center"/>
            <w:hideMark/>
          </w:tcPr>
          <w:p w:rsidRPr="00117C77" w:rsidR="00117C77" w:rsidP="007C5D27" w:rsidRDefault="00117C77" w14:paraId="4535091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1/11/2025</w:t>
            </w:r>
          </w:p>
        </w:tc>
        <w:tc>
          <w:tcPr>
            <w:tcW w:w="0" w:type="auto"/>
            <w:noWrap/>
            <w:vAlign w:val="center"/>
            <w:hideMark/>
          </w:tcPr>
          <w:p w:rsidRPr="00117C77" w:rsidR="00117C77" w:rsidP="007C5D27" w:rsidRDefault="00117C77" w14:paraId="1EABA86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CM-0601</w:t>
            </w:r>
          </w:p>
        </w:tc>
      </w:tr>
      <w:tr w:rsidRPr="00117C77" w:rsidR="00117C77" w:rsidTr="007C5D27" w14:paraId="424CE7BB"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2A19ABBF" w14:textId="77777777">
            <w:pPr>
              <w:jc w:val="center"/>
              <w:rPr>
                <w:rFonts w:eastAsia="Times New Roman"/>
                <w:color w:val="000000"/>
                <w:sz w:val="20"/>
                <w:szCs w:val="20"/>
              </w:rPr>
            </w:pPr>
            <w:r w:rsidRPr="00117C77">
              <w:rPr>
                <w:rFonts w:eastAsia="Times New Roman"/>
                <w:color w:val="000000"/>
                <w:sz w:val="20"/>
                <w:szCs w:val="20"/>
              </w:rPr>
              <w:t>5</w:t>
            </w:r>
          </w:p>
        </w:tc>
        <w:tc>
          <w:tcPr>
            <w:tcW w:w="0" w:type="auto"/>
            <w:noWrap/>
            <w:vAlign w:val="center"/>
            <w:hideMark/>
          </w:tcPr>
          <w:p w:rsidRPr="00117C77" w:rsidR="00117C77" w:rsidP="007C5D27" w:rsidRDefault="00117C77" w14:paraId="35DE751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SCJ17E190165</w:t>
            </w:r>
          </w:p>
        </w:tc>
        <w:tc>
          <w:tcPr>
            <w:tcW w:w="0" w:type="auto"/>
            <w:noWrap/>
            <w:vAlign w:val="center"/>
            <w:hideMark/>
          </w:tcPr>
          <w:p w:rsidRPr="00117C77" w:rsidR="00117C77" w:rsidP="007C5D27" w:rsidRDefault="00117C77" w14:paraId="323E976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2642E5B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CAV30CI1100834</w:t>
            </w:r>
          </w:p>
        </w:tc>
        <w:tc>
          <w:tcPr>
            <w:tcW w:w="0" w:type="auto"/>
            <w:noWrap/>
            <w:vAlign w:val="center"/>
            <w:hideMark/>
          </w:tcPr>
          <w:p w:rsidRPr="00117C77" w:rsidR="00117C77" w:rsidP="007C5D27" w:rsidRDefault="00117C77" w14:paraId="6F7295A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1/11/2025</w:t>
            </w:r>
          </w:p>
        </w:tc>
        <w:tc>
          <w:tcPr>
            <w:tcW w:w="0" w:type="auto"/>
            <w:noWrap/>
            <w:vAlign w:val="center"/>
            <w:hideMark/>
          </w:tcPr>
          <w:p w:rsidRPr="00117C77" w:rsidR="00117C77" w:rsidP="007C5D27" w:rsidRDefault="00117C77" w14:paraId="19E35BF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CM-0601</w:t>
            </w:r>
          </w:p>
        </w:tc>
      </w:tr>
      <w:tr w:rsidRPr="00117C77" w:rsidR="00117C77" w:rsidTr="007C5D27" w14:paraId="26B24384"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1B62BD37" w14:textId="77777777">
            <w:pPr>
              <w:jc w:val="center"/>
              <w:rPr>
                <w:rFonts w:eastAsia="Times New Roman"/>
                <w:color w:val="000000"/>
                <w:sz w:val="20"/>
                <w:szCs w:val="20"/>
              </w:rPr>
            </w:pPr>
            <w:r w:rsidRPr="00117C77">
              <w:rPr>
                <w:rFonts w:eastAsia="Times New Roman"/>
                <w:color w:val="000000"/>
                <w:sz w:val="20"/>
                <w:szCs w:val="20"/>
              </w:rPr>
              <w:t>6</w:t>
            </w:r>
          </w:p>
        </w:tc>
        <w:tc>
          <w:tcPr>
            <w:tcW w:w="0" w:type="auto"/>
            <w:noWrap/>
            <w:vAlign w:val="center"/>
            <w:hideMark/>
          </w:tcPr>
          <w:p w:rsidRPr="00117C77" w:rsidR="00117C77" w:rsidP="007C5D27" w:rsidRDefault="00117C77" w14:paraId="3601970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SCJ17E190152</w:t>
            </w:r>
          </w:p>
        </w:tc>
        <w:tc>
          <w:tcPr>
            <w:tcW w:w="0" w:type="auto"/>
            <w:noWrap/>
            <w:vAlign w:val="center"/>
            <w:hideMark/>
          </w:tcPr>
          <w:p w:rsidRPr="00117C77" w:rsidR="00117C77" w:rsidP="007C5D27" w:rsidRDefault="00117C77" w14:paraId="760B121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21C32CC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CAV30CI1092183</w:t>
            </w:r>
          </w:p>
        </w:tc>
        <w:tc>
          <w:tcPr>
            <w:tcW w:w="0" w:type="auto"/>
            <w:noWrap/>
            <w:vAlign w:val="center"/>
            <w:hideMark/>
          </w:tcPr>
          <w:p w:rsidRPr="00117C77" w:rsidR="00117C77" w:rsidP="007C5D27" w:rsidRDefault="00117C77" w14:paraId="57993EA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1/11/2025</w:t>
            </w:r>
          </w:p>
        </w:tc>
        <w:tc>
          <w:tcPr>
            <w:tcW w:w="0" w:type="auto"/>
            <w:noWrap/>
            <w:vAlign w:val="center"/>
            <w:hideMark/>
          </w:tcPr>
          <w:p w:rsidRPr="00117C77" w:rsidR="00117C77" w:rsidP="007C5D27" w:rsidRDefault="00117C77" w14:paraId="2D04A81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CM-0601</w:t>
            </w:r>
          </w:p>
        </w:tc>
      </w:tr>
      <w:tr w:rsidRPr="00117C77" w:rsidR="00117C77" w:rsidTr="007C5D27" w14:paraId="5C0AFFE6"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1FD4F6C5" w14:textId="77777777">
            <w:pPr>
              <w:jc w:val="center"/>
              <w:rPr>
                <w:rFonts w:eastAsia="Times New Roman"/>
                <w:color w:val="000000"/>
                <w:sz w:val="20"/>
                <w:szCs w:val="20"/>
              </w:rPr>
            </w:pPr>
            <w:r w:rsidRPr="00117C77">
              <w:rPr>
                <w:rFonts w:eastAsia="Times New Roman"/>
                <w:color w:val="000000"/>
                <w:sz w:val="20"/>
                <w:szCs w:val="20"/>
              </w:rPr>
              <w:t>7</w:t>
            </w:r>
          </w:p>
        </w:tc>
        <w:tc>
          <w:tcPr>
            <w:tcW w:w="0" w:type="auto"/>
            <w:noWrap/>
            <w:vAlign w:val="center"/>
            <w:hideMark/>
          </w:tcPr>
          <w:p w:rsidRPr="00117C77" w:rsidR="00117C77" w:rsidP="007C5D27" w:rsidRDefault="00117C77" w14:paraId="480BB8E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SCJ17E190158</w:t>
            </w:r>
          </w:p>
        </w:tc>
        <w:tc>
          <w:tcPr>
            <w:tcW w:w="0" w:type="auto"/>
            <w:noWrap/>
            <w:vAlign w:val="center"/>
            <w:hideMark/>
          </w:tcPr>
          <w:p w:rsidRPr="00117C77" w:rsidR="00117C77" w:rsidP="007C5D27" w:rsidRDefault="00117C77" w14:paraId="04C1983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11F93A1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CAV30CI1100833</w:t>
            </w:r>
          </w:p>
        </w:tc>
        <w:tc>
          <w:tcPr>
            <w:tcW w:w="0" w:type="auto"/>
            <w:noWrap/>
            <w:vAlign w:val="center"/>
            <w:hideMark/>
          </w:tcPr>
          <w:p w:rsidRPr="00117C77" w:rsidR="00117C77" w:rsidP="007C5D27" w:rsidRDefault="00117C77" w14:paraId="2136627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1/11/2025</w:t>
            </w:r>
          </w:p>
        </w:tc>
        <w:tc>
          <w:tcPr>
            <w:tcW w:w="0" w:type="auto"/>
            <w:noWrap/>
            <w:vAlign w:val="center"/>
            <w:hideMark/>
          </w:tcPr>
          <w:p w:rsidRPr="00117C77" w:rsidR="00117C77" w:rsidP="007C5D27" w:rsidRDefault="00117C77" w14:paraId="3E6C4E7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CM-0601</w:t>
            </w:r>
          </w:p>
        </w:tc>
      </w:tr>
      <w:tr w:rsidRPr="00117C77" w:rsidR="00117C77" w:rsidTr="007C5D27" w14:paraId="7D2E8A2F"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2D07FE23" w14:textId="77777777">
            <w:pPr>
              <w:jc w:val="center"/>
              <w:rPr>
                <w:rFonts w:eastAsia="Times New Roman"/>
                <w:color w:val="000000"/>
                <w:sz w:val="20"/>
                <w:szCs w:val="20"/>
              </w:rPr>
            </w:pPr>
            <w:r w:rsidRPr="00117C77">
              <w:rPr>
                <w:rFonts w:eastAsia="Times New Roman"/>
                <w:color w:val="000000"/>
                <w:sz w:val="20"/>
                <w:szCs w:val="20"/>
              </w:rPr>
              <w:t>8</w:t>
            </w:r>
          </w:p>
        </w:tc>
        <w:tc>
          <w:tcPr>
            <w:tcW w:w="0" w:type="auto"/>
            <w:noWrap/>
            <w:vAlign w:val="center"/>
            <w:hideMark/>
          </w:tcPr>
          <w:p w:rsidRPr="00117C77" w:rsidR="00117C77" w:rsidP="007C5D27" w:rsidRDefault="00117C77" w14:paraId="26AD478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AL441</w:t>
            </w:r>
          </w:p>
        </w:tc>
        <w:tc>
          <w:tcPr>
            <w:tcW w:w="0" w:type="auto"/>
            <w:noWrap/>
            <w:vAlign w:val="center"/>
            <w:hideMark/>
          </w:tcPr>
          <w:p w:rsidRPr="00117C77" w:rsidR="00117C77" w:rsidP="007C5D27" w:rsidRDefault="00117C77" w14:paraId="609EC6F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4643A3E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CAV30CI1122330</w:t>
            </w:r>
          </w:p>
        </w:tc>
        <w:tc>
          <w:tcPr>
            <w:tcW w:w="0" w:type="auto"/>
            <w:noWrap/>
            <w:vAlign w:val="center"/>
            <w:hideMark/>
          </w:tcPr>
          <w:p w:rsidRPr="00117C77" w:rsidR="00117C77" w:rsidP="007C5D27" w:rsidRDefault="00117C77" w14:paraId="2BF4D62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1/11/2025</w:t>
            </w:r>
          </w:p>
        </w:tc>
        <w:tc>
          <w:tcPr>
            <w:tcW w:w="0" w:type="auto"/>
            <w:noWrap/>
            <w:vAlign w:val="center"/>
            <w:hideMark/>
          </w:tcPr>
          <w:p w:rsidRPr="00117C77" w:rsidR="00117C77" w:rsidP="007C5D27" w:rsidRDefault="00117C77" w14:paraId="6AC75C5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CM-0602</w:t>
            </w:r>
          </w:p>
        </w:tc>
      </w:tr>
      <w:tr w:rsidRPr="00117C77" w:rsidR="00117C77" w:rsidTr="007C5D27" w14:paraId="0E5E4DE7"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7D7834C4" w14:textId="77777777">
            <w:pPr>
              <w:jc w:val="center"/>
              <w:rPr>
                <w:rFonts w:eastAsia="Times New Roman"/>
                <w:color w:val="000000"/>
                <w:sz w:val="20"/>
                <w:szCs w:val="20"/>
              </w:rPr>
            </w:pPr>
            <w:r w:rsidRPr="00117C77">
              <w:rPr>
                <w:rFonts w:eastAsia="Times New Roman"/>
                <w:color w:val="000000"/>
                <w:sz w:val="20"/>
                <w:szCs w:val="20"/>
              </w:rPr>
              <w:t>9</w:t>
            </w:r>
          </w:p>
        </w:tc>
        <w:tc>
          <w:tcPr>
            <w:tcW w:w="0" w:type="auto"/>
            <w:noWrap/>
            <w:vAlign w:val="center"/>
            <w:hideMark/>
          </w:tcPr>
          <w:p w:rsidRPr="00117C77" w:rsidR="00117C77" w:rsidP="007C5D27" w:rsidRDefault="00117C77" w14:paraId="078D419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AL400</w:t>
            </w:r>
          </w:p>
        </w:tc>
        <w:tc>
          <w:tcPr>
            <w:tcW w:w="0" w:type="auto"/>
            <w:noWrap/>
            <w:vAlign w:val="center"/>
            <w:hideMark/>
          </w:tcPr>
          <w:p w:rsidRPr="00117C77" w:rsidR="00117C77" w:rsidP="007C5D27" w:rsidRDefault="00117C77" w14:paraId="511AC1A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0A83340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CAV30CI1122325</w:t>
            </w:r>
          </w:p>
        </w:tc>
        <w:tc>
          <w:tcPr>
            <w:tcW w:w="0" w:type="auto"/>
            <w:noWrap/>
            <w:vAlign w:val="center"/>
            <w:hideMark/>
          </w:tcPr>
          <w:p w:rsidRPr="00117C77" w:rsidR="00117C77" w:rsidP="007C5D27" w:rsidRDefault="00117C77" w14:paraId="666FB1A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1/11/2025</w:t>
            </w:r>
          </w:p>
        </w:tc>
        <w:tc>
          <w:tcPr>
            <w:tcW w:w="0" w:type="auto"/>
            <w:noWrap/>
            <w:vAlign w:val="center"/>
            <w:hideMark/>
          </w:tcPr>
          <w:p w:rsidRPr="00117C77" w:rsidR="00117C77" w:rsidP="007C5D27" w:rsidRDefault="00117C77" w14:paraId="65FF4DF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CM-0602</w:t>
            </w:r>
          </w:p>
        </w:tc>
      </w:tr>
      <w:tr w:rsidRPr="00117C77" w:rsidR="00117C77" w:rsidTr="007C5D27" w14:paraId="273EC1A5"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52DF5C9A" w14:textId="77777777">
            <w:pPr>
              <w:jc w:val="center"/>
              <w:rPr>
                <w:rFonts w:eastAsia="Times New Roman"/>
                <w:color w:val="000000"/>
                <w:sz w:val="20"/>
                <w:szCs w:val="20"/>
              </w:rPr>
            </w:pPr>
            <w:r w:rsidRPr="00117C77">
              <w:rPr>
                <w:rFonts w:eastAsia="Times New Roman"/>
                <w:color w:val="000000"/>
                <w:sz w:val="20"/>
                <w:szCs w:val="20"/>
              </w:rPr>
              <w:t>10</w:t>
            </w:r>
          </w:p>
        </w:tc>
        <w:tc>
          <w:tcPr>
            <w:tcW w:w="0" w:type="auto"/>
            <w:noWrap/>
            <w:vAlign w:val="center"/>
            <w:hideMark/>
          </w:tcPr>
          <w:p w:rsidRPr="00117C77" w:rsidR="00117C77" w:rsidP="007C5D27" w:rsidRDefault="00117C77" w14:paraId="5DF056F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CCEL19_0017</w:t>
            </w:r>
          </w:p>
        </w:tc>
        <w:tc>
          <w:tcPr>
            <w:tcW w:w="0" w:type="auto"/>
            <w:noWrap/>
            <w:vAlign w:val="center"/>
            <w:hideMark/>
          </w:tcPr>
          <w:p w:rsidRPr="00117C77" w:rsidR="00117C77" w:rsidP="007C5D27" w:rsidRDefault="00117C77" w14:paraId="68440A9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1557B8D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CAV30CI1122523</w:t>
            </w:r>
          </w:p>
        </w:tc>
        <w:tc>
          <w:tcPr>
            <w:tcW w:w="0" w:type="auto"/>
            <w:noWrap/>
            <w:vAlign w:val="center"/>
            <w:hideMark/>
          </w:tcPr>
          <w:p w:rsidRPr="00117C77" w:rsidR="00117C77" w:rsidP="007C5D27" w:rsidRDefault="00117C77" w14:paraId="615B1CD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1/11/2025</w:t>
            </w:r>
          </w:p>
        </w:tc>
        <w:tc>
          <w:tcPr>
            <w:tcW w:w="0" w:type="auto"/>
            <w:noWrap/>
            <w:vAlign w:val="center"/>
            <w:hideMark/>
          </w:tcPr>
          <w:p w:rsidRPr="00117C77" w:rsidR="00117C77" w:rsidP="007C5D27" w:rsidRDefault="00117C77" w14:paraId="7F6D82C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CM-0602</w:t>
            </w:r>
          </w:p>
        </w:tc>
      </w:tr>
      <w:tr w:rsidRPr="00117C77" w:rsidR="00117C77" w:rsidTr="007C5D27" w14:paraId="334B96A5"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2D979702" w14:textId="77777777">
            <w:pPr>
              <w:jc w:val="center"/>
              <w:rPr>
                <w:rFonts w:eastAsia="Times New Roman"/>
                <w:color w:val="000000"/>
                <w:sz w:val="20"/>
                <w:szCs w:val="20"/>
              </w:rPr>
            </w:pPr>
            <w:r w:rsidRPr="00117C77">
              <w:rPr>
                <w:rFonts w:eastAsia="Times New Roman"/>
                <w:color w:val="000000"/>
                <w:sz w:val="20"/>
                <w:szCs w:val="20"/>
              </w:rPr>
              <w:t>11</w:t>
            </w:r>
          </w:p>
        </w:tc>
        <w:tc>
          <w:tcPr>
            <w:tcW w:w="0" w:type="auto"/>
            <w:noWrap/>
            <w:vAlign w:val="center"/>
            <w:hideMark/>
          </w:tcPr>
          <w:p w:rsidRPr="00117C77" w:rsidR="00117C77" w:rsidP="007C5D27" w:rsidRDefault="00117C77" w14:paraId="2B88E6D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AL2720</w:t>
            </w:r>
          </w:p>
        </w:tc>
        <w:tc>
          <w:tcPr>
            <w:tcW w:w="0" w:type="auto"/>
            <w:noWrap/>
            <w:vAlign w:val="center"/>
            <w:hideMark/>
          </w:tcPr>
          <w:p w:rsidRPr="00117C77" w:rsidR="00117C77" w:rsidP="007C5D27" w:rsidRDefault="00117C77" w14:paraId="3E0BB78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Suba</w:t>
            </w:r>
          </w:p>
        </w:tc>
        <w:tc>
          <w:tcPr>
            <w:tcW w:w="0" w:type="auto"/>
            <w:noWrap/>
            <w:vAlign w:val="center"/>
            <w:hideMark/>
          </w:tcPr>
          <w:p w:rsidRPr="00117C77" w:rsidR="00117C77" w:rsidP="007C5D27" w:rsidRDefault="00117C77" w14:paraId="628C29C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CAV30CI1112348</w:t>
            </w:r>
          </w:p>
        </w:tc>
        <w:tc>
          <w:tcPr>
            <w:tcW w:w="0" w:type="auto"/>
            <w:noWrap/>
            <w:vAlign w:val="center"/>
            <w:hideMark/>
          </w:tcPr>
          <w:p w:rsidRPr="00117C77" w:rsidR="00117C77" w:rsidP="007C5D27" w:rsidRDefault="00117C77" w14:paraId="362AB30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3/11/2025</w:t>
            </w:r>
          </w:p>
        </w:tc>
        <w:tc>
          <w:tcPr>
            <w:tcW w:w="0" w:type="auto"/>
            <w:noWrap/>
            <w:vAlign w:val="center"/>
            <w:hideMark/>
          </w:tcPr>
          <w:p w:rsidRPr="00117C77" w:rsidR="00117C77" w:rsidP="007C5D27" w:rsidRDefault="00117C77" w14:paraId="1F23965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CM-0603</w:t>
            </w:r>
          </w:p>
        </w:tc>
      </w:tr>
      <w:tr w:rsidRPr="00117C77" w:rsidR="00117C77" w:rsidTr="007C5D27" w14:paraId="014BC889"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75DF0843" w14:textId="77777777">
            <w:pPr>
              <w:jc w:val="center"/>
              <w:rPr>
                <w:rFonts w:eastAsia="Times New Roman"/>
                <w:color w:val="000000"/>
                <w:sz w:val="20"/>
                <w:szCs w:val="20"/>
              </w:rPr>
            </w:pPr>
            <w:r w:rsidRPr="00117C77">
              <w:rPr>
                <w:rFonts w:eastAsia="Times New Roman"/>
                <w:color w:val="000000"/>
                <w:sz w:val="20"/>
                <w:szCs w:val="20"/>
              </w:rPr>
              <w:t>12</w:t>
            </w:r>
          </w:p>
        </w:tc>
        <w:tc>
          <w:tcPr>
            <w:tcW w:w="0" w:type="auto"/>
            <w:noWrap/>
            <w:vAlign w:val="center"/>
            <w:hideMark/>
          </w:tcPr>
          <w:p w:rsidRPr="00117C77" w:rsidR="00117C77" w:rsidP="007C5D27" w:rsidRDefault="00117C77" w14:paraId="084CE7C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CCEL11_027</w:t>
            </w:r>
          </w:p>
        </w:tc>
        <w:tc>
          <w:tcPr>
            <w:tcW w:w="0" w:type="auto"/>
            <w:noWrap/>
            <w:vAlign w:val="center"/>
            <w:hideMark/>
          </w:tcPr>
          <w:p w:rsidRPr="00117C77" w:rsidR="00117C77" w:rsidP="007C5D27" w:rsidRDefault="00117C77" w14:paraId="0963A2D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Suba</w:t>
            </w:r>
          </w:p>
        </w:tc>
        <w:tc>
          <w:tcPr>
            <w:tcW w:w="0" w:type="auto"/>
            <w:noWrap/>
            <w:vAlign w:val="center"/>
            <w:hideMark/>
          </w:tcPr>
          <w:p w:rsidRPr="00117C77" w:rsidR="00117C77" w:rsidP="007C5D27" w:rsidRDefault="00117C77" w14:paraId="4E6BEAA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CAV30CI1122884</w:t>
            </w:r>
          </w:p>
        </w:tc>
        <w:tc>
          <w:tcPr>
            <w:tcW w:w="0" w:type="auto"/>
            <w:noWrap/>
            <w:vAlign w:val="center"/>
            <w:hideMark/>
          </w:tcPr>
          <w:p w:rsidRPr="00117C77" w:rsidR="00117C77" w:rsidP="007C5D27" w:rsidRDefault="00117C77" w14:paraId="1D14DD0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3/11/2025</w:t>
            </w:r>
          </w:p>
        </w:tc>
        <w:tc>
          <w:tcPr>
            <w:tcW w:w="0" w:type="auto"/>
            <w:noWrap/>
            <w:vAlign w:val="center"/>
            <w:hideMark/>
          </w:tcPr>
          <w:p w:rsidRPr="00117C77" w:rsidR="00117C77" w:rsidP="007C5D27" w:rsidRDefault="00117C77" w14:paraId="446F6A3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CM-0603</w:t>
            </w:r>
          </w:p>
        </w:tc>
      </w:tr>
      <w:tr w:rsidRPr="00117C77" w:rsidR="00117C77" w:rsidTr="007C5D27" w14:paraId="0B08426E"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5358D47C" w14:textId="77777777">
            <w:pPr>
              <w:jc w:val="center"/>
              <w:rPr>
                <w:rFonts w:eastAsia="Times New Roman"/>
                <w:color w:val="000000"/>
                <w:sz w:val="20"/>
                <w:szCs w:val="20"/>
              </w:rPr>
            </w:pPr>
            <w:r w:rsidRPr="00117C77">
              <w:rPr>
                <w:rFonts w:eastAsia="Times New Roman"/>
                <w:color w:val="000000"/>
                <w:sz w:val="20"/>
                <w:szCs w:val="20"/>
              </w:rPr>
              <w:t>13</w:t>
            </w:r>
          </w:p>
        </w:tc>
        <w:tc>
          <w:tcPr>
            <w:tcW w:w="0" w:type="auto"/>
            <w:noWrap/>
            <w:vAlign w:val="center"/>
            <w:hideMark/>
          </w:tcPr>
          <w:p w:rsidRPr="00117C77" w:rsidR="00117C77" w:rsidP="007C5D27" w:rsidRDefault="00117C77" w14:paraId="11DC730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PCE20454</w:t>
            </w:r>
          </w:p>
        </w:tc>
        <w:tc>
          <w:tcPr>
            <w:tcW w:w="0" w:type="auto"/>
            <w:noWrap/>
            <w:vAlign w:val="center"/>
            <w:hideMark/>
          </w:tcPr>
          <w:p w:rsidRPr="00117C77" w:rsidR="00117C77" w:rsidP="007C5D27" w:rsidRDefault="00117C77" w14:paraId="51360B5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Suba</w:t>
            </w:r>
          </w:p>
        </w:tc>
        <w:tc>
          <w:tcPr>
            <w:tcW w:w="0" w:type="auto"/>
            <w:noWrap/>
            <w:vAlign w:val="center"/>
            <w:hideMark/>
          </w:tcPr>
          <w:p w:rsidRPr="00117C77" w:rsidR="00117C77" w:rsidP="007C5D27" w:rsidRDefault="00117C77" w14:paraId="215DF81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CAV30CI1112394</w:t>
            </w:r>
          </w:p>
        </w:tc>
        <w:tc>
          <w:tcPr>
            <w:tcW w:w="0" w:type="auto"/>
            <w:noWrap/>
            <w:vAlign w:val="center"/>
            <w:hideMark/>
          </w:tcPr>
          <w:p w:rsidRPr="00117C77" w:rsidR="00117C77" w:rsidP="007C5D27" w:rsidRDefault="00117C77" w14:paraId="2D03BBB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3/11/2025</w:t>
            </w:r>
          </w:p>
        </w:tc>
        <w:tc>
          <w:tcPr>
            <w:tcW w:w="0" w:type="auto"/>
            <w:noWrap/>
            <w:vAlign w:val="center"/>
            <w:hideMark/>
          </w:tcPr>
          <w:p w:rsidRPr="00117C77" w:rsidR="00117C77" w:rsidP="007C5D27" w:rsidRDefault="00117C77" w14:paraId="03450CC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CM-0603</w:t>
            </w:r>
          </w:p>
        </w:tc>
      </w:tr>
      <w:tr w:rsidRPr="00117C77" w:rsidR="00117C77" w:rsidTr="007C5D27" w14:paraId="63DADF64"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56E92D69" w14:textId="77777777">
            <w:pPr>
              <w:jc w:val="center"/>
              <w:rPr>
                <w:rFonts w:eastAsia="Times New Roman"/>
                <w:color w:val="000000"/>
                <w:sz w:val="20"/>
                <w:szCs w:val="20"/>
              </w:rPr>
            </w:pPr>
            <w:r w:rsidRPr="00117C77">
              <w:rPr>
                <w:rFonts w:eastAsia="Times New Roman"/>
                <w:color w:val="000000"/>
                <w:sz w:val="20"/>
                <w:szCs w:val="20"/>
              </w:rPr>
              <w:t>14</w:t>
            </w:r>
          </w:p>
        </w:tc>
        <w:tc>
          <w:tcPr>
            <w:tcW w:w="0" w:type="auto"/>
            <w:noWrap/>
            <w:vAlign w:val="center"/>
            <w:hideMark/>
          </w:tcPr>
          <w:p w:rsidRPr="00117C77" w:rsidR="00117C77" w:rsidP="007C5D27" w:rsidRDefault="00117C77" w14:paraId="4A7FEF8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FN_80</w:t>
            </w:r>
          </w:p>
        </w:tc>
        <w:tc>
          <w:tcPr>
            <w:tcW w:w="0" w:type="auto"/>
            <w:noWrap/>
            <w:vAlign w:val="center"/>
            <w:hideMark/>
          </w:tcPr>
          <w:p w:rsidRPr="00117C77" w:rsidR="00117C77" w:rsidP="007C5D27" w:rsidRDefault="00117C77" w14:paraId="2913CE4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Usme</w:t>
            </w:r>
          </w:p>
        </w:tc>
        <w:tc>
          <w:tcPr>
            <w:tcW w:w="0" w:type="auto"/>
            <w:noWrap/>
            <w:vAlign w:val="center"/>
            <w:hideMark/>
          </w:tcPr>
          <w:p w:rsidRPr="00117C77" w:rsidR="00117C77" w:rsidP="007C5D27" w:rsidRDefault="00117C77" w14:paraId="77DE40C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CAV30CI1115385</w:t>
            </w:r>
          </w:p>
        </w:tc>
        <w:tc>
          <w:tcPr>
            <w:tcW w:w="0" w:type="auto"/>
            <w:noWrap/>
            <w:vAlign w:val="center"/>
            <w:hideMark/>
          </w:tcPr>
          <w:p w:rsidRPr="00117C77" w:rsidR="00117C77" w:rsidP="007C5D27" w:rsidRDefault="00117C77" w14:paraId="2468063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3/11/2025</w:t>
            </w:r>
          </w:p>
        </w:tc>
        <w:tc>
          <w:tcPr>
            <w:tcW w:w="0" w:type="auto"/>
            <w:noWrap/>
            <w:vAlign w:val="center"/>
            <w:hideMark/>
          </w:tcPr>
          <w:p w:rsidRPr="00117C77" w:rsidR="00117C77" w:rsidP="007C5D27" w:rsidRDefault="00117C77" w14:paraId="45C2F91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CM-0604</w:t>
            </w:r>
          </w:p>
        </w:tc>
      </w:tr>
      <w:tr w:rsidRPr="00117C77" w:rsidR="00117C77" w:rsidTr="007C5D27" w14:paraId="42C066C3"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5EB8D8B7" w14:textId="77777777">
            <w:pPr>
              <w:jc w:val="center"/>
              <w:rPr>
                <w:rFonts w:eastAsia="Times New Roman"/>
                <w:color w:val="000000"/>
                <w:sz w:val="20"/>
                <w:szCs w:val="20"/>
              </w:rPr>
            </w:pPr>
            <w:r w:rsidRPr="00117C77">
              <w:rPr>
                <w:rFonts w:eastAsia="Times New Roman"/>
                <w:color w:val="000000"/>
                <w:sz w:val="20"/>
                <w:szCs w:val="20"/>
              </w:rPr>
              <w:t>15</w:t>
            </w:r>
          </w:p>
        </w:tc>
        <w:tc>
          <w:tcPr>
            <w:tcW w:w="0" w:type="auto"/>
            <w:noWrap/>
            <w:vAlign w:val="center"/>
            <w:hideMark/>
          </w:tcPr>
          <w:p w:rsidRPr="00117C77" w:rsidR="00117C77" w:rsidP="007C5D27" w:rsidRDefault="00117C77" w14:paraId="745ED91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AL183</w:t>
            </w:r>
          </w:p>
        </w:tc>
        <w:tc>
          <w:tcPr>
            <w:tcW w:w="0" w:type="auto"/>
            <w:noWrap/>
            <w:vAlign w:val="center"/>
            <w:hideMark/>
          </w:tcPr>
          <w:p w:rsidRPr="00117C77" w:rsidR="00117C77" w:rsidP="007C5D27" w:rsidRDefault="00117C77" w14:paraId="75BA534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Usme</w:t>
            </w:r>
          </w:p>
        </w:tc>
        <w:tc>
          <w:tcPr>
            <w:tcW w:w="0" w:type="auto"/>
            <w:noWrap/>
            <w:vAlign w:val="center"/>
            <w:hideMark/>
          </w:tcPr>
          <w:p w:rsidRPr="00117C77" w:rsidR="00117C77" w:rsidP="007C5D27" w:rsidRDefault="00117C77" w14:paraId="081A304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CAV30CI1113753</w:t>
            </w:r>
          </w:p>
        </w:tc>
        <w:tc>
          <w:tcPr>
            <w:tcW w:w="0" w:type="auto"/>
            <w:noWrap/>
            <w:vAlign w:val="center"/>
            <w:hideMark/>
          </w:tcPr>
          <w:p w:rsidRPr="00117C77" w:rsidR="00117C77" w:rsidP="007C5D27" w:rsidRDefault="00117C77" w14:paraId="6FBBBB8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3/11/2025</w:t>
            </w:r>
          </w:p>
        </w:tc>
        <w:tc>
          <w:tcPr>
            <w:tcW w:w="0" w:type="auto"/>
            <w:noWrap/>
            <w:vAlign w:val="center"/>
            <w:hideMark/>
          </w:tcPr>
          <w:p w:rsidRPr="00117C77" w:rsidR="00117C77" w:rsidP="007C5D27" w:rsidRDefault="00117C77" w14:paraId="10164E2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CM-0604</w:t>
            </w:r>
          </w:p>
        </w:tc>
      </w:tr>
      <w:tr w:rsidRPr="00117C77" w:rsidR="00117C77" w:rsidTr="007C5D27" w14:paraId="3C78D10D"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6A331CB5" w14:textId="77777777">
            <w:pPr>
              <w:jc w:val="center"/>
              <w:rPr>
                <w:rFonts w:eastAsia="Times New Roman"/>
                <w:color w:val="000000"/>
                <w:sz w:val="20"/>
                <w:szCs w:val="20"/>
              </w:rPr>
            </w:pPr>
            <w:r w:rsidRPr="00117C77">
              <w:rPr>
                <w:rFonts w:eastAsia="Times New Roman"/>
                <w:color w:val="000000"/>
                <w:sz w:val="20"/>
                <w:szCs w:val="20"/>
              </w:rPr>
              <w:t>16</w:t>
            </w:r>
          </w:p>
        </w:tc>
        <w:tc>
          <w:tcPr>
            <w:tcW w:w="0" w:type="auto"/>
            <w:noWrap/>
            <w:vAlign w:val="center"/>
            <w:hideMark/>
          </w:tcPr>
          <w:p w:rsidRPr="00117C77" w:rsidR="00117C77" w:rsidP="007C5D27" w:rsidRDefault="00117C77" w14:paraId="45E12BB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CVID21797</w:t>
            </w:r>
          </w:p>
        </w:tc>
        <w:tc>
          <w:tcPr>
            <w:tcW w:w="0" w:type="auto"/>
            <w:noWrap/>
            <w:vAlign w:val="center"/>
            <w:hideMark/>
          </w:tcPr>
          <w:p w:rsidRPr="00117C77" w:rsidR="00117C77" w:rsidP="007C5D27" w:rsidRDefault="00117C77" w14:paraId="6A57BF4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Usme</w:t>
            </w:r>
          </w:p>
        </w:tc>
        <w:tc>
          <w:tcPr>
            <w:tcW w:w="0" w:type="auto"/>
            <w:noWrap/>
            <w:vAlign w:val="center"/>
            <w:hideMark/>
          </w:tcPr>
          <w:p w:rsidRPr="00117C77" w:rsidR="00117C77" w:rsidP="007C5D27" w:rsidRDefault="00117C77" w14:paraId="4352344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CAV30CI1112932</w:t>
            </w:r>
          </w:p>
        </w:tc>
        <w:tc>
          <w:tcPr>
            <w:tcW w:w="0" w:type="auto"/>
            <w:noWrap/>
            <w:vAlign w:val="center"/>
            <w:hideMark/>
          </w:tcPr>
          <w:p w:rsidRPr="00117C77" w:rsidR="00117C77" w:rsidP="007C5D27" w:rsidRDefault="00117C77" w14:paraId="43AB683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3/11/2025</w:t>
            </w:r>
          </w:p>
        </w:tc>
        <w:tc>
          <w:tcPr>
            <w:tcW w:w="0" w:type="auto"/>
            <w:noWrap/>
            <w:vAlign w:val="center"/>
            <w:hideMark/>
          </w:tcPr>
          <w:p w:rsidRPr="00117C77" w:rsidR="00117C77" w:rsidP="007C5D27" w:rsidRDefault="00117C77" w14:paraId="21C9240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CM-0604</w:t>
            </w:r>
          </w:p>
        </w:tc>
      </w:tr>
      <w:tr w:rsidRPr="00117C77" w:rsidR="00117C77" w:rsidTr="007C5D27" w14:paraId="37FE6463"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01F8C0C2" w14:textId="77777777">
            <w:pPr>
              <w:jc w:val="center"/>
              <w:rPr>
                <w:rFonts w:eastAsia="Times New Roman"/>
                <w:color w:val="000000"/>
                <w:sz w:val="20"/>
                <w:szCs w:val="20"/>
              </w:rPr>
            </w:pPr>
            <w:r w:rsidRPr="00117C77">
              <w:rPr>
                <w:rFonts w:eastAsia="Times New Roman"/>
                <w:color w:val="000000"/>
                <w:sz w:val="20"/>
                <w:szCs w:val="20"/>
              </w:rPr>
              <w:t>17</w:t>
            </w:r>
          </w:p>
        </w:tc>
        <w:tc>
          <w:tcPr>
            <w:tcW w:w="0" w:type="auto"/>
            <w:noWrap/>
            <w:vAlign w:val="center"/>
            <w:hideMark/>
          </w:tcPr>
          <w:p w:rsidRPr="00117C77" w:rsidR="00117C77" w:rsidP="007C5D27" w:rsidRDefault="00117C77" w14:paraId="3F078E9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ESU-136</w:t>
            </w:r>
          </w:p>
        </w:tc>
        <w:tc>
          <w:tcPr>
            <w:tcW w:w="0" w:type="auto"/>
            <w:noWrap/>
            <w:vAlign w:val="center"/>
            <w:hideMark/>
          </w:tcPr>
          <w:p w:rsidRPr="00117C77" w:rsidR="00117C77" w:rsidP="007C5D27" w:rsidRDefault="00117C77" w14:paraId="1FF5447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Kennedy</w:t>
            </w:r>
          </w:p>
        </w:tc>
        <w:tc>
          <w:tcPr>
            <w:tcW w:w="0" w:type="auto"/>
            <w:noWrap/>
            <w:vAlign w:val="center"/>
            <w:hideMark/>
          </w:tcPr>
          <w:p w:rsidRPr="00117C77" w:rsidR="00117C77" w:rsidP="007C5D27" w:rsidRDefault="00117C77" w14:paraId="1F4F85E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CAV30CI1063069</w:t>
            </w:r>
          </w:p>
        </w:tc>
        <w:tc>
          <w:tcPr>
            <w:tcW w:w="0" w:type="auto"/>
            <w:noWrap/>
            <w:vAlign w:val="center"/>
            <w:hideMark/>
          </w:tcPr>
          <w:p w:rsidRPr="00117C77" w:rsidR="00117C77" w:rsidP="007C5D27" w:rsidRDefault="00117C77" w14:paraId="48CFF8F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3/11/2025</w:t>
            </w:r>
          </w:p>
        </w:tc>
        <w:tc>
          <w:tcPr>
            <w:tcW w:w="0" w:type="auto"/>
            <w:noWrap/>
            <w:vAlign w:val="center"/>
            <w:hideMark/>
          </w:tcPr>
          <w:p w:rsidRPr="00117C77" w:rsidR="00117C77" w:rsidP="007C5D27" w:rsidRDefault="00117C77" w14:paraId="6D8F92C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CM-0605</w:t>
            </w:r>
          </w:p>
        </w:tc>
      </w:tr>
      <w:tr w:rsidRPr="00117C77" w:rsidR="00117C77" w:rsidTr="007C5D27" w14:paraId="2E87F94B"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355DF51E" w14:textId="77777777">
            <w:pPr>
              <w:jc w:val="center"/>
              <w:rPr>
                <w:rFonts w:eastAsia="Times New Roman"/>
                <w:color w:val="000000"/>
                <w:sz w:val="20"/>
                <w:szCs w:val="20"/>
              </w:rPr>
            </w:pPr>
            <w:r w:rsidRPr="00117C77">
              <w:rPr>
                <w:rFonts w:eastAsia="Times New Roman"/>
                <w:color w:val="000000"/>
                <w:sz w:val="20"/>
                <w:szCs w:val="20"/>
              </w:rPr>
              <w:t>18</w:t>
            </w:r>
          </w:p>
        </w:tc>
        <w:tc>
          <w:tcPr>
            <w:tcW w:w="0" w:type="auto"/>
            <w:noWrap/>
            <w:vAlign w:val="center"/>
            <w:hideMark/>
          </w:tcPr>
          <w:p w:rsidRPr="00117C77" w:rsidR="00117C77" w:rsidP="007C5D27" w:rsidRDefault="00117C77" w14:paraId="709160D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ESU-137</w:t>
            </w:r>
          </w:p>
        </w:tc>
        <w:tc>
          <w:tcPr>
            <w:tcW w:w="0" w:type="auto"/>
            <w:noWrap/>
            <w:vAlign w:val="center"/>
            <w:hideMark/>
          </w:tcPr>
          <w:p w:rsidRPr="00117C77" w:rsidR="00117C77" w:rsidP="007C5D27" w:rsidRDefault="00117C77" w14:paraId="143D8D0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Kennedy</w:t>
            </w:r>
          </w:p>
        </w:tc>
        <w:tc>
          <w:tcPr>
            <w:tcW w:w="0" w:type="auto"/>
            <w:noWrap/>
            <w:vAlign w:val="center"/>
            <w:hideMark/>
          </w:tcPr>
          <w:p w:rsidRPr="00117C77" w:rsidR="00117C77" w:rsidP="007C5D27" w:rsidRDefault="00117C77" w14:paraId="1858D6F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CAV30CI1062990</w:t>
            </w:r>
          </w:p>
        </w:tc>
        <w:tc>
          <w:tcPr>
            <w:tcW w:w="0" w:type="auto"/>
            <w:noWrap/>
            <w:vAlign w:val="center"/>
            <w:hideMark/>
          </w:tcPr>
          <w:p w:rsidRPr="00117C77" w:rsidR="00117C77" w:rsidP="007C5D27" w:rsidRDefault="00117C77" w14:paraId="233B476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3/11/2025</w:t>
            </w:r>
          </w:p>
        </w:tc>
        <w:tc>
          <w:tcPr>
            <w:tcW w:w="0" w:type="auto"/>
            <w:noWrap/>
            <w:vAlign w:val="center"/>
            <w:hideMark/>
          </w:tcPr>
          <w:p w:rsidRPr="00117C77" w:rsidR="00117C77" w:rsidP="007C5D27" w:rsidRDefault="00117C77" w14:paraId="342FF2F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CM-0605</w:t>
            </w:r>
          </w:p>
        </w:tc>
      </w:tr>
      <w:tr w:rsidRPr="00117C77" w:rsidR="00117C77" w:rsidTr="007C5D27" w14:paraId="34B8D4DC"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317381BF" w14:textId="77777777">
            <w:pPr>
              <w:jc w:val="center"/>
              <w:rPr>
                <w:rFonts w:eastAsia="Times New Roman"/>
                <w:color w:val="000000"/>
                <w:sz w:val="20"/>
                <w:szCs w:val="20"/>
              </w:rPr>
            </w:pPr>
            <w:r w:rsidRPr="00117C77">
              <w:rPr>
                <w:rFonts w:eastAsia="Times New Roman"/>
                <w:color w:val="000000"/>
                <w:sz w:val="20"/>
                <w:szCs w:val="20"/>
              </w:rPr>
              <w:t>19</w:t>
            </w:r>
          </w:p>
        </w:tc>
        <w:tc>
          <w:tcPr>
            <w:tcW w:w="0" w:type="auto"/>
            <w:noWrap/>
            <w:vAlign w:val="center"/>
            <w:hideMark/>
          </w:tcPr>
          <w:p w:rsidRPr="00117C77" w:rsidR="00117C77" w:rsidP="007C5D27" w:rsidRDefault="00117C77" w14:paraId="37454B8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ESU-105</w:t>
            </w:r>
          </w:p>
        </w:tc>
        <w:tc>
          <w:tcPr>
            <w:tcW w:w="0" w:type="auto"/>
            <w:noWrap/>
            <w:vAlign w:val="center"/>
            <w:hideMark/>
          </w:tcPr>
          <w:p w:rsidRPr="00117C77" w:rsidR="00117C77" w:rsidP="007C5D27" w:rsidRDefault="00117C77" w14:paraId="786EB33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Kennedy</w:t>
            </w:r>
          </w:p>
        </w:tc>
        <w:tc>
          <w:tcPr>
            <w:tcW w:w="0" w:type="auto"/>
            <w:noWrap/>
            <w:vAlign w:val="center"/>
            <w:hideMark/>
          </w:tcPr>
          <w:p w:rsidRPr="00117C77" w:rsidR="00117C77" w:rsidP="007C5D27" w:rsidRDefault="00117C77" w14:paraId="49DEEC0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CAV30CI1063064</w:t>
            </w:r>
          </w:p>
        </w:tc>
        <w:tc>
          <w:tcPr>
            <w:tcW w:w="0" w:type="auto"/>
            <w:noWrap/>
            <w:vAlign w:val="center"/>
            <w:hideMark/>
          </w:tcPr>
          <w:p w:rsidRPr="00117C77" w:rsidR="00117C77" w:rsidP="007C5D27" w:rsidRDefault="00117C77" w14:paraId="08126DE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3/11/2025</w:t>
            </w:r>
          </w:p>
        </w:tc>
        <w:tc>
          <w:tcPr>
            <w:tcW w:w="0" w:type="auto"/>
            <w:noWrap/>
            <w:vAlign w:val="center"/>
            <w:hideMark/>
          </w:tcPr>
          <w:p w:rsidRPr="00117C77" w:rsidR="00117C77" w:rsidP="007C5D27" w:rsidRDefault="00117C77" w14:paraId="460E7C0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CM-0605</w:t>
            </w:r>
          </w:p>
        </w:tc>
      </w:tr>
      <w:tr w:rsidRPr="00117C77" w:rsidR="00117C77" w:rsidTr="007C5D27" w14:paraId="1CC829BF"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31CADE3B" w14:textId="77777777">
            <w:pPr>
              <w:jc w:val="center"/>
              <w:rPr>
                <w:rFonts w:eastAsia="Times New Roman"/>
                <w:color w:val="000000"/>
                <w:sz w:val="20"/>
                <w:szCs w:val="20"/>
              </w:rPr>
            </w:pPr>
            <w:r w:rsidRPr="00117C77">
              <w:rPr>
                <w:rFonts w:eastAsia="Times New Roman"/>
                <w:color w:val="000000"/>
                <w:sz w:val="20"/>
                <w:szCs w:val="20"/>
              </w:rPr>
              <w:t>20</w:t>
            </w:r>
          </w:p>
        </w:tc>
        <w:tc>
          <w:tcPr>
            <w:tcW w:w="0" w:type="auto"/>
            <w:noWrap/>
            <w:vAlign w:val="center"/>
            <w:hideMark/>
          </w:tcPr>
          <w:p w:rsidRPr="00117C77" w:rsidR="00117C77" w:rsidP="007C5D27" w:rsidRDefault="00117C77" w14:paraId="4EBC3CE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ESU-078</w:t>
            </w:r>
          </w:p>
        </w:tc>
        <w:tc>
          <w:tcPr>
            <w:tcW w:w="0" w:type="auto"/>
            <w:noWrap/>
            <w:vAlign w:val="center"/>
            <w:hideMark/>
          </w:tcPr>
          <w:p w:rsidRPr="00117C77" w:rsidR="00117C77" w:rsidP="007C5D27" w:rsidRDefault="00117C77" w14:paraId="267917A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Kennedy</w:t>
            </w:r>
          </w:p>
        </w:tc>
        <w:tc>
          <w:tcPr>
            <w:tcW w:w="0" w:type="auto"/>
            <w:noWrap/>
            <w:vAlign w:val="center"/>
            <w:hideMark/>
          </w:tcPr>
          <w:p w:rsidRPr="00117C77" w:rsidR="00117C77" w:rsidP="007C5D27" w:rsidRDefault="00117C77" w14:paraId="0E8C275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CAV30CI1062965</w:t>
            </w:r>
          </w:p>
        </w:tc>
        <w:tc>
          <w:tcPr>
            <w:tcW w:w="0" w:type="auto"/>
            <w:noWrap/>
            <w:vAlign w:val="center"/>
            <w:hideMark/>
          </w:tcPr>
          <w:p w:rsidRPr="00117C77" w:rsidR="00117C77" w:rsidP="007C5D27" w:rsidRDefault="00117C77" w14:paraId="31CD589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3/11/2025</w:t>
            </w:r>
          </w:p>
        </w:tc>
        <w:tc>
          <w:tcPr>
            <w:tcW w:w="0" w:type="auto"/>
            <w:noWrap/>
            <w:vAlign w:val="center"/>
            <w:hideMark/>
          </w:tcPr>
          <w:p w:rsidRPr="00117C77" w:rsidR="00117C77" w:rsidP="007C5D27" w:rsidRDefault="00117C77" w14:paraId="2DCC96F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CM-0605</w:t>
            </w:r>
          </w:p>
        </w:tc>
      </w:tr>
      <w:tr w:rsidRPr="00117C77" w:rsidR="00117C77" w:rsidTr="007C5D27" w14:paraId="39EC6C64"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45F637B6" w14:textId="77777777">
            <w:pPr>
              <w:jc w:val="center"/>
              <w:rPr>
                <w:rFonts w:eastAsia="Times New Roman"/>
                <w:color w:val="000000"/>
                <w:sz w:val="20"/>
                <w:szCs w:val="20"/>
              </w:rPr>
            </w:pPr>
            <w:r w:rsidRPr="00117C77">
              <w:rPr>
                <w:rFonts w:eastAsia="Times New Roman"/>
                <w:color w:val="000000"/>
                <w:sz w:val="20"/>
                <w:szCs w:val="20"/>
              </w:rPr>
              <w:t>21</w:t>
            </w:r>
          </w:p>
        </w:tc>
        <w:tc>
          <w:tcPr>
            <w:tcW w:w="0" w:type="auto"/>
            <w:noWrap/>
            <w:vAlign w:val="center"/>
            <w:hideMark/>
          </w:tcPr>
          <w:p w:rsidRPr="00117C77" w:rsidR="00117C77" w:rsidP="007C5D27" w:rsidRDefault="00117C77" w14:paraId="11C42B3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AL207</w:t>
            </w:r>
          </w:p>
        </w:tc>
        <w:tc>
          <w:tcPr>
            <w:tcW w:w="0" w:type="auto"/>
            <w:noWrap/>
            <w:vAlign w:val="center"/>
            <w:hideMark/>
          </w:tcPr>
          <w:p w:rsidRPr="00117C77" w:rsidR="00117C77" w:rsidP="007C5D27" w:rsidRDefault="00117C77" w14:paraId="2DBABE9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Kennedy</w:t>
            </w:r>
          </w:p>
        </w:tc>
        <w:tc>
          <w:tcPr>
            <w:tcW w:w="0" w:type="auto"/>
            <w:noWrap/>
            <w:vAlign w:val="center"/>
            <w:hideMark/>
          </w:tcPr>
          <w:p w:rsidRPr="00117C77" w:rsidR="00117C77" w:rsidP="007C5D27" w:rsidRDefault="00117C77" w14:paraId="702F5A8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CAV30CI1122709</w:t>
            </w:r>
          </w:p>
        </w:tc>
        <w:tc>
          <w:tcPr>
            <w:tcW w:w="0" w:type="auto"/>
            <w:noWrap/>
            <w:vAlign w:val="center"/>
            <w:hideMark/>
          </w:tcPr>
          <w:p w:rsidRPr="00117C77" w:rsidR="00117C77" w:rsidP="007C5D27" w:rsidRDefault="00117C77" w14:paraId="63B0266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3/11/2025</w:t>
            </w:r>
          </w:p>
        </w:tc>
        <w:tc>
          <w:tcPr>
            <w:tcW w:w="0" w:type="auto"/>
            <w:noWrap/>
            <w:vAlign w:val="center"/>
            <w:hideMark/>
          </w:tcPr>
          <w:p w:rsidRPr="00117C77" w:rsidR="00117C77" w:rsidP="007C5D27" w:rsidRDefault="00117C77" w14:paraId="77BD72D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CM-0606</w:t>
            </w:r>
          </w:p>
        </w:tc>
      </w:tr>
      <w:tr w:rsidRPr="00117C77" w:rsidR="00117C77" w:rsidTr="007C5D27" w14:paraId="67FFA47E"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3E070594" w14:textId="77777777">
            <w:pPr>
              <w:jc w:val="center"/>
              <w:rPr>
                <w:rFonts w:eastAsia="Times New Roman"/>
                <w:color w:val="000000"/>
                <w:sz w:val="20"/>
                <w:szCs w:val="20"/>
              </w:rPr>
            </w:pPr>
            <w:r w:rsidRPr="00117C77">
              <w:rPr>
                <w:rFonts w:eastAsia="Times New Roman"/>
                <w:color w:val="000000"/>
                <w:sz w:val="20"/>
                <w:szCs w:val="20"/>
              </w:rPr>
              <w:t>22</w:t>
            </w:r>
          </w:p>
        </w:tc>
        <w:tc>
          <w:tcPr>
            <w:tcW w:w="0" w:type="auto"/>
            <w:noWrap/>
            <w:vAlign w:val="center"/>
            <w:hideMark/>
          </w:tcPr>
          <w:p w:rsidRPr="00117C77" w:rsidR="00117C77" w:rsidP="007C5D27" w:rsidRDefault="00117C77" w14:paraId="2E6DE30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CCEL08_0032</w:t>
            </w:r>
          </w:p>
        </w:tc>
        <w:tc>
          <w:tcPr>
            <w:tcW w:w="0" w:type="auto"/>
            <w:noWrap/>
            <w:vAlign w:val="center"/>
            <w:hideMark/>
          </w:tcPr>
          <w:p w:rsidRPr="00117C77" w:rsidR="00117C77" w:rsidP="007C5D27" w:rsidRDefault="00117C77" w14:paraId="48AB120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Kennedy</w:t>
            </w:r>
          </w:p>
        </w:tc>
        <w:tc>
          <w:tcPr>
            <w:tcW w:w="0" w:type="auto"/>
            <w:noWrap/>
            <w:vAlign w:val="center"/>
            <w:hideMark/>
          </w:tcPr>
          <w:p w:rsidRPr="00117C77" w:rsidR="00117C77" w:rsidP="007C5D27" w:rsidRDefault="00117C77" w14:paraId="65DE8C6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CAV30CI1122660</w:t>
            </w:r>
          </w:p>
        </w:tc>
        <w:tc>
          <w:tcPr>
            <w:tcW w:w="0" w:type="auto"/>
            <w:noWrap/>
            <w:vAlign w:val="center"/>
            <w:hideMark/>
          </w:tcPr>
          <w:p w:rsidRPr="00117C77" w:rsidR="00117C77" w:rsidP="007C5D27" w:rsidRDefault="00117C77" w14:paraId="25BC1AD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3/11/2025</w:t>
            </w:r>
          </w:p>
        </w:tc>
        <w:tc>
          <w:tcPr>
            <w:tcW w:w="0" w:type="auto"/>
            <w:noWrap/>
            <w:vAlign w:val="center"/>
            <w:hideMark/>
          </w:tcPr>
          <w:p w:rsidRPr="00117C77" w:rsidR="00117C77" w:rsidP="007C5D27" w:rsidRDefault="00117C77" w14:paraId="3C5D728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CM-0606</w:t>
            </w:r>
          </w:p>
        </w:tc>
      </w:tr>
      <w:tr w:rsidRPr="00117C77" w:rsidR="00117C77" w:rsidTr="007C5D27" w14:paraId="14630BC0"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555674DA" w14:textId="77777777">
            <w:pPr>
              <w:jc w:val="center"/>
              <w:rPr>
                <w:rFonts w:eastAsia="Times New Roman"/>
                <w:color w:val="000000"/>
                <w:sz w:val="20"/>
                <w:szCs w:val="20"/>
              </w:rPr>
            </w:pPr>
            <w:r w:rsidRPr="00117C77">
              <w:rPr>
                <w:rFonts w:eastAsia="Times New Roman"/>
                <w:color w:val="000000"/>
                <w:sz w:val="20"/>
                <w:szCs w:val="20"/>
              </w:rPr>
              <w:t>23</w:t>
            </w:r>
          </w:p>
        </w:tc>
        <w:tc>
          <w:tcPr>
            <w:tcW w:w="0" w:type="auto"/>
            <w:noWrap/>
            <w:vAlign w:val="center"/>
            <w:hideMark/>
          </w:tcPr>
          <w:p w:rsidRPr="00117C77" w:rsidR="00117C77" w:rsidP="007C5D27" w:rsidRDefault="00117C77" w14:paraId="70CDAB6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FN_105</w:t>
            </w:r>
          </w:p>
        </w:tc>
        <w:tc>
          <w:tcPr>
            <w:tcW w:w="0" w:type="auto"/>
            <w:noWrap/>
            <w:vAlign w:val="center"/>
            <w:hideMark/>
          </w:tcPr>
          <w:p w:rsidRPr="00117C77" w:rsidR="00117C77" w:rsidP="007C5D27" w:rsidRDefault="00117C77" w14:paraId="1D368BC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Kennedy</w:t>
            </w:r>
          </w:p>
        </w:tc>
        <w:tc>
          <w:tcPr>
            <w:tcW w:w="0" w:type="auto"/>
            <w:noWrap/>
            <w:vAlign w:val="center"/>
            <w:hideMark/>
          </w:tcPr>
          <w:p w:rsidRPr="00117C77" w:rsidR="00117C77" w:rsidP="007C5D27" w:rsidRDefault="00117C77" w14:paraId="509E269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CAV30CI1114020</w:t>
            </w:r>
          </w:p>
        </w:tc>
        <w:tc>
          <w:tcPr>
            <w:tcW w:w="0" w:type="auto"/>
            <w:noWrap/>
            <w:vAlign w:val="center"/>
            <w:hideMark/>
          </w:tcPr>
          <w:p w:rsidRPr="00117C77" w:rsidR="00117C77" w:rsidP="007C5D27" w:rsidRDefault="00117C77" w14:paraId="5E3B570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3/11/2025</w:t>
            </w:r>
          </w:p>
        </w:tc>
        <w:tc>
          <w:tcPr>
            <w:tcW w:w="0" w:type="auto"/>
            <w:noWrap/>
            <w:vAlign w:val="center"/>
            <w:hideMark/>
          </w:tcPr>
          <w:p w:rsidRPr="00117C77" w:rsidR="00117C77" w:rsidP="007C5D27" w:rsidRDefault="00117C77" w14:paraId="2585ADA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CM-0606</w:t>
            </w:r>
          </w:p>
        </w:tc>
      </w:tr>
      <w:tr w:rsidRPr="00117C77" w:rsidR="00117C77" w:rsidTr="007C5D27" w14:paraId="6FAA6298"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36C68DCE" w14:textId="77777777">
            <w:pPr>
              <w:jc w:val="center"/>
              <w:rPr>
                <w:rFonts w:eastAsia="Times New Roman"/>
                <w:color w:val="000000"/>
                <w:sz w:val="20"/>
                <w:szCs w:val="20"/>
              </w:rPr>
            </w:pPr>
            <w:r w:rsidRPr="00117C77">
              <w:rPr>
                <w:rFonts w:eastAsia="Times New Roman"/>
                <w:color w:val="000000"/>
                <w:sz w:val="20"/>
                <w:szCs w:val="20"/>
              </w:rPr>
              <w:t>24</w:t>
            </w:r>
          </w:p>
        </w:tc>
        <w:tc>
          <w:tcPr>
            <w:tcW w:w="0" w:type="auto"/>
            <w:noWrap/>
            <w:vAlign w:val="center"/>
            <w:hideMark/>
          </w:tcPr>
          <w:p w:rsidRPr="00117C77" w:rsidR="00117C77" w:rsidP="007C5D27" w:rsidRDefault="00117C77" w14:paraId="7A3AF57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FN_77</w:t>
            </w:r>
          </w:p>
        </w:tc>
        <w:tc>
          <w:tcPr>
            <w:tcW w:w="0" w:type="auto"/>
            <w:noWrap/>
            <w:vAlign w:val="center"/>
            <w:hideMark/>
          </w:tcPr>
          <w:p w:rsidRPr="00117C77" w:rsidR="00117C77" w:rsidP="007C5D27" w:rsidRDefault="00117C77" w14:paraId="42E8E4E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Kennedy</w:t>
            </w:r>
          </w:p>
        </w:tc>
        <w:tc>
          <w:tcPr>
            <w:tcW w:w="0" w:type="auto"/>
            <w:noWrap/>
            <w:vAlign w:val="center"/>
            <w:hideMark/>
          </w:tcPr>
          <w:p w:rsidRPr="00117C77" w:rsidR="00117C77" w:rsidP="007C5D27" w:rsidRDefault="00117C77" w14:paraId="7BA31F3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CAV30CI1115493</w:t>
            </w:r>
          </w:p>
        </w:tc>
        <w:tc>
          <w:tcPr>
            <w:tcW w:w="0" w:type="auto"/>
            <w:noWrap/>
            <w:vAlign w:val="center"/>
            <w:hideMark/>
          </w:tcPr>
          <w:p w:rsidRPr="00117C77" w:rsidR="00117C77" w:rsidP="007C5D27" w:rsidRDefault="00117C77" w14:paraId="3BF0F63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3/11/2025</w:t>
            </w:r>
          </w:p>
        </w:tc>
        <w:tc>
          <w:tcPr>
            <w:tcW w:w="0" w:type="auto"/>
            <w:noWrap/>
            <w:vAlign w:val="center"/>
            <w:hideMark/>
          </w:tcPr>
          <w:p w:rsidRPr="00117C77" w:rsidR="00117C77" w:rsidP="007C5D27" w:rsidRDefault="00117C77" w14:paraId="262189A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CM-0606</w:t>
            </w:r>
          </w:p>
        </w:tc>
      </w:tr>
      <w:tr w:rsidRPr="00117C77" w:rsidR="00117C77" w:rsidTr="007C5D27" w14:paraId="385BC52A"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76955162" w14:textId="77777777">
            <w:pPr>
              <w:jc w:val="center"/>
              <w:rPr>
                <w:rFonts w:eastAsia="Times New Roman"/>
                <w:color w:val="000000"/>
                <w:sz w:val="20"/>
                <w:szCs w:val="20"/>
              </w:rPr>
            </w:pPr>
            <w:r w:rsidRPr="00117C77">
              <w:rPr>
                <w:rFonts w:eastAsia="Times New Roman"/>
                <w:color w:val="000000"/>
                <w:sz w:val="20"/>
                <w:szCs w:val="20"/>
              </w:rPr>
              <w:t>25</w:t>
            </w:r>
          </w:p>
        </w:tc>
        <w:tc>
          <w:tcPr>
            <w:tcW w:w="0" w:type="auto"/>
            <w:noWrap/>
            <w:vAlign w:val="center"/>
            <w:hideMark/>
          </w:tcPr>
          <w:p w:rsidRPr="00117C77" w:rsidR="00117C77" w:rsidP="007C5D27" w:rsidRDefault="00117C77" w14:paraId="596019A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PCE23076</w:t>
            </w:r>
          </w:p>
        </w:tc>
        <w:tc>
          <w:tcPr>
            <w:tcW w:w="0" w:type="auto"/>
            <w:noWrap/>
            <w:vAlign w:val="center"/>
            <w:hideMark/>
          </w:tcPr>
          <w:p w:rsidRPr="00117C77" w:rsidR="00117C77" w:rsidP="007C5D27" w:rsidRDefault="00117C77" w14:paraId="56C5220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Bosa</w:t>
            </w:r>
          </w:p>
        </w:tc>
        <w:tc>
          <w:tcPr>
            <w:tcW w:w="0" w:type="auto"/>
            <w:noWrap/>
            <w:vAlign w:val="center"/>
            <w:hideMark/>
          </w:tcPr>
          <w:p w:rsidRPr="00117C77" w:rsidR="00117C77" w:rsidP="007C5D27" w:rsidRDefault="00117C77" w14:paraId="63B6C11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CAV30CI1114758</w:t>
            </w:r>
          </w:p>
        </w:tc>
        <w:tc>
          <w:tcPr>
            <w:tcW w:w="0" w:type="auto"/>
            <w:noWrap/>
            <w:vAlign w:val="center"/>
            <w:hideMark/>
          </w:tcPr>
          <w:p w:rsidRPr="00117C77" w:rsidR="00117C77" w:rsidP="007C5D27" w:rsidRDefault="00117C77" w14:paraId="7519FCF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3/11/2025</w:t>
            </w:r>
          </w:p>
        </w:tc>
        <w:tc>
          <w:tcPr>
            <w:tcW w:w="0" w:type="auto"/>
            <w:noWrap/>
            <w:vAlign w:val="center"/>
            <w:hideMark/>
          </w:tcPr>
          <w:p w:rsidRPr="00117C77" w:rsidR="00117C77" w:rsidP="007C5D27" w:rsidRDefault="00117C77" w14:paraId="010BAF9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CM-0607</w:t>
            </w:r>
          </w:p>
        </w:tc>
      </w:tr>
      <w:tr w:rsidRPr="00117C77" w:rsidR="00117C77" w:rsidTr="007C5D27" w14:paraId="2E8F5A21"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33A7B487" w14:textId="77777777">
            <w:pPr>
              <w:jc w:val="center"/>
              <w:rPr>
                <w:rFonts w:eastAsia="Times New Roman"/>
                <w:color w:val="000000"/>
                <w:sz w:val="20"/>
                <w:szCs w:val="20"/>
              </w:rPr>
            </w:pPr>
            <w:r w:rsidRPr="00117C77">
              <w:rPr>
                <w:rFonts w:eastAsia="Times New Roman"/>
                <w:color w:val="000000"/>
                <w:sz w:val="20"/>
                <w:szCs w:val="20"/>
              </w:rPr>
              <w:t>26</w:t>
            </w:r>
          </w:p>
        </w:tc>
        <w:tc>
          <w:tcPr>
            <w:tcW w:w="0" w:type="auto"/>
            <w:noWrap/>
            <w:vAlign w:val="center"/>
            <w:hideMark/>
          </w:tcPr>
          <w:p w:rsidRPr="00117C77" w:rsidR="00117C77" w:rsidP="007C5D27" w:rsidRDefault="00117C77" w14:paraId="43C55CE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PAQ33</w:t>
            </w:r>
          </w:p>
        </w:tc>
        <w:tc>
          <w:tcPr>
            <w:tcW w:w="0" w:type="auto"/>
            <w:noWrap/>
            <w:vAlign w:val="center"/>
            <w:hideMark/>
          </w:tcPr>
          <w:p w:rsidRPr="00117C77" w:rsidR="00117C77" w:rsidP="007C5D27" w:rsidRDefault="00117C77" w14:paraId="058B180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Bosa</w:t>
            </w:r>
          </w:p>
        </w:tc>
        <w:tc>
          <w:tcPr>
            <w:tcW w:w="0" w:type="auto"/>
            <w:noWrap/>
            <w:vAlign w:val="center"/>
            <w:hideMark/>
          </w:tcPr>
          <w:p w:rsidRPr="00117C77" w:rsidR="00117C77" w:rsidP="007C5D27" w:rsidRDefault="00117C77" w14:paraId="4425071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CAV30CI1114633</w:t>
            </w:r>
          </w:p>
        </w:tc>
        <w:tc>
          <w:tcPr>
            <w:tcW w:w="0" w:type="auto"/>
            <w:noWrap/>
            <w:vAlign w:val="center"/>
            <w:hideMark/>
          </w:tcPr>
          <w:p w:rsidRPr="00117C77" w:rsidR="00117C77" w:rsidP="007C5D27" w:rsidRDefault="00117C77" w14:paraId="5B8E4C6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3/11/2025</w:t>
            </w:r>
          </w:p>
        </w:tc>
        <w:tc>
          <w:tcPr>
            <w:tcW w:w="0" w:type="auto"/>
            <w:noWrap/>
            <w:vAlign w:val="center"/>
            <w:hideMark/>
          </w:tcPr>
          <w:p w:rsidRPr="00117C77" w:rsidR="00117C77" w:rsidP="007C5D27" w:rsidRDefault="00117C77" w14:paraId="7D15209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CM-0607</w:t>
            </w:r>
          </w:p>
        </w:tc>
      </w:tr>
      <w:tr w:rsidRPr="00117C77" w:rsidR="00117C77" w:rsidTr="007C5D27" w14:paraId="4B45C370"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4C817CC7" w14:textId="77777777">
            <w:pPr>
              <w:jc w:val="center"/>
              <w:rPr>
                <w:rFonts w:eastAsia="Times New Roman"/>
                <w:color w:val="000000"/>
                <w:sz w:val="20"/>
                <w:szCs w:val="20"/>
              </w:rPr>
            </w:pPr>
            <w:r w:rsidRPr="00117C77">
              <w:rPr>
                <w:rFonts w:eastAsia="Times New Roman"/>
                <w:color w:val="000000"/>
                <w:sz w:val="20"/>
                <w:szCs w:val="20"/>
              </w:rPr>
              <w:t>27</w:t>
            </w:r>
          </w:p>
        </w:tc>
        <w:tc>
          <w:tcPr>
            <w:tcW w:w="0" w:type="auto"/>
            <w:noWrap/>
            <w:vAlign w:val="center"/>
            <w:hideMark/>
          </w:tcPr>
          <w:p w:rsidRPr="00117C77" w:rsidR="00117C77" w:rsidP="007C5D27" w:rsidRDefault="00117C77" w14:paraId="1E9CC18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P369</w:t>
            </w:r>
          </w:p>
        </w:tc>
        <w:tc>
          <w:tcPr>
            <w:tcW w:w="0" w:type="auto"/>
            <w:noWrap/>
            <w:vAlign w:val="center"/>
            <w:hideMark/>
          </w:tcPr>
          <w:p w:rsidRPr="00117C77" w:rsidR="00117C77" w:rsidP="007C5D27" w:rsidRDefault="00117C77" w14:paraId="7EB811D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Bosa</w:t>
            </w:r>
          </w:p>
        </w:tc>
        <w:tc>
          <w:tcPr>
            <w:tcW w:w="0" w:type="auto"/>
            <w:noWrap/>
            <w:vAlign w:val="center"/>
            <w:hideMark/>
          </w:tcPr>
          <w:p w:rsidRPr="00117C77" w:rsidR="00117C77" w:rsidP="007C5D27" w:rsidRDefault="00117C77" w14:paraId="7691EDE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CAV30CI1114888</w:t>
            </w:r>
          </w:p>
        </w:tc>
        <w:tc>
          <w:tcPr>
            <w:tcW w:w="0" w:type="auto"/>
            <w:noWrap/>
            <w:vAlign w:val="center"/>
            <w:hideMark/>
          </w:tcPr>
          <w:p w:rsidRPr="00117C77" w:rsidR="00117C77" w:rsidP="007C5D27" w:rsidRDefault="00117C77" w14:paraId="57608DC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3/11/2025</w:t>
            </w:r>
          </w:p>
        </w:tc>
        <w:tc>
          <w:tcPr>
            <w:tcW w:w="0" w:type="auto"/>
            <w:noWrap/>
            <w:vAlign w:val="center"/>
            <w:hideMark/>
          </w:tcPr>
          <w:p w:rsidRPr="00117C77" w:rsidR="00117C77" w:rsidP="007C5D27" w:rsidRDefault="00117C77" w14:paraId="2E2B396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CM-0607</w:t>
            </w:r>
          </w:p>
        </w:tc>
      </w:tr>
      <w:tr w:rsidRPr="00117C77" w:rsidR="00117C77" w:rsidTr="007C5D27" w14:paraId="2B5F7663"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4E67812B" w14:textId="77777777">
            <w:pPr>
              <w:jc w:val="center"/>
              <w:rPr>
                <w:rFonts w:eastAsia="Times New Roman"/>
                <w:color w:val="000000"/>
                <w:sz w:val="20"/>
                <w:szCs w:val="20"/>
              </w:rPr>
            </w:pPr>
            <w:r w:rsidRPr="00117C77">
              <w:rPr>
                <w:rFonts w:eastAsia="Times New Roman"/>
                <w:color w:val="000000"/>
                <w:sz w:val="20"/>
                <w:szCs w:val="20"/>
              </w:rPr>
              <w:t>28</w:t>
            </w:r>
          </w:p>
        </w:tc>
        <w:tc>
          <w:tcPr>
            <w:tcW w:w="0" w:type="auto"/>
            <w:noWrap/>
            <w:vAlign w:val="center"/>
            <w:hideMark/>
          </w:tcPr>
          <w:p w:rsidRPr="00117C77" w:rsidR="00117C77" w:rsidP="007C5D27" w:rsidRDefault="00117C77" w14:paraId="73D3348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ESU-102</w:t>
            </w:r>
          </w:p>
        </w:tc>
        <w:tc>
          <w:tcPr>
            <w:tcW w:w="0" w:type="auto"/>
            <w:noWrap/>
            <w:vAlign w:val="center"/>
            <w:hideMark/>
          </w:tcPr>
          <w:p w:rsidRPr="00117C77" w:rsidR="00117C77" w:rsidP="007C5D27" w:rsidRDefault="00117C77" w14:paraId="0892D3B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03D107F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CAV30CI1063045</w:t>
            </w:r>
          </w:p>
        </w:tc>
        <w:tc>
          <w:tcPr>
            <w:tcW w:w="0" w:type="auto"/>
            <w:noWrap/>
            <w:vAlign w:val="center"/>
            <w:hideMark/>
          </w:tcPr>
          <w:p w:rsidRPr="00117C77" w:rsidR="00117C77" w:rsidP="007C5D27" w:rsidRDefault="00117C77" w14:paraId="052C866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4/11/2025</w:t>
            </w:r>
          </w:p>
        </w:tc>
        <w:tc>
          <w:tcPr>
            <w:tcW w:w="0" w:type="auto"/>
            <w:noWrap/>
            <w:vAlign w:val="center"/>
            <w:hideMark/>
          </w:tcPr>
          <w:p w:rsidRPr="00117C77" w:rsidR="00117C77" w:rsidP="007C5D27" w:rsidRDefault="00117C77" w14:paraId="182DAD5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CM-0608</w:t>
            </w:r>
          </w:p>
        </w:tc>
      </w:tr>
      <w:tr w:rsidRPr="00117C77" w:rsidR="00117C77" w:rsidTr="007C5D27" w14:paraId="48B13DCE"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084D8C02" w14:textId="77777777">
            <w:pPr>
              <w:jc w:val="center"/>
              <w:rPr>
                <w:rFonts w:eastAsia="Times New Roman"/>
                <w:color w:val="000000"/>
                <w:sz w:val="20"/>
                <w:szCs w:val="20"/>
              </w:rPr>
            </w:pPr>
            <w:r w:rsidRPr="00117C77">
              <w:rPr>
                <w:rFonts w:eastAsia="Times New Roman"/>
                <w:color w:val="000000"/>
                <w:sz w:val="20"/>
                <w:szCs w:val="20"/>
              </w:rPr>
              <w:t>29</w:t>
            </w:r>
          </w:p>
        </w:tc>
        <w:tc>
          <w:tcPr>
            <w:tcW w:w="0" w:type="auto"/>
            <w:noWrap/>
            <w:vAlign w:val="center"/>
            <w:hideMark/>
          </w:tcPr>
          <w:p w:rsidRPr="00117C77" w:rsidR="00117C77" w:rsidP="007C5D27" w:rsidRDefault="00117C77" w14:paraId="2200EC9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CCEL19_118</w:t>
            </w:r>
          </w:p>
        </w:tc>
        <w:tc>
          <w:tcPr>
            <w:tcW w:w="0" w:type="auto"/>
            <w:noWrap/>
            <w:vAlign w:val="center"/>
            <w:hideMark/>
          </w:tcPr>
          <w:p w:rsidRPr="00117C77" w:rsidR="00117C77" w:rsidP="007C5D27" w:rsidRDefault="00117C77" w14:paraId="18820C3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501C6BC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CAV30CI1122552</w:t>
            </w:r>
          </w:p>
        </w:tc>
        <w:tc>
          <w:tcPr>
            <w:tcW w:w="0" w:type="auto"/>
            <w:noWrap/>
            <w:vAlign w:val="center"/>
            <w:hideMark/>
          </w:tcPr>
          <w:p w:rsidRPr="00117C77" w:rsidR="00117C77" w:rsidP="007C5D27" w:rsidRDefault="00117C77" w14:paraId="6D5EC50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4/11/2025</w:t>
            </w:r>
          </w:p>
        </w:tc>
        <w:tc>
          <w:tcPr>
            <w:tcW w:w="0" w:type="auto"/>
            <w:noWrap/>
            <w:vAlign w:val="center"/>
            <w:hideMark/>
          </w:tcPr>
          <w:p w:rsidRPr="00117C77" w:rsidR="00117C77" w:rsidP="007C5D27" w:rsidRDefault="00117C77" w14:paraId="67B93EF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CM-0608</w:t>
            </w:r>
          </w:p>
        </w:tc>
      </w:tr>
      <w:tr w:rsidRPr="00117C77" w:rsidR="00117C77" w:rsidTr="007C5D27" w14:paraId="725AF523"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529CEAE4" w14:textId="77777777">
            <w:pPr>
              <w:jc w:val="center"/>
              <w:rPr>
                <w:rFonts w:eastAsia="Times New Roman"/>
                <w:color w:val="000000"/>
                <w:sz w:val="20"/>
                <w:szCs w:val="20"/>
              </w:rPr>
            </w:pPr>
            <w:r w:rsidRPr="00117C77">
              <w:rPr>
                <w:rFonts w:eastAsia="Times New Roman"/>
                <w:color w:val="000000"/>
                <w:sz w:val="20"/>
                <w:szCs w:val="20"/>
              </w:rPr>
              <w:t>30</w:t>
            </w:r>
          </w:p>
        </w:tc>
        <w:tc>
          <w:tcPr>
            <w:tcW w:w="0" w:type="auto"/>
            <w:noWrap/>
            <w:vAlign w:val="center"/>
            <w:hideMark/>
          </w:tcPr>
          <w:p w:rsidRPr="00117C77" w:rsidR="00117C77" w:rsidP="007C5D27" w:rsidRDefault="00117C77" w14:paraId="68EC0B9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CCEL19_119</w:t>
            </w:r>
          </w:p>
        </w:tc>
        <w:tc>
          <w:tcPr>
            <w:tcW w:w="0" w:type="auto"/>
            <w:noWrap/>
            <w:vAlign w:val="center"/>
            <w:hideMark/>
          </w:tcPr>
          <w:p w:rsidRPr="00117C77" w:rsidR="00117C77" w:rsidP="007C5D27" w:rsidRDefault="00117C77" w14:paraId="4286574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36CE54E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CAV30CI1124595</w:t>
            </w:r>
          </w:p>
        </w:tc>
        <w:tc>
          <w:tcPr>
            <w:tcW w:w="0" w:type="auto"/>
            <w:noWrap/>
            <w:vAlign w:val="center"/>
            <w:hideMark/>
          </w:tcPr>
          <w:p w:rsidRPr="00117C77" w:rsidR="00117C77" w:rsidP="007C5D27" w:rsidRDefault="00117C77" w14:paraId="249CA25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4/11/2025</w:t>
            </w:r>
          </w:p>
        </w:tc>
        <w:tc>
          <w:tcPr>
            <w:tcW w:w="0" w:type="auto"/>
            <w:noWrap/>
            <w:vAlign w:val="center"/>
            <w:hideMark/>
          </w:tcPr>
          <w:p w:rsidRPr="00117C77" w:rsidR="00117C77" w:rsidP="007C5D27" w:rsidRDefault="00117C77" w14:paraId="280C13A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CM-0608</w:t>
            </w:r>
          </w:p>
        </w:tc>
      </w:tr>
      <w:tr w:rsidRPr="00117C77" w:rsidR="00117C77" w:rsidTr="007C5D27" w14:paraId="2AA44A26"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267B2924" w14:textId="77777777">
            <w:pPr>
              <w:jc w:val="center"/>
              <w:rPr>
                <w:rFonts w:eastAsia="Times New Roman"/>
                <w:color w:val="000000"/>
                <w:sz w:val="20"/>
                <w:szCs w:val="20"/>
              </w:rPr>
            </w:pPr>
            <w:r w:rsidRPr="00117C77">
              <w:rPr>
                <w:rFonts w:eastAsia="Times New Roman"/>
                <w:color w:val="000000"/>
                <w:sz w:val="20"/>
                <w:szCs w:val="20"/>
              </w:rPr>
              <w:t>31</w:t>
            </w:r>
          </w:p>
        </w:tc>
        <w:tc>
          <w:tcPr>
            <w:tcW w:w="0" w:type="auto"/>
            <w:noWrap/>
            <w:vAlign w:val="center"/>
            <w:hideMark/>
          </w:tcPr>
          <w:p w:rsidRPr="00117C77" w:rsidR="00117C77" w:rsidP="007C5D27" w:rsidRDefault="00117C77" w14:paraId="5DE6136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CCEL19_117</w:t>
            </w:r>
          </w:p>
        </w:tc>
        <w:tc>
          <w:tcPr>
            <w:tcW w:w="0" w:type="auto"/>
            <w:noWrap/>
            <w:vAlign w:val="center"/>
            <w:hideMark/>
          </w:tcPr>
          <w:p w:rsidRPr="00117C77" w:rsidR="00117C77" w:rsidP="007C5D27" w:rsidRDefault="00117C77" w14:paraId="5E845C7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16DD3F7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CAV30CI1122553</w:t>
            </w:r>
          </w:p>
        </w:tc>
        <w:tc>
          <w:tcPr>
            <w:tcW w:w="0" w:type="auto"/>
            <w:noWrap/>
            <w:vAlign w:val="center"/>
            <w:hideMark/>
          </w:tcPr>
          <w:p w:rsidRPr="00117C77" w:rsidR="00117C77" w:rsidP="007C5D27" w:rsidRDefault="00117C77" w14:paraId="40D79A9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4/11/2025</w:t>
            </w:r>
          </w:p>
        </w:tc>
        <w:tc>
          <w:tcPr>
            <w:tcW w:w="0" w:type="auto"/>
            <w:noWrap/>
            <w:vAlign w:val="center"/>
            <w:hideMark/>
          </w:tcPr>
          <w:p w:rsidRPr="00117C77" w:rsidR="00117C77" w:rsidP="007C5D27" w:rsidRDefault="00117C77" w14:paraId="2A52196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CM-0608</w:t>
            </w:r>
          </w:p>
        </w:tc>
      </w:tr>
      <w:tr w:rsidRPr="00117C77" w:rsidR="00117C77" w:rsidTr="007C5D27" w14:paraId="1BF32130"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7BBD5836" w14:textId="77777777">
            <w:pPr>
              <w:jc w:val="center"/>
              <w:rPr>
                <w:rFonts w:eastAsia="Times New Roman"/>
                <w:color w:val="000000"/>
                <w:sz w:val="20"/>
                <w:szCs w:val="20"/>
              </w:rPr>
            </w:pPr>
            <w:r w:rsidRPr="00117C77">
              <w:rPr>
                <w:rFonts w:eastAsia="Times New Roman"/>
                <w:color w:val="000000"/>
                <w:sz w:val="20"/>
                <w:szCs w:val="20"/>
              </w:rPr>
              <w:t>32</w:t>
            </w:r>
          </w:p>
        </w:tc>
        <w:tc>
          <w:tcPr>
            <w:tcW w:w="0" w:type="auto"/>
            <w:noWrap/>
            <w:vAlign w:val="center"/>
            <w:hideMark/>
          </w:tcPr>
          <w:p w:rsidRPr="00117C77" w:rsidR="00117C77" w:rsidP="007C5D27" w:rsidRDefault="00117C77" w14:paraId="29EE099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CCEL19_116</w:t>
            </w:r>
          </w:p>
        </w:tc>
        <w:tc>
          <w:tcPr>
            <w:tcW w:w="0" w:type="auto"/>
            <w:noWrap/>
            <w:vAlign w:val="center"/>
            <w:hideMark/>
          </w:tcPr>
          <w:p w:rsidRPr="00117C77" w:rsidR="00117C77" w:rsidP="007C5D27" w:rsidRDefault="00117C77" w14:paraId="2BF327B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2A46ADD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CAV30CI1122548</w:t>
            </w:r>
          </w:p>
        </w:tc>
        <w:tc>
          <w:tcPr>
            <w:tcW w:w="0" w:type="auto"/>
            <w:noWrap/>
            <w:vAlign w:val="center"/>
            <w:hideMark/>
          </w:tcPr>
          <w:p w:rsidRPr="00117C77" w:rsidR="00117C77" w:rsidP="007C5D27" w:rsidRDefault="00117C77" w14:paraId="748799D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4/11/2025</w:t>
            </w:r>
          </w:p>
        </w:tc>
        <w:tc>
          <w:tcPr>
            <w:tcW w:w="0" w:type="auto"/>
            <w:noWrap/>
            <w:vAlign w:val="center"/>
            <w:hideMark/>
          </w:tcPr>
          <w:p w:rsidRPr="00117C77" w:rsidR="00117C77" w:rsidP="007C5D27" w:rsidRDefault="00117C77" w14:paraId="1126E38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CM-0608</w:t>
            </w:r>
          </w:p>
        </w:tc>
      </w:tr>
      <w:tr w:rsidRPr="00117C77" w:rsidR="00117C77" w:rsidTr="007C5D27" w14:paraId="68E38272"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594CE6EF" w14:textId="77777777">
            <w:pPr>
              <w:jc w:val="center"/>
              <w:rPr>
                <w:rFonts w:eastAsia="Times New Roman"/>
                <w:color w:val="000000"/>
                <w:sz w:val="20"/>
                <w:szCs w:val="20"/>
              </w:rPr>
            </w:pPr>
            <w:r w:rsidRPr="00117C77">
              <w:rPr>
                <w:rFonts w:eastAsia="Times New Roman"/>
                <w:color w:val="000000"/>
                <w:sz w:val="20"/>
                <w:szCs w:val="20"/>
              </w:rPr>
              <w:t>33</w:t>
            </w:r>
          </w:p>
        </w:tc>
        <w:tc>
          <w:tcPr>
            <w:tcW w:w="0" w:type="auto"/>
            <w:noWrap/>
            <w:vAlign w:val="center"/>
            <w:hideMark/>
          </w:tcPr>
          <w:p w:rsidRPr="00117C77" w:rsidR="00117C77" w:rsidP="007C5D27" w:rsidRDefault="00117C77" w14:paraId="7644370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CVID22294</w:t>
            </w:r>
          </w:p>
        </w:tc>
        <w:tc>
          <w:tcPr>
            <w:tcW w:w="0" w:type="auto"/>
            <w:noWrap/>
            <w:vAlign w:val="center"/>
            <w:hideMark/>
          </w:tcPr>
          <w:p w:rsidRPr="00117C77" w:rsidR="00117C77" w:rsidP="007C5D27" w:rsidRDefault="00117C77" w14:paraId="31FF664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2E0372C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CAV30CI1112056</w:t>
            </w:r>
          </w:p>
        </w:tc>
        <w:tc>
          <w:tcPr>
            <w:tcW w:w="0" w:type="auto"/>
            <w:noWrap/>
            <w:vAlign w:val="center"/>
            <w:hideMark/>
          </w:tcPr>
          <w:p w:rsidRPr="00117C77" w:rsidR="00117C77" w:rsidP="007C5D27" w:rsidRDefault="00117C77" w14:paraId="5556427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4/11/2025</w:t>
            </w:r>
          </w:p>
        </w:tc>
        <w:tc>
          <w:tcPr>
            <w:tcW w:w="0" w:type="auto"/>
            <w:noWrap/>
            <w:vAlign w:val="center"/>
            <w:hideMark/>
          </w:tcPr>
          <w:p w:rsidRPr="00117C77" w:rsidR="00117C77" w:rsidP="007C5D27" w:rsidRDefault="00117C77" w14:paraId="6940755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CM-0608</w:t>
            </w:r>
          </w:p>
        </w:tc>
      </w:tr>
      <w:tr w:rsidRPr="00117C77" w:rsidR="00117C77" w:rsidTr="007C5D27" w14:paraId="067C96FC"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7B102D72" w14:textId="77777777">
            <w:pPr>
              <w:jc w:val="center"/>
              <w:rPr>
                <w:rFonts w:eastAsia="Times New Roman"/>
                <w:color w:val="000000"/>
                <w:sz w:val="20"/>
                <w:szCs w:val="20"/>
              </w:rPr>
            </w:pPr>
            <w:r w:rsidRPr="00117C77">
              <w:rPr>
                <w:rFonts w:eastAsia="Times New Roman"/>
                <w:color w:val="000000"/>
                <w:sz w:val="20"/>
                <w:szCs w:val="20"/>
              </w:rPr>
              <w:t>34</w:t>
            </w:r>
          </w:p>
        </w:tc>
        <w:tc>
          <w:tcPr>
            <w:tcW w:w="0" w:type="auto"/>
            <w:noWrap/>
            <w:vAlign w:val="center"/>
            <w:hideMark/>
          </w:tcPr>
          <w:p w:rsidRPr="00117C77" w:rsidR="00117C77" w:rsidP="007C5D27" w:rsidRDefault="00117C77" w14:paraId="36AC6D0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ESU-005</w:t>
            </w:r>
          </w:p>
        </w:tc>
        <w:tc>
          <w:tcPr>
            <w:tcW w:w="0" w:type="auto"/>
            <w:noWrap/>
            <w:vAlign w:val="center"/>
            <w:hideMark/>
          </w:tcPr>
          <w:p w:rsidRPr="00117C77" w:rsidR="00117C77" w:rsidP="007C5D27" w:rsidRDefault="00117C77" w14:paraId="0FE017F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23031CF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CAV30CI1063057</w:t>
            </w:r>
          </w:p>
        </w:tc>
        <w:tc>
          <w:tcPr>
            <w:tcW w:w="0" w:type="auto"/>
            <w:noWrap/>
            <w:vAlign w:val="center"/>
            <w:hideMark/>
          </w:tcPr>
          <w:p w:rsidRPr="00117C77" w:rsidR="00117C77" w:rsidP="007C5D27" w:rsidRDefault="00117C77" w14:paraId="497B143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4/11/2025</w:t>
            </w:r>
          </w:p>
        </w:tc>
        <w:tc>
          <w:tcPr>
            <w:tcW w:w="0" w:type="auto"/>
            <w:noWrap/>
            <w:vAlign w:val="center"/>
            <w:hideMark/>
          </w:tcPr>
          <w:p w:rsidRPr="00117C77" w:rsidR="00117C77" w:rsidP="007C5D27" w:rsidRDefault="00117C77" w14:paraId="11C3255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CM-0608</w:t>
            </w:r>
          </w:p>
        </w:tc>
      </w:tr>
      <w:tr w:rsidRPr="00117C77" w:rsidR="00117C77" w:rsidTr="007C5D27" w14:paraId="11C5ADF0"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74B8F83E" w14:textId="77777777">
            <w:pPr>
              <w:jc w:val="center"/>
              <w:rPr>
                <w:rFonts w:eastAsia="Times New Roman"/>
                <w:color w:val="000000"/>
                <w:sz w:val="20"/>
                <w:szCs w:val="20"/>
              </w:rPr>
            </w:pPr>
            <w:r w:rsidRPr="00117C77">
              <w:rPr>
                <w:rFonts w:eastAsia="Times New Roman"/>
                <w:color w:val="000000"/>
                <w:sz w:val="20"/>
                <w:szCs w:val="20"/>
              </w:rPr>
              <w:t>35</w:t>
            </w:r>
          </w:p>
        </w:tc>
        <w:tc>
          <w:tcPr>
            <w:tcW w:w="0" w:type="auto"/>
            <w:noWrap/>
            <w:vAlign w:val="center"/>
            <w:hideMark/>
          </w:tcPr>
          <w:p w:rsidRPr="00117C77" w:rsidR="00117C77" w:rsidP="007C5D27" w:rsidRDefault="00117C77" w14:paraId="7718534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SCJ17E090018</w:t>
            </w:r>
          </w:p>
        </w:tc>
        <w:tc>
          <w:tcPr>
            <w:tcW w:w="0" w:type="auto"/>
            <w:noWrap/>
            <w:vAlign w:val="center"/>
            <w:hideMark/>
          </w:tcPr>
          <w:p w:rsidRPr="00117C77" w:rsidR="00117C77" w:rsidP="007C5D27" w:rsidRDefault="00117C77" w14:paraId="7B4025F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Fontibón</w:t>
            </w:r>
          </w:p>
        </w:tc>
        <w:tc>
          <w:tcPr>
            <w:tcW w:w="0" w:type="auto"/>
            <w:noWrap/>
            <w:vAlign w:val="center"/>
            <w:hideMark/>
          </w:tcPr>
          <w:p w:rsidRPr="00117C77" w:rsidR="00117C77" w:rsidP="007C5D27" w:rsidRDefault="00117C77" w14:paraId="66FD0D6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CAV30CI1091217</w:t>
            </w:r>
          </w:p>
        </w:tc>
        <w:tc>
          <w:tcPr>
            <w:tcW w:w="0" w:type="auto"/>
            <w:noWrap/>
            <w:vAlign w:val="center"/>
            <w:hideMark/>
          </w:tcPr>
          <w:p w:rsidRPr="00117C77" w:rsidR="00117C77" w:rsidP="007C5D27" w:rsidRDefault="00117C77" w14:paraId="14F7394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4/11/2025</w:t>
            </w:r>
          </w:p>
        </w:tc>
        <w:tc>
          <w:tcPr>
            <w:tcW w:w="0" w:type="auto"/>
            <w:noWrap/>
            <w:vAlign w:val="center"/>
            <w:hideMark/>
          </w:tcPr>
          <w:p w:rsidRPr="00117C77" w:rsidR="00117C77" w:rsidP="007C5D27" w:rsidRDefault="00117C77" w14:paraId="6B5E0A8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CM-0609</w:t>
            </w:r>
          </w:p>
        </w:tc>
      </w:tr>
      <w:tr w:rsidRPr="00117C77" w:rsidR="00117C77" w:rsidTr="007C5D27" w14:paraId="773D2C27"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67AE9724" w14:textId="77777777">
            <w:pPr>
              <w:jc w:val="center"/>
              <w:rPr>
                <w:rFonts w:eastAsia="Times New Roman"/>
                <w:color w:val="000000"/>
                <w:sz w:val="20"/>
                <w:szCs w:val="20"/>
              </w:rPr>
            </w:pPr>
            <w:r w:rsidRPr="00117C77">
              <w:rPr>
                <w:rFonts w:eastAsia="Times New Roman"/>
                <w:color w:val="000000"/>
                <w:sz w:val="20"/>
                <w:szCs w:val="20"/>
              </w:rPr>
              <w:t>36</w:t>
            </w:r>
          </w:p>
        </w:tc>
        <w:tc>
          <w:tcPr>
            <w:tcW w:w="0" w:type="auto"/>
            <w:noWrap/>
            <w:vAlign w:val="center"/>
            <w:hideMark/>
          </w:tcPr>
          <w:p w:rsidRPr="00117C77" w:rsidR="00117C77" w:rsidP="007C5D27" w:rsidRDefault="00117C77" w14:paraId="2FE940C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SCJ17E090012</w:t>
            </w:r>
          </w:p>
        </w:tc>
        <w:tc>
          <w:tcPr>
            <w:tcW w:w="0" w:type="auto"/>
            <w:noWrap/>
            <w:vAlign w:val="center"/>
            <w:hideMark/>
          </w:tcPr>
          <w:p w:rsidRPr="00117C77" w:rsidR="00117C77" w:rsidP="007C5D27" w:rsidRDefault="00117C77" w14:paraId="2267FAE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Fontibón</w:t>
            </w:r>
          </w:p>
        </w:tc>
        <w:tc>
          <w:tcPr>
            <w:tcW w:w="0" w:type="auto"/>
            <w:noWrap/>
            <w:vAlign w:val="center"/>
            <w:hideMark/>
          </w:tcPr>
          <w:p w:rsidRPr="00117C77" w:rsidR="00117C77" w:rsidP="007C5D27" w:rsidRDefault="00117C77" w14:paraId="0A1212A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CAV30CI1091190</w:t>
            </w:r>
          </w:p>
        </w:tc>
        <w:tc>
          <w:tcPr>
            <w:tcW w:w="0" w:type="auto"/>
            <w:noWrap/>
            <w:vAlign w:val="center"/>
            <w:hideMark/>
          </w:tcPr>
          <w:p w:rsidRPr="00117C77" w:rsidR="00117C77" w:rsidP="007C5D27" w:rsidRDefault="00117C77" w14:paraId="7261EE6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4/11/2025</w:t>
            </w:r>
          </w:p>
        </w:tc>
        <w:tc>
          <w:tcPr>
            <w:tcW w:w="0" w:type="auto"/>
            <w:noWrap/>
            <w:vAlign w:val="center"/>
            <w:hideMark/>
          </w:tcPr>
          <w:p w:rsidRPr="00117C77" w:rsidR="00117C77" w:rsidP="007C5D27" w:rsidRDefault="00117C77" w14:paraId="3204A51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CM-0609</w:t>
            </w:r>
          </w:p>
        </w:tc>
      </w:tr>
      <w:tr w:rsidRPr="00117C77" w:rsidR="00117C77" w:rsidTr="007C5D27" w14:paraId="0837816E"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00D3D01B" w14:textId="77777777">
            <w:pPr>
              <w:jc w:val="center"/>
              <w:rPr>
                <w:rFonts w:eastAsia="Times New Roman"/>
                <w:color w:val="000000"/>
                <w:sz w:val="20"/>
                <w:szCs w:val="20"/>
              </w:rPr>
            </w:pPr>
            <w:r w:rsidRPr="00117C77">
              <w:rPr>
                <w:rFonts w:eastAsia="Times New Roman"/>
                <w:color w:val="000000"/>
                <w:sz w:val="20"/>
                <w:szCs w:val="20"/>
              </w:rPr>
              <w:t>37</w:t>
            </w:r>
          </w:p>
        </w:tc>
        <w:tc>
          <w:tcPr>
            <w:tcW w:w="0" w:type="auto"/>
            <w:noWrap/>
            <w:vAlign w:val="center"/>
            <w:hideMark/>
          </w:tcPr>
          <w:p w:rsidRPr="00117C77" w:rsidR="00117C77" w:rsidP="007C5D27" w:rsidRDefault="00117C77" w14:paraId="58E339B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SCJ17E090077</w:t>
            </w:r>
          </w:p>
        </w:tc>
        <w:tc>
          <w:tcPr>
            <w:tcW w:w="0" w:type="auto"/>
            <w:noWrap/>
            <w:vAlign w:val="center"/>
            <w:hideMark/>
          </w:tcPr>
          <w:p w:rsidRPr="00117C77" w:rsidR="00117C77" w:rsidP="007C5D27" w:rsidRDefault="00117C77" w14:paraId="20299A7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Fontibón</w:t>
            </w:r>
          </w:p>
        </w:tc>
        <w:tc>
          <w:tcPr>
            <w:tcW w:w="0" w:type="auto"/>
            <w:noWrap/>
            <w:vAlign w:val="center"/>
            <w:hideMark/>
          </w:tcPr>
          <w:p w:rsidRPr="00117C77" w:rsidR="00117C77" w:rsidP="007C5D27" w:rsidRDefault="00117C77" w14:paraId="77169D2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CAV30CI1091433</w:t>
            </w:r>
          </w:p>
        </w:tc>
        <w:tc>
          <w:tcPr>
            <w:tcW w:w="0" w:type="auto"/>
            <w:noWrap/>
            <w:vAlign w:val="center"/>
            <w:hideMark/>
          </w:tcPr>
          <w:p w:rsidRPr="00117C77" w:rsidR="00117C77" w:rsidP="007C5D27" w:rsidRDefault="00117C77" w14:paraId="399761D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4/11/2025</w:t>
            </w:r>
          </w:p>
        </w:tc>
        <w:tc>
          <w:tcPr>
            <w:tcW w:w="0" w:type="auto"/>
            <w:noWrap/>
            <w:vAlign w:val="center"/>
            <w:hideMark/>
          </w:tcPr>
          <w:p w:rsidRPr="00117C77" w:rsidR="00117C77" w:rsidP="007C5D27" w:rsidRDefault="00117C77" w14:paraId="7F91675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CM-0609</w:t>
            </w:r>
          </w:p>
        </w:tc>
      </w:tr>
      <w:tr w:rsidRPr="00117C77" w:rsidR="00117C77" w:rsidTr="007C5D27" w14:paraId="0CC48CEB"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546D0B3D" w14:textId="77777777">
            <w:pPr>
              <w:jc w:val="center"/>
              <w:rPr>
                <w:rFonts w:eastAsia="Times New Roman"/>
                <w:color w:val="000000"/>
                <w:sz w:val="20"/>
                <w:szCs w:val="20"/>
              </w:rPr>
            </w:pPr>
            <w:r w:rsidRPr="00117C77">
              <w:rPr>
                <w:rFonts w:eastAsia="Times New Roman"/>
                <w:color w:val="000000"/>
                <w:sz w:val="20"/>
                <w:szCs w:val="20"/>
              </w:rPr>
              <w:t>38</w:t>
            </w:r>
          </w:p>
        </w:tc>
        <w:tc>
          <w:tcPr>
            <w:tcW w:w="0" w:type="auto"/>
            <w:noWrap/>
            <w:vAlign w:val="center"/>
            <w:hideMark/>
          </w:tcPr>
          <w:p w:rsidRPr="00117C77" w:rsidR="00117C77" w:rsidP="007C5D27" w:rsidRDefault="00117C77" w14:paraId="7654F86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ALB214</w:t>
            </w:r>
          </w:p>
        </w:tc>
        <w:tc>
          <w:tcPr>
            <w:tcW w:w="0" w:type="auto"/>
            <w:noWrap/>
            <w:vAlign w:val="center"/>
            <w:hideMark/>
          </w:tcPr>
          <w:p w:rsidRPr="00117C77" w:rsidR="00117C77" w:rsidP="007C5D27" w:rsidRDefault="00117C77" w14:paraId="34CB629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Bosa</w:t>
            </w:r>
          </w:p>
        </w:tc>
        <w:tc>
          <w:tcPr>
            <w:tcW w:w="0" w:type="auto"/>
            <w:noWrap/>
            <w:vAlign w:val="center"/>
            <w:hideMark/>
          </w:tcPr>
          <w:p w:rsidRPr="00117C77" w:rsidR="00117C77" w:rsidP="007C5D27" w:rsidRDefault="00117C77" w14:paraId="7990F69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CAV30CI1114683</w:t>
            </w:r>
          </w:p>
        </w:tc>
        <w:tc>
          <w:tcPr>
            <w:tcW w:w="0" w:type="auto"/>
            <w:noWrap/>
            <w:vAlign w:val="center"/>
            <w:hideMark/>
          </w:tcPr>
          <w:p w:rsidRPr="00117C77" w:rsidR="00117C77" w:rsidP="007C5D27" w:rsidRDefault="00117C77" w14:paraId="4951F01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4/11/2025</w:t>
            </w:r>
          </w:p>
        </w:tc>
        <w:tc>
          <w:tcPr>
            <w:tcW w:w="0" w:type="auto"/>
            <w:noWrap/>
            <w:vAlign w:val="center"/>
            <w:hideMark/>
          </w:tcPr>
          <w:p w:rsidRPr="00117C77" w:rsidR="00117C77" w:rsidP="007C5D27" w:rsidRDefault="00117C77" w14:paraId="6774F41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CM-0610</w:t>
            </w:r>
          </w:p>
        </w:tc>
      </w:tr>
      <w:tr w:rsidRPr="00117C77" w:rsidR="00117C77" w:rsidTr="007C5D27" w14:paraId="47154C65"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6B5ECB31" w14:textId="77777777">
            <w:pPr>
              <w:jc w:val="center"/>
              <w:rPr>
                <w:rFonts w:eastAsia="Times New Roman"/>
                <w:color w:val="000000"/>
                <w:sz w:val="20"/>
                <w:szCs w:val="20"/>
              </w:rPr>
            </w:pPr>
            <w:r w:rsidRPr="00117C77">
              <w:rPr>
                <w:rFonts w:eastAsia="Times New Roman"/>
                <w:color w:val="000000"/>
                <w:sz w:val="20"/>
                <w:szCs w:val="20"/>
              </w:rPr>
              <w:t>39</w:t>
            </w:r>
          </w:p>
        </w:tc>
        <w:tc>
          <w:tcPr>
            <w:tcW w:w="0" w:type="auto"/>
            <w:noWrap/>
            <w:vAlign w:val="center"/>
            <w:hideMark/>
          </w:tcPr>
          <w:p w:rsidRPr="00117C77" w:rsidR="00117C77" w:rsidP="007C5D27" w:rsidRDefault="00117C77" w14:paraId="2EA5FD0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PAQ28</w:t>
            </w:r>
          </w:p>
        </w:tc>
        <w:tc>
          <w:tcPr>
            <w:tcW w:w="0" w:type="auto"/>
            <w:noWrap/>
            <w:vAlign w:val="center"/>
            <w:hideMark/>
          </w:tcPr>
          <w:p w:rsidRPr="00117C77" w:rsidR="00117C77" w:rsidP="007C5D27" w:rsidRDefault="00117C77" w14:paraId="30E7DFE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Bosa</w:t>
            </w:r>
          </w:p>
        </w:tc>
        <w:tc>
          <w:tcPr>
            <w:tcW w:w="0" w:type="auto"/>
            <w:noWrap/>
            <w:vAlign w:val="center"/>
            <w:hideMark/>
          </w:tcPr>
          <w:p w:rsidRPr="00117C77" w:rsidR="00117C77" w:rsidP="007C5D27" w:rsidRDefault="00117C77" w14:paraId="4A85D19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CAV30CI1114738</w:t>
            </w:r>
          </w:p>
        </w:tc>
        <w:tc>
          <w:tcPr>
            <w:tcW w:w="0" w:type="auto"/>
            <w:noWrap/>
            <w:vAlign w:val="center"/>
            <w:hideMark/>
          </w:tcPr>
          <w:p w:rsidRPr="00117C77" w:rsidR="00117C77" w:rsidP="007C5D27" w:rsidRDefault="00117C77" w14:paraId="0AC6C04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4/11/2025</w:t>
            </w:r>
          </w:p>
        </w:tc>
        <w:tc>
          <w:tcPr>
            <w:tcW w:w="0" w:type="auto"/>
            <w:noWrap/>
            <w:vAlign w:val="center"/>
            <w:hideMark/>
          </w:tcPr>
          <w:p w:rsidRPr="00117C77" w:rsidR="00117C77" w:rsidP="007C5D27" w:rsidRDefault="00117C77" w14:paraId="05CA907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CM-0610</w:t>
            </w:r>
          </w:p>
        </w:tc>
      </w:tr>
      <w:tr w:rsidRPr="00117C77" w:rsidR="00117C77" w:rsidTr="007C5D27" w14:paraId="2DB8A7B2"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1720A1C0" w14:textId="77777777">
            <w:pPr>
              <w:jc w:val="center"/>
              <w:rPr>
                <w:rFonts w:eastAsia="Times New Roman"/>
                <w:color w:val="000000"/>
                <w:sz w:val="20"/>
                <w:szCs w:val="20"/>
              </w:rPr>
            </w:pPr>
            <w:r w:rsidRPr="00117C77">
              <w:rPr>
                <w:rFonts w:eastAsia="Times New Roman"/>
                <w:color w:val="000000"/>
                <w:sz w:val="20"/>
                <w:szCs w:val="20"/>
              </w:rPr>
              <w:t>40</w:t>
            </w:r>
          </w:p>
        </w:tc>
        <w:tc>
          <w:tcPr>
            <w:tcW w:w="0" w:type="auto"/>
            <w:noWrap/>
            <w:vAlign w:val="center"/>
            <w:hideMark/>
          </w:tcPr>
          <w:p w:rsidRPr="00117C77" w:rsidR="00117C77" w:rsidP="007C5D27" w:rsidRDefault="00117C77" w14:paraId="59E9FB2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PAQ44</w:t>
            </w:r>
          </w:p>
        </w:tc>
        <w:tc>
          <w:tcPr>
            <w:tcW w:w="0" w:type="auto"/>
            <w:noWrap/>
            <w:vAlign w:val="center"/>
            <w:hideMark/>
          </w:tcPr>
          <w:p w:rsidRPr="00117C77" w:rsidR="00117C77" w:rsidP="007C5D27" w:rsidRDefault="00117C77" w14:paraId="0055983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Bosa</w:t>
            </w:r>
          </w:p>
        </w:tc>
        <w:tc>
          <w:tcPr>
            <w:tcW w:w="0" w:type="auto"/>
            <w:noWrap/>
            <w:vAlign w:val="center"/>
            <w:hideMark/>
          </w:tcPr>
          <w:p w:rsidRPr="00117C77" w:rsidR="00117C77" w:rsidP="007C5D27" w:rsidRDefault="00117C77" w14:paraId="6EBCFF3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CAV30CI1114732</w:t>
            </w:r>
          </w:p>
        </w:tc>
        <w:tc>
          <w:tcPr>
            <w:tcW w:w="0" w:type="auto"/>
            <w:noWrap/>
            <w:vAlign w:val="center"/>
            <w:hideMark/>
          </w:tcPr>
          <w:p w:rsidRPr="00117C77" w:rsidR="00117C77" w:rsidP="007C5D27" w:rsidRDefault="00117C77" w14:paraId="6397081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4/11/2025</w:t>
            </w:r>
          </w:p>
        </w:tc>
        <w:tc>
          <w:tcPr>
            <w:tcW w:w="0" w:type="auto"/>
            <w:noWrap/>
            <w:vAlign w:val="center"/>
            <w:hideMark/>
          </w:tcPr>
          <w:p w:rsidRPr="00117C77" w:rsidR="00117C77" w:rsidP="007C5D27" w:rsidRDefault="00117C77" w14:paraId="341F3EC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CM-0610</w:t>
            </w:r>
          </w:p>
        </w:tc>
      </w:tr>
      <w:tr w:rsidRPr="00117C77" w:rsidR="00117C77" w:rsidTr="007C5D27" w14:paraId="7F979C8A"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2006291D" w14:textId="77777777">
            <w:pPr>
              <w:jc w:val="center"/>
              <w:rPr>
                <w:rFonts w:eastAsia="Times New Roman"/>
                <w:color w:val="000000"/>
                <w:sz w:val="20"/>
                <w:szCs w:val="20"/>
              </w:rPr>
            </w:pPr>
            <w:r w:rsidRPr="00117C77">
              <w:rPr>
                <w:rFonts w:eastAsia="Times New Roman"/>
                <w:color w:val="000000"/>
                <w:sz w:val="20"/>
                <w:szCs w:val="20"/>
              </w:rPr>
              <w:t>41</w:t>
            </w:r>
          </w:p>
        </w:tc>
        <w:tc>
          <w:tcPr>
            <w:tcW w:w="0" w:type="auto"/>
            <w:noWrap/>
            <w:vAlign w:val="center"/>
            <w:hideMark/>
          </w:tcPr>
          <w:p w:rsidRPr="00117C77" w:rsidR="00117C77" w:rsidP="007C5D27" w:rsidRDefault="00117C77" w14:paraId="2764020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P525</w:t>
            </w:r>
          </w:p>
        </w:tc>
        <w:tc>
          <w:tcPr>
            <w:tcW w:w="0" w:type="auto"/>
            <w:noWrap/>
            <w:vAlign w:val="center"/>
            <w:hideMark/>
          </w:tcPr>
          <w:p w:rsidRPr="00117C77" w:rsidR="00117C77" w:rsidP="007C5D27" w:rsidRDefault="00117C77" w14:paraId="42AE546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Bosa</w:t>
            </w:r>
          </w:p>
        </w:tc>
        <w:tc>
          <w:tcPr>
            <w:tcW w:w="0" w:type="auto"/>
            <w:noWrap/>
            <w:vAlign w:val="center"/>
            <w:hideMark/>
          </w:tcPr>
          <w:p w:rsidRPr="00117C77" w:rsidR="00117C77" w:rsidP="007C5D27" w:rsidRDefault="00117C77" w14:paraId="34E8E46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CAV30CI1113970</w:t>
            </w:r>
          </w:p>
        </w:tc>
        <w:tc>
          <w:tcPr>
            <w:tcW w:w="0" w:type="auto"/>
            <w:noWrap/>
            <w:vAlign w:val="center"/>
            <w:hideMark/>
          </w:tcPr>
          <w:p w:rsidRPr="00117C77" w:rsidR="00117C77" w:rsidP="007C5D27" w:rsidRDefault="00117C77" w14:paraId="658F66A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4/11/2025</w:t>
            </w:r>
          </w:p>
        </w:tc>
        <w:tc>
          <w:tcPr>
            <w:tcW w:w="0" w:type="auto"/>
            <w:noWrap/>
            <w:vAlign w:val="center"/>
            <w:hideMark/>
          </w:tcPr>
          <w:p w:rsidRPr="00117C77" w:rsidR="00117C77" w:rsidP="007C5D27" w:rsidRDefault="00117C77" w14:paraId="49633FE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CM-0610</w:t>
            </w:r>
          </w:p>
        </w:tc>
      </w:tr>
      <w:tr w:rsidRPr="00117C77" w:rsidR="00117C77" w:rsidTr="007C5D27" w14:paraId="730CB760"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765D6499" w14:textId="77777777">
            <w:pPr>
              <w:jc w:val="center"/>
              <w:rPr>
                <w:rFonts w:eastAsia="Times New Roman"/>
                <w:color w:val="000000"/>
                <w:sz w:val="20"/>
                <w:szCs w:val="20"/>
              </w:rPr>
            </w:pPr>
            <w:r w:rsidRPr="00117C77">
              <w:rPr>
                <w:rFonts w:eastAsia="Times New Roman"/>
                <w:color w:val="000000"/>
                <w:sz w:val="20"/>
                <w:szCs w:val="20"/>
              </w:rPr>
              <w:t>42</w:t>
            </w:r>
          </w:p>
        </w:tc>
        <w:tc>
          <w:tcPr>
            <w:tcW w:w="0" w:type="auto"/>
            <w:noWrap/>
            <w:vAlign w:val="center"/>
            <w:hideMark/>
          </w:tcPr>
          <w:p w:rsidRPr="00117C77" w:rsidR="00117C77" w:rsidP="007C5D27" w:rsidRDefault="00117C77" w14:paraId="77E9353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CCEL19_0002</w:t>
            </w:r>
          </w:p>
        </w:tc>
        <w:tc>
          <w:tcPr>
            <w:tcW w:w="0" w:type="auto"/>
            <w:noWrap/>
            <w:vAlign w:val="center"/>
            <w:hideMark/>
          </w:tcPr>
          <w:p w:rsidRPr="00117C77" w:rsidR="00117C77" w:rsidP="007C5D27" w:rsidRDefault="00117C77" w14:paraId="48AAA37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554EFB0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CAV30CI1137034</w:t>
            </w:r>
          </w:p>
        </w:tc>
        <w:tc>
          <w:tcPr>
            <w:tcW w:w="0" w:type="auto"/>
            <w:noWrap/>
            <w:vAlign w:val="center"/>
            <w:hideMark/>
          </w:tcPr>
          <w:p w:rsidRPr="00117C77" w:rsidR="00117C77" w:rsidP="007C5D27" w:rsidRDefault="00117C77" w14:paraId="5200343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4/11/2025</w:t>
            </w:r>
          </w:p>
        </w:tc>
        <w:tc>
          <w:tcPr>
            <w:tcW w:w="0" w:type="auto"/>
            <w:noWrap/>
            <w:vAlign w:val="center"/>
            <w:hideMark/>
          </w:tcPr>
          <w:p w:rsidRPr="00117C77" w:rsidR="00117C77" w:rsidP="007C5D27" w:rsidRDefault="00117C77" w14:paraId="6CE046E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CM-0611</w:t>
            </w:r>
          </w:p>
        </w:tc>
      </w:tr>
      <w:tr w:rsidRPr="00117C77" w:rsidR="00117C77" w:rsidTr="007C5D27" w14:paraId="016507D4"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49E3C533" w14:textId="77777777">
            <w:pPr>
              <w:jc w:val="center"/>
              <w:rPr>
                <w:rFonts w:eastAsia="Times New Roman"/>
                <w:color w:val="000000"/>
                <w:sz w:val="20"/>
                <w:szCs w:val="20"/>
              </w:rPr>
            </w:pPr>
            <w:r w:rsidRPr="00117C77">
              <w:rPr>
                <w:rFonts w:eastAsia="Times New Roman"/>
                <w:color w:val="000000"/>
                <w:sz w:val="20"/>
                <w:szCs w:val="20"/>
              </w:rPr>
              <w:t>43</w:t>
            </w:r>
          </w:p>
        </w:tc>
        <w:tc>
          <w:tcPr>
            <w:tcW w:w="0" w:type="auto"/>
            <w:noWrap/>
            <w:vAlign w:val="center"/>
            <w:hideMark/>
          </w:tcPr>
          <w:p w:rsidRPr="00117C77" w:rsidR="00117C77" w:rsidP="007C5D27" w:rsidRDefault="00117C77" w14:paraId="421121F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CCEL19_0001</w:t>
            </w:r>
          </w:p>
        </w:tc>
        <w:tc>
          <w:tcPr>
            <w:tcW w:w="0" w:type="auto"/>
            <w:noWrap/>
            <w:vAlign w:val="center"/>
            <w:hideMark/>
          </w:tcPr>
          <w:p w:rsidRPr="00117C77" w:rsidR="00117C77" w:rsidP="007C5D27" w:rsidRDefault="00117C77" w14:paraId="26503AC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6EEA988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CAV30CI1137020</w:t>
            </w:r>
          </w:p>
        </w:tc>
        <w:tc>
          <w:tcPr>
            <w:tcW w:w="0" w:type="auto"/>
            <w:noWrap/>
            <w:vAlign w:val="center"/>
            <w:hideMark/>
          </w:tcPr>
          <w:p w:rsidRPr="00117C77" w:rsidR="00117C77" w:rsidP="007C5D27" w:rsidRDefault="00117C77" w14:paraId="38EBAAB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4/11/2025</w:t>
            </w:r>
          </w:p>
        </w:tc>
        <w:tc>
          <w:tcPr>
            <w:tcW w:w="0" w:type="auto"/>
            <w:noWrap/>
            <w:vAlign w:val="center"/>
            <w:hideMark/>
          </w:tcPr>
          <w:p w:rsidRPr="00117C77" w:rsidR="00117C77" w:rsidP="007C5D27" w:rsidRDefault="00117C77" w14:paraId="44014FF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CM-0611</w:t>
            </w:r>
          </w:p>
        </w:tc>
      </w:tr>
      <w:tr w:rsidRPr="00117C77" w:rsidR="00117C77" w:rsidTr="007C5D27" w14:paraId="1D8BB1E8"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1BEA0EBC" w14:textId="77777777">
            <w:pPr>
              <w:jc w:val="center"/>
              <w:rPr>
                <w:rFonts w:eastAsia="Times New Roman"/>
                <w:color w:val="000000"/>
                <w:sz w:val="20"/>
                <w:szCs w:val="20"/>
              </w:rPr>
            </w:pPr>
            <w:r w:rsidRPr="00117C77">
              <w:rPr>
                <w:rFonts w:eastAsia="Times New Roman"/>
                <w:color w:val="000000"/>
                <w:sz w:val="20"/>
                <w:szCs w:val="20"/>
              </w:rPr>
              <w:t>44</w:t>
            </w:r>
          </w:p>
        </w:tc>
        <w:tc>
          <w:tcPr>
            <w:tcW w:w="0" w:type="auto"/>
            <w:noWrap/>
            <w:vAlign w:val="center"/>
            <w:hideMark/>
          </w:tcPr>
          <w:p w:rsidRPr="00117C77" w:rsidR="00117C77" w:rsidP="007C5D27" w:rsidRDefault="00117C77" w14:paraId="7D43F70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CCEL19_065</w:t>
            </w:r>
          </w:p>
        </w:tc>
        <w:tc>
          <w:tcPr>
            <w:tcW w:w="0" w:type="auto"/>
            <w:noWrap/>
            <w:vAlign w:val="center"/>
            <w:hideMark/>
          </w:tcPr>
          <w:p w:rsidRPr="00117C77" w:rsidR="00117C77" w:rsidP="007C5D27" w:rsidRDefault="00117C77" w14:paraId="336967E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6DC3F7B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CAV30CI1137032</w:t>
            </w:r>
          </w:p>
        </w:tc>
        <w:tc>
          <w:tcPr>
            <w:tcW w:w="0" w:type="auto"/>
            <w:noWrap/>
            <w:vAlign w:val="center"/>
            <w:hideMark/>
          </w:tcPr>
          <w:p w:rsidRPr="00117C77" w:rsidR="00117C77" w:rsidP="007C5D27" w:rsidRDefault="00117C77" w14:paraId="1203D9F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4/11/2025</w:t>
            </w:r>
          </w:p>
        </w:tc>
        <w:tc>
          <w:tcPr>
            <w:tcW w:w="0" w:type="auto"/>
            <w:noWrap/>
            <w:vAlign w:val="center"/>
            <w:hideMark/>
          </w:tcPr>
          <w:p w:rsidRPr="00117C77" w:rsidR="00117C77" w:rsidP="007C5D27" w:rsidRDefault="00117C77" w14:paraId="38CCA2B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CM-0611</w:t>
            </w:r>
          </w:p>
        </w:tc>
      </w:tr>
      <w:tr w:rsidRPr="00117C77" w:rsidR="00117C77" w:rsidTr="007C5D27" w14:paraId="379EA7AB"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1334E02F" w14:textId="77777777">
            <w:pPr>
              <w:jc w:val="center"/>
              <w:rPr>
                <w:rFonts w:eastAsia="Times New Roman"/>
                <w:color w:val="000000"/>
                <w:sz w:val="20"/>
                <w:szCs w:val="20"/>
              </w:rPr>
            </w:pPr>
            <w:r w:rsidRPr="00117C77">
              <w:rPr>
                <w:rFonts w:eastAsia="Times New Roman"/>
                <w:color w:val="000000"/>
                <w:sz w:val="20"/>
                <w:szCs w:val="20"/>
              </w:rPr>
              <w:t>45</w:t>
            </w:r>
          </w:p>
        </w:tc>
        <w:tc>
          <w:tcPr>
            <w:tcW w:w="0" w:type="auto"/>
            <w:noWrap/>
            <w:vAlign w:val="center"/>
            <w:hideMark/>
          </w:tcPr>
          <w:p w:rsidRPr="00117C77" w:rsidR="00117C77" w:rsidP="007C5D27" w:rsidRDefault="00117C77" w14:paraId="6E8928D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CCEL19_0003</w:t>
            </w:r>
          </w:p>
        </w:tc>
        <w:tc>
          <w:tcPr>
            <w:tcW w:w="0" w:type="auto"/>
            <w:noWrap/>
            <w:vAlign w:val="center"/>
            <w:hideMark/>
          </w:tcPr>
          <w:p w:rsidRPr="00117C77" w:rsidR="00117C77" w:rsidP="007C5D27" w:rsidRDefault="00117C77" w14:paraId="1EEFA72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6AED4DA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CAV30CI1137035</w:t>
            </w:r>
          </w:p>
        </w:tc>
        <w:tc>
          <w:tcPr>
            <w:tcW w:w="0" w:type="auto"/>
            <w:noWrap/>
            <w:vAlign w:val="center"/>
            <w:hideMark/>
          </w:tcPr>
          <w:p w:rsidRPr="00117C77" w:rsidR="00117C77" w:rsidP="007C5D27" w:rsidRDefault="00117C77" w14:paraId="2CC9C80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4/11/2025</w:t>
            </w:r>
          </w:p>
        </w:tc>
        <w:tc>
          <w:tcPr>
            <w:tcW w:w="0" w:type="auto"/>
            <w:noWrap/>
            <w:vAlign w:val="center"/>
            <w:hideMark/>
          </w:tcPr>
          <w:p w:rsidRPr="00117C77" w:rsidR="00117C77" w:rsidP="007C5D27" w:rsidRDefault="00117C77" w14:paraId="540AA66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CM-0611</w:t>
            </w:r>
          </w:p>
        </w:tc>
      </w:tr>
      <w:tr w:rsidRPr="00117C77" w:rsidR="00117C77" w:rsidTr="007C5D27" w14:paraId="4408E1FB"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5C931453" w14:textId="77777777">
            <w:pPr>
              <w:jc w:val="center"/>
              <w:rPr>
                <w:rFonts w:eastAsia="Times New Roman"/>
                <w:color w:val="000000"/>
                <w:sz w:val="20"/>
                <w:szCs w:val="20"/>
              </w:rPr>
            </w:pPr>
            <w:r w:rsidRPr="00117C77">
              <w:rPr>
                <w:rFonts w:eastAsia="Times New Roman"/>
                <w:color w:val="000000"/>
                <w:sz w:val="20"/>
                <w:szCs w:val="20"/>
              </w:rPr>
              <w:t>46</w:t>
            </w:r>
          </w:p>
        </w:tc>
        <w:tc>
          <w:tcPr>
            <w:tcW w:w="0" w:type="auto"/>
            <w:noWrap/>
            <w:vAlign w:val="center"/>
            <w:hideMark/>
          </w:tcPr>
          <w:p w:rsidRPr="00117C77" w:rsidR="00117C77" w:rsidP="007C5D27" w:rsidRDefault="00117C77" w14:paraId="117F9FC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CCEL19_0004</w:t>
            </w:r>
          </w:p>
        </w:tc>
        <w:tc>
          <w:tcPr>
            <w:tcW w:w="0" w:type="auto"/>
            <w:noWrap/>
            <w:vAlign w:val="center"/>
            <w:hideMark/>
          </w:tcPr>
          <w:p w:rsidRPr="00117C77" w:rsidR="00117C77" w:rsidP="007C5D27" w:rsidRDefault="00117C77" w14:paraId="68205C4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3C81976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CAV30CI1137031</w:t>
            </w:r>
          </w:p>
        </w:tc>
        <w:tc>
          <w:tcPr>
            <w:tcW w:w="0" w:type="auto"/>
            <w:noWrap/>
            <w:vAlign w:val="center"/>
            <w:hideMark/>
          </w:tcPr>
          <w:p w:rsidRPr="00117C77" w:rsidR="00117C77" w:rsidP="007C5D27" w:rsidRDefault="00117C77" w14:paraId="5299B19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4/11/2025</w:t>
            </w:r>
          </w:p>
        </w:tc>
        <w:tc>
          <w:tcPr>
            <w:tcW w:w="0" w:type="auto"/>
            <w:noWrap/>
            <w:vAlign w:val="center"/>
            <w:hideMark/>
          </w:tcPr>
          <w:p w:rsidRPr="00117C77" w:rsidR="00117C77" w:rsidP="007C5D27" w:rsidRDefault="00117C77" w14:paraId="6D3FCF8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CM-0611</w:t>
            </w:r>
          </w:p>
        </w:tc>
      </w:tr>
      <w:tr w:rsidRPr="00117C77" w:rsidR="00117C77" w:rsidTr="007C5D27" w14:paraId="26AFE9AE"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23D22ABC" w14:textId="77777777">
            <w:pPr>
              <w:jc w:val="center"/>
              <w:rPr>
                <w:rFonts w:eastAsia="Times New Roman"/>
                <w:color w:val="000000"/>
                <w:sz w:val="20"/>
                <w:szCs w:val="20"/>
              </w:rPr>
            </w:pPr>
            <w:r w:rsidRPr="00117C77">
              <w:rPr>
                <w:rFonts w:eastAsia="Times New Roman"/>
                <w:color w:val="000000"/>
                <w:sz w:val="20"/>
                <w:szCs w:val="20"/>
              </w:rPr>
              <w:t>47</w:t>
            </w:r>
          </w:p>
        </w:tc>
        <w:tc>
          <w:tcPr>
            <w:tcW w:w="0" w:type="auto"/>
            <w:noWrap/>
            <w:vAlign w:val="center"/>
            <w:hideMark/>
          </w:tcPr>
          <w:p w:rsidRPr="00117C77" w:rsidR="00117C77" w:rsidP="007C5D27" w:rsidRDefault="00117C77" w14:paraId="50BE2BE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CCEL19_064</w:t>
            </w:r>
          </w:p>
        </w:tc>
        <w:tc>
          <w:tcPr>
            <w:tcW w:w="0" w:type="auto"/>
            <w:noWrap/>
            <w:vAlign w:val="center"/>
            <w:hideMark/>
          </w:tcPr>
          <w:p w:rsidRPr="00117C77" w:rsidR="00117C77" w:rsidP="007C5D27" w:rsidRDefault="00117C77" w14:paraId="2AA6892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51E8169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CAV30CI1137037</w:t>
            </w:r>
          </w:p>
        </w:tc>
        <w:tc>
          <w:tcPr>
            <w:tcW w:w="0" w:type="auto"/>
            <w:noWrap/>
            <w:vAlign w:val="center"/>
            <w:hideMark/>
          </w:tcPr>
          <w:p w:rsidRPr="00117C77" w:rsidR="00117C77" w:rsidP="007C5D27" w:rsidRDefault="00117C77" w14:paraId="4FB6DFD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4/11/2025</w:t>
            </w:r>
          </w:p>
        </w:tc>
        <w:tc>
          <w:tcPr>
            <w:tcW w:w="0" w:type="auto"/>
            <w:noWrap/>
            <w:vAlign w:val="center"/>
            <w:hideMark/>
          </w:tcPr>
          <w:p w:rsidRPr="00117C77" w:rsidR="00117C77" w:rsidP="007C5D27" w:rsidRDefault="00117C77" w14:paraId="35B61E2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CM-0611</w:t>
            </w:r>
          </w:p>
        </w:tc>
      </w:tr>
      <w:tr w:rsidRPr="00117C77" w:rsidR="00117C77" w:rsidTr="007C5D27" w14:paraId="21FE89C1"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45A4896F" w14:textId="77777777">
            <w:pPr>
              <w:jc w:val="center"/>
              <w:rPr>
                <w:rFonts w:eastAsia="Times New Roman"/>
                <w:color w:val="000000"/>
                <w:sz w:val="20"/>
                <w:szCs w:val="20"/>
              </w:rPr>
            </w:pPr>
            <w:r w:rsidRPr="00117C77">
              <w:rPr>
                <w:rFonts w:eastAsia="Times New Roman"/>
                <w:color w:val="000000"/>
                <w:sz w:val="20"/>
                <w:szCs w:val="20"/>
              </w:rPr>
              <w:t>48</w:t>
            </w:r>
          </w:p>
        </w:tc>
        <w:tc>
          <w:tcPr>
            <w:tcW w:w="0" w:type="auto"/>
            <w:noWrap/>
            <w:vAlign w:val="center"/>
            <w:hideMark/>
          </w:tcPr>
          <w:p w:rsidRPr="00117C77" w:rsidR="00117C77" w:rsidP="007C5D27" w:rsidRDefault="00117C77" w14:paraId="54393D4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CCEL19_0009</w:t>
            </w:r>
          </w:p>
        </w:tc>
        <w:tc>
          <w:tcPr>
            <w:tcW w:w="0" w:type="auto"/>
            <w:noWrap/>
            <w:vAlign w:val="center"/>
            <w:hideMark/>
          </w:tcPr>
          <w:p w:rsidRPr="00117C77" w:rsidR="00117C77" w:rsidP="007C5D27" w:rsidRDefault="00117C77" w14:paraId="32F040A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45ED368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CAV30CI1137030</w:t>
            </w:r>
          </w:p>
        </w:tc>
        <w:tc>
          <w:tcPr>
            <w:tcW w:w="0" w:type="auto"/>
            <w:noWrap/>
            <w:vAlign w:val="center"/>
            <w:hideMark/>
          </w:tcPr>
          <w:p w:rsidRPr="00117C77" w:rsidR="00117C77" w:rsidP="007C5D27" w:rsidRDefault="00117C77" w14:paraId="385206E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4/11/2025</w:t>
            </w:r>
          </w:p>
        </w:tc>
        <w:tc>
          <w:tcPr>
            <w:tcW w:w="0" w:type="auto"/>
            <w:noWrap/>
            <w:vAlign w:val="center"/>
            <w:hideMark/>
          </w:tcPr>
          <w:p w:rsidRPr="00117C77" w:rsidR="00117C77" w:rsidP="007C5D27" w:rsidRDefault="00117C77" w14:paraId="3DDEA8C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CM-0611</w:t>
            </w:r>
          </w:p>
        </w:tc>
      </w:tr>
      <w:tr w:rsidRPr="00117C77" w:rsidR="00117C77" w:rsidTr="007C5D27" w14:paraId="527BF80E"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3CF77D51" w14:textId="77777777">
            <w:pPr>
              <w:jc w:val="center"/>
              <w:rPr>
                <w:rFonts w:eastAsia="Times New Roman"/>
                <w:color w:val="000000"/>
                <w:sz w:val="20"/>
                <w:szCs w:val="20"/>
              </w:rPr>
            </w:pPr>
            <w:r w:rsidRPr="00117C77">
              <w:rPr>
                <w:rFonts w:eastAsia="Times New Roman"/>
                <w:color w:val="000000"/>
                <w:sz w:val="20"/>
                <w:szCs w:val="20"/>
              </w:rPr>
              <w:t>49</w:t>
            </w:r>
          </w:p>
        </w:tc>
        <w:tc>
          <w:tcPr>
            <w:tcW w:w="0" w:type="auto"/>
            <w:noWrap/>
            <w:vAlign w:val="center"/>
            <w:hideMark/>
          </w:tcPr>
          <w:p w:rsidRPr="00117C77" w:rsidR="00117C77" w:rsidP="007C5D27" w:rsidRDefault="00117C77" w14:paraId="7D8F5BD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CCEL19_0007</w:t>
            </w:r>
          </w:p>
        </w:tc>
        <w:tc>
          <w:tcPr>
            <w:tcW w:w="0" w:type="auto"/>
            <w:noWrap/>
            <w:vAlign w:val="center"/>
            <w:hideMark/>
          </w:tcPr>
          <w:p w:rsidRPr="00117C77" w:rsidR="00117C77" w:rsidP="007C5D27" w:rsidRDefault="00117C77" w14:paraId="7FC3825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0A6C8D8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CAV30CI1137036</w:t>
            </w:r>
          </w:p>
        </w:tc>
        <w:tc>
          <w:tcPr>
            <w:tcW w:w="0" w:type="auto"/>
            <w:noWrap/>
            <w:vAlign w:val="center"/>
            <w:hideMark/>
          </w:tcPr>
          <w:p w:rsidRPr="00117C77" w:rsidR="00117C77" w:rsidP="007C5D27" w:rsidRDefault="00117C77" w14:paraId="017EAEB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4/11/2025</w:t>
            </w:r>
          </w:p>
        </w:tc>
        <w:tc>
          <w:tcPr>
            <w:tcW w:w="0" w:type="auto"/>
            <w:noWrap/>
            <w:vAlign w:val="center"/>
            <w:hideMark/>
          </w:tcPr>
          <w:p w:rsidRPr="00117C77" w:rsidR="00117C77" w:rsidP="007C5D27" w:rsidRDefault="00117C77" w14:paraId="740081A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CM-0611</w:t>
            </w:r>
          </w:p>
        </w:tc>
      </w:tr>
      <w:tr w:rsidRPr="00117C77" w:rsidR="00117C77" w:rsidTr="007C5D27" w14:paraId="78EF4307"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78E82299" w14:textId="77777777">
            <w:pPr>
              <w:jc w:val="center"/>
              <w:rPr>
                <w:rFonts w:eastAsia="Times New Roman"/>
                <w:color w:val="000000"/>
                <w:sz w:val="20"/>
                <w:szCs w:val="20"/>
              </w:rPr>
            </w:pPr>
            <w:r w:rsidRPr="00117C77">
              <w:rPr>
                <w:rFonts w:eastAsia="Times New Roman"/>
                <w:color w:val="000000"/>
                <w:sz w:val="20"/>
                <w:szCs w:val="20"/>
              </w:rPr>
              <w:t>50</w:t>
            </w:r>
          </w:p>
        </w:tc>
        <w:tc>
          <w:tcPr>
            <w:tcW w:w="0" w:type="auto"/>
            <w:noWrap/>
            <w:vAlign w:val="center"/>
            <w:hideMark/>
          </w:tcPr>
          <w:p w:rsidRPr="00117C77" w:rsidR="00117C77" w:rsidP="007C5D27" w:rsidRDefault="00117C77" w14:paraId="7C844EE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SCJ17E070072</w:t>
            </w:r>
          </w:p>
        </w:tc>
        <w:tc>
          <w:tcPr>
            <w:tcW w:w="0" w:type="auto"/>
            <w:noWrap/>
            <w:vAlign w:val="center"/>
            <w:hideMark/>
          </w:tcPr>
          <w:p w:rsidRPr="00117C77" w:rsidR="00117C77" w:rsidP="007C5D27" w:rsidRDefault="00117C77" w14:paraId="7AD3CF8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Bosa</w:t>
            </w:r>
          </w:p>
        </w:tc>
        <w:tc>
          <w:tcPr>
            <w:tcW w:w="0" w:type="auto"/>
            <w:noWrap/>
            <w:vAlign w:val="center"/>
            <w:hideMark/>
          </w:tcPr>
          <w:p w:rsidRPr="00117C77" w:rsidR="00117C77" w:rsidP="007C5D27" w:rsidRDefault="00117C77" w14:paraId="2ACE5A1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CAV30CI1090933</w:t>
            </w:r>
          </w:p>
        </w:tc>
        <w:tc>
          <w:tcPr>
            <w:tcW w:w="0" w:type="auto"/>
            <w:noWrap/>
            <w:vAlign w:val="center"/>
            <w:hideMark/>
          </w:tcPr>
          <w:p w:rsidRPr="00117C77" w:rsidR="00117C77" w:rsidP="007C5D27" w:rsidRDefault="00117C77" w14:paraId="4964218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4/11/2025</w:t>
            </w:r>
          </w:p>
        </w:tc>
        <w:tc>
          <w:tcPr>
            <w:tcW w:w="0" w:type="auto"/>
            <w:noWrap/>
            <w:vAlign w:val="center"/>
            <w:hideMark/>
          </w:tcPr>
          <w:p w:rsidRPr="00117C77" w:rsidR="00117C77" w:rsidP="007C5D27" w:rsidRDefault="00117C77" w14:paraId="21669F0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CM-0612</w:t>
            </w:r>
          </w:p>
        </w:tc>
      </w:tr>
      <w:tr w:rsidRPr="00117C77" w:rsidR="00117C77" w:rsidTr="007C5D27" w14:paraId="18399B7D"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0DEB56F0" w14:textId="77777777">
            <w:pPr>
              <w:jc w:val="center"/>
              <w:rPr>
                <w:rFonts w:eastAsia="Times New Roman"/>
                <w:color w:val="000000"/>
                <w:sz w:val="20"/>
                <w:szCs w:val="20"/>
              </w:rPr>
            </w:pPr>
            <w:r w:rsidRPr="00117C77">
              <w:rPr>
                <w:rFonts w:eastAsia="Times New Roman"/>
                <w:color w:val="000000"/>
                <w:sz w:val="20"/>
                <w:szCs w:val="20"/>
              </w:rPr>
              <w:t>51</w:t>
            </w:r>
          </w:p>
        </w:tc>
        <w:tc>
          <w:tcPr>
            <w:tcW w:w="0" w:type="auto"/>
            <w:noWrap/>
            <w:vAlign w:val="center"/>
            <w:hideMark/>
          </w:tcPr>
          <w:p w:rsidRPr="00117C77" w:rsidR="00117C77" w:rsidP="007C5D27" w:rsidRDefault="00117C77" w14:paraId="1872DE2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SCJ17E070054</w:t>
            </w:r>
          </w:p>
        </w:tc>
        <w:tc>
          <w:tcPr>
            <w:tcW w:w="0" w:type="auto"/>
            <w:noWrap/>
            <w:vAlign w:val="center"/>
            <w:hideMark/>
          </w:tcPr>
          <w:p w:rsidRPr="00117C77" w:rsidR="00117C77" w:rsidP="007C5D27" w:rsidRDefault="00117C77" w14:paraId="09C2258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Bosa</w:t>
            </w:r>
          </w:p>
        </w:tc>
        <w:tc>
          <w:tcPr>
            <w:tcW w:w="0" w:type="auto"/>
            <w:noWrap/>
            <w:vAlign w:val="center"/>
            <w:hideMark/>
          </w:tcPr>
          <w:p w:rsidRPr="00117C77" w:rsidR="00117C77" w:rsidP="007C5D27" w:rsidRDefault="00117C77" w14:paraId="7826D3A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CAV30CI1090939</w:t>
            </w:r>
          </w:p>
        </w:tc>
        <w:tc>
          <w:tcPr>
            <w:tcW w:w="0" w:type="auto"/>
            <w:noWrap/>
            <w:vAlign w:val="center"/>
            <w:hideMark/>
          </w:tcPr>
          <w:p w:rsidRPr="00117C77" w:rsidR="00117C77" w:rsidP="007C5D27" w:rsidRDefault="00117C77" w14:paraId="0492BA8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4/11/2025</w:t>
            </w:r>
          </w:p>
        </w:tc>
        <w:tc>
          <w:tcPr>
            <w:tcW w:w="0" w:type="auto"/>
            <w:noWrap/>
            <w:vAlign w:val="center"/>
            <w:hideMark/>
          </w:tcPr>
          <w:p w:rsidRPr="00117C77" w:rsidR="00117C77" w:rsidP="007C5D27" w:rsidRDefault="00117C77" w14:paraId="0C0ADFD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CM-0612</w:t>
            </w:r>
          </w:p>
        </w:tc>
      </w:tr>
      <w:tr w:rsidRPr="00117C77" w:rsidR="00117C77" w:rsidTr="007C5D27" w14:paraId="33E89EE8"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750ECB38" w14:textId="77777777">
            <w:pPr>
              <w:jc w:val="center"/>
              <w:rPr>
                <w:rFonts w:eastAsia="Times New Roman"/>
                <w:color w:val="000000"/>
                <w:sz w:val="20"/>
                <w:szCs w:val="20"/>
              </w:rPr>
            </w:pPr>
            <w:r w:rsidRPr="00117C77">
              <w:rPr>
                <w:rFonts w:eastAsia="Times New Roman"/>
                <w:color w:val="000000"/>
                <w:sz w:val="20"/>
                <w:szCs w:val="20"/>
              </w:rPr>
              <w:t>52</w:t>
            </w:r>
          </w:p>
        </w:tc>
        <w:tc>
          <w:tcPr>
            <w:tcW w:w="0" w:type="auto"/>
            <w:noWrap/>
            <w:vAlign w:val="center"/>
            <w:hideMark/>
          </w:tcPr>
          <w:p w:rsidRPr="00117C77" w:rsidR="00117C77" w:rsidP="007C5D27" w:rsidRDefault="00117C77" w14:paraId="5397281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SCJ17E070053</w:t>
            </w:r>
          </w:p>
        </w:tc>
        <w:tc>
          <w:tcPr>
            <w:tcW w:w="0" w:type="auto"/>
            <w:noWrap/>
            <w:vAlign w:val="center"/>
            <w:hideMark/>
          </w:tcPr>
          <w:p w:rsidRPr="00117C77" w:rsidR="00117C77" w:rsidP="007C5D27" w:rsidRDefault="00117C77" w14:paraId="68EADBA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Bosa</w:t>
            </w:r>
          </w:p>
        </w:tc>
        <w:tc>
          <w:tcPr>
            <w:tcW w:w="0" w:type="auto"/>
            <w:noWrap/>
            <w:vAlign w:val="center"/>
            <w:hideMark/>
          </w:tcPr>
          <w:p w:rsidRPr="00117C77" w:rsidR="00117C77" w:rsidP="007C5D27" w:rsidRDefault="00117C77" w14:paraId="14F90D2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CAV30CI1090943</w:t>
            </w:r>
          </w:p>
        </w:tc>
        <w:tc>
          <w:tcPr>
            <w:tcW w:w="0" w:type="auto"/>
            <w:noWrap/>
            <w:vAlign w:val="center"/>
            <w:hideMark/>
          </w:tcPr>
          <w:p w:rsidRPr="00117C77" w:rsidR="00117C77" w:rsidP="007C5D27" w:rsidRDefault="00117C77" w14:paraId="317969B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4/11/2025</w:t>
            </w:r>
          </w:p>
        </w:tc>
        <w:tc>
          <w:tcPr>
            <w:tcW w:w="0" w:type="auto"/>
            <w:noWrap/>
            <w:vAlign w:val="center"/>
            <w:hideMark/>
          </w:tcPr>
          <w:p w:rsidRPr="00117C77" w:rsidR="00117C77" w:rsidP="007C5D27" w:rsidRDefault="00117C77" w14:paraId="19D8F98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CM-0612</w:t>
            </w:r>
          </w:p>
        </w:tc>
      </w:tr>
      <w:tr w:rsidRPr="00117C77" w:rsidR="00117C77" w:rsidTr="007C5D27" w14:paraId="5A8C13AA"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7E250A56" w14:textId="77777777">
            <w:pPr>
              <w:jc w:val="center"/>
              <w:rPr>
                <w:rFonts w:eastAsia="Times New Roman"/>
                <w:color w:val="000000"/>
                <w:sz w:val="20"/>
                <w:szCs w:val="20"/>
              </w:rPr>
            </w:pPr>
            <w:r w:rsidRPr="00117C77">
              <w:rPr>
                <w:rFonts w:eastAsia="Times New Roman"/>
                <w:color w:val="000000"/>
                <w:sz w:val="20"/>
                <w:szCs w:val="20"/>
              </w:rPr>
              <w:t>53</w:t>
            </w:r>
          </w:p>
        </w:tc>
        <w:tc>
          <w:tcPr>
            <w:tcW w:w="0" w:type="auto"/>
            <w:noWrap/>
            <w:vAlign w:val="center"/>
            <w:hideMark/>
          </w:tcPr>
          <w:p w:rsidRPr="00117C77" w:rsidR="00117C77" w:rsidP="007C5D27" w:rsidRDefault="00117C77" w14:paraId="6E0A803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CCEL19_068</w:t>
            </w:r>
          </w:p>
        </w:tc>
        <w:tc>
          <w:tcPr>
            <w:tcW w:w="0" w:type="auto"/>
            <w:noWrap/>
            <w:vAlign w:val="center"/>
            <w:hideMark/>
          </w:tcPr>
          <w:p w:rsidRPr="00117C77" w:rsidR="00117C77" w:rsidP="007C5D27" w:rsidRDefault="00117C77" w14:paraId="23E5013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236C68F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CAV30CI1122285</w:t>
            </w:r>
          </w:p>
        </w:tc>
        <w:tc>
          <w:tcPr>
            <w:tcW w:w="0" w:type="auto"/>
            <w:noWrap/>
            <w:vAlign w:val="center"/>
            <w:hideMark/>
          </w:tcPr>
          <w:p w:rsidRPr="00117C77" w:rsidR="00117C77" w:rsidP="007C5D27" w:rsidRDefault="00117C77" w14:paraId="1104426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4/11/2025</w:t>
            </w:r>
          </w:p>
        </w:tc>
        <w:tc>
          <w:tcPr>
            <w:tcW w:w="0" w:type="auto"/>
            <w:noWrap/>
            <w:vAlign w:val="center"/>
            <w:hideMark/>
          </w:tcPr>
          <w:p w:rsidRPr="00117C77" w:rsidR="00117C77" w:rsidP="007C5D27" w:rsidRDefault="00117C77" w14:paraId="6B73F50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CM-0613</w:t>
            </w:r>
          </w:p>
        </w:tc>
      </w:tr>
      <w:tr w:rsidRPr="00117C77" w:rsidR="00117C77" w:rsidTr="007C5D27" w14:paraId="162DFC2E"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4ADB3FFE" w14:textId="77777777">
            <w:pPr>
              <w:jc w:val="center"/>
              <w:rPr>
                <w:rFonts w:eastAsia="Times New Roman"/>
                <w:color w:val="000000"/>
                <w:sz w:val="20"/>
                <w:szCs w:val="20"/>
              </w:rPr>
            </w:pPr>
            <w:r w:rsidRPr="00117C77">
              <w:rPr>
                <w:rFonts w:eastAsia="Times New Roman"/>
                <w:color w:val="000000"/>
                <w:sz w:val="20"/>
                <w:szCs w:val="20"/>
              </w:rPr>
              <w:t>54</w:t>
            </w:r>
          </w:p>
        </w:tc>
        <w:tc>
          <w:tcPr>
            <w:tcW w:w="0" w:type="auto"/>
            <w:noWrap/>
            <w:vAlign w:val="center"/>
            <w:hideMark/>
          </w:tcPr>
          <w:p w:rsidRPr="00117C77" w:rsidR="00117C77" w:rsidP="007C5D27" w:rsidRDefault="00117C77" w14:paraId="5832C7F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350-5097</w:t>
            </w:r>
          </w:p>
        </w:tc>
        <w:tc>
          <w:tcPr>
            <w:tcW w:w="0" w:type="auto"/>
            <w:noWrap/>
            <w:vAlign w:val="center"/>
            <w:hideMark/>
          </w:tcPr>
          <w:p w:rsidRPr="00117C77" w:rsidR="00117C77" w:rsidP="007C5D27" w:rsidRDefault="00117C77" w14:paraId="2F2D4C2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77CE772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CAV30CI1070362</w:t>
            </w:r>
          </w:p>
        </w:tc>
        <w:tc>
          <w:tcPr>
            <w:tcW w:w="0" w:type="auto"/>
            <w:noWrap/>
            <w:vAlign w:val="center"/>
            <w:hideMark/>
          </w:tcPr>
          <w:p w:rsidRPr="00117C77" w:rsidR="00117C77" w:rsidP="007C5D27" w:rsidRDefault="00117C77" w14:paraId="46BF472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4/11/2025</w:t>
            </w:r>
          </w:p>
        </w:tc>
        <w:tc>
          <w:tcPr>
            <w:tcW w:w="0" w:type="auto"/>
            <w:noWrap/>
            <w:vAlign w:val="center"/>
            <w:hideMark/>
          </w:tcPr>
          <w:p w:rsidRPr="00117C77" w:rsidR="00117C77" w:rsidP="007C5D27" w:rsidRDefault="00117C77" w14:paraId="331A61F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CM-0613</w:t>
            </w:r>
          </w:p>
        </w:tc>
      </w:tr>
      <w:tr w:rsidRPr="00117C77" w:rsidR="00117C77" w:rsidTr="007C5D27" w14:paraId="1B3548D9"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7D303F4F" w14:textId="77777777">
            <w:pPr>
              <w:jc w:val="center"/>
              <w:rPr>
                <w:rFonts w:eastAsia="Times New Roman"/>
                <w:color w:val="000000"/>
                <w:sz w:val="20"/>
                <w:szCs w:val="20"/>
              </w:rPr>
            </w:pPr>
            <w:r w:rsidRPr="00117C77">
              <w:rPr>
                <w:rFonts w:eastAsia="Times New Roman"/>
                <w:color w:val="000000"/>
                <w:sz w:val="20"/>
                <w:szCs w:val="20"/>
              </w:rPr>
              <w:t>55</w:t>
            </w:r>
          </w:p>
        </w:tc>
        <w:tc>
          <w:tcPr>
            <w:tcW w:w="0" w:type="auto"/>
            <w:noWrap/>
            <w:vAlign w:val="center"/>
            <w:hideMark/>
          </w:tcPr>
          <w:p w:rsidRPr="00117C77" w:rsidR="00117C77" w:rsidP="007C5D27" w:rsidRDefault="00117C77" w14:paraId="3EF9A84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CCEL19_0026</w:t>
            </w:r>
          </w:p>
        </w:tc>
        <w:tc>
          <w:tcPr>
            <w:tcW w:w="0" w:type="auto"/>
            <w:noWrap/>
            <w:vAlign w:val="center"/>
            <w:hideMark/>
          </w:tcPr>
          <w:p w:rsidRPr="00117C77" w:rsidR="00117C77" w:rsidP="007C5D27" w:rsidRDefault="00117C77" w14:paraId="0ABA22F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21DCD9F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CAV30CI1122542</w:t>
            </w:r>
          </w:p>
        </w:tc>
        <w:tc>
          <w:tcPr>
            <w:tcW w:w="0" w:type="auto"/>
            <w:noWrap/>
            <w:vAlign w:val="center"/>
            <w:hideMark/>
          </w:tcPr>
          <w:p w:rsidRPr="00117C77" w:rsidR="00117C77" w:rsidP="007C5D27" w:rsidRDefault="00117C77" w14:paraId="30A1B57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4/11/2025</w:t>
            </w:r>
          </w:p>
        </w:tc>
        <w:tc>
          <w:tcPr>
            <w:tcW w:w="0" w:type="auto"/>
            <w:noWrap/>
            <w:vAlign w:val="center"/>
            <w:hideMark/>
          </w:tcPr>
          <w:p w:rsidRPr="00117C77" w:rsidR="00117C77" w:rsidP="007C5D27" w:rsidRDefault="00117C77" w14:paraId="46BB519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CM-0613</w:t>
            </w:r>
          </w:p>
        </w:tc>
      </w:tr>
      <w:tr w:rsidRPr="00117C77" w:rsidR="00117C77" w:rsidTr="007C5D27" w14:paraId="675281EB"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66387B81" w14:textId="77777777">
            <w:pPr>
              <w:jc w:val="center"/>
              <w:rPr>
                <w:rFonts w:eastAsia="Times New Roman"/>
                <w:color w:val="000000"/>
                <w:sz w:val="20"/>
                <w:szCs w:val="20"/>
              </w:rPr>
            </w:pPr>
            <w:r w:rsidRPr="00117C77">
              <w:rPr>
                <w:rFonts w:eastAsia="Times New Roman"/>
                <w:color w:val="000000"/>
                <w:sz w:val="20"/>
                <w:szCs w:val="20"/>
              </w:rPr>
              <w:t>56</w:t>
            </w:r>
          </w:p>
        </w:tc>
        <w:tc>
          <w:tcPr>
            <w:tcW w:w="0" w:type="auto"/>
            <w:noWrap/>
            <w:vAlign w:val="center"/>
            <w:hideMark/>
          </w:tcPr>
          <w:p w:rsidRPr="00117C77" w:rsidR="00117C77" w:rsidP="007C5D27" w:rsidRDefault="00117C77" w14:paraId="1FE6F96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350-5089</w:t>
            </w:r>
          </w:p>
        </w:tc>
        <w:tc>
          <w:tcPr>
            <w:tcW w:w="0" w:type="auto"/>
            <w:noWrap/>
            <w:vAlign w:val="center"/>
            <w:hideMark/>
          </w:tcPr>
          <w:p w:rsidRPr="00117C77" w:rsidR="00117C77" w:rsidP="007C5D27" w:rsidRDefault="00117C77" w14:paraId="7AFBA43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22D78EC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CAV30CI1070543</w:t>
            </w:r>
          </w:p>
        </w:tc>
        <w:tc>
          <w:tcPr>
            <w:tcW w:w="0" w:type="auto"/>
            <w:noWrap/>
            <w:vAlign w:val="center"/>
            <w:hideMark/>
          </w:tcPr>
          <w:p w:rsidRPr="00117C77" w:rsidR="00117C77" w:rsidP="007C5D27" w:rsidRDefault="00117C77" w14:paraId="428C1B3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4/11/2025</w:t>
            </w:r>
          </w:p>
        </w:tc>
        <w:tc>
          <w:tcPr>
            <w:tcW w:w="0" w:type="auto"/>
            <w:noWrap/>
            <w:vAlign w:val="center"/>
            <w:hideMark/>
          </w:tcPr>
          <w:p w:rsidRPr="00117C77" w:rsidR="00117C77" w:rsidP="007C5D27" w:rsidRDefault="00117C77" w14:paraId="13FCE10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CM-0613</w:t>
            </w:r>
          </w:p>
        </w:tc>
      </w:tr>
      <w:tr w:rsidRPr="00117C77" w:rsidR="00117C77" w:rsidTr="007C5D27" w14:paraId="3BEA0010"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634EF82C" w14:textId="77777777">
            <w:pPr>
              <w:jc w:val="center"/>
              <w:rPr>
                <w:rFonts w:eastAsia="Times New Roman"/>
                <w:color w:val="000000"/>
                <w:sz w:val="20"/>
                <w:szCs w:val="20"/>
              </w:rPr>
            </w:pPr>
            <w:r w:rsidRPr="00117C77">
              <w:rPr>
                <w:rFonts w:eastAsia="Times New Roman"/>
                <w:color w:val="000000"/>
                <w:sz w:val="20"/>
                <w:szCs w:val="20"/>
              </w:rPr>
              <w:t>57</w:t>
            </w:r>
          </w:p>
        </w:tc>
        <w:tc>
          <w:tcPr>
            <w:tcW w:w="0" w:type="auto"/>
            <w:noWrap/>
            <w:vAlign w:val="center"/>
            <w:hideMark/>
          </w:tcPr>
          <w:p w:rsidRPr="00117C77" w:rsidR="00117C77" w:rsidP="007C5D27" w:rsidRDefault="00117C77" w14:paraId="6793AE1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AL2364</w:t>
            </w:r>
          </w:p>
        </w:tc>
        <w:tc>
          <w:tcPr>
            <w:tcW w:w="0" w:type="auto"/>
            <w:noWrap/>
            <w:vAlign w:val="center"/>
            <w:hideMark/>
          </w:tcPr>
          <w:p w:rsidRPr="00117C77" w:rsidR="00117C77" w:rsidP="007C5D27" w:rsidRDefault="00117C77" w14:paraId="278A76B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05F9BDA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CAV30CI1121751</w:t>
            </w:r>
          </w:p>
        </w:tc>
        <w:tc>
          <w:tcPr>
            <w:tcW w:w="0" w:type="auto"/>
            <w:noWrap/>
            <w:vAlign w:val="center"/>
            <w:hideMark/>
          </w:tcPr>
          <w:p w:rsidRPr="00117C77" w:rsidR="00117C77" w:rsidP="007C5D27" w:rsidRDefault="00117C77" w14:paraId="58EC66D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4/11/2025</w:t>
            </w:r>
          </w:p>
        </w:tc>
        <w:tc>
          <w:tcPr>
            <w:tcW w:w="0" w:type="auto"/>
            <w:noWrap/>
            <w:vAlign w:val="center"/>
            <w:hideMark/>
          </w:tcPr>
          <w:p w:rsidRPr="00117C77" w:rsidR="00117C77" w:rsidP="007C5D27" w:rsidRDefault="00117C77" w14:paraId="0032E78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CM-0613</w:t>
            </w:r>
          </w:p>
        </w:tc>
      </w:tr>
      <w:tr w:rsidRPr="00117C77" w:rsidR="00117C77" w:rsidTr="007C5D27" w14:paraId="185CDF47"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1B11389D" w14:textId="77777777">
            <w:pPr>
              <w:jc w:val="center"/>
              <w:rPr>
                <w:rFonts w:eastAsia="Times New Roman"/>
                <w:color w:val="000000"/>
                <w:sz w:val="20"/>
                <w:szCs w:val="20"/>
              </w:rPr>
            </w:pPr>
            <w:r w:rsidRPr="00117C77">
              <w:rPr>
                <w:rFonts w:eastAsia="Times New Roman"/>
                <w:color w:val="000000"/>
                <w:sz w:val="20"/>
                <w:szCs w:val="20"/>
              </w:rPr>
              <w:t>58</w:t>
            </w:r>
          </w:p>
        </w:tc>
        <w:tc>
          <w:tcPr>
            <w:tcW w:w="0" w:type="auto"/>
            <w:noWrap/>
            <w:vAlign w:val="center"/>
            <w:hideMark/>
          </w:tcPr>
          <w:p w:rsidRPr="00117C77" w:rsidR="00117C77" w:rsidP="007C5D27" w:rsidRDefault="00117C77" w14:paraId="7EB595E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SCJ17E190099</w:t>
            </w:r>
          </w:p>
        </w:tc>
        <w:tc>
          <w:tcPr>
            <w:tcW w:w="0" w:type="auto"/>
            <w:noWrap/>
            <w:vAlign w:val="center"/>
            <w:hideMark/>
          </w:tcPr>
          <w:p w:rsidRPr="00117C77" w:rsidR="00117C77" w:rsidP="007C5D27" w:rsidRDefault="00117C77" w14:paraId="1743D77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20ACE9E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CAV30CI1100802</w:t>
            </w:r>
          </w:p>
        </w:tc>
        <w:tc>
          <w:tcPr>
            <w:tcW w:w="0" w:type="auto"/>
            <w:noWrap/>
            <w:vAlign w:val="center"/>
            <w:hideMark/>
          </w:tcPr>
          <w:p w:rsidRPr="00117C77" w:rsidR="00117C77" w:rsidP="007C5D27" w:rsidRDefault="00117C77" w14:paraId="2495692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4/11/2025</w:t>
            </w:r>
          </w:p>
        </w:tc>
        <w:tc>
          <w:tcPr>
            <w:tcW w:w="0" w:type="auto"/>
            <w:noWrap/>
            <w:vAlign w:val="center"/>
            <w:hideMark/>
          </w:tcPr>
          <w:p w:rsidRPr="00117C77" w:rsidR="00117C77" w:rsidP="007C5D27" w:rsidRDefault="00117C77" w14:paraId="12EFE62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CM-0614</w:t>
            </w:r>
          </w:p>
        </w:tc>
      </w:tr>
      <w:tr w:rsidRPr="00117C77" w:rsidR="00117C77" w:rsidTr="007C5D27" w14:paraId="6E96500B"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3DEE655C" w14:textId="77777777">
            <w:pPr>
              <w:jc w:val="center"/>
              <w:rPr>
                <w:rFonts w:eastAsia="Times New Roman"/>
                <w:color w:val="000000"/>
                <w:sz w:val="20"/>
                <w:szCs w:val="20"/>
              </w:rPr>
            </w:pPr>
            <w:r w:rsidRPr="00117C77">
              <w:rPr>
                <w:rFonts w:eastAsia="Times New Roman"/>
                <w:color w:val="000000"/>
                <w:sz w:val="20"/>
                <w:szCs w:val="20"/>
              </w:rPr>
              <w:t>59</w:t>
            </w:r>
          </w:p>
        </w:tc>
        <w:tc>
          <w:tcPr>
            <w:tcW w:w="0" w:type="auto"/>
            <w:noWrap/>
            <w:vAlign w:val="center"/>
            <w:hideMark/>
          </w:tcPr>
          <w:p w:rsidRPr="00117C77" w:rsidR="00117C77" w:rsidP="007C5D27" w:rsidRDefault="00117C77" w14:paraId="7DB3479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SCJ17E190091</w:t>
            </w:r>
          </w:p>
        </w:tc>
        <w:tc>
          <w:tcPr>
            <w:tcW w:w="0" w:type="auto"/>
            <w:noWrap/>
            <w:vAlign w:val="center"/>
            <w:hideMark/>
          </w:tcPr>
          <w:p w:rsidRPr="00117C77" w:rsidR="00117C77" w:rsidP="007C5D27" w:rsidRDefault="00117C77" w14:paraId="61CE95D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4D58450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CAV30CI1100800</w:t>
            </w:r>
          </w:p>
        </w:tc>
        <w:tc>
          <w:tcPr>
            <w:tcW w:w="0" w:type="auto"/>
            <w:noWrap/>
            <w:vAlign w:val="center"/>
            <w:hideMark/>
          </w:tcPr>
          <w:p w:rsidRPr="00117C77" w:rsidR="00117C77" w:rsidP="007C5D27" w:rsidRDefault="00117C77" w14:paraId="4E5D268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4/11/2025</w:t>
            </w:r>
          </w:p>
        </w:tc>
        <w:tc>
          <w:tcPr>
            <w:tcW w:w="0" w:type="auto"/>
            <w:noWrap/>
            <w:vAlign w:val="center"/>
            <w:hideMark/>
          </w:tcPr>
          <w:p w:rsidRPr="00117C77" w:rsidR="00117C77" w:rsidP="007C5D27" w:rsidRDefault="00117C77" w14:paraId="669B4AE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CM-0614</w:t>
            </w:r>
          </w:p>
        </w:tc>
      </w:tr>
      <w:tr w:rsidRPr="00117C77" w:rsidR="00117C77" w:rsidTr="007C5D27" w14:paraId="048EF979"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1789B00F" w14:textId="77777777">
            <w:pPr>
              <w:jc w:val="center"/>
              <w:rPr>
                <w:rFonts w:eastAsia="Times New Roman"/>
                <w:color w:val="000000"/>
                <w:sz w:val="20"/>
                <w:szCs w:val="20"/>
              </w:rPr>
            </w:pPr>
            <w:r w:rsidRPr="00117C77">
              <w:rPr>
                <w:rFonts w:eastAsia="Times New Roman"/>
                <w:color w:val="000000"/>
                <w:sz w:val="20"/>
                <w:szCs w:val="20"/>
              </w:rPr>
              <w:t>60</w:t>
            </w:r>
          </w:p>
        </w:tc>
        <w:tc>
          <w:tcPr>
            <w:tcW w:w="0" w:type="auto"/>
            <w:noWrap/>
            <w:vAlign w:val="center"/>
            <w:hideMark/>
          </w:tcPr>
          <w:p w:rsidRPr="00117C77" w:rsidR="00117C77" w:rsidP="007C5D27" w:rsidRDefault="00117C77" w14:paraId="1833DEE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SCJ17E190090</w:t>
            </w:r>
          </w:p>
        </w:tc>
        <w:tc>
          <w:tcPr>
            <w:tcW w:w="0" w:type="auto"/>
            <w:noWrap/>
            <w:vAlign w:val="center"/>
            <w:hideMark/>
          </w:tcPr>
          <w:p w:rsidRPr="00117C77" w:rsidR="00117C77" w:rsidP="007C5D27" w:rsidRDefault="00117C77" w14:paraId="18FA36C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52135BD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CAV30CI1092091</w:t>
            </w:r>
          </w:p>
        </w:tc>
        <w:tc>
          <w:tcPr>
            <w:tcW w:w="0" w:type="auto"/>
            <w:noWrap/>
            <w:vAlign w:val="center"/>
            <w:hideMark/>
          </w:tcPr>
          <w:p w:rsidRPr="00117C77" w:rsidR="00117C77" w:rsidP="007C5D27" w:rsidRDefault="00117C77" w14:paraId="4BB7E74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4/11/2025</w:t>
            </w:r>
          </w:p>
        </w:tc>
        <w:tc>
          <w:tcPr>
            <w:tcW w:w="0" w:type="auto"/>
            <w:noWrap/>
            <w:vAlign w:val="center"/>
            <w:hideMark/>
          </w:tcPr>
          <w:p w:rsidRPr="00117C77" w:rsidR="00117C77" w:rsidP="007C5D27" w:rsidRDefault="00117C77" w14:paraId="69307F4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CM-0614</w:t>
            </w:r>
          </w:p>
        </w:tc>
      </w:tr>
      <w:tr w:rsidRPr="00117C77" w:rsidR="00117C77" w:rsidTr="007C5D27" w14:paraId="3A4217EF"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7C05390C" w14:textId="77777777">
            <w:pPr>
              <w:jc w:val="center"/>
              <w:rPr>
                <w:rFonts w:eastAsia="Times New Roman"/>
                <w:color w:val="000000"/>
                <w:sz w:val="20"/>
                <w:szCs w:val="20"/>
              </w:rPr>
            </w:pPr>
            <w:r w:rsidRPr="00117C77">
              <w:rPr>
                <w:rFonts w:eastAsia="Times New Roman"/>
                <w:color w:val="000000"/>
                <w:sz w:val="20"/>
                <w:szCs w:val="20"/>
              </w:rPr>
              <w:t>61</w:t>
            </w:r>
          </w:p>
        </w:tc>
        <w:tc>
          <w:tcPr>
            <w:tcW w:w="0" w:type="auto"/>
            <w:noWrap/>
            <w:vAlign w:val="center"/>
            <w:hideMark/>
          </w:tcPr>
          <w:p w:rsidRPr="00117C77" w:rsidR="00117C77" w:rsidP="007C5D27" w:rsidRDefault="00117C77" w14:paraId="6F6A73F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CCEL19_118</w:t>
            </w:r>
          </w:p>
        </w:tc>
        <w:tc>
          <w:tcPr>
            <w:tcW w:w="0" w:type="auto"/>
            <w:noWrap/>
            <w:vAlign w:val="center"/>
            <w:hideMark/>
          </w:tcPr>
          <w:p w:rsidRPr="00117C77" w:rsidR="00117C77" w:rsidP="007C5D27" w:rsidRDefault="00117C77" w14:paraId="61F0FA8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74C8788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CAV30CI1122552</w:t>
            </w:r>
          </w:p>
        </w:tc>
        <w:tc>
          <w:tcPr>
            <w:tcW w:w="0" w:type="auto"/>
            <w:noWrap/>
            <w:vAlign w:val="center"/>
            <w:hideMark/>
          </w:tcPr>
          <w:p w:rsidRPr="00117C77" w:rsidR="00117C77" w:rsidP="007C5D27" w:rsidRDefault="00117C77" w14:paraId="49C5425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5/11/2025</w:t>
            </w:r>
          </w:p>
        </w:tc>
        <w:tc>
          <w:tcPr>
            <w:tcW w:w="0" w:type="auto"/>
            <w:noWrap/>
            <w:vAlign w:val="center"/>
            <w:hideMark/>
          </w:tcPr>
          <w:p w:rsidRPr="00117C77" w:rsidR="00117C77" w:rsidP="007C5D27" w:rsidRDefault="00117C77" w14:paraId="2F8FC9E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CM-0615</w:t>
            </w:r>
          </w:p>
        </w:tc>
      </w:tr>
      <w:tr w:rsidRPr="00117C77" w:rsidR="00117C77" w:rsidTr="007C5D27" w14:paraId="059F3312"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149D0451" w14:textId="77777777">
            <w:pPr>
              <w:jc w:val="center"/>
              <w:rPr>
                <w:rFonts w:eastAsia="Times New Roman"/>
                <w:color w:val="000000"/>
                <w:sz w:val="20"/>
                <w:szCs w:val="20"/>
              </w:rPr>
            </w:pPr>
            <w:r w:rsidRPr="00117C77">
              <w:rPr>
                <w:rFonts w:eastAsia="Times New Roman"/>
                <w:color w:val="000000"/>
                <w:sz w:val="20"/>
                <w:szCs w:val="20"/>
              </w:rPr>
              <w:t>62</w:t>
            </w:r>
          </w:p>
        </w:tc>
        <w:tc>
          <w:tcPr>
            <w:tcW w:w="0" w:type="auto"/>
            <w:noWrap/>
            <w:vAlign w:val="center"/>
            <w:hideMark/>
          </w:tcPr>
          <w:p w:rsidRPr="00117C77" w:rsidR="00117C77" w:rsidP="007C5D27" w:rsidRDefault="00117C77" w14:paraId="66BB5EC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CCEL19_119</w:t>
            </w:r>
          </w:p>
        </w:tc>
        <w:tc>
          <w:tcPr>
            <w:tcW w:w="0" w:type="auto"/>
            <w:noWrap/>
            <w:vAlign w:val="center"/>
            <w:hideMark/>
          </w:tcPr>
          <w:p w:rsidRPr="00117C77" w:rsidR="00117C77" w:rsidP="007C5D27" w:rsidRDefault="00117C77" w14:paraId="3D2F0F5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516B844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CAV30CI1124595</w:t>
            </w:r>
          </w:p>
        </w:tc>
        <w:tc>
          <w:tcPr>
            <w:tcW w:w="0" w:type="auto"/>
            <w:noWrap/>
            <w:vAlign w:val="center"/>
            <w:hideMark/>
          </w:tcPr>
          <w:p w:rsidRPr="00117C77" w:rsidR="00117C77" w:rsidP="007C5D27" w:rsidRDefault="00117C77" w14:paraId="24BE2FD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5/11/2025</w:t>
            </w:r>
          </w:p>
        </w:tc>
        <w:tc>
          <w:tcPr>
            <w:tcW w:w="0" w:type="auto"/>
            <w:noWrap/>
            <w:vAlign w:val="center"/>
            <w:hideMark/>
          </w:tcPr>
          <w:p w:rsidRPr="00117C77" w:rsidR="00117C77" w:rsidP="007C5D27" w:rsidRDefault="00117C77" w14:paraId="2F3E571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CM-0615</w:t>
            </w:r>
          </w:p>
        </w:tc>
      </w:tr>
      <w:tr w:rsidRPr="00117C77" w:rsidR="00117C77" w:rsidTr="007C5D27" w14:paraId="6438772E"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4776F1BC" w14:textId="77777777">
            <w:pPr>
              <w:jc w:val="center"/>
              <w:rPr>
                <w:rFonts w:eastAsia="Times New Roman"/>
                <w:color w:val="000000"/>
                <w:sz w:val="20"/>
                <w:szCs w:val="20"/>
              </w:rPr>
            </w:pPr>
            <w:r w:rsidRPr="00117C77">
              <w:rPr>
                <w:rFonts w:eastAsia="Times New Roman"/>
                <w:color w:val="000000"/>
                <w:sz w:val="20"/>
                <w:szCs w:val="20"/>
              </w:rPr>
              <w:t>63</w:t>
            </w:r>
          </w:p>
        </w:tc>
        <w:tc>
          <w:tcPr>
            <w:tcW w:w="0" w:type="auto"/>
            <w:noWrap/>
            <w:vAlign w:val="center"/>
            <w:hideMark/>
          </w:tcPr>
          <w:p w:rsidRPr="00117C77" w:rsidR="00117C77" w:rsidP="007C5D27" w:rsidRDefault="00117C77" w14:paraId="39249BF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CCEL19_117</w:t>
            </w:r>
          </w:p>
        </w:tc>
        <w:tc>
          <w:tcPr>
            <w:tcW w:w="0" w:type="auto"/>
            <w:noWrap/>
            <w:vAlign w:val="center"/>
            <w:hideMark/>
          </w:tcPr>
          <w:p w:rsidRPr="00117C77" w:rsidR="00117C77" w:rsidP="007C5D27" w:rsidRDefault="00117C77" w14:paraId="4C80A82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7EBEB97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CAV30CI1122553</w:t>
            </w:r>
          </w:p>
        </w:tc>
        <w:tc>
          <w:tcPr>
            <w:tcW w:w="0" w:type="auto"/>
            <w:noWrap/>
            <w:vAlign w:val="center"/>
            <w:hideMark/>
          </w:tcPr>
          <w:p w:rsidRPr="00117C77" w:rsidR="00117C77" w:rsidP="007C5D27" w:rsidRDefault="00117C77" w14:paraId="75DD6B3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5/11/2025</w:t>
            </w:r>
          </w:p>
        </w:tc>
        <w:tc>
          <w:tcPr>
            <w:tcW w:w="0" w:type="auto"/>
            <w:noWrap/>
            <w:vAlign w:val="center"/>
            <w:hideMark/>
          </w:tcPr>
          <w:p w:rsidRPr="00117C77" w:rsidR="00117C77" w:rsidP="007C5D27" w:rsidRDefault="00117C77" w14:paraId="4A66C8F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CM-0615</w:t>
            </w:r>
          </w:p>
        </w:tc>
      </w:tr>
      <w:tr w:rsidRPr="00117C77" w:rsidR="00117C77" w:rsidTr="007C5D27" w14:paraId="63097F25"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65411C8A" w14:textId="77777777">
            <w:pPr>
              <w:jc w:val="center"/>
              <w:rPr>
                <w:rFonts w:eastAsia="Times New Roman"/>
                <w:color w:val="000000"/>
                <w:sz w:val="20"/>
                <w:szCs w:val="20"/>
              </w:rPr>
            </w:pPr>
            <w:r w:rsidRPr="00117C77">
              <w:rPr>
                <w:rFonts w:eastAsia="Times New Roman"/>
                <w:color w:val="000000"/>
                <w:sz w:val="20"/>
                <w:szCs w:val="20"/>
              </w:rPr>
              <w:t>64</w:t>
            </w:r>
          </w:p>
        </w:tc>
        <w:tc>
          <w:tcPr>
            <w:tcW w:w="0" w:type="auto"/>
            <w:noWrap/>
            <w:vAlign w:val="center"/>
            <w:hideMark/>
          </w:tcPr>
          <w:p w:rsidRPr="00117C77" w:rsidR="00117C77" w:rsidP="007C5D27" w:rsidRDefault="00117C77" w14:paraId="0DF0CB8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CCEL19_116</w:t>
            </w:r>
          </w:p>
        </w:tc>
        <w:tc>
          <w:tcPr>
            <w:tcW w:w="0" w:type="auto"/>
            <w:noWrap/>
            <w:vAlign w:val="center"/>
            <w:hideMark/>
          </w:tcPr>
          <w:p w:rsidRPr="00117C77" w:rsidR="00117C77" w:rsidP="007C5D27" w:rsidRDefault="00117C77" w14:paraId="69BBC08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62D5920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CAV30CI1122548</w:t>
            </w:r>
          </w:p>
        </w:tc>
        <w:tc>
          <w:tcPr>
            <w:tcW w:w="0" w:type="auto"/>
            <w:noWrap/>
            <w:vAlign w:val="center"/>
            <w:hideMark/>
          </w:tcPr>
          <w:p w:rsidRPr="00117C77" w:rsidR="00117C77" w:rsidP="007C5D27" w:rsidRDefault="00117C77" w14:paraId="3650A72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5/11/2025</w:t>
            </w:r>
          </w:p>
        </w:tc>
        <w:tc>
          <w:tcPr>
            <w:tcW w:w="0" w:type="auto"/>
            <w:noWrap/>
            <w:vAlign w:val="center"/>
            <w:hideMark/>
          </w:tcPr>
          <w:p w:rsidRPr="00117C77" w:rsidR="00117C77" w:rsidP="007C5D27" w:rsidRDefault="00117C77" w14:paraId="4F2895D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CM-0615</w:t>
            </w:r>
          </w:p>
        </w:tc>
      </w:tr>
      <w:tr w:rsidRPr="00117C77" w:rsidR="00117C77" w:rsidTr="007C5D27" w14:paraId="49F1AECB"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7E5F9C0F" w14:textId="77777777">
            <w:pPr>
              <w:jc w:val="center"/>
              <w:rPr>
                <w:rFonts w:eastAsia="Times New Roman"/>
                <w:color w:val="000000"/>
                <w:sz w:val="20"/>
                <w:szCs w:val="20"/>
              </w:rPr>
            </w:pPr>
            <w:r w:rsidRPr="00117C77">
              <w:rPr>
                <w:rFonts w:eastAsia="Times New Roman"/>
                <w:color w:val="000000"/>
                <w:sz w:val="20"/>
                <w:szCs w:val="20"/>
              </w:rPr>
              <w:t>65</w:t>
            </w:r>
          </w:p>
        </w:tc>
        <w:tc>
          <w:tcPr>
            <w:tcW w:w="0" w:type="auto"/>
            <w:noWrap/>
            <w:vAlign w:val="center"/>
            <w:hideMark/>
          </w:tcPr>
          <w:p w:rsidRPr="00117C77" w:rsidR="00117C77" w:rsidP="007C5D27" w:rsidRDefault="00117C77" w14:paraId="34F2E1B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AL2275</w:t>
            </w:r>
          </w:p>
        </w:tc>
        <w:tc>
          <w:tcPr>
            <w:tcW w:w="0" w:type="auto"/>
            <w:noWrap/>
            <w:vAlign w:val="center"/>
            <w:hideMark/>
          </w:tcPr>
          <w:p w:rsidRPr="00117C77" w:rsidR="00117C77" w:rsidP="007C5D27" w:rsidRDefault="00117C77" w14:paraId="64C8E8B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0A939A4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CAV30CI1111706</w:t>
            </w:r>
          </w:p>
        </w:tc>
        <w:tc>
          <w:tcPr>
            <w:tcW w:w="0" w:type="auto"/>
            <w:noWrap/>
            <w:vAlign w:val="center"/>
            <w:hideMark/>
          </w:tcPr>
          <w:p w:rsidRPr="00117C77" w:rsidR="00117C77" w:rsidP="007C5D27" w:rsidRDefault="00117C77" w14:paraId="5B9276A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5/11/2025</w:t>
            </w:r>
          </w:p>
        </w:tc>
        <w:tc>
          <w:tcPr>
            <w:tcW w:w="0" w:type="auto"/>
            <w:noWrap/>
            <w:vAlign w:val="center"/>
            <w:hideMark/>
          </w:tcPr>
          <w:p w:rsidRPr="00117C77" w:rsidR="00117C77" w:rsidP="007C5D27" w:rsidRDefault="00117C77" w14:paraId="1CDF9F5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CM-0616</w:t>
            </w:r>
          </w:p>
        </w:tc>
      </w:tr>
      <w:tr w:rsidRPr="00117C77" w:rsidR="00117C77" w:rsidTr="007C5D27" w14:paraId="19121B78"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57CB6CD3" w14:textId="77777777">
            <w:pPr>
              <w:jc w:val="center"/>
              <w:rPr>
                <w:rFonts w:eastAsia="Times New Roman"/>
                <w:color w:val="000000"/>
                <w:sz w:val="20"/>
                <w:szCs w:val="20"/>
              </w:rPr>
            </w:pPr>
            <w:r w:rsidRPr="00117C77">
              <w:rPr>
                <w:rFonts w:eastAsia="Times New Roman"/>
                <w:color w:val="000000"/>
                <w:sz w:val="20"/>
                <w:szCs w:val="20"/>
              </w:rPr>
              <w:t>66</w:t>
            </w:r>
          </w:p>
        </w:tc>
        <w:tc>
          <w:tcPr>
            <w:tcW w:w="0" w:type="auto"/>
            <w:noWrap/>
            <w:vAlign w:val="center"/>
            <w:hideMark/>
          </w:tcPr>
          <w:p w:rsidRPr="00117C77" w:rsidR="00117C77" w:rsidP="007C5D27" w:rsidRDefault="00117C77" w14:paraId="321AB4A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AL445</w:t>
            </w:r>
          </w:p>
        </w:tc>
        <w:tc>
          <w:tcPr>
            <w:tcW w:w="0" w:type="auto"/>
            <w:noWrap/>
            <w:vAlign w:val="center"/>
            <w:hideMark/>
          </w:tcPr>
          <w:p w:rsidRPr="00117C77" w:rsidR="00117C77" w:rsidP="007C5D27" w:rsidRDefault="00117C77" w14:paraId="4590D73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609C1D9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CAV30CI1111507</w:t>
            </w:r>
          </w:p>
        </w:tc>
        <w:tc>
          <w:tcPr>
            <w:tcW w:w="0" w:type="auto"/>
            <w:noWrap/>
            <w:vAlign w:val="center"/>
            <w:hideMark/>
          </w:tcPr>
          <w:p w:rsidRPr="00117C77" w:rsidR="00117C77" w:rsidP="007C5D27" w:rsidRDefault="00117C77" w14:paraId="6027D27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5/11/2025</w:t>
            </w:r>
          </w:p>
        </w:tc>
        <w:tc>
          <w:tcPr>
            <w:tcW w:w="0" w:type="auto"/>
            <w:noWrap/>
            <w:vAlign w:val="center"/>
            <w:hideMark/>
          </w:tcPr>
          <w:p w:rsidRPr="00117C77" w:rsidR="00117C77" w:rsidP="007C5D27" w:rsidRDefault="00117C77" w14:paraId="72C20A4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CM-0616</w:t>
            </w:r>
          </w:p>
        </w:tc>
      </w:tr>
      <w:tr w:rsidRPr="00117C77" w:rsidR="00117C77" w:rsidTr="007C5D27" w14:paraId="6CEAEE1D"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66B488DB" w14:textId="77777777">
            <w:pPr>
              <w:jc w:val="center"/>
              <w:rPr>
                <w:rFonts w:eastAsia="Times New Roman"/>
                <w:color w:val="000000"/>
                <w:sz w:val="20"/>
                <w:szCs w:val="20"/>
              </w:rPr>
            </w:pPr>
            <w:r w:rsidRPr="00117C77">
              <w:rPr>
                <w:rFonts w:eastAsia="Times New Roman"/>
                <w:color w:val="000000"/>
                <w:sz w:val="20"/>
                <w:szCs w:val="20"/>
              </w:rPr>
              <w:t>67</w:t>
            </w:r>
          </w:p>
        </w:tc>
        <w:tc>
          <w:tcPr>
            <w:tcW w:w="0" w:type="auto"/>
            <w:noWrap/>
            <w:vAlign w:val="center"/>
            <w:hideMark/>
          </w:tcPr>
          <w:p w:rsidRPr="00117C77" w:rsidR="00117C77" w:rsidP="007C5D27" w:rsidRDefault="00117C77" w14:paraId="36F3379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AL2267</w:t>
            </w:r>
          </w:p>
        </w:tc>
        <w:tc>
          <w:tcPr>
            <w:tcW w:w="0" w:type="auto"/>
            <w:noWrap/>
            <w:vAlign w:val="center"/>
            <w:hideMark/>
          </w:tcPr>
          <w:p w:rsidRPr="00117C77" w:rsidR="00117C77" w:rsidP="007C5D27" w:rsidRDefault="00117C77" w14:paraId="2BA8634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75F4DF2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CAV30CI1111694</w:t>
            </w:r>
          </w:p>
        </w:tc>
        <w:tc>
          <w:tcPr>
            <w:tcW w:w="0" w:type="auto"/>
            <w:noWrap/>
            <w:vAlign w:val="center"/>
            <w:hideMark/>
          </w:tcPr>
          <w:p w:rsidRPr="00117C77" w:rsidR="00117C77" w:rsidP="007C5D27" w:rsidRDefault="00117C77" w14:paraId="4E219E8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5/11/2025</w:t>
            </w:r>
          </w:p>
        </w:tc>
        <w:tc>
          <w:tcPr>
            <w:tcW w:w="0" w:type="auto"/>
            <w:noWrap/>
            <w:vAlign w:val="center"/>
            <w:hideMark/>
          </w:tcPr>
          <w:p w:rsidRPr="00117C77" w:rsidR="00117C77" w:rsidP="007C5D27" w:rsidRDefault="00117C77" w14:paraId="7ACB864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CM-0616</w:t>
            </w:r>
          </w:p>
        </w:tc>
      </w:tr>
      <w:tr w:rsidRPr="00117C77" w:rsidR="00117C77" w:rsidTr="007C5D27" w14:paraId="23FBF10B"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0BBDC1DA" w14:textId="77777777">
            <w:pPr>
              <w:jc w:val="center"/>
              <w:rPr>
                <w:rFonts w:eastAsia="Times New Roman"/>
                <w:color w:val="000000"/>
                <w:sz w:val="20"/>
                <w:szCs w:val="20"/>
              </w:rPr>
            </w:pPr>
            <w:r w:rsidRPr="00117C77">
              <w:rPr>
                <w:rFonts w:eastAsia="Times New Roman"/>
                <w:color w:val="000000"/>
                <w:sz w:val="20"/>
                <w:szCs w:val="20"/>
              </w:rPr>
              <w:t>68</w:t>
            </w:r>
          </w:p>
        </w:tc>
        <w:tc>
          <w:tcPr>
            <w:tcW w:w="0" w:type="auto"/>
            <w:noWrap/>
            <w:vAlign w:val="center"/>
            <w:hideMark/>
          </w:tcPr>
          <w:p w:rsidRPr="00117C77" w:rsidR="00117C77" w:rsidP="007C5D27" w:rsidRDefault="00117C77" w14:paraId="09C290A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AL2342</w:t>
            </w:r>
          </w:p>
        </w:tc>
        <w:tc>
          <w:tcPr>
            <w:tcW w:w="0" w:type="auto"/>
            <w:noWrap/>
            <w:vAlign w:val="center"/>
            <w:hideMark/>
          </w:tcPr>
          <w:p w:rsidRPr="00117C77" w:rsidR="00117C77" w:rsidP="007C5D27" w:rsidRDefault="00117C77" w14:paraId="083422F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532D744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CAV30CI1111580</w:t>
            </w:r>
          </w:p>
        </w:tc>
        <w:tc>
          <w:tcPr>
            <w:tcW w:w="0" w:type="auto"/>
            <w:noWrap/>
            <w:vAlign w:val="center"/>
            <w:hideMark/>
          </w:tcPr>
          <w:p w:rsidRPr="00117C77" w:rsidR="00117C77" w:rsidP="007C5D27" w:rsidRDefault="00117C77" w14:paraId="11D3BEB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5/11/2025</w:t>
            </w:r>
          </w:p>
        </w:tc>
        <w:tc>
          <w:tcPr>
            <w:tcW w:w="0" w:type="auto"/>
            <w:noWrap/>
            <w:vAlign w:val="center"/>
            <w:hideMark/>
          </w:tcPr>
          <w:p w:rsidRPr="00117C77" w:rsidR="00117C77" w:rsidP="007C5D27" w:rsidRDefault="00117C77" w14:paraId="0349097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CM-0616</w:t>
            </w:r>
          </w:p>
        </w:tc>
      </w:tr>
      <w:tr w:rsidRPr="00117C77" w:rsidR="00117C77" w:rsidTr="007C5D27" w14:paraId="7BF5D9FD"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135B074C" w14:textId="77777777">
            <w:pPr>
              <w:jc w:val="center"/>
              <w:rPr>
                <w:rFonts w:eastAsia="Times New Roman"/>
                <w:color w:val="000000"/>
                <w:sz w:val="20"/>
                <w:szCs w:val="20"/>
              </w:rPr>
            </w:pPr>
            <w:r w:rsidRPr="00117C77">
              <w:rPr>
                <w:rFonts w:eastAsia="Times New Roman"/>
                <w:color w:val="000000"/>
                <w:sz w:val="20"/>
                <w:szCs w:val="20"/>
              </w:rPr>
              <w:t>69</w:t>
            </w:r>
          </w:p>
        </w:tc>
        <w:tc>
          <w:tcPr>
            <w:tcW w:w="0" w:type="auto"/>
            <w:noWrap/>
            <w:vAlign w:val="center"/>
            <w:hideMark/>
          </w:tcPr>
          <w:p w:rsidRPr="00117C77" w:rsidR="00117C77" w:rsidP="007C5D27" w:rsidRDefault="00117C77" w14:paraId="26339FF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P442</w:t>
            </w:r>
          </w:p>
        </w:tc>
        <w:tc>
          <w:tcPr>
            <w:tcW w:w="0" w:type="auto"/>
            <w:noWrap/>
            <w:vAlign w:val="center"/>
            <w:hideMark/>
          </w:tcPr>
          <w:p w:rsidRPr="00117C77" w:rsidR="00117C77" w:rsidP="007C5D27" w:rsidRDefault="00117C77" w14:paraId="258D7B4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3FBF793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CAV30CI1112079</w:t>
            </w:r>
          </w:p>
        </w:tc>
        <w:tc>
          <w:tcPr>
            <w:tcW w:w="0" w:type="auto"/>
            <w:noWrap/>
            <w:vAlign w:val="center"/>
            <w:hideMark/>
          </w:tcPr>
          <w:p w:rsidRPr="00117C77" w:rsidR="00117C77" w:rsidP="007C5D27" w:rsidRDefault="00117C77" w14:paraId="2F99D05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5/11/2025</w:t>
            </w:r>
          </w:p>
        </w:tc>
        <w:tc>
          <w:tcPr>
            <w:tcW w:w="0" w:type="auto"/>
            <w:noWrap/>
            <w:vAlign w:val="center"/>
            <w:hideMark/>
          </w:tcPr>
          <w:p w:rsidRPr="00117C77" w:rsidR="00117C77" w:rsidP="007C5D27" w:rsidRDefault="00117C77" w14:paraId="3ADAEE5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CM-0616</w:t>
            </w:r>
          </w:p>
        </w:tc>
      </w:tr>
      <w:tr w:rsidRPr="00117C77" w:rsidR="00117C77" w:rsidTr="007C5D27" w14:paraId="0F03B636"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21B8B812" w14:textId="77777777">
            <w:pPr>
              <w:jc w:val="center"/>
              <w:rPr>
                <w:rFonts w:eastAsia="Times New Roman"/>
                <w:color w:val="000000"/>
                <w:sz w:val="20"/>
                <w:szCs w:val="20"/>
              </w:rPr>
            </w:pPr>
            <w:r w:rsidRPr="00117C77">
              <w:rPr>
                <w:rFonts w:eastAsia="Times New Roman"/>
                <w:color w:val="000000"/>
                <w:sz w:val="20"/>
                <w:szCs w:val="20"/>
              </w:rPr>
              <w:t>70</w:t>
            </w:r>
          </w:p>
        </w:tc>
        <w:tc>
          <w:tcPr>
            <w:tcW w:w="0" w:type="auto"/>
            <w:noWrap/>
            <w:vAlign w:val="center"/>
            <w:hideMark/>
          </w:tcPr>
          <w:p w:rsidRPr="00117C77" w:rsidR="00117C77" w:rsidP="007C5D27" w:rsidRDefault="00117C77" w14:paraId="467A597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AL403</w:t>
            </w:r>
          </w:p>
        </w:tc>
        <w:tc>
          <w:tcPr>
            <w:tcW w:w="0" w:type="auto"/>
            <w:noWrap/>
            <w:vAlign w:val="center"/>
            <w:hideMark/>
          </w:tcPr>
          <w:p w:rsidRPr="00117C77" w:rsidR="00117C77" w:rsidP="007C5D27" w:rsidRDefault="00117C77" w14:paraId="5EC601C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6D3F95F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CAV30CI1112012</w:t>
            </w:r>
          </w:p>
        </w:tc>
        <w:tc>
          <w:tcPr>
            <w:tcW w:w="0" w:type="auto"/>
            <w:noWrap/>
            <w:vAlign w:val="center"/>
            <w:hideMark/>
          </w:tcPr>
          <w:p w:rsidRPr="00117C77" w:rsidR="00117C77" w:rsidP="007C5D27" w:rsidRDefault="00117C77" w14:paraId="3B6A3BE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5/11/2025</w:t>
            </w:r>
          </w:p>
        </w:tc>
        <w:tc>
          <w:tcPr>
            <w:tcW w:w="0" w:type="auto"/>
            <w:noWrap/>
            <w:vAlign w:val="center"/>
            <w:hideMark/>
          </w:tcPr>
          <w:p w:rsidRPr="00117C77" w:rsidR="00117C77" w:rsidP="007C5D27" w:rsidRDefault="00117C77" w14:paraId="7588752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CM-0617</w:t>
            </w:r>
          </w:p>
        </w:tc>
      </w:tr>
      <w:tr w:rsidRPr="00117C77" w:rsidR="00117C77" w:rsidTr="007C5D27" w14:paraId="43523F3C"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1C71E31A" w14:textId="77777777">
            <w:pPr>
              <w:jc w:val="center"/>
              <w:rPr>
                <w:rFonts w:eastAsia="Times New Roman"/>
                <w:color w:val="000000"/>
                <w:sz w:val="20"/>
                <w:szCs w:val="20"/>
              </w:rPr>
            </w:pPr>
            <w:r w:rsidRPr="00117C77">
              <w:rPr>
                <w:rFonts w:eastAsia="Times New Roman"/>
                <w:color w:val="000000"/>
                <w:sz w:val="20"/>
                <w:szCs w:val="20"/>
              </w:rPr>
              <w:t>71</w:t>
            </w:r>
          </w:p>
        </w:tc>
        <w:tc>
          <w:tcPr>
            <w:tcW w:w="0" w:type="auto"/>
            <w:noWrap/>
            <w:vAlign w:val="center"/>
            <w:hideMark/>
          </w:tcPr>
          <w:p w:rsidRPr="00117C77" w:rsidR="00117C77" w:rsidP="007C5D27" w:rsidRDefault="00117C77" w14:paraId="582219B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AL517</w:t>
            </w:r>
          </w:p>
        </w:tc>
        <w:tc>
          <w:tcPr>
            <w:tcW w:w="0" w:type="auto"/>
            <w:noWrap/>
            <w:vAlign w:val="center"/>
            <w:hideMark/>
          </w:tcPr>
          <w:p w:rsidRPr="00117C77" w:rsidR="00117C77" w:rsidP="007C5D27" w:rsidRDefault="00117C77" w14:paraId="2F42317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197078D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CAV30CI1114608</w:t>
            </w:r>
          </w:p>
        </w:tc>
        <w:tc>
          <w:tcPr>
            <w:tcW w:w="0" w:type="auto"/>
            <w:noWrap/>
            <w:vAlign w:val="center"/>
            <w:hideMark/>
          </w:tcPr>
          <w:p w:rsidRPr="00117C77" w:rsidR="00117C77" w:rsidP="007C5D27" w:rsidRDefault="00117C77" w14:paraId="0AD8F5C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5/11/2025</w:t>
            </w:r>
          </w:p>
        </w:tc>
        <w:tc>
          <w:tcPr>
            <w:tcW w:w="0" w:type="auto"/>
            <w:noWrap/>
            <w:vAlign w:val="center"/>
            <w:hideMark/>
          </w:tcPr>
          <w:p w:rsidRPr="00117C77" w:rsidR="00117C77" w:rsidP="007C5D27" w:rsidRDefault="00117C77" w14:paraId="405977B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CM-0617</w:t>
            </w:r>
          </w:p>
        </w:tc>
      </w:tr>
      <w:tr w:rsidRPr="00117C77" w:rsidR="00117C77" w:rsidTr="007C5D27" w14:paraId="049B50F6"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4550AA87" w14:textId="77777777">
            <w:pPr>
              <w:jc w:val="center"/>
              <w:rPr>
                <w:rFonts w:eastAsia="Times New Roman"/>
                <w:color w:val="000000"/>
                <w:sz w:val="20"/>
                <w:szCs w:val="20"/>
              </w:rPr>
            </w:pPr>
            <w:r w:rsidRPr="00117C77">
              <w:rPr>
                <w:rFonts w:eastAsia="Times New Roman"/>
                <w:color w:val="000000"/>
                <w:sz w:val="20"/>
                <w:szCs w:val="20"/>
              </w:rPr>
              <w:t>72</w:t>
            </w:r>
          </w:p>
        </w:tc>
        <w:tc>
          <w:tcPr>
            <w:tcW w:w="0" w:type="auto"/>
            <w:noWrap/>
            <w:vAlign w:val="center"/>
            <w:hideMark/>
          </w:tcPr>
          <w:p w:rsidRPr="00117C77" w:rsidR="00117C77" w:rsidP="007C5D27" w:rsidRDefault="00117C77" w14:paraId="42AACCB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AL2216</w:t>
            </w:r>
          </w:p>
        </w:tc>
        <w:tc>
          <w:tcPr>
            <w:tcW w:w="0" w:type="auto"/>
            <w:noWrap/>
            <w:vAlign w:val="center"/>
            <w:hideMark/>
          </w:tcPr>
          <w:p w:rsidRPr="00117C77" w:rsidR="00117C77" w:rsidP="007C5D27" w:rsidRDefault="00117C77" w14:paraId="2D7B7F5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75D1DD3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CAV30CI1112024</w:t>
            </w:r>
          </w:p>
        </w:tc>
        <w:tc>
          <w:tcPr>
            <w:tcW w:w="0" w:type="auto"/>
            <w:noWrap/>
            <w:vAlign w:val="center"/>
            <w:hideMark/>
          </w:tcPr>
          <w:p w:rsidRPr="00117C77" w:rsidR="00117C77" w:rsidP="007C5D27" w:rsidRDefault="00117C77" w14:paraId="0F1F627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5/11/2025</w:t>
            </w:r>
          </w:p>
        </w:tc>
        <w:tc>
          <w:tcPr>
            <w:tcW w:w="0" w:type="auto"/>
            <w:noWrap/>
            <w:vAlign w:val="center"/>
            <w:hideMark/>
          </w:tcPr>
          <w:p w:rsidRPr="00117C77" w:rsidR="00117C77" w:rsidP="007C5D27" w:rsidRDefault="00117C77" w14:paraId="4210410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CM-0617</w:t>
            </w:r>
          </w:p>
        </w:tc>
      </w:tr>
      <w:tr w:rsidRPr="00117C77" w:rsidR="00117C77" w:rsidTr="007C5D27" w14:paraId="47079932"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557D8F4F" w14:textId="77777777">
            <w:pPr>
              <w:jc w:val="center"/>
              <w:rPr>
                <w:rFonts w:eastAsia="Times New Roman"/>
                <w:color w:val="000000"/>
                <w:sz w:val="20"/>
                <w:szCs w:val="20"/>
              </w:rPr>
            </w:pPr>
            <w:r w:rsidRPr="00117C77">
              <w:rPr>
                <w:rFonts w:eastAsia="Times New Roman"/>
                <w:color w:val="000000"/>
                <w:sz w:val="20"/>
                <w:szCs w:val="20"/>
              </w:rPr>
              <w:t>73</w:t>
            </w:r>
          </w:p>
        </w:tc>
        <w:tc>
          <w:tcPr>
            <w:tcW w:w="0" w:type="auto"/>
            <w:noWrap/>
            <w:vAlign w:val="center"/>
            <w:hideMark/>
          </w:tcPr>
          <w:p w:rsidRPr="00117C77" w:rsidR="00117C77" w:rsidP="007C5D27" w:rsidRDefault="00117C77" w14:paraId="4CEFAE6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AL408</w:t>
            </w:r>
          </w:p>
        </w:tc>
        <w:tc>
          <w:tcPr>
            <w:tcW w:w="0" w:type="auto"/>
            <w:noWrap/>
            <w:vAlign w:val="center"/>
            <w:hideMark/>
          </w:tcPr>
          <w:p w:rsidRPr="00117C77" w:rsidR="00117C77" w:rsidP="007C5D27" w:rsidRDefault="00117C77" w14:paraId="2202840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5590D05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CAV30CI1111970</w:t>
            </w:r>
          </w:p>
        </w:tc>
        <w:tc>
          <w:tcPr>
            <w:tcW w:w="0" w:type="auto"/>
            <w:noWrap/>
            <w:vAlign w:val="center"/>
            <w:hideMark/>
          </w:tcPr>
          <w:p w:rsidRPr="00117C77" w:rsidR="00117C77" w:rsidP="007C5D27" w:rsidRDefault="00117C77" w14:paraId="2F96AAB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5/11/2025</w:t>
            </w:r>
          </w:p>
        </w:tc>
        <w:tc>
          <w:tcPr>
            <w:tcW w:w="0" w:type="auto"/>
            <w:noWrap/>
            <w:vAlign w:val="center"/>
            <w:hideMark/>
          </w:tcPr>
          <w:p w:rsidRPr="00117C77" w:rsidR="00117C77" w:rsidP="007C5D27" w:rsidRDefault="00117C77" w14:paraId="421F54D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CM-0617</w:t>
            </w:r>
          </w:p>
        </w:tc>
      </w:tr>
      <w:tr w:rsidRPr="00117C77" w:rsidR="00117C77" w:rsidTr="007C5D27" w14:paraId="709D5231"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098CF71F" w14:textId="77777777">
            <w:pPr>
              <w:jc w:val="center"/>
              <w:rPr>
                <w:rFonts w:eastAsia="Times New Roman"/>
                <w:color w:val="000000"/>
                <w:sz w:val="20"/>
                <w:szCs w:val="20"/>
              </w:rPr>
            </w:pPr>
            <w:r w:rsidRPr="00117C77">
              <w:rPr>
                <w:rFonts w:eastAsia="Times New Roman"/>
                <w:color w:val="000000"/>
                <w:sz w:val="20"/>
                <w:szCs w:val="20"/>
              </w:rPr>
              <w:t>74</w:t>
            </w:r>
          </w:p>
        </w:tc>
        <w:tc>
          <w:tcPr>
            <w:tcW w:w="0" w:type="auto"/>
            <w:noWrap/>
            <w:vAlign w:val="center"/>
            <w:hideMark/>
          </w:tcPr>
          <w:p w:rsidRPr="00117C77" w:rsidR="00117C77" w:rsidP="007C5D27" w:rsidRDefault="00117C77" w14:paraId="7FF11F9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P476</w:t>
            </w:r>
          </w:p>
        </w:tc>
        <w:tc>
          <w:tcPr>
            <w:tcW w:w="0" w:type="auto"/>
            <w:noWrap/>
            <w:vAlign w:val="center"/>
            <w:hideMark/>
          </w:tcPr>
          <w:p w:rsidRPr="00117C77" w:rsidR="00117C77" w:rsidP="007C5D27" w:rsidRDefault="00117C77" w14:paraId="605536E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4027EFF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CAV30CI1112050</w:t>
            </w:r>
          </w:p>
        </w:tc>
        <w:tc>
          <w:tcPr>
            <w:tcW w:w="0" w:type="auto"/>
            <w:noWrap/>
            <w:vAlign w:val="center"/>
            <w:hideMark/>
          </w:tcPr>
          <w:p w:rsidRPr="00117C77" w:rsidR="00117C77" w:rsidP="007C5D27" w:rsidRDefault="00117C77" w14:paraId="572EC65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5/11/2025</w:t>
            </w:r>
          </w:p>
        </w:tc>
        <w:tc>
          <w:tcPr>
            <w:tcW w:w="0" w:type="auto"/>
            <w:noWrap/>
            <w:vAlign w:val="center"/>
            <w:hideMark/>
          </w:tcPr>
          <w:p w:rsidRPr="00117C77" w:rsidR="00117C77" w:rsidP="007C5D27" w:rsidRDefault="00117C77" w14:paraId="387B634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CM-0617</w:t>
            </w:r>
          </w:p>
        </w:tc>
      </w:tr>
      <w:tr w:rsidRPr="00117C77" w:rsidR="00117C77" w:rsidTr="007C5D27" w14:paraId="6E3A6537"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5E671E1B" w14:textId="77777777">
            <w:pPr>
              <w:jc w:val="center"/>
              <w:rPr>
                <w:rFonts w:eastAsia="Times New Roman"/>
                <w:color w:val="000000"/>
                <w:sz w:val="20"/>
                <w:szCs w:val="20"/>
              </w:rPr>
            </w:pPr>
            <w:r w:rsidRPr="00117C77">
              <w:rPr>
                <w:rFonts w:eastAsia="Times New Roman"/>
                <w:color w:val="000000"/>
                <w:sz w:val="20"/>
                <w:szCs w:val="20"/>
              </w:rPr>
              <w:t>75</w:t>
            </w:r>
          </w:p>
        </w:tc>
        <w:tc>
          <w:tcPr>
            <w:tcW w:w="0" w:type="auto"/>
            <w:noWrap/>
            <w:vAlign w:val="center"/>
            <w:hideMark/>
          </w:tcPr>
          <w:p w:rsidRPr="00117C77" w:rsidR="00117C77" w:rsidP="007C5D27" w:rsidRDefault="00117C77" w14:paraId="34FAD8D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AL2305</w:t>
            </w:r>
          </w:p>
        </w:tc>
        <w:tc>
          <w:tcPr>
            <w:tcW w:w="0" w:type="auto"/>
            <w:noWrap/>
            <w:vAlign w:val="center"/>
            <w:hideMark/>
          </w:tcPr>
          <w:p w:rsidRPr="00117C77" w:rsidR="00117C77" w:rsidP="007C5D27" w:rsidRDefault="00117C77" w14:paraId="165D5A3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165ACCF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CAV30CI1111981</w:t>
            </w:r>
          </w:p>
        </w:tc>
        <w:tc>
          <w:tcPr>
            <w:tcW w:w="0" w:type="auto"/>
            <w:noWrap/>
            <w:vAlign w:val="center"/>
            <w:hideMark/>
          </w:tcPr>
          <w:p w:rsidRPr="00117C77" w:rsidR="00117C77" w:rsidP="007C5D27" w:rsidRDefault="00117C77" w14:paraId="3476098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5/11/2025</w:t>
            </w:r>
          </w:p>
        </w:tc>
        <w:tc>
          <w:tcPr>
            <w:tcW w:w="0" w:type="auto"/>
            <w:noWrap/>
            <w:vAlign w:val="center"/>
            <w:hideMark/>
          </w:tcPr>
          <w:p w:rsidRPr="00117C77" w:rsidR="00117C77" w:rsidP="007C5D27" w:rsidRDefault="00117C77" w14:paraId="2F586C2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CM-0617</w:t>
            </w:r>
          </w:p>
        </w:tc>
      </w:tr>
      <w:tr w:rsidRPr="00117C77" w:rsidR="00117C77" w:rsidTr="007C5D27" w14:paraId="626A9D4D"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5149E6A4" w14:textId="77777777">
            <w:pPr>
              <w:jc w:val="center"/>
              <w:rPr>
                <w:rFonts w:eastAsia="Times New Roman"/>
                <w:color w:val="000000"/>
                <w:sz w:val="20"/>
                <w:szCs w:val="20"/>
              </w:rPr>
            </w:pPr>
            <w:r w:rsidRPr="00117C77">
              <w:rPr>
                <w:rFonts w:eastAsia="Times New Roman"/>
                <w:color w:val="000000"/>
                <w:sz w:val="20"/>
                <w:szCs w:val="20"/>
              </w:rPr>
              <w:t>76</w:t>
            </w:r>
          </w:p>
        </w:tc>
        <w:tc>
          <w:tcPr>
            <w:tcW w:w="0" w:type="auto"/>
            <w:noWrap/>
            <w:vAlign w:val="center"/>
            <w:hideMark/>
          </w:tcPr>
          <w:p w:rsidRPr="00117C77" w:rsidR="00117C77" w:rsidP="007C5D27" w:rsidRDefault="00117C77" w14:paraId="1B21FE9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SCJ17E160069</w:t>
            </w:r>
          </w:p>
        </w:tc>
        <w:tc>
          <w:tcPr>
            <w:tcW w:w="0" w:type="auto"/>
            <w:noWrap/>
            <w:vAlign w:val="center"/>
            <w:hideMark/>
          </w:tcPr>
          <w:p w:rsidRPr="00117C77" w:rsidR="00117C77" w:rsidP="007C5D27" w:rsidRDefault="00117C77" w14:paraId="022FC41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Puente Aranda</w:t>
            </w:r>
          </w:p>
        </w:tc>
        <w:tc>
          <w:tcPr>
            <w:tcW w:w="0" w:type="auto"/>
            <w:noWrap/>
            <w:vAlign w:val="center"/>
            <w:hideMark/>
          </w:tcPr>
          <w:p w:rsidRPr="00117C77" w:rsidR="00117C77" w:rsidP="007C5D27" w:rsidRDefault="00117C77" w14:paraId="7D83524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CAV30CI1092016</w:t>
            </w:r>
          </w:p>
        </w:tc>
        <w:tc>
          <w:tcPr>
            <w:tcW w:w="0" w:type="auto"/>
            <w:noWrap/>
            <w:vAlign w:val="center"/>
            <w:hideMark/>
          </w:tcPr>
          <w:p w:rsidRPr="00117C77" w:rsidR="00117C77" w:rsidP="007C5D27" w:rsidRDefault="00117C77" w14:paraId="31F8E53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5/11/2025</w:t>
            </w:r>
          </w:p>
        </w:tc>
        <w:tc>
          <w:tcPr>
            <w:tcW w:w="0" w:type="auto"/>
            <w:noWrap/>
            <w:vAlign w:val="center"/>
            <w:hideMark/>
          </w:tcPr>
          <w:p w:rsidRPr="00117C77" w:rsidR="00117C77" w:rsidP="007C5D27" w:rsidRDefault="00117C77" w14:paraId="347E0AA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CM-0618</w:t>
            </w:r>
          </w:p>
        </w:tc>
      </w:tr>
      <w:tr w:rsidRPr="00117C77" w:rsidR="00117C77" w:rsidTr="007C5D27" w14:paraId="42708083"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2F217282" w14:textId="77777777">
            <w:pPr>
              <w:jc w:val="center"/>
              <w:rPr>
                <w:rFonts w:eastAsia="Times New Roman"/>
                <w:color w:val="000000"/>
                <w:sz w:val="20"/>
                <w:szCs w:val="20"/>
              </w:rPr>
            </w:pPr>
            <w:r w:rsidRPr="00117C77">
              <w:rPr>
                <w:rFonts w:eastAsia="Times New Roman"/>
                <w:color w:val="000000"/>
                <w:sz w:val="20"/>
                <w:szCs w:val="20"/>
              </w:rPr>
              <w:t>77</w:t>
            </w:r>
          </w:p>
        </w:tc>
        <w:tc>
          <w:tcPr>
            <w:tcW w:w="0" w:type="auto"/>
            <w:noWrap/>
            <w:vAlign w:val="center"/>
            <w:hideMark/>
          </w:tcPr>
          <w:p w:rsidRPr="00117C77" w:rsidR="00117C77" w:rsidP="007C5D27" w:rsidRDefault="00117C77" w14:paraId="3132AF6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SCJ17E160030</w:t>
            </w:r>
          </w:p>
        </w:tc>
        <w:tc>
          <w:tcPr>
            <w:tcW w:w="0" w:type="auto"/>
            <w:noWrap/>
            <w:vAlign w:val="center"/>
            <w:hideMark/>
          </w:tcPr>
          <w:p w:rsidRPr="00117C77" w:rsidR="00117C77" w:rsidP="007C5D27" w:rsidRDefault="00117C77" w14:paraId="007FFBE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Puente Aranda</w:t>
            </w:r>
          </w:p>
        </w:tc>
        <w:tc>
          <w:tcPr>
            <w:tcW w:w="0" w:type="auto"/>
            <w:noWrap/>
            <w:vAlign w:val="center"/>
            <w:hideMark/>
          </w:tcPr>
          <w:p w:rsidRPr="00117C77" w:rsidR="00117C77" w:rsidP="007C5D27" w:rsidRDefault="00117C77" w14:paraId="48EEAB1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CAV30CI1091988</w:t>
            </w:r>
          </w:p>
        </w:tc>
        <w:tc>
          <w:tcPr>
            <w:tcW w:w="0" w:type="auto"/>
            <w:noWrap/>
            <w:vAlign w:val="center"/>
            <w:hideMark/>
          </w:tcPr>
          <w:p w:rsidRPr="00117C77" w:rsidR="00117C77" w:rsidP="007C5D27" w:rsidRDefault="00117C77" w14:paraId="0725C48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5/11/2025</w:t>
            </w:r>
          </w:p>
        </w:tc>
        <w:tc>
          <w:tcPr>
            <w:tcW w:w="0" w:type="auto"/>
            <w:noWrap/>
            <w:vAlign w:val="center"/>
            <w:hideMark/>
          </w:tcPr>
          <w:p w:rsidRPr="00117C77" w:rsidR="00117C77" w:rsidP="007C5D27" w:rsidRDefault="00117C77" w14:paraId="4EF259E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CM-0618</w:t>
            </w:r>
          </w:p>
        </w:tc>
      </w:tr>
      <w:tr w:rsidRPr="00117C77" w:rsidR="00117C77" w:rsidTr="007C5D27" w14:paraId="2B7DA20D"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70FEE9E5" w14:textId="77777777">
            <w:pPr>
              <w:jc w:val="center"/>
              <w:rPr>
                <w:rFonts w:eastAsia="Times New Roman"/>
                <w:color w:val="000000"/>
                <w:sz w:val="20"/>
                <w:szCs w:val="20"/>
              </w:rPr>
            </w:pPr>
            <w:r w:rsidRPr="00117C77">
              <w:rPr>
                <w:rFonts w:eastAsia="Times New Roman"/>
                <w:color w:val="000000"/>
                <w:sz w:val="20"/>
                <w:szCs w:val="20"/>
              </w:rPr>
              <w:t>78</w:t>
            </w:r>
          </w:p>
        </w:tc>
        <w:tc>
          <w:tcPr>
            <w:tcW w:w="0" w:type="auto"/>
            <w:noWrap/>
            <w:vAlign w:val="center"/>
            <w:hideMark/>
          </w:tcPr>
          <w:p w:rsidRPr="00117C77" w:rsidR="00117C77" w:rsidP="007C5D27" w:rsidRDefault="00117C77" w14:paraId="7E5FDAE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AL1966</w:t>
            </w:r>
          </w:p>
        </w:tc>
        <w:tc>
          <w:tcPr>
            <w:tcW w:w="0" w:type="auto"/>
            <w:noWrap/>
            <w:vAlign w:val="center"/>
            <w:hideMark/>
          </w:tcPr>
          <w:p w:rsidRPr="00117C77" w:rsidR="00117C77" w:rsidP="007C5D27" w:rsidRDefault="00117C77" w14:paraId="3E5D61D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Puente Aranda</w:t>
            </w:r>
          </w:p>
        </w:tc>
        <w:tc>
          <w:tcPr>
            <w:tcW w:w="0" w:type="auto"/>
            <w:noWrap/>
            <w:vAlign w:val="center"/>
            <w:hideMark/>
          </w:tcPr>
          <w:p w:rsidRPr="00117C77" w:rsidR="00117C77" w:rsidP="007C5D27" w:rsidRDefault="00117C77" w14:paraId="1F7EC56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CAV30CI1110534</w:t>
            </w:r>
          </w:p>
        </w:tc>
        <w:tc>
          <w:tcPr>
            <w:tcW w:w="0" w:type="auto"/>
            <w:noWrap/>
            <w:vAlign w:val="center"/>
            <w:hideMark/>
          </w:tcPr>
          <w:p w:rsidRPr="00117C77" w:rsidR="00117C77" w:rsidP="007C5D27" w:rsidRDefault="00117C77" w14:paraId="5D66D90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5/11/2025</w:t>
            </w:r>
          </w:p>
        </w:tc>
        <w:tc>
          <w:tcPr>
            <w:tcW w:w="0" w:type="auto"/>
            <w:noWrap/>
            <w:vAlign w:val="center"/>
            <w:hideMark/>
          </w:tcPr>
          <w:p w:rsidRPr="00117C77" w:rsidR="00117C77" w:rsidP="007C5D27" w:rsidRDefault="00117C77" w14:paraId="4DA0C3A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CM-0618</w:t>
            </w:r>
          </w:p>
        </w:tc>
      </w:tr>
      <w:tr w:rsidRPr="00117C77" w:rsidR="00117C77" w:rsidTr="007C5D27" w14:paraId="59380AD1"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0DBE86CC" w14:textId="77777777">
            <w:pPr>
              <w:jc w:val="center"/>
              <w:rPr>
                <w:rFonts w:eastAsia="Times New Roman"/>
                <w:color w:val="000000"/>
                <w:sz w:val="20"/>
                <w:szCs w:val="20"/>
              </w:rPr>
            </w:pPr>
            <w:r w:rsidRPr="00117C77">
              <w:rPr>
                <w:rFonts w:eastAsia="Times New Roman"/>
                <w:color w:val="000000"/>
                <w:sz w:val="20"/>
                <w:szCs w:val="20"/>
              </w:rPr>
              <w:t>79</w:t>
            </w:r>
          </w:p>
        </w:tc>
        <w:tc>
          <w:tcPr>
            <w:tcW w:w="0" w:type="auto"/>
            <w:noWrap/>
            <w:vAlign w:val="center"/>
            <w:hideMark/>
          </w:tcPr>
          <w:p w:rsidRPr="00117C77" w:rsidR="00117C77" w:rsidP="007C5D27" w:rsidRDefault="00117C77" w14:paraId="6145EAD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FN_16</w:t>
            </w:r>
          </w:p>
        </w:tc>
        <w:tc>
          <w:tcPr>
            <w:tcW w:w="0" w:type="auto"/>
            <w:noWrap/>
            <w:vAlign w:val="center"/>
            <w:hideMark/>
          </w:tcPr>
          <w:p w:rsidRPr="00117C77" w:rsidR="00117C77" w:rsidP="007C5D27" w:rsidRDefault="00117C77" w14:paraId="524E424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Puente Aranda</w:t>
            </w:r>
          </w:p>
        </w:tc>
        <w:tc>
          <w:tcPr>
            <w:tcW w:w="0" w:type="auto"/>
            <w:noWrap/>
            <w:vAlign w:val="center"/>
            <w:hideMark/>
          </w:tcPr>
          <w:p w:rsidRPr="00117C77" w:rsidR="00117C77" w:rsidP="007C5D27" w:rsidRDefault="00117C77" w14:paraId="1F52267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CAV30CI1115372</w:t>
            </w:r>
          </w:p>
        </w:tc>
        <w:tc>
          <w:tcPr>
            <w:tcW w:w="0" w:type="auto"/>
            <w:noWrap/>
            <w:vAlign w:val="center"/>
            <w:hideMark/>
          </w:tcPr>
          <w:p w:rsidRPr="00117C77" w:rsidR="00117C77" w:rsidP="007C5D27" w:rsidRDefault="00117C77" w14:paraId="2D9985C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5/11/2025</w:t>
            </w:r>
          </w:p>
        </w:tc>
        <w:tc>
          <w:tcPr>
            <w:tcW w:w="0" w:type="auto"/>
            <w:noWrap/>
            <w:vAlign w:val="center"/>
            <w:hideMark/>
          </w:tcPr>
          <w:p w:rsidRPr="00117C77" w:rsidR="00117C77" w:rsidP="007C5D27" w:rsidRDefault="00117C77" w14:paraId="75AF17F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CM-0618</w:t>
            </w:r>
          </w:p>
        </w:tc>
      </w:tr>
      <w:tr w:rsidRPr="00117C77" w:rsidR="00117C77" w:rsidTr="007C5D27" w14:paraId="1D1F55F8"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5603DFE5" w14:textId="77777777">
            <w:pPr>
              <w:jc w:val="center"/>
              <w:rPr>
                <w:rFonts w:eastAsia="Times New Roman"/>
                <w:color w:val="000000"/>
                <w:sz w:val="20"/>
                <w:szCs w:val="20"/>
              </w:rPr>
            </w:pPr>
            <w:r w:rsidRPr="00117C77">
              <w:rPr>
                <w:rFonts w:eastAsia="Times New Roman"/>
                <w:color w:val="000000"/>
                <w:sz w:val="20"/>
                <w:szCs w:val="20"/>
              </w:rPr>
              <w:t>80</w:t>
            </w:r>
          </w:p>
        </w:tc>
        <w:tc>
          <w:tcPr>
            <w:tcW w:w="0" w:type="auto"/>
            <w:noWrap/>
            <w:vAlign w:val="center"/>
            <w:hideMark/>
          </w:tcPr>
          <w:p w:rsidRPr="00117C77" w:rsidR="00117C77" w:rsidP="007C5D27" w:rsidRDefault="00117C77" w14:paraId="6DB14A9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AL1965</w:t>
            </w:r>
          </w:p>
        </w:tc>
        <w:tc>
          <w:tcPr>
            <w:tcW w:w="0" w:type="auto"/>
            <w:noWrap/>
            <w:vAlign w:val="center"/>
            <w:hideMark/>
          </w:tcPr>
          <w:p w:rsidRPr="00117C77" w:rsidR="00117C77" w:rsidP="007C5D27" w:rsidRDefault="00117C77" w14:paraId="4586E94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Puente Aranda</w:t>
            </w:r>
          </w:p>
        </w:tc>
        <w:tc>
          <w:tcPr>
            <w:tcW w:w="0" w:type="auto"/>
            <w:noWrap/>
            <w:vAlign w:val="center"/>
            <w:hideMark/>
          </w:tcPr>
          <w:p w:rsidRPr="00117C77" w:rsidR="00117C77" w:rsidP="007C5D27" w:rsidRDefault="00117C77" w14:paraId="63B1319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CAV30CI1110532</w:t>
            </w:r>
          </w:p>
        </w:tc>
        <w:tc>
          <w:tcPr>
            <w:tcW w:w="0" w:type="auto"/>
            <w:noWrap/>
            <w:vAlign w:val="center"/>
            <w:hideMark/>
          </w:tcPr>
          <w:p w:rsidRPr="00117C77" w:rsidR="00117C77" w:rsidP="007C5D27" w:rsidRDefault="00117C77" w14:paraId="1FC79EE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5/11/2025</w:t>
            </w:r>
          </w:p>
        </w:tc>
        <w:tc>
          <w:tcPr>
            <w:tcW w:w="0" w:type="auto"/>
            <w:noWrap/>
            <w:vAlign w:val="center"/>
            <w:hideMark/>
          </w:tcPr>
          <w:p w:rsidRPr="00117C77" w:rsidR="00117C77" w:rsidP="007C5D27" w:rsidRDefault="00117C77" w14:paraId="48270CB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CM-0618</w:t>
            </w:r>
          </w:p>
        </w:tc>
      </w:tr>
      <w:tr w:rsidRPr="00117C77" w:rsidR="00117C77" w:rsidTr="007C5D27" w14:paraId="043A7B7E"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5631D93E" w14:textId="77777777">
            <w:pPr>
              <w:jc w:val="center"/>
              <w:rPr>
                <w:rFonts w:eastAsia="Times New Roman"/>
                <w:color w:val="000000"/>
                <w:sz w:val="20"/>
                <w:szCs w:val="20"/>
              </w:rPr>
            </w:pPr>
            <w:r w:rsidRPr="00117C77">
              <w:rPr>
                <w:rFonts w:eastAsia="Times New Roman"/>
                <w:color w:val="000000"/>
                <w:sz w:val="20"/>
                <w:szCs w:val="20"/>
              </w:rPr>
              <w:t>81</w:t>
            </w:r>
          </w:p>
        </w:tc>
        <w:tc>
          <w:tcPr>
            <w:tcW w:w="0" w:type="auto"/>
            <w:noWrap/>
            <w:vAlign w:val="center"/>
            <w:hideMark/>
          </w:tcPr>
          <w:p w:rsidRPr="00117C77" w:rsidR="00117C77" w:rsidP="007C5D27" w:rsidRDefault="00117C77" w14:paraId="51680AA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FS_29613</w:t>
            </w:r>
          </w:p>
        </w:tc>
        <w:tc>
          <w:tcPr>
            <w:tcW w:w="0" w:type="auto"/>
            <w:noWrap/>
            <w:vAlign w:val="center"/>
            <w:hideMark/>
          </w:tcPr>
          <w:p w:rsidRPr="00117C77" w:rsidR="00117C77" w:rsidP="007C5D27" w:rsidRDefault="00117C77" w14:paraId="1F6E389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Kennedy</w:t>
            </w:r>
          </w:p>
        </w:tc>
        <w:tc>
          <w:tcPr>
            <w:tcW w:w="0" w:type="auto"/>
            <w:noWrap/>
            <w:vAlign w:val="center"/>
            <w:hideMark/>
          </w:tcPr>
          <w:p w:rsidRPr="00117C77" w:rsidR="00117C77" w:rsidP="007C5D27" w:rsidRDefault="00117C77" w14:paraId="627D8CA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CAV30CI1110567</w:t>
            </w:r>
          </w:p>
        </w:tc>
        <w:tc>
          <w:tcPr>
            <w:tcW w:w="0" w:type="auto"/>
            <w:noWrap/>
            <w:vAlign w:val="center"/>
            <w:hideMark/>
          </w:tcPr>
          <w:p w:rsidRPr="00117C77" w:rsidR="00117C77" w:rsidP="007C5D27" w:rsidRDefault="00117C77" w14:paraId="0589214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5/11/2025</w:t>
            </w:r>
          </w:p>
        </w:tc>
        <w:tc>
          <w:tcPr>
            <w:tcW w:w="0" w:type="auto"/>
            <w:noWrap/>
            <w:vAlign w:val="center"/>
            <w:hideMark/>
          </w:tcPr>
          <w:p w:rsidRPr="00117C77" w:rsidR="00117C77" w:rsidP="007C5D27" w:rsidRDefault="00117C77" w14:paraId="78CDA4D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CM-0619</w:t>
            </w:r>
          </w:p>
        </w:tc>
      </w:tr>
      <w:tr w:rsidRPr="00117C77" w:rsidR="00117C77" w:rsidTr="007C5D27" w14:paraId="5ACA6733"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52A05615" w14:textId="77777777">
            <w:pPr>
              <w:jc w:val="center"/>
              <w:rPr>
                <w:rFonts w:eastAsia="Times New Roman"/>
                <w:color w:val="000000"/>
                <w:sz w:val="20"/>
                <w:szCs w:val="20"/>
              </w:rPr>
            </w:pPr>
            <w:r w:rsidRPr="00117C77">
              <w:rPr>
                <w:rFonts w:eastAsia="Times New Roman"/>
                <w:color w:val="000000"/>
                <w:sz w:val="20"/>
                <w:szCs w:val="20"/>
              </w:rPr>
              <w:t>82</w:t>
            </w:r>
          </w:p>
        </w:tc>
        <w:tc>
          <w:tcPr>
            <w:tcW w:w="0" w:type="auto"/>
            <w:noWrap/>
            <w:vAlign w:val="center"/>
            <w:hideMark/>
          </w:tcPr>
          <w:p w:rsidRPr="00117C77" w:rsidR="00117C77" w:rsidP="007C5D27" w:rsidRDefault="00117C77" w14:paraId="6C133E2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FS_27964</w:t>
            </w:r>
          </w:p>
        </w:tc>
        <w:tc>
          <w:tcPr>
            <w:tcW w:w="0" w:type="auto"/>
            <w:noWrap/>
            <w:vAlign w:val="center"/>
            <w:hideMark/>
          </w:tcPr>
          <w:p w:rsidRPr="00117C77" w:rsidR="00117C77" w:rsidP="007C5D27" w:rsidRDefault="00117C77" w14:paraId="3943D51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Kennedy</w:t>
            </w:r>
          </w:p>
        </w:tc>
        <w:tc>
          <w:tcPr>
            <w:tcW w:w="0" w:type="auto"/>
            <w:noWrap/>
            <w:vAlign w:val="center"/>
            <w:hideMark/>
          </w:tcPr>
          <w:p w:rsidRPr="00117C77" w:rsidR="00117C77" w:rsidP="007C5D27" w:rsidRDefault="00117C77" w14:paraId="7A53212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CAV30CI1110560</w:t>
            </w:r>
          </w:p>
        </w:tc>
        <w:tc>
          <w:tcPr>
            <w:tcW w:w="0" w:type="auto"/>
            <w:noWrap/>
            <w:vAlign w:val="center"/>
            <w:hideMark/>
          </w:tcPr>
          <w:p w:rsidRPr="00117C77" w:rsidR="00117C77" w:rsidP="007C5D27" w:rsidRDefault="00117C77" w14:paraId="622CE0A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5/11/2025</w:t>
            </w:r>
          </w:p>
        </w:tc>
        <w:tc>
          <w:tcPr>
            <w:tcW w:w="0" w:type="auto"/>
            <w:noWrap/>
            <w:vAlign w:val="center"/>
            <w:hideMark/>
          </w:tcPr>
          <w:p w:rsidRPr="00117C77" w:rsidR="00117C77" w:rsidP="007C5D27" w:rsidRDefault="00117C77" w14:paraId="6EB2C20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CM-0619</w:t>
            </w:r>
          </w:p>
        </w:tc>
      </w:tr>
      <w:tr w:rsidRPr="00117C77" w:rsidR="00117C77" w:rsidTr="007C5D27" w14:paraId="48072BA0"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21E5F5A8" w14:textId="77777777">
            <w:pPr>
              <w:jc w:val="center"/>
              <w:rPr>
                <w:rFonts w:eastAsia="Times New Roman"/>
                <w:color w:val="000000"/>
                <w:sz w:val="20"/>
                <w:szCs w:val="20"/>
              </w:rPr>
            </w:pPr>
            <w:r w:rsidRPr="00117C77">
              <w:rPr>
                <w:rFonts w:eastAsia="Times New Roman"/>
                <w:color w:val="000000"/>
                <w:sz w:val="20"/>
                <w:szCs w:val="20"/>
              </w:rPr>
              <w:t>83</w:t>
            </w:r>
          </w:p>
        </w:tc>
        <w:tc>
          <w:tcPr>
            <w:tcW w:w="0" w:type="auto"/>
            <w:noWrap/>
            <w:vAlign w:val="center"/>
            <w:hideMark/>
          </w:tcPr>
          <w:p w:rsidRPr="00117C77" w:rsidR="00117C77" w:rsidP="007C5D27" w:rsidRDefault="00117C77" w14:paraId="0E0DF79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FS_28257</w:t>
            </w:r>
          </w:p>
        </w:tc>
        <w:tc>
          <w:tcPr>
            <w:tcW w:w="0" w:type="auto"/>
            <w:noWrap/>
            <w:vAlign w:val="center"/>
            <w:hideMark/>
          </w:tcPr>
          <w:p w:rsidRPr="00117C77" w:rsidR="00117C77" w:rsidP="007C5D27" w:rsidRDefault="00117C77" w14:paraId="48E103B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Kennedy</w:t>
            </w:r>
          </w:p>
        </w:tc>
        <w:tc>
          <w:tcPr>
            <w:tcW w:w="0" w:type="auto"/>
            <w:noWrap/>
            <w:vAlign w:val="center"/>
            <w:hideMark/>
          </w:tcPr>
          <w:p w:rsidRPr="00117C77" w:rsidR="00117C77" w:rsidP="007C5D27" w:rsidRDefault="00117C77" w14:paraId="7B599BB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CAV30CI1110563</w:t>
            </w:r>
          </w:p>
        </w:tc>
        <w:tc>
          <w:tcPr>
            <w:tcW w:w="0" w:type="auto"/>
            <w:noWrap/>
            <w:vAlign w:val="center"/>
            <w:hideMark/>
          </w:tcPr>
          <w:p w:rsidRPr="00117C77" w:rsidR="00117C77" w:rsidP="007C5D27" w:rsidRDefault="00117C77" w14:paraId="37B69EF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5/11/2025</w:t>
            </w:r>
          </w:p>
        </w:tc>
        <w:tc>
          <w:tcPr>
            <w:tcW w:w="0" w:type="auto"/>
            <w:noWrap/>
            <w:vAlign w:val="center"/>
            <w:hideMark/>
          </w:tcPr>
          <w:p w:rsidRPr="00117C77" w:rsidR="00117C77" w:rsidP="007C5D27" w:rsidRDefault="00117C77" w14:paraId="73FCE5C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CM-0619</w:t>
            </w:r>
          </w:p>
        </w:tc>
      </w:tr>
      <w:tr w:rsidRPr="00117C77" w:rsidR="00117C77" w:rsidTr="007C5D27" w14:paraId="0CED18AD"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5621858C" w14:textId="77777777">
            <w:pPr>
              <w:jc w:val="center"/>
              <w:rPr>
                <w:rFonts w:eastAsia="Times New Roman"/>
                <w:color w:val="000000"/>
                <w:sz w:val="20"/>
                <w:szCs w:val="20"/>
              </w:rPr>
            </w:pPr>
            <w:r w:rsidRPr="00117C77">
              <w:rPr>
                <w:rFonts w:eastAsia="Times New Roman"/>
                <w:color w:val="000000"/>
                <w:sz w:val="20"/>
                <w:szCs w:val="20"/>
              </w:rPr>
              <w:t>84</w:t>
            </w:r>
          </w:p>
        </w:tc>
        <w:tc>
          <w:tcPr>
            <w:tcW w:w="0" w:type="auto"/>
            <w:noWrap/>
            <w:vAlign w:val="center"/>
            <w:hideMark/>
          </w:tcPr>
          <w:p w:rsidRPr="00117C77" w:rsidR="00117C77" w:rsidP="007C5D27" w:rsidRDefault="00117C77" w14:paraId="5F0D1F5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FS_23579</w:t>
            </w:r>
          </w:p>
        </w:tc>
        <w:tc>
          <w:tcPr>
            <w:tcW w:w="0" w:type="auto"/>
            <w:noWrap/>
            <w:vAlign w:val="center"/>
            <w:hideMark/>
          </w:tcPr>
          <w:p w:rsidRPr="00117C77" w:rsidR="00117C77" w:rsidP="007C5D27" w:rsidRDefault="00117C77" w14:paraId="1577C0B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Kennedy</w:t>
            </w:r>
          </w:p>
        </w:tc>
        <w:tc>
          <w:tcPr>
            <w:tcW w:w="0" w:type="auto"/>
            <w:noWrap/>
            <w:vAlign w:val="center"/>
            <w:hideMark/>
          </w:tcPr>
          <w:p w:rsidRPr="00117C77" w:rsidR="00117C77" w:rsidP="007C5D27" w:rsidRDefault="00117C77" w14:paraId="2E2824B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CAV30CI1110545</w:t>
            </w:r>
          </w:p>
        </w:tc>
        <w:tc>
          <w:tcPr>
            <w:tcW w:w="0" w:type="auto"/>
            <w:noWrap/>
            <w:vAlign w:val="center"/>
            <w:hideMark/>
          </w:tcPr>
          <w:p w:rsidRPr="00117C77" w:rsidR="00117C77" w:rsidP="007C5D27" w:rsidRDefault="00117C77" w14:paraId="55152ED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5/11/2025</w:t>
            </w:r>
          </w:p>
        </w:tc>
        <w:tc>
          <w:tcPr>
            <w:tcW w:w="0" w:type="auto"/>
            <w:noWrap/>
            <w:vAlign w:val="center"/>
            <w:hideMark/>
          </w:tcPr>
          <w:p w:rsidRPr="00117C77" w:rsidR="00117C77" w:rsidP="007C5D27" w:rsidRDefault="00117C77" w14:paraId="28B3987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CM-0619</w:t>
            </w:r>
          </w:p>
        </w:tc>
      </w:tr>
      <w:tr w:rsidRPr="00117C77" w:rsidR="00117C77" w:rsidTr="007C5D27" w14:paraId="6D648620"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7ED85998" w14:textId="77777777">
            <w:pPr>
              <w:jc w:val="center"/>
              <w:rPr>
                <w:rFonts w:eastAsia="Times New Roman"/>
                <w:color w:val="000000"/>
                <w:sz w:val="20"/>
                <w:szCs w:val="20"/>
              </w:rPr>
            </w:pPr>
            <w:r w:rsidRPr="00117C77">
              <w:rPr>
                <w:rFonts w:eastAsia="Times New Roman"/>
                <w:color w:val="000000"/>
                <w:sz w:val="20"/>
                <w:szCs w:val="20"/>
              </w:rPr>
              <w:t>85</w:t>
            </w:r>
          </w:p>
        </w:tc>
        <w:tc>
          <w:tcPr>
            <w:tcW w:w="0" w:type="auto"/>
            <w:noWrap/>
            <w:vAlign w:val="center"/>
            <w:hideMark/>
          </w:tcPr>
          <w:p w:rsidRPr="00117C77" w:rsidR="00117C77" w:rsidP="007C5D27" w:rsidRDefault="00117C77" w14:paraId="4CF217A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ALB138</w:t>
            </w:r>
          </w:p>
        </w:tc>
        <w:tc>
          <w:tcPr>
            <w:tcW w:w="0" w:type="auto"/>
            <w:noWrap/>
            <w:vAlign w:val="center"/>
            <w:hideMark/>
          </w:tcPr>
          <w:p w:rsidRPr="00117C77" w:rsidR="00117C77" w:rsidP="007C5D27" w:rsidRDefault="00117C77" w14:paraId="7E81354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Bosa</w:t>
            </w:r>
          </w:p>
        </w:tc>
        <w:tc>
          <w:tcPr>
            <w:tcW w:w="0" w:type="auto"/>
            <w:noWrap/>
            <w:vAlign w:val="center"/>
            <w:hideMark/>
          </w:tcPr>
          <w:p w:rsidRPr="00117C77" w:rsidR="00117C77" w:rsidP="007C5D27" w:rsidRDefault="00117C77" w14:paraId="3DE5008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CAV30CI1114093</w:t>
            </w:r>
          </w:p>
        </w:tc>
        <w:tc>
          <w:tcPr>
            <w:tcW w:w="0" w:type="auto"/>
            <w:noWrap/>
            <w:vAlign w:val="center"/>
            <w:hideMark/>
          </w:tcPr>
          <w:p w:rsidRPr="00117C77" w:rsidR="00117C77" w:rsidP="007C5D27" w:rsidRDefault="00117C77" w14:paraId="155286C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6/11/2025</w:t>
            </w:r>
          </w:p>
        </w:tc>
        <w:tc>
          <w:tcPr>
            <w:tcW w:w="0" w:type="auto"/>
            <w:noWrap/>
            <w:vAlign w:val="center"/>
            <w:hideMark/>
          </w:tcPr>
          <w:p w:rsidRPr="00117C77" w:rsidR="00117C77" w:rsidP="007C5D27" w:rsidRDefault="00117C77" w14:paraId="1A092F3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CM-0620</w:t>
            </w:r>
          </w:p>
        </w:tc>
      </w:tr>
      <w:tr w:rsidRPr="00117C77" w:rsidR="00117C77" w:rsidTr="007C5D27" w14:paraId="1DDCC9A7"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447A6838" w14:textId="77777777">
            <w:pPr>
              <w:jc w:val="center"/>
              <w:rPr>
                <w:rFonts w:eastAsia="Times New Roman"/>
                <w:color w:val="000000"/>
                <w:sz w:val="20"/>
                <w:szCs w:val="20"/>
              </w:rPr>
            </w:pPr>
            <w:r w:rsidRPr="00117C77">
              <w:rPr>
                <w:rFonts w:eastAsia="Times New Roman"/>
                <w:color w:val="000000"/>
                <w:sz w:val="20"/>
                <w:szCs w:val="20"/>
              </w:rPr>
              <w:t>86</w:t>
            </w:r>
          </w:p>
        </w:tc>
        <w:tc>
          <w:tcPr>
            <w:tcW w:w="0" w:type="auto"/>
            <w:noWrap/>
            <w:vAlign w:val="center"/>
            <w:hideMark/>
          </w:tcPr>
          <w:p w:rsidRPr="00117C77" w:rsidR="00117C77" w:rsidP="007C5D27" w:rsidRDefault="00117C77" w14:paraId="26FD0A1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ALB152</w:t>
            </w:r>
          </w:p>
        </w:tc>
        <w:tc>
          <w:tcPr>
            <w:tcW w:w="0" w:type="auto"/>
            <w:noWrap/>
            <w:vAlign w:val="center"/>
            <w:hideMark/>
          </w:tcPr>
          <w:p w:rsidRPr="00117C77" w:rsidR="00117C77" w:rsidP="007C5D27" w:rsidRDefault="00117C77" w14:paraId="5478840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Bosa</w:t>
            </w:r>
          </w:p>
        </w:tc>
        <w:tc>
          <w:tcPr>
            <w:tcW w:w="0" w:type="auto"/>
            <w:noWrap/>
            <w:vAlign w:val="center"/>
            <w:hideMark/>
          </w:tcPr>
          <w:p w:rsidRPr="00117C77" w:rsidR="00117C77" w:rsidP="007C5D27" w:rsidRDefault="00117C77" w14:paraId="2E6D9D1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CAV30CI1113887</w:t>
            </w:r>
          </w:p>
        </w:tc>
        <w:tc>
          <w:tcPr>
            <w:tcW w:w="0" w:type="auto"/>
            <w:noWrap/>
            <w:vAlign w:val="center"/>
            <w:hideMark/>
          </w:tcPr>
          <w:p w:rsidRPr="00117C77" w:rsidR="00117C77" w:rsidP="007C5D27" w:rsidRDefault="00117C77" w14:paraId="3E305D1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6/11/2025</w:t>
            </w:r>
          </w:p>
        </w:tc>
        <w:tc>
          <w:tcPr>
            <w:tcW w:w="0" w:type="auto"/>
            <w:noWrap/>
            <w:vAlign w:val="center"/>
            <w:hideMark/>
          </w:tcPr>
          <w:p w:rsidRPr="00117C77" w:rsidR="00117C77" w:rsidP="007C5D27" w:rsidRDefault="00117C77" w14:paraId="606F034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CM-0620</w:t>
            </w:r>
          </w:p>
        </w:tc>
      </w:tr>
      <w:tr w:rsidRPr="00117C77" w:rsidR="00117C77" w:rsidTr="007C5D27" w14:paraId="2766CC36"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3A30DADE" w14:textId="77777777">
            <w:pPr>
              <w:jc w:val="center"/>
              <w:rPr>
                <w:rFonts w:eastAsia="Times New Roman"/>
                <w:color w:val="000000"/>
                <w:sz w:val="20"/>
                <w:szCs w:val="20"/>
              </w:rPr>
            </w:pPr>
            <w:r w:rsidRPr="00117C77">
              <w:rPr>
                <w:rFonts w:eastAsia="Times New Roman"/>
                <w:color w:val="000000"/>
                <w:sz w:val="20"/>
                <w:szCs w:val="20"/>
              </w:rPr>
              <w:t>87</w:t>
            </w:r>
          </w:p>
        </w:tc>
        <w:tc>
          <w:tcPr>
            <w:tcW w:w="0" w:type="auto"/>
            <w:noWrap/>
            <w:vAlign w:val="center"/>
            <w:hideMark/>
          </w:tcPr>
          <w:p w:rsidRPr="00117C77" w:rsidR="00117C77" w:rsidP="007C5D27" w:rsidRDefault="00117C77" w14:paraId="7F49504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ALB116</w:t>
            </w:r>
          </w:p>
        </w:tc>
        <w:tc>
          <w:tcPr>
            <w:tcW w:w="0" w:type="auto"/>
            <w:noWrap/>
            <w:vAlign w:val="center"/>
            <w:hideMark/>
          </w:tcPr>
          <w:p w:rsidRPr="00117C77" w:rsidR="00117C77" w:rsidP="007C5D27" w:rsidRDefault="00117C77" w14:paraId="3A98FD7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Bosa</w:t>
            </w:r>
          </w:p>
        </w:tc>
        <w:tc>
          <w:tcPr>
            <w:tcW w:w="0" w:type="auto"/>
            <w:noWrap/>
            <w:vAlign w:val="center"/>
            <w:hideMark/>
          </w:tcPr>
          <w:p w:rsidRPr="00117C77" w:rsidR="00117C77" w:rsidP="007C5D27" w:rsidRDefault="00117C77" w14:paraId="1A40CA6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CAV30CI1114084</w:t>
            </w:r>
          </w:p>
        </w:tc>
        <w:tc>
          <w:tcPr>
            <w:tcW w:w="0" w:type="auto"/>
            <w:noWrap/>
            <w:vAlign w:val="center"/>
            <w:hideMark/>
          </w:tcPr>
          <w:p w:rsidRPr="00117C77" w:rsidR="00117C77" w:rsidP="007C5D27" w:rsidRDefault="00117C77" w14:paraId="42A2654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6/11/2025</w:t>
            </w:r>
          </w:p>
        </w:tc>
        <w:tc>
          <w:tcPr>
            <w:tcW w:w="0" w:type="auto"/>
            <w:noWrap/>
            <w:vAlign w:val="center"/>
            <w:hideMark/>
          </w:tcPr>
          <w:p w:rsidRPr="00117C77" w:rsidR="00117C77" w:rsidP="007C5D27" w:rsidRDefault="00117C77" w14:paraId="6B15338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CM-0620</w:t>
            </w:r>
          </w:p>
        </w:tc>
      </w:tr>
      <w:tr w:rsidRPr="00117C77" w:rsidR="00117C77" w:rsidTr="007C5D27" w14:paraId="00F46480"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2DB50B5C" w14:textId="77777777">
            <w:pPr>
              <w:jc w:val="center"/>
              <w:rPr>
                <w:rFonts w:eastAsia="Times New Roman"/>
                <w:color w:val="000000"/>
                <w:sz w:val="20"/>
                <w:szCs w:val="20"/>
              </w:rPr>
            </w:pPr>
            <w:r w:rsidRPr="00117C77">
              <w:rPr>
                <w:rFonts w:eastAsia="Times New Roman"/>
                <w:color w:val="000000"/>
                <w:sz w:val="20"/>
                <w:szCs w:val="20"/>
              </w:rPr>
              <w:t>88</w:t>
            </w:r>
          </w:p>
        </w:tc>
        <w:tc>
          <w:tcPr>
            <w:tcW w:w="0" w:type="auto"/>
            <w:noWrap/>
            <w:vAlign w:val="center"/>
            <w:hideMark/>
          </w:tcPr>
          <w:p w:rsidRPr="00117C77" w:rsidR="00117C77" w:rsidP="007C5D27" w:rsidRDefault="00117C77" w14:paraId="158196C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CCEL08_046</w:t>
            </w:r>
          </w:p>
        </w:tc>
        <w:tc>
          <w:tcPr>
            <w:tcW w:w="0" w:type="auto"/>
            <w:noWrap/>
            <w:vAlign w:val="center"/>
            <w:hideMark/>
          </w:tcPr>
          <w:p w:rsidRPr="00117C77" w:rsidR="00117C77" w:rsidP="007C5D27" w:rsidRDefault="00117C77" w14:paraId="2782E9C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Kennedy</w:t>
            </w:r>
          </w:p>
        </w:tc>
        <w:tc>
          <w:tcPr>
            <w:tcW w:w="0" w:type="auto"/>
            <w:noWrap/>
            <w:vAlign w:val="center"/>
            <w:hideMark/>
          </w:tcPr>
          <w:p w:rsidRPr="00117C77" w:rsidR="00117C77" w:rsidP="007C5D27" w:rsidRDefault="00117C77" w14:paraId="6450213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CAV30CI1129630</w:t>
            </w:r>
          </w:p>
        </w:tc>
        <w:tc>
          <w:tcPr>
            <w:tcW w:w="0" w:type="auto"/>
            <w:noWrap/>
            <w:vAlign w:val="center"/>
            <w:hideMark/>
          </w:tcPr>
          <w:p w:rsidRPr="00117C77" w:rsidR="00117C77" w:rsidP="007C5D27" w:rsidRDefault="00117C77" w14:paraId="7116CFE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6/11/2025</w:t>
            </w:r>
          </w:p>
        </w:tc>
        <w:tc>
          <w:tcPr>
            <w:tcW w:w="0" w:type="auto"/>
            <w:noWrap/>
            <w:vAlign w:val="center"/>
            <w:hideMark/>
          </w:tcPr>
          <w:p w:rsidRPr="00117C77" w:rsidR="00117C77" w:rsidP="007C5D27" w:rsidRDefault="00117C77" w14:paraId="133204F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CM-0621</w:t>
            </w:r>
          </w:p>
        </w:tc>
      </w:tr>
      <w:tr w:rsidRPr="00117C77" w:rsidR="00117C77" w:rsidTr="007C5D27" w14:paraId="10EBBB59"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3AC038E6" w14:textId="77777777">
            <w:pPr>
              <w:jc w:val="center"/>
              <w:rPr>
                <w:rFonts w:eastAsia="Times New Roman"/>
                <w:color w:val="000000"/>
                <w:sz w:val="20"/>
                <w:szCs w:val="20"/>
              </w:rPr>
            </w:pPr>
            <w:r w:rsidRPr="00117C77">
              <w:rPr>
                <w:rFonts w:eastAsia="Times New Roman"/>
                <w:color w:val="000000"/>
                <w:sz w:val="20"/>
                <w:szCs w:val="20"/>
              </w:rPr>
              <w:t>89</w:t>
            </w:r>
          </w:p>
        </w:tc>
        <w:tc>
          <w:tcPr>
            <w:tcW w:w="0" w:type="auto"/>
            <w:noWrap/>
            <w:vAlign w:val="center"/>
            <w:hideMark/>
          </w:tcPr>
          <w:p w:rsidRPr="00117C77" w:rsidR="00117C77" w:rsidP="007C5D27" w:rsidRDefault="00117C77" w14:paraId="7B53A47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CCEL08_041</w:t>
            </w:r>
          </w:p>
        </w:tc>
        <w:tc>
          <w:tcPr>
            <w:tcW w:w="0" w:type="auto"/>
            <w:noWrap/>
            <w:vAlign w:val="center"/>
            <w:hideMark/>
          </w:tcPr>
          <w:p w:rsidRPr="00117C77" w:rsidR="00117C77" w:rsidP="007C5D27" w:rsidRDefault="00117C77" w14:paraId="52D8AD5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Kennedy</w:t>
            </w:r>
          </w:p>
        </w:tc>
        <w:tc>
          <w:tcPr>
            <w:tcW w:w="0" w:type="auto"/>
            <w:noWrap/>
            <w:vAlign w:val="center"/>
            <w:hideMark/>
          </w:tcPr>
          <w:p w:rsidRPr="00117C77" w:rsidR="00117C77" w:rsidP="007C5D27" w:rsidRDefault="00117C77" w14:paraId="5D7F9DA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CAV30CI1129590</w:t>
            </w:r>
          </w:p>
        </w:tc>
        <w:tc>
          <w:tcPr>
            <w:tcW w:w="0" w:type="auto"/>
            <w:noWrap/>
            <w:vAlign w:val="center"/>
            <w:hideMark/>
          </w:tcPr>
          <w:p w:rsidRPr="00117C77" w:rsidR="00117C77" w:rsidP="007C5D27" w:rsidRDefault="00117C77" w14:paraId="03D0EE5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6/11/2025</w:t>
            </w:r>
          </w:p>
        </w:tc>
        <w:tc>
          <w:tcPr>
            <w:tcW w:w="0" w:type="auto"/>
            <w:noWrap/>
            <w:vAlign w:val="center"/>
            <w:hideMark/>
          </w:tcPr>
          <w:p w:rsidRPr="00117C77" w:rsidR="00117C77" w:rsidP="007C5D27" w:rsidRDefault="00117C77" w14:paraId="01540FB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CM-0621</w:t>
            </w:r>
          </w:p>
        </w:tc>
      </w:tr>
      <w:tr w:rsidRPr="00117C77" w:rsidR="00117C77" w:rsidTr="007C5D27" w14:paraId="171E9E83"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3E7EECF8" w14:textId="77777777">
            <w:pPr>
              <w:jc w:val="center"/>
              <w:rPr>
                <w:rFonts w:eastAsia="Times New Roman"/>
                <w:color w:val="000000"/>
                <w:sz w:val="20"/>
                <w:szCs w:val="20"/>
              </w:rPr>
            </w:pPr>
            <w:r w:rsidRPr="00117C77">
              <w:rPr>
                <w:rFonts w:eastAsia="Times New Roman"/>
                <w:color w:val="000000"/>
                <w:sz w:val="20"/>
                <w:szCs w:val="20"/>
              </w:rPr>
              <w:t>90</w:t>
            </w:r>
          </w:p>
        </w:tc>
        <w:tc>
          <w:tcPr>
            <w:tcW w:w="0" w:type="auto"/>
            <w:noWrap/>
            <w:vAlign w:val="center"/>
            <w:hideMark/>
          </w:tcPr>
          <w:p w:rsidRPr="00117C77" w:rsidR="00117C77" w:rsidP="007C5D27" w:rsidRDefault="00117C77" w14:paraId="2655CEC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CCEL08_045</w:t>
            </w:r>
          </w:p>
        </w:tc>
        <w:tc>
          <w:tcPr>
            <w:tcW w:w="0" w:type="auto"/>
            <w:noWrap/>
            <w:vAlign w:val="center"/>
            <w:hideMark/>
          </w:tcPr>
          <w:p w:rsidRPr="00117C77" w:rsidR="00117C77" w:rsidP="007C5D27" w:rsidRDefault="00117C77" w14:paraId="44EB9BC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Kennedy</w:t>
            </w:r>
          </w:p>
        </w:tc>
        <w:tc>
          <w:tcPr>
            <w:tcW w:w="0" w:type="auto"/>
            <w:noWrap/>
            <w:vAlign w:val="center"/>
            <w:hideMark/>
          </w:tcPr>
          <w:p w:rsidRPr="00117C77" w:rsidR="00117C77" w:rsidP="007C5D27" w:rsidRDefault="00117C77" w14:paraId="1DC45DE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CAV30CI1129627</w:t>
            </w:r>
          </w:p>
        </w:tc>
        <w:tc>
          <w:tcPr>
            <w:tcW w:w="0" w:type="auto"/>
            <w:noWrap/>
            <w:vAlign w:val="center"/>
            <w:hideMark/>
          </w:tcPr>
          <w:p w:rsidRPr="00117C77" w:rsidR="00117C77" w:rsidP="007C5D27" w:rsidRDefault="00117C77" w14:paraId="1152AE9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6/11/2025</w:t>
            </w:r>
          </w:p>
        </w:tc>
        <w:tc>
          <w:tcPr>
            <w:tcW w:w="0" w:type="auto"/>
            <w:noWrap/>
            <w:vAlign w:val="center"/>
            <w:hideMark/>
          </w:tcPr>
          <w:p w:rsidRPr="00117C77" w:rsidR="00117C77" w:rsidP="007C5D27" w:rsidRDefault="00117C77" w14:paraId="2C00007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CM-0621</w:t>
            </w:r>
          </w:p>
        </w:tc>
      </w:tr>
      <w:tr w:rsidRPr="00117C77" w:rsidR="00117C77" w:rsidTr="007C5D27" w14:paraId="55F2CFE0"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0CB3D3CC" w14:textId="77777777">
            <w:pPr>
              <w:jc w:val="center"/>
              <w:rPr>
                <w:rFonts w:eastAsia="Times New Roman"/>
                <w:color w:val="000000"/>
                <w:sz w:val="20"/>
                <w:szCs w:val="20"/>
              </w:rPr>
            </w:pPr>
            <w:r w:rsidRPr="00117C77">
              <w:rPr>
                <w:rFonts w:eastAsia="Times New Roman"/>
                <w:color w:val="000000"/>
                <w:sz w:val="20"/>
                <w:szCs w:val="20"/>
              </w:rPr>
              <w:t>91</w:t>
            </w:r>
          </w:p>
        </w:tc>
        <w:tc>
          <w:tcPr>
            <w:tcW w:w="0" w:type="auto"/>
            <w:noWrap/>
            <w:vAlign w:val="center"/>
            <w:hideMark/>
          </w:tcPr>
          <w:p w:rsidRPr="00117C77" w:rsidR="00117C77" w:rsidP="007C5D27" w:rsidRDefault="00117C77" w14:paraId="69D0E22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CCEL08_044</w:t>
            </w:r>
          </w:p>
        </w:tc>
        <w:tc>
          <w:tcPr>
            <w:tcW w:w="0" w:type="auto"/>
            <w:noWrap/>
            <w:vAlign w:val="center"/>
            <w:hideMark/>
          </w:tcPr>
          <w:p w:rsidRPr="00117C77" w:rsidR="00117C77" w:rsidP="007C5D27" w:rsidRDefault="00117C77" w14:paraId="0D817A2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Kennedy</w:t>
            </w:r>
          </w:p>
        </w:tc>
        <w:tc>
          <w:tcPr>
            <w:tcW w:w="0" w:type="auto"/>
            <w:noWrap/>
            <w:vAlign w:val="center"/>
            <w:hideMark/>
          </w:tcPr>
          <w:p w:rsidRPr="00117C77" w:rsidR="00117C77" w:rsidP="007C5D27" w:rsidRDefault="00117C77" w14:paraId="3B378DD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CAV30CI1129631</w:t>
            </w:r>
          </w:p>
        </w:tc>
        <w:tc>
          <w:tcPr>
            <w:tcW w:w="0" w:type="auto"/>
            <w:noWrap/>
            <w:vAlign w:val="center"/>
            <w:hideMark/>
          </w:tcPr>
          <w:p w:rsidRPr="00117C77" w:rsidR="00117C77" w:rsidP="007C5D27" w:rsidRDefault="00117C77" w14:paraId="5D497E5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6/11/2025</w:t>
            </w:r>
          </w:p>
        </w:tc>
        <w:tc>
          <w:tcPr>
            <w:tcW w:w="0" w:type="auto"/>
            <w:noWrap/>
            <w:vAlign w:val="center"/>
            <w:hideMark/>
          </w:tcPr>
          <w:p w:rsidRPr="00117C77" w:rsidR="00117C77" w:rsidP="007C5D27" w:rsidRDefault="00117C77" w14:paraId="6780DED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CM-0621</w:t>
            </w:r>
          </w:p>
        </w:tc>
      </w:tr>
      <w:tr w:rsidRPr="00117C77" w:rsidR="00117C77" w:rsidTr="007C5D27" w14:paraId="1494D4D0"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5F1DAD6C" w14:textId="77777777">
            <w:pPr>
              <w:jc w:val="center"/>
              <w:rPr>
                <w:rFonts w:eastAsia="Times New Roman"/>
                <w:color w:val="000000"/>
                <w:sz w:val="20"/>
                <w:szCs w:val="20"/>
              </w:rPr>
            </w:pPr>
            <w:r w:rsidRPr="00117C77">
              <w:rPr>
                <w:rFonts w:eastAsia="Times New Roman"/>
                <w:color w:val="000000"/>
                <w:sz w:val="20"/>
                <w:szCs w:val="20"/>
              </w:rPr>
              <w:t>92</w:t>
            </w:r>
          </w:p>
        </w:tc>
        <w:tc>
          <w:tcPr>
            <w:tcW w:w="0" w:type="auto"/>
            <w:noWrap/>
            <w:vAlign w:val="center"/>
            <w:hideMark/>
          </w:tcPr>
          <w:p w:rsidRPr="00117C77" w:rsidR="00117C77" w:rsidP="007C5D27" w:rsidRDefault="00117C77" w14:paraId="1092FB6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ALB105</w:t>
            </w:r>
          </w:p>
        </w:tc>
        <w:tc>
          <w:tcPr>
            <w:tcW w:w="0" w:type="auto"/>
            <w:noWrap/>
            <w:vAlign w:val="center"/>
            <w:hideMark/>
          </w:tcPr>
          <w:p w:rsidRPr="00117C77" w:rsidR="00117C77" w:rsidP="007C5D27" w:rsidRDefault="00117C77" w14:paraId="71C358D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Bosa</w:t>
            </w:r>
          </w:p>
        </w:tc>
        <w:tc>
          <w:tcPr>
            <w:tcW w:w="0" w:type="auto"/>
            <w:noWrap/>
            <w:vAlign w:val="center"/>
            <w:hideMark/>
          </w:tcPr>
          <w:p w:rsidRPr="00117C77" w:rsidR="00117C77" w:rsidP="007C5D27" w:rsidRDefault="00117C77" w14:paraId="6E34E3D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CAV30CI1114772</w:t>
            </w:r>
          </w:p>
        </w:tc>
        <w:tc>
          <w:tcPr>
            <w:tcW w:w="0" w:type="auto"/>
            <w:noWrap/>
            <w:vAlign w:val="center"/>
            <w:hideMark/>
          </w:tcPr>
          <w:p w:rsidRPr="00117C77" w:rsidR="00117C77" w:rsidP="007C5D27" w:rsidRDefault="00117C77" w14:paraId="7E15629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7/11/2025</w:t>
            </w:r>
          </w:p>
        </w:tc>
        <w:tc>
          <w:tcPr>
            <w:tcW w:w="0" w:type="auto"/>
            <w:noWrap/>
            <w:vAlign w:val="center"/>
            <w:hideMark/>
          </w:tcPr>
          <w:p w:rsidRPr="00117C77" w:rsidR="00117C77" w:rsidP="007C5D27" w:rsidRDefault="00117C77" w14:paraId="1573BFE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CM-0622</w:t>
            </w:r>
          </w:p>
        </w:tc>
      </w:tr>
      <w:tr w:rsidRPr="00117C77" w:rsidR="00117C77" w:rsidTr="007C5D27" w14:paraId="2DAB8227"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2CB4DA46" w14:textId="77777777">
            <w:pPr>
              <w:jc w:val="center"/>
              <w:rPr>
                <w:rFonts w:eastAsia="Times New Roman"/>
                <w:color w:val="000000"/>
                <w:sz w:val="20"/>
                <w:szCs w:val="20"/>
              </w:rPr>
            </w:pPr>
            <w:r w:rsidRPr="00117C77">
              <w:rPr>
                <w:rFonts w:eastAsia="Times New Roman"/>
                <w:color w:val="000000"/>
                <w:sz w:val="20"/>
                <w:szCs w:val="20"/>
              </w:rPr>
              <w:t>93</w:t>
            </w:r>
          </w:p>
        </w:tc>
        <w:tc>
          <w:tcPr>
            <w:tcW w:w="0" w:type="auto"/>
            <w:noWrap/>
            <w:vAlign w:val="center"/>
            <w:hideMark/>
          </w:tcPr>
          <w:p w:rsidRPr="00117C77" w:rsidR="00117C77" w:rsidP="007C5D27" w:rsidRDefault="00117C77" w14:paraId="3126777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CCEAD_L7_02</w:t>
            </w:r>
          </w:p>
        </w:tc>
        <w:tc>
          <w:tcPr>
            <w:tcW w:w="0" w:type="auto"/>
            <w:noWrap/>
            <w:vAlign w:val="center"/>
            <w:hideMark/>
          </w:tcPr>
          <w:p w:rsidRPr="00117C77" w:rsidR="00117C77" w:rsidP="007C5D27" w:rsidRDefault="00117C77" w14:paraId="2BC0CC8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Bosa</w:t>
            </w:r>
          </w:p>
        </w:tc>
        <w:tc>
          <w:tcPr>
            <w:tcW w:w="0" w:type="auto"/>
            <w:noWrap/>
            <w:vAlign w:val="center"/>
            <w:hideMark/>
          </w:tcPr>
          <w:p w:rsidRPr="00117C77" w:rsidR="00117C77" w:rsidP="007C5D27" w:rsidRDefault="00117C77" w14:paraId="1E72D31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CAV30CI1114790</w:t>
            </w:r>
          </w:p>
        </w:tc>
        <w:tc>
          <w:tcPr>
            <w:tcW w:w="0" w:type="auto"/>
            <w:noWrap/>
            <w:vAlign w:val="center"/>
            <w:hideMark/>
          </w:tcPr>
          <w:p w:rsidRPr="00117C77" w:rsidR="00117C77" w:rsidP="007C5D27" w:rsidRDefault="00117C77" w14:paraId="361841B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7/11/2025</w:t>
            </w:r>
          </w:p>
        </w:tc>
        <w:tc>
          <w:tcPr>
            <w:tcW w:w="0" w:type="auto"/>
            <w:noWrap/>
            <w:vAlign w:val="center"/>
            <w:hideMark/>
          </w:tcPr>
          <w:p w:rsidRPr="00117C77" w:rsidR="00117C77" w:rsidP="007C5D27" w:rsidRDefault="00117C77" w14:paraId="5B9CE93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CM-0622</w:t>
            </w:r>
          </w:p>
        </w:tc>
      </w:tr>
      <w:tr w:rsidRPr="00117C77" w:rsidR="00117C77" w:rsidTr="007C5D27" w14:paraId="0E5C71CB"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27ACDB3A" w14:textId="77777777">
            <w:pPr>
              <w:jc w:val="center"/>
              <w:rPr>
                <w:rFonts w:eastAsia="Times New Roman"/>
                <w:color w:val="000000"/>
                <w:sz w:val="20"/>
                <w:szCs w:val="20"/>
              </w:rPr>
            </w:pPr>
            <w:r w:rsidRPr="00117C77">
              <w:rPr>
                <w:rFonts w:eastAsia="Times New Roman"/>
                <w:color w:val="000000"/>
                <w:sz w:val="20"/>
                <w:szCs w:val="20"/>
              </w:rPr>
              <w:t>94</w:t>
            </w:r>
          </w:p>
        </w:tc>
        <w:tc>
          <w:tcPr>
            <w:tcW w:w="0" w:type="auto"/>
            <w:noWrap/>
            <w:vAlign w:val="center"/>
            <w:hideMark/>
          </w:tcPr>
          <w:p w:rsidRPr="00117C77" w:rsidR="00117C77" w:rsidP="007C5D27" w:rsidRDefault="00117C77" w14:paraId="2D62F75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ALB220</w:t>
            </w:r>
          </w:p>
        </w:tc>
        <w:tc>
          <w:tcPr>
            <w:tcW w:w="0" w:type="auto"/>
            <w:noWrap/>
            <w:vAlign w:val="center"/>
            <w:hideMark/>
          </w:tcPr>
          <w:p w:rsidRPr="00117C77" w:rsidR="00117C77" w:rsidP="007C5D27" w:rsidRDefault="00117C77" w14:paraId="48B8ACE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Bosa</w:t>
            </w:r>
          </w:p>
        </w:tc>
        <w:tc>
          <w:tcPr>
            <w:tcW w:w="0" w:type="auto"/>
            <w:noWrap/>
            <w:vAlign w:val="center"/>
            <w:hideMark/>
          </w:tcPr>
          <w:p w:rsidRPr="00117C77" w:rsidR="00117C77" w:rsidP="007C5D27" w:rsidRDefault="00117C77" w14:paraId="6FCF3A3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CAV30CI1114780</w:t>
            </w:r>
          </w:p>
        </w:tc>
        <w:tc>
          <w:tcPr>
            <w:tcW w:w="0" w:type="auto"/>
            <w:noWrap/>
            <w:vAlign w:val="center"/>
            <w:hideMark/>
          </w:tcPr>
          <w:p w:rsidRPr="00117C77" w:rsidR="00117C77" w:rsidP="007C5D27" w:rsidRDefault="00117C77" w14:paraId="7BF957A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7/11/2025</w:t>
            </w:r>
          </w:p>
        </w:tc>
        <w:tc>
          <w:tcPr>
            <w:tcW w:w="0" w:type="auto"/>
            <w:noWrap/>
            <w:vAlign w:val="center"/>
            <w:hideMark/>
          </w:tcPr>
          <w:p w:rsidRPr="00117C77" w:rsidR="00117C77" w:rsidP="007C5D27" w:rsidRDefault="00117C77" w14:paraId="27A55FE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CM-0622</w:t>
            </w:r>
          </w:p>
        </w:tc>
      </w:tr>
      <w:tr w:rsidRPr="00117C77" w:rsidR="00117C77" w:rsidTr="007C5D27" w14:paraId="1E4A3FC8"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0B86228F" w14:textId="77777777">
            <w:pPr>
              <w:jc w:val="center"/>
              <w:rPr>
                <w:rFonts w:eastAsia="Times New Roman"/>
                <w:color w:val="000000"/>
                <w:sz w:val="20"/>
                <w:szCs w:val="20"/>
              </w:rPr>
            </w:pPr>
            <w:r w:rsidRPr="00117C77">
              <w:rPr>
                <w:rFonts w:eastAsia="Times New Roman"/>
                <w:color w:val="000000"/>
                <w:sz w:val="20"/>
                <w:szCs w:val="20"/>
              </w:rPr>
              <w:t>95</w:t>
            </w:r>
          </w:p>
        </w:tc>
        <w:tc>
          <w:tcPr>
            <w:tcW w:w="0" w:type="auto"/>
            <w:noWrap/>
            <w:vAlign w:val="center"/>
            <w:hideMark/>
          </w:tcPr>
          <w:p w:rsidRPr="00117C77" w:rsidR="00117C77" w:rsidP="007C5D27" w:rsidRDefault="00117C77" w14:paraId="33E8891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CCEAD_L7_43</w:t>
            </w:r>
          </w:p>
        </w:tc>
        <w:tc>
          <w:tcPr>
            <w:tcW w:w="0" w:type="auto"/>
            <w:noWrap/>
            <w:vAlign w:val="center"/>
            <w:hideMark/>
          </w:tcPr>
          <w:p w:rsidRPr="00117C77" w:rsidR="00117C77" w:rsidP="007C5D27" w:rsidRDefault="00117C77" w14:paraId="7ADEFEB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Bosa</w:t>
            </w:r>
          </w:p>
        </w:tc>
        <w:tc>
          <w:tcPr>
            <w:tcW w:w="0" w:type="auto"/>
            <w:noWrap/>
            <w:vAlign w:val="center"/>
            <w:hideMark/>
          </w:tcPr>
          <w:p w:rsidRPr="00117C77" w:rsidR="00117C77" w:rsidP="007C5D27" w:rsidRDefault="00117C77" w14:paraId="57DF368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CAV30CI1129659</w:t>
            </w:r>
          </w:p>
        </w:tc>
        <w:tc>
          <w:tcPr>
            <w:tcW w:w="0" w:type="auto"/>
            <w:noWrap/>
            <w:vAlign w:val="center"/>
            <w:hideMark/>
          </w:tcPr>
          <w:p w:rsidRPr="00117C77" w:rsidR="00117C77" w:rsidP="007C5D27" w:rsidRDefault="00117C77" w14:paraId="293CD1B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7/11/2025</w:t>
            </w:r>
          </w:p>
        </w:tc>
        <w:tc>
          <w:tcPr>
            <w:tcW w:w="0" w:type="auto"/>
            <w:noWrap/>
            <w:vAlign w:val="center"/>
            <w:hideMark/>
          </w:tcPr>
          <w:p w:rsidRPr="00117C77" w:rsidR="00117C77" w:rsidP="007C5D27" w:rsidRDefault="00117C77" w14:paraId="1D45EAB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CM-0622</w:t>
            </w:r>
          </w:p>
        </w:tc>
      </w:tr>
      <w:tr w:rsidRPr="00117C77" w:rsidR="00117C77" w:rsidTr="007C5D27" w14:paraId="0EA4D2CB"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217D9235" w14:textId="77777777">
            <w:pPr>
              <w:jc w:val="center"/>
              <w:rPr>
                <w:rFonts w:eastAsia="Times New Roman"/>
                <w:color w:val="000000"/>
                <w:sz w:val="20"/>
                <w:szCs w:val="20"/>
              </w:rPr>
            </w:pPr>
            <w:r w:rsidRPr="00117C77">
              <w:rPr>
                <w:rFonts w:eastAsia="Times New Roman"/>
                <w:color w:val="000000"/>
                <w:sz w:val="20"/>
                <w:szCs w:val="20"/>
              </w:rPr>
              <w:t>96</w:t>
            </w:r>
          </w:p>
        </w:tc>
        <w:tc>
          <w:tcPr>
            <w:tcW w:w="0" w:type="auto"/>
            <w:noWrap/>
            <w:vAlign w:val="center"/>
            <w:hideMark/>
          </w:tcPr>
          <w:p w:rsidRPr="00117C77" w:rsidR="00117C77" w:rsidP="007C5D27" w:rsidRDefault="00117C77" w14:paraId="695EB7B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P367</w:t>
            </w:r>
          </w:p>
        </w:tc>
        <w:tc>
          <w:tcPr>
            <w:tcW w:w="0" w:type="auto"/>
            <w:noWrap/>
            <w:vAlign w:val="center"/>
            <w:hideMark/>
          </w:tcPr>
          <w:p w:rsidRPr="00117C77" w:rsidR="00117C77" w:rsidP="007C5D27" w:rsidRDefault="00117C77" w14:paraId="71BAFE1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Bosa</w:t>
            </w:r>
          </w:p>
        </w:tc>
        <w:tc>
          <w:tcPr>
            <w:tcW w:w="0" w:type="auto"/>
            <w:noWrap/>
            <w:vAlign w:val="center"/>
            <w:hideMark/>
          </w:tcPr>
          <w:p w:rsidRPr="00117C77" w:rsidR="00117C77" w:rsidP="007C5D27" w:rsidRDefault="00117C77" w14:paraId="2DB26F9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CAV30CI1124586</w:t>
            </w:r>
          </w:p>
        </w:tc>
        <w:tc>
          <w:tcPr>
            <w:tcW w:w="0" w:type="auto"/>
            <w:noWrap/>
            <w:vAlign w:val="center"/>
            <w:hideMark/>
          </w:tcPr>
          <w:p w:rsidRPr="00117C77" w:rsidR="00117C77" w:rsidP="007C5D27" w:rsidRDefault="00117C77" w14:paraId="316F55A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7/11/2025</w:t>
            </w:r>
          </w:p>
        </w:tc>
        <w:tc>
          <w:tcPr>
            <w:tcW w:w="0" w:type="auto"/>
            <w:noWrap/>
            <w:vAlign w:val="center"/>
            <w:hideMark/>
          </w:tcPr>
          <w:p w:rsidRPr="00117C77" w:rsidR="00117C77" w:rsidP="007C5D27" w:rsidRDefault="00117C77" w14:paraId="1736068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CM-0622</w:t>
            </w:r>
          </w:p>
        </w:tc>
      </w:tr>
      <w:tr w:rsidRPr="00117C77" w:rsidR="00117C77" w:rsidTr="007C5D27" w14:paraId="0C87E2FC"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64376B3E" w14:textId="77777777">
            <w:pPr>
              <w:jc w:val="center"/>
              <w:rPr>
                <w:rFonts w:eastAsia="Times New Roman"/>
                <w:color w:val="000000"/>
                <w:sz w:val="20"/>
                <w:szCs w:val="20"/>
              </w:rPr>
            </w:pPr>
            <w:r w:rsidRPr="00117C77">
              <w:rPr>
                <w:rFonts w:eastAsia="Times New Roman"/>
                <w:color w:val="000000"/>
                <w:sz w:val="20"/>
                <w:szCs w:val="20"/>
              </w:rPr>
              <w:t>97</w:t>
            </w:r>
          </w:p>
        </w:tc>
        <w:tc>
          <w:tcPr>
            <w:tcW w:w="0" w:type="auto"/>
            <w:noWrap/>
            <w:vAlign w:val="center"/>
            <w:hideMark/>
          </w:tcPr>
          <w:p w:rsidRPr="00117C77" w:rsidR="00117C77" w:rsidP="007C5D27" w:rsidRDefault="00117C77" w14:paraId="3D1A1DE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ALB3</w:t>
            </w:r>
          </w:p>
        </w:tc>
        <w:tc>
          <w:tcPr>
            <w:tcW w:w="0" w:type="auto"/>
            <w:noWrap/>
            <w:vAlign w:val="center"/>
            <w:hideMark/>
          </w:tcPr>
          <w:p w:rsidRPr="00117C77" w:rsidR="00117C77" w:rsidP="007C5D27" w:rsidRDefault="00117C77" w14:paraId="2DF96AA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Bosa</w:t>
            </w:r>
          </w:p>
        </w:tc>
        <w:tc>
          <w:tcPr>
            <w:tcW w:w="0" w:type="auto"/>
            <w:noWrap/>
            <w:vAlign w:val="center"/>
            <w:hideMark/>
          </w:tcPr>
          <w:p w:rsidRPr="00117C77" w:rsidR="00117C77" w:rsidP="007C5D27" w:rsidRDefault="00117C77" w14:paraId="547E473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CAV30CI1114846</w:t>
            </w:r>
          </w:p>
        </w:tc>
        <w:tc>
          <w:tcPr>
            <w:tcW w:w="0" w:type="auto"/>
            <w:noWrap/>
            <w:vAlign w:val="center"/>
            <w:hideMark/>
          </w:tcPr>
          <w:p w:rsidRPr="00117C77" w:rsidR="00117C77" w:rsidP="007C5D27" w:rsidRDefault="00117C77" w14:paraId="0B7DDC3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7/11/2025</w:t>
            </w:r>
          </w:p>
        </w:tc>
        <w:tc>
          <w:tcPr>
            <w:tcW w:w="0" w:type="auto"/>
            <w:noWrap/>
            <w:vAlign w:val="center"/>
            <w:hideMark/>
          </w:tcPr>
          <w:p w:rsidRPr="00117C77" w:rsidR="00117C77" w:rsidP="007C5D27" w:rsidRDefault="00117C77" w14:paraId="7675493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CM-0622</w:t>
            </w:r>
          </w:p>
        </w:tc>
      </w:tr>
      <w:tr w:rsidRPr="00117C77" w:rsidR="00117C77" w:rsidTr="007C5D27" w14:paraId="4BEE16C6"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541BA301" w14:textId="77777777">
            <w:pPr>
              <w:jc w:val="center"/>
              <w:rPr>
                <w:rFonts w:eastAsia="Times New Roman"/>
                <w:color w:val="000000"/>
                <w:sz w:val="20"/>
                <w:szCs w:val="20"/>
              </w:rPr>
            </w:pPr>
            <w:r w:rsidRPr="00117C77">
              <w:rPr>
                <w:rFonts w:eastAsia="Times New Roman"/>
                <w:color w:val="000000"/>
                <w:sz w:val="20"/>
                <w:szCs w:val="20"/>
              </w:rPr>
              <w:t>98</w:t>
            </w:r>
          </w:p>
        </w:tc>
        <w:tc>
          <w:tcPr>
            <w:tcW w:w="0" w:type="auto"/>
            <w:noWrap/>
            <w:vAlign w:val="center"/>
            <w:hideMark/>
          </w:tcPr>
          <w:p w:rsidRPr="00117C77" w:rsidR="00117C77" w:rsidP="007C5D27" w:rsidRDefault="00117C77" w14:paraId="434945D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ESU-313</w:t>
            </w:r>
          </w:p>
        </w:tc>
        <w:tc>
          <w:tcPr>
            <w:tcW w:w="0" w:type="auto"/>
            <w:noWrap/>
            <w:vAlign w:val="center"/>
            <w:hideMark/>
          </w:tcPr>
          <w:p w:rsidRPr="00117C77" w:rsidR="00117C77" w:rsidP="007C5D27" w:rsidRDefault="00117C77" w14:paraId="6D081E5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Kennedy</w:t>
            </w:r>
          </w:p>
        </w:tc>
        <w:tc>
          <w:tcPr>
            <w:tcW w:w="0" w:type="auto"/>
            <w:noWrap/>
            <w:vAlign w:val="center"/>
            <w:hideMark/>
          </w:tcPr>
          <w:p w:rsidRPr="00117C77" w:rsidR="00117C77" w:rsidP="007C5D27" w:rsidRDefault="00117C77" w14:paraId="6B80F16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CAV30CI1077770</w:t>
            </w:r>
          </w:p>
        </w:tc>
        <w:tc>
          <w:tcPr>
            <w:tcW w:w="0" w:type="auto"/>
            <w:noWrap/>
            <w:vAlign w:val="center"/>
            <w:hideMark/>
          </w:tcPr>
          <w:p w:rsidRPr="00117C77" w:rsidR="00117C77" w:rsidP="007C5D27" w:rsidRDefault="00117C77" w14:paraId="4CB9072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7/11/2025</w:t>
            </w:r>
          </w:p>
        </w:tc>
        <w:tc>
          <w:tcPr>
            <w:tcW w:w="0" w:type="auto"/>
            <w:noWrap/>
            <w:vAlign w:val="center"/>
            <w:hideMark/>
          </w:tcPr>
          <w:p w:rsidRPr="00117C77" w:rsidR="00117C77" w:rsidP="007C5D27" w:rsidRDefault="00117C77" w14:paraId="7154592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CM-0623</w:t>
            </w:r>
          </w:p>
        </w:tc>
      </w:tr>
      <w:tr w:rsidRPr="00117C77" w:rsidR="00117C77" w:rsidTr="007C5D27" w14:paraId="79CEB6D8"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07EC747D" w14:textId="77777777">
            <w:pPr>
              <w:jc w:val="center"/>
              <w:rPr>
                <w:rFonts w:eastAsia="Times New Roman"/>
                <w:color w:val="000000"/>
                <w:sz w:val="20"/>
                <w:szCs w:val="20"/>
              </w:rPr>
            </w:pPr>
            <w:r w:rsidRPr="00117C77">
              <w:rPr>
                <w:rFonts w:eastAsia="Times New Roman"/>
                <w:color w:val="000000"/>
                <w:sz w:val="20"/>
                <w:szCs w:val="20"/>
              </w:rPr>
              <w:t>99</w:t>
            </w:r>
          </w:p>
        </w:tc>
        <w:tc>
          <w:tcPr>
            <w:tcW w:w="0" w:type="auto"/>
            <w:noWrap/>
            <w:vAlign w:val="center"/>
            <w:hideMark/>
          </w:tcPr>
          <w:p w:rsidRPr="00117C77" w:rsidR="00117C77" w:rsidP="007C5D27" w:rsidRDefault="00117C77" w14:paraId="153D88A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ESU-312</w:t>
            </w:r>
          </w:p>
        </w:tc>
        <w:tc>
          <w:tcPr>
            <w:tcW w:w="0" w:type="auto"/>
            <w:noWrap/>
            <w:vAlign w:val="center"/>
            <w:hideMark/>
          </w:tcPr>
          <w:p w:rsidRPr="00117C77" w:rsidR="00117C77" w:rsidP="007C5D27" w:rsidRDefault="00117C77" w14:paraId="74AF11D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Kennedy</w:t>
            </w:r>
          </w:p>
        </w:tc>
        <w:tc>
          <w:tcPr>
            <w:tcW w:w="0" w:type="auto"/>
            <w:noWrap/>
            <w:vAlign w:val="center"/>
            <w:hideMark/>
          </w:tcPr>
          <w:p w:rsidRPr="00117C77" w:rsidR="00117C77" w:rsidP="007C5D27" w:rsidRDefault="00117C77" w14:paraId="7B4CCD1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CAV30CI1077764</w:t>
            </w:r>
          </w:p>
        </w:tc>
        <w:tc>
          <w:tcPr>
            <w:tcW w:w="0" w:type="auto"/>
            <w:noWrap/>
            <w:vAlign w:val="center"/>
            <w:hideMark/>
          </w:tcPr>
          <w:p w:rsidRPr="00117C77" w:rsidR="00117C77" w:rsidP="007C5D27" w:rsidRDefault="00117C77" w14:paraId="4C64864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7/11/2025</w:t>
            </w:r>
          </w:p>
        </w:tc>
        <w:tc>
          <w:tcPr>
            <w:tcW w:w="0" w:type="auto"/>
            <w:noWrap/>
            <w:vAlign w:val="center"/>
            <w:hideMark/>
          </w:tcPr>
          <w:p w:rsidRPr="00117C77" w:rsidR="00117C77" w:rsidP="007C5D27" w:rsidRDefault="00117C77" w14:paraId="477F4D8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CM-0623</w:t>
            </w:r>
          </w:p>
        </w:tc>
      </w:tr>
      <w:tr w:rsidRPr="00117C77" w:rsidR="00117C77" w:rsidTr="007C5D27" w14:paraId="089A8774"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0A496526" w14:textId="77777777">
            <w:pPr>
              <w:jc w:val="center"/>
              <w:rPr>
                <w:rFonts w:eastAsia="Times New Roman"/>
                <w:color w:val="000000"/>
                <w:sz w:val="20"/>
                <w:szCs w:val="20"/>
              </w:rPr>
            </w:pPr>
            <w:r w:rsidRPr="00117C77">
              <w:rPr>
                <w:rFonts w:eastAsia="Times New Roman"/>
                <w:color w:val="000000"/>
                <w:sz w:val="20"/>
                <w:szCs w:val="20"/>
              </w:rPr>
              <w:t>100</w:t>
            </w:r>
          </w:p>
        </w:tc>
        <w:tc>
          <w:tcPr>
            <w:tcW w:w="0" w:type="auto"/>
            <w:noWrap/>
            <w:vAlign w:val="center"/>
            <w:hideMark/>
          </w:tcPr>
          <w:p w:rsidRPr="00117C77" w:rsidR="00117C77" w:rsidP="007C5D27" w:rsidRDefault="00117C77" w14:paraId="3CBA0CD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ESU-323</w:t>
            </w:r>
          </w:p>
        </w:tc>
        <w:tc>
          <w:tcPr>
            <w:tcW w:w="0" w:type="auto"/>
            <w:noWrap/>
            <w:vAlign w:val="center"/>
            <w:hideMark/>
          </w:tcPr>
          <w:p w:rsidRPr="00117C77" w:rsidR="00117C77" w:rsidP="007C5D27" w:rsidRDefault="00117C77" w14:paraId="488B6A1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Kennedy</w:t>
            </w:r>
          </w:p>
        </w:tc>
        <w:tc>
          <w:tcPr>
            <w:tcW w:w="0" w:type="auto"/>
            <w:noWrap/>
            <w:vAlign w:val="center"/>
            <w:hideMark/>
          </w:tcPr>
          <w:p w:rsidRPr="00117C77" w:rsidR="00117C77" w:rsidP="007C5D27" w:rsidRDefault="00117C77" w14:paraId="2773152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CAV30CI1077765</w:t>
            </w:r>
          </w:p>
        </w:tc>
        <w:tc>
          <w:tcPr>
            <w:tcW w:w="0" w:type="auto"/>
            <w:noWrap/>
            <w:vAlign w:val="center"/>
            <w:hideMark/>
          </w:tcPr>
          <w:p w:rsidRPr="00117C77" w:rsidR="00117C77" w:rsidP="007C5D27" w:rsidRDefault="00117C77" w14:paraId="0500717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7/11/2025</w:t>
            </w:r>
          </w:p>
        </w:tc>
        <w:tc>
          <w:tcPr>
            <w:tcW w:w="0" w:type="auto"/>
            <w:noWrap/>
            <w:vAlign w:val="center"/>
            <w:hideMark/>
          </w:tcPr>
          <w:p w:rsidRPr="00117C77" w:rsidR="00117C77" w:rsidP="007C5D27" w:rsidRDefault="00117C77" w14:paraId="7D0D76F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CM-0623</w:t>
            </w:r>
          </w:p>
        </w:tc>
      </w:tr>
      <w:tr w:rsidRPr="00117C77" w:rsidR="00117C77" w:rsidTr="007C5D27" w14:paraId="7F57EA59"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2B4B21D1" w14:textId="77777777">
            <w:pPr>
              <w:jc w:val="center"/>
              <w:rPr>
                <w:rFonts w:eastAsia="Times New Roman"/>
                <w:color w:val="000000"/>
                <w:sz w:val="20"/>
                <w:szCs w:val="20"/>
              </w:rPr>
            </w:pPr>
            <w:r w:rsidRPr="00117C77">
              <w:rPr>
                <w:rFonts w:eastAsia="Times New Roman"/>
                <w:color w:val="000000"/>
                <w:sz w:val="20"/>
                <w:szCs w:val="20"/>
              </w:rPr>
              <w:t>101</w:t>
            </w:r>
          </w:p>
        </w:tc>
        <w:tc>
          <w:tcPr>
            <w:tcW w:w="0" w:type="auto"/>
            <w:noWrap/>
            <w:vAlign w:val="center"/>
            <w:hideMark/>
          </w:tcPr>
          <w:p w:rsidRPr="00117C77" w:rsidR="00117C77" w:rsidP="007C5D27" w:rsidRDefault="00117C77" w14:paraId="7C5D1CF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P444</w:t>
            </w:r>
          </w:p>
        </w:tc>
        <w:tc>
          <w:tcPr>
            <w:tcW w:w="0" w:type="auto"/>
            <w:noWrap/>
            <w:vAlign w:val="center"/>
            <w:hideMark/>
          </w:tcPr>
          <w:p w:rsidRPr="00117C77" w:rsidR="00117C77" w:rsidP="007C5D27" w:rsidRDefault="00117C77" w14:paraId="1B2E6D2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5F1F520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CAV30CI1112055</w:t>
            </w:r>
          </w:p>
        </w:tc>
        <w:tc>
          <w:tcPr>
            <w:tcW w:w="0" w:type="auto"/>
            <w:noWrap/>
            <w:vAlign w:val="center"/>
            <w:hideMark/>
          </w:tcPr>
          <w:p w:rsidRPr="00117C77" w:rsidR="00117C77" w:rsidP="007C5D27" w:rsidRDefault="00117C77" w14:paraId="4F99D77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8/11/2025</w:t>
            </w:r>
          </w:p>
        </w:tc>
        <w:tc>
          <w:tcPr>
            <w:tcW w:w="0" w:type="auto"/>
            <w:noWrap/>
            <w:vAlign w:val="center"/>
            <w:hideMark/>
          </w:tcPr>
          <w:p w:rsidRPr="00117C77" w:rsidR="00117C77" w:rsidP="007C5D27" w:rsidRDefault="00117C77" w14:paraId="5BEBC7A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CM-0624</w:t>
            </w:r>
          </w:p>
        </w:tc>
      </w:tr>
      <w:tr w:rsidRPr="00117C77" w:rsidR="00117C77" w:rsidTr="007C5D27" w14:paraId="61834A5C"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6AC64281" w14:textId="77777777">
            <w:pPr>
              <w:jc w:val="center"/>
              <w:rPr>
                <w:rFonts w:eastAsia="Times New Roman"/>
                <w:color w:val="000000"/>
                <w:sz w:val="20"/>
                <w:szCs w:val="20"/>
              </w:rPr>
            </w:pPr>
            <w:r w:rsidRPr="00117C77">
              <w:rPr>
                <w:rFonts w:eastAsia="Times New Roman"/>
                <w:color w:val="000000"/>
                <w:sz w:val="20"/>
                <w:szCs w:val="20"/>
              </w:rPr>
              <w:t>102</w:t>
            </w:r>
          </w:p>
        </w:tc>
        <w:tc>
          <w:tcPr>
            <w:tcW w:w="0" w:type="auto"/>
            <w:noWrap/>
            <w:vAlign w:val="center"/>
            <w:hideMark/>
          </w:tcPr>
          <w:p w:rsidRPr="00117C77" w:rsidR="00117C77" w:rsidP="007C5D27" w:rsidRDefault="00117C77" w14:paraId="52F2378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AL2268</w:t>
            </w:r>
          </w:p>
        </w:tc>
        <w:tc>
          <w:tcPr>
            <w:tcW w:w="0" w:type="auto"/>
            <w:noWrap/>
            <w:vAlign w:val="center"/>
            <w:hideMark/>
          </w:tcPr>
          <w:p w:rsidRPr="00117C77" w:rsidR="00117C77" w:rsidP="007C5D27" w:rsidRDefault="00117C77" w14:paraId="3149798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6AC82C6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CAV30CI1111667</w:t>
            </w:r>
          </w:p>
        </w:tc>
        <w:tc>
          <w:tcPr>
            <w:tcW w:w="0" w:type="auto"/>
            <w:noWrap/>
            <w:vAlign w:val="center"/>
            <w:hideMark/>
          </w:tcPr>
          <w:p w:rsidRPr="00117C77" w:rsidR="00117C77" w:rsidP="007C5D27" w:rsidRDefault="00117C77" w14:paraId="1C5D192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8/11/2025</w:t>
            </w:r>
          </w:p>
        </w:tc>
        <w:tc>
          <w:tcPr>
            <w:tcW w:w="0" w:type="auto"/>
            <w:noWrap/>
            <w:vAlign w:val="center"/>
            <w:hideMark/>
          </w:tcPr>
          <w:p w:rsidRPr="00117C77" w:rsidR="00117C77" w:rsidP="007C5D27" w:rsidRDefault="00117C77" w14:paraId="3A9AD8F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CM-0624</w:t>
            </w:r>
          </w:p>
        </w:tc>
      </w:tr>
      <w:tr w:rsidRPr="00117C77" w:rsidR="00117C77" w:rsidTr="007C5D27" w14:paraId="2617EC09"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04C88D35" w14:textId="77777777">
            <w:pPr>
              <w:jc w:val="center"/>
              <w:rPr>
                <w:rFonts w:eastAsia="Times New Roman"/>
                <w:color w:val="000000"/>
                <w:sz w:val="20"/>
                <w:szCs w:val="20"/>
              </w:rPr>
            </w:pPr>
            <w:r w:rsidRPr="00117C77">
              <w:rPr>
                <w:rFonts w:eastAsia="Times New Roman"/>
                <w:color w:val="000000"/>
                <w:sz w:val="20"/>
                <w:szCs w:val="20"/>
              </w:rPr>
              <w:t>103</w:t>
            </w:r>
          </w:p>
        </w:tc>
        <w:tc>
          <w:tcPr>
            <w:tcW w:w="0" w:type="auto"/>
            <w:noWrap/>
            <w:vAlign w:val="center"/>
            <w:hideMark/>
          </w:tcPr>
          <w:p w:rsidRPr="00117C77" w:rsidR="00117C77" w:rsidP="007C5D27" w:rsidRDefault="00117C77" w14:paraId="1CDDDF4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SCJ18ESP00021</w:t>
            </w:r>
          </w:p>
        </w:tc>
        <w:tc>
          <w:tcPr>
            <w:tcW w:w="0" w:type="auto"/>
            <w:noWrap/>
            <w:vAlign w:val="center"/>
            <w:hideMark/>
          </w:tcPr>
          <w:p w:rsidRPr="00117C77" w:rsidR="00117C77" w:rsidP="007C5D27" w:rsidRDefault="00117C77" w14:paraId="06CC7DE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6E06636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CAV30CI1106242</w:t>
            </w:r>
          </w:p>
        </w:tc>
        <w:tc>
          <w:tcPr>
            <w:tcW w:w="0" w:type="auto"/>
            <w:noWrap/>
            <w:vAlign w:val="center"/>
            <w:hideMark/>
          </w:tcPr>
          <w:p w:rsidRPr="00117C77" w:rsidR="00117C77" w:rsidP="007C5D27" w:rsidRDefault="00117C77" w14:paraId="06203C8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8/11/2025</w:t>
            </w:r>
          </w:p>
        </w:tc>
        <w:tc>
          <w:tcPr>
            <w:tcW w:w="0" w:type="auto"/>
            <w:noWrap/>
            <w:vAlign w:val="center"/>
            <w:hideMark/>
          </w:tcPr>
          <w:p w:rsidRPr="00117C77" w:rsidR="00117C77" w:rsidP="007C5D27" w:rsidRDefault="00117C77" w14:paraId="1DBE3C3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CM-0624</w:t>
            </w:r>
          </w:p>
        </w:tc>
      </w:tr>
      <w:tr w:rsidRPr="00117C77" w:rsidR="00117C77" w:rsidTr="007C5D27" w14:paraId="1D0B89AC"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7EC6CCA3" w14:textId="77777777">
            <w:pPr>
              <w:jc w:val="center"/>
              <w:rPr>
                <w:rFonts w:eastAsia="Times New Roman"/>
                <w:color w:val="000000"/>
                <w:sz w:val="20"/>
                <w:szCs w:val="20"/>
              </w:rPr>
            </w:pPr>
            <w:r w:rsidRPr="00117C77">
              <w:rPr>
                <w:rFonts w:eastAsia="Times New Roman"/>
                <w:color w:val="000000"/>
                <w:sz w:val="20"/>
                <w:szCs w:val="20"/>
              </w:rPr>
              <w:t>104</w:t>
            </w:r>
          </w:p>
        </w:tc>
        <w:tc>
          <w:tcPr>
            <w:tcW w:w="0" w:type="auto"/>
            <w:noWrap/>
            <w:vAlign w:val="center"/>
            <w:hideMark/>
          </w:tcPr>
          <w:p w:rsidRPr="00117C77" w:rsidR="00117C77" w:rsidP="007C5D27" w:rsidRDefault="00117C77" w14:paraId="2BA5925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350-5057</w:t>
            </w:r>
          </w:p>
        </w:tc>
        <w:tc>
          <w:tcPr>
            <w:tcW w:w="0" w:type="auto"/>
            <w:noWrap/>
            <w:vAlign w:val="center"/>
            <w:hideMark/>
          </w:tcPr>
          <w:p w:rsidRPr="00117C77" w:rsidR="00117C77" w:rsidP="007C5D27" w:rsidRDefault="00117C77" w14:paraId="09EBB04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Puente Aranda</w:t>
            </w:r>
          </w:p>
        </w:tc>
        <w:tc>
          <w:tcPr>
            <w:tcW w:w="0" w:type="auto"/>
            <w:noWrap/>
            <w:vAlign w:val="center"/>
            <w:hideMark/>
          </w:tcPr>
          <w:p w:rsidRPr="00117C77" w:rsidR="00117C77" w:rsidP="007C5D27" w:rsidRDefault="00117C77" w14:paraId="31D7699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CAV30CI1070507</w:t>
            </w:r>
          </w:p>
        </w:tc>
        <w:tc>
          <w:tcPr>
            <w:tcW w:w="0" w:type="auto"/>
            <w:noWrap/>
            <w:vAlign w:val="center"/>
            <w:hideMark/>
          </w:tcPr>
          <w:p w:rsidRPr="00117C77" w:rsidR="00117C77" w:rsidP="007C5D27" w:rsidRDefault="00117C77" w14:paraId="2FFB9E9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8/11/2025</w:t>
            </w:r>
          </w:p>
        </w:tc>
        <w:tc>
          <w:tcPr>
            <w:tcW w:w="0" w:type="auto"/>
            <w:noWrap/>
            <w:vAlign w:val="center"/>
            <w:hideMark/>
          </w:tcPr>
          <w:p w:rsidRPr="00117C77" w:rsidR="00117C77" w:rsidP="007C5D27" w:rsidRDefault="00117C77" w14:paraId="6300495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CM-0625</w:t>
            </w:r>
          </w:p>
        </w:tc>
      </w:tr>
      <w:tr w:rsidRPr="00117C77" w:rsidR="00117C77" w:rsidTr="007C5D27" w14:paraId="356707C1"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5EAD3BE3" w14:textId="77777777">
            <w:pPr>
              <w:jc w:val="center"/>
              <w:rPr>
                <w:rFonts w:eastAsia="Times New Roman"/>
                <w:color w:val="000000"/>
                <w:sz w:val="20"/>
                <w:szCs w:val="20"/>
              </w:rPr>
            </w:pPr>
            <w:r w:rsidRPr="00117C77">
              <w:rPr>
                <w:rFonts w:eastAsia="Times New Roman"/>
                <w:color w:val="000000"/>
                <w:sz w:val="20"/>
                <w:szCs w:val="20"/>
              </w:rPr>
              <w:t>105</w:t>
            </w:r>
          </w:p>
        </w:tc>
        <w:tc>
          <w:tcPr>
            <w:tcW w:w="0" w:type="auto"/>
            <w:noWrap/>
            <w:vAlign w:val="center"/>
            <w:hideMark/>
          </w:tcPr>
          <w:p w:rsidRPr="00117C77" w:rsidR="00117C77" w:rsidP="007C5D27" w:rsidRDefault="00117C77" w14:paraId="36DF5A5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SCJ17E160014</w:t>
            </w:r>
          </w:p>
        </w:tc>
        <w:tc>
          <w:tcPr>
            <w:tcW w:w="0" w:type="auto"/>
            <w:noWrap/>
            <w:vAlign w:val="center"/>
            <w:hideMark/>
          </w:tcPr>
          <w:p w:rsidRPr="00117C77" w:rsidR="00117C77" w:rsidP="007C5D27" w:rsidRDefault="00117C77" w14:paraId="3199A48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Puente Aranda</w:t>
            </w:r>
          </w:p>
        </w:tc>
        <w:tc>
          <w:tcPr>
            <w:tcW w:w="0" w:type="auto"/>
            <w:noWrap/>
            <w:vAlign w:val="center"/>
            <w:hideMark/>
          </w:tcPr>
          <w:p w:rsidRPr="00117C77" w:rsidR="00117C77" w:rsidP="007C5D27" w:rsidRDefault="00117C77" w14:paraId="6E48CE1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CAV30CI1091864</w:t>
            </w:r>
          </w:p>
        </w:tc>
        <w:tc>
          <w:tcPr>
            <w:tcW w:w="0" w:type="auto"/>
            <w:noWrap/>
            <w:vAlign w:val="center"/>
            <w:hideMark/>
          </w:tcPr>
          <w:p w:rsidRPr="00117C77" w:rsidR="00117C77" w:rsidP="007C5D27" w:rsidRDefault="00117C77" w14:paraId="7A17316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8/11/2025</w:t>
            </w:r>
          </w:p>
        </w:tc>
        <w:tc>
          <w:tcPr>
            <w:tcW w:w="0" w:type="auto"/>
            <w:noWrap/>
            <w:vAlign w:val="center"/>
            <w:hideMark/>
          </w:tcPr>
          <w:p w:rsidRPr="00117C77" w:rsidR="00117C77" w:rsidP="007C5D27" w:rsidRDefault="00117C77" w14:paraId="66CF2FB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CM-0625</w:t>
            </w:r>
          </w:p>
        </w:tc>
      </w:tr>
      <w:tr w:rsidRPr="00117C77" w:rsidR="00117C77" w:rsidTr="007C5D27" w14:paraId="3272541E"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4CA14364" w14:textId="77777777">
            <w:pPr>
              <w:jc w:val="center"/>
              <w:rPr>
                <w:rFonts w:eastAsia="Times New Roman"/>
                <w:color w:val="000000"/>
                <w:sz w:val="20"/>
                <w:szCs w:val="20"/>
              </w:rPr>
            </w:pPr>
            <w:r w:rsidRPr="00117C77">
              <w:rPr>
                <w:rFonts w:eastAsia="Times New Roman"/>
                <w:color w:val="000000"/>
                <w:sz w:val="20"/>
                <w:szCs w:val="20"/>
              </w:rPr>
              <w:t>106</w:t>
            </w:r>
          </w:p>
        </w:tc>
        <w:tc>
          <w:tcPr>
            <w:tcW w:w="0" w:type="auto"/>
            <w:noWrap/>
            <w:vAlign w:val="center"/>
            <w:hideMark/>
          </w:tcPr>
          <w:p w:rsidRPr="00117C77" w:rsidR="00117C77" w:rsidP="007C5D27" w:rsidRDefault="00117C77" w14:paraId="61A329B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FN_17</w:t>
            </w:r>
          </w:p>
        </w:tc>
        <w:tc>
          <w:tcPr>
            <w:tcW w:w="0" w:type="auto"/>
            <w:noWrap/>
            <w:vAlign w:val="center"/>
            <w:hideMark/>
          </w:tcPr>
          <w:p w:rsidRPr="00117C77" w:rsidR="00117C77" w:rsidP="007C5D27" w:rsidRDefault="00117C77" w14:paraId="4B84623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Puente Aranda</w:t>
            </w:r>
          </w:p>
        </w:tc>
        <w:tc>
          <w:tcPr>
            <w:tcW w:w="0" w:type="auto"/>
            <w:noWrap/>
            <w:vAlign w:val="center"/>
            <w:hideMark/>
          </w:tcPr>
          <w:p w:rsidRPr="00117C77" w:rsidR="00117C77" w:rsidP="007C5D27" w:rsidRDefault="00117C77" w14:paraId="30B9BBA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CAV30CI1115374</w:t>
            </w:r>
          </w:p>
        </w:tc>
        <w:tc>
          <w:tcPr>
            <w:tcW w:w="0" w:type="auto"/>
            <w:noWrap/>
            <w:vAlign w:val="center"/>
            <w:hideMark/>
          </w:tcPr>
          <w:p w:rsidRPr="00117C77" w:rsidR="00117C77" w:rsidP="007C5D27" w:rsidRDefault="00117C77" w14:paraId="60614C1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8/11/2025</w:t>
            </w:r>
          </w:p>
        </w:tc>
        <w:tc>
          <w:tcPr>
            <w:tcW w:w="0" w:type="auto"/>
            <w:noWrap/>
            <w:vAlign w:val="center"/>
            <w:hideMark/>
          </w:tcPr>
          <w:p w:rsidRPr="00117C77" w:rsidR="00117C77" w:rsidP="007C5D27" w:rsidRDefault="00117C77" w14:paraId="0FB1C8D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CM-0625</w:t>
            </w:r>
          </w:p>
        </w:tc>
      </w:tr>
      <w:tr w:rsidRPr="00117C77" w:rsidR="00117C77" w:rsidTr="007C5D27" w14:paraId="278421C3"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6711DA56" w14:textId="77777777">
            <w:pPr>
              <w:jc w:val="center"/>
              <w:rPr>
                <w:rFonts w:eastAsia="Times New Roman"/>
                <w:color w:val="000000"/>
                <w:sz w:val="20"/>
                <w:szCs w:val="20"/>
              </w:rPr>
            </w:pPr>
            <w:r w:rsidRPr="00117C77">
              <w:rPr>
                <w:rFonts w:eastAsia="Times New Roman"/>
                <w:color w:val="000000"/>
                <w:sz w:val="20"/>
                <w:szCs w:val="20"/>
              </w:rPr>
              <w:t>107</w:t>
            </w:r>
          </w:p>
        </w:tc>
        <w:tc>
          <w:tcPr>
            <w:tcW w:w="0" w:type="auto"/>
            <w:noWrap/>
            <w:vAlign w:val="center"/>
            <w:hideMark/>
          </w:tcPr>
          <w:p w:rsidRPr="00117C77" w:rsidR="00117C77" w:rsidP="007C5D27" w:rsidRDefault="00117C77" w14:paraId="32F2147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SCJ17E160019</w:t>
            </w:r>
          </w:p>
        </w:tc>
        <w:tc>
          <w:tcPr>
            <w:tcW w:w="0" w:type="auto"/>
            <w:noWrap/>
            <w:vAlign w:val="center"/>
            <w:hideMark/>
          </w:tcPr>
          <w:p w:rsidRPr="00117C77" w:rsidR="00117C77" w:rsidP="007C5D27" w:rsidRDefault="00117C77" w14:paraId="0C0829C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Puente Aranda</w:t>
            </w:r>
          </w:p>
        </w:tc>
        <w:tc>
          <w:tcPr>
            <w:tcW w:w="0" w:type="auto"/>
            <w:noWrap/>
            <w:vAlign w:val="center"/>
            <w:hideMark/>
          </w:tcPr>
          <w:p w:rsidRPr="00117C77" w:rsidR="00117C77" w:rsidP="007C5D27" w:rsidRDefault="00117C77" w14:paraId="30372CC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CAV30CI1091945</w:t>
            </w:r>
          </w:p>
        </w:tc>
        <w:tc>
          <w:tcPr>
            <w:tcW w:w="0" w:type="auto"/>
            <w:noWrap/>
            <w:vAlign w:val="center"/>
            <w:hideMark/>
          </w:tcPr>
          <w:p w:rsidRPr="00117C77" w:rsidR="00117C77" w:rsidP="007C5D27" w:rsidRDefault="00117C77" w14:paraId="4FBEA43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8/11/2025</w:t>
            </w:r>
          </w:p>
        </w:tc>
        <w:tc>
          <w:tcPr>
            <w:tcW w:w="0" w:type="auto"/>
            <w:noWrap/>
            <w:vAlign w:val="center"/>
            <w:hideMark/>
          </w:tcPr>
          <w:p w:rsidRPr="00117C77" w:rsidR="00117C77" w:rsidP="007C5D27" w:rsidRDefault="00117C77" w14:paraId="5FADBEF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CM-0625</w:t>
            </w:r>
          </w:p>
        </w:tc>
      </w:tr>
      <w:tr w:rsidRPr="00117C77" w:rsidR="00117C77" w:rsidTr="007C5D27" w14:paraId="52CE8C8F"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130FFE60" w14:textId="77777777">
            <w:pPr>
              <w:jc w:val="center"/>
              <w:rPr>
                <w:rFonts w:eastAsia="Times New Roman"/>
                <w:color w:val="000000"/>
                <w:sz w:val="20"/>
                <w:szCs w:val="20"/>
              </w:rPr>
            </w:pPr>
            <w:r w:rsidRPr="00117C77">
              <w:rPr>
                <w:rFonts w:eastAsia="Times New Roman"/>
                <w:color w:val="000000"/>
                <w:sz w:val="20"/>
                <w:szCs w:val="20"/>
              </w:rPr>
              <w:t>108</w:t>
            </w:r>
          </w:p>
        </w:tc>
        <w:tc>
          <w:tcPr>
            <w:tcW w:w="0" w:type="auto"/>
            <w:noWrap/>
            <w:vAlign w:val="center"/>
            <w:hideMark/>
          </w:tcPr>
          <w:p w:rsidRPr="00117C77" w:rsidR="00117C77" w:rsidP="007C5D27" w:rsidRDefault="00117C77" w14:paraId="679E55C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ESU-104</w:t>
            </w:r>
          </w:p>
        </w:tc>
        <w:tc>
          <w:tcPr>
            <w:tcW w:w="0" w:type="auto"/>
            <w:noWrap/>
            <w:vAlign w:val="center"/>
            <w:hideMark/>
          </w:tcPr>
          <w:p w:rsidRPr="00117C77" w:rsidR="00117C77" w:rsidP="007C5D27" w:rsidRDefault="00117C77" w14:paraId="404CC5C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5C4B1B2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CAV30CI1063046</w:t>
            </w:r>
          </w:p>
        </w:tc>
        <w:tc>
          <w:tcPr>
            <w:tcW w:w="0" w:type="auto"/>
            <w:noWrap/>
            <w:vAlign w:val="center"/>
            <w:hideMark/>
          </w:tcPr>
          <w:p w:rsidRPr="00117C77" w:rsidR="00117C77" w:rsidP="007C5D27" w:rsidRDefault="00117C77" w14:paraId="485DC78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8/11/2025</w:t>
            </w:r>
          </w:p>
        </w:tc>
        <w:tc>
          <w:tcPr>
            <w:tcW w:w="0" w:type="auto"/>
            <w:noWrap/>
            <w:vAlign w:val="center"/>
            <w:hideMark/>
          </w:tcPr>
          <w:p w:rsidRPr="00117C77" w:rsidR="00117C77" w:rsidP="007C5D27" w:rsidRDefault="00117C77" w14:paraId="50BBE1B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CM-0626</w:t>
            </w:r>
          </w:p>
        </w:tc>
      </w:tr>
      <w:tr w:rsidRPr="00117C77" w:rsidR="00117C77" w:rsidTr="007C5D27" w14:paraId="54551A72"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58F31F71" w14:textId="77777777">
            <w:pPr>
              <w:jc w:val="center"/>
              <w:rPr>
                <w:rFonts w:eastAsia="Times New Roman"/>
                <w:color w:val="000000"/>
                <w:sz w:val="20"/>
                <w:szCs w:val="20"/>
              </w:rPr>
            </w:pPr>
            <w:r w:rsidRPr="00117C77">
              <w:rPr>
                <w:rFonts w:eastAsia="Times New Roman"/>
                <w:color w:val="000000"/>
                <w:sz w:val="20"/>
                <w:szCs w:val="20"/>
              </w:rPr>
              <w:t>109</w:t>
            </w:r>
          </w:p>
        </w:tc>
        <w:tc>
          <w:tcPr>
            <w:tcW w:w="0" w:type="auto"/>
            <w:noWrap/>
            <w:vAlign w:val="center"/>
            <w:hideMark/>
          </w:tcPr>
          <w:p w:rsidRPr="00117C77" w:rsidR="00117C77" w:rsidP="007C5D27" w:rsidRDefault="00117C77" w14:paraId="020A158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FS_51796</w:t>
            </w:r>
          </w:p>
        </w:tc>
        <w:tc>
          <w:tcPr>
            <w:tcW w:w="0" w:type="auto"/>
            <w:noWrap/>
            <w:vAlign w:val="center"/>
            <w:hideMark/>
          </w:tcPr>
          <w:p w:rsidRPr="00117C77" w:rsidR="00117C77" w:rsidP="007C5D27" w:rsidRDefault="00117C77" w14:paraId="57E9CAD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3F1692C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CAV30CI1110587</w:t>
            </w:r>
          </w:p>
        </w:tc>
        <w:tc>
          <w:tcPr>
            <w:tcW w:w="0" w:type="auto"/>
            <w:noWrap/>
            <w:vAlign w:val="center"/>
            <w:hideMark/>
          </w:tcPr>
          <w:p w:rsidRPr="00117C77" w:rsidR="00117C77" w:rsidP="007C5D27" w:rsidRDefault="00117C77" w14:paraId="600A183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8/11/2025</w:t>
            </w:r>
          </w:p>
        </w:tc>
        <w:tc>
          <w:tcPr>
            <w:tcW w:w="0" w:type="auto"/>
            <w:noWrap/>
            <w:vAlign w:val="center"/>
            <w:hideMark/>
          </w:tcPr>
          <w:p w:rsidRPr="00117C77" w:rsidR="00117C77" w:rsidP="007C5D27" w:rsidRDefault="00117C77" w14:paraId="7E4FBEB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CM-0626</w:t>
            </w:r>
          </w:p>
        </w:tc>
      </w:tr>
      <w:tr w:rsidRPr="00117C77" w:rsidR="00117C77" w:rsidTr="007C5D27" w14:paraId="27047DE7"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5FE473D5" w14:textId="77777777">
            <w:pPr>
              <w:jc w:val="center"/>
              <w:rPr>
                <w:rFonts w:eastAsia="Times New Roman"/>
                <w:color w:val="000000"/>
                <w:sz w:val="20"/>
                <w:szCs w:val="20"/>
              </w:rPr>
            </w:pPr>
            <w:r w:rsidRPr="00117C77">
              <w:rPr>
                <w:rFonts w:eastAsia="Times New Roman"/>
                <w:color w:val="000000"/>
                <w:sz w:val="20"/>
                <w:szCs w:val="20"/>
              </w:rPr>
              <w:t>110</w:t>
            </w:r>
          </w:p>
        </w:tc>
        <w:tc>
          <w:tcPr>
            <w:tcW w:w="0" w:type="auto"/>
            <w:noWrap/>
            <w:vAlign w:val="center"/>
            <w:hideMark/>
          </w:tcPr>
          <w:p w:rsidRPr="00117C77" w:rsidR="00117C77" w:rsidP="007C5D27" w:rsidRDefault="00117C77" w14:paraId="5A3CAC3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P465</w:t>
            </w:r>
          </w:p>
        </w:tc>
        <w:tc>
          <w:tcPr>
            <w:tcW w:w="0" w:type="auto"/>
            <w:noWrap/>
            <w:vAlign w:val="center"/>
            <w:hideMark/>
          </w:tcPr>
          <w:p w:rsidRPr="00117C77" w:rsidR="00117C77" w:rsidP="007C5D27" w:rsidRDefault="00117C77" w14:paraId="64A77AC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081E9C2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CAV30CI1111998</w:t>
            </w:r>
          </w:p>
        </w:tc>
        <w:tc>
          <w:tcPr>
            <w:tcW w:w="0" w:type="auto"/>
            <w:noWrap/>
            <w:vAlign w:val="center"/>
            <w:hideMark/>
          </w:tcPr>
          <w:p w:rsidRPr="00117C77" w:rsidR="00117C77" w:rsidP="007C5D27" w:rsidRDefault="00117C77" w14:paraId="19597F4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8/11/2025</w:t>
            </w:r>
          </w:p>
        </w:tc>
        <w:tc>
          <w:tcPr>
            <w:tcW w:w="0" w:type="auto"/>
            <w:noWrap/>
            <w:vAlign w:val="center"/>
            <w:hideMark/>
          </w:tcPr>
          <w:p w:rsidRPr="00117C77" w:rsidR="00117C77" w:rsidP="007C5D27" w:rsidRDefault="00117C77" w14:paraId="19748AF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CM-0626</w:t>
            </w:r>
          </w:p>
        </w:tc>
      </w:tr>
      <w:tr w:rsidRPr="00117C77" w:rsidR="00117C77" w:rsidTr="007C5D27" w14:paraId="308CBA09"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725EBBAA" w14:textId="77777777">
            <w:pPr>
              <w:jc w:val="center"/>
              <w:rPr>
                <w:rFonts w:eastAsia="Times New Roman"/>
                <w:color w:val="000000"/>
                <w:sz w:val="20"/>
                <w:szCs w:val="20"/>
              </w:rPr>
            </w:pPr>
            <w:r w:rsidRPr="00117C77">
              <w:rPr>
                <w:rFonts w:eastAsia="Times New Roman"/>
                <w:color w:val="000000"/>
                <w:sz w:val="20"/>
                <w:szCs w:val="20"/>
              </w:rPr>
              <w:t>111</w:t>
            </w:r>
          </w:p>
        </w:tc>
        <w:tc>
          <w:tcPr>
            <w:tcW w:w="0" w:type="auto"/>
            <w:noWrap/>
            <w:vAlign w:val="center"/>
            <w:hideMark/>
          </w:tcPr>
          <w:p w:rsidRPr="00117C77" w:rsidR="00117C77" w:rsidP="007C5D27" w:rsidRDefault="00117C77" w14:paraId="3752642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SCJ17E190115</w:t>
            </w:r>
          </w:p>
        </w:tc>
        <w:tc>
          <w:tcPr>
            <w:tcW w:w="0" w:type="auto"/>
            <w:noWrap/>
            <w:vAlign w:val="center"/>
            <w:hideMark/>
          </w:tcPr>
          <w:p w:rsidRPr="00117C77" w:rsidR="00117C77" w:rsidP="007C5D27" w:rsidRDefault="00117C77" w14:paraId="6ED97F6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28F8FAE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CAV30CI1092122</w:t>
            </w:r>
          </w:p>
        </w:tc>
        <w:tc>
          <w:tcPr>
            <w:tcW w:w="0" w:type="auto"/>
            <w:noWrap/>
            <w:vAlign w:val="center"/>
            <w:hideMark/>
          </w:tcPr>
          <w:p w:rsidRPr="00117C77" w:rsidR="00117C77" w:rsidP="007C5D27" w:rsidRDefault="00117C77" w14:paraId="72BDD57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10/11/2025</w:t>
            </w:r>
          </w:p>
        </w:tc>
        <w:tc>
          <w:tcPr>
            <w:tcW w:w="0" w:type="auto"/>
            <w:noWrap/>
            <w:vAlign w:val="center"/>
            <w:hideMark/>
          </w:tcPr>
          <w:p w:rsidRPr="00117C77" w:rsidR="00117C77" w:rsidP="007C5D27" w:rsidRDefault="00117C77" w14:paraId="77B331D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CM-0627</w:t>
            </w:r>
          </w:p>
        </w:tc>
      </w:tr>
      <w:tr w:rsidRPr="00117C77" w:rsidR="00117C77" w:rsidTr="007C5D27" w14:paraId="0C5600B8"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21C9C184" w14:textId="77777777">
            <w:pPr>
              <w:jc w:val="center"/>
              <w:rPr>
                <w:rFonts w:eastAsia="Times New Roman"/>
                <w:color w:val="000000"/>
                <w:sz w:val="20"/>
                <w:szCs w:val="20"/>
              </w:rPr>
            </w:pPr>
            <w:r w:rsidRPr="00117C77">
              <w:rPr>
                <w:rFonts w:eastAsia="Times New Roman"/>
                <w:color w:val="000000"/>
                <w:sz w:val="20"/>
                <w:szCs w:val="20"/>
              </w:rPr>
              <w:t>112</w:t>
            </w:r>
          </w:p>
        </w:tc>
        <w:tc>
          <w:tcPr>
            <w:tcW w:w="0" w:type="auto"/>
            <w:noWrap/>
            <w:vAlign w:val="center"/>
            <w:hideMark/>
          </w:tcPr>
          <w:p w:rsidRPr="00117C77" w:rsidR="00117C77" w:rsidP="007C5D27" w:rsidRDefault="00117C77" w14:paraId="54119B0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AL2276</w:t>
            </w:r>
          </w:p>
        </w:tc>
        <w:tc>
          <w:tcPr>
            <w:tcW w:w="0" w:type="auto"/>
            <w:noWrap/>
            <w:vAlign w:val="center"/>
            <w:hideMark/>
          </w:tcPr>
          <w:p w:rsidRPr="00117C77" w:rsidR="00117C77" w:rsidP="007C5D27" w:rsidRDefault="00117C77" w14:paraId="4276211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48E0EB6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CAV30CI1112164</w:t>
            </w:r>
          </w:p>
        </w:tc>
        <w:tc>
          <w:tcPr>
            <w:tcW w:w="0" w:type="auto"/>
            <w:noWrap/>
            <w:vAlign w:val="center"/>
            <w:hideMark/>
          </w:tcPr>
          <w:p w:rsidRPr="00117C77" w:rsidR="00117C77" w:rsidP="007C5D27" w:rsidRDefault="00117C77" w14:paraId="77B41CD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10/11/2025</w:t>
            </w:r>
          </w:p>
        </w:tc>
        <w:tc>
          <w:tcPr>
            <w:tcW w:w="0" w:type="auto"/>
            <w:noWrap/>
            <w:vAlign w:val="center"/>
            <w:hideMark/>
          </w:tcPr>
          <w:p w:rsidRPr="00117C77" w:rsidR="00117C77" w:rsidP="007C5D27" w:rsidRDefault="00117C77" w14:paraId="53C3746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CM-0627</w:t>
            </w:r>
          </w:p>
        </w:tc>
      </w:tr>
      <w:tr w:rsidRPr="00117C77" w:rsidR="00117C77" w:rsidTr="007C5D27" w14:paraId="75309A3A"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5A665022" w14:textId="77777777">
            <w:pPr>
              <w:jc w:val="center"/>
              <w:rPr>
                <w:rFonts w:eastAsia="Times New Roman"/>
                <w:color w:val="000000"/>
                <w:sz w:val="20"/>
                <w:szCs w:val="20"/>
              </w:rPr>
            </w:pPr>
            <w:r w:rsidRPr="00117C77">
              <w:rPr>
                <w:rFonts w:eastAsia="Times New Roman"/>
                <w:color w:val="000000"/>
                <w:sz w:val="20"/>
                <w:szCs w:val="20"/>
              </w:rPr>
              <w:t>113</w:t>
            </w:r>
          </w:p>
        </w:tc>
        <w:tc>
          <w:tcPr>
            <w:tcW w:w="0" w:type="auto"/>
            <w:noWrap/>
            <w:vAlign w:val="center"/>
            <w:hideMark/>
          </w:tcPr>
          <w:p w:rsidRPr="00117C77" w:rsidR="00117C77" w:rsidP="007C5D27" w:rsidRDefault="00117C77" w14:paraId="221D188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AL2277</w:t>
            </w:r>
          </w:p>
        </w:tc>
        <w:tc>
          <w:tcPr>
            <w:tcW w:w="0" w:type="auto"/>
            <w:noWrap/>
            <w:vAlign w:val="center"/>
            <w:hideMark/>
          </w:tcPr>
          <w:p w:rsidRPr="00117C77" w:rsidR="00117C77" w:rsidP="007C5D27" w:rsidRDefault="00117C77" w14:paraId="51427CE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7EBFB5C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CAV30CI1112159</w:t>
            </w:r>
          </w:p>
        </w:tc>
        <w:tc>
          <w:tcPr>
            <w:tcW w:w="0" w:type="auto"/>
            <w:noWrap/>
            <w:vAlign w:val="center"/>
            <w:hideMark/>
          </w:tcPr>
          <w:p w:rsidRPr="00117C77" w:rsidR="00117C77" w:rsidP="007C5D27" w:rsidRDefault="00117C77" w14:paraId="1BACEAF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10/11/2025</w:t>
            </w:r>
          </w:p>
        </w:tc>
        <w:tc>
          <w:tcPr>
            <w:tcW w:w="0" w:type="auto"/>
            <w:noWrap/>
            <w:vAlign w:val="center"/>
            <w:hideMark/>
          </w:tcPr>
          <w:p w:rsidRPr="00117C77" w:rsidR="00117C77" w:rsidP="007C5D27" w:rsidRDefault="00117C77" w14:paraId="53BF83D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CM-0627</w:t>
            </w:r>
          </w:p>
        </w:tc>
      </w:tr>
      <w:tr w:rsidRPr="00117C77" w:rsidR="00117C77" w:rsidTr="007C5D27" w14:paraId="5F99C0C0"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649990D7" w14:textId="77777777">
            <w:pPr>
              <w:jc w:val="center"/>
              <w:rPr>
                <w:rFonts w:eastAsia="Times New Roman"/>
                <w:color w:val="000000"/>
                <w:sz w:val="20"/>
                <w:szCs w:val="20"/>
              </w:rPr>
            </w:pPr>
            <w:r w:rsidRPr="00117C77">
              <w:rPr>
                <w:rFonts w:eastAsia="Times New Roman"/>
                <w:color w:val="000000"/>
                <w:sz w:val="20"/>
                <w:szCs w:val="20"/>
              </w:rPr>
              <w:t>114</w:t>
            </w:r>
          </w:p>
        </w:tc>
        <w:tc>
          <w:tcPr>
            <w:tcW w:w="0" w:type="auto"/>
            <w:noWrap/>
            <w:vAlign w:val="center"/>
            <w:hideMark/>
          </w:tcPr>
          <w:p w:rsidRPr="00117C77" w:rsidR="00117C77" w:rsidP="007C5D27" w:rsidRDefault="00117C77" w14:paraId="725665F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AL2309</w:t>
            </w:r>
          </w:p>
        </w:tc>
        <w:tc>
          <w:tcPr>
            <w:tcW w:w="0" w:type="auto"/>
            <w:noWrap/>
            <w:vAlign w:val="center"/>
            <w:hideMark/>
          </w:tcPr>
          <w:p w:rsidRPr="00117C77" w:rsidR="00117C77" w:rsidP="007C5D27" w:rsidRDefault="00117C77" w14:paraId="77938B9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725F73F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CAV30CI1112013</w:t>
            </w:r>
          </w:p>
        </w:tc>
        <w:tc>
          <w:tcPr>
            <w:tcW w:w="0" w:type="auto"/>
            <w:noWrap/>
            <w:vAlign w:val="center"/>
            <w:hideMark/>
          </w:tcPr>
          <w:p w:rsidRPr="00117C77" w:rsidR="00117C77" w:rsidP="007C5D27" w:rsidRDefault="00117C77" w14:paraId="52F1205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10/11/2025</w:t>
            </w:r>
          </w:p>
        </w:tc>
        <w:tc>
          <w:tcPr>
            <w:tcW w:w="0" w:type="auto"/>
            <w:noWrap/>
            <w:vAlign w:val="center"/>
            <w:hideMark/>
          </w:tcPr>
          <w:p w:rsidRPr="00117C77" w:rsidR="00117C77" w:rsidP="007C5D27" w:rsidRDefault="00117C77" w14:paraId="0772F12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CM-0627</w:t>
            </w:r>
          </w:p>
        </w:tc>
      </w:tr>
      <w:tr w:rsidRPr="00117C77" w:rsidR="00117C77" w:rsidTr="007C5D27" w14:paraId="1328176C"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28847B50" w14:textId="77777777">
            <w:pPr>
              <w:jc w:val="center"/>
              <w:rPr>
                <w:rFonts w:eastAsia="Times New Roman"/>
                <w:color w:val="000000"/>
                <w:sz w:val="20"/>
                <w:szCs w:val="20"/>
              </w:rPr>
            </w:pPr>
            <w:r w:rsidRPr="00117C77">
              <w:rPr>
                <w:rFonts w:eastAsia="Times New Roman"/>
                <w:color w:val="000000"/>
                <w:sz w:val="20"/>
                <w:szCs w:val="20"/>
              </w:rPr>
              <w:t>115</w:t>
            </w:r>
          </w:p>
        </w:tc>
        <w:tc>
          <w:tcPr>
            <w:tcW w:w="0" w:type="auto"/>
            <w:noWrap/>
            <w:vAlign w:val="center"/>
            <w:hideMark/>
          </w:tcPr>
          <w:p w:rsidRPr="00117C77" w:rsidR="00117C77" w:rsidP="007C5D27" w:rsidRDefault="00117C77" w14:paraId="7D7B85A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AL813</w:t>
            </w:r>
          </w:p>
        </w:tc>
        <w:tc>
          <w:tcPr>
            <w:tcW w:w="0" w:type="auto"/>
            <w:noWrap/>
            <w:vAlign w:val="center"/>
            <w:hideMark/>
          </w:tcPr>
          <w:p w:rsidRPr="00117C77" w:rsidR="00117C77" w:rsidP="007C5D27" w:rsidRDefault="00117C77" w14:paraId="06C420F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San Cristóbal</w:t>
            </w:r>
          </w:p>
        </w:tc>
        <w:tc>
          <w:tcPr>
            <w:tcW w:w="0" w:type="auto"/>
            <w:noWrap/>
            <w:vAlign w:val="center"/>
            <w:hideMark/>
          </w:tcPr>
          <w:p w:rsidRPr="00117C77" w:rsidR="00117C77" w:rsidP="007C5D27" w:rsidRDefault="00117C77" w14:paraId="2D31FCA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CAV30CI1111612</w:t>
            </w:r>
          </w:p>
        </w:tc>
        <w:tc>
          <w:tcPr>
            <w:tcW w:w="0" w:type="auto"/>
            <w:noWrap/>
            <w:vAlign w:val="center"/>
            <w:hideMark/>
          </w:tcPr>
          <w:p w:rsidRPr="00117C77" w:rsidR="00117C77" w:rsidP="007C5D27" w:rsidRDefault="00117C77" w14:paraId="71B6405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10/11/2025</w:t>
            </w:r>
          </w:p>
        </w:tc>
        <w:tc>
          <w:tcPr>
            <w:tcW w:w="0" w:type="auto"/>
            <w:noWrap/>
            <w:vAlign w:val="center"/>
            <w:hideMark/>
          </w:tcPr>
          <w:p w:rsidRPr="00117C77" w:rsidR="00117C77" w:rsidP="007C5D27" w:rsidRDefault="00117C77" w14:paraId="77D0751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CM-0628</w:t>
            </w:r>
          </w:p>
        </w:tc>
      </w:tr>
      <w:tr w:rsidRPr="00117C77" w:rsidR="00117C77" w:rsidTr="007C5D27" w14:paraId="47237937"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041742A9" w14:textId="77777777">
            <w:pPr>
              <w:jc w:val="center"/>
              <w:rPr>
                <w:rFonts w:eastAsia="Times New Roman"/>
                <w:color w:val="000000"/>
                <w:sz w:val="20"/>
                <w:szCs w:val="20"/>
              </w:rPr>
            </w:pPr>
            <w:r w:rsidRPr="00117C77">
              <w:rPr>
                <w:rFonts w:eastAsia="Times New Roman"/>
                <w:color w:val="000000"/>
                <w:sz w:val="20"/>
                <w:szCs w:val="20"/>
              </w:rPr>
              <w:t>116</w:t>
            </w:r>
          </w:p>
        </w:tc>
        <w:tc>
          <w:tcPr>
            <w:tcW w:w="0" w:type="auto"/>
            <w:noWrap/>
            <w:vAlign w:val="center"/>
            <w:hideMark/>
          </w:tcPr>
          <w:p w:rsidRPr="00117C77" w:rsidR="00117C77" w:rsidP="007C5D27" w:rsidRDefault="00117C77" w14:paraId="0B64F84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MB206</w:t>
            </w:r>
          </w:p>
        </w:tc>
        <w:tc>
          <w:tcPr>
            <w:tcW w:w="0" w:type="auto"/>
            <w:noWrap/>
            <w:vAlign w:val="center"/>
            <w:hideMark/>
          </w:tcPr>
          <w:p w:rsidRPr="00117C77" w:rsidR="00117C77" w:rsidP="007C5D27" w:rsidRDefault="00117C77" w14:paraId="3B94AB8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San Cristóbal</w:t>
            </w:r>
          </w:p>
        </w:tc>
        <w:tc>
          <w:tcPr>
            <w:tcW w:w="0" w:type="auto"/>
            <w:noWrap/>
            <w:vAlign w:val="center"/>
            <w:hideMark/>
          </w:tcPr>
          <w:p w:rsidRPr="00117C77" w:rsidR="00117C77" w:rsidP="007C5D27" w:rsidRDefault="00117C77" w14:paraId="51864D8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CAV30CI1111598</w:t>
            </w:r>
          </w:p>
        </w:tc>
        <w:tc>
          <w:tcPr>
            <w:tcW w:w="0" w:type="auto"/>
            <w:noWrap/>
            <w:vAlign w:val="center"/>
            <w:hideMark/>
          </w:tcPr>
          <w:p w:rsidRPr="00117C77" w:rsidR="00117C77" w:rsidP="007C5D27" w:rsidRDefault="00117C77" w14:paraId="285970A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10/11/2025</w:t>
            </w:r>
          </w:p>
        </w:tc>
        <w:tc>
          <w:tcPr>
            <w:tcW w:w="0" w:type="auto"/>
            <w:noWrap/>
            <w:vAlign w:val="center"/>
            <w:hideMark/>
          </w:tcPr>
          <w:p w:rsidRPr="00117C77" w:rsidR="00117C77" w:rsidP="007C5D27" w:rsidRDefault="00117C77" w14:paraId="0A42FE5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CM-0628</w:t>
            </w:r>
          </w:p>
        </w:tc>
      </w:tr>
      <w:tr w:rsidRPr="00117C77" w:rsidR="00117C77" w:rsidTr="007C5D27" w14:paraId="33B2C65C"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36EDFC43" w14:textId="77777777">
            <w:pPr>
              <w:jc w:val="center"/>
              <w:rPr>
                <w:rFonts w:eastAsia="Times New Roman"/>
                <w:color w:val="000000"/>
                <w:sz w:val="20"/>
                <w:szCs w:val="20"/>
              </w:rPr>
            </w:pPr>
            <w:r w:rsidRPr="00117C77">
              <w:rPr>
                <w:rFonts w:eastAsia="Times New Roman"/>
                <w:color w:val="000000"/>
                <w:sz w:val="20"/>
                <w:szCs w:val="20"/>
              </w:rPr>
              <w:t>117</w:t>
            </w:r>
          </w:p>
        </w:tc>
        <w:tc>
          <w:tcPr>
            <w:tcW w:w="0" w:type="auto"/>
            <w:noWrap/>
            <w:vAlign w:val="center"/>
            <w:hideMark/>
          </w:tcPr>
          <w:p w:rsidRPr="00117C77" w:rsidR="00117C77" w:rsidP="007C5D27" w:rsidRDefault="00117C77" w14:paraId="62F3628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MB214</w:t>
            </w:r>
          </w:p>
        </w:tc>
        <w:tc>
          <w:tcPr>
            <w:tcW w:w="0" w:type="auto"/>
            <w:noWrap/>
            <w:vAlign w:val="center"/>
            <w:hideMark/>
          </w:tcPr>
          <w:p w:rsidRPr="00117C77" w:rsidR="00117C77" w:rsidP="007C5D27" w:rsidRDefault="00117C77" w14:paraId="2E183DE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San Cristóbal</w:t>
            </w:r>
          </w:p>
        </w:tc>
        <w:tc>
          <w:tcPr>
            <w:tcW w:w="0" w:type="auto"/>
            <w:noWrap/>
            <w:vAlign w:val="center"/>
            <w:hideMark/>
          </w:tcPr>
          <w:p w:rsidRPr="00117C77" w:rsidR="00117C77" w:rsidP="007C5D27" w:rsidRDefault="00117C77" w14:paraId="730C4EE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CAV30CI1111592</w:t>
            </w:r>
          </w:p>
        </w:tc>
        <w:tc>
          <w:tcPr>
            <w:tcW w:w="0" w:type="auto"/>
            <w:noWrap/>
            <w:vAlign w:val="center"/>
            <w:hideMark/>
          </w:tcPr>
          <w:p w:rsidRPr="00117C77" w:rsidR="00117C77" w:rsidP="007C5D27" w:rsidRDefault="00117C77" w14:paraId="3A3B579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10/11/2025</w:t>
            </w:r>
          </w:p>
        </w:tc>
        <w:tc>
          <w:tcPr>
            <w:tcW w:w="0" w:type="auto"/>
            <w:noWrap/>
            <w:vAlign w:val="center"/>
            <w:hideMark/>
          </w:tcPr>
          <w:p w:rsidRPr="00117C77" w:rsidR="00117C77" w:rsidP="007C5D27" w:rsidRDefault="00117C77" w14:paraId="119C494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CM-0628</w:t>
            </w:r>
          </w:p>
        </w:tc>
      </w:tr>
      <w:tr w:rsidRPr="00117C77" w:rsidR="00117C77" w:rsidTr="007C5D27" w14:paraId="460E2E47"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6C709468" w14:textId="77777777">
            <w:pPr>
              <w:jc w:val="center"/>
              <w:rPr>
                <w:rFonts w:eastAsia="Times New Roman"/>
                <w:color w:val="000000"/>
                <w:sz w:val="20"/>
                <w:szCs w:val="20"/>
              </w:rPr>
            </w:pPr>
            <w:r w:rsidRPr="00117C77">
              <w:rPr>
                <w:rFonts w:eastAsia="Times New Roman"/>
                <w:color w:val="000000"/>
                <w:sz w:val="20"/>
                <w:szCs w:val="20"/>
              </w:rPr>
              <w:t>118</w:t>
            </w:r>
          </w:p>
        </w:tc>
        <w:tc>
          <w:tcPr>
            <w:tcW w:w="0" w:type="auto"/>
            <w:noWrap/>
            <w:vAlign w:val="center"/>
            <w:hideMark/>
          </w:tcPr>
          <w:p w:rsidRPr="00117C77" w:rsidR="00117C77" w:rsidP="007C5D27" w:rsidRDefault="00117C77" w14:paraId="35FA439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SCJ17E050003</w:t>
            </w:r>
          </w:p>
        </w:tc>
        <w:tc>
          <w:tcPr>
            <w:tcW w:w="0" w:type="auto"/>
            <w:noWrap/>
            <w:vAlign w:val="center"/>
            <w:hideMark/>
          </w:tcPr>
          <w:p w:rsidRPr="00117C77" w:rsidR="00117C77" w:rsidP="007C5D27" w:rsidRDefault="00117C77" w14:paraId="5CFF70E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Usme</w:t>
            </w:r>
          </w:p>
        </w:tc>
        <w:tc>
          <w:tcPr>
            <w:tcW w:w="0" w:type="auto"/>
            <w:noWrap/>
            <w:vAlign w:val="center"/>
            <w:hideMark/>
          </w:tcPr>
          <w:p w:rsidRPr="00117C77" w:rsidR="00117C77" w:rsidP="007C5D27" w:rsidRDefault="00117C77" w14:paraId="4E9A926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CAV30CI1100961</w:t>
            </w:r>
          </w:p>
        </w:tc>
        <w:tc>
          <w:tcPr>
            <w:tcW w:w="0" w:type="auto"/>
            <w:noWrap/>
            <w:vAlign w:val="center"/>
            <w:hideMark/>
          </w:tcPr>
          <w:p w:rsidRPr="00117C77" w:rsidR="00117C77" w:rsidP="007C5D27" w:rsidRDefault="00117C77" w14:paraId="1AF030E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10/11/2025</w:t>
            </w:r>
          </w:p>
        </w:tc>
        <w:tc>
          <w:tcPr>
            <w:tcW w:w="0" w:type="auto"/>
            <w:noWrap/>
            <w:vAlign w:val="center"/>
            <w:hideMark/>
          </w:tcPr>
          <w:p w:rsidRPr="00117C77" w:rsidR="00117C77" w:rsidP="007C5D27" w:rsidRDefault="00117C77" w14:paraId="0B909E1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CM-0629</w:t>
            </w:r>
          </w:p>
        </w:tc>
      </w:tr>
      <w:tr w:rsidRPr="00117C77" w:rsidR="00117C77" w:rsidTr="007C5D27" w14:paraId="69BA3C34"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291223AD" w14:textId="77777777">
            <w:pPr>
              <w:jc w:val="center"/>
              <w:rPr>
                <w:rFonts w:eastAsia="Times New Roman"/>
                <w:color w:val="000000"/>
                <w:sz w:val="20"/>
                <w:szCs w:val="20"/>
              </w:rPr>
            </w:pPr>
            <w:r w:rsidRPr="00117C77">
              <w:rPr>
                <w:rFonts w:eastAsia="Times New Roman"/>
                <w:color w:val="000000"/>
                <w:sz w:val="20"/>
                <w:szCs w:val="20"/>
              </w:rPr>
              <w:t>119</w:t>
            </w:r>
          </w:p>
        </w:tc>
        <w:tc>
          <w:tcPr>
            <w:tcW w:w="0" w:type="auto"/>
            <w:noWrap/>
            <w:vAlign w:val="center"/>
            <w:hideMark/>
          </w:tcPr>
          <w:p w:rsidRPr="00117C77" w:rsidR="00117C77" w:rsidP="007C5D27" w:rsidRDefault="00117C77" w14:paraId="37EF5B1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SCJ17E050036</w:t>
            </w:r>
          </w:p>
        </w:tc>
        <w:tc>
          <w:tcPr>
            <w:tcW w:w="0" w:type="auto"/>
            <w:noWrap/>
            <w:vAlign w:val="center"/>
            <w:hideMark/>
          </w:tcPr>
          <w:p w:rsidRPr="00117C77" w:rsidR="00117C77" w:rsidP="007C5D27" w:rsidRDefault="00117C77" w14:paraId="7485965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Usme</w:t>
            </w:r>
          </w:p>
        </w:tc>
        <w:tc>
          <w:tcPr>
            <w:tcW w:w="0" w:type="auto"/>
            <w:noWrap/>
            <w:vAlign w:val="center"/>
            <w:hideMark/>
          </w:tcPr>
          <w:p w:rsidRPr="00117C77" w:rsidR="00117C77" w:rsidP="007C5D27" w:rsidRDefault="00117C77" w14:paraId="43E6129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CAV30CI1091093</w:t>
            </w:r>
          </w:p>
        </w:tc>
        <w:tc>
          <w:tcPr>
            <w:tcW w:w="0" w:type="auto"/>
            <w:noWrap/>
            <w:vAlign w:val="center"/>
            <w:hideMark/>
          </w:tcPr>
          <w:p w:rsidRPr="00117C77" w:rsidR="00117C77" w:rsidP="007C5D27" w:rsidRDefault="00117C77" w14:paraId="6C63726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10/11/2025</w:t>
            </w:r>
          </w:p>
        </w:tc>
        <w:tc>
          <w:tcPr>
            <w:tcW w:w="0" w:type="auto"/>
            <w:noWrap/>
            <w:vAlign w:val="center"/>
            <w:hideMark/>
          </w:tcPr>
          <w:p w:rsidRPr="00117C77" w:rsidR="00117C77" w:rsidP="007C5D27" w:rsidRDefault="00117C77" w14:paraId="3E29EEC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CM-0629</w:t>
            </w:r>
          </w:p>
        </w:tc>
      </w:tr>
      <w:tr w:rsidRPr="00117C77" w:rsidR="00117C77" w:rsidTr="007C5D27" w14:paraId="030C8970"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28A49705" w14:textId="77777777">
            <w:pPr>
              <w:jc w:val="center"/>
              <w:rPr>
                <w:rFonts w:eastAsia="Times New Roman"/>
                <w:color w:val="000000"/>
                <w:sz w:val="20"/>
                <w:szCs w:val="20"/>
              </w:rPr>
            </w:pPr>
            <w:r w:rsidRPr="00117C77">
              <w:rPr>
                <w:rFonts w:eastAsia="Times New Roman"/>
                <w:color w:val="000000"/>
                <w:sz w:val="20"/>
                <w:szCs w:val="20"/>
              </w:rPr>
              <w:t>120</w:t>
            </w:r>
          </w:p>
        </w:tc>
        <w:tc>
          <w:tcPr>
            <w:tcW w:w="0" w:type="auto"/>
            <w:noWrap/>
            <w:vAlign w:val="center"/>
            <w:hideMark/>
          </w:tcPr>
          <w:p w:rsidRPr="00117C77" w:rsidR="00117C77" w:rsidP="007C5D27" w:rsidRDefault="00117C77" w14:paraId="4D42658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SCJ17E050073</w:t>
            </w:r>
          </w:p>
        </w:tc>
        <w:tc>
          <w:tcPr>
            <w:tcW w:w="0" w:type="auto"/>
            <w:noWrap/>
            <w:vAlign w:val="center"/>
            <w:hideMark/>
          </w:tcPr>
          <w:p w:rsidRPr="00117C77" w:rsidR="00117C77" w:rsidP="007C5D27" w:rsidRDefault="00117C77" w14:paraId="073D7CD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Usme</w:t>
            </w:r>
          </w:p>
        </w:tc>
        <w:tc>
          <w:tcPr>
            <w:tcW w:w="0" w:type="auto"/>
            <w:noWrap/>
            <w:vAlign w:val="center"/>
            <w:hideMark/>
          </w:tcPr>
          <w:p w:rsidRPr="00117C77" w:rsidR="00117C77" w:rsidP="007C5D27" w:rsidRDefault="00117C77" w14:paraId="5CEA9ED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CAV30CI1090888</w:t>
            </w:r>
          </w:p>
        </w:tc>
        <w:tc>
          <w:tcPr>
            <w:tcW w:w="0" w:type="auto"/>
            <w:noWrap/>
            <w:vAlign w:val="center"/>
            <w:hideMark/>
          </w:tcPr>
          <w:p w:rsidRPr="00117C77" w:rsidR="00117C77" w:rsidP="007C5D27" w:rsidRDefault="00117C77" w14:paraId="2FDD79E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10/11/2025</w:t>
            </w:r>
          </w:p>
        </w:tc>
        <w:tc>
          <w:tcPr>
            <w:tcW w:w="0" w:type="auto"/>
            <w:noWrap/>
            <w:vAlign w:val="center"/>
            <w:hideMark/>
          </w:tcPr>
          <w:p w:rsidRPr="00117C77" w:rsidR="00117C77" w:rsidP="007C5D27" w:rsidRDefault="00117C77" w14:paraId="5E9B335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CM-0629</w:t>
            </w:r>
          </w:p>
        </w:tc>
      </w:tr>
      <w:tr w:rsidRPr="00117C77" w:rsidR="00117C77" w:rsidTr="007C5D27" w14:paraId="2AE9A4B4"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13014D74" w14:textId="77777777">
            <w:pPr>
              <w:jc w:val="center"/>
              <w:rPr>
                <w:rFonts w:eastAsia="Times New Roman"/>
                <w:color w:val="000000"/>
                <w:sz w:val="20"/>
                <w:szCs w:val="20"/>
              </w:rPr>
            </w:pPr>
            <w:r w:rsidRPr="00117C77">
              <w:rPr>
                <w:rFonts w:eastAsia="Times New Roman"/>
                <w:color w:val="000000"/>
                <w:sz w:val="20"/>
                <w:szCs w:val="20"/>
              </w:rPr>
              <w:t>121</w:t>
            </w:r>
          </w:p>
        </w:tc>
        <w:tc>
          <w:tcPr>
            <w:tcW w:w="0" w:type="auto"/>
            <w:noWrap/>
            <w:vAlign w:val="center"/>
            <w:hideMark/>
          </w:tcPr>
          <w:p w:rsidRPr="00117C77" w:rsidR="00117C77" w:rsidP="007C5D27" w:rsidRDefault="00117C77" w14:paraId="340524B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SCJ17E070013</w:t>
            </w:r>
          </w:p>
        </w:tc>
        <w:tc>
          <w:tcPr>
            <w:tcW w:w="0" w:type="auto"/>
            <w:noWrap/>
            <w:vAlign w:val="center"/>
            <w:hideMark/>
          </w:tcPr>
          <w:p w:rsidRPr="00117C77" w:rsidR="00117C77" w:rsidP="007C5D27" w:rsidRDefault="00117C77" w14:paraId="445EA5E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Bosa</w:t>
            </w:r>
          </w:p>
        </w:tc>
        <w:tc>
          <w:tcPr>
            <w:tcW w:w="0" w:type="auto"/>
            <w:noWrap/>
            <w:vAlign w:val="center"/>
            <w:hideMark/>
          </w:tcPr>
          <w:p w:rsidRPr="00117C77" w:rsidR="00117C77" w:rsidP="007C5D27" w:rsidRDefault="00117C77" w14:paraId="7E102AF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CAV30CI1090960</w:t>
            </w:r>
          </w:p>
        </w:tc>
        <w:tc>
          <w:tcPr>
            <w:tcW w:w="0" w:type="auto"/>
            <w:noWrap/>
            <w:vAlign w:val="center"/>
            <w:hideMark/>
          </w:tcPr>
          <w:p w:rsidRPr="00117C77" w:rsidR="00117C77" w:rsidP="007C5D27" w:rsidRDefault="00117C77" w14:paraId="4D4D5CE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11/11/2025</w:t>
            </w:r>
          </w:p>
        </w:tc>
        <w:tc>
          <w:tcPr>
            <w:tcW w:w="0" w:type="auto"/>
            <w:noWrap/>
            <w:vAlign w:val="center"/>
            <w:hideMark/>
          </w:tcPr>
          <w:p w:rsidRPr="00117C77" w:rsidR="00117C77" w:rsidP="007C5D27" w:rsidRDefault="00117C77" w14:paraId="2BF32BF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CM-0630</w:t>
            </w:r>
          </w:p>
        </w:tc>
      </w:tr>
      <w:tr w:rsidRPr="00117C77" w:rsidR="00117C77" w:rsidTr="007C5D27" w14:paraId="2B3743CB"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6060534C" w14:textId="77777777">
            <w:pPr>
              <w:jc w:val="center"/>
              <w:rPr>
                <w:rFonts w:eastAsia="Times New Roman"/>
                <w:color w:val="000000"/>
                <w:sz w:val="20"/>
                <w:szCs w:val="20"/>
              </w:rPr>
            </w:pPr>
            <w:r w:rsidRPr="00117C77">
              <w:rPr>
                <w:rFonts w:eastAsia="Times New Roman"/>
                <w:color w:val="000000"/>
                <w:sz w:val="20"/>
                <w:szCs w:val="20"/>
              </w:rPr>
              <w:t>122</w:t>
            </w:r>
          </w:p>
        </w:tc>
        <w:tc>
          <w:tcPr>
            <w:tcW w:w="0" w:type="auto"/>
            <w:noWrap/>
            <w:vAlign w:val="center"/>
            <w:hideMark/>
          </w:tcPr>
          <w:p w:rsidRPr="00117C77" w:rsidR="00117C77" w:rsidP="007C5D27" w:rsidRDefault="00117C77" w14:paraId="6A68768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SCJ17E070017</w:t>
            </w:r>
          </w:p>
        </w:tc>
        <w:tc>
          <w:tcPr>
            <w:tcW w:w="0" w:type="auto"/>
            <w:noWrap/>
            <w:vAlign w:val="center"/>
            <w:hideMark/>
          </w:tcPr>
          <w:p w:rsidRPr="00117C77" w:rsidR="00117C77" w:rsidP="007C5D27" w:rsidRDefault="00117C77" w14:paraId="4497224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Bosa</w:t>
            </w:r>
          </w:p>
        </w:tc>
        <w:tc>
          <w:tcPr>
            <w:tcW w:w="0" w:type="auto"/>
            <w:noWrap/>
            <w:vAlign w:val="center"/>
            <w:hideMark/>
          </w:tcPr>
          <w:p w:rsidRPr="00117C77" w:rsidR="00117C77" w:rsidP="007C5D27" w:rsidRDefault="00117C77" w14:paraId="750B01D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CAV30CI1090934</w:t>
            </w:r>
          </w:p>
        </w:tc>
        <w:tc>
          <w:tcPr>
            <w:tcW w:w="0" w:type="auto"/>
            <w:noWrap/>
            <w:vAlign w:val="center"/>
            <w:hideMark/>
          </w:tcPr>
          <w:p w:rsidRPr="00117C77" w:rsidR="00117C77" w:rsidP="007C5D27" w:rsidRDefault="00117C77" w14:paraId="42518AB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11/11/2025</w:t>
            </w:r>
          </w:p>
        </w:tc>
        <w:tc>
          <w:tcPr>
            <w:tcW w:w="0" w:type="auto"/>
            <w:noWrap/>
            <w:vAlign w:val="center"/>
            <w:hideMark/>
          </w:tcPr>
          <w:p w:rsidRPr="00117C77" w:rsidR="00117C77" w:rsidP="007C5D27" w:rsidRDefault="00117C77" w14:paraId="4D43559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CM-0630</w:t>
            </w:r>
          </w:p>
        </w:tc>
      </w:tr>
      <w:tr w:rsidRPr="00117C77" w:rsidR="00117C77" w:rsidTr="007C5D27" w14:paraId="41C81487"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02309698" w14:textId="77777777">
            <w:pPr>
              <w:jc w:val="center"/>
              <w:rPr>
                <w:rFonts w:eastAsia="Times New Roman"/>
                <w:color w:val="000000"/>
                <w:sz w:val="20"/>
                <w:szCs w:val="20"/>
              </w:rPr>
            </w:pPr>
            <w:r w:rsidRPr="00117C77">
              <w:rPr>
                <w:rFonts w:eastAsia="Times New Roman"/>
                <w:color w:val="000000"/>
                <w:sz w:val="20"/>
                <w:szCs w:val="20"/>
              </w:rPr>
              <w:t>123</w:t>
            </w:r>
          </w:p>
        </w:tc>
        <w:tc>
          <w:tcPr>
            <w:tcW w:w="0" w:type="auto"/>
            <w:noWrap/>
            <w:vAlign w:val="center"/>
            <w:hideMark/>
          </w:tcPr>
          <w:p w:rsidRPr="00117C77" w:rsidR="00117C77" w:rsidP="007C5D27" w:rsidRDefault="00117C77" w14:paraId="1D0E028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SCJ17E070020</w:t>
            </w:r>
          </w:p>
        </w:tc>
        <w:tc>
          <w:tcPr>
            <w:tcW w:w="0" w:type="auto"/>
            <w:noWrap/>
            <w:vAlign w:val="center"/>
            <w:hideMark/>
          </w:tcPr>
          <w:p w:rsidRPr="00117C77" w:rsidR="00117C77" w:rsidP="007C5D27" w:rsidRDefault="00117C77" w14:paraId="3D83256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Bosa</w:t>
            </w:r>
          </w:p>
        </w:tc>
        <w:tc>
          <w:tcPr>
            <w:tcW w:w="0" w:type="auto"/>
            <w:noWrap/>
            <w:vAlign w:val="center"/>
            <w:hideMark/>
          </w:tcPr>
          <w:p w:rsidRPr="00117C77" w:rsidR="00117C77" w:rsidP="007C5D27" w:rsidRDefault="00117C77" w14:paraId="6B3E814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CAV30CI1090907</w:t>
            </w:r>
          </w:p>
        </w:tc>
        <w:tc>
          <w:tcPr>
            <w:tcW w:w="0" w:type="auto"/>
            <w:noWrap/>
            <w:vAlign w:val="center"/>
            <w:hideMark/>
          </w:tcPr>
          <w:p w:rsidRPr="00117C77" w:rsidR="00117C77" w:rsidP="007C5D27" w:rsidRDefault="00117C77" w14:paraId="57F3A9E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11/11/2025</w:t>
            </w:r>
          </w:p>
        </w:tc>
        <w:tc>
          <w:tcPr>
            <w:tcW w:w="0" w:type="auto"/>
            <w:noWrap/>
            <w:vAlign w:val="center"/>
            <w:hideMark/>
          </w:tcPr>
          <w:p w:rsidRPr="00117C77" w:rsidR="00117C77" w:rsidP="007C5D27" w:rsidRDefault="00117C77" w14:paraId="39CB27F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CM-0630</w:t>
            </w:r>
          </w:p>
        </w:tc>
      </w:tr>
      <w:tr w:rsidRPr="00117C77" w:rsidR="00117C77" w:rsidTr="007C5D27" w14:paraId="79A6C4B4"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33C85FED" w14:textId="77777777">
            <w:pPr>
              <w:jc w:val="center"/>
              <w:rPr>
                <w:rFonts w:eastAsia="Times New Roman"/>
                <w:color w:val="000000"/>
                <w:sz w:val="20"/>
                <w:szCs w:val="20"/>
              </w:rPr>
            </w:pPr>
            <w:r w:rsidRPr="00117C77">
              <w:rPr>
                <w:rFonts w:eastAsia="Times New Roman"/>
                <w:color w:val="000000"/>
                <w:sz w:val="20"/>
                <w:szCs w:val="20"/>
              </w:rPr>
              <w:t>124</w:t>
            </w:r>
          </w:p>
        </w:tc>
        <w:tc>
          <w:tcPr>
            <w:tcW w:w="0" w:type="auto"/>
            <w:noWrap/>
            <w:vAlign w:val="center"/>
            <w:hideMark/>
          </w:tcPr>
          <w:p w:rsidRPr="00117C77" w:rsidR="00117C77" w:rsidP="007C5D27" w:rsidRDefault="00117C77" w14:paraId="2914DB9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SCJ17E070026</w:t>
            </w:r>
          </w:p>
        </w:tc>
        <w:tc>
          <w:tcPr>
            <w:tcW w:w="0" w:type="auto"/>
            <w:noWrap/>
            <w:vAlign w:val="center"/>
            <w:hideMark/>
          </w:tcPr>
          <w:p w:rsidRPr="00117C77" w:rsidR="00117C77" w:rsidP="007C5D27" w:rsidRDefault="00117C77" w14:paraId="203A120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Bosa</w:t>
            </w:r>
          </w:p>
        </w:tc>
        <w:tc>
          <w:tcPr>
            <w:tcW w:w="0" w:type="auto"/>
            <w:noWrap/>
            <w:vAlign w:val="center"/>
            <w:hideMark/>
          </w:tcPr>
          <w:p w:rsidRPr="00117C77" w:rsidR="00117C77" w:rsidP="007C5D27" w:rsidRDefault="00117C77" w14:paraId="6ED2FB1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CAV30CI1090828</w:t>
            </w:r>
          </w:p>
        </w:tc>
        <w:tc>
          <w:tcPr>
            <w:tcW w:w="0" w:type="auto"/>
            <w:noWrap/>
            <w:vAlign w:val="center"/>
            <w:hideMark/>
          </w:tcPr>
          <w:p w:rsidRPr="00117C77" w:rsidR="00117C77" w:rsidP="007C5D27" w:rsidRDefault="00117C77" w14:paraId="2EF6E1E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11/11/2025</w:t>
            </w:r>
          </w:p>
        </w:tc>
        <w:tc>
          <w:tcPr>
            <w:tcW w:w="0" w:type="auto"/>
            <w:noWrap/>
            <w:vAlign w:val="center"/>
            <w:hideMark/>
          </w:tcPr>
          <w:p w:rsidRPr="00117C77" w:rsidR="00117C77" w:rsidP="007C5D27" w:rsidRDefault="00117C77" w14:paraId="5044C78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CM-0630</w:t>
            </w:r>
          </w:p>
        </w:tc>
      </w:tr>
      <w:tr w:rsidRPr="00117C77" w:rsidR="00117C77" w:rsidTr="007C5D27" w14:paraId="2AD8201B"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0DD51E9C" w14:textId="77777777">
            <w:pPr>
              <w:jc w:val="center"/>
              <w:rPr>
                <w:rFonts w:eastAsia="Times New Roman"/>
                <w:color w:val="000000"/>
                <w:sz w:val="20"/>
                <w:szCs w:val="20"/>
              </w:rPr>
            </w:pPr>
            <w:r w:rsidRPr="00117C77">
              <w:rPr>
                <w:rFonts w:eastAsia="Times New Roman"/>
                <w:color w:val="000000"/>
                <w:sz w:val="20"/>
                <w:szCs w:val="20"/>
              </w:rPr>
              <w:t>125</w:t>
            </w:r>
          </w:p>
        </w:tc>
        <w:tc>
          <w:tcPr>
            <w:tcW w:w="0" w:type="auto"/>
            <w:noWrap/>
            <w:vAlign w:val="center"/>
            <w:hideMark/>
          </w:tcPr>
          <w:p w:rsidRPr="00117C77" w:rsidR="00117C77" w:rsidP="007C5D27" w:rsidRDefault="00117C77" w14:paraId="44040BD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SCJ17E070027</w:t>
            </w:r>
          </w:p>
        </w:tc>
        <w:tc>
          <w:tcPr>
            <w:tcW w:w="0" w:type="auto"/>
            <w:noWrap/>
            <w:vAlign w:val="center"/>
            <w:hideMark/>
          </w:tcPr>
          <w:p w:rsidRPr="00117C77" w:rsidR="00117C77" w:rsidP="007C5D27" w:rsidRDefault="00117C77" w14:paraId="6A46B6F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Bosa</w:t>
            </w:r>
          </w:p>
        </w:tc>
        <w:tc>
          <w:tcPr>
            <w:tcW w:w="0" w:type="auto"/>
            <w:noWrap/>
            <w:vAlign w:val="center"/>
            <w:hideMark/>
          </w:tcPr>
          <w:p w:rsidRPr="00117C77" w:rsidR="00117C77" w:rsidP="007C5D27" w:rsidRDefault="00117C77" w14:paraId="35E5A0E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CAV30CI1090832</w:t>
            </w:r>
          </w:p>
        </w:tc>
        <w:tc>
          <w:tcPr>
            <w:tcW w:w="0" w:type="auto"/>
            <w:noWrap/>
            <w:vAlign w:val="center"/>
            <w:hideMark/>
          </w:tcPr>
          <w:p w:rsidRPr="00117C77" w:rsidR="00117C77" w:rsidP="007C5D27" w:rsidRDefault="00117C77" w14:paraId="455ABE3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11/11/2025</w:t>
            </w:r>
          </w:p>
        </w:tc>
        <w:tc>
          <w:tcPr>
            <w:tcW w:w="0" w:type="auto"/>
            <w:noWrap/>
            <w:vAlign w:val="center"/>
            <w:hideMark/>
          </w:tcPr>
          <w:p w:rsidRPr="00117C77" w:rsidR="00117C77" w:rsidP="007C5D27" w:rsidRDefault="00117C77" w14:paraId="453F5CC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CM-0630</w:t>
            </w:r>
          </w:p>
        </w:tc>
      </w:tr>
      <w:tr w:rsidRPr="00117C77" w:rsidR="00117C77" w:rsidTr="007C5D27" w14:paraId="39C05E4A"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40547A69" w14:textId="77777777">
            <w:pPr>
              <w:jc w:val="center"/>
              <w:rPr>
                <w:rFonts w:eastAsia="Times New Roman"/>
                <w:color w:val="000000"/>
                <w:sz w:val="20"/>
                <w:szCs w:val="20"/>
              </w:rPr>
            </w:pPr>
            <w:r w:rsidRPr="00117C77">
              <w:rPr>
                <w:rFonts w:eastAsia="Times New Roman"/>
                <w:color w:val="000000"/>
                <w:sz w:val="20"/>
                <w:szCs w:val="20"/>
              </w:rPr>
              <w:t>126</w:t>
            </w:r>
          </w:p>
        </w:tc>
        <w:tc>
          <w:tcPr>
            <w:tcW w:w="0" w:type="auto"/>
            <w:noWrap/>
            <w:vAlign w:val="center"/>
            <w:hideMark/>
          </w:tcPr>
          <w:p w:rsidRPr="00117C77" w:rsidR="00117C77" w:rsidP="007C5D27" w:rsidRDefault="00117C77" w14:paraId="03E8D66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SCJ17E070030</w:t>
            </w:r>
          </w:p>
        </w:tc>
        <w:tc>
          <w:tcPr>
            <w:tcW w:w="0" w:type="auto"/>
            <w:noWrap/>
            <w:vAlign w:val="center"/>
            <w:hideMark/>
          </w:tcPr>
          <w:p w:rsidRPr="00117C77" w:rsidR="00117C77" w:rsidP="007C5D27" w:rsidRDefault="00117C77" w14:paraId="1674FE9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Bosa</w:t>
            </w:r>
          </w:p>
        </w:tc>
        <w:tc>
          <w:tcPr>
            <w:tcW w:w="0" w:type="auto"/>
            <w:noWrap/>
            <w:vAlign w:val="center"/>
            <w:hideMark/>
          </w:tcPr>
          <w:p w:rsidRPr="00117C77" w:rsidR="00117C77" w:rsidP="007C5D27" w:rsidRDefault="00117C77" w14:paraId="2158896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CAV30CI1090848</w:t>
            </w:r>
          </w:p>
        </w:tc>
        <w:tc>
          <w:tcPr>
            <w:tcW w:w="0" w:type="auto"/>
            <w:noWrap/>
            <w:vAlign w:val="center"/>
            <w:hideMark/>
          </w:tcPr>
          <w:p w:rsidRPr="00117C77" w:rsidR="00117C77" w:rsidP="007C5D27" w:rsidRDefault="00117C77" w14:paraId="5C9D03D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11/11/2025</w:t>
            </w:r>
          </w:p>
        </w:tc>
        <w:tc>
          <w:tcPr>
            <w:tcW w:w="0" w:type="auto"/>
            <w:noWrap/>
            <w:vAlign w:val="center"/>
            <w:hideMark/>
          </w:tcPr>
          <w:p w:rsidRPr="00117C77" w:rsidR="00117C77" w:rsidP="007C5D27" w:rsidRDefault="00117C77" w14:paraId="0EAA63B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CM-0630</w:t>
            </w:r>
          </w:p>
        </w:tc>
      </w:tr>
      <w:tr w:rsidRPr="00117C77" w:rsidR="00117C77" w:rsidTr="007C5D27" w14:paraId="3792B960"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23EE0B8F" w14:textId="77777777">
            <w:pPr>
              <w:jc w:val="center"/>
              <w:rPr>
                <w:rFonts w:eastAsia="Times New Roman"/>
                <w:color w:val="000000"/>
                <w:sz w:val="20"/>
                <w:szCs w:val="20"/>
              </w:rPr>
            </w:pPr>
            <w:r w:rsidRPr="00117C77">
              <w:rPr>
                <w:rFonts w:eastAsia="Times New Roman"/>
                <w:color w:val="000000"/>
                <w:sz w:val="20"/>
                <w:szCs w:val="20"/>
              </w:rPr>
              <w:t>127</w:t>
            </w:r>
          </w:p>
        </w:tc>
        <w:tc>
          <w:tcPr>
            <w:tcW w:w="0" w:type="auto"/>
            <w:noWrap/>
            <w:vAlign w:val="center"/>
            <w:hideMark/>
          </w:tcPr>
          <w:p w:rsidRPr="00117C77" w:rsidR="00117C77" w:rsidP="007C5D27" w:rsidRDefault="00117C77" w14:paraId="7E3E3C2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SCJ17E070043</w:t>
            </w:r>
          </w:p>
        </w:tc>
        <w:tc>
          <w:tcPr>
            <w:tcW w:w="0" w:type="auto"/>
            <w:noWrap/>
            <w:vAlign w:val="center"/>
            <w:hideMark/>
          </w:tcPr>
          <w:p w:rsidRPr="00117C77" w:rsidR="00117C77" w:rsidP="007C5D27" w:rsidRDefault="00117C77" w14:paraId="3496576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Bosa</w:t>
            </w:r>
          </w:p>
        </w:tc>
        <w:tc>
          <w:tcPr>
            <w:tcW w:w="0" w:type="auto"/>
            <w:noWrap/>
            <w:vAlign w:val="center"/>
            <w:hideMark/>
          </w:tcPr>
          <w:p w:rsidRPr="00117C77" w:rsidR="00117C77" w:rsidP="007C5D27" w:rsidRDefault="00117C77" w14:paraId="06A4870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CAV30CI1094395</w:t>
            </w:r>
          </w:p>
        </w:tc>
        <w:tc>
          <w:tcPr>
            <w:tcW w:w="0" w:type="auto"/>
            <w:noWrap/>
            <w:vAlign w:val="center"/>
            <w:hideMark/>
          </w:tcPr>
          <w:p w:rsidRPr="00117C77" w:rsidR="00117C77" w:rsidP="007C5D27" w:rsidRDefault="00117C77" w14:paraId="70DBF0C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11/11/2025</w:t>
            </w:r>
          </w:p>
        </w:tc>
        <w:tc>
          <w:tcPr>
            <w:tcW w:w="0" w:type="auto"/>
            <w:noWrap/>
            <w:vAlign w:val="center"/>
            <w:hideMark/>
          </w:tcPr>
          <w:p w:rsidRPr="00117C77" w:rsidR="00117C77" w:rsidP="007C5D27" w:rsidRDefault="00117C77" w14:paraId="40AFE93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CM-0630</w:t>
            </w:r>
          </w:p>
        </w:tc>
      </w:tr>
      <w:tr w:rsidRPr="00117C77" w:rsidR="00117C77" w:rsidTr="007C5D27" w14:paraId="344C7078"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12DE5BEA" w14:textId="77777777">
            <w:pPr>
              <w:jc w:val="center"/>
              <w:rPr>
                <w:rFonts w:eastAsia="Times New Roman"/>
                <w:color w:val="000000"/>
                <w:sz w:val="20"/>
                <w:szCs w:val="20"/>
              </w:rPr>
            </w:pPr>
            <w:r w:rsidRPr="00117C77">
              <w:rPr>
                <w:rFonts w:eastAsia="Times New Roman"/>
                <w:color w:val="000000"/>
                <w:sz w:val="20"/>
                <w:szCs w:val="20"/>
              </w:rPr>
              <w:t>128</w:t>
            </w:r>
          </w:p>
        </w:tc>
        <w:tc>
          <w:tcPr>
            <w:tcW w:w="0" w:type="auto"/>
            <w:noWrap/>
            <w:vAlign w:val="center"/>
            <w:hideMark/>
          </w:tcPr>
          <w:p w:rsidRPr="00117C77" w:rsidR="00117C77" w:rsidP="007C5D27" w:rsidRDefault="00117C77" w14:paraId="7778D0C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SCJ17E070052</w:t>
            </w:r>
          </w:p>
        </w:tc>
        <w:tc>
          <w:tcPr>
            <w:tcW w:w="0" w:type="auto"/>
            <w:noWrap/>
            <w:vAlign w:val="center"/>
            <w:hideMark/>
          </w:tcPr>
          <w:p w:rsidRPr="00117C77" w:rsidR="00117C77" w:rsidP="007C5D27" w:rsidRDefault="00117C77" w14:paraId="70EE925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Bosa</w:t>
            </w:r>
          </w:p>
        </w:tc>
        <w:tc>
          <w:tcPr>
            <w:tcW w:w="0" w:type="auto"/>
            <w:noWrap/>
            <w:vAlign w:val="center"/>
            <w:hideMark/>
          </w:tcPr>
          <w:p w:rsidRPr="00117C77" w:rsidR="00117C77" w:rsidP="007C5D27" w:rsidRDefault="00117C77" w14:paraId="0B72415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CAV30CI1090951</w:t>
            </w:r>
          </w:p>
        </w:tc>
        <w:tc>
          <w:tcPr>
            <w:tcW w:w="0" w:type="auto"/>
            <w:noWrap/>
            <w:vAlign w:val="center"/>
            <w:hideMark/>
          </w:tcPr>
          <w:p w:rsidRPr="00117C77" w:rsidR="00117C77" w:rsidP="007C5D27" w:rsidRDefault="00117C77" w14:paraId="3940B58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11/11/2025</w:t>
            </w:r>
          </w:p>
        </w:tc>
        <w:tc>
          <w:tcPr>
            <w:tcW w:w="0" w:type="auto"/>
            <w:noWrap/>
            <w:vAlign w:val="center"/>
            <w:hideMark/>
          </w:tcPr>
          <w:p w:rsidRPr="00117C77" w:rsidR="00117C77" w:rsidP="007C5D27" w:rsidRDefault="00117C77" w14:paraId="0281454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CM-0630</w:t>
            </w:r>
          </w:p>
        </w:tc>
      </w:tr>
      <w:tr w:rsidRPr="00117C77" w:rsidR="00117C77" w:rsidTr="007C5D27" w14:paraId="5298AFF1"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738368BC" w14:textId="77777777">
            <w:pPr>
              <w:jc w:val="center"/>
              <w:rPr>
                <w:rFonts w:eastAsia="Times New Roman"/>
                <w:color w:val="000000"/>
                <w:sz w:val="20"/>
                <w:szCs w:val="20"/>
              </w:rPr>
            </w:pPr>
            <w:r w:rsidRPr="00117C77">
              <w:rPr>
                <w:rFonts w:eastAsia="Times New Roman"/>
                <w:color w:val="000000"/>
                <w:sz w:val="20"/>
                <w:szCs w:val="20"/>
              </w:rPr>
              <w:t>129</w:t>
            </w:r>
          </w:p>
        </w:tc>
        <w:tc>
          <w:tcPr>
            <w:tcW w:w="0" w:type="auto"/>
            <w:noWrap/>
            <w:vAlign w:val="center"/>
            <w:hideMark/>
          </w:tcPr>
          <w:p w:rsidRPr="00117C77" w:rsidR="00117C77" w:rsidP="007C5D27" w:rsidRDefault="00117C77" w14:paraId="1355ED8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SCJ17E070108</w:t>
            </w:r>
          </w:p>
        </w:tc>
        <w:tc>
          <w:tcPr>
            <w:tcW w:w="0" w:type="auto"/>
            <w:noWrap/>
            <w:vAlign w:val="center"/>
            <w:hideMark/>
          </w:tcPr>
          <w:p w:rsidRPr="00117C77" w:rsidR="00117C77" w:rsidP="007C5D27" w:rsidRDefault="00117C77" w14:paraId="6286505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Bosa</w:t>
            </w:r>
          </w:p>
        </w:tc>
        <w:tc>
          <w:tcPr>
            <w:tcW w:w="0" w:type="auto"/>
            <w:noWrap/>
            <w:vAlign w:val="center"/>
            <w:hideMark/>
          </w:tcPr>
          <w:p w:rsidRPr="00117C77" w:rsidR="00117C77" w:rsidP="007C5D27" w:rsidRDefault="00117C77" w14:paraId="55C54D4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CAV30CI1091135</w:t>
            </w:r>
          </w:p>
        </w:tc>
        <w:tc>
          <w:tcPr>
            <w:tcW w:w="0" w:type="auto"/>
            <w:noWrap/>
            <w:vAlign w:val="center"/>
            <w:hideMark/>
          </w:tcPr>
          <w:p w:rsidRPr="00117C77" w:rsidR="00117C77" w:rsidP="007C5D27" w:rsidRDefault="00117C77" w14:paraId="0D32B30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11/11/2025</w:t>
            </w:r>
          </w:p>
        </w:tc>
        <w:tc>
          <w:tcPr>
            <w:tcW w:w="0" w:type="auto"/>
            <w:noWrap/>
            <w:vAlign w:val="center"/>
            <w:hideMark/>
          </w:tcPr>
          <w:p w:rsidRPr="00117C77" w:rsidR="00117C77" w:rsidP="007C5D27" w:rsidRDefault="00117C77" w14:paraId="6D0ACE4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CM-0630</w:t>
            </w:r>
          </w:p>
        </w:tc>
      </w:tr>
      <w:tr w:rsidRPr="00117C77" w:rsidR="00117C77" w:rsidTr="007C5D27" w14:paraId="1BC2F91D"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46A2A045" w14:textId="77777777">
            <w:pPr>
              <w:jc w:val="center"/>
              <w:rPr>
                <w:rFonts w:eastAsia="Times New Roman"/>
                <w:color w:val="000000"/>
                <w:sz w:val="20"/>
                <w:szCs w:val="20"/>
              </w:rPr>
            </w:pPr>
            <w:r w:rsidRPr="00117C77">
              <w:rPr>
                <w:rFonts w:eastAsia="Times New Roman"/>
                <w:color w:val="000000"/>
                <w:sz w:val="20"/>
                <w:szCs w:val="20"/>
              </w:rPr>
              <w:t>130</w:t>
            </w:r>
          </w:p>
        </w:tc>
        <w:tc>
          <w:tcPr>
            <w:tcW w:w="0" w:type="auto"/>
            <w:noWrap/>
            <w:vAlign w:val="center"/>
            <w:hideMark/>
          </w:tcPr>
          <w:p w:rsidRPr="00117C77" w:rsidR="00117C77" w:rsidP="007C5D27" w:rsidRDefault="00117C77" w14:paraId="67EB4A3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ALB102</w:t>
            </w:r>
          </w:p>
        </w:tc>
        <w:tc>
          <w:tcPr>
            <w:tcW w:w="0" w:type="auto"/>
            <w:noWrap/>
            <w:vAlign w:val="center"/>
            <w:hideMark/>
          </w:tcPr>
          <w:p w:rsidRPr="00117C77" w:rsidR="00117C77" w:rsidP="007C5D27" w:rsidRDefault="00117C77" w14:paraId="488BD17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Bosa</w:t>
            </w:r>
          </w:p>
        </w:tc>
        <w:tc>
          <w:tcPr>
            <w:tcW w:w="0" w:type="auto"/>
            <w:noWrap/>
            <w:vAlign w:val="center"/>
            <w:hideMark/>
          </w:tcPr>
          <w:p w:rsidRPr="00117C77" w:rsidR="00117C77" w:rsidP="007C5D27" w:rsidRDefault="00117C77" w14:paraId="36EF8AC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CAV30CI1114681</w:t>
            </w:r>
          </w:p>
        </w:tc>
        <w:tc>
          <w:tcPr>
            <w:tcW w:w="0" w:type="auto"/>
            <w:noWrap/>
            <w:vAlign w:val="center"/>
            <w:hideMark/>
          </w:tcPr>
          <w:p w:rsidRPr="00117C77" w:rsidR="00117C77" w:rsidP="007C5D27" w:rsidRDefault="00117C77" w14:paraId="1EAB2E1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11/11/2025</w:t>
            </w:r>
          </w:p>
        </w:tc>
        <w:tc>
          <w:tcPr>
            <w:tcW w:w="0" w:type="auto"/>
            <w:noWrap/>
            <w:vAlign w:val="center"/>
            <w:hideMark/>
          </w:tcPr>
          <w:p w:rsidRPr="00117C77" w:rsidR="00117C77" w:rsidP="007C5D27" w:rsidRDefault="00117C77" w14:paraId="2813D44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CM-0631</w:t>
            </w:r>
          </w:p>
        </w:tc>
      </w:tr>
      <w:tr w:rsidRPr="00117C77" w:rsidR="00117C77" w:rsidTr="007C5D27" w14:paraId="3DDDF01B"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21DBA128" w14:textId="77777777">
            <w:pPr>
              <w:jc w:val="center"/>
              <w:rPr>
                <w:rFonts w:eastAsia="Times New Roman"/>
                <w:color w:val="000000"/>
                <w:sz w:val="20"/>
                <w:szCs w:val="20"/>
              </w:rPr>
            </w:pPr>
            <w:r w:rsidRPr="00117C77">
              <w:rPr>
                <w:rFonts w:eastAsia="Times New Roman"/>
                <w:color w:val="000000"/>
                <w:sz w:val="20"/>
                <w:szCs w:val="20"/>
              </w:rPr>
              <w:t>131</w:t>
            </w:r>
          </w:p>
        </w:tc>
        <w:tc>
          <w:tcPr>
            <w:tcW w:w="0" w:type="auto"/>
            <w:noWrap/>
            <w:vAlign w:val="center"/>
            <w:hideMark/>
          </w:tcPr>
          <w:p w:rsidRPr="00117C77" w:rsidR="00117C77" w:rsidP="007C5D27" w:rsidRDefault="00117C77" w14:paraId="01C24A4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ALB106</w:t>
            </w:r>
          </w:p>
        </w:tc>
        <w:tc>
          <w:tcPr>
            <w:tcW w:w="0" w:type="auto"/>
            <w:noWrap/>
            <w:vAlign w:val="center"/>
            <w:hideMark/>
          </w:tcPr>
          <w:p w:rsidRPr="00117C77" w:rsidR="00117C77" w:rsidP="007C5D27" w:rsidRDefault="00117C77" w14:paraId="15A8825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Bosa</w:t>
            </w:r>
          </w:p>
        </w:tc>
        <w:tc>
          <w:tcPr>
            <w:tcW w:w="0" w:type="auto"/>
            <w:noWrap/>
            <w:vAlign w:val="center"/>
            <w:hideMark/>
          </w:tcPr>
          <w:p w:rsidRPr="00117C77" w:rsidR="00117C77" w:rsidP="007C5D27" w:rsidRDefault="00117C77" w14:paraId="7C9C7FA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CAV30CI1114785</w:t>
            </w:r>
          </w:p>
        </w:tc>
        <w:tc>
          <w:tcPr>
            <w:tcW w:w="0" w:type="auto"/>
            <w:noWrap/>
            <w:vAlign w:val="center"/>
            <w:hideMark/>
          </w:tcPr>
          <w:p w:rsidRPr="00117C77" w:rsidR="00117C77" w:rsidP="007C5D27" w:rsidRDefault="00117C77" w14:paraId="1AD9D77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11/11/2025</w:t>
            </w:r>
          </w:p>
        </w:tc>
        <w:tc>
          <w:tcPr>
            <w:tcW w:w="0" w:type="auto"/>
            <w:noWrap/>
            <w:vAlign w:val="center"/>
            <w:hideMark/>
          </w:tcPr>
          <w:p w:rsidRPr="00117C77" w:rsidR="00117C77" w:rsidP="007C5D27" w:rsidRDefault="00117C77" w14:paraId="322B300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CM-0631</w:t>
            </w:r>
          </w:p>
        </w:tc>
      </w:tr>
      <w:tr w:rsidRPr="00117C77" w:rsidR="00117C77" w:rsidTr="007C5D27" w14:paraId="23D61373"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06510FCF" w14:textId="77777777">
            <w:pPr>
              <w:jc w:val="center"/>
              <w:rPr>
                <w:rFonts w:eastAsia="Times New Roman"/>
                <w:color w:val="000000"/>
                <w:sz w:val="20"/>
                <w:szCs w:val="20"/>
              </w:rPr>
            </w:pPr>
            <w:r w:rsidRPr="00117C77">
              <w:rPr>
                <w:rFonts w:eastAsia="Times New Roman"/>
                <w:color w:val="000000"/>
                <w:sz w:val="20"/>
                <w:szCs w:val="20"/>
              </w:rPr>
              <w:t>132</w:t>
            </w:r>
          </w:p>
        </w:tc>
        <w:tc>
          <w:tcPr>
            <w:tcW w:w="0" w:type="auto"/>
            <w:noWrap/>
            <w:vAlign w:val="center"/>
            <w:hideMark/>
          </w:tcPr>
          <w:p w:rsidRPr="00117C77" w:rsidR="00117C77" w:rsidP="007C5D27" w:rsidRDefault="00117C77" w14:paraId="6ED81D1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ALB157</w:t>
            </w:r>
          </w:p>
        </w:tc>
        <w:tc>
          <w:tcPr>
            <w:tcW w:w="0" w:type="auto"/>
            <w:noWrap/>
            <w:vAlign w:val="center"/>
            <w:hideMark/>
          </w:tcPr>
          <w:p w:rsidRPr="00117C77" w:rsidR="00117C77" w:rsidP="007C5D27" w:rsidRDefault="00117C77" w14:paraId="73DFD6B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Bosa</w:t>
            </w:r>
          </w:p>
        </w:tc>
        <w:tc>
          <w:tcPr>
            <w:tcW w:w="0" w:type="auto"/>
            <w:noWrap/>
            <w:vAlign w:val="center"/>
            <w:hideMark/>
          </w:tcPr>
          <w:p w:rsidRPr="00117C77" w:rsidR="00117C77" w:rsidP="007C5D27" w:rsidRDefault="00117C77" w14:paraId="6D3DE81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CAV30CI1113987</w:t>
            </w:r>
          </w:p>
        </w:tc>
        <w:tc>
          <w:tcPr>
            <w:tcW w:w="0" w:type="auto"/>
            <w:noWrap/>
            <w:vAlign w:val="center"/>
            <w:hideMark/>
          </w:tcPr>
          <w:p w:rsidRPr="00117C77" w:rsidR="00117C77" w:rsidP="007C5D27" w:rsidRDefault="00117C77" w14:paraId="7AFE066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11/11/2025</w:t>
            </w:r>
          </w:p>
        </w:tc>
        <w:tc>
          <w:tcPr>
            <w:tcW w:w="0" w:type="auto"/>
            <w:noWrap/>
            <w:vAlign w:val="center"/>
            <w:hideMark/>
          </w:tcPr>
          <w:p w:rsidRPr="00117C77" w:rsidR="00117C77" w:rsidP="007C5D27" w:rsidRDefault="00117C77" w14:paraId="7E47CED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CM-0631</w:t>
            </w:r>
          </w:p>
        </w:tc>
      </w:tr>
      <w:tr w:rsidRPr="00117C77" w:rsidR="00117C77" w:rsidTr="007C5D27" w14:paraId="4891F8A4"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66B4EF6D" w14:textId="77777777">
            <w:pPr>
              <w:jc w:val="center"/>
              <w:rPr>
                <w:rFonts w:eastAsia="Times New Roman"/>
                <w:color w:val="000000"/>
                <w:sz w:val="20"/>
                <w:szCs w:val="20"/>
              </w:rPr>
            </w:pPr>
            <w:r w:rsidRPr="00117C77">
              <w:rPr>
                <w:rFonts w:eastAsia="Times New Roman"/>
                <w:color w:val="000000"/>
                <w:sz w:val="20"/>
                <w:szCs w:val="20"/>
              </w:rPr>
              <w:t>133</w:t>
            </w:r>
          </w:p>
        </w:tc>
        <w:tc>
          <w:tcPr>
            <w:tcW w:w="0" w:type="auto"/>
            <w:noWrap/>
            <w:vAlign w:val="center"/>
            <w:hideMark/>
          </w:tcPr>
          <w:p w:rsidRPr="00117C77" w:rsidR="00117C77" w:rsidP="007C5D27" w:rsidRDefault="00117C77" w14:paraId="465221D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ALB213</w:t>
            </w:r>
          </w:p>
        </w:tc>
        <w:tc>
          <w:tcPr>
            <w:tcW w:w="0" w:type="auto"/>
            <w:noWrap/>
            <w:vAlign w:val="center"/>
            <w:hideMark/>
          </w:tcPr>
          <w:p w:rsidRPr="00117C77" w:rsidR="00117C77" w:rsidP="007C5D27" w:rsidRDefault="00117C77" w14:paraId="57E8BE2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Bosa</w:t>
            </w:r>
          </w:p>
        </w:tc>
        <w:tc>
          <w:tcPr>
            <w:tcW w:w="0" w:type="auto"/>
            <w:noWrap/>
            <w:vAlign w:val="center"/>
            <w:hideMark/>
          </w:tcPr>
          <w:p w:rsidRPr="00117C77" w:rsidR="00117C77" w:rsidP="007C5D27" w:rsidRDefault="00117C77" w14:paraId="16D4770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CAV30CI1124561</w:t>
            </w:r>
          </w:p>
        </w:tc>
        <w:tc>
          <w:tcPr>
            <w:tcW w:w="0" w:type="auto"/>
            <w:noWrap/>
            <w:vAlign w:val="center"/>
            <w:hideMark/>
          </w:tcPr>
          <w:p w:rsidRPr="00117C77" w:rsidR="00117C77" w:rsidP="007C5D27" w:rsidRDefault="00117C77" w14:paraId="6FE60CB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11/11/2025</w:t>
            </w:r>
          </w:p>
        </w:tc>
        <w:tc>
          <w:tcPr>
            <w:tcW w:w="0" w:type="auto"/>
            <w:noWrap/>
            <w:vAlign w:val="center"/>
            <w:hideMark/>
          </w:tcPr>
          <w:p w:rsidRPr="00117C77" w:rsidR="00117C77" w:rsidP="007C5D27" w:rsidRDefault="00117C77" w14:paraId="6783DBB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CM-0631</w:t>
            </w:r>
          </w:p>
        </w:tc>
      </w:tr>
      <w:tr w:rsidRPr="00117C77" w:rsidR="00117C77" w:rsidTr="007C5D27" w14:paraId="48B84028"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22FC85A5" w14:textId="77777777">
            <w:pPr>
              <w:jc w:val="center"/>
              <w:rPr>
                <w:rFonts w:eastAsia="Times New Roman"/>
                <w:color w:val="000000"/>
                <w:sz w:val="20"/>
                <w:szCs w:val="20"/>
              </w:rPr>
            </w:pPr>
            <w:r w:rsidRPr="00117C77">
              <w:rPr>
                <w:rFonts w:eastAsia="Times New Roman"/>
                <w:color w:val="000000"/>
                <w:sz w:val="20"/>
                <w:szCs w:val="20"/>
              </w:rPr>
              <w:t>134</w:t>
            </w:r>
          </w:p>
        </w:tc>
        <w:tc>
          <w:tcPr>
            <w:tcW w:w="0" w:type="auto"/>
            <w:noWrap/>
            <w:vAlign w:val="center"/>
            <w:hideMark/>
          </w:tcPr>
          <w:p w:rsidRPr="00117C77" w:rsidR="00117C77" w:rsidP="007C5D27" w:rsidRDefault="00117C77" w14:paraId="4C9FCB2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ALB75</w:t>
            </w:r>
          </w:p>
        </w:tc>
        <w:tc>
          <w:tcPr>
            <w:tcW w:w="0" w:type="auto"/>
            <w:noWrap/>
            <w:vAlign w:val="center"/>
            <w:hideMark/>
          </w:tcPr>
          <w:p w:rsidRPr="00117C77" w:rsidR="00117C77" w:rsidP="007C5D27" w:rsidRDefault="00117C77" w14:paraId="29418A8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Bosa</w:t>
            </w:r>
          </w:p>
        </w:tc>
        <w:tc>
          <w:tcPr>
            <w:tcW w:w="0" w:type="auto"/>
            <w:noWrap/>
            <w:vAlign w:val="center"/>
            <w:hideMark/>
          </w:tcPr>
          <w:p w:rsidRPr="00117C77" w:rsidR="00117C77" w:rsidP="007C5D27" w:rsidRDefault="00117C77" w14:paraId="526D5F4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CAV30CI1114252</w:t>
            </w:r>
          </w:p>
        </w:tc>
        <w:tc>
          <w:tcPr>
            <w:tcW w:w="0" w:type="auto"/>
            <w:noWrap/>
            <w:vAlign w:val="center"/>
            <w:hideMark/>
          </w:tcPr>
          <w:p w:rsidRPr="00117C77" w:rsidR="00117C77" w:rsidP="007C5D27" w:rsidRDefault="00117C77" w14:paraId="48EDCE2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11/11/2025</w:t>
            </w:r>
          </w:p>
        </w:tc>
        <w:tc>
          <w:tcPr>
            <w:tcW w:w="0" w:type="auto"/>
            <w:noWrap/>
            <w:vAlign w:val="center"/>
            <w:hideMark/>
          </w:tcPr>
          <w:p w:rsidRPr="00117C77" w:rsidR="00117C77" w:rsidP="007C5D27" w:rsidRDefault="00117C77" w14:paraId="660AD5C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CM-0631</w:t>
            </w:r>
          </w:p>
        </w:tc>
      </w:tr>
      <w:tr w:rsidRPr="00117C77" w:rsidR="00117C77" w:rsidTr="007C5D27" w14:paraId="4CC9BFD4"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5F822AF3" w14:textId="77777777">
            <w:pPr>
              <w:jc w:val="center"/>
              <w:rPr>
                <w:rFonts w:eastAsia="Times New Roman"/>
                <w:color w:val="000000"/>
                <w:sz w:val="20"/>
                <w:szCs w:val="20"/>
              </w:rPr>
            </w:pPr>
            <w:r w:rsidRPr="00117C77">
              <w:rPr>
                <w:rFonts w:eastAsia="Times New Roman"/>
                <w:color w:val="000000"/>
                <w:sz w:val="20"/>
                <w:szCs w:val="20"/>
              </w:rPr>
              <w:t>135</w:t>
            </w:r>
          </w:p>
        </w:tc>
        <w:tc>
          <w:tcPr>
            <w:tcW w:w="0" w:type="auto"/>
            <w:noWrap/>
            <w:vAlign w:val="center"/>
            <w:hideMark/>
          </w:tcPr>
          <w:p w:rsidRPr="00117C77" w:rsidR="00117C77" w:rsidP="007C5D27" w:rsidRDefault="00117C77" w14:paraId="1FB6A61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ALB9</w:t>
            </w:r>
          </w:p>
        </w:tc>
        <w:tc>
          <w:tcPr>
            <w:tcW w:w="0" w:type="auto"/>
            <w:noWrap/>
            <w:vAlign w:val="center"/>
            <w:hideMark/>
          </w:tcPr>
          <w:p w:rsidRPr="00117C77" w:rsidR="00117C77" w:rsidP="007C5D27" w:rsidRDefault="00117C77" w14:paraId="3D0F675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Bosa</w:t>
            </w:r>
          </w:p>
        </w:tc>
        <w:tc>
          <w:tcPr>
            <w:tcW w:w="0" w:type="auto"/>
            <w:noWrap/>
            <w:vAlign w:val="center"/>
            <w:hideMark/>
          </w:tcPr>
          <w:p w:rsidRPr="00117C77" w:rsidR="00117C77" w:rsidP="007C5D27" w:rsidRDefault="00117C77" w14:paraId="12FC9FB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CAV30CI1114781</w:t>
            </w:r>
          </w:p>
        </w:tc>
        <w:tc>
          <w:tcPr>
            <w:tcW w:w="0" w:type="auto"/>
            <w:noWrap/>
            <w:vAlign w:val="center"/>
            <w:hideMark/>
          </w:tcPr>
          <w:p w:rsidRPr="00117C77" w:rsidR="00117C77" w:rsidP="007C5D27" w:rsidRDefault="00117C77" w14:paraId="008910C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11/11/2025</w:t>
            </w:r>
          </w:p>
        </w:tc>
        <w:tc>
          <w:tcPr>
            <w:tcW w:w="0" w:type="auto"/>
            <w:noWrap/>
            <w:vAlign w:val="center"/>
            <w:hideMark/>
          </w:tcPr>
          <w:p w:rsidRPr="00117C77" w:rsidR="00117C77" w:rsidP="007C5D27" w:rsidRDefault="00117C77" w14:paraId="255519C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CM-0631</w:t>
            </w:r>
          </w:p>
        </w:tc>
      </w:tr>
      <w:tr w:rsidRPr="00117C77" w:rsidR="00117C77" w:rsidTr="007C5D27" w14:paraId="10E5AE41"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72D10EA1" w14:textId="77777777">
            <w:pPr>
              <w:jc w:val="center"/>
              <w:rPr>
                <w:rFonts w:eastAsia="Times New Roman"/>
                <w:color w:val="000000"/>
                <w:sz w:val="20"/>
                <w:szCs w:val="20"/>
              </w:rPr>
            </w:pPr>
            <w:r w:rsidRPr="00117C77">
              <w:rPr>
                <w:rFonts w:eastAsia="Times New Roman"/>
                <w:color w:val="000000"/>
                <w:sz w:val="20"/>
                <w:szCs w:val="20"/>
              </w:rPr>
              <w:t>136</w:t>
            </w:r>
          </w:p>
        </w:tc>
        <w:tc>
          <w:tcPr>
            <w:tcW w:w="0" w:type="auto"/>
            <w:noWrap/>
            <w:vAlign w:val="center"/>
            <w:hideMark/>
          </w:tcPr>
          <w:p w:rsidRPr="00117C77" w:rsidR="00117C77" w:rsidP="007C5D27" w:rsidRDefault="00117C77" w14:paraId="592B1A2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CCEAD_L7_15</w:t>
            </w:r>
          </w:p>
        </w:tc>
        <w:tc>
          <w:tcPr>
            <w:tcW w:w="0" w:type="auto"/>
            <w:noWrap/>
            <w:vAlign w:val="center"/>
            <w:hideMark/>
          </w:tcPr>
          <w:p w:rsidRPr="00117C77" w:rsidR="00117C77" w:rsidP="007C5D27" w:rsidRDefault="00117C77" w14:paraId="6596C76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Bosa</w:t>
            </w:r>
          </w:p>
        </w:tc>
        <w:tc>
          <w:tcPr>
            <w:tcW w:w="0" w:type="auto"/>
            <w:noWrap/>
            <w:vAlign w:val="center"/>
            <w:hideMark/>
          </w:tcPr>
          <w:p w:rsidRPr="00117C77" w:rsidR="00117C77" w:rsidP="007C5D27" w:rsidRDefault="00117C77" w14:paraId="646C523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CAV30CI1114656</w:t>
            </w:r>
          </w:p>
        </w:tc>
        <w:tc>
          <w:tcPr>
            <w:tcW w:w="0" w:type="auto"/>
            <w:noWrap/>
            <w:vAlign w:val="center"/>
            <w:hideMark/>
          </w:tcPr>
          <w:p w:rsidRPr="00117C77" w:rsidR="00117C77" w:rsidP="007C5D27" w:rsidRDefault="00117C77" w14:paraId="2A9C0B9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11/11/2025</w:t>
            </w:r>
          </w:p>
        </w:tc>
        <w:tc>
          <w:tcPr>
            <w:tcW w:w="0" w:type="auto"/>
            <w:noWrap/>
            <w:vAlign w:val="center"/>
            <w:hideMark/>
          </w:tcPr>
          <w:p w:rsidRPr="00117C77" w:rsidR="00117C77" w:rsidP="007C5D27" w:rsidRDefault="00117C77" w14:paraId="3F75450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CM-0631</w:t>
            </w:r>
          </w:p>
        </w:tc>
      </w:tr>
      <w:tr w:rsidRPr="00117C77" w:rsidR="00117C77" w:rsidTr="007C5D27" w14:paraId="6B67313C"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565ABA7F" w14:textId="77777777">
            <w:pPr>
              <w:jc w:val="center"/>
              <w:rPr>
                <w:rFonts w:eastAsia="Times New Roman"/>
                <w:color w:val="000000"/>
                <w:sz w:val="20"/>
                <w:szCs w:val="20"/>
              </w:rPr>
            </w:pPr>
            <w:r w:rsidRPr="00117C77">
              <w:rPr>
                <w:rFonts w:eastAsia="Times New Roman"/>
                <w:color w:val="000000"/>
                <w:sz w:val="20"/>
                <w:szCs w:val="20"/>
              </w:rPr>
              <w:t>137</w:t>
            </w:r>
          </w:p>
        </w:tc>
        <w:tc>
          <w:tcPr>
            <w:tcW w:w="0" w:type="auto"/>
            <w:noWrap/>
            <w:vAlign w:val="center"/>
            <w:hideMark/>
          </w:tcPr>
          <w:p w:rsidRPr="00117C77" w:rsidR="00117C77" w:rsidP="007C5D27" w:rsidRDefault="00117C77" w14:paraId="71B16D8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MB415</w:t>
            </w:r>
          </w:p>
        </w:tc>
        <w:tc>
          <w:tcPr>
            <w:tcW w:w="0" w:type="auto"/>
            <w:noWrap/>
            <w:vAlign w:val="center"/>
            <w:hideMark/>
          </w:tcPr>
          <w:p w:rsidRPr="00117C77" w:rsidR="00117C77" w:rsidP="007C5D27" w:rsidRDefault="00117C77" w14:paraId="3EC3DA9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Bosa</w:t>
            </w:r>
          </w:p>
        </w:tc>
        <w:tc>
          <w:tcPr>
            <w:tcW w:w="0" w:type="auto"/>
            <w:noWrap/>
            <w:vAlign w:val="center"/>
            <w:hideMark/>
          </w:tcPr>
          <w:p w:rsidRPr="00117C77" w:rsidR="00117C77" w:rsidP="007C5D27" w:rsidRDefault="00117C77" w14:paraId="7AA69B9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CAV30CI1114770</w:t>
            </w:r>
          </w:p>
        </w:tc>
        <w:tc>
          <w:tcPr>
            <w:tcW w:w="0" w:type="auto"/>
            <w:noWrap/>
            <w:vAlign w:val="center"/>
            <w:hideMark/>
          </w:tcPr>
          <w:p w:rsidRPr="00117C77" w:rsidR="00117C77" w:rsidP="007C5D27" w:rsidRDefault="00117C77" w14:paraId="64AADE0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11/11/2025</w:t>
            </w:r>
          </w:p>
        </w:tc>
        <w:tc>
          <w:tcPr>
            <w:tcW w:w="0" w:type="auto"/>
            <w:noWrap/>
            <w:vAlign w:val="center"/>
            <w:hideMark/>
          </w:tcPr>
          <w:p w:rsidRPr="00117C77" w:rsidR="00117C77" w:rsidP="007C5D27" w:rsidRDefault="00117C77" w14:paraId="0A153A3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CM-0631</w:t>
            </w:r>
          </w:p>
        </w:tc>
      </w:tr>
      <w:tr w:rsidRPr="00117C77" w:rsidR="00117C77" w:rsidTr="007C5D27" w14:paraId="6065634B"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70D8C228" w14:textId="77777777">
            <w:pPr>
              <w:jc w:val="center"/>
              <w:rPr>
                <w:rFonts w:eastAsia="Times New Roman"/>
                <w:color w:val="000000"/>
                <w:sz w:val="20"/>
                <w:szCs w:val="20"/>
              </w:rPr>
            </w:pPr>
            <w:r w:rsidRPr="00117C77">
              <w:rPr>
                <w:rFonts w:eastAsia="Times New Roman"/>
                <w:color w:val="000000"/>
                <w:sz w:val="20"/>
                <w:szCs w:val="20"/>
              </w:rPr>
              <w:t>138</w:t>
            </w:r>
          </w:p>
        </w:tc>
        <w:tc>
          <w:tcPr>
            <w:tcW w:w="0" w:type="auto"/>
            <w:noWrap/>
            <w:vAlign w:val="center"/>
            <w:hideMark/>
          </w:tcPr>
          <w:p w:rsidRPr="00117C77" w:rsidR="00117C77" w:rsidP="007C5D27" w:rsidRDefault="00117C77" w14:paraId="469D600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P367</w:t>
            </w:r>
          </w:p>
        </w:tc>
        <w:tc>
          <w:tcPr>
            <w:tcW w:w="0" w:type="auto"/>
            <w:noWrap/>
            <w:vAlign w:val="center"/>
            <w:hideMark/>
          </w:tcPr>
          <w:p w:rsidRPr="00117C77" w:rsidR="00117C77" w:rsidP="007C5D27" w:rsidRDefault="00117C77" w14:paraId="1E7900B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Bosa</w:t>
            </w:r>
          </w:p>
        </w:tc>
        <w:tc>
          <w:tcPr>
            <w:tcW w:w="0" w:type="auto"/>
            <w:noWrap/>
            <w:vAlign w:val="center"/>
            <w:hideMark/>
          </w:tcPr>
          <w:p w:rsidRPr="00117C77" w:rsidR="00117C77" w:rsidP="007C5D27" w:rsidRDefault="00117C77" w14:paraId="231D847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CAV30CI1124586</w:t>
            </w:r>
          </w:p>
        </w:tc>
        <w:tc>
          <w:tcPr>
            <w:tcW w:w="0" w:type="auto"/>
            <w:noWrap/>
            <w:vAlign w:val="center"/>
            <w:hideMark/>
          </w:tcPr>
          <w:p w:rsidRPr="00117C77" w:rsidR="00117C77" w:rsidP="007C5D27" w:rsidRDefault="00117C77" w14:paraId="3E6E7E4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11/11/2025</w:t>
            </w:r>
          </w:p>
        </w:tc>
        <w:tc>
          <w:tcPr>
            <w:tcW w:w="0" w:type="auto"/>
            <w:noWrap/>
            <w:vAlign w:val="center"/>
            <w:hideMark/>
          </w:tcPr>
          <w:p w:rsidRPr="00117C77" w:rsidR="00117C77" w:rsidP="007C5D27" w:rsidRDefault="00117C77" w14:paraId="2FEE349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CM-0631</w:t>
            </w:r>
          </w:p>
        </w:tc>
      </w:tr>
      <w:tr w:rsidRPr="00117C77" w:rsidR="00117C77" w:rsidTr="007C5D27" w14:paraId="63F4D30A"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2C9F228B" w14:textId="77777777">
            <w:pPr>
              <w:jc w:val="center"/>
              <w:rPr>
                <w:rFonts w:eastAsia="Times New Roman"/>
                <w:color w:val="000000"/>
                <w:sz w:val="20"/>
                <w:szCs w:val="20"/>
              </w:rPr>
            </w:pPr>
            <w:r w:rsidRPr="00117C77">
              <w:rPr>
                <w:rFonts w:eastAsia="Times New Roman"/>
                <w:color w:val="000000"/>
                <w:sz w:val="20"/>
                <w:szCs w:val="20"/>
              </w:rPr>
              <w:t>139</w:t>
            </w:r>
          </w:p>
        </w:tc>
        <w:tc>
          <w:tcPr>
            <w:tcW w:w="0" w:type="auto"/>
            <w:noWrap/>
            <w:vAlign w:val="center"/>
            <w:hideMark/>
          </w:tcPr>
          <w:p w:rsidRPr="00117C77" w:rsidR="00117C77" w:rsidP="007C5D27" w:rsidRDefault="00117C77" w14:paraId="6FFCF05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P369</w:t>
            </w:r>
          </w:p>
        </w:tc>
        <w:tc>
          <w:tcPr>
            <w:tcW w:w="0" w:type="auto"/>
            <w:noWrap/>
            <w:vAlign w:val="center"/>
            <w:hideMark/>
          </w:tcPr>
          <w:p w:rsidRPr="00117C77" w:rsidR="00117C77" w:rsidP="007C5D27" w:rsidRDefault="00117C77" w14:paraId="559DC64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Bosa</w:t>
            </w:r>
          </w:p>
        </w:tc>
        <w:tc>
          <w:tcPr>
            <w:tcW w:w="0" w:type="auto"/>
            <w:noWrap/>
            <w:vAlign w:val="center"/>
            <w:hideMark/>
          </w:tcPr>
          <w:p w:rsidRPr="00117C77" w:rsidR="00117C77" w:rsidP="007C5D27" w:rsidRDefault="00117C77" w14:paraId="20CD398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CAV30CI1114888</w:t>
            </w:r>
          </w:p>
        </w:tc>
        <w:tc>
          <w:tcPr>
            <w:tcW w:w="0" w:type="auto"/>
            <w:noWrap/>
            <w:vAlign w:val="center"/>
            <w:hideMark/>
          </w:tcPr>
          <w:p w:rsidRPr="00117C77" w:rsidR="00117C77" w:rsidP="007C5D27" w:rsidRDefault="00117C77" w14:paraId="7C25142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11/11/2025</w:t>
            </w:r>
          </w:p>
        </w:tc>
        <w:tc>
          <w:tcPr>
            <w:tcW w:w="0" w:type="auto"/>
            <w:noWrap/>
            <w:vAlign w:val="center"/>
            <w:hideMark/>
          </w:tcPr>
          <w:p w:rsidRPr="00117C77" w:rsidR="00117C77" w:rsidP="007C5D27" w:rsidRDefault="00117C77" w14:paraId="3582549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CM-0631</w:t>
            </w:r>
          </w:p>
        </w:tc>
      </w:tr>
      <w:tr w:rsidRPr="00117C77" w:rsidR="00117C77" w:rsidTr="007C5D27" w14:paraId="27155016"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425115D4" w14:textId="77777777">
            <w:pPr>
              <w:jc w:val="center"/>
              <w:rPr>
                <w:rFonts w:eastAsia="Times New Roman"/>
                <w:color w:val="000000"/>
                <w:sz w:val="20"/>
                <w:szCs w:val="20"/>
              </w:rPr>
            </w:pPr>
            <w:r w:rsidRPr="00117C77">
              <w:rPr>
                <w:rFonts w:eastAsia="Times New Roman"/>
                <w:color w:val="000000"/>
                <w:sz w:val="20"/>
                <w:szCs w:val="20"/>
              </w:rPr>
              <w:t>140</w:t>
            </w:r>
          </w:p>
        </w:tc>
        <w:tc>
          <w:tcPr>
            <w:tcW w:w="0" w:type="auto"/>
            <w:noWrap/>
            <w:vAlign w:val="center"/>
            <w:hideMark/>
          </w:tcPr>
          <w:p w:rsidRPr="00117C77" w:rsidR="00117C77" w:rsidP="007C5D27" w:rsidRDefault="00117C77" w14:paraId="3BBF2EC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PAQ33</w:t>
            </w:r>
          </w:p>
        </w:tc>
        <w:tc>
          <w:tcPr>
            <w:tcW w:w="0" w:type="auto"/>
            <w:noWrap/>
            <w:vAlign w:val="center"/>
            <w:hideMark/>
          </w:tcPr>
          <w:p w:rsidRPr="00117C77" w:rsidR="00117C77" w:rsidP="007C5D27" w:rsidRDefault="00117C77" w14:paraId="307223B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Bosa</w:t>
            </w:r>
          </w:p>
        </w:tc>
        <w:tc>
          <w:tcPr>
            <w:tcW w:w="0" w:type="auto"/>
            <w:noWrap/>
            <w:vAlign w:val="center"/>
            <w:hideMark/>
          </w:tcPr>
          <w:p w:rsidRPr="00117C77" w:rsidR="00117C77" w:rsidP="007C5D27" w:rsidRDefault="00117C77" w14:paraId="25D10FC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CAV30CI1114633</w:t>
            </w:r>
          </w:p>
        </w:tc>
        <w:tc>
          <w:tcPr>
            <w:tcW w:w="0" w:type="auto"/>
            <w:noWrap/>
            <w:vAlign w:val="center"/>
            <w:hideMark/>
          </w:tcPr>
          <w:p w:rsidRPr="00117C77" w:rsidR="00117C77" w:rsidP="007C5D27" w:rsidRDefault="00117C77" w14:paraId="605624A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11/11/2025</w:t>
            </w:r>
          </w:p>
        </w:tc>
        <w:tc>
          <w:tcPr>
            <w:tcW w:w="0" w:type="auto"/>
            <w:noWrap/>
            <w:vAlign w:val="center"/>
            <w:hideMark/>
          </w:tcPr>
          <w:p w:rsidRPr="00117C77" w:rsidR="00117C77" w:rsidP="007C5D27" w:rsidRDefault="00117C77" w14:paraId="63C8BD5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CM-0631</w:t>
            </w:r>
          </w:p>
        </w:tc>
      </w:tr>
      <w:tr w:rsidRPr="00117C77" w:rsidR="00117C77" w:rsidTr="007C5D27" w14:paraId="7523DF41"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77AE116A" w14:textId="77777777">
            <w:pPr>
              <w:jc w:val="center"/>
              <w:rPr>
                <w:rFonts w:eastAsia="Times New Roman"/>
                <w:color w:val="000000"/>
                <w:sz w:val="20"/>
                <w:szCs w:val="20"/>
              </w:rPr>
            </w:pPr>
            <w:r w:rsidRPr="00117C77">
              <w:rPr>
                <w:rFonts w:eastAsia="Times New Roman"/>
                <w:color w:val="000000"/>
                <w:sz w:val="20"/>
                <w:szCs w:val="20"/>
              </w:rPr>
              <w:t>141</w:t>
            </w:r>
          </w:p>
        </w:tc>
        <w:tc>
          <w:tcPr>
            <w:tcW w:w="0" w:type="auto"/>
            <w:noWrap/>
            <w:vAlign w:val="center"/>
            <w:hideMark/>
          </w:tcPr>
          <w:p w:rsidRPr="00117C77" w:rsidR="00117C77" w:rsidP="007C5D27" w:rsidRDefault="00117C77" w14:paraId="6BDEFCE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PAQ4</w:t>
            </w:r>
          </w:p>
        </w:tc>
        <w:tc>
          <w:tcPr>
            <w:tcW w:w="0" w:type="auto"/>
            <w:noWrap/>
            <w:vAlign w:val="center"/>
            <w:hideMark/>
          </w:tcPr>
          <w:p w:rsidRPr="00117C77" w:rsidR="00117C77" w:rsidP="007C5D27" w:rsidRDefault="00117C77" w14:paraId="64990B3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Bosa</w:t>
            </w:r>
          </w:p>
        </w:tc>
        <w:tc>
          <w:tcPr>
            <w:tcW w:w="0" w:type="auto"/>
            <w:noWrap/>
            <w:vAlign w:val="center"/>
            <w:hideMark/>
          </w:tcPr>
          <w:p w:rsidRPr="00117C77" w:rsidR="00117C77" w:rsidP="007C5D27" w:rsidRDefault="00117C77" w14:paraId="5E516E4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CAV30CI1114679</w:t>
            </w:r>
          </w:p>
        </w:tc>
        <w:tc>
          <w:tcPr>
            <w:tcW w:w="0" w:type="auto"/>
            <w:noWrap/>
            <w:vAlign w:val="center"/>
            <w:hideMark/>
          </w:tcPr>
          <w:p w:rsidRPr="00117C77" w:rsidR="00117C77" w:rsidP="007C5D27" w:rsidRDefault="00117C77" w14:paraId="7500F72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11/11/2025</w:t>
            </w:r>
          </w:p>
        </w:tc>
        <w:tc>
          <w:tcPr>
            <w:tcW w:w="0" w:type="auto"/>
            <w:noWrap/>
            <w:vAlign w:val="center"/>
            <w:hideMark/>
          </w:tcPr>
          <w:p w:rsidRPr="00117C77" w:rsidR="00117C77" w:rsidP="007C5D27" w:rsidRDefault="00117C77" w14:paraId="41159C8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CM-0631</w:t>
            </w:r>
          </w:p>
        </w:tc>
      </w:tr>
      <w:tr w:rsidRPr="00117C77" w:rsidR="00117C77" w:rsidTr="007C5D27" w14:paraId="7CFB2548"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7C38C17D" w14:textId="77777777">
            <w:pPr>
              <w:jc w:val="center"/>
              <w:rPr>
                <w:rFonts w:eastAsia="Times New Roman"/>
                <w:color w:val="000000"/>
                <w:sz w:val="20"/>
                <w:szCs w:val="20"/>
              </w:rPr>
            </w:pPr>
            <w:r w:rsidRPr="00117C77">
              <w:rPr>
                <w:rFonts w:eastAsia="Times New Roman"/>
                <w:color w:val="000000"/>
                <w:sz w:val="20"/>
                <w:szCs w:val="20"/>
              </w:rPr>
              <w:t>142</w:t>
            </w:r>
          </w:p>
        </w:tc>
        <w:tc>
          <w:tcPr>
            <w:tcW w:w="0" w:type="auto"/>
            <w:noWrap/>
            <w:vAlign w:val="center"/>
            <w:hideMark/>
          </w:tcPr>
          <w:p w:rsidRPr="00117C77" w:rsidR="00117C77" w:rsidP="007C5D27" w:rsidRDefault="00117C77" w14:paraId="2863C26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PAQ51</w:t>
            </w:r>
          </w:p>
        </w:tc>
        <w:tc>
          <w:tcPr>
            <w:tcW w:w="0" w:type="auto"/>
            <w:noWrap/>
            <w:vAlign w:val="center"/>
            <w:hideMark/>
          </w:tcPr>
          <w:p w:rsidRPr="00117C77" w:rsidR="00117C77" w:rsidP="007C5D27" w:rsidRDefault="00117C77" w14:paraId="1626F71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Bosa</w:t>
            </w:r>
          </w:p>
        </w:tc>
        <w:tc>
          <w:tcPr>
            <w:tcW w:w="0" w:type="auto"/>
            <w:noWrap/>
            <w:vAlign w:val="center"/>
            <w:hideMark/>
          </w:tcPr>
          <w:p w:rsidRPr="00117C77" w:rsidR="00117C77" w:rsidP="007C5D27" w:rsidRDefault="00117C77" w14:paraId="6FE0F96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CAV30CI1113857</w:t>
            </w:r>
          </w:p>
        </w:tc>
        <w:tc>
          <w:tcPr>
            <w:tcW w:w="0" w:type="auto"/>
            <w:noWrap/>
            <w:vAlign w:val="center"/>
            <w:hideMark/>
          </w:tcPr>
          <w:p w:rsidRPr="00117C77" w:rsidR="00117C77" w:rsidP="007C5D27" w:rsidRDefault="00117C77" w14:paraId="24CBCC8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11/11/2025</w:t>
            </w:r>
          </w:p>
        </w:tc>
        <w:tc>
          <w:tcPr>
            <w:tcW w:w="0" w:type="auto"/>
            <w:noWrap/>
            <w:vAlign w:val="center"/>
            <w:hideMark/>
          </w:tcPr>
          <w:p w:rsidRPr="00117C77" w:rsidR="00117C77" w:rsidP="007C5D27" w:rsidRDefault="00117C77" w14:paraId="39729CE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CM-0631</w:t>
            </w:r>
          </w:p>
        </w:tc>
      </w:tr>
      <w:tr w:rsidRPr="00117C77" w:rsidR="00117C77" w:rsidTr="007C5D27" w14:paraId="4858DDEF"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49D23EA8" w14:textId="77777777">
            <w:pPr>
              <w:jc w:val="center"/>
              <w:rPr>
                <w:rFonts w:eastAsia="Times New Roman"/>
                <w:color w:val="000000"/>
                <w:sz w:val="20"/>
                <w:szCs w:val="20"/>
              </w:rPr>
            </w:pPr>
            <w:r w:rsidRPr="00117C77">
              <w:rPr>
                <w:rFonts w:eastAsia="Times New Roman"/>
                <w:color w:val="000000"/>
                <w:sz w:val="20"/>
                <w:szCs w:val="20"/>
              </w:rPr>
              <w:t>143</w:t>
            </w:r>
          </w:p>
        </w:tc>
        <w:tc>
          <w:tcPr>
            <w:tcW w:w="0" w:type="auto"/>
            <w:noWrap/>
            <w:vAlign w:val="center"/>
            <w:hideMark/>
          </w:tcPr>
          <w:p w:rsidRPr="00117C77" w:rsidR="00117C77" w:rsidP="007C5D27" w:rsidRDefault="00117C77" w14:paraId="21BA847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PCE20759</w:t>
            </w:r>
          </w:p>
        </w:tc>
        <w:tc>
          <w:tcPr>
            <w:tcW w:w="0" w:type="auto"/>
            <w:noWrap/>
            <w:vAlign w:val="center"/>
            <w:hideMark/>
          </w:tcPr>
          <w:p w:rsidRPr="00117C77" w:rsidR="00117C77" w:rsidP="007C5D27" w:rsidRDefault="00117C77" w14:paraId="0B79272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Bosa</w:t>
            </w:r>
          </w:p>
        </w:tc>
        <w:tc>
          <w:tcPr>
            <w:tcW w:w="0" w:type="auto"/>
            <w:noWrap/>
            <w:vAlign w:val="center"/>
            <w:hideMark/>
          </w:tcPr>
          <w:p w:rsidRPr="00117C77" w:rsidR="00117C77" w:rsidP="007C5D27" w:rsidRDefault="00117C77" w14:paraId="41E0773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CAV30CI1114744</w:t>
            </w:r>
          </w:p>
        </w:tc>
        <w:tc>
          <w:tcPr>
            <w:tcW w:w="0" w:type="auto"/>
            <w:noWrap/>
            <w:vAlign w:val="center"/>
            <w:hideMark/>
          </w:tcPr>
          <w:p w:rsidRPr="00117C77" w:rsidR="00117C77" w:rsidP="007C5D27" w:rsidRDefault="00117C77" w14:paraId="5B4A1D3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11/11/2025</w:t>
            </w:r>
          </w:p>
        </w:tc>
        <w:tc>
          <w:tcPr>
            <w:tcW w:w="0" w:type="auto"/>
            <w:noWrap/>
            <w:vAlign w:val="center"/>
            <w:hideMark/>
          </w:tcPr>
          <w:p w:rsidRPr="00117C77" w:rsidR="00117C77" w:rsidP="007C5D27" w:rsidRDefault="00117C77" w14:paraId="4550D06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CM-0631</w:t>
            </w:r>
          </w:p>
        </w:tc>
      </w:tr>
      <w:tr w:rsidRPr="00117C77" w:rsidR="00117C77" w:rsidTr="007C5D27" w14:paraId="2D83AD80"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1446E8BA" w14:textId="77777777">
            <w:pPr>
              <w:jc w:val="center"/>
              <w:rPr>
                <w:rFonts w:eastAsia="Times New Roman"/>
                <w:color w:val="000000"/>
                <w:sz w:val="20"/>
                <w:szCs w:val="20"/>
              </w:rPr>
            </w:pPr>
            <w:r w:rsidRPr="00117C77">
              <w:rPr>
                <w:rFonts w:eastAsia="Times New Roman"/>
                <w:color w:val="000000"/>
                <w:sz w:val="20"/>
                <w:szCs w:val="20"/>
              </w:rPr>
              <w:t>144</w:t>
            </w:r>
          </w:p>
        </w:tc>
        <w:tc>
          <w:tcPr>
            <w:tcW w:w="0" w:type="auto"/>
            <w:noWrap/>
            <w:vAlign w:val="center"/>
            <w:hideMark/>
          </w:tcPr>
          <w:p w:rsidRPr="00117C77" w:rsidR="00117C77" w:rsidP="007C5D27" w:rsidRDefault="00117C77" w14:paraId="7F5AE54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SCJ17E190152</w:t>
            </w:r>
          </w:p>
        </w:tc>
        <w:tc>
          <w:tcPr>
            <w:tcW w:w="0" w:type="auto"/>
            <w:noWrap/>
            <w:vAlign w:val="center"/>
            <w:hideMark/>
          </w:tcPr>
          <w:p w:rsidRPr="00117C77" w:rsidR="00117C77" w:rsidP="007C5D27" w:rsidRDefault="00117C77" w14:paraId="5D1BFB5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1585106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CAV30CI1092183</w:t>
            </w:r>
          </w:p>
        </w:tc>
        <w:tc>
          <w:tcPr>
            <w:tcW w:w="0" w:type="auto"/>
            <w:noWrap/>
            <w:vAlign w:val="center"/>
            <w:hideMark/>
          </w:tcPr>
          <w:p w:rsidRPr="00117C77" w:rsidR="00117C77" w:rsidP="007C5D27" w:rsidRDefault="00117C77" w14:paraId="2CD2AE7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11/11/2025</w:t>
            </w:r>
          </w:p>
        </w:tc>
        <w:tc>
          <w:tcPr>
            <w:tcW w:w="0" w:type="auto"/>
            <w:noWrap/>
            <w:vAlign w:val="center"/>
            <w:hideMark/>
          </w:tcPr>
          <w:p w:rsidRPr="00117C77" w:rsidR="00117C77" w:rsidP="007C5D27" w:rsidRDefault="00117C77" w14:paraId="297CA2F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CM-0632</w:t>
            </w:r>
          </w:p>
        </w:tc>
      </w:tr>
      <w:tr w:rsidRPr="00117C77" w:rsidR="00117C77" w:rsidTr="007C5D27" w14:paraId="0709A872"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2FA3D8F3" w14:textId="77777777">
            <w:pPr>
              <w:jc w:val="center"/>
              <w:rPr>
                <w:rFonts w:eastAsia="Times New Roman"/>
                <w:color w:val="000000"/>
                <w:sz w:val="20"/>
                <w:szCs w:val="20"/>
              </w:rPr>
            </w:pPr>
            <w:r w:rsidRPr="00117C77">
              <w:rPr>
                <w:rFonts w:eastAsia="Times New Roman"/>
                <w:color w:val="000000"/>
                <w:sz w:val="20"/>
                <w:szCs w:val="20"/>
              </w:rPr>
              <w:t>145</w:t>
            </w:r>
          </w:p>
        </w:tc>
        <w:tc>
          <w:tcPr>
            <w:tcW w:w="0" w:type="auto"/>
            <w:noWrap/>
            <w:vAlign w:val="center"/>
            <w:hideMark/>
          </w:tcPr>
          <w:p w:rsidRPr="00117C77" w:rsidR="00117C77" w:rsidP="007C5D27" w:rsidRDefault="00117C77" w14:paraId="3BC6A6C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SCJ17E190165</w:t>
            </w:r>
          </w:p>
        </w:tc>
        <w:tc>
          <w:tcPr>
            <w:tcW w:w="0" w:type="auto"/>
            <w:noWrap/>
            <w:vAlign w:val="center"/>
            <w:hideMark/>
          </w:tcPr>
          <w:p w:rsidRPr="00117C77" w:rsidR="00117C77" w:rsidP="007C5D27" w:rsidRDefault="00117C77" w14:paraId="4EF8616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29BE839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CAV30CI1100834</w:t>
            </w:r>
          </w:p>
        </w:tc>
        <w:tc>
          <w:tcPr>
            <w:tcW w:w="0" w:type="auto"/>
            <w:noWrap/>
            <w:vAlign w:val="center"/>
            <w:hideMark/>
          </w:tcPr>
          <w:p w:rsidRPr="00117C77" w:rsidR="00117C77" w:rsidP="007C5D27" w:rsidRDefault="00117C77" w14:paraId="0CCB0E6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11/11/2025</w:t>
            </w:r>
          </w:p>
        </w:tc>
        <w:tc>
          <w:tcPr>
            <w:tcW w:w="0" w:type="auto"/>
            <w:noWrap/>
            <w:vAlign w:val="center"/>
            <w:hideMark/>
          </w:tcPr>
          <w:p w:rsidRPr="00117C77" w:rsidR="00117C77" w:rsidP="007C5D27" w:rsidRDefault="00117C77" w14:paraId="64F4310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CM-0632</w:t>
            </w:r>
          </w:p>
        </w:tc>
      </w:tr>
      <w:tr w:rsidRPr="00117C77" w:rsidR="00117C77" w:rsidTr="007C5D27" w14:paraId="002683AD"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188FDB28" w14:textId="77777777">
            <w:pPr>
              <w:jc w:val="center"/>
              <w:rPr>
                <w:rFonts w:eastAsia="Times New Roman"/>
                <w:color w:val="000000"/>
                <w:sz w:val="20"/>
                <w:szCs w:val="20"/>
              </w:rPr>
            </w:pPr>
            <w:r w:rsidRPr="00117C77">
              <w:rPr>
                <w:rFonts w:eastAsia="Times New Roman"/>
                <w:color w:val="000000"/>
                <w:sz w:val="20"/>
                <w:szCs w:val="20"/>
              </w:rPr>
              <w:t>146</w:t>
            </w:r>
          </w:p>
        </w:tc>
        <w:tc>
          <w:tcPr>
            <w:tcW w:w="0" w:type="auto"/>
            <w:noWrap/>
            <w:vAlign w:val="center"/>
            <w:hideMark/>
          </w:tcPr>
          <w:p w:rsidRPr="00117C77" w:rsidR="00117C77" w:rsidP="007C5D27" w:rsidRDefault="00117C77" w14:paraId="61D75AC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SCJ17E190167</w:t>
            </w:r>
          </w:p>
        </w:tc>
        <w:tc>
          <w:tcPr>
            <w:tcW w:w="0" w:type="auto"/>
            <w:noWrap/>
            <w:vAlign w:val="center"/>
            <w:hideMark/>
          </w:tcPr>
          <w:p w:rsidRPr="00117C77" w:rsidR="00117C77" w:rsidP="007C5D27" w:rsidRDefault="00117C77" w14:paraId="1DC28EE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4BF15BD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CAV30CI1100836</w:t>
            </w:r>
          </w:p>
        </w:tc>
        <w:tc>
          <w:tcPr>
            <w:tcW w:w="0" w:type="auto"/>
            <w:noWrap/>
            <w:vAlign w:val="center"/>
            <w:hideMark/>
          </w:tcPr>
          <w:p w:rsidRPr="00117C77" w:rsidR="00117C77" w:rsidP="007C5D27" w:rsidRDefault="00117C77" w14:paraId="055CD66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11/11/2025</w:t>
            </w:r>
          </w:p>
        </w:tc>
        <w:tc>
          <w:tcPr>
            <w:tcW w:w="0" w:type="auto"/>
            <w:noWrap/>
            <w:vAlign w:val="center"/>
            <w:hideMark/>
          </w:tcPr>
          <w:p w:rsidRPr="00117C77" w:rsidR="00117C77" w:rsidP="007C5D27" w:rsidRDefault="00117C77" w14:paraId="5599964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CM-0632</w:t>
            </w:r>
          </w:p>
        </w:tc>
      </w:tr>
      <w:tr w:rsidRPr="00117C77" w:rsidR="00117C77" w:rsidTr="007C5D27" w14:paraId="36B4F499"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60963693" w14:textId="77777777">
            <w:pPr>
              <w:jc w:val="center"/>
              <w:rPr>
                <w:rFonts w:eastAsia="Times New Roman"/>
                <w:color w:val="000000"/>
                <w:sz w:val="20"/>
                <w:szCs w:val="20"/>
              </w:rPr>
            </w:pPr>
            <w:r w:rsidRPr="00117C77">
              <w:rPr>
                <w:rFonts w:eastAsia="Times New Roman"/>
                <w:color w:val="000000"/>
                <w:sz w:val="20"/>
                <w:szCs w:val="20"/>
              </w:rPr>
              <w:t>147</w:t>
            </w:r>
          </w:p>
        </w:tc>
        <w:tc>
          <w:tcPr>
            <w:tcW w:w="0" w:type="auto"/>
            <w:noWrap/>
            <w:vAlign w:val="center"/>
            <w:hideMark/>
          </w:tcPr>
          <w:p w:rsidRPr="00117C77" w:rsidR="00117C77" w:rsidP="007C5D27" w:rsidRDefault="00117C77" w14:paraId="7DB87E1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SCJ17E100013</w:t>
            </w:r>
          </w:p>
        </w:tc>
        <w:tc>
          <w:tcPr>
            <w:tcW w:w="0" w:type="auto"/>
            <w:noWrap/>
            <w:vAlign w:val="center"/>
            <w:hideMark/>
          </w:tcPr>
          <w:p w:rsidRPr="00117C77" w:rsidR="00117C77" w:rsidP="007C5D27" w:rsidRDefault="00117C77" w14:paraId="29CB2F8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Engativá</w:t>
            </w:r>
          </w:p>
        </w:tc>
        <w:tc>
          <w:tcPr>
            <w:tcW w:w="0" w:type="auto"/>
            <w:noWrap/>
            <w:vAlign w:val="center"/>
            <w:hideMark/>
          </w:tcPr>
          <w:p w:rsidRPr="00117C77" w:rsidR="00117C77" w:rsidP="007C5D27" w:rsidRDefault="00117C77" w14:paraId="72EAED6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CAV30CI1091542</w:t>
            </w:r>
          </w:p>
        </w:tc>
        <w:tc>
          <w:tcPr>
            <w:tcW w:w="0" w:type="auto"/>
            <w:noWrap/>
            <w:vAlign w:val="center"/>
            <w:hideMark/>
          </w:tcPr>
          <w:p w:rsidRPr="00117C77" w:rsidR="00117C77" w:rsidP="007C5D27" w:rsidRDefault="00117C77" w14:paraId="39A3BFA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11/11/2025</w:t>
            </w:r>
          </w:p>
        </w:tc>
        <w:tc>
          <w:tcPr>
            <w:tcW w:w="0" w:type="auto"/>
            <w:noWrap/>
            <w:vAlign w:val="center"/>
            <w:hideMark/>
          </w:tcPr>
          <w:p w:rsidRPr="00117C77" w:rsidR="00117C77" w:rsidP="007C5D27" w:rsidRDefault="00117C77" w14:paraId="59FC14C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CM-0633</w:t>
            </w:r>
          </w:p>
        </w:tc>
      </w:tr>
      <w:tr w:rsidRPr="00117C77" w:rsidR="00117C77" w:rsidTr="007C5D27" w14:paraId="3268C757"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57186C2B" w14:textId="77777777">
            <w:pPr>
              <w:jc w:val="center"/>
              <w:rPr>
                <w:rFonts w:eastAsia="Times New Roman"/>
                <w:color w:val="000000"/>
                <w:sz w:val="20"/>
                <w:szCs w:val="20"/>
              </w:rPr>
            </w:pPr>
            <w:r w:rsidRPr="00117C77">
              <w:rPr>
                <w:rFonts w:eastAsia="Times New Roman"/>
                <w:color w:val="000000"/>
                <w:sz w:val="20"/>
                <w:szCs w:val="20"/>
              </w:rPr>
              <w:t>148</w:t>
            </w:r>
          </w:p>
        </w:tc>
        <w:tc>
          <w:tcPr>
            <w:tcW w:w="0" w:type="auto"/>
            <w:noWrap/>
            <w:vAlign w:val="center"/>
            <w:hideMark/>
          </w:tcPr>
          <w:p w:rsidRPr="00117C77" w:rsidR="00117C77" w:rsidP="007C5D27" w:rsidRDefault="00117C77" w14:paraId="5EFA9E9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AL1457</w:t>
            </w:r>
          </w:p>
        </w:tc>
        <w:tc>
          <w:tcPr>
            <w:tcW w:w="0" w:type="auto"/>
            <w:noWrap/>
            <w:vAlign w:val="center"/>
            <w:hideMark/>
          </w:tcPr>
          <w:p w:rsidRPr="00117C77" w:rsidR="00117C77" w:rsidP="007C5D27" w:rsidRDefault="00117C77" w14:paraId="4FA3C39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Engativá</w:t>
            </w:r>
          </w:p>
        </w:tc>
        <w:tc>
          <w:tcPr>
            <w:tcW w:w="0" w:type="auto"/>
            <w:noWrap/>
            <w:vAlign w:val="center"/>
            <w:hideMark/>
          </w:tcPr>
          <w:p w:rsidRPr="00117C77" w:rsidR="00117C77" w:rsidP="007C5D27" w:rsidRDefault="00117C77" w14:paraId="5892D6B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CAV30CI1111297</w:t>
            </w:r>
          </w:p>
        </w:tc>
        <w:tc>
          <w:tcPr>
            <w:tcW w:w="0" w:type="auto"/>
            <w:noWrap/>
            <w:vAlign w:val="center"/>
            <w:hideMark/>
          </w:tcPr>
          <w:p w:rsidRPr="00117C77" w:rsidR="00117C77" w:rsidP="007C5D27" w:rsidRDefault="00117C77" w14:paraId="1444DF9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11/11/2025</w:t>
            </w:r>
          </w:p>
        </w:tc>
        <w:tc>
          <w:tcPr>
            <w:tcW w:w="0" w:type="auto"/>
            <w:noWrap/>
            <w:vAlign w:val="center"/>
            <w:hideMark/>
          </w:tcPr>
          <w:p w:rsidRPr="00117C77" w:rsidR="00117C77" w:rsidP="007C5D27" w:rsidRDefault="00117C77" w14:paraId="3141550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CM-0633</w:t>
            </w:r>
          </w:p>
        </w:tc>
      </w:tr>
      <w:tr w:rsidRPr="00117C77" w:rsidR="00117C77" w:rsidTr="007C5D27" w14:paraId="05C70F24"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78B4127E" w14:textId="77777777">
            <w:pPr>
              <w:jc w:val="center"/>
              <w:rPr>
                <w:rFonts w:eastAsia="Times New Roman"/>
                <w:color w:val="000000"/>
                <w:sz w:val="20"/>
                <w:szCs w:val="20"/>
              </w:rPr>
            </w:pPr>
            <w:r w:rsidRPr="00117C77">
              <w:rPr>
                <w:rFonts w:eastAsia="Times New Roman"/>
                <w:color w:val="000000"/>
                <w:sz w:val="20"/>
                <w:szCs w:val="20"/>
              </w:rPr>
              <w:t>149</w:t>
            </w:r>
          </w:p>
        </w:tc>
        <w:tc>
          <w:tcPr>
            <w:tcW w:w="0" w:type="auto"/>
            <w:noWrap/>
            <w:vAlign w:val="center"/>
            <w:hideMark/>
          </w:tcPr>
          <w:p w:rsidRPr="00117C77" w:rsidR="00117C77" w:rsidP="007C5D27" w:rsidRDefault="00117C77" w14:paraId="2F366D5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AL1459</w:t>
            </w:r>
          </w:p>
        </w:tc>
        <w:tc>
          <w:tcPr>
            <w:tcW w:w="0" w:type="auto"/>
            <w:noWrap/>
            <w:vAlign w:val="center"/>
            <w:hideMark/>
          </w:tcPr>
          <w:p w:rsidRPr="00117C77" w:rsidR="00117C77" w:rsidP="007C5D27" w:rsidRDefault="00117C77" w14:paraId="560CE53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Engativá</w:t>
            </w:r>
          </w:p>
        </w:tc>
        <w:tc>
          <w:tcPr>
            <w:tcW w:w="0" w:type="auto"/>
            <w:noWrap/>
            <w:vAlign w:val="center"/>
            <w:hideMark/>
          </w:tcPr>
          <w:p w:rsidRPr="00117C77" w:rsidR="00117C77" w:rsidP="007C5D27" w:rsidRDefault="00117C77" w14:paraId="47C3381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CAV30CI1115682</w:t>
            </w:r>
          </w:p>
        </w:tc>
        <w:tc>
          <w:tcPr>
            <w:tcW w:w="0" w:type="auto"/>
            <w:noWrap/>
            <w:vAlign w:val="center"/>
            <w:hideMark/>
          </w:tcPr>
          <w:p w:rsidRPr="00117C77" w:rsidR="00117C77" w:rsidP="007C5D27" w:rsidRDefault="00117C77" w14:paraId="274AB50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11/11/2025</w:t>
            </w:r>
          </w:p>
        </w:tc>
        <w:tc>
          <w:tcPr>
            <w:tcW w:w="0" w:type="auto"/>
            <w:noWrap/>
            <w:vAlign w:val="center"/>
            <w:hideMark/>
          </w:tcPr>
          <w:p w:rsidRPr="00117C77" w:rsidR="00117C77" w:rsidP="007C5D27" w:rsidRDefault="00117C77" w14:paraId="780F80A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CM-0633</w:t>
            </w:r>
          </w:p>
        </w:tc>
      </w:tr>
      <w:tr w:rsidRPr="00117C77" w:rsidR="00117C77" w:rsidTr="007C5D27" w14:paraId="7BAB439A"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409C796C" w14:textId="77777777">
            <w:pPr>
              <w:jc w:val="center"/>
              <w:rPr>
                <w:rFonts w:eastAsia="Times New Roman"/>
                <w:color w:val="000000"/>
                <w:sz w:val="20"/>
                <w:szCs w:val="20"/>
              </w:rPr>
            </w:pPr>
            <w:r w:rsidRPr="00117C77">
              <w:rPr>
                <w:rFonts w:eastAsia="Times New Roman"/>
                <w:color w:val="000000"/>
                <w:sz w:val="20"/>
                <w:szCs w:val="20"/>
              </w:rPr>
              <w:t>150</w:t>
            </w:r>
          </w:p>
        </w:tc>
        <w:tc>
          <w:tcPr>
            <w:tcW w:w="0" w:type="auto"/>
            <w:noWrap/>
            <w:vAlign w:val="center"/>
            <w:hideMark/>
          </w:tcPr>
          <w:p w:rsidRPr="00117C77" w:rsidR="00117C77" w:rsidP="007C5D27" w:rsidRDefault="00117C77" w14:paraId="4DEAF78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AL1488</w:t>
            </w:r>
          </w:p>
        </w:tc>
        <w:tc>
          <w:tcPr>
            <w:tcW w:w="0" w:type="auto"/>
            <w:noWrap/>
            <w:vAlign w:val="center"/>
            <w:hideMark/>
          </w:tcPr>
          <w:p w:rsidRPr="00117C77" w:rsidR="00117C77" w:rsidP="007C5D27" w:rsidRDefault="00117C77" w14:paraId="4A27DBD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Engativá</w:t>
            </w:r>
          </w:p>
        </w:tc>
        <w:tc>
          <w:tcPr>
            <w:tcW w:w="0" w:type="auto"/>
            <w:noWrap/>
            <w:vAlign w:val="center"/>
            <w:hideMark/>
          </w:tcPr>
          <w:p w:rsidRPr="00117C77" w:rsidR="00117C77" w:rsidP="007C5D27" w:rsidRDefault="00117C77" w14:paraId="7629144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CAV30CI1111308</w:t>
            </w:r>
          </w:p>
        </w:tc>
        <w:tc>
          <w:tcPr>
            <w:tcW w:w="0" w:type="auto"/>
            <w:noWrap/>
            <w:vAlign w:val="center"/>
            <w:hideMark/>
          </w:tcPr>
          <w:p w:rsidRPr="00117C77" w:rsidR="00117C77" w:rsidP="007C5D27" w:rsidRDefault="00117C77" w14:paraId="20FCC85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11/11/2025</w:t>
            </w:r>
          </w:p>
        </w:tc>
        <w:tc>
          <w:tcPr>
            <w:tcW w:w="0" w:type="auto"/>
            <w:noWrap/>
            <w:vAlign w:val="center"/>
            <w:hideMark/>
          </w:tcPr>
          <w:p w:rsidRPr="00117C77" w:rsidR="00117C77" w:rsidP="007C5D27" w:rsidRDefault="00117C77" w14:paraId="1C9E302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CM-0633</w:t>
            </w:r>
          </w:p>
        </w:tc>
      </w:tr>
      <w:tr w:rsidRPr="00117C77" w:rsidR="00117C77" w:rsidTr="007C5D27" w14:paraId="61174B95"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744D648D" w14:textId="77777777">
            <w:pPr>
              <w:jc w:val="center"/>
              <w:rPr>
                <w:rFonts w:eastAsia="Times New Roman"/>
                <w:color w:val="000000"/>
                <w:sz w:val="20"/>
                <w:szCs w:val="20"/>
              </w:rPr>
            </w:pPr>
            <w:r w:rsidRPr="00117C77">
              <w:rPr>
                <w:rFonts w:eastAsia="Times New Roman"/>
                <w:color w:val="000000"/>
                <w:sz w:val="20"/>
                <w:szCs w:val="20"/>
              </w:rPr>
              <w:t>151</w:t>
            </w:r>
          </w:p>
        </w:tc>
        <w:tc>
          <w:tcPr>
            <w:tcW w:w="0" w:type="auto"/>
            <w:noWrap/>
            <w:vAlign w:val="center"/>
            <w:hideMark/>
          </w:tcPr>
          <w:p w:rsidRPr="00117C77" w:rsidR="00117C77" w:rsidP="007C5D27" w:rsidRDefault="00117C77" w14:paraId="58176DE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CCE_L10_02</w:t>
            </w:r>
          </w:p>
        </w:tc>
        <w:tc>
          <w:tcPr>
            <w:tcW w:w="0" w:type="auto"/>
            <w:noWrap/>
            <w:vAlign w:val="center"/>
            <w:hideMark/>
          </w:tcPr>
          <w:p w:rsidRPr="00117C77" w:rsidR="00117C77" w:rsidP="007C5D27" w:rsidRDefault="00117C77" w14:paraId="15E1354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Engativá</w:t>
            </w:r>
          </w:p>
        </w:tc>
        <w:tc>
          <w:tcPr>
            <w:tcW w:w="0" w:type="auto"/>
            <w:noWrap/>
            <w:vAlign w:val="center"/>
            <w:hideMark/>
          </w:tcPr>
          <w:p w:rsidRPr="00117C77" w:rsidR="00117C77" w:rsidP="007C5D27" w:rsidRDefault="00117C77" w14:paraId="7BC5BB4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CAV30CI1111293</w:t>
            </w:r>
          </w:p>
        </w:tc>
        <w:tc>
          <w:tcPr>
            <w:tcW w:w="0" w:type="auto"/>
            <w:noWrap/>
            <w:vAlign w:val="center"/>
            <w:hideMark/>
          </w:tcPr>
          <w:p w:rsidRPr="00117C77" w:rsidR="00117C77" w:rsidP="007C5D27" w:rsidRDefault="00117C77" w14:paraId="6BADC45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11/11/2025</w:t>
            </w:r>
          </w:p>
        </w:tc>
        <w:tc>
          <w:tcPr>
            <w:tcW w:w="0" w:type="auto"/>
            <w:noWrap/>
            <w:vAlign w:val="center"/>
            <w:hideMark/>
          </w:tcPr>
          <w:p w:rsidRPr="00117C77" w:rsidR="00117C77" w:rsidP="007C5D27" w:rsidRDefault="00117C77" w14:paraId="0452371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CM-0633</w:t>
            </w:r>
          </w:p>
        </w:tc>
      </w:tr>
      <w:tr w:rsidRPr="00117C77" w:rsidR="00117C77" w:rsidTr="007C5D27" w14:paraId="408E989E"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55BB8D1C" w14:textId="77777777">
            <w:pPr>
              <w:jc w:val="center"/>
              <w:rPr>
                <w:rFonts w:eastAsia="Times New Roman"/>
                <w:color w:val="000000"/>
                <w:sz w:val="20"/>
                <w:szCs w:val="20"/>
              </w:rPr>
            </w:pPr>
            <w:r w:rsidRPr="00117C77">
              <w:rPr>
                <w:rFonts w:eastAsia="Times New Roman"/>
                <w:color w:val="000000"/>
                <w:sz w:val="20"/>
                <w:szCs w:val="20"/>
              </w:rPr>
              <w:t>152</w:t>
            </w:r>
          </w:p>
        </w:tc>
        <w:tc>
          <w:tcPr>
            <w:tcW w:w="0" w:type="auto"/>
            <w:noWrap/>
            <w:vAlign w:val="center"/>
            <w:hideMark/>
          </w:tcPr>
          <w:p w:rsidRPr="00117C77" w:rsidR="00117C77" w:rsidP="007C5D27" w:rsidRDefault="00117C77" w14:paraId="1721604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CVID22312</w:t>
            </w:r>
          </w:p>
        </w:tc>
        <w:tc>
          <w:tcPr>
            <w:tcW w:w="0" w:type="auto"/>
            <w:noWrap/>
            <w:vAlign w:val="center"/>
            <w:hideMark/>
          </w:tcPr>
          <w:p w:rsidRPr="00117C77" w:rsidR="00117C77" w:rsidP="007C5D27" w:rsidRDefault="00117C77" w14:paraId="7677A6A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6742836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CAV30CI1112073</w:t>
            </w:r>
          </w:p>
        </w:tc>
        <w:tc>
          <w:tcPr>
            <w:tcW w:w="0" w:type="auto"/>
            <w:noWrap/>
            <w:vAlign w:val="center"/>
            <w:hideMark/>
          </w:tcPr>
          <w:p w:rsidRPr="00117C77" w:rsidR="00117C77" w:rsidP="007C5D27" w:rsidRDefault="00117C77" w14:paraId="7DB8F68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11/11/2025</w:t>
            </w:r>
          </w:p>
        </w:tc>
        <w:tc>
          <w:tcPr>
            <w:tcW w:w="0" w:type="auto"/>
            <w:noWrap/>
            <w:vAlign w:val="center"/>
            <w:hideMark/>
          </w:tcPr>
          <w:p w:rsidRPr="00117C77" w:rsidR="00117C77" w:rsidP="007C5D27" w:rsidRDefault="00117C77" w14:paraId="3BD6F55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CM-0634</w:t>
            </w:r>
          </w:p>
        </w:tc>
      </w:tr>
      <w:tr w:rsidRPr="00117C77" w:rsidR="00117C77" w:rsidTr="007C5D27" w14:paraId="7F308293"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3981BDF7" w14:textId="77777777">
            <w:pPr>
              <w:jc w:val="center"/>
              <w:rPr>
                <w:rFonts w:eastAsia="Times New Roman"/>
                <w:color w:val="000000"/>
                <w:sz w:val="20"/>
                <w:szCs w:val="20"/>
              </w:rPr>
            </w:pPr>
            <w:r w:rsidRPr="00117C77">
              <w:rPr>
                <w:rFonts w:eastAsia="Times New Roman"/>
                <w:color w:val="000000"/>
                <w:sz w:val="20"/>
                <w:szCs w:val="20"/>
              </w:rPr>
              <w:t>153</w:t>
            </w:r>
          </w:p>
        </w:tc>
        <w:tc>
          <w:tcPr>
            <w:tcW w:w="0" w:type="auto"/>
            <w:noWrap/>
            <w:vAlign w:val="center"/>
            <w:hideMark/>
          </w:tcPr>
          <w:p w:rsidRPr="00117C77" w:rsidR="00117C77" w:rsidP="007C5D27" w:rsidRDefault="00117C77" w14:paraId="41617B0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P470</w:t>
            </w:r>
          </w:p>
        </w:tc>
        <w:tc>
          <w:tcPr>
            <w:tcW w:w="0" w:type="auto"/>
            <w:noWrap/>
            <w:vAlign w:val="center"/>
            <w:hideMark/>
          </w:tcPr>
          <w:p w:rsidRPr="00117C77" w:rsidR="00117C77" w:rsidP="007C5D27" w:rsidRDefault="00117C77" w14:paraId="53B9B4A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16534C5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CAV30CI1111656</w:t>
            </w:r>
          </w:p>
        </w:tc>
        <w:tc>
          <w:tcPr>
            <w:tcW w:w="0" w:type="auto"/>
            <w:noWrap/>
            <w:vAlign w:val="center"/>
            <w:hideMark/>
          </w:tcPr>
          <w:p w:rsidRPr="00117C77" w:rsidR="00117C77" w:rsidP="007C5D27" w:rsidRDefault="00117C77" w14:paraId="14A4AD3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11/11/2025</w:t>
            </w:r>
          </w:p>
        </w:tc>
        <w:tc>
          <w:tcPr>
            <w:tcW w:w="0" w:type="auto"/>
            <w:noWrap/>
            <w:vAlign w:val="center"/>
            <w:hideMark/>
          </w:tcPr>
          <w:p w:rsidRPr="00117C77" w:rsidR="00117C77" w:rsidP="007C5D27" w:rsidRDefault="00117C77" w14:paraId="0C965B1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CM-0634</w:t>
            </w:r>
          </w:p>
        </w:tc>
      </w:tr>
      <w:tr w:rsidRPr="00117C77" w:rsidR="00117C77" w:rsidTr="007C5D27" w14:paraId="3205B71F"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030E34B9" w14:textId="77777777">
            <w:pPr>
              <w:jc w:val="center"/>
              <w:rPr>
                <w:rFonts w:eastAsia="Times New Roman"/>
                <w:color w:val="000000"/>
                <w:sz w:val="20"/>
                <w:szCs w:val="20"/>
              </w:rPr>
            </w:pPr>
            <w:r w:rsidRPr="00117C77">
              <w:rPr>
                <w:rFonts w:eastAsia="Times New Roman"/>
                <w:color w:val="000000"/>
                <w:sz w:val="20"/>
                <w:szCs w:val="20"/>
              </w:rPr>
              <w:t>154</w:t>
            </w:r>
          </w:p>
        </w:tc>
        <w:tc>
          <w:tcPr>
            <w:tcW w:w="0" w:type="auto"/>
            <w:noWrap/>
            <w:vAlign w:val="center"/>
            <w:hideMark/>
          </w:tcPr>
          <w:p w:rsidRPr="00117C77" w:rsidR="00117C77" w:rsidP="007C5D27" w:rsidRDefault="00117C77" w14:paraId="53093F4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PCE18623</w:t>
            </w:r>
          </w:p>
        </w:tc>
        <w:tc>
          <w:tcPr>
            <w:tcW w:w="0" w:type="auto"/>
            <w:noWrap/>
            <w:vAlign w:val="center"/>
            <w:hideMark/>
          </w:tcPr>
          <w:p w:rsidRPr="00117C77" w:rsidR="00117C77" w:rsidP="007C5D27" w:rsidRDefault="00117C77" w14:paraId="24CE394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167739A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CAV30CI1112076</w:t>
            </w:r>
          </w:p>
        </w:tc>
        <w:tc>
          <w:tcPr>
            <w:tcW w:w="0" w:type="auto"/>
            <w:noWrap/>
            <w:vAlign w:val="center"/>
            <w:hideMark/>
          </w:tcPr>
          <w:p w:rsidRPr="00117C77" w:rsidR="00117C77" w:rsidP="007C5D27" w:rsidRDefault="00117C77" w14:paraId="76EB504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11/11/2025</w:t>
            </w:r>
          </w:p>
        </w:tc>
        <w:tc>
          <w:tcPr>
            <w:tcW w:w="0" w:type="auto"/>
            <w:noWrap/>
            <w:vAlign w:val="center"/>
            <w:hideMark/>
          </w:tcPr>
          <w:p w:rsidRPr="00117C77" w:rsidR="00117C77" w:rsidP="007C5D27" w:rsidRDefault="00117C77" w14:paraId="3C73656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CM-0634</w:t>
            </w:r>
          </w:p>
        </w:tc>
      </w:tr>
      <w:tr w:rsidRPr="00117C77" w:rsidR="00117C77" w:rsidTr="007C5D27" w14:paraId="48CAD7B8"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204EFB87" w14:textId="77777777">
            <w:pPr>
              <w:jc w:val="center"/>
              <w:rPr>
                <w:rFonts w:eastAsia="Times New Roman"/>
                <w:color w:val="000000"/>
                <w:sz w:val="20"/>
                <w:szCs w:val="20"/>
              </w:rPr>
            </w:pPr>
            <w:r w:rsidRPr="00117C77">
              <w:rPr>
                <w:rFonts w:eastAsia="Times New Roman"/>
                <w:color w:val="000000"/>
                <w:sz w:val="20"/>
                <w:szCs w:val="20"/>
              </w:rPr>
              <w:t>155</w:t>
            </w:r>
          </w:p>
        </w:tc>
        <w:tc>
          <w:tcPr>
            <w:tcW w:w="0" w:type="auto"/>
            <w:noWrap/>
            <w:vAlign w:val="center"/>
            <w:hideMark/>
          </w:tcPr>
          <w:p w:rsidRPr="00117C77" w:rsidR="00117C77" w:rsidP="007C5D27" w:rsidRDefault="00117C77" w14:paraId="111426A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AL2646</w:t>
            </w:r>
          </w:p>
        </w:tc>
        <w:tc>
          <w:tcPr>
            <w:tcW w:w="0" w:type="auto"/>
            <w:noWrap/>
            <w:vAlign w:val="center"/>
            <w:hideMark/>
          </w:tcPr>
          <w:p w:rsidRPr="00117C77" w:rsidR="00117C77" w:rsidP="007C5D27" w:rsidRDefault="00117C77" w14:paraId="4D1BF93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Suba</w:t>
            </w:r>
          </w:p>
        </w:tc>
        <w:tc>
          <w:tcPr>
            <w:tcW w:w="0" w:type="auto"/>
            <w:noWrap/>
            <w:vAlign w:val="center"/>
            <w:hideMark/>
          </w:tcPr>
          <w:p w:rsidRPr="00117C77" w:rsidR="00117C77" w:rsidP="007C5D27" w:rsidRDefault="00117C77" w14:paraId="453461F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CAV30CI1112387</w:t>
            </w:r>
          </w:p>
        </w:tc>
        <w:tc>
          <w:tcPr>
            <w:tcW w:w="0" w:type="auto"/>
            <w:noWrap/>
            <w:vAlign w:val="center"/>
            <w:hideMark/>
          </w:tcPr>
          <w:p w:rsidRPr="00117C77" w:rsidR="00117C77" w:rsidP="007C5D27" w:rsidRDefault="00117C77" w14:paraId="059EEFF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11/11/2025</w:t>
            </w:r>
          </w:p>
        </w:tc>
        <w:tc>
          <w:tcPr>
            <w:tcW w:w="0" w:type="auto"/>
            <w:noWrap/>
            <w:vAlign w:val="center"/>
            <w:hideMark/>
          </w:tcPr>
          <w:p w:rsidRPr="00117C77" w:rsidR="00117C77" w:rsidP="007C5D27" w:rsidRDefault="00117C77" w14:paraId="3D678E4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CM-0635</w:t>
            </w:r>
          </w:p>
        </w:tc>
      </w:tr>
      <w:tr w:rsidRPr="00117C77" w:rsidR="00117C77" w:rsidTr="007C5D27" w14:paraId="44D18375"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28C28D14" w14:textId="77777777">
            <w:pPr>
              <w:jc w:val="center"/>
              <w:rPr>
                <w:rFonts w:eastAsia="Times New Roman"/>
                <w:color w:val="000000"/>
                <w:sz w:val="20"/>
                <w:szCs w:val="20"/>
              </w:rPr>
            </w:pPr>
            <w:r w:rsidRPr="00117C77">
              <w:rPr>
                <w:rFonts w:eastAsia="Times New Roman"/>
                <w:color w:val="000000"/>
                <w:sz w:val="20"/>
                <w:szCs w:val="20"/>
              </w:rPr>
              <w:t>156</w:t>
            </w:r>
          </w:p>
        </w:tc>
        <w:tc>
          <w:tcPr>
            <w:tcW w:w="0" w:type="auto"/>
            <w:noWrap/>
            <w:vAlign w:val="center"/>
            <w:hideMark/>
          </w:tcPr>
          <w:p w:rsidRPr="00117C77" w:rsidR="00117C77" w:rsidP="007C5D27" w:rsidRDefault="00117C77" w14:paraId="4AAB0CE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AL2640</w:t>
            </w:r>
          </w:p>
        </w:tc>
        <w:tc>
          <w:tcPr>
            <w:tcW w:w="0" w:type="auto"/>
            <w:noWrap/>
            <w:vAlign w:val="center"/>
            <w:hideMark/>
          </w:tcPr>
          <w:p w:rsidRPr="00117C77" w:rsidR="00117C77" w:rsidP="007C5D27" w:rsidRDefault="00117C77" w14:paraId="1F1C106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Suba</w:t>
            </w:r>
          </w:p>
        </w:tc>
        <w:tc>
          <w:tcPr>
            <w:tcW w:w="0" w:type="auto"/>
            <w:noWrap/>
            <w:vAlign w:val="center"/>
            <w:hideMark/>
          </w:tcPr>
          <w:p w:rsidRPr="00117C77" w:rsidR="00117C77" w:rsidP="007C5D27" w:rsidRDefault="00117C77" w14:paraId="12AE289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CAV30CI1112364</w:t>
            </w:r>
          </w:p>
        </w:tc>
        <w:tc>
          <w:tcPr>
            <w:tcW w:w="0" w:type="auto"/>
            <w:noWrap/>
            <w:vAlign w:val="center"/>
            <w:hideMark/>
          </w:tcPr>
          <w:p w:rsidRPr="00117C77" w:rsidR="00117C77" w:rsidP="007C5D27" w:rsidRDefault="00117C77" w14:paraId="3E59102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11/11/2025</w:t>
            </w:r>
          </w:p>
        </w:tc>
        <w:tc>
          <w:tcPr>
            <w:tcW w:w="0" w:type="auto"/>
            <w:noWrap/>
            <w:vAlign w:val="center"/>
            <w:hideMark/>
          </w:tcPr>
          <w:p w:rsidRPr="00117C77" w:rsidR="00117C77" w:rsidP="007C5D27" w:rsidRDefault="00117C77" w14:paraId="79CCE74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CM-0635</w:t>
            </w:r>
          </w:p>
        </w:tc>
      </w:tr>
      <w:tr w:rsidRPr="00117C77" w:rsidR="00117C77" w:rsidTr="007C5D27" w14:paraId="546B3331"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34ACF24D" w14:textId="77777777">
            <w:pPr>
              <w:jc w:val="center"/>
              <w:rPr>
                <w:rFonts w:eastAsia="Times New Roman"/>
                <w:color w:val="000000"/>
                <w:sz w:val="20"/>
                <w:szCs w:val="20"/>
              </w:rPr>
            </w:pPr>
            <w:r w:rsidRPr="00117C77">
              <w:rPr>
                <w:rFonts w:eastAsia="Times New Roman"/>
                <w:color w:val="000000"/>
                <w:sz w:val="20"/>
                <w:szCs w:val="20"/>
              </w:rPr>
              <w:t>157</w:t>
            </w:r>
          </w:p>
        </w:tc>
        <w:tc>
          <w:tcPr>
            <w:tcW w:w="0" w:type="auto"/>
            <w:noWrap/>
            <w:vAlign w:val="center"/>
            <w:hideMark/>
          </w:tcPr>
          <w:p w:rsidRPr="00117C77" w:rsidR="00117C77" w:rsidP="007C5D27" w:rsidRDefault="00117C77" w14:paraId="69D842C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P282</w:t>
            </w:r>
          </w:p>
        </w:tc>
        <w:tc>
          <w:tcPr>
            <w:tcW w:w="0" w:type="auto"/>
            <w:noWrap/>
            <w:vAlign w:val="center"/>
            <w:hideMark/>
          </w:tcPr>
          <w:p w:rsidRPr="00117C77" w:rsidR="00117C77" w:rsidP="007C5D27" w:rsidRDefault="00117C77" w14:paraId="2887693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Suba</w:t>
            </w:r>
          </w:p>
        </w:tc>
        <w:tc>
          <w:tcPr>
            <w:tcW w:w="0" w:type="auto"/>
            <w:noWrap/>
            <w:vAlign w:val="center"/>
            <w:hideMark/>
          </w:tcPr>
          <w:p w:rsidRPr="00117C77" w:rsidR="00117C77" w:rsidP="007C5D27" w:rsidRDefault="00117C77" w14:paraId="6DDD674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CAV30CI1112372</w:t>
            </w:r>
          </w:p>
        </w:tc>
        <w:tc>
          <w:tcPr>
            <w:tcW w:w="0" w:type="auto"/>
            <w:noWrap/>
            <w:vAlign w:val="center"/>
            <w:hideMark/>
          </w:tcPr>
          <w:p w:rsidRPr="00117C77" w:rsidR="00117C77" w:rsidP="007C5D27" w:rsidRDefault="00117C77" w14:paraId="61CF32D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11/11/2025</w:t>
            </w:r>
          </w:p>
        </w:tc>
        <w:tc>
          <w:tcPr>
            <w:tcW w:w="0" w:type="auto"/>
            <w:noWrap/>
            <w:vAlign w:val="center"/>
            <w:hideMark/>
          </w:tcPr>
          <w:p w:rsidRPr="00117C77" w:rsidR="00117C77" w:rsidP="007C5D27" w:rsidRDefault="00117C77" w14:paraId="64DEDA5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CM-0635</w:t>
            </w:r>
          </w:p>
        </w:tc>
      </w:tr>
      <w:tr w:rsidRPr="00117C77" w:rsidR="00117C77" w:rsidTr="007C5D27" w14:paraId="34A65604"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2F97B4BF" w14:textId="77777777">
            <w:pPr>
              <w:jc w:val="center"/>
              <w:rPr>
                <w:rFonts w:eastAsia="Times New Roman"/>
                <w:color w:val="000000"/>
                <w:sz w:val="20"/>
                <w:szCs w:val="20"/>
              </w:rPr>
            </w:pPr>
            <w:r w:rsidRPr="00117C77">
              <w:rPr>
                <w:rFonts w:eastAsia="Times New Roman"/>
                <w:color w:val="000000"/>
                <w:sz w:val="20"/>
                <w:szCs w:val="20"/>
              </w:rPr>
              <w:t>158</w:t>
            </w:r>
          </w:p>
        </w:tc>
        <w:tc>
          <w:tcPr>
            <w:tcW w:w="0" w:type="auto"/>
            <w:noWrap/>
            <w:vAlign w:val="center"/>
            <w:hideMark/>
          </w:tcPr>
          <w:p w:rsidRPr="00117C77" w:rsidR="00117C77" w:rsidP="007C5D27" w:rsidRDefault="00117C77" w14:paraId="69FDC3F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MB1104</w:t>
            </w:r>
          </w:p>
        </w:tc>
        <w:tc>
          <w:tcPr>
            <w:tcW w:w="0" w:type="auto"/>
            <w:noWrap/>
            <w:vAlign w:val="center"/>
            <w:hideMark/>
          </w:tcPr>
          <w:p w:rsidRPr="00117C77" w:rsidR="00117C77" w:rsidP="007C5D27" w:rsidRDefault="00117C77" w14:paraId="4754175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000FAC4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CAV30CI1111664</w:t>
            </w:r>
          </w:p>
        </w:tc>
        <w:tc>
          <w:tcPr>
            <w:tcW w:w="0" w:type="auto"/>
            <w:noWrap/>
            <w:vAlign w:val="center"/>
            <w:hideMark/>
          </w:tcPr>
          <w:p w:rsidRPr="00117C77" w:rsidR="00117C77" w:rsidP="007C5D27" w:rsidRDefault="00117C77" w14:paraId="7450496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11/11/2025</w:t>
            </w:r>
          </w:p>
        </w:tc>
        <w:tc>
          <w:tcPr>
            <w:tcW w:w="0" w:type="auto"/>
            <w:noWrap/>
            <w:vAlign w:val="center"/>
            <w:hideMark/>
          </w:tcPr>
          <w:p w:rsidRPr="00117C77" w:rsidR="00117C77" w:rsidP="007C5D27" w:rsidRDefault="00117C77" w14:paraId="471CBDB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CM-0636</w:t>
            </w:r>
          </w:p>
        </w:tc>
      </w:tr>
      <w:tr w:rsidRPr="00117C77" w:rsidR="00117C77" w:rsidTr="007C5D27" w14:paraId="19D4EBD6"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6C3EB70F" w14:textId="77777777">
            <w:pPr>
              <w:jc w:val="center"/>
              <w:rPr>
                <w:rFonts w:eastAsia="Times New Roman"/>
                <w:color w:val="000000"/>
                <w:sz w:val="20"/>
                <w:szCs w:val="20"/>
              </w:rPr>
            </w:pPr>
            <w:r w:rsidRPr="00117C77">
              <w:rPr>
                <w:rFonts w:eastAsia="Times New Roman"/>
                <w:color w:val="000000"/>
                <w:sz w:val="20"/>
                <w:szCs w:val="20"/>
              </w:rPr>
              <w:t>159</w:t>
            </w:r>
          </w:p>
        </w:tc>
        <w:tc>
          <w:tcPr>
            <w:tcW w:w="0" w:type="auto"/>
            <w:noWrap/>
            <w:vAlign w:val="center"/>
            <w:hideMark/>
          </w:tcPr>
          <w:p w:rsidRPr="00117C77" w:rsidR="00117C77" w:rsidP="007C5D27" w:rsidRDefault="00117C77" w14:paraId="3D01B1F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PCE22771</w:t>
            </w:r>
          </w:p>
        </w:tc>
        <w:tc>
          <w:tcPr>
            <w:tcW w:w="0" w:type="auto"/>
            <w:noWrap/>
            <w:vAlign w:val="center"/>
            <w:hideMark/>
          </w:tcPr>
          <w:p w:rsidRPr="00117C77" w:rsidR="00117C77" w:rsidP="007C5D27" w:rsidRDefault="00117C77" w14:paraId="0514F96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10B1498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CAV30CI1111661</w:t>
            </w:r>
          </w:p>
        </w:tc>
        <w:tc>
          <w:tcPr>
            <w:tcW w:w="0" w:type="auto"/>
            <w:noWrap/>
            <w:vAlign w:val="center"/>
            <w:hideMark/>
          </w:tcPr>
          <w:p w:rsidRPr="00117C77" w:rsidR="00117C77" w:rsidP="007C5D27" w:rsidRDefault="00117C77" w14:paraId="7C5F6B3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11/11/2025</w:t>
            </w:r>
          </w:p>
        </w:tc>
        <w:tc>
          <w:tcPr>
            <w:tcW w:w="0" w:type="auto"/>
            <w:noWrap/>
            <w:vAlign w:val="center"/>
            <w:hideMark/>
          </w:tcPr>
          <w:p w:rsidRPr="00117C77" w:rsidR="00117C77" w:rsidP="007C5D27" w:rsidRDefault="00117C77" w14:paraId="73A19B6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CM-0636</w:t>
            </w:r>
          </w:p>
        </w:tc>
      </w:tr>
      <w:tr w:rsidRPr="00117C77" w:rsidR="00117C77" w:rsidTr="007C5D27" w14:paraId="472A60AE"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1868239F" w14:textId="77777777">
            <w:pPr>
              <w:jc w:val="center"/>
              <w:rPr>
                <w:rFonts w:eastAsia="Times New Roman"/>
                <w:color w:val="000000"/>
                <w:sz w:val="20"/>
                <w:szCs w:val="20"/>
              </w:rPr>
            </w:pPr>
            <w:r w:rsidRPr="00117C77">
              <w:rPr>
                <w:rFonts w:eastAsia="Times New Roman"/>
                <w:color w:val="000000"/>
                <w:sz w:val="20"/>
                <w:szCs w:val="20"/>
              </w:rPr>
              <w:t>160</w:t>
            </w:r>
          </w:p>
        </w:tc>
        <w:tc>
          <w:tcPr>
            <w:tcW w:w="0" w:type="auto"/>
            <w:noWrap/>
            <w:vAlign w:val="center"/>
            <w:hideMark/>
          </w:tcPr>
          <w:p w:rsidRPr="00117C77" w:rsidR="00117C77" w:rsidP="007C5D27" w:rsidRDefault="00117C77" w14:paraId="6E2B4B0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AL2453</w:t>
            </w:r>
          </w:p>
        </w:tc>
        <w:tc>
          <w:tcPr>
            <w:tcW w:w="0" w:type="auto"/>
            <w:noWrap/>
            <w:vAlign w:val="center"/>
            <w:hideMark/>
          </w:tcPr>
          <w:p w:rsidRPr="00117C77" w:rsidR="00117C77" w:rsidP="007C5D27" w:rsidRDefault="00117C77" w14:paraId="0DEB05B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0C472F2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CAV30CI1111681</w:t>
            </w:r>
          </w:p>
        </w:tc>
        <w:tc>
          <w:tcPr>
            <w:tcW w:w="0" w:type="auto"/>
            <w:noWrap/>
            <w:vAlign w:val="center"/>
            <w:hideMark/>
          </w:tcPr>
          <w:p w:rsidRPr="00117C77" w:rsidR="00117C77" w:rsidP="007C5D27" w:rsidRDefault="00117C77" w14:paraId="21E88D5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11/11/2025</w:t>
            </w:r>
          </w:p>
        </w:tc>
        <w:tc>
          <w:tcPr>
            <w:tcW w:w="0" w:type="auto"/>
            <w:noWrap/>
            <w:vAlign w:val="center"/>
            <w:hideMark/>
          </w:tcPr>
          <w:p w:rsidRPr="00117C77" w:rsidR="00117C77" w:rsidP="007C5D27" w:rsidRDefault="00117C77" w14:paraId="7182EF7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CM-0636</w:t>
            </w:r>
          </w:p>
        </w:tc>
      </w:tr>
      <w:tr w:rsidRPr="00117C77" w:rsidR="00117C77" w:rsidTr="007C5D27" w14:paraId="7F90C1E1"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3FCBDE22" w14:textId="77777777">
            <w:pPr>
              <w:jc w:val="center"/>
              <w:rPr>
                <w:rFonts w:eastAsia="Times New Roman"/>
                <w:color w:val="000000"/>
                <w:sz w:val="20"/>
                <w:szCs w:val="20"/>
              </w:rPr>
            </w:pPr>
            <w:r w:rsidRPr="00117C77">
              <w:rPr>
                <w:rFonts w:eastAsia="Times New Roman"/>
                <w:color w:val="000000"/>
                <w:sz w:val="20"/>
                <w:szCs w:val="20"/>
              </w:rPr>
              <w:t>161</w:t>
            </w:r>
          </w:p>
        </w:tc>
        <w:tc>
          <w:tcPr>
            <w:tcW w:w="0" w:type="auto"/>
            <w:noWrap/>
            <w:vAlign w:val="center"/>
            <w:hideMark/>
          </w:tcPr>
          <w:p w:rsidRPr="00117C77" w:rsidR="00117C77" w:rsidP="007C5D27" w:rsidRDefault="00117C77" w14:paraId="0B159FE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CVID21957</w:t>
            </w:r>
          </w:p>
        </w:tc>
        <w:tc>
          <w:tcPr>
            <w:tcW w:w="0" w:type="auto"/>
            <w:noWrap/>
            <w:vAlign w:val="center"/>
            <w:hideMark/>
          </w:tcPr>
          <w:p w:rsidRPr="00117C77" w:rsidR="00117C77" w:rsidP="007C5D27" w:rsidRDefault="00117C77" w14:paraId="57A4742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Kennedy</w:t>
            </w:r>
          </w:p>
        </w:tc>
        <w:tc>
          <w:tcPr>
            <w:tcW w:w="0" w:type="auto"/>
            <w:noWrap/>
            <w:vAlign w:val="center"/>
            <w:hideMark/>
          </w:tcPr>
          <w:p w:rsidRPr="00117C77" w:rsidR="00117C77" w:rsidP="007C5D27" w:rsidRDefault="00117C77" w14:paraId="5B08D31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CAV30CI1113327</w:t>
            </w:r>
          </w:p>
        </w:tc>
        <w:tc>
          <w:tcPr>
            <w:tcW w:w="0" w:type="auto"/>
            <w:noWrap/>
            <w:vAlign w:val="center"/>
            <w:hideMark/>
          </w:tcPr>
          <w:p w:rsidRPr="00117C77" w:rsidR="00117C77" w:rsidP="007C5D27" w:rsidRDefault="00117C77" w14:paraId="7C96C17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11/11/2025</w:t>
            </w:r>
          </w:p>
        </w:tc>
        <w:tc>
          <w:tcPr>
            <w:tcW w:w="0" w:type="auto"/>
            <w:noWrap/>
            <w:vAlign w:val="center"/>
            <w:hideMark/>
          </w:tcPr>
          <w:p w:rsidRPr="00117C77" w:rsidR="00117C77" w:rsidP="007C5D27" w:rsidRDefault="00117C77" w14:paraId="3E87ECB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CM-0637</w:t>
            </w:r>
          </w:p>
        </w:tc>
      </w:tr>
      <w:tr w:rsidRPr="00117C77" w:rsidR="00117C77" w:rsidTr="007C5D27" w14:paraId="4D9D6FA6"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6F6AC4AE" w14:textId="77777777">
            <w:pPr>
              <w:jc w:val="center"/>
              <w:rPr>
                <w:rFonts w:eastAsia="Times New Roman"/>
                <w:color w:val="000000"/>
                <w:sz w:val="20"/>
                <w:szCs w:val="20"/>
              </w:rPr>
            </w:pPr>
            <w:r w:rsidRPr="00117C77">
              <w:rPr>
                <w:rFonts w:eastAsia="Times New Roman"/>
                <w:color w:val="000000"/>
                <w:sz w:val="20"/>
                <w:szCs w:val="20"/>
              </w:rPr>
              <w:t>162</w:t>
            </w:r>
          </w:p>
        </w:tc>
        <w:tc>
          <w:tcPr>
            <w:tcW w:w="0" w:type="auto"/>
            <w:noWrap/>
            <w:vAlign w:val="center"/>
            <w:hideMark/>
          </w:tcPr>
          <w:p w:rsidRPr="00117C77" w:rsidR="00117C77" w:rsidP="007C5D27" w:rsidRDefault="00117C77" w14:paraId="6E082F6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AL1314</w:t>
            </w:r>
          </w:p>
        </w:tc>
        <w:tc>
          <w:tcPr>
            <w:tcW w:w="0" w:type="auto"/>
            <w:noWrap/>
            <w:vAlign w:val="center"/>
            <w:hideMark/>
          </w:tcPr>
          <w:p w:rsidRPr="00117C77" w:rsidR="00117C77" w:rsidP="007C5D27" w:rsidRDefault="00117C77" w14:paraId="4B10A8A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Kennedy</w:t>
            </w:r>
          </w:p>
        </w:tc>
        <w:tc>
          <w:tcPr>
            <w:tcW w:w="0" w:type="auto"/>
            <w:noWrap/>
            <w:vAlign w:val="center"/>
            <w:hideMark/>
          </w:tcPr>
          <w:p w:rsidRPr="00117C77" w:rsidR="00117C77" w:rsidP="007C5D27" w:rsidRDefault="00117C77" w14:paraId="5922640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CAV30CI1113414</w:t>
            </w:r>
          </w:p>
        </w:tc>
        <w:tc>
          <w:tcPr>
            <w:tcW w:w="0" w:type="auto"/>
            <w:noWrap/>
            <w:vAlign w:val="center"/>
            <w:hideMark/>
          </w:tcPr>
          <w:p w:rsidRPr="00117C77" w:rsidR="00117C77" w:rsidP="007C5D27" w:rsidRDefault="00117C77" w14:paraId="1764798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11/11/2025</w:t>
            </w:r>
          </w:p>
        </w:tc>
        <w:tc>
          <w:tcPr>
            <w:tcW w:w="0" w:type="auto"/>
            <w:noWrap/>
            <w:vAlign w:val="center"/>
            <w:hideMark/>
          </w:tcPr>
          <w:p w:rsidRPr="00117C77" w:rsidR="00117C77" w:rsidP="007C5D27" w:rsidRDefault="00117C77" w14:paraId="0497C64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CM-0637</w:t>
            </w:r>
          </w:p>
        </w:tc>
      </w:tr>
      <w:tr w:rsidRPr="00117C77" w:rsidR="00117C77" w:rsidTr="007C5D27" w14:paraId="4F395B4C"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2BD10A73" w14:textId="77777777">
            <w:pPr>
              <w:jc w:val="center"/>
              <w:rPr>
                <w:rFonts w:eastAsia="Times New Roman"/>
                <w:color w:val="000000"/>
                <w:sz w:val="20"/>
                <w:szCs w:val="20"/>
              </w:rPr>
            </w:pPr>
            <w:r w:rsidRPr="00117C77">
              <w:rPr>
                <w:rFonts w:eastAsia="Times New Roman"/>
                <w:color w:val="000000"/>
                <w:sz w:val="20"/>
                <w:szCs w:val="20"/>
              </w:rPr>
              <w:t>163</w:t>
            </w:r>
          </w:p>
        </w:tc>
        <w:tc>
          <w:tcPr>
            <w:tcW w:w="0" w:type="auto"/>
            <w:noWrap/>
            <w:vAlign w:val="center"/>
            <w:hideMark/>
          </w:tcPr>
          <w:p w:rsidRPr="00117C77" w:rsidR="00117C77" w:rsidP="007C5D27" w:rsidRDefault="00117C77" w14:paraId="0D8A9AC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CVID21913</w:t>
            </w:r>
          </w:p>
        </w:tc>
        <w:tc>
          <w:tcPr>
            <w:tcW w:w="0" w:type="auto"/>
            <w:noWrap/>
            <w:vAlign w:val="center"/>
            <w:hideMark/>
          </w:tcPr>
          <w:p w:rsidRPr="00117C77" w:rsidR="00117C77" w:rsidP="007C5D27" w:rsidRDefault="00117C77" w14:paraId="19604BD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Kennedy</w:t>
            </w:r>
          </w:p>
        </w:tc>
        <w:tc>
          <w:tcPr>
            <w:tcW w:w="0" w:type="auto"/>
            <w:noWrap/>
            <w:vAlign w:val="center"/>
            <w:hideMark/>
          </w:tcPr>
          <w:p w:rsidRPr="00117C77" w:rsidR="00117C77" w:rsidP="007C5D27" w:rsidRDefault="00117C77" w14:paraId="1E4B1E0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CAV30CI1113339</w:t>
            </w:r>
          </w:p>
        </w:tc>
        <w:tc>
          <w:tcPr>
            <w:tcW w:w="0" w:type="auto"/>
            <w:noWrap/>
            <w:vAlign w:val="center"/>
            <w:hideMark/>
          </w:tcPr>
          <w:p w:rsidRPr="00117C77" w:rsidR="00117C77" w:rsidP="007C5D27" w:rsidRDefault="00117C77" w14:paraId="42CBA39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11/11/2025</w:t>
            </w:r>
          </w:p>
        </w:tc>
        <w:tc>
          <w:tcPr>
            <w:tcW w:w="0" w:type="auto"/>
            <w:noWrap/>
            <w:vAlign w:val="center"/>
            <w:hideMark/>
          </w:tcPr>
          <w:p w:rsidRPr="00117C77" w:rsidR="00117C77" w:rsidP="007C5D27" w:rsidRDefault="00117C77" w14:paraId="1950E3A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CM-0637</w:t>
            </w:r>
          </w:p>
        </w:tc>
      </w:tr>
      <w:tr w:rsidRPr="00117C77" w:rsidR="00117C77" w:rsidTr="007C5D27" w14:paraId="04378551"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66705B35" w14:textId="77777777">
            <w:pPr>
              <w:jc w:val="center"/>
              <w:rPr>
                <w:rFonts w:eastAsia="Times New Roman"/>
                <w:color w:val="000000"/>
                <w:sz w:val="20"/>
                <w:szCs w:val="20"/>
              </w:rPr>
            </w:pPr>
            <w:r w:rsidRPr="00117C77">
              <w:rPr>
                <w:rFonts w:eastAsia="Times New Roman"/>
                <w:color w:val="000000"/>
                <w:sz w:val="20"/>
                <w:szCs w:val="20"/>
              </w:rPr>
              <w:t>164</w:t>
            </w:r>
          </w:p>
        </w:tc>
        <w:tc>
          <w:tcPr>
            <w:tcW w:w="0" w:type="auto"/>
            <w:noWrap/>
            <w:vAlign w:val="center"/>
            <w:hideMark/>
          </w:tcPr>
          <w:p w:rsidRPr="00117C77" w:rsidR="00117C77" w:rsidP="007C5D27" w:rsidRDefault="00117C77" w14:paraId="7F67EFF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AL1258</w:t>
            </w:r>
          </w:p>
        </w:tc>
        <w:tc>
          <w:tcPr>
            <w:tcW w:w="0" w:type="auto"/>
            <w:noWrap/>
            <w:vAlign w:val="center"/>
            <w:hideMark/>
          </w:tcPr>
          <w:p w:rsidRPr="00117C77" w:rsidR="00117C77" w:rsidP="007C5D27" w:rsidRDefault="00117C77" w14:paraId="516DF6A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Kennedy</w:t>
            </w:r>
          </w:p>
        </w:tc>
        <w:tc>
          <w:tcPr>
            <w:tcW w:w="0" w:type="auto"/>
            <w:noWrap/>
            <w:vAlign w:val="center"/>
            <w:hideMark/>
          </w:tcPr>
          <w:p w:rsidRPr="00117C77" w:rsidR="00117C77" w:rsidP="007C5D27" w:rsidRDefault="00117C77" w14:paraId="029B49F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CAV30CI1113324</w:t>
            </w:r>
          </w:p>
        </w:tc>
        <w:tc>
          <w:tcPr>
            <w:tcW w:w="0" w:type="auto"/>
            <w:noWrap/>
            <w:vAlign w:val="center"/>
            <w:hideMark/>
          </w:tcPr>
          <w:p w:rsidRPr="00117C77" w:rsidR="00117C77" w:rsidP="007C5D27" w:rsidRDefault="00117C77" w14:paraId="1A70790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11/11/2025</w:t>
            </w:r>
          </w:p>
        </w:tc>
        <w:tc>
          <w:tcPr>
            <w:tcW w:w="0" w:type="auto"/>
            <w:noWrap/>
            <w:vAlign w:val="center"/>
            <w:hideMark/>
          </w:tcPr>
          <w:p w:rsidRPr="00117C77" w:rsidR="00117C77" w:rsidP="007C5D27" w:rsidRDefault="00117C77" w14:paraId="67DF7FD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CM-0637</w:t>
            </w:r>
          </w:p>
        </w:tc>
      </w:tr>
      <w:tr w:rsidRPr="00117C77" w:rsidR="00117C77" w:rsidTr="007C5D27" w14:paraId="7E5BDF80"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610228B9" w14:textId="77777777">
            <w:pPr>
              <w:jc w:val="center"/>
              <w:rPr>
                <w:rFonts w:eastAsia="Times New Roman"/>
                <w:color w:val="000000"/>
                <w:sz w:val="20"/>
                <w:szCs w:val="20"/>
              </w:rPr>
            </w:pPr>
            <w:r w:rsidRPr="00117C77">
              <w:rPr>
                <w:rFonts w:eastAsia="Times New Roman"/>
                <w:color w:val="000000"/>
                <w:sz w:val="20"/>
                <w:szCs w:val="20"/>
              </w:rPr>
              <w:t>165</w:t>
            </w:r>
          </w:p>
        </w:tc>
        <w:tc>
          <w:tcPr>
            <w:tcW w:w="0" w:type="auto"/>
            <w:noWrap/>
            <w:vAlign w:val="center"/>
            <w:hideMark/>
          </w:tcPr>
          <w:p w:rsidRPr="00117C77" w:rsidR="00117C77" w:rsidP="007C5D27" w:rsidRDefault="00117C77" w14:paraId="2AE1392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PCE23676</w:t>
            </w:r>
          </w:p>
        </w:tc>
        <w:tc>
          <w:tcPr>
            <w:tcW w:w="0" w:type="auto"/>
            <w:noWrap/>
            <w:vAlign w:val="center"/>
            <w:hideMark/>
          </w:tcPr>
          <w:p w:rsidRPr="00117C77" w:rsidR="00117C77" w:rsidP="007C5D27" w:rsidRDefault="00117C77" w14:paraId="1D5AF90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Bosa</w:t>
            </w:r>
          </w:p>
        </w:tc>
        <w:tc>
          <w:tcPr>
            <w:tcW w:w="0" w:type="auto"/>
            <w:noWrap/>
            <w:vAlign w:val="center"/>
            <w:hideMark/>
          </w:tcPr>
          <w:p w:rsidRPr="00117C77" w:rsidR="00117C77" w:rsidP="007C5D27" w:rsidRDefault="00117C77" w14:paraId="4610ED5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CAV30CI1114325</w:t>
            </w:r>
          </w:p>
        </w:tc>
        <w:tc>
          <w:tcPr>
            <w:tcW w:w="0" w:type="auto"/>
            <w:noWrap/>
            <w:vAlign w:val="center"/>
            <w:hideMark/>
          </w:tcPr>
          <w:p w:rsidRPr="00117C77" w:rsidR="00117C77" w:rsidP="007C5D27" w:rsidRDefault="00117C77" w14:paraId="126E145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11/11/2025</w:t>
            </w:r>
          </w:p>
        </w:tc>
        <w:tc>
          <w:tcPr>
            <w:tcW w:w="0" w:type="auto"/>
            <w:noWrap/>
            <w:vAlign w:val="center"/>
            <w:hideMark/>
          </w:tcPr>
          <w:p w:rsidRPr="00117C77" w:rsidR="00117C77" w:rsidP="007C5D27" w:rsidRDefault="00117C77" w14:paraId="240F69D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CM-0638</w:t>
            </w:r>
          </w:p>
        </w:tc>
      </w:tr>
      <w:tr w:rsidRPr="00117C77" w:rsidR="00117C77" w:rsidTr="007C5D27" w14:paraId="71ACC0CA"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259A2A83" w14:textId="77777777">
            <w:pPr>
              <w:jc w:val="center"/>
              <w:rPr>
                <w:rFonts w:eastAsia="Times New Roman"/>
                <w:color w:val="000000"/>
                <w:sz w:val="20"/>
                <w:szCs w:val="20"/>
              </w:rPr>
            </w:pPr>
            <w:r w:rsidRPr="00117C77">
              <w:rPr>
                <w:rFonts w:eastAsia="Times New Roman"/>
                <w:color w:val="000000"/>
                <w:sz w:val="20"/>
                <w:szCs w:val="20"/>
              </w:rPr>
              <w:t>166</w:t>
            </w:r>
          </w:p>
        </w:tc>
        <w:tc>
          <w:tcPr>
            <w:tcW w:w="0" w:type="auto"/>
            <w:noWrap/>
            <w:vAlign w:val="center"/>
            <w:hideMark/>
          </w:tcPr>
          <w:p w:rsidRPr="00117C77" w:rsidR="00117C77" w:rsidP="007C5D27" w:rsidRDefault="00117C77" w14:paraId="265DA48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MB403</w:t>
            </w:r>
          </w:p>
        </w:tc>
        <w:tc>
          <w:tcPr>
            <w:tcW w:w="0" w:type="auto"/>
            <w:noWrap/>
            <w:vAlign w:val="center"/>
            <w:hideMark/>
          </w:tcPr>
          <w:p w:rsidRPr="00117C77" w:rsidR="00117C77" w:rsidP="007C5D27" w:rsidRDefault="00117C77" w14:paraId="717EA19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Bosa</w:t>
            </w:r>
          </w:p>
        </w:tc>
        <w:tc>
          <w:tcPr>
            <w:tcW w:w="0" w:type="auto"/>
            <w:noWrap/>
            <w:vAlign w:val="center"/>
            <w:hideMark/>
          </w:tcPr>
          <w:p w:rsidRPr="00117C77" w:rsidR="00117C77" w:rsidP="007C5D27" w:rsidRDefault="00117C77" w14:paraId="22092A8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CAV30CI1114385</w:t>
            </w:r>
          </w:p>
        </w:tc>
        <w:tc>
          <w:tcPr>
            <w:tcW w:w="0" w:type="auto"/>
            <w:noWrap/>
            <w:vAlign w:val="center"/>
            <w:hideMark/>
          </w:tcPr>
          <w:p w:rsidRPr="00117C77" w:rsidR="00117C77" w:rsidP="007C5D27" w:rsidRDefault="00117C77" w14:paraId="54B1DB8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11/11/2025</w:t>
            </w:r>
          </w:p>
        </w:tc>
        <w:tc>
          <w:tcPr>
            <w:tcW w:w="0" w:type="auto"/>
            <w:noWrap/>
            <w:vAlign w:val="center"/>
            <w:hideMark/>
          </w:tcPr>
          <w:p w:rsidRPr="00117C77" w:rsidR="00117C77" w:rsidP="007C5D27" w:rsidRDefault="00117C77" w14:paraId="463EC8D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CM-0638</w:t>
            </w:r>
          </w:p>
        </w:tc>
      </w:tr>
      <w:tr w:rsidRPr="00117C77" w:rsidR="00117C77" w:rsidTr="007C5D27" w14:paraId="109AD8BA"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0B6D04EA" w14:textId="77777777">
            <w:pPr>
              <w:jc w:val="center"/>
              <w:rPr>
                <w:rFonts w:eastAsia="Times New Roman"/>
                <w:color w:val="000000"/>
                <w:sz w:val="20"/>
                <w:szCs w:val="20"/>
              </w:rPr>
            </w:pPr>
            <w:r w:rsidRPr="00117C77">
              <w:rPr>
                <w:rFonts w:eastAsia="Times New Roman"/>
                <w:color w:val="000000"/>
                <w:sz w:val="20"/>
                <w:szCs w:val="20"/>
              </w:rPr>
              <w:t>167</w:t>
            </w:r>
          </w:p>
        </w:tc>
        <w:tc>
          <w:tcPr>
            <w:tcW w:w="0" w:type="auto"/>
            <w:noWrap/>
            <w:vAlign w:val="center"/>
            <w:hideMark/>
          </w:tcPr>
          <w:p w:rsidRPr="00117C77" w:rsidR="00117C77" w:rsidP="007C5D27" w:rsidRDefault="00117C77" w14:paraId="70623E7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PAQ64</w:t>
            </w:r>
          </w:p>
        </w:tc>
        <w:tc>
          <w:tcPr>
            <w:tcW w:w="0" w:type="auto"/>
            <w:noWrap/>
            <w:vAlign w:val="center"/>
            <w:hideMark/>
          </w:tcPr>
          <w:p w:rsidRPr="00117C77" w:rsidR="00117C77" w:rsidP="007C5D27" w:rsidRDefault="00117C77" w14:paraId="0403B46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Bosa</w:t>
            </w:r>
          </w:p>
        </w:tc>
        <w:tc>
          <w:tcPr>
            <w:tcW w:w="0" w:type="auto"/>
            <w:noWrap/>
            <w:vAlign w:val="center"/>
            <w:hideMark/>
          </w:tcPr>
          <w:p w:rsidRPr="00117C77" w:rsidR="00117C77" w:rsidP="007C5D27" w:rsidRDefault="00117C77" w14:paraId="1D2B89A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CAV30CI1114329</w:t>
            </w:r>
          </w:p>
        </w:tc>
        <w:tc>
          <w:tcPr>
            <w:tcW w:w="0" w:type="auto"/>
            <w:noWrap/>
            <w:vAlign w:val="center"/>
            <w:hideMark/>
          </w:tcPr>
          <w:p w:rsidRPr="00117C77" w:rsidR="00117C77" w:rsidP="007C5D27" w:rsidRDefault="00117C77" w14:paraId="2A4C05F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11/11/2025</w:t>
            </w:r>
          </w:p>
        </w:tc>
        <w:tc>
          <w:tcPr>
            <w:tcW w:w="0" w:type="auto"/>
            <w:noWrap/>
            <w:vAlign w:val="center"/>
            <w:hideMark/>
          </w:tcPr>
          <w:p w:rsidRPr="00117C77" w:rsidR="00117C77" w:rsidP="007C5D27" w:rsidRDefault="00117C77" w14:paraId="418E713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CM-0638</w:t>
            </w:r>
          </w:p>
        </w:tc>
      </w:tr>
      <w:tr w:rsidRPr="00117C77" w:rsidR="00117C77" w:rsidTr="007C5D27" w14:paraId="390C1E47"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1F790774" w14:textId="77777777">
            <w:pPr>
              <w:jc w:val="center"/>
              <w:rPr>
                <w:rFonts w:eastAsia="Times New Roman"/>
                <w:color w:val="000000"/>
                <w:sz w:val="20"/>
                <w:szCs w:val="20"/>
              </w:rPr>
            </w:pPr>
            <w:r w:rsidRPr="00117C77">
              <w:rPr>
                <w:rFonts w:eastAsia="Times New Roman"/>
                <w:color w:val="000000"/>
                <w:sz w:val="20"/>
                <w:szCs w:val="20"/>
              </w:rPr>
              <w:t>168</w:t>
            </w:r>
          </w:p>
        </w:tc>
        <w:tc>
          <w:tcPr>
            <w:tcW w:w="0" w:type="auto"/>
            <w:noWrap/>
            <w:vAlign w:val="center"/>
            <w:hideMark/>
          </w:tcPr>
          <w:p w:rsidRPr="00117C77" w:rsidR="00117C77" w:rsidP="007C5D27" w:rsidRDefault="00117C77" w14:paraId="011FA33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PAQ34</w:t>
            </w:r>
          </w:p>
        </w:tc>
        <w:tc>
          <w:tcPr>
            <w:tcW w:w="0" w:type="auto"/>
            <w:noWrap/>
            <w:vAlign w:val="center"/>
            <w:hideMark/>
          </w:tcPr>
          <w:p w:rsidRPr="00117C77" w:rsidR="00117C77" w:rsidP="007C5D27" w:rsidRDefault="00117C77" w14:paraId="35C63A8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Bosa</w:t>
            </w:r>
          </w:p>
        </w:tc>
        <w:tc>
          <w:tcPr>
            <w:tcW w:w="0" w:type="auto"/>
            <w:noWrap/>
            <w:vAlign w:val="center"/>
            <w:hideMark/>
          </w:tcPr>
          <w:p w:rsidRPr="00117C77" w:rsidR="00117C77" w:rsidP="007C5D27" w:rsidRDefault="00117C77" w14:paraId="10C0C91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CAV30CI1114734</w:t>
            </w:r>
          </w:p>
        </w:tc>
        <w:tc>
          <w:tcPr>
            <w:tcW w:w="0" w:type="auto"/>
            <w:noWrap/>
            <w:vAlign w:val="center"/>
            <w:hideMark/>
          </w:tcPr>
          <w:p w:rsidRPr="00117C77" w:rsidR="00117C77" w:rsidP="007C5D27" w:rsidRDefault="00117C77" w14:paraId="4EEFD13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11/11/2025</w:t>
            </w:r>
          </w:p>
        </w:tc>
        <w:tc>
          <w:tcPr>
            <w:tcW w:w="0" w:type="auto"/>
            <w:noWrap/>
            <w:vAlign w:val="center"/>
            <w:hideMark/>
          </w:tcPr>
          <w:p w:rsidRPr="00117C77" w:rsidR="00117C77" w:rsidP="007C5D27" w:rsidRDefault="00117C77" w14:paraId="613B3FD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CM-0638</w:t>
            </w:r>
          </w:p>
        </w:tc>
      </w:tr>
      <w:tr w:rsidRPr="00117C77" w:rsidR="00117C77" w:rsidTr="007C5D27" w14:paraId="3828B291"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20F24C1B" w14:textId="77777777">
            <w:pPr>
              <w:jc w:val="center"/>
              <w:rPr>
                <w:rFonts w:eastAsia="Times New Roman"/>
                <w:color w:val="000000"/>
                <w:sz w:val="20"/>
                <w:szCs w:val="20"/>
              </w:rPr>
            </w:pPr>
            <w:r w:rsidRPr="00117C77">
              <w:rPr>
                <w:rFonts w:eastAsia="Times New Roman"/>
                <w:color w:val="000000"/>
                <w:sz w:val="20"/>
                <w:szCs w:val="20"/>
              </w:rPr>
              <w:t>169</w:t>
            </w:r>
          </w:p>
        </w:tc>
        <w:tc>
          <w:tcPr>
            <w:tcW w:w="0" w:type="auto"/>
            <w:noWrap/>
            <w:vAlign w:val="center"/>
            <w:hideMark/>
          </w:tcPr>
          <w:p w:rsidRPr="00117C77" w:rsidR="00117C77" w:rsidP="007C5D27" w:rsidRDefault="00117C77" w14:paraId="0A5E782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SCJ17E050046</w:t>
            </w:r>
          </w:p>
        </w:tc>
        <w:tc>
          <w:tcPr>
            <w:tcW w:w="0" w:type="auto"/>
            <w:noWrap/>
            <w:vAlign w:val="center"/>
            <w:hideMark/>
          </w:tcPr>
          <w:p w:rsidRPr="00117C77" w:rsidR="00117C77" w:rsidP="007C5D27" w:rsidRDefault="00117C77" w14:paraId="65337F6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Usme</w:t>
            </w:r>
          </w:p>
        </w:tc>
        <w:tc>
          <w:tcPr>
            <w:tcW w:w="0" w:type="auto"/>
            <w:noWrap/>
            <w:vAlign w:val="center"/>
            <w:hideMark/>
          </w:tcPr>
          <w:p w:rsidRPr="00117C77" w:rsidR="00117C77" w:rsidP="007C5D27" w:rsidRDefault="00117C77" w14:paraId="03AB5E1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CAV30CI1091206</w:t>
            </w:r>
          </w:p>
        </w:tc>
        <w:tc>
          <w:tcPr>
            <w:tcW w:w="0" w:type="auto"/>
            <w:noWrap/>
            <w:vAlign w:val="center"/>
            <w:hideMark/>
          </w:tcPr>
          <w:p w:rsidRPr="00117C77" w:rsidR="00117C77" w:rsidP="007C5D27" w:rsidRDefault="00117C77" w14:paraId="6045AA1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11/11/2025</w:t>
            </w:r>
          </w:p>
        </w:tc>
        <w:tc>
          <w:tcPr>
            <w:tcW w:w="0" w:type="auto"/>
            <w:noWrap/>
            <w:vAlign w:val="center"/>
            <w:hideMark/>
          </w:tcPr>
          <w:p w:rsidRPr="00117C77" w:rsidR="00117C77" w:rsidP="007C5D27" w:rsidRDefault="00117C77" w14:paraId="6B9B195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CM-0639</w:t>
            </w:r>
          </w:p>
        </w:tc>
      </w:tr>
      <w:tr w:rsidRPr="00117C77" w:rsidR="00117C77" w:rsidTr="007C5D27" w14:paraId="151161E7"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0C573DEB" w14:textId="77777777">
            <w:pPr>
              <w:jc w:val="center"/>
              <w:rPr>
                <w:rFonts w:eastAsia="Times New Roman"/>
                <w:color w:val="000000"/>
                <w:sz w:val="20"/>
                <w:szCs w:val="20"/>
              </w:rPr>
            </w:pPr>
            <w:r w:rsidRPr="00117C77">
              <w:rPr>
                <w:rFonts w:eastAsia="Times New Roman"/>
                <w:color w:val="000000"/>
                <w:sz w:val="20"/>
                <w:szCs w:val="20"/>
              </w:rPr>
              <w:t>170</w:t>
            </w:r>
          </w:p>
        </w:tc>
        <w:tc>
          <w:tcPr>
            <w:tcW w:w="0" w:type="auto"/>
            <w:noWrap/>
            <w:vAlign w:val="center"/>
            <w:hideMark/>
          </w:tcPr>
          <w:p w:rsidRPr="00117C77" w:rsidR="00117C77" w:rsidP="007C5D27" w:rsidRDefault="00117C77" w14:paraId="09EF20A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SCJ17E050001</w:t>
            </w:r>
          </w:p>
        </w:tc>
        <w:tc>
          <w:tcPr>
            <w:tcW w:w="0" w:type="auto"/>
            <w:noWrap/>
            <w:vAlign w:val="center"/>
            <w:hideMark/>
          </w:tcPr>
          <w:p w:rsidRPr="00117C77" w:rsidR="00117C77" w:rsidP="007C5D27" w:rsidRDefault="00117C77" w14:paraId="35C4C76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Usme</w:t>
            </w:r>
          </w:p>
        </w:tc>
        <w:tc>
          <w:tcPr>
            <w:tcW w:w="0" w:type="auto"/>
            <w:noWrap/>
            <w:vAlign w:val="center"/>
            <w:hideMark/>
          </w:tcPr>
          <w:p w:rsidRPr="00117C77" w:rsidR="00117C77" w:rsidP="007C5D27" w:rsidRDefault="00117C77" w14:paraId="5922128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CAV30CI1091021</w:t>
            </w:r>
          </w:p>
        </w:tc>
        <w:tc>
          <w:tcPr>
            <w:tcW w:w="0" w:type="auto"/>
            <w:noWrap/>
            <w:vAlign w:val="center"/>
            <w:hideMark/>
          </w:tcPr>
          <w:p w:rsidRPr="00117C77" w:rsidR="00117C77" w:rsidP="007C5D27" w:rsidRDefault="00117C77" w14:paraId="0B2EB98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11/11/2025</w:t>
            </w:r>
          </w:p>
        </w:tc>
        <w:tc>
          <w:tcPr>
            <w:tcW w:w="0" w:type="auto"/>
            <w:noWrap/>
            <w:vAlign w:val="center"/>
            <w:hideMark/>
          </w:tcPr>
          <w:p w:rsidRPr="00117C77" w:rsidR="00117C77" w:rsidP="007C5D27" w:rsidRDefault="00117C77" w14:paraId="1A8FADF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CM-0639</w:t>
            </w:r>
          </w:p>
        </w:tc>
      </w:tr>
      <w:tr w:rsidRPr="00117C77" w:rsidR="00117C77" w:rsidTr="007C5D27" w14:paraId="6389EA59"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56E5A2D9" w14:textId="77777777">
            <w:pPr>
              <w:jc w:val="center"/>
              <w:rPr>
                <w:rFonts w:eastAsia="Times New Roman"/>
                <w:color w:val="000000"/>
                <w:sz w:val="20"/>
                <w:szCs w:val="20"/>
              </w:rPr>
            </w:pPr>
            <w:r w:rsidRPr="00117C77">
              <w:rPr>
                <w:rFonts w:eastAsia="Times New Roman"/>
                <w:color w:val="000000"/>
                <w:sz w:val="20"/>
                <w:szCs w:val="20"/>
              </w:rPr>
              <w:t>171</w:t>
            </w:r>
          </w:p>
        </w:tc>
        <w:tc>
          <w:tcPr>
            <w:tcW w:w="0" w:type="auto"/>
            <w:noWrap/>
            <w:vAlign w:val="center"/>
            <w:hideMark/>
          </w:tcPr>
          <w:p w:rsidRPr="00117C77" w:rsidR="00117C77" w:rsidP="007C5D27" w:rsidRDefault="00117C77" w14:paraId="42A5470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SCJ17E050030</w:t>
            </w:r>
          </w:p>
        </w:tc>
        <w:tc>
          <w:tcPr>
            <w:tcW w:w="0" w:type="auto"/>
            <w:noWrap/>
            <w:vAlign w:val="center"/>
            <w:hideMark/>
          </w:tcPr>
          <w:p w:rsidRPr="00117C77" w:rsidR="00117C77" w:rsidP="007C5D27" w:rsidRDefault="00117C77" w14:paraId="59A3D75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Usme</w:t>
            </w:r>
          </w:p>
        </w:tc>
        <w:tc>
          <w:tcPr>
            <w:tcW w:w="0" w:type="auto"/>
            <w:noWrap/>
            <w:vAlign w:val="center"/>
            <w:hideMark/>
          </w:tcPr>
          <w:p w:rsidRPr="00117C77" w:rsidR="00117C77" w:rsidP="007C5D27" w:rsidRDefault="00117C77" w14:paraId="7D8872E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CAV30CI1090861</w:t>
            </w:r>
          </w:p>
        </w:tc>
        <w:tc>
          <w:tcPr>
            <w:tcW w:w="0" w:type="auto"/>
            <w:noWrap/>
            <w:vAlign w:val="center"/>
            <w:hideMark/>
          </w:tcPr>
          <w:p w:rsidRPr="00117C77" w:rsidR="00117C77" w:rsidP="007C5D27" w:rsidRDefault="00117C77" w14:paraId="76ADDDE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11/11/2025</w:t>
            </w:r>
          </w:p>
        </w:tc>
        <w:tc>
          <w:tcPr>
            <w:tcW w:w="0" w:type="auto"/>
            <w:noWrap/>
            <w:vAlign w:val="center"/>
            <w:hideMark/>
          </w:tcPr>
          <w:p w:rsidRPr="00117C77" w:rsidR="00117C77" w:rsidP="007C5D27" w:rsidRDefault="00117C77" w14:paraId="07264DF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CM-0639</w:t>
            </w:r>
          </w:p>
        </w:tc>
      </w:tr>
      <w:tr w:rsidRPr="00117C77" w:rsidR="00117C77" w:rsidTr="007C5D27" w14:paraId="20A5E8D3"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3CF04E92" w14:textId="77777777">
            <w:pPr>
              <w:jc w:val="center"/>
              <w:rPr>
                <w:rFonts w:eastAsia="Times New Roman"/>
                <w:color w:val="000000"/>
                <w:sz w:val="20"/>
                <w:szCs w:val="20"/>
              </w:rPr>
            </w:pPr>
            <w:r w:rsidRPr="00117C77">
              <w:rPr>
                <w:rFonts w:eastAsia="Times New Roman"/>
                <w:color w:val="000000"/>
                <w:sz w:val="20"/>
                <w:szCs w:val="20"/>
              </w:rPr>
              <w:t>172</w:t>
            </w:r>
          </w:p>
        </w:tc>
        <w:tc>
          <w:tcPr>
            <w:tcW w:w="0" w:type="auto"/>
            <w:noWrap/>
            <w:vAlign w:val="center"/>
            <w:hideMark/>
          </w:tcPr>
          <w:p w:rsidRPr="00117C77" w:rsidR="00117C77" w:rsidP="007C5D27" w:rsidRDefault="00117C77" w14:paraId="6A0302A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P472</w:t>
            </w:r>
          </w:p>
        </w:tc>
        <w:tc>
          <w:tcPr>
            <w:tcW w:w="0" w:type="auto"/>
            <w:noWrap/>
            <w:vAlign w:val="center"/>
            <w:hideMark/>
          </w:tcPr>
          <w:p w:rsidRPr="00117C77" w:rsidR="00117C77" w:rsidP="007C5D27" w:rsidRDefault="00117C77" w14:paraId="108931F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7A4F534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CAV30CI1111964</w:t>
            </w:r>
          </w:p>
        </w:tc>
        <w:tc>
          <w:tcPr>
            <w:tcW w:w="0" w:type="auto"/>
            <w:noWrap/>
            <w:vAlign w:val="center"/>
            <w:hideMark/>
          </w:tcPr>
          <w:p w:rsidRPr="00117C77" w:rsidR="00117C77" w:rsidP="007C5D27" w:rsidRDefault="00117C77" w14:paraId="503BD17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12/11/2025</w:t>
            </w:r>
          </w:p>
        </w:tc>
        <w:tc>
          <w:tcPr>
            <w:tcW w:w="0" w:type="auto"/>
            <w:noWrap/>
            <w:vAlign w:val="center"/>
            <w:hideMark/>
          </w:tcPr>
          <w:p w:rsidRPr="00117C77" w:rsidR="00117C77" w:rsidP="007C5D27" w:rsidRDefault="00117C77" w14:paraId="21DFC56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CM-0640</w:t>
            </w:r>
          </w:p>
        </w:tc>
      </w:tr>
      <w:tr w:rsidRPr="00117C77" w:rsidR="00117C77" w:rsidTr="007C5D27" w14:paraId="5FEC9C25"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17E1B4A8" w14:textId="77777777">
            <w:pPr>
              <w:jc w:val="center"/>
              <w:rPr>
                <w:rFonts w:eastAsia="Times New Roman"/>
                <w:color w:val="000000"/>
                <w:sz w:val="20"/>
                <w:szCs w:val="20"/>
              </w:rPr>
            </w:pPr>
            <w:r w:rsidRPr="00117C77">
              <w:rPr>
                <w:rFonts w:eastAsia="Times New Roman"/>
                <w:color w:val="000000"/>
                <w:sz w:val="20"/>
                <w:szCs w:val="20"/>
              </w:rPr>
              <w:t>173</w:t>
            </w:r>
          </w:p>
        </w:tc>
        <w:tc>
          <w:tcPr>
            <w:tcW w:w="0" w:type="auto"/>
            <w:noWrap/>
            <w:vAlign w:val="center"/>
            <w:hideMark/>
          </w:tcPr>
          <w:p w:rsidRPr="00117C77" w:rsidR="00117C77" w:rsidP="007C5D27" w:rsidRDefault="00117C77" w14:paraId="48DC47E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AL2225</w:t>
            </w:r>
          </w:p>
        </w:tc>
        <w:tc>
          <w:tcPr>
            <w:tcW w:w="0" w:type="auto"/>
            <w:noWrap/>
            <w:vAlign w:val="center"/>
            <w:hideMark/>
          </w:tcPr>
          <w:p w:rsidRPr="00117C77" w:rsidR="00117C77" w:rsidP="007C5D27" w:rsidRDefault="00117C77" w14:paraId="45BE5B1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32B8EE0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CAV30CI1121784</w:t>
            </w:r>
          </w:p>
        </w:tc>
        <w:tc>
          <w:tcPr>
            <w:tcW w:w="0" w:type="auto"/>
            <w:noWrap/>
            <w:vAlign w:val="center"/>
            <w:hideMark/>
          </w:tcPr>
          <w:p w:rsidRPr="00117C77" w:rsidR="00117C77" w:rsidP="007C5D27" w:rsidRDefault="00117C77" w14:paraId="7B903B4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12/11/2025</w:t>
            </w:r>
          </w:p>
        </w:tc>
        <w:tc>
          <w:tcPr>
            <w:tcW w:w="0" w:type="auto"/>
            <w:noWrap/>
            <w:vAlign w:val="center"/>
            <w:hideMark/>
          </w:tcPr>
          <w:p w:rsidRPr="00117C77" w:rsidR="00117C77" w:rsidP="007C5D27" w:rsidRDefault="00117C77" w14:paraId="673E666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CM-0640</w:t>
            </w:r>
          </w:p>
        </w:tc>
      </w:tr>
      <w:tr w:rsidRPr="00117C77" w:rsidR="00117C77" w:rsidTr="007C5D27" w14:paraId="52F30049"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132F1FE5" w14:textId="77777777">
            <w:pPr>
              <w:jc w:val="center"/>
              <w:rPr>
                <w:rFonts w:eastAsia="Times New Roman"/>
                <w:color w:val="000000"/>
                <w:sz w:val="20"/>
                <w:szCs w:val="20"/>
              </w:rPr>
            </w:pPr>
            <w:r w:rsidRPr="00117C77">
              <w:rPr>
                <w:rFonts w:eastAsia="Times New Roman"/>
                <w:color w:val="000000"/>
                <w:sz w:val="20"/>
                <w:szCs w:val="20"/>
              </w:rPr>
              <w:t>174</w:t>
            </w:r>
          </w:p>
        </w:tc>
        <w:tc>
          <w:tcPr>
            <w:tcW w:w="0" w:type="auto"/>
            <w:noWrap/>
            <w:vAlign w:val="center"/>
            <w:hideMark/>
          </w:tcPr>
          <w:p w:rsidRPr="00117C77" w:rsidR="00117C77" w:rsidP="007C5D27" w:rsidRDefault="00117C77" w14:paraId="11E74F9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P474</w:t>
            </w:r>
          </w:p>
        </w:tc>
        <w:tc>
          <w:tcPr>
            <w:tcW w:w="0" w:type="auto"/>
            <w:noWrap/>
            <w:vAlign w:val="center"/>
            <w:hideMark/>
          </w:tcPr>
          <w:p w:rsidRPr="00117C77" w:rsidR="00117C77" w:rsidP="007C5D27" w:rsidRDefault="00117C77" w14:paraId="71E5EF1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1D11E98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CAV30CI1121787</w:t>
            </w:r>
          </w:p>
        </w:tc>
        <w:tc>
          <w:tcPr>
            <w:tcW w:w="0" w:type="auto"/>
            <w:noWrap/>
            <w:vAlign w:val="center"/>
            <w:hideMark/>
          </w:tcPr>
          <w:p w:rsidRPr="00117C77" w:rsidR="00117C77" w:rsidP="007C5D27" w:rsidRDefault="00117C77" w14:paraId="53396F8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12/11/2025</w:t>
            </w:r>
          </w:p>
        </w:tc>
        <w:tc>
          <w:tcPr>
            <w:tcW w:w="0" w:type="auto"/>
            <w:noWrap/>
            <w:vAlign w:val="center"/>
            <w:hideMark/>
          </w:tcPr>
          <w:p w:rsidRPr="00117C77" w:rsidR="00117C77" w:rsidP="007C5D27" w:rsidRDefault="00117C77" w14:paraId="5D77AB4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CM-0640</w:t>
            </w:r>
          </w:p>
        </w:tc>
      </w:tr>
      <w:tr w:rsidRPr="00117C77" w:rsidR="00117C77" w:rsidTr="007C5D27" w14:paraId="409D686C"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4F5ED885" w14:textId="77777777">
            <w:pPr>
              <w:jc w:val="center"/>
              <w:rPr>
                <w:rFonts w:eastAsia="Times New Roman"/>
                <w:color w:val="000000"/>
                <w:sz w:val="20"/>
                <w:szCs w:val="20"/>
              </w:rPr>
            </w:pPr>
            <w:r w:rsidRPr="00117C77">
              <w:rPr>
                <w:rFonts w:eastAsia="Times New Roman"/>
                <w:color w:val="000000"/>
                <w:sz w:val="20"/>
                <w:szCs w:val="20"/>
              </w:rPr>
              <w:t>175</w:t>
            </w:r>
          </w:p>
        </w:tc>
        <w:tc>
          <w:tcPr>
            <w:tcW w:w="0" w:type="auto"/>
            <w:noWrap/>
            <w:vAlign w:val="center"/>
            <w:hideMark/>
          </w:tcPr>
          <w:p w:rsidRPr="00117C77" w:rsidR="00117C77" w:rsidP="007C5D27" w:rsidRDefault="00117C77" w14:paraId="04A544A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SCJ17E190085</w:t>
            </w:r>
          </w:p>
        </w:tc>
        <w:tc>
          <w:tcPr>
            <w:tcW w:w="0" w:type="auto"/>
            <w:noWrap/>
            <w:vAlign w:val="center"/>
            <w:hideMark/>
          </w:tcPr>
          <w:p w:rsidRPr="00117C77" w:rsidR="00117C77" w:rsidP="007C5D27" w:rsidRDefault="00117C77" w14:paraId="5347887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7A4A45B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CAV30CI1100796</w:t>
            </w:r>
          </w:p>
        </w:tc>
        <w:tc>
          <w:tcPr>
            <w:tcW w:w="0" w:type="auto"/>
            <w:noWrap/>
            <w:vAlign w:val="center"/>
            <w:hideMark/>
          </w:tcPr>
          <w:p w:rsidRPr="00117C77" w:rsidR="00117C77" w:rsidP="007C5D27" w:rsidRDefault="00117C77" w14:paraId="0E61888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12/11/2025</w:t>
            </w:r>
          </w:p>
        </w:tc>
        <w:tc>
          <w:tcPr>
            <w:tcW w:w="0" w:type="auto"/>
            <w:noWrap/>
            <w:vAlign w:val="center"/>
            <w:hideMark/>
          </w:tcPr>
          <w:p w:rsidRPr="00117C77" w:rsidR="00117C77" w:rsidP="007C5D27" w:rsidRDefault="00117C77" w14:paraId="4EC0417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CM-0640</w:t>
            </w:r>
          </w:p>
        </w:tc>
      </w:tr>
      <w:tr w:rsidRPr="00117C77" w:rsidR="00117C77" w:rsidTr="007C5D27" w14:paraId="069C6C11"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71BBD56B" w14:textId="77777777">
            <w:pPr>
              <w:jc w:val="center"/>
              <w:rPr>
                <w:rFonts w:eastAsia="Times New Roman"/>
                <w:color w:val="000000"/>
                <w:sz w:val="20"/>
                <w:szCs w:val="20"/>
              </w:rPr>
            </w:pPr>
            <w:r w:rsidRPr="00117C77">
              <w:rPr>
                <w:rFonts w:eastAsia="Times New Roman"/>
                <w:color w:val="000000"/>
                <w:sz w:val="20"/>
                <w:szCs w:val="20"/>
              </w:rPr>
              <w:t>176</w:t>
            </w:r>
          </w:p>
        </w:tc>
        <w:tc>
          <w:tcPr>
            <w:tcW w:w="0" w:type="auto"/>
            <w:noWrap/>
            <w:vAlign w:val="center"/>
            <w:hideMark/>
          </w:tcPr>
          <w:p w:rsidRPr="00117C77" w:rsidR="00117C77" w:rsidP="007C5D27" w:rsidRDefault="00117C77" w14:paraId="4DF7501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SCJ17E190082</w:t>
            </w:r>
          </w:p>
        </w:tc>
        <w:tc>
          <w:tcPr>
            <w:tcW w:w="0" w:type="auto"/>
            <w:noWrap/>
            <w:vAlign w:val="center"/>
            <w:hideMark/>
          </w:tcPr>
          <w:p w:rsidRPr="00117C77" w:rsidR="00117C77" w:rsidP="007C5D27" w:rsidRDefault="00117C77" w14:paraId="23C7B97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402254B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CAV30CI1092180</w:t>
            </w:r>
          </w:p>
        </w:tc>
        <w:tc>
          <w:tcPr>
            <w:tcW w:w="0" w:type="auto"/>
            <w:noWrap/>
            <w:vAlign w:val="center"/>
            <w:hideMark/>
          </w:tcPr>
          <w:p w:rsidRPr="00117C77" w:rsidR="00117C77" w:rsidP="007C5D27" w:rsidRDefault="00117C77" w14:paraId="00196F9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12/11/2025</w:t>
            </w:r>
          </w:p>
        </w:tc>
        <w:tc>
          <w:tcPr>
            <w:tcW w:w="0" w:type="auto"/>
            <w:noWrap/>
            <w:vAlign w:val="center"/>
            <w:hideMark/>
          </w:tcPr>
          <w:p w:rsidRPr="00117C77" w:rsidR="00117C77" w:rsidP="007C5D27" w:rsidRDefault="00117C77" w14:paraId="6ADBA02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CM-0640</w:t>
            </w:r>
          </w:p>
        </w:tc>
      </w:tr>
      <w:tr w:rsidRPr="00117C77" w:rsidR="00117C77" w:rsidTr="007C5D27" w14:paraId="228D7BF1"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39EA6C38" w14:textId="77777777">
            <w:pPr>
              <w:jc w:val="center"/>
              <w:rPr>
                <w:rFonts w:eastAsia="Times New Roman"/>
                <w:color w:val="000000"/>
                <w:sz w:val="20"/>
                <w:szCs w:val="20"/>
              </w:rPr>
            </w:pPr>
            <w:r w:rsidRPr="00117C77">
              <w:rPr>
                <w:rFonts w:eastAsia="Times New Roman"/>
                <w:color w:val="000000"/>
                <w:sz w:val="20"/>
                <w:szCs w:val="20"/>
              </w:rPr>
              <w:t>177</w:t>
            </w:r>
          </w:p>
        </w:tc>
        <w:tc>
          <w:tcPr>
            <w:tcW w:w="0" w:type="auto"/>
            <w:noWrap/>
            <w:vAlign w:val="center"/>
            <w:hideMark/>
          </w:tcPr>
          <w:p w:rsidRPr="00117C77" w:rsidR="00117C77" w:rsidP="007C5D27" w:rsidRDefault="00117C77" w14:paraId="714661F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CCEL19_117</w:t>
            </w:r>
          </w:p>
        </w:tc>
        <w:tc>
          <w:tcPr>
            <w:tcW w:w="0" w:type="auto"/>
            <w:noWrap/>
            <w:vAlign w:val="center"/>
            <w:hideMark/>
          </w:tcPr>
          <w:p w:rsidRPr="00117C77" w:rsidR="00117C77" w:rsidP="007C5D27" w:rsidRDefault="00117C77" w14:paraId="3429B88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3F98942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CAV30CI1122553</w:t>
            </w:r>
          </w:p>
        </w:tc>
        <w:tc>
          <w:tcPr>
            <w:tcW w:w="0" w:type="auto"/>
            <w:noWrap/>
            <w:vAlign w:val="center"/>
            <w:hideMark/>
          </w:tcPr>
          <w:p w:rsidRPr="00117C77" w:rsidR="00117C77" w:rsidP="007C5D27" w:rsidRDefault="00117C77" w14:paraId="5B7904E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12/11/2025</w:t>
            </w:r>
          </w:p>
        </w:tc>
        <w:tc>
          <w:tcPr>
            <w:tcW w:w="0" w:type="auto"/>
            <w:noWrap/>
            <w:vAlign w:val="center"/>
            <w:hideMark/>
          </w:tcPr>
          <w:p w:rsidRPr="00117C77" w:rsidR="00117C77" w:rsidP="007C5D27" w:rsidRDefault="00117C77" w14:paraId="4CBDA5C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CM-0640</w:t>
            </w:r>
          </w:p>
        </w:tc>
      </w:tr>
      <w:tr w:rsidRPr="00117C77" w:rsidR="00117C77" w:rsidTr="007C5D27" w14:paraId="01EB5244"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28D88C51" w14:textId="77777777">
            <w:pPr>
              <w:jc w:val="center"/>
              <w:rPr>
                <w:rFonts w:eastAsia="Times New Roman"/>
                <w:color w:val="000000"/>
                <w:sz w:val="20"/>
                <w:szCs w:val="20"/>
              </w:rPr>
            </w:pPr>
            <w:r w:rsidRPr="00117C77">
              <w:rPr>
                <w:rFonts w:eastAsia="Times New Roman"/>
                <w:color w:val="000000"/>
                <w:sz w:val="20"/>
                <w:szCs w:val="20"/>
              </w:rPr>
              <w:t>178</w:t>
            </w:r>
          </w:p>
        </w:tc>
        <w:tc>
          <w:tcPr>
            <w:tcW w:w="0" w:type="auto"/>
            <w:noWrap/>
            <w:vAlign w:val="center"/>
            <w:hideMark/>
          </w:tcPr>
          <w:p w:rsidRPr="00117C77" w:rsidR="00117C77" w:rsidP="007C5D27" w:rsidRDefault="00117C77" w14:paraId="168BC90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CCEL19_116</w:t>
            </w:r>
          </w:p>
        </w:tc>
        <w:tc>
          <w:tcPr>
            <w:tcW w:w="0" w:type="auto"/>
            <w:noWrap/>
            <w:vAlign w:val="center"/>
            <w:hideMark/>
          </w:tcPr>
          <w:p w:rsidRPr="00117C77" w:rsidR="00117C77" w:rsidP="007C5D27" w:rsidRDefault="00117C77" w14:paraId="0BAB137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3D1594F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CAV30CI1122548</w:t>
            </w:r>
          </w:p>
        </w:tc>
        <w:tc>
          <w:tcPr>
            <w:tcW w:w="0" w:type="auto"/>
            <w:noWrap/>
            <w:vAlign w:val="center"/>
            <w:hideMark/>
          </w:tcPr>
          <w:p w:rsidRPr="00117C77" w:rsidR="00117C77" w:rsidP="007C5D27" w:rsidRDefault="00117C77" w14:paraId="00019DE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12/11/2025</w:t>
            </w:r>
          </w:p>
        </w:tc>
        <w:tc>
          <w:tcPr>
            <w:tcW w:w="0" w:type="auto"/>
            <w:noWrap/>
            <w:vAlign w:val="center"/>
            <w:hideMark/>
          </w:tcPr>
          <w:p w:rsidRPr="00117C77" w:rsidR="00117C77" w:rsidP="007C5D27" w:rsidRDefault="00117C77" w14:paraId="59147C2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CM-0640</w:t>
            </w:r>
          </w:p>
        </w:tc>
      </w:tr>
      <w:tr w:rsidRPr="00117C77" w:rsidR="00117C77" w:rsidTr="007C5D27" w14:paraId="57BD2D01"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3BBFAC3B" w14:textId="77777777">
            <w:pPr>
              <w:jc w:val="center"/>
              <w:rPr>
                <w:rFonts w:eastAsia="Times New Roman"/>
                <w:color w:val="000000"/>
                <w:sz w:val="20"/>
                <w:szCs w:val="20"/>
              </w:rPr>
            </w:pPr>
            <w:r w:rsidRPr="00117C77">
              <w:rPr>
                <w:rFonts w:eastAsia="Times New Roman"/>
                <w:color w:val="000000"/>
                <w:sz w:val="20"/>
                <w:szCs w:val="20"/>
              </w:rPr>
              <w:t>179</w:t>
            </w:r>
          </w:p>
        </w:tc>
        <w:tc>
          <w:tcPr>
            <w:tcW w:w="0" w:type="auto"/>
            <w:noWrap/>
            <w:vAlign w:val="center"/>
            <w:hideMark/>
          </w:tcPr>
          <w:p w:rsidRPr="00117C77" w:rsidR="00117C77" w:rsidP="007C5D27" w:rsidRDefault="00117C77" w14:paraId="433F2FB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CCEL19_068</w:t>
            </w:r>
          </w:p>
        </w:tc>
        <w:tc>
          <w:tcPr>
            <w:tcW w:w="0" w:type="auto"/>
            <w:noWrap/>
            <w:vAlign w:val="center"/>
            <w:hideMark/>
          </w:tcPr>
          <w:p w:rsidRPr="00117C77" w:rsidR="00117C77" w:rsidP="007C5D27" w:rsidRDefault="00117C77" w14:paraId="6A179AD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269BE58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CAV30CI1122285</w:t>
            </w:r>
          </w:p>
        </w:tc>
        <w:tc>
          <w:tcPr>
            <w:tcW w:w="0" w:type="auto"/>
            <w:noWrap/>
            <w:vAlign w:val="center"/>
            <w:hideMark/>
          </w:tcPr>
          <w:p w:rsidRPr="00117C77" w:rsidR="00117C77" w:rsidP="007C5D27" w:rsidRDefault="00117C77" w14:paraId="45C1211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12/11/2025</w:t>
            </w:r>
          </w:p>
        </w:tc>
        <w:tc>
          <w:tcPr>
            <w:tcW w:w="0" w:type="auto"/>
            <w:noWrap/>
            <w:vAlign w:val="center"/>
            <w:hideMark/>
          </w:tcPr>
          <w:p w:rsidRPr="00117C77" w:rsidR="00117C77" w:rsidP="007C5D27" w:rsidRDefault="00117C77" w14:paraId="1D1F604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CM-0640</w:t>
            </w:r>
          </w:p>
        </w:tc>
      </w:tr>
      <w:tr w:rsidRPr="00117C77" w:rsidR="00117C77" w:rsidTr="007C5D27" w14:paraId="77ECC6CD"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0F745576" w14:textId="77777777">
            <w:pPr>
              <w:jc w:val="center"/>
              <w:rPr>
                <w:rFonts w:eastAsia="Times New Roman"/>
                <w:color w:val="000000"/>
                <w:sz w:val="20"/>
                <w:szCs w:val="20"/>
              </w:rPr>
            </w:pPr>
            <w:r w:rsidRPr="00117C77">
              <w:rPr>
                <w:rFonts w:eastAsia="Times New Roman"/>
                <w:color w:val="000000"/>
                <w:sz w:val="20"/>
                <w:szCs w:val="20"/>
              </w:rPr>
              <w:t>180</w:t>
            </w:r>
          </w:p>
        </w:tc>
        <w:tc>
          <w:tcPr>
            <w:tcW w:w="0" w:type="auto"/>
            <w:noWrap/>
            <w:vAlign w:val="center"/>
            <w:hideMark/>
          </w:tcPr>
          <w:p w:rsidRPr="00117C77" w:rsidR="00117C77" w:rsidP="007C5D27" w:rsidRDefault="00117C77" w14:paraId="7CFF380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350-5097</w:t>
            </w:r>
          </w:p>
        </w:tc>
        <w:tc>
          <w:tcPr>
            <w:tcW w:w="0" w:type="auto"/>
            <w:noWrap/>
            <w:vAlign w:val="center"/>
            <w:hideMark/>
          </w:tcPr>
          <w:p w:rsidRPr="00117C77" w:rsidR="00117C77" w:rsidP="007C5D27" w:rsidRDefault="00117C77" w14:paraId="66154C2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5A17EF8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CAV30CI1070362</w:t>
            </w:r>
          </w:p>
        </w:tc>
        <w:tc>
          <w:tcPr>
            <w:tcW w:w="0" w:type="auto"/>
            <w:noWrap/>
            <w:vAlign w:val="center"/>
            <w:hideMark/>
          </w:tcPr>
          <w:p w:rsidRPr="00117C77" w:rsidR="00117C77" w:rsidP="007C5D27" w:rsidRDefault="00117C77" w14:paraId="634DDD9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12/11/2025</w:t>
            </w:r>
          </w:p>
        </w:tc>
        <w:tc>
          <w:tcPr>
            <w:tcW w:w="0" w:type="auto"/>
            <w:noWrap/>
            <w:vAlign w:val="center"/>
            <w:hideMark/>
          </w:tcPr>
          <w:p w:rsidRPr="00117C77" w:rsidR="00117C77" w:rsidP="007C5D27" w:rsidRDefault="00117C77" w14:paraId="3D3A12B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CM-0640</w:t>
            </w:r>
          </w:p>
        </w:tc>
      </w:tr>
      <w:tr w:rsidRPr="00117C77" w:rsidR="00117C77" w:rsidTr="007C5D27" w14:paraId="1B460BCF"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51939BE2" w14:textId="77777777">
            <w:pPr>
              <w:jc w:val="center"/>
              <w:rPr>
                <w:rFonts w:eastAsia="Times New Roman"/>
                <w:color w:val="000000"/>
                <w:sz w:val="20"/>
                <w:szCs w:val="20"/>
              </w:rPr>
            </w:pPr>
            <w:r w:rsidRPr="00117C77">
              <w:rPr>
                <w:rFonts w:eastAsia="Times New Roman"/>
                <w:color w:val="000000"/>
                <w:sz w:val="20"/>
                <w:szCs w:val="20"/>
              </w:rPr>
              <w:t>181</w:t>
            </w:r>
          </w:p>
        </w:tc>
        <w:tc>
          <w:tcPr>
            <w:tcW w:w="0" w:type="auto"/>
            <w:noWrap/>
            <w:vAlign w:val="center"/>
            <w:hideMark/>
          </w:tcPr>
          <w:p w:rsidRPr="00117C77" w:rsidR="00117C77" w:rsidP="007C5D27" w:rsidRDefault="00117C77" w14:paraId="26D01F3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P467</w:t>
            </w:r>
          </w:p>
        </w:tc>
        <w:tc>
          <w:tcPr>
            <w:tcW w:w="0" w:type="auto"/>
            <w:noWrap/>
            <w:vAlign w:val="center"/>
            <w:hideMark/>
          </w:tcPr>
          <w:p w:rsidRPr="00117C77" w:rsidR="00117C77" w:rsidP="007C5D27" w:rsidRDefault="00117C77" w14:paraId="194A735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5836F1A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CAV30CI1122378</w:t>
            </w:r>
          </w:p>
        </w:tc>
        <w:tc>
          <w:tcPr>
            <w:tcW w:w="0" w:type="auto"/>
            <w:noWrap/>
            <w:vAlign w:val="center"/>
            <w:hideMark/>
          </w:tcPr>
          <w:p w:rsidRPr="00117C77" w:rsidR="00117C77" w:rsidP="007C5D27" w:rsidRDefault="00117C77" w14:paraId="4EE2280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12/11/2025</w:t>
            </w:r>
          </w:p>
        </w:tc>
        <w:tc>
          <w:tcPr>
            <w:tcW w:w="0" w:type="auto"/>
            <w:noWrap/>
            <w:vAlign w:val="center"/>
            <w:hideMark/>
          </w:tcPr>
          <w:p w:rsidRPr="00117C77" w:rsidR="00117C77" w:rsidP="007C5D27" w:rsidRDefault="00117C77" w14:paraId="5525840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CM-0640</w:t>
            </w:r>
          </w:p>
        </w:tc>
      </w:tr>
      <w:tr w:rsidRPr="00117C77" w:rsidR="00117C77" w:rsidTr="007C5D27" w14:paraId="77530872"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693FB7D3" w14:textId="77777777">
            <w:pPr>
              <w:jc w:val="center"/>
              <w:rPr>
                <w:rFonts w:eastAsia="Times New Roman"/>
                <w:color w:val="000000"/>
                <w:sz w:val="20"/>
                <w:szCs w:val="20"/>
              </w:rPr>
            </w:pPr>
            <w:r w:rsidRPr="00117C77">
              <w:rPr>
                <w:rFonts w:eastAsia="Times New Roman"/>
                <w:color w:val="000000"/>
                <w:sz w:val="20"/>
                <w:szCs w:val="20"/>
              </w:rPr>
              <w:t>182</w:t>
            </w:r>
          </w:p>
        </w:tc>
        <w:tc>
          <w:tcPr>
            <w:tcW w:w="0" w:type="auto"/>
            <w:noWrap/>
            <w:vAlign w:val="center"/>
            <w:hideMark/>
          </w:tcPr>
          <w:p w:rsidRPr="00117C77" w:rsidR="00117C77" w:rsidP="007C5D27" w:rsidRDefault="00117C77" w14:paraId="4C7BF94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AL2302</w:t>
            </w:r>
          </w:p>
        </w:tc>
        <w:tc>
          <w:tcPr>
            <w:tcW w:w="0" w:type="auto"/>
            <w:noWrap/>
            <w:vAlign w:val="center"/>
            <w:hideMark/>
          </w:tcPr>
          <w:p w:rsidRPr="00117C77" w:rsidR="00117C77" w:rsidP="007C5D27" w:rsidRDefault="00117C77" w14:paraId="4B16507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321A9A6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CAV30CI1112163</w:t>
            </w:r>
          </w:p>
        </w:tc>
        <w:tc>
          <w:tcPr>
            <w:tcW w:w="0" w:type="auto"/>
            <w:noWrap/>
            <w:vAlign w:val="center"/>
            <w:hideMark/>
          </w:tcPr>
          <w:p w:rsidRPr="00117C77" w:rsidR="00117C77" w:rsidP="007C5D27" w:rsidRDefault="00117C77" w14:paraId="41A18CA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12/11/2025</w:t>
            </w:r>
          </w:p>
        </w:tc>
        <w:tc>
          <w:tcPr>
            <w:tcW w:w="0" w:type="auto"/>
            <w:noWrap/>
            <w:vAlign w:val="center"/>
            <w:hideMark/>
          </w:tcPr>
          <w:p w:rsidRPr="00117C77" w:rsidR="00117C77" w:rsidP="007C5D27" w:rsidRDefault="00117C77" w14:paraId="6D9E91F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CM-0640</w:t>
            </w:r>
          </w:p>
        </w:tc>
      </w:tr>
      <w:tr w:rsidRPr="00117C77" w:rsidR="00117C77" w:rsidTr="007C5D27" w14:paraId="21D26B42"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4777FB85" w14:textId="77777777">
            <w:pPr>
              <w:jc w:val="center"/>
              <w:rPr>
                <w:rFonts w:eastAsia="Times New Roman"/>
                <w:color w:val="000000"/>
                <w:sz w:val="20"/>
                <w:szCs w:val="20"/>
              </w:rPr>
            </w:pPr>
            <w:r w:rsidRPr="00117C77">
              <w:rPr>
                <w:rFonts w:eastAsia="Times New Roman"/>
                <w:color w:val="000000"/>
                <w:sz w:val="20"/>
                <w:szCs w:val="20"/>
              </w:rPr>
              <w:t>183</w:t>
            </w:r>
          </w:p>
        </w:tc>
        <w:tc>
          <w:tcPr>
            <w:tcW w:w="0" w:type="auto"/>
            <w:noWrap/>
            <w:vAlign w:val="center"/>
            <w:hideMark/>
          </w:tcPr>
          <w:p w:rsidRPr="00117C77" w:rsidR="00117C77" w:rsidP="007C5D27" w:rsidRDefault="00117C77" w14:paraId="60F8EBC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CCEL19_0026</w:t>
            </w:r>
          </w:p>
        </w:tc>
        <w:tc>
          <w:tcPr>
            <w:tcW w:w="0" w:type="auto"/>
            <w:noWrap/>
            <w:vAlign w:val="center"/>
            <w:hideMark/>
          </w:tcPr>
          <w:p w:rsidRPr="00117C77" w:rsidR="00117C77" w:rsidP="007C5D27" w:rsidRDefault="00117C77" w14:paraId="48799ED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7CD043E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CAV30CI1122542</w:t>
            </w:r>
          </w:p>
        </w:tc>
        <w:tc>
          <w:tcPr>
            <w:tcW w:w="0" w:type="auto"/>
            <w:noWrap/>
            <w:vAlign w:val="center"/>
            <w:hideMark/>
          </w:tcPr>
          <w:p w:rsidRPr="00117C77" w:rsidR="00117C77" w:rsidP="007C5D27" w:rsidRDefault="00117C77" w14:paraId="5CC9B08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12/11/2025</w:t>
            </w:r>
          </w:p>
        </w:tc>
        <w:tc>
          <w:tcPr>
            <w:tcW w:w="0" w:type="auto"/>
            <w:noWrap/>
            <w:vAlign w:val="center"/>
            <w:hideMark/>
          </w:tcPr>
          <w:p w:rsidRPr="00117C77" w:rsidR="00117C77" w:rsidP="007C5D27" w:rsidRDefault="00117C77" w14:paraId="40874E4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CM-0640</w:t>
            </w:r>
          </w:p>
        </w:tc>
      </w:tr>
      <w:tr w:rsidRPr="00117C77" w:rsidR="00117C77" w:rsidTr="007C5D27" w14:paraId="024175B0"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206993AD" w14:textId="77777777">
            <w:pPr>
              <w:jc w:val="center"/>
              <w:rPr>
                <w:rFonts w:eastAsia="Times New Roman"/>
                <w:color w:val="000000"/>
                <w:sz w:val="20"/>
                <w:szCs w:val="20"/>
              </w:rPr>
            </w:pPr>
            <w:r w:rsidRPr="00117C77">
              <w:rPr>
                <w:rFonts w:eastAsia="Times New Roman"/>
                <w:color w:val="000000"/>
                <w:sz w:val="20"/>
                <w:szCs w:val="20"/>
              </w:rPr>
              <w:t>184</w:t>
            </w:r>
          </w:p>
        </w:tc>
        <w:tc>
          <w:tcPr>
            <w:tcW w:w="0" w:type="auto"/>
            <w:noWrap/>
            <w:vAlign w:val="center"/>
            <w:hideMark/>
          </w:tcPr>
          <w:p w:rsidRPr="00117C77" w:rsidR="00117C77" w:rsidP="007C5D27" w:rsidRDefault="00117C77" w14:paraId="0D531F6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350-5089</w:t>
            </w:r>
          </w:p>
        </w:tc>
        <w:tc>
          <w:tcPr>
            <w:tcW w:w="0" w:type="auto"/>
            <w:noWrap/>
            <w:vAlign w:val="center"/>
            <w:hideMark/>
          </w:tcPr>
          <w:p w:rsidRPr="00117C77" w:rsidR="00117C77" w:rsidP="007C5D27" w:rsidRDefault="00117C77" w14:paraId="48E7834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74A55AF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CAV30CI1070543</w:t>
            </w:r>
          </w:p>
        </w:tc>
        <w:tc>
          <w:tcPr>
            <w:tcW w:w="0" w:type="auto"/>
            <w:noWrap/>
            <w:vAlign w:val="center"/>
            <w:hideMark/>
          </w:tcPr>
          <w:p w:rsidRPr="00117C77" w:rsidR="00117C77" w:rsidP="007C5D27" w:rsidRDefault="00117C77" w14:paraId="069EC95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12/11/2025</w:t>
            </w:r>
          </w:p>
        </w:tc>
        <w:tc>
          <w:tcPr>
            <w:tcW w:w="0" w:type="auto"/>
            <w:noWrap/>
            <w:vAlign w:val="center"/>
            <w:hideMark/>
          </w:tcPr>
          <w:p w:rsidRPr="00117C77" w:rsidR="00117C77" w:rsidP="007C5D27" w:rsidRDefault="00117C77" w14:paraId="149DBBF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CM-0640</w:t>
            </w:r>
          </w:p>
        </w:tc>
      </w:tr>
      <w:tr w:rsidRPr="00117C77" w:rsidR="00117C77" w:rsidTr="007C5D27" w14:paraId="6B77D91B"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244C8AD3" w14:textId="77777777">
            <w:pPr>
              <w:jc w:val="center"/>
              <w:rPr>
                <w:rFonts w:eastAsia="Times New Roman"/>
                <w:color w:val="000000"/>
                <w:sz w:val="20"/>
                <w:szCs w:val="20"/>
              </w:rPr>
            </w:pPr>
            <w:r w:rsidRPr="00117C77">
              <w:rPr>
                <w:rFonts w:eastAsia="Times New Roman"/>
                <w:color w:val="000000"/>
                <w:sz w:val="20"/>
                <w:szCs w:val="20"/>
              </w:rPr>
              <w:t>185</w:t>
            </w:r>
          </w:p>
        </w:tc>
        <w:tc>
          <w:tcPr>
            <w:tcW w:w="0" w:type="auto"/>
            <w:noWrap/>
            <w:vAlign w:val="center"/>
            <w:hideMark/>
          </w:tcPr>
          <w:p w:rsidRPr="00117C77" w:rsidR="00117C77" w:rsidP="007C5D27" w:rsidRDefault="00117C77" w14:paraId="277688B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ESU-102</w:t>
            </w:r>
          </w:p>
        </w:tc>
        <w:tc>
          <w:tcPr>
            <w:tcW w:w="0" w:type="auto"/>
            <w:noWrap/>
            <w:vAlign w:val="center"/>
            <w:hideMark/>
          </w:tcPr>
          <w:p w:rsidRPr="00117C77" w:rsidR="00117C77" w:rsidP="007C5D27" w:rsidRDefault="00117C77" w14:paraId="09687B1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0847500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CAV30CI1063045</w:t>
            </w:r>
          </w:p>
        </w:tc>
        <w:tc>
          <w:tcPr>
            <w:tcW w:w="0" w:type="auto"/>
            <w:noWrap/>
            <w:vAlign w:val="center"/>
            <w:hideMark/>
          </w:tcPr>
          <w:p w:rsidRPr="00117C77" w:rsidR="00117C77" w:rsidP="007C5D27" w:rsidRDefault="00117C77" w14:paraId="32D56C7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12/11/2025</w:t>
            </w:r>
          </w:p>
        </w:tc>
        <w:tc>
          <w:tcPr>
            <w:tcW w:w="0" w:type="auto"/>
            <w:noWrap/>
            <w:vAlign w:val="center"/>
            <w:hideMark/>
          </w:tcPr>
          <w:p w:rsidRPr="00117C77" w:rsidR="00117C77" w:rsidP="007C5D27" w:rsidRDefault="00117C77" w14:paraId="40ADED5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CM-0640</w:t>
            </w:r>
          </w:p>
        </w:tc>
      </w:tr>
      <w:tr w:rsidRPr="00117C77" w:rsidR="00117C77" w:rsidTr="007C5D27" w14:paraId="2BF57593"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6FD0D638" w14:textId="77777777">
            <w:pPr>
              <w:jc w:val="center"/>
              <w:rPr>
                <w:rFonts w:eastAsia="Times New Roman"/>
                <w:color w:val="000000"/>
                <w:sz w:val="20"/>
                <w:szCs w:val="20"/>
              </w:rPr>
            </w:pPr>
            <w:r w:rsidRPr="00117C77">
              <w:rPr>
                <w:rFonts w:eastAsia="Times New Roman"/>
                <w:color w:val="000000"/>
                <w:sz w:val="20"/>
                <w:szCs w:val="20"/>
              </w:rPr>
              <w:t>186</w:t>
            </w:r>
          </w:p>
        </w:tc>
        <w:tc>
          <w:tcPr>
            <w:tcW w:w="0" w:type="auto"/>
            <w:noWrap/>
            <w:vAlign w:val="center"/>
            <w:hideMark/>
          </w:tcPr>
          <w:p w:rsidRPr="00117C77" w:rsidR="00117C77" w:rsidP="007C5D27" w:rsidRDefault="00117C77" w14:paraId="39B7147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ESU-056</w:t>
            </w:r>
          </w:p>
        </w:tc>
        <w:tc>
          <w:tcPr>
            <w:tcW w:w="0" w:type="auto"/>
            <w:noWrap/>
            <w:vAlign w:val="center"/>
            <w:hideMark/>
          </w:tcPr>
          <w:p w:rsidRPr="00117C77" w:rsidR="00117C77" w:rsidP="007C5D27" w:rsidRDefault="00117C77" w14:paraId="3F98BEE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61E1253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CAV30CI1071097</w:t>
            </w:r>
          </w:p>
        </w:tc>
        <w:tc>
          <w:tcPr>
            <w:tcW w:w="0" w:type="auto"/>
            <w:noWrap/>
            <w:vAlign w:val="center"/>
            <w:hideMark/>
          </w:tcPr>
          <w:p w:rsidRPr="00117C77" w:rsidR="00117C77" w:rsidP="007C5D27" w:rsidRDefault="00117C77" w14:paraId="155DCC1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12/11/2025</w:t>
            </w:r>
          </w:p>
        </w:tc>
        <w:tc>
          <w:tcPr>
            <w:tcW w:w="0" w:type="auto"/>
            <w:noWrap/>
            <w:vAlign w:val="center"/>
            <w:hideMark/>
          </w:tcPr>
          <w:p w:rsidRPr="00117C77" w:rsidR="00117C77" w:rsidP="007C5D27" w:rsidRDefault="00117C77" w14:paraId="4A6BFDD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CM-0640</w:t>
            </w:r>
          </w:p>
        </w:tc>
      </w:tr>
      <w:tr w:rsidRPr="00117C77" w:rsidR="00117C77" w:rsidTr="007C5D27" w14:paraId="24172441"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02AC4DCA" w14:textId="77777777">
            <w:pPr>
              <w:jc w:val="center"/>
              <w:rPr>
                <w:rFonts w:eastAsia="Times New Roman"/>
                <w:color w:val="000000"/>
                <w:sz w:val="20"/>
                <w:szCs w:val="20"/>
              </w:rPr>
            </w:pPr>
            <w:r w:rsidRPr="00117C77">
              <w:rPr>
                <w:rFonts w:eastAsia="Times New Roman"/>
                <w:color w:val="000000"/>
                <w:sz w:val="20"/>
                <w:szCs w:val="20"/>
              </w:rPr>
              <w:t>187</w:t>
            </w:r>
          </w:p>
        </w:tc>
        <w:tc>
          <w:tcPr>
            <w:tcW w:w="0" w:type="auto"/>
            <w:noWrap/>
            <w:vAlign w:val="center"/>
            <w:hideMark/>
          </w:tcPr>
          <w:p w:rsidRPr="00117C77" w:rsidR="00117C77" w:rsidP="007C5D27" w:rsidRDefault="00117C77" w14:paraId="2730F98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CCEL19_118</w:t>
            </w:r>
          </w:p>
        </w:tc>
        <w:tc>
          <w:tcPr>
            <w:tcW w:w="0" w:type="auto"/>
            <w:noWrap/>
            <w:vAlign w:val="center"/>
            <w:hideMark/>
          </w:tcPr>
          <w:p w:rsidRPr="00117C77" w:rsidR="00117C77" w:rsidP="007C5D27" w:rsidRDefault="00117C77" w14:paraId="1CE0896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6D04267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CAV30CI1122552</w:t>
            </w:r>
          </w:p>
        </w:tc>
        <w:tc>
          <w:tcPr>
            <w:tcW w:w="0" w:type="auto"/>
            <w:noWrap/>
            <w:vAlign w:val="center"/>
            <w:hideMark/>
          </w:tcPr>
          <w:p w:rsidRPr="00117C77" w:rsidR="00117C77" w:rsidP="007C5D27" w:rsidRDefault="00117C77" w14:paraId="534441E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12/11/2025</w:t>
            </w:r>
          </w:p>
        </w:tc>
        <w:tc>
          <w:tcPr>
            <w:tcW w:w="0" w:type="auto"/>
            <w:noWrap/>
            <w:vAlign w:val="center"/>
            <w:hideMark/>
          </w:tcPr>
          <w:p w:rsidRPr="00117C77" w:rsidR="00117C77" w:rsidP="007C5D27" w:rsidRDefault="00117C77" w14:paraId="7CA0137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CM-0640</w:t>
            </w:r>
          </w:p>
        </w:tc>
      </w:tr>
      <w:tr w:rsidRPr="00117C77" w:rsidR="00117C77" w:rsidTr="007C5D27" w14:paraId="202BFCB1"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26D6A6A9" w14:textId="77777777">
            <w:pPr>
              <w:jc w:val="center"/>
              <w:rPr>
                <w:rFonts w:eastAsia="Times New Roman"/>
                <w:color w:val="000000"/>
                <w:sz w:val="20"/>
                <w:szCs w:val="20"/>
              </w:rPr>
            </w:pPr>
            <w:r w:rsidRPr="00117C77">
              <w:rPr>
                <w:rFonts w:eastAsia="Times New Roman"/>
                <w:color w:val="000000"/>
                <w:sz w:val="20"/>
                <w:szCs w:val="20"/>
              </w:rPr>
              <w:t>188</w:t>
            </w:r>
          </w:p>
        </w:tc>
        <w:tc>
          <w:tcPr>
            <w:tcW w:w="0" w:type="auto"/>
            <w:noWrap/>
            <w:vAlign w:val="center"/>
            <w:hideMark/>
          </w:tcPr>
          <w:p w:rsidRPr="00117C77" w:rsidR="00117C77" w:rsidP="007C5D27" w:rsidRDefault="00117C77" w14:paraId="13C45B1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CCEL19_119</w:t>
            </w:r>
          </w:p>
        </w:tc>
        <w:tc>
          <w:tcPr>
            <w:tcW w:w="0" w:type="auto"/>
            <w:noWrap/>
            <w:vAlign w:val="center"/>
            <w:hideMark/>
          </w:tcPr>
          <w:p w:rsidRPr="00117C77" w:rsidR="00117C77" w:rsidP="007C5D27" w:rsidRDefault="00117C77" w14:paraId="6EE755F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3BD927E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CAV30CI1124595</w:t>
            </w:r>
          </w:p>
        </w:tc>
        <w:tc>
          <w:tcPr>
            <w:tcW w:w="0" w:type="auto"/>
            <w:noWrap/>
            <w:vAlign w:val="center"/>
            <w:hideMark/>
          </w:tcPr>
          <w:p w:rsidRPr="00117C77" w:rsidR="00117C77" w:rsidP="007C5D27" w:rsidRDefault="00117C77" w14:paraId="14DC1CC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12/11/2025</w:t>
            </w:r>
          </w:p>
        </w:tc>
        <w:tc>
          <w:tcPr>
            <w:tcW w:w="0" w:type="auto"/>
            <w:noWrap/>
            <w:vAlign w:val="center"/>
            <w:hideMark/>
          </w:tcPr>
          <w:p w:rsidRPr="00117C77" w:rsidR="00117C77" w:rsidP="007C5D27" w:rsidRDefault="00117C77" w14:paraId="5B49256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CM-0640</w:t>
            </w:r>
          </w:p>
        </w:tc>
      </w:tr>
      <w:tr w:rsidRPr="00117C77" w:rsidR="00117C77" w:rsidTr="007C5D27" w14:paraId="1B742522"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5289CED8" w14:textId="77777777">
            <w:pPr>
              <w:jc w:val="center"/>
              <w:rPr>
                <w:rFonts w:eastAsia="Times New Roman"/>
                <w:color w:val="000000"/>
                <w:sz w:val="20"/>
                <w:szCs w:val="20"/>
              </w:rPr>
            </w:pPr>
            <w:r w:rsidRPr="00117C77">
              <w:rPr>
                <w:rFonts w:eastAsia="Times New Roman"/>
                <w:color w:val="000000"/>
                <w:sz w:val="20"/>
                <w:szCs w:val="20"/>
              </w:rPr>
              <w:t>189</w:t>
            </w:r>
          </w:p>
        </w:tc>
        <w:tc>
          <w:tcPr>
            <w:tcW w:w="0" w:type="auto"/>
            <w:noWrap/>
            <w:vAlign w:val="center"/>
            <w:hideMark/>
          </w:tcPr>
          <w:p w:rsidRPr="00117C77" w:rsidR="00117C77" w:rsidP="007C5D27" w:rsidRDefault="00117C77" w14:paraId="0BD1055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AL2364</w:t>
            </w:r>
          </w:p>
        </w:tc>
        <w:tc>
          <w:tcPr>
            <w:tcW w:w="0" w:type="auto"/>
            <w:noWrap/>
            <w:vAlign w:val="center"/>
            <w:hideMark/>
          </w:tcPr>
          <w:p w:rsidRPr="00117C77" w:rsidR="00117C77" w:rsidP="007C5D27" w:rsidRDefault="00117C77" w14:paraId="6CC5CDE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7B78790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CAV30CI1121751</w:t>
            </w:r>
          </w:p>
        </w:tc>
        <w:tc>
          <w:tcPr>
            <w:tcW w:w="0" w:type="auto"/>
            <w:noWrap/>
            <w:vAlign w:val="center"/>
            <w:hideMark/>
          </w:tcPr>
          <w:p w:rsidRPr="00117C77" w:rsidR="00117C77" w:rsidP="007C5D27" w:rsidRDefault="00117C77" w14:paraId="57C7A2E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12/11/2025</w:t>
            </w:r>
          </w:p>
        </w:tc>
        <w:tc>
          <w:tcPr>
            <w:tcW w:w="0" w:type="auto"/>
            <w:noWrap/>
            <w:vAlign w:val="center"/>
            <w:hideMark/>
          </w:tcPr>
          <w:p w:rsidRPr="00117C77" w:rsidR="00117C77" w:rsidP="007C5D27" w:rsidRDefault="00117C77" w14:paraId="20C0B1D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CM-0640</w:t>
            </w:r>
          </w:p>
        </w:tc>
      </w:tr>
      <w:tr w:rsidRPr="00117C77" w:rsidR="00117C77" w:rsidTr="007C5D27" w14:paraId="7BF59B11"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51C14585" w14:textId="77777777">
            <w:pPr>
              <w:jc w:val="center"/>
              <w:rPr>
                <w:rFonts w:eastAsia="Times New Roman"/>
                <w:color w:val="000000"/>
                <w:sz w:val="20"/>
                <w:szCs w:val="20"/>
              </w:rPr>
            </w:pPr>
            <w:r w:rsidRPr="00117C77">
              <w:rPr>
                <w:rFonts w:eastAsia="Times New Roman"/>
                <w:color w:val="000000"/>
                <w:sz w:val="20"/>
                <w:szCs w:val="20"/>
              </w:rPr>
              <w:t>190</w:t>
            </w:r>
          </w:p>
        </w:tc>
        <w:tc>
          <w:tcPr>
            <w:tcW w:w="0" w:type="auto"/>
            <w:noWrap/>
            <w:vAlign w:val="center"/>
            <w:hideMark/>
          </w:tcPr>
          <w:p w:rsidRPr="00117C77" w:rsidR="00117C77" w:rsidP="007C5D27" w:rsidRDefault="00117C77" w14:paraId="7E94D3A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P43</w:t>
            </w:r>
          </w:p>
        </w:tc>
        <w:tc>
          <w:tcPr>
            <w:tcW w:w="0" w:type="auto"/>
            <w:noWrap/>
            <w:vAlign w:val="center"/>
            <w:hideMark/>
          </w:tcPr>
          <w:p w:rsidRPr="00117C77" w:rsidR="00117C77" w:rsidP="007C5D27" w:rsidRDefault="00117C77" w14:paraId="2E89CEA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Usme</w:t>
            </w:r>
          </w:p>
        </w:tc>
        <w:tc>
          <w:tcPr>
            <w:tcW w:w="0" w:type="auto"/>
            <w:noWrap/>
            <w:vAlign w:val="center"/>
            <w:hideMark/>
          </w:tcPr>
          <w:p w:rsidRPr="00117C77" w:rsidR="00117C77" w:rsidP="007C5D27" w:rsidRDefault="00117C77" w14:paraId="77C9635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CAV30CI1113318</w:t>
            </w:r>
          </w:p>
        </w:tc>
        <w:tc>
          <w:tcPr>
            <w:tcW w:w="0" w:type="auto"/>
            <w:noWrap/>
            <w:vAlign w:val="center"/>
            <w:hideMark/>
          </w:tcPr>
          <w:p w:rsidRPr="00117C77" w:rsidR="00117C77" w:rsidP="007C5D27" w:rsidRDefault="00117C77" w14:paraId="03F4BA7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12/11/2025</w:t>
            </w:r>
          </w:p>
        </w:tc>
        <w:tc>
          <w:tcPr>
            <w:tcW w:w="0" w:type="auto"/>
            <w:noWrap/>
            <w:vAlign w:val="center"/>
            <w:hideMark/>
          </w:tcPr>
          <w:p w:rsidRPr="00117C77" w:rsidR="00117C77" w:rsidP="007C5D27" w:rsidRDefault="00117C77" w14:paraId="5EA1B04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CM-0641</w:t>
            </w:r>
          </w:p>
        </w:tc>
      </w:tr>
      <w:tr w:rsidRPr="00117C77" w:rsidR="00117C77" w:rsidTr="007C5D27" w14:paraId="13B6C96B"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184AC940" w14:textId="77777777">
            <w:pPr>
              <w:jc w:val="center"/>
              <w:rPr>
                <w:rFonts w:eastAsia="Times New Roman"/>
                <w:color w:val="000000"/>
                <w:sz w:val="20"/>
                <w:szCs w:val="20"/>
              </w:rPr>
            </w:pPr>
            <w:r w:rsidRPr="00117C77">
              <w:rPr>
                <w:rFonts w:eastAsia="Times New Roman"/>
                <w:color w:val="000000"/>
                <w:sz w:val="20"/>
                <w:szCs w:val="20"/>
              </w:rPr>
              <w:t>191</w:t>
            </w:r>
          </w:p>
        </w:tc>
        <w:tc>
          <w:tcPr>
            <w:tcW w:w="0" w:type="auto"/>
            <w:noWrap/>
            <w:vAlign w:val="center"/>
            <w:hideMark/>
          </w:tcPr>
          <w:p w:rsidRPr="00117C77" w:rsidR="00117C77" w:rsidP="007C5D27" w:rsidRDefault="00117C77" w14:paraId="0817494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AL963</w:t>
            </w:r>
          </w:p>
        </w:tc>
        <w:tc>
          <w:tcPr>
            <w:tcW w:w="0" w:type="auto"/>
            <w:noWrap/>
            <w:vAlign w:val="center"/>
            <w:hideMark/>
          </w:tcPr>
          <w:p w:rsidRPr="00117C77" w:rsidR="00117C77" w:rsidP="007C5D27" w:rsidRDefault="00117C77" w14:paraId="00632F5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Usme</w:t>
            </w:r>
          </w:p>
        </w:tc>
        <w:tc>
          <w:tcPr>
            <w:tcW w:w="0" w:type="auto"/>
            <w:noWrap/>
            <w:vAlign w:val="center"/>
            <w:hideMark/>
          </w:tcPr>
          <w:p w:rsidRPr="00117C77" w:rsidR="00117C77" w:rsidP="007C5D27" w:rsidRDefault="00117C77" w14:paraId="781CE55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CAV30CI1113380</w:t>
            </w:r>
          </w:p>
        </w:tc>
        <w:tc>
          <w:tcPr>
            <w:tcW w:w="0" w:type="auto"/>
            <w:noWrap/>
            <w:vAlign w:val="center"/>
            <w:hideMark/>
          </w:tcPr>
          <w:p w:rsidRPr="00117C77" w:rsidR="00117C77" w:rsidP="007C5D27" w:rsidRDefault="00117C77" w14:paraId="079628C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12/11/2025</w:t>
            </w:r>
          </w:p>
        </w:tc>
        <w:tc>
          <w:tcPr>
            <w:tcW w:w="0" w:type="auto"/>
            <w:noWrap/>
            <w:vAlign w:val="center"/>
            <w:hideMark/>
          </w:tcPr>
          <w:p w:rsidRPr="00117C77" w:rsidR="00117C77" w:rsidP="007C5D27" w:rsidRDefault="00117C77" w14:paraId="26A7F03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CM-0641</w:t>
            </w:r>
          </w:p>
        </w:tc>
      </w:tr>
      <w:tr w:rsidRPr="00117C77" w:rsidR="00117C77" w:rsidTr="007C5D27" w14:paraId="6DD6565B"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6659CF22" w14:textId="77777777">
            <w:pPr>
              <w:jc w:val="center"/>
              <w:rPr>
                <w:rFonts w:eastAsia="Times New Roman"/>
                <w:color w:val="000000"/>
                <w:sz w:val="20"/>
                <w:szCs w:val="20"/>
              </w:rPr>
            </w:pPr>
            <w:r w:rsidRPr="00117C77">
              <w:rPr>
                <w:rFonts w:eastAsia="Times New Roman"/>
                <w:color w:val="000000"/>
                <w:sz w:val="20"/>
                <w:szCs w:val="20"/>
              </w:rPr>
              <w:t>192</w:t>
            </w:r>
          </w:p>
        </w:tc>
        <w:tc>
          <w:tcPr>
            <w:tcW w:w="0" w:type="auto"/>
            <w:noWrap/>
            <w:vAlign w:val="center"/>
            <w:hideMark/>
          </w:tcPr>
          <w:p w:rsidRPr="00117C77" w:rsidR="00117C77" w:rsidP="007C5D27" w:rsidRDefault="00117C77" w14:paraId="1E6C2D3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AL1073</w:t>
            </w:r>
          </w:p>
        </w:tc>
        <w:tc>
          <w:tcPr>
            <w:tcW w:w="0" w:type="auto"/>
            <w:noWrap/>
            <w:vAlign w:val="center"/>
            <w:hideMark/>
          </w:tcPr>
          <w:p w:rsidRPr="00117C77" w:rsidR="00117C77" w:rsidP="007C5D27" w:rsidRDefault="00117C77" w14:paraId="370F2CA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Usme</w:t>
            </w:r>
          </w:p>
        </w:tc>
        <w:tc>
          <w:tcPr>
            <w:tcW w:w="0" w:type="auto"/>
            <w:noWrap/>
            <w:vAlign w:val="center"/>
            <w:hideMark/>
          </w:tcPr>
          <w:p w:rsidRPr="00117C77" w:rsidR="00117C77" w:rsidP="007C5D27" w:rsidRDefault="00117C77" w14:paraId="5C302FA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CAV30CI1113326</w:t>
            </w:r>
          </w:p>
        </w:tc>
        <w:tc>
          <w:tcPr>
            <w:tcW w:w="0" w:type="auto"/>
            <w:noWrap/>
            <w:vAlign w:val="center"/>
            <w:hideMark/>
          </w:tcPr>
          <w:p w:rsidRPr="00117C77" w:rsidR="00117C77" w:rsidP="007C5D27" w:rsidRDefault="00117C77" w14:paraId="3FA0C34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12/11/2025</w:t>
            </w:r>
          </w:p>
        </w:tc>
        <w:tc>
          <w:tcPr>
            <w:tcW w:w="0" w:type="auto"/>
            <w:noWrap/>
            <w:vAlign w:val="center"/>
            <w:hideMark/>
          </w:tcPr>
          <w:p w:rsidRPr="00117C77" w:rsidR="00117C77" w:rsidP="007C5D27" w:rsidRDefault="00117C77" w14:paraId="156F673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CM-0641</w:t>
            </w:r>
          </w:p>
        </w:tc>
      </w:tr>
      <w:tr w:rsidRPr="00117C77" w:rsidR="00117C77" w:rsidTr="007C5D27" w14:paraId="25720911"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52BBCA8F" w14:textId="77777777">
            <w:pPr>
              <w:jc w:val="center"/>
              <w:rPr>
                <w:rFonts w:eastAsia="Times New Roman"/>
                <w:color w:val="000000"/>
                <w:sz w:val="20"/>
                <w:szCs w:val="20"/>
              </w:rPr>
            </w:pPr>
            <w:r w:rsidRPr="00117C77">
              <w:rPr>
                <w:rFonts w:eastAsia="Times New Roman"/>
                <w:color w:val="000000"/>
                <w:sz w:val="20"/>
                <w:szCs w:val="20"/>
              </w:rPr>
              <w:t>193</w:t>
            </w:r>
          </w:p>
        </w:tc>
        <w:tc>
          <w:tcPr>
            <w:tcW w:w="0" w:type="auto"/>
            <w:noWrap/>
            <w:vAlign w:val="center"/>
            <w:hideMark/>
          </w:tcPr>
          <w:p w:rsidRPr="00117C77" w:rsidR="00117C77" w:rsidP="007C5D27" w:rsidRDefault="00117C77" w14:paraId="0956A03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P366</w:t>
            </w:r>
          </w:p>
        </w:tc>
        <w:tc>
          <w:tcPr>
            <w:tcW w:w="0" w:type="auto"/>
            <w:noWrap/>
            <w:vAlign w:val="center"/>
            <w:hideMark/>
          </w:tcPr>
          <w:p w:rsidRPr="00117C77" w:rsidR="00117C77" w:rsidP="007C5D27" w:rsidRDefault="00117C77" w14:paraId="5B4C8C9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Bosa</w:t>
            </w:r>
          </w:p>
        </w:tc>
        <w:tc>
          <w:tcPr>
            <w:tcW w:w="0" w:type="auto"/>
            <w:noWrap/>
            <w:vAlign w:val="center"/>
            <w:hideMark/>
          </w:tcPr>
          <w:p w:rsidRPr="00117C77" w:rsidR="00117C77" w:rsidP="007C5D27" w:rsidRDefault="00117C77" w14:paraId="22BB0C7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CAV30CI1113980</w:t>
            </w:r>
          </w:p>
        </w:tc>
        <w:tc>
          <w:tcPr>
            <w:tcW w:w="0" w:type="auto"/>
            <w:noWrap/>
            <w:vAlign w:val="center"/>
            <w:hideMark/>
          </w:tcPr>
          <w:p w:rsidRPr="00117C77" w:rsidR="00117C77" w:rsidP="007C5D27" w:rsidRDefault="00117C77" w14:paraId="7CDA429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12/11/2025</w:t>
            </w:r>
          </w:p>
        </w:tc>
        <w:tc>
          <w:tcPr>
            <w:tcW w:w="0" w:type="auto"/>
            <w:noWrap/>
            <w:vAlign w:val="center"/>
            <w:hideMark/>
          </w:tcPr>
          <w:p w:rsidRPr="00117C77" w:rsidR="00117C77" w:rsidP="007C5D27" w:rsidRDefault="00117C77" w14:paraId="5C39836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CM-0642</w:t>
            </w:r>
          </w:p>
        </w:tc>
      </w:tr>
      <w:tr w:rsidRPr="00117C77" w:rsidR="00117C77" w:rsidTr="007C5D27" w14:paraId="3925F21A"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22D28913" w14:textId="77777777">
            <w:pPr>
              <w:jc w:val="center"/>
              <w:rPr>
                <w:rFonts w:eastAsia="Times New Roman"/>
                <w:color w:val="000000"/>
                <w:sz w:val="20"/>
                <w:szCs w:val="20"/>
              </w:rPr>
            </w:pPr>
            <w:r w:rsidRPr="00117C77">
              <w:rPr>
                <w:rFonts w:eastAsia="Times New Roman"/>
                <w:color w:val="000000"/>
                <w:sz w:val="20"/>
                <w:szCs w:val="20"/>
              </w:rPr>
              <w:t>194</w:t>
            </w:r>
          </w:p>
        </w:tc>
        <w:tc>
          <w:tcPr>
            <w:tcW w:w="0" w:type="auto"/>
            <w:noWrap/>
            <w:vAlign w:val="center"/>
            <w:hideMark/>
          </w:tcPr>
          <w:p w:rsidRPr="00117C77" w:rsidR="00117C77" w:rsidP="007C5D27" w:rsidRDefault="00117C77" w14:paraId="01E164B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CCEAD_L7_31</w:t>
            </w:r>
          </w:p>
        </w:tc>
        <w:tc>
          <w:tcPr>
            <w:tcW w:w="0" w:type="auto"/>
            <w:noWrap/>
            <w:vAlign w:val="center"/>
            <w:hideMark/>
          </w:tcPr>
          <w:p w:rsidRPr="00117C77" w:rsidR="00117C77" w:rsidP="007C5D27" w:rsidRDefault="00117C77" w14:paraId="3EE1668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Bosa</w:t>
            </w:r>
          </w:p>
        </w:tc>
        <w:tc>
          <w:tcPr>
            <w:tcW w:w="0" w:type="auto"/>
            <w:noWrap/>
            <w:vAlign w:val="center"/>
            <w:hideMark/>
          </w:tcPr>
          <w:p w:rsidRPr="00117C77" w:rsidR="00117C77" w:rsidP="007C5D27" w:rsidRDefault="00117C77" w14:paraId="6827C6D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CAV30CI1114639</w:t>
            </w:r>
          </w:p>
        </w:tc>
        <w:tc>
          <w:tcPr>
            <w:tcW w:w="0" w:type="auto"/>
            <w:noWrap/>
            <w:vAlign w:val="center"/>
            <w:hideMark/>
          </w:tcPr>
          <w:p w:rsidRPr="00117C77" w:rsidR="00117C77" w:rsidP="007C5D27" w:rsidRDefault="00117C77" w14:paraId="590385C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12/11/2025</w:t>
            </w:r>
          </w:p>
        </w:tc>
        <w:tc>
          <w:tcPr>
            <w:tcW w:w="0" w:type="auto"/>
            <w:noWrap/>
            <w:vAlign w:val="center"/>
            <w:hideMark/>
          </w:tcPr>
          <w:p w:rsidRPr="00117C77" w:rsidR="00117C77" w:rsidP="007C5D27" w:rsidRDefault="00117C77" w14:paraId="77314B6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CM-0642</w:t>
            </w:r>
          </w:p>
        </w:tc>
      </w:tr>
      <w:tr w:rsidRPr="00117C77" w:rsidR="00117C77" w:rsidTr="007C5D27" w14:paraId="12C67DD1"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7FC5A0E4" w14:textId="77777777">
            <w:pPr>
              <w:jc w:val="center"/>
              <w:rPr>
                <w:rFonts w:eastAsia="Times New Roman"/>
                <w:color w:val="000000"/>
                <w:sz w:val="20"/>
                <w:szCs w:val="20"/>
              </w:rPr>
            </w:pPr>
            <w:r w:rsidRPr="00117C77">
              <w:rPr>
                <w:rFonts w:eastAsia="Times New Roman"/>
                <w:color w:val="000000"/>
                <w:sz w:val="20"/>
                <w:szCs w:val="20"/>
              </w:rPr>
              <w:t>195</w:t>
            </w:r>
          </w:p>
        </w:tc>
        <w:tc>
          <w:tcPr>
            <w:tcW w:w="0" w:type="auto"/>
            <w:noWrap/>
            <w:vAlign w:val="center"/>
            <w:hideMark/>
          </w:tcPr>
          <w:p w:rsidRPr="00117C77" w:rsidR="00117C77" w:rsidP="007C5D27" w:rsidRDefault="00117C77" w14:paraId="5BBA35A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P518</w:t>
            </w:r>
          </w:p>
        </w:tc>
        <w:tc>
          <w:tcPr>
            <w:tcW w:w="0" w:type="auto"/>
            <w:noWrap/>
            <w:vAlign w:val="center"/>
            <w:hideMark/>
          </w:tcPr>
          <w:p w:rsidRPr="00117C77" w:rsidR="00117C77" w:rsidP="007C5D27" w:rsidRDefault="00117C77" w14:paraId="11AA089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Bosa</w:t>
            </w:r>
          </w:p>
        </w:tc>
        <w:tc>
          <w:tcPr>
            <w:tcW w:w="0" w:type="auto"/>
            <w:noWrap/>
            <w:vAlign w:val="center"/>
            <w:hideMark/>
          </w:tcPr>
          <w:p w:rsidRPr="00117C77" w:rsidR="00117C77" w:rsidP="007C5D27" w:rsidRDefault="00117C77" w14:paraId="43183B0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CAV30CI1113881</w:t>
            </w:r>
          </w:p>
        </w:tc>
        <w:tc>
          <w:tcPr>
            <w:tcW w:w="0" w:type="auto"/>
            <w:noWrap/>
            <w:vAlign w:val="center"/>
            <w:hideMark/>
          </w:tcPr>
          <w:p w:rsidRPr="00117C77" w:rsidR="00117C77" w:rsidP="007C5D27" w:rsidRDefault="00117C77" w14:paraId="139E7CC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12/11/2025</w:t>
            </w:r>
          </w:p>
        </w:tc>
        <w:tc>
          <w:tcPr>
            <w:tcW w:w="0" w:type="auto"/>
            <w:noWrap/>
            <w:vAlign w:val="center"/>
            <w:hideMark/>
          </w:tcPr>
          <w:p w:rsidRPr="00117C77" w:rsidR="00117C77" w:rsidP="007C5D27" w:rsidRDefault="00117C77" w14:paraId="4224A47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CM-0642</w:t>
            </w:r>
          </w:p>
        </w:tc>
      </w:tr>
      <w:tr w:rsidRPr="00117C77" w:rsidR="00117C77" w:rsidTr="007C5D27" w14:paraId="5DE7CF98"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63D575D1" w14:textId="77777777">
            <w:pPr>
              <w:jc w:val="center"/>
              <w:rPr>
                <w:rFonts w:eastAsia="Times New Roman"/>
                <w:color w:val="000000"/>
                <w:sz w:val="20"/>
                <w:szCs w:val="20"/>
              </w:rPr>
            </w:pPr>
            <w:r w:rsidRPr="00117C77">
              <w:rPr>
                <w:rFonts w:eastAsia="Times New Roman"/>
                <w:color w:val="000000"/>
                <w:sz w:val="20"/>
                <w:szCs w:val="20"/>
              </w:rPr>
              <w:t>196</w:t>
            </w:r>
          </w:p>
        </w:tc>
        <w:tc>
          <w:tcPr>
            <w:tcW w:w="0" w:type="auto"/>
            <w:noWrap/>
            <w:vAlign w:val="center"/>
            <w:hideMark/>
          </w:tcPr>
          <w:p w:rsidRPr="00117C77" w:rsidR="00117C77" w:rsidP="007C5D27" w:rsidRDefault="00117C77" w14:paraId="0F15CA4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ESU-323</w:t>
            </w:r>
          </w:p>
        </w:tc>
        <w:tc>
          <w:tcPr>
            <w:tcW w:w="0" w:type="auto"/>
            <w:noWrap/>
            <w:vAlign w:val="center"/>
            <w:hideMark/>
          </w:tcPr>
          <w:p w:rsidRPr="00117C77" w:rsidR="00117C77" w:rsidP="007C5D27" w:rsidRDefault="00117C77" w14:paraId="51FE39E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Kennedy</w:t>
            </w:r>
          </w:p>
        </w:tc>
        <w:tc>
          <w:tcPr>
            <w:tcW w:w="0" w:type="auto"/>
            <w:noWrap/>
            <w:vAlign w:val="center"/>
            <w:hideMark/>
          </w:tcPr>
          <w:p w:rsidRPr="00117C77" w:rsidR="00117C77" w:rsidP="007C5D27" w:rsidRDefault="00117C77" w14:paraId="2100DFB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CAV30CI1077765</w:t>
            </w:r>
          </w:p>
        </w:tc>
        <w:tc>
          <w:tcPr>
            <w:tcW w:w="0" w:type="auto"/>
            <w:noWrap/>
            <w:vAlign w:val="center"/>
            <w:hideMark/>
          </w:tcPr>
          <w:p w:rsidRPr="00117C77" w:rsidR="00117C77" w:rsidP="007C5D27" w:rsidRDefault="00117C77" w14:paraId="39922B5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12/11/2025</w:t>
            </w:r>
          </w:p>
        </w:tc>
        <w:tc>
          <w:tcPr>
            <w:tcW w:w="0" w:type="auto"/>
            <w:noWrap/>
            <w:vAlign w:val="center"/>
            <w:hideMark/>
          </w:tcPr>
          <w:p w:rsidRPr="00117C77" w:rsidR="00117C77" w:rsidP="007C5D27" w:rsidRDefault="00117C77" w14:paraId="3794AE1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CM-0643</w:t>
            </w:r>
          </w:p>
        </w:tc>
      </w:tr>
      <w:tr w:rsidRPr="00117C77" w:rsidR="00117C77" w:rsidTr="007C5D27" w14:paraId="7C5C0F12"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2113E43F" w14:textId="77777777">
            <w:pPr>
              <w:jc w:val="center"/>
              <w:rPr>
                <w:rFonts w:eastAsia="Times New Roman"/>
                <w:color w:val="000000"/>
                <w:sz w:val="20"/>
                <w:szCs w:val="20"/>
              </w:rPr>
            </w:pPr>
            <w:r w:rsidRPr="00117C77">
              <w:rPr>
                <w:rFonts w:eastAsia="Times New Roman"/>
                <w:color w:val="000000"/>
                <w:sz w:val="20"/>
                <w:szCs w:val="20"/>
              </w:rPr>
              <w:t>197</w:t>
            </w:r>
          </w:p>
        </w:tc>
        <w:tc>
          <w:tcPr>
            <w:tcW w:w="0" w:type="auto"/>
            <w:noWrap/>
            <w:vAlign w:val="center"/>
            <w:hideMark/>
          </w:tcPr>
          <w:p w:rsidRPr="00117C77" w:rsidR="00117C77" w:rsidP="007C5D27" w:rsidRDefault="00117C77" w14:paraId="1327F93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ESU-313</w:t>
            </w:r>
          </w:p>
        </w:tc>
        <w:tc>
          <w:tcPr>
            <w:tcW w:w="0" w:type="auto"/>
            <w:noWrap/>
            <w:vAlign w:val="center"/>
            <w:hideMark/>
          </w:tcPr>
          <w:p w:rsidRPr="00117C77" w:rsidR="00117C77" w:rsidP="007C5D27" w:rsidRDefault="00117C77" w14:paraId="7F8F780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Kennedy</w:t>
            </w:r>
          </w:p>
        </w:tc>
        <w:tc>
          <w:tcPr>
            <w:tcW w:w="0" w:type="auto"/>
            <w:noWrap/>
            <w:vAlign w:val="center"/>
            <w:hideMark/>
          </w:tcPr>
          <w:p w:rsidRPr="00117C77" w:rsidR="00117C77" w:rsidP="007C5D27" w:rsidRDefault="00117C77" w14:paraId="3DFCC3B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CAV30CI1077770</w:t>
            </w:r>
          </w:p>
        </w:tc>
        <w:tc>
          <w:tcPr>
            <w:tcW w:w="0" w:type="auto"/>
            <w:noWrap/>
            <w:vAlign w:val="center"/>
            <w:hideMark/>
          </w:tcPr>
          <w:p w:rsidRPr="00117C77" w:rsidR="00117C77" w:rsidP="007C5D27" w:rsidRDefault="00117C77" w14:paraId="24EC2FA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12/11/2025</w:t>
            </w:r>
          </w:p>
        </w:tc>
        <w:tc>
          <w:tcPr>
            <w:tcW w:w="0" w:type="auto"/>
            <w:noWrap/>
            <w:vAlign w:val="center"/>
            <w:hideMark/>
          </w:tcPr>
          <w:p w:rsidRPr="00117C77" w:rsidR="00117C77" w:rsidP="007C5D27" w:rsidRDefault="00117C77" w14:paraId="13ECBEB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CM-0643</w:t>
            </w:r>
          </w:p>
        </w:tc>
      </w:tr>
      <w:tr w:rsidRPr="00117C77" w:rsidR="00117C77" w:rsidTr="007C5D27" w14:paraId="388678F4"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72BB1B06" w14:textId="77777777">
            <w:pPr>
              <w:jc w:val="center"/>
              <w:rPr>
                <w:rFonts w:eastAsia="Times New Roman"/>
                <w:color w:val="000000"/>
                <w:sz w:val="20"/>
                <w:szCs w:val="20"/>
              </w:rPr>
            </w:pPr>
            <w:r w:rsidRPr="00117C77">
              <w:rPr>
                <w:rFonts w:eastAsia="Times New Roman"/>
                <w:color w:val="000000"/>
                <w:sz w:val="20"/>
                <w:szCs w:val="20"/>
              </w:rPr>
              <w:t>198</w:t>
            </w:r>
          </w:p>
        </w:tc>
        <w:tc>
          <w:tcPr>
            <w:tcW w:w="0" w:type="auto"/>
            <w:noWrap/>
            <w:vAlign w:val="center"/>
            <w:hideMark/>
          </w:tcPr>
          <w:p w:rsidRPr="00117C77" w:rsidR="00117C77" w:rsidP="007C5D27" w:rsidRDefault="00117C77" w14:paraId="0F08AE3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ESU-312</w:t>
            </w:r>
          </w:p>
        </w:tc>
        <w:tc>
          <w:tcPr>
            <w:tcW w:w="0" w:type="auto"/>
            <w:noWrap/>
            <w:vAlign w:val="center"/>
            <w:hideMark/>
          </w:tcPr>
          <w:p w:rsidRPr="00117C77" w:rsidR="00117C77" w:rsidP="007C5D27" w:rsidRDefault="00117C77" w14:paraId="5B0F4EC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Kennedy</w:t>
            </w:r>
          </w:p>
        </w:tc>
        <w:tc>
          <w:tcPr>
            <w:tcW w:w="0" w:type="auto"/>
            <w:noWrap/>
            <w:vAlign w:val="center"/>
            <w:hideMark/>
          </w:tcPr>
          <w:p w:rsidRPr="00117C77" w:rsidR="00117C77" w:rsidP="007C5D27" w:rsidRDefault="00117C77" w14:paraId="754D7B2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CAV30CI1077764</w:t>
            </w:r>
          </w:p>
        </w:tc>
        <w:tc>
          <w:tcPr>
            <w:tcW w:w="0" w:type="auto"/>
            <w:noWrap/>
            <w:vAlign w:val="center"/>
            <w:hideMark/>
          </w:tcPr>
          <w:p w:rsidRPr="00117C77" w:rsidR="00117C77" w:rsidP="007C5D27" w:rsidRDefault="00117C77" w14:paraId="387BACF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12/11/2025</w:t>
            </w:r>
          </w:p>
        </w:tc>
        <w:tc>
          <w:tcPr>
            <w:tcW w:w="0" w:type="auto"/>
            <w:noWrap/>
            <w:vAlign w:val="center"/>
            <w:hideMark/>
          </w:tcPr>
          <w:p w:rsidRPr="00117C77" w:rsidR="00117C77" w:rsidP="007C5D27" w:rsidRDefault="00117C77" w14:paraId="7BA65E8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CM-0643</w:t>
            </w:r>
          </w:p>
        </w:tc>
      </w:tr>
      <w:tr w:rsidRPr="00117C77" w:rsidR="00117C77" w:rsidTr="007C5D27" w14:paraId="500D73DD"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19DAFCCA" w14:textId="77777777">
            <w:pPr>
              <w:jc w:val="center"/>
              <w:rPr>
                <w:rFonts w:eastAsia="Times New Roman"/>
                <w:color w:val="000000"/>
                <w:sz w:val="20"/>
                <w:szCs w:val="20"/>
              </w:rPr>
            </w:pPr>
            <w:r w:rsidRPr="00117C77">
              <w:rPr>
                <w:rFonts w:eastAsia="Times New Roman"/>
                <w:color w:val="000000"/>
                <w:sz w:val="20"/>
                <w:szCs w:val="20"/>
              </w:rPr>
              <w:t>199</w:t>
            </w:r>
          </w:p>
        </w:tc>
        <w:tc>
          <w:tcPr>
            <w:tcW w:w="0" w:type="auto"/>
            <w:noWrap/>
            <w:vAlign w:val="center"/>
            <w:hideMark/>
          </w:tcPr>
          <w:p w:rsidRPr="00117C77" w:rsidR="00117C77" w:rsidP="007C5D27" w:rsidRDefault="00117C77" w14:paraId="0120843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CVID22225</w:t>
            </w:r>
          </w:p>
        </w:tc>
        <w:tc>
          <w:tcPr>
            <w:tcW w:w="0" w:type="auto"/>
            <w:noWrap/>
            <w:vAlign w:val="center"/>
            <w:hideMark/>
          </w:tcPr>
          <w:p w:rsidRPr="00117C77" w:rsidR="00117C77" w:rsidP="007C5D27" w:rsidRDefault="00117C77" w14:paraId="577BDEC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La Candelaria</w:t>
            </w:r>
          </w:p>
        </w:tc>
        <w:tc>
          <w:tcPr>
            <w:tcW w:w="0" w:type="auto"/>
            <w:noWrap/>
            <w:vAlign w:val="center"/>
            <w:hideMark/>
          </w:tcPr>
          <w:p w:rsidRPr="00117C77" w:rsidR="00117C77" w:rsidP="007C5D27" w:rsidRDefault="00117C77" w14:paraId="461D909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CAV30CI1112573</w:t>
            </w:r>
          </w:p>
        </w:tc>
        <w:tc>
          <w:tcPr>
            <w:tcW w:w="0" w:type="auto"/>
            <w:noWrap/>
            <w:vAlign w:val="center"/>
            <w:hideMark/>
          </w:tcPr>
          <w:p w:rsidRPr="00117C77" w:rsidR="00117C77" w:rsidP="007C5D27" w:rsidRDefault="00117C77" w14:paraId="7740ED8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12/11/2025</w:t>
            </w:r>
          </w:p>
        </w:tc>
        <w:tc>
          <w:tcPr>
            <w:tcW w:w="0" w:type="auto"/>
            <w:noWrap/>
            <w:vAlign w:val="center"/>
            <w:hideMark/>
          </w:tcPr>
          <w:p w:rsidRPr="00117C77" w:rsidR="00117C77" w:rsidP="007C5D27" w:rsidRDefault="00117C77" w14:paraId="10E5843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CM-0644</w:t>
            </w:r>
          </w:p>
        </w:tc>
      </w:tr>
      <w:tr w:rsidRPr="00117C77" w:rsidR="00117C77" w:rsidTr="007C5D27" w14:paraId="2B8F1395"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2F22CF3C" w14:textId="77777777">
            <w:pPr>
              <w:jc w:val="center"/>
              <w:rPr>
                <w:rFonts w:eastAsia="Times New Roman"/>
                <w:color w:val="000000"/>
                <w:sz w:val="20"/>
                <w:szCs w:val="20"/>
              </w:rPr>
            </w:pPr>
            <w:r w:rsidRPr="00117C77">
              <w:rPr>
                <w:rFonts w:eastAsia="Times New Roman"/>
                <w:color w:val="000000"/>
                <w:sz w:val="20"/>
                <w:szCs w:val="20"/>
              </w:rPr>
              <w:t>200</w:t>
            </w:r>
          </w:p>
        </w:tc>
        <w:tc>
          <w:tcPr>
            <w:tcW w:w="0" w:type="auto"/>
            <w:noWrap/>
            <w:vAlign w:val="center"/>
            <w:hideMark/>
          </w:tcPr>
          <w:p w:rsidRPr="00117C77" w:rsidR="00117C77" w:rsidP="007C5D27" w:rsidRDefault="00117C77" w14:paraId="6575047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CVID22223</w:t>
            </w:r>
          </w:p>
        </w:tc>
        <w:tc>
          <w:tcPr>
            <w:tcW w:w="0" w:type="auto"/>
            <w:noWrap/>
            <w:vAlign w:val="center"/>
            <w:hideMark/>
          </w:tcPr>
          <w:p w:rsidRPr="00117C77" w:rsidR="00117C77" w:rsidP="007C5D27" w:rsidRDefault="00117C77" w14:paraId="553A2B7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La Candelaria</w:t>
            </w:r>
          </w:p>
        </w:tc>
        <w:tc>
          <w:tcPr>
            <w:tcW w:w="0" w:type="auto"/>
            <w:noWrap/>
            <w:vAlign w:val="center"/>
            <w:hideMark/>
          </w:tcPr>
          <w:p w:rsidRPr="00117C77" w:rsidR="00117C77" w:rsidP="007C5D27" w:rsidRDefault="00117C77" w14:paraId="33A352D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CAV30CI1122724</w:t>
            </w:r>
          </w:p>
        </w:tc>
        <w:tc>
          <w:tcPr>
            <w:tcW w:w="0" w:type="auto"/>
            <w:noWrap/>
            <w:vAlign w:val="center"/>
            <w:hideMark/>
          </w:tcPr>
          <w:p w:rsidRPr="00117C77" w:rsidR="00117C77" w:rsidP="007C5D27" w:rsidRDefault="00117C77" w14:paraId="1BAD182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12/11/2025</w:t>
            </w:r>
          </w:p>
        </w:tc>
        <w:tc>
          <w:tcPr>
            <w:tcW w:w="0" w:type="auto"/>
            <w:noWrap/>
            <w:vAlign w:val="center"/>
            <w:hideMark/>
          </w:tcPr>
          <w:p w:rsidRPr="00117C77" w:rsidR="00117C77" w:rsidP="007C5D27" w:rsidRDefault="00117C77" w14:paraId="5A84968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CM-0644</w:t>
            </w:r>
          </w:p>
        </w:tc>
      </w:tr>
      <w:tr w:rsidRPr="00117C77" w:rsidR="00117C77" w:rsidTr="007C5D27" w14:paraId="35053377"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2AEEF580" w14:textId="77777777">
            <w:pPr>
              <w:jc w:val="center"/>
              <w:rPr>
                <w:rFonts w:eastAsia="Times New Roman"/>
                <w:color w:val="000000"/>
                <w:sz w:val="20"/>
                <w:szCs w:val="20"/>
              </w:rPr>
            </w:pPr>
            <w:r w:rsidRPr="00117C77">
              <w:rPr>
                <w:rFonts w:eastAsia="Times New Roman"/>
                <w:color w:val="000000"/>
                <w:sz w:val="20"/>
                <w:szCs w:val="20"/>
              </w:rPr>
              <w:t>201</w:t>
            </w:r>
          </w:p>
        </w:tc>
        <w:tc>
          <w:tcPr>
            <w:tcW w:w="0" w:type="auto"/>
            <w:noWrap/>
            <w:vAlign w:val="center"/>
            <w:hideMark/>
          </w:tcPr>
          <w:p w:rsidRPr="00117C77" w:rsidR="00117C77" w:rsidP="007C5D27" w:rsidRDefault="00117C77" w14:paraId="2C4CF61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FVS-4622</w:t>
            </w:r>
          </w:p>
        </w:tc>
        <w:tc>
          <w:tcPr>
            <w:tcW w:w="0" w:type="auto"/>
            <w:noWrap/>
            <w:vAlign w:val="center"/>
            <w:hideMark/>
          </w:tcPr>
          <w:p w:rsidRPr="00117C77" w:rsidR="00117C77" w:rsidP="007C5D27" w:rsidRDefault="00117C77" w14:paraId="1F89618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La Candelaria</w:t>
            </w:r>
          </w:p>
        </w:tc>
        <w:tc>
          <w:tcPr>
            <w:tcW w:w="0" w:type="auto"/>
            <w:noWrap/>
            <w:vAlign w:val="center"/>
            <w:hideMark/>
          </w:tcPr>
          <w:p w:rsidRPr="00117C77" w:rsidR="00117C77" w:rsidP="007C5D27" w:rsidRDefault="00117C77" w14:paraId="746ECF4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CAV30CI1087596</w:t>
            </w:r>
          </w:p>
        </w:tc>
        <w:tc>
          <w:tcPr>
            <w:tcW w:w="0" w:type="auto"/>
            <w:noWrap/>
            <w:vAlign w:val="center"/>
            <w:hideMark/>
          </w:tcPr>
          <w:p w:rsidRPr="00117C77" w:rsidR="00117C77" w:rsidP="007C5D27" w:rsidRDefault="00117C77" w14:paraId="5A12DE3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12/11/2025</w:t>
            </w:r>
          </w:p>
        </w:tc>
        <w:tc>
          <w:tcPr>
            <w:tcW w:w="0" w:type="auto"/>
            <w:noWrap/>
            <w:vAlign w:val="center"/>
            <w:hideMark/>
          </w:tcPr>
          <w:p w:rsidRPr="00117C77" w:rsidR="00117C77" w:rsidP="007C5D27" w:rsidRDefault="00117C77" w14:paraId="20E2B9F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CM-0644</w:t>
            </w:r>
          </w:p>
        </w:tc>
      </w:tr>
      <w:tr w:rsidRPr="00117C77" w:rsidR="00117C77" w:rsidTr="007C5D27" w14:paraId="26F74AA0"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239423F0" w14:textId="77777777">
            <w:pPr>
              <w:jc w:val="center"/>
              <w:rPr>
                <w:rFonts w:eastAsia="Times New Roman"/>
                <w:color w:val="000000"/>
                <w:sz w:val="20"/>
                <w:szCs w:val="20"/>
              </w:rPr>
            </w:pPr>
            <w:r w:rsidRPr="00117C77">
              <w:rPr>
                <w:rFonts w:eastAsia="Times New Roman"/>
                <w:color w:val="000000"/>
                <w:sz w:val="20"/>
                <w:szCs w:val="20"/>
              </w:rPr>
              <w:t>202</w:t>
            </w:r>
          </w:p>
        </w:tc>
        <w:tc>
          <w:tcPr>
            <w:tcW w:w="0" w:type="auto"/>
            <w:noWrap/>
            <w:vAlign w:val="center"/>
            <w:hideMark/>
          </w:tcPr>
          <w:p w:rsidRPr="00117C77" w:rsidR="00117C77" w:rsidP="007C5D27" w:rsidRDefault="00117C77" w14:paraId="0533818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SCJ18ESP00012</w:t>
            </w:r>
          </w:p>
        </w:tc>
        <w:tc>
          <w:tcPr>
            <w:tcW w:w="0" w:type="auto"/>
            <w:noWrap/>
            <w:vAlign w:val="center"/>
            <w:hideMark/>
          </w:tcPr>
          <w:p w:rsidRPr="00117C77" w:rsidR="00117C77" w:rsidP="007C5D27" w:rsidRDefault="00117C77" w14:paraId="23FC317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La Candelaria</w:t>
            </w:r>
          </w:p>
        </w:tc>
        <w:tc>
          <w:tcPr>
            <w:tcW w:w="0" w:type="auto"/>
            <w:noWrap/>
            <w:vAlign w:val="center"/>
            <w:hideMark/>
          </w:tcPr>
          <w:p w:rsidRPr="00117C77" w:rsidR="00117C77" w:rsidP="007C5D27" w:rsidRDefault="00117C77" w14:paraId="1D0288E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CAV30CI1106112</w:t>
            </w:r>
          </w:p>
        </w:tc>
        <w:tc>
          <w:tcPr>
            <w:tcW w:w="0" w:type="auto"/>
            <w:noWrap/>
            <w:vAlign w:val="center"/>
            <w:hideMark/>
          </w:tcPr>
          <w:p w:rsidRPr="00117C77" w:rsidR="00117C77" w:rsidP="007C5D27" w:rsidRDefault="00117C77" w14:paraId="054A1A1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12/11/2025</w:t>
            </w:r>
          </w:p>
        </w:tc>
        <w:tc>
          <w:tcPr>
            <w:tcW w:w="0" w:type="auto"/>
            <w:noWrap/>
            <w:vAlign w:val="center"/>
            <w:hideMark/>
          </w:tcPr>
          <w:p w:rsidRPr="00117C77" w:rsidR="00117C77" w:rsidP="007C5D27" w:rsidRDefault="00117C77" w14:paraId="06D7FC5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CM-0644</w:t>
            </w:r>
          </w:p>
        </w:tc>
      </w:tr>
      <w:tr w:rsidRPr="00117C77" w:rsidR="00117C77" w:rsidTr="007C5D27" w14:paraId="5D0A8FA3"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77F6B37D" w14:textId="77777777">
            <w:pPr>
              <w:jc w:val="center"/>
              <w:rPr>
                <w:rFonts w:eastAsia="Times New Roman"/>
                <w:color w:val="000000"/>
                <w:sz w:val="20"/>
                <w:szCs w:val="20"/>
              </w:rPr>
            </w:pPr>
            <w:r w:rsidRPr="00117C77">
              <w:rPr>
                <w:rFonts w:eastAsia="Times New Roman"/>
                <w:color w:val="000000"/>
                <w:sz w:val="20"/>
                <w:szCs w:val="20"/>
              </w:rPr>
              <w:t>203</w:t>
            </w:r>
          </w:p>
        </w:tc>
        <w:tc>
          <w:tcPr>
            <w:tcW w:w="0" w:type="auto"/>
            <w:noWrap/>
            <w:vAlign w:val="center"/>
            <w:hideMark/>
          </w:tcPr>
          <w:p w:rsidRPr="00117C77" w:rsidR="00117C77" w:rsidP="007C5D27" w:rsidRDefault="00117C77" w14:paraId="4E50BAA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350-5243</w:t>
            </w:r>
          </w:p>
        </w:tc>
        <w:tc>
          <w:tcPr>
            <w:tcW w:w="0" w:type="auto"/>
            <w:noWrap/>
            <w:vAlign w:val="center"/>
            <w:hideMark/>
          </w:tcPr>
          <w:p w:rsidRPr="00117C77" w:rsidR="00117C77" w:rsidP="007C5D27" w:rsidRDefault="00117C77" w14:paraId="0A16207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La Candelaria</w:t>
            </w:r>
          </w:p>
        </w:tc>
        <w:tc>
          <w:tcPr>
            <w:tcW w:w="0" w:type="auto"/>
            <w:noWrap/>
            <w:vAlign w:val="center"/>
            <w:hideMark/>
          </w:tcPr>
          <w:p w:rsidRPr="00117C77" w:rsidR="00117C77" w:rsidP="007C5D27" w:rsidRDefault="00117C77" w14:paraId="0DE94A9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CAV30CI1087596</w:t>
            </w:r>
          </w:p>
        </w:tc>
        <w:tc>
          <w:tcPr>
            <w:tcW w:w="0" w:type="auto"/>
            <w:noWrap/>
            <w:vAlign w:val="center"/>
            <w:hideMark/>
          </w:tcPr>
          <w:p w:rsidRPr="00117C77" w:rsidR="00117C77" w:rsidP="007C5D27" w:rsidRDefault="00117C77" w14:paraId="49DFE51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12/11/2025</w:t>
            </w:r>
          </w:p>
        </w:tc>
        <w:tc>
          <w:tcPr>
            <w:tcW w:w="0" w:type="auto"/>
            <w:noWrap/>
            <w:vAlign w:val="center"/>
            <w:hideMark/>
          </w:tcPr>
          <w:p w:rsidRPr="00117C77" w:rsidR="00117C77" w:rsidP="007C5D27" w:rsidRDefault="00117C77" w14:paraId="2D637EF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CM-0644</w:t>
            </w:r>
          </w:p>
        </w:tc>
      </w:tr>
      <w:tr w:rsidRPr="00117C77" w:rsidR="00117C77" w:rsidTr="007C5D27" w14:paraId="77A0D034"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79354C1C" w14:textId="77777777">
            <w:pPr>
              <w:jc w:val="center"/>
              <w:rPr>
                <w:rFonts w:eastAsia="Times New Roman"/>
                <w:color w:val="000000"/>
                <w:sz w:val="20"/>
                <w:szCs w:val="20"/>
              </w:rPr>
            </w:pPr>
            <w:r w:rsidRPr="00117C77">
              <w:rPr>
                <w:rFonts w:eastAsia="Times New Roman"/>
                <w:color w:val="000000"/>
                <w:sz w:val="20"/>
                <w:szCs w:val="20"/>
              </w:rPr>
              <w:t>204</w:t>
            </w:r>
          </w:p>
        </w:tc>
        <w:tc>
          <w:tcPr>
            <w:tcW w:w="0" w:type="auto"/>
            <w:noWrap/>
            <w:vAlign w:val="center"/>
            <w:hideMark/>
          </w:tcPr>
          <w:p w:rsidRPr="00117C77" w:rsidR="00117C77" w:rsidP="007C5D27" w:rsidRDefault="00117C77" w14:paraId="0CB5BD9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SCJ17E170037</w:t>
            </w:r>
          </w:p>
        </w:tc>
        <w:tc>
          <w:tcPr>
            <w:tcW w:w="0" w:type="auto"/>
            <w:noWrap/>
            <w:vAlign w:val="center"/>
            <w:hideMark/>
          </w:tcPr>
          <w:p w:rsidRPr="00117C77" w:rsidR="00117C77" w:rsidP="007C5D27" w:rsidRDefault="00117C77" w14:paraId="3337279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La Candelaria</w:t>
            </w:r>
          </w:p>
        </w:tc>
        <w:tc>
          <w:tcPr>
            <w:tcW w:w="0" w:type="auto"/>
            <w:noWrap/>
            <w:vAlign w:val="center"/>
            <w:hideMark/>
          </w:tcPr>
          <w:p w:rsidRPr="00117C77" w:rsidR="00117C77" w:rsidP="007C5D27" w:rsidRDefault="00117C77" w14:paraId="65F6AE9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CAV30CI1092062</w:t>
            </w:r>
          </w:p>
        </w:tc>
        <w:tc>
          <w:tcPr>
            <w:tcW w:w="0" w:type="auto"/>
            <w:noWrap/>
            <w:vAlign w:val="center"/>
            <w:hideMark/>
          </w:tcPr>
          <w:p w:rsidRPr="00117C77" w:rsidR="00117C77" w:rsidP="007C5D27" w:rsidRDefault="00117C77" w14:paraId="43957FF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12/11/2025</w:t>
            </w:r>
          </w:p>
        </w:tc>
        <w:tc>
          <w:tcPr>
            <w:tcW w:w="0" w:type="auto"/>
            <w:noWrap/>
            <w:vAlign w:val="center"/>
            <w:hideMark/>
          </w:tcPr>
          <w:p w:rsidRPr="00117C77" w:rsidR="00117C77" w:rsidP="007C5D27" w:rsidRDefault="00117C77" w14:paraId="595A489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CM-0644</w:t>
            </w:r>
          </w:p>
        </w:tc>
      </w:tr>
      <w:tr w:rsidRPr="00117C77" w:rsidR="00117C77" w:rsidTr="007C5D27" w14:paraId="3E13D3A1"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6F604FED" w14:textId="77777777">
            <w:pPr>
              <w:jc w:val="center"/>
              <w:rPr>
                <w:rFonts w:eastAsia="Times New Roman"/>
                <w:color w:val="000000"/>
                <w:sz w:val="20"/>
                <w:szCs w:val="20"/>
              </w:rPr>
            </w:pPr>
            <w:r w:rsidRPr="00117C77">
              <w:rPr>
                <w:rFonts w:eastAsia="Times New Roman"/>
                <w:color w:val="000000"/>
                <w:sz w:val="20"/>
                <w:szCs w:val="20"/>
              </w:rPr>
              <w:t>205</w:t>
            </w:r>
          </w:p>
        </w:tc>
        <w:tc>
          <w:tcPr>
            <w:tcW w:w="0" w:type="auto"/>
            <w:noWrap/>
            <w:vAlign w:val="center"/>
            <w:hideMark/>
          </w:tcPr>
          <w:p w:rsidRPr="00117C77" w:rsidR="00117C77" w:rsidP="007C5D27" w:rsidRDefault="00117C77" w14:paraId="5CE72CC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SCJ17E170018</w:t>
            </w:r>
          </w:p>
        </w:tc>
        <w:tc>
          <w:tcPr>
            <w:tcW w:w="0" w:type="auto"/>
            <w:noWrap/>
            <w:vAlign w:val="center"/>
            <w:hideMark/>
          </w:tcPr>
          <w:p w:rsidRPr="00117C77" w:rsidR="00117C77" w:rsidP="007C5D27" w:rsidRDefault="00117C77" w14:paraId="2BAEE8D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La Candelaria</w:t>
            </w:r>
          </w:p>
        </w:tc>
        <w:tc>
          <w:tcPr>
            <w:tcW w:w="0" w:type="auto"/>
            <w:noWrap/>
            <w:vAlign w:val="center"/>
            <w:hideMark/>
          </w:tcPr>
          <w:p w:rsidRPr="00117C77" w:rsidR="00117C77" w:rsidP="007C5D27" w:rsidRDefault="00117C77" w14:paraId="7026C88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CAV30CI1091875</w:t>
            </w:r>
          </w:p>
        </w:tc>
        <w:tc>
          <w:tcPr>
            <w:tcW w:w="0" w:type="auto"/>
            <w:noWrap/>
            <w:vAlign w:val="center"/>
            <w:hideMark/>
          </w:tcPr>
          <w:p w:rsidRPr="00117C77" w:rsidR="00117C77" w:rsidP="007C5D27" w:rsidRDefault="00117C77" w14:paraId="1AE7059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12/11/2025</w:t>
            </w:r>
          </w:p>
        </w:tc>
        <w:tc>
          <w:tcPr>
            <w:tcW w:w="0" w:type="auto"/>
            <w:noWrap/>
            <w:vAlign w:val="center"/>
            <w:hideMark/>
          </w:tcPr>
          <w:p w:rsidRPr="00117C77" w:rsidR="00117C77" w:rsidP="007C5D27" w:rsidRDefault="00117C77" w14:paraId="2BCEF82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CM-0644</w:t>
            </w:r>
          </w:p>
        </w:tc>
      </w:tr>
      <w:tr w:rsidRPr="00117C77" w:rsidR="00117C77" w:rsidTr="007C5D27" w14:paraId="7CE2F1F8"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19AA95F1" w14:textId="77777777">
            <w:pPr>
              <w:jc w:val="center"/>
              <w:rPr>
                <w:rFonts w:eastAsia="Times New Roman"/>
                <w:color w:val="000000"/>
                <w:sz w:val="20"/>
                <w:szCs w:val="20"/>
              </w:rPr>
            </w:pPr>
            <w:r w:rsidRPr="00117C77">
              <w:rPr>
                <w:rFonts w:eastAsia="Times New Roman"/>
                <w:color w:val="000000"/>
                <w:sz w:val="20"/>
                <w:szCs w:val="20"/>
              </w:rPr>
              <w:t>206</w:t>
            </w:r>
          </w:p>
        </w:tc>
        <w:tc>
          <w:tcPr>
            <w:tcW w:w="0" w:type="auto"/>
            <w:noWrap/>
            <w:vAlign w:val="center"/>
            <w:hideMark/>
          </w:tcPr>
          <w:p w:rsidRPr="00117C77" w:rsidR="00117C77" w:rsidP="007C5D27" w:rsidRDefault="00117C77" w14:paraId="4046F8D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AL2342</w:t>
            </w:r>
          </w:p>
        </w:tc>
        <w:tc>
          <w:tcPr>
            <w:tcW w:w="0" w:type="auto"/>
            <w:noWrap/>
            <w:vAlign w:val="center"/>
            <w:hideMark/>
          </w:tcPr>
          <w:p w:rsidRPr="00117C77" w:rsidR="00117C77" w:rsidP="007C5D27" w:rsidRDefault="00117C77" w14:paraId="7DC55C7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1778636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CAV30CI1111580</w:t>
            </w:r>
          </w:p>
        </w:tc>
        <w:tc>
          <w:tcPr>
            <w:tcW w:w="0" w:type="auto"/>
            <w:noWrap/>
            <w:vAlign w:val="center"/>
            <w:hideMark/>
          </w:tcPr>
          <w:p w:rsidRPr="00117C77" w:rsidR="00117C77" w:rsidP="007C5D27" w:rsidRDefault="00117C77" w14:paraId="008AF03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13/11/2025</w:t>
            </w:r>
          </w:p>
        </w:tc>
        <w:tc>
          <w:tcPr>
            <w:tcW w:w="0" w:type="auto"/>
            <w:noWrap/>
            <w:vAlign w:val="center"/>
            <w:hideMark/>
          </w:tcPr>
          <w:p w:rsidRPr="00117C77" w:rsidR="00117C77" w:rsidP="007C5D27" w:rsidRDefault="00117C77" w14:paraId="6D2D45F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CM-0645</w:t>
            </w:r>
          </w:p>
        </w:tc>
      </w:tr>
      <w:tr w:rsidRPr="00117C77" w:rsidR="00117C77" w:rsidTr="007C5D27" w14:paraId="600AEC03"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2969B49A" w14:textId="77777777">
            <w:pPr>
              <w:jc w:val="center"/>
              <w:rPr>
                <w:rFonts w:eastAsia="Times New Roman"/>
                <w:color w:val="000000"/>
                <w:sz w:val="20"/>
                <w:szCs w:val="20"/>
              </w:rPr>
            </w:pPr>
            <w:r w:rsidRPr="00117C77">
              <w:rPr>
                <w:rFonts w:eastAsia="Times New Roman"/>
                <w:color w:val="000000"/>
                <w:sz w:val="20"/>
                <w:szCs w:val="20"/>
              </w:rPr>
              <w:t>207</w:t>
            </w:r>
          </w:p>
        </w:tc>
        <w:tc>
          <w:tcPr>
            <w:tcW w:w="0" w:type="auto"/>
            <w:noWrap/>
            <w:vAlign w:val="center"/>
            <w:hideMark/>
          </w:tcPr>
          <w:p w:rsidRPr="00117C77" w:rsidR="00117C77" w:rsidP="007C5D27" w:rsidRDefault="00117C77" w14:paraId="5742350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P442</w:t>
            </w:r>
          </w:p>
        </w:tc>
        <w:tc>
          <w:tcPr>
            <w:tcW w:w="0" w:type="auto"/>
            <w:noWrap/>
            <w:vAlign w:val="center"/>
            <w:hideMark/>
          </w:tcPr>
          <w:p w:rsidRPr="00117C77" w:rsidR="00117C77" w:rsidP="007C5D27" w:rsidRDefault="00117C77" w14:paraId="21F88F5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57A052A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CAV30CI1112079</w:t>
            </w:r>
          </w:p>
        </w:tc>
        <w:tc>
          <w:tcPr>
            <w:tcW w:w="0" w:type="auto"/>
            <w:noWrap/>
            <w:vAlign w:val="center"/>
            <w:hideMark/>
          </w:tcPr>
          <w:p w:rsidRPr="00117C77" w:rsidR="00117C77" w:rsidP="007C5D27" w:rsidRDefault="00117C77" w14:paraId="3C908EA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13/11/2025</w:t>
            </w:r>
          </w:p>
        </w:tc>
        <w:tc>
          <w:tcPr>
            <w:tcW w:w="0" w:type="auto"/>
            <w:noWrap/>
            <w:vAlign w:val="center"/>
            <w:hideMark/>
          </w:tcPr>
          <w:p w:rsidRPr="00117C77" w:rsidR="00117C77" w:rsidP="007C5D27" w:rsidRDefault="00117C77" w14:paraId="10BDE51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CM-0645</w:t>
            </w:r>
          </w:p>
        </w:tc>
      </w:tr>
      <w:tr w:rsidRPr="00117C77" w:rsidR="00117C77" w:rsidTr="007C5D27" w14:paraId="2B9483BE"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1E0D1991" w14:textId="77777777">
            <w:pPr>
              <w:jc w:val="center"/>
              <w:rPr>
                <w:rFonts w:eastAsia="Times New Roman"/>
                <w:color w:val="000000"/>
                <w:sz w:val="20"/>
                <w:szCs w:val="20"/>
              </w:rPr>
            </w:pPr>
            <w:r w:rsidRPr="00117C77">
              <w:rPr>
                <w:rFonts w:eastAsia="Times New Roman"/>
                <w:color w:val="000000"/>
                <w:sz w:val="20"/>
                <w:szCs w:val="20"/>
              </w:rPr>
              <w:t>208</w:t>
            </w:r>
          </w:p>
        </w:tc>
        <w:tc>
          <w:tcPr>
            <w:tcW w:w="0" w:type="auto"/>
            <w:noWrap/>
            <w:vAlign w:val="center"/>
            <w:hideMark/>
          </w:tcPr>
          <w:p w:rsidRPr="00117C77" w:rsidR="00117C77" w:rsidP="007C5D27" w:rsidRDefault="00117C77" w14:paraId="779A876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CVID22328</w:t>
            </w:r>
          </w:p>
        </w:tc>
        <w:tc>
          <w:tcPr>
            <w:tcW w:w="0" w:type="auto"/>
            <w:noWrap/>
            <w:vAlign w:val="center"/>
            <w:hideMark/>
          </w:tcPr>
          <w:p w:rsidRPr="00117C77" w:rsidR="00117C77" w:rsidP="007C5D27" w:rsidRDefault="00117C77" w14:paraId="7E4A197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7BBFE55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CAV30CI1111714</w:t>
            </w:r>
          </w:p>
        </w:tc>
        <w:tc>
          <w:tcPr>
            <w:tcW w:w="0" w:type="auto"/>
            <w:noWrap/>
            <w:vAlign w:val="center"/>
            <w:hideMark/>
          </w:tcPr>
          <w:p w:rsidRPr="00117C77" w:rsidR="00117C77" w:rsidP="007C5D27" w:rsidRDefault="00117C77" w14:paraId="0BCDFED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13/11/2025</w:t>
            </w:r>
          </w:p>
        </w:tc>
        <w:tc>
          <w:tcPr>
            <w:tcW w:w="0" w:type="auto"/>
            <w:noWrap/>
            <w:vAlign w:val="center"/>
            <w:hideMark/>
          </w:tcPr>
          <w:p w:rsidRPr="00117C77" w:rsidR="00117C77" w:rsidP="007C5D27" w:rsidRDefault="00117C77" w14:paraId="78B7506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CM-0645</w:t>
            </w:r>
          </w:p>
        </w:tc>
      </w:tr>
      <w:tr w:rsidRPr="00117C77" w:rsidR="00117C77" w:rsidTr="007C5D27" w14:paraId="2ACA0C45"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7B8EE178" w14:textId="77777777">
            <w:pPr>
              <w:jc w:val="center"/>
              <w:rPr>
                <w:rFonts w:eastAsia="Times New Roman"/>
                <w:color w:val="000000"/>
                <w:sz w:val="20"/>
                <w:szCs w:val="20"/>
              </w:rPr>
            </w:pPr>
            <w:r w:rsidRPr="00117C77">
              <w:rPr>
                <w:rFonts w:eastAsia="Times New Roman"/>
                <w:color w:val="000000"/>
                <w:sz w:val="20"/>
                <w:szCs w:val="20"/>
              </w:rPr>
              <w:t>209</w:t>
            </w:r>
          </w:p>
        </w:tc>
        <w:tc>
          <w:tcPr>
            <w:tcW w:w="0" w:type="auto"/>
            <w:noWrap/>
            <w:vAlign w:val="center"/>
            <w:hideMark/>
          </w:tcPr>
          <w:p w:rsidRPr="00117C77" w:rsidR="00117C77" w:rsidP="007C5D27" w:rsidRDefault="00117C77" w14:paraId="336CA37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AL2275</w:t>
            </w:r>
          </w:p>
        </w:tc>
        <w:tc>
          <w:tcPr>
            <w:tcW w:w="0" w:type="auto"/>
            <w:noWrap/>
            <w:vAlign w:val="center"/>
            <w:hideMark/>
          </w:tcPr>
          <w:p w:rsidRPr="00117C77" w:rsidR="00117C77" w:rsidP="007C5D27" w:rsidRDefault="00117C77" w14:paraId="69C700C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12761DF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CAV30CI1111706</w:t>
            </w:r>
          </w:p>
        </w:tc>
        <w:tc>
          <w:tcPr>
            <w:tcW w:w="0" w:type="auto"/>
            <w:noWrap/>
            <w:vAlign w:val="center"/>
            <w:hideMark/>
          </w:tcPr>
          <w:p w:rsidRPr="00117C77" w:rsidR="00117C77" w:rsidP="007C5D27" w:rsidRDefault="00117C77" w14:paraId="5867C19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13/11/2025</w:t>
            </w:r>
          </w:p>
        </w:tc>
        <w:tc>
          <w:tcPr>
            <w:tcW w:w="0" w:type="auto"/>
            <w:noWrap/>
            <w:vAlign w:val="center"/>
            <w:hideMark/>
          </w:tcPr>
          <w:p w:rsidRPr="00117C77" w:rsidR="00117C77" w:rsidP="007C5D27" w:rsidRDefault="00117C77" w14:paraId="1F7A1D7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CM-0645</w:t>
            </w:r>
          </w:p>
        </w:tc>
      </w:tr>
      <w:tr w:rsidRPr="00117C77" w:rsidR="00117C77" w:rsidTr="007C5D27" w14:paraId="2B6EB501"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24456DF6" w14:textId="77777777">
            <w:pPr>
              <w:jc w:val="center"/>
              <w:rPr>
                <w:rFonts w:eastAsia="Times New Roman"/>
                <w:color w:val="000000"/>
                <w:sz w:val="20"/>
                <w:szCs w:val="20"/>
              </w:rPr>
            </w:pPr>
            <w:r w:rsidRPr="00117C77">
              <w:rPr>
                <w:rFonts w:eastAsia="Times New Roman"/>
                <w:color w:val="000000"/>
                <w:sz w:val="20"/>
                <w:szCs w:val="20"/>
              </w:rPr>
              <w:t>210</w:t>
            </w:r>
          </w:p>
        </w:tc>
        <w:tc>
          <w:tcPr>
            <w:tcW w:w="0" w:type="auto"/>
            <w:noWrap/>
            <w:vAlign w:val="center"/>
            <w:hideMark/>
          </w:tcPr>
          <w:p w:rsidRPr="00117C77" w:rsidR="00117C77" w:rsidP="007C5D27" w:rsidRDefault="00117C77" w14:paraId="1698475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AL445</w:t>
            </w:r>
          </w:p>
        </w:tc>
        <w:tc>
          <w:tcPr>
            <w:tcW w:w="0" w:type="auto"/>
            <w:noWrap/>
            <w:vAlign w:val="center"/>
            <w:hideMark/>
          </w:tcPr>
          <w:p w:rsidRPr="00117C77" w:rsidR="00117C77" w:rsidP="007C5D27" w:rsidRDefault="00117C77" w14:paraId="6AF6A22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12B8D86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CAV30CI1111507</w:t>
            </w:r>
          </w:p>
        </w:tc>
        <w:tc>
          <w:tcPr>
            <w:tcW w:w="0" w:type="auto"/>
            <w:noWrap/>
            <w:vAlign w:val="center"/>
            <w:hideMark/>
          </w:tcPr>
          <w:p w:rsidRPr="00117C77" w:rsidR="00117C77" w:rsidP="007C5D27" w:rsidRDefault="00117C77" w14:paraId="58523CC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13/11/2025</w:t>
            </w:r>
          </w:p>
        </w:tc>
        <w:tc>
          <w:tcPr>
            <w:tcW w:w="0" w:type="auto"/>
            <w:noWrap/>
            <w:vAlign w:val="center"/>
            <w:hideMark/>
          </w:tcPr>
          <w:p w:rsidRPr="00117C77" w:rsidR="00117C77" w:rsidP="007C5D27" w:rsidRDefault="00117C77" w14:paraId="65F2B74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CM-0645</w:t>
            </w:r>
          </w:p>
        </w:tc>
      </w:tr>
      <w:tr w:rsidRPr="00117C77" w:rsidR="00117C77" w:rsidTr="007C5D27" w14:paraId="4011F847"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5122AB66" w14:textId="77777777">
            <w:pPr>
              <w:jc w:val="center"/>
              <w:rPr>
                <w:rFonts w:eastAsia="Times New Roman"/>
                <w:color w:val="000000"/>
                <w:sz w:val="20"/>
                <w:szCs w:val="20"/>
              </w:rPr>
            </w:pPr>
            <w:r w:rsidRPr="00117C77">
              <w:rPr>
                <w:rFonts w:eastAsia="Times New Roman"/>
                <w:color w:val="000000"/>
                <w:sz w:val="20"/>
                <w:szCs w:val="20"/>
              </w:rPr>
              <w:t>211</w:t>
            </w:r>
          </w:p>
        </w:tc>
        <w:tc>
          <w:tcPr>
            <w:tcW w:w="0" w:type="auto"/>
            <w:noWrap/>
            <w:vAlign w:val="center"/>
            <w:hideMark/>
          </w:tcPr>
          <w:p w:rsidRPr="00117C77" w:rsidR="00117C77" w:rsidP="007C5D27" w:rsidRDefault="00117C77" w14:paraId="3A163F3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AL2267</w:t>
            </w:r>
          </w:p>
        </w:tc>
        <w:tc>
          <w:tcPr>
            <w:tcW w:w="0" w:type="auto"/>
            <w:noWrap/>
            <w:vAlign w:val="center"/>
            <w:hideMark/>
          </w:tcPr>
          <w:p w:rsidRPr="00117C77" w:rsidR="00117C77" w:rsidP="007C5D27" w:rsidRDefault="00117C77" w14:paraId="0283448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00E8769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CAV30CI1111694</w:t>
            </w:r>
          </w:p>
        </w:tc>
        <w:tc>
          <w:tcPr>
            <w:tcW w:w="0" w:type="auto"/>
            <w:noWrap/>
            <w:vAlign w:val="center"/>
            <w:hideMark/>
          </w:tcPr>
          <w:p w:rsidRPr="00117C77" w:rsidR="00117C77" w:rsidP="007C5D27" w:rsidRDefault="00117C77" w14:paraId="711B25C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13/11/2025</w:t>
            </w:r>
          </w:p>
        </w:tc>
        <w:tc>
          <w:tcPr>
            <w:tcW w:w="0" w:type="auto"/>
            <w:noWrap/>
            <w:vAlign w:val="center"/>
            <w:hideMark/>
          </w:tcPr>
          <w:p w:rsidRPr="00117C77" w:rsidR="00117C77" w:rsidP="007C5D27" w:rsidRDefault="00117C77" w14:paraId="39850B5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CM-0645</w:t>
            </w:r>
          </w:p>
        </w:tc>
      </w:tr>
      <w:tr w:rsidRPr="00117C77" w:rsidR="00117C77" w:rsidTr="007C5D27" w14:paraId="03465D5F"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0C6EA18D" w14:textId="77777777">
            <w:pPr>
              <w:jc w:val="center"/>
              <w:rPr>
                <w:rFonts w:eastAsia="Times New Roman"/>
                <w:color w:val="000000"/>
                <w:sz w:val="20"/>
                <w:szCs w:val="20"/>
              </w:rPr>
            </w:pPr>
            <w:r w:rsidRPr="00117C77">
              <w:rPr>
                <w:rFonts w:eastAsia="Times New Roman"/>
                <w:color w:val="000000"/>
                <w:sz w:val="20"/>
                <w:szCs w:val="20"/>
              </w:rPr>
              <w:t>212</w:t>
            </w:r>
          </w:p>
        </w:tc>
        <w:tc>
          <w:tcPr>
            <w:tcW w:w="0" w:type="auto"/>
            <w:noWrap/>
            <w:vAlign w:val="center"/>
            <w:hideMark/>
          </w:tcPr>
          <w:p w:rsidRPr="00117C77" w:rsidR="00117C77" w:rsidP="007C5D27" w:rsidRDefault="00117C77" w14:paraId="0B3844F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SFGN_47</w:t>
            </w:r>
          </w:p>
        </w:tc>
        <w:tc>
          <w:tcPr>
            <w:tcW w:w="0" w:type="auto"/>
            <w:noWrap/>
            <w:vAlign w:val="center"/>
            <w:hideMark/>
          </w:tcPr>
          <w:p w:rsidRPr="00117C77" w:rsidR="00117C77" w:rsidP="007C5D27" w:rsidRDefault="00117C77" w14:paraId="08BA67B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7228880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CAV30CI1110478</w:t>
            </w:r>
          </w:p>
        </w:tc>
        <w:tc>
          <w:tcPr>
            <w:tcW w:w="0" w:type="auto"/>
            <w:noWrap/>
            <w:vAlign w:val="center"/>
            <w:hideMark/>
          </w:tcPr>
          <w:p w:rsidRPr="00117C77" w:rsidR="00117C77" w:rsidP="007C5D27" w:rsidRDefault="00117C77" w14:paraId="17F669A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13/11/2025</w:t>
            </w:r>
          </w:p>
        </w:tc>
        <w:tc>
          <w:tcPr>
            <w:tcW w:w="0" w:type="auto"/>
            <w:noWrap/>
            <w:vAlign w:val="center"/>
            <w:hideMark/>
          </w:tcPr>
          <w:p w:rsidRPr="00117C77" w:rsidR="00117C77" w:rsidP="007C5D27" w:rsidRDefault="00117C77" w14:paraId="633F024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CM-0646</w:t>
            </w:r>
          </w:p>
        </w:tc>
      </w:tr>
      <w:tr w:rsidRPr="00117C77" w:rsidR="00117C77" w:rsidTr="007C5D27" w14:paraId="1FBCCA5F"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3D78AC40" w14:textId="77777777">
            <w:pPr>
              <w:jc w:val="center"/>
              <w:rPr>
                <w:rFonts w:eastAsia="Times New Roman"/>
                <w:color w:val="000000"/>
                <w:sz w:val="20"/>
                <w:szCs w:val="20"/>
              </w:rPr>
            </w:pPr>
            <w:r w:rsidRPr="00117C77">
              <w:rPr>
                <w:rFonts w:eastAsia="Times New Roman"/>
                <w:color w:val="000000"/>
                <w:sz w:val="20"/>
                <w:szCs w:val="20"/>
              </w:rPr>
              <w:t>213</w:t>
            </w:r>
          </w:p>
        </w:tc>
        <w:tc>
          <w:tcPr>
            <w:tcW w:w="0" w:type="auto"/>
            <w:noWrap/>
            <w:vAlign w:val="center"/>
            <w:hideMark/>
          </w:tcPr>
          <w:p w:rsidRPr="00117C77" w:rsidR="00117C77" w:rsidP="007C5D27" w:rsidRDefault="00117C77" w14:paraId="5974E99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SFGN_36</w:t>
            </w:r>
          </w:p>
        </w:tc>
        <w:tc>
          <w:tcPr>
            <w:tcW w:w="0" w:type="auto"/>
            <w:noWrap/>
            <w:vAlign w:val="center"/>
            <w:hideMark/>
          </w:tcPr>
          <w:p w:rsidRPr="00117C77" w:rsidR="00117C77" w:rsidP="007C5D27" w:rsidRDefault="00117C77" w14:paraId="75315A1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015AB65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CAV30CI1110474</w:t>
            </w:r>
          </w:p>
        </w:tc>
        <w:tc>
          <w:tcPr>
            <w:tcW w:w="0" w:type="auto"/>
            <w:noWrap/>
            <w:vAlign w:val="center"/>
            <w:hideMark/>
          </w:tcPr>
          <w:p w:rsidRPr="00117C77" w:rsidR="00117C77" w:rsidP="007C5D27" w:rsidRDefault="00117C77" w14:paraId="1013180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13/11/2025</w:t>
            </w:r>
          </w:p>
        </w:tc>
        <w:tc>
          <w:tcPr>
            <w:tcW w:w="0" w:type="auto"/>
            <w:noWrap/>
            <w:vAlign w:val="center"/>
            <w:hideMark/>
          </w:tcPr>
          <w:p w:rsidRPr="00117C77" w:rsidR="00117C77" w:rsidP="007C5D27" w:rsidRDefault="00117C77" w14:paraId="478DA34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CM-0646</w:t>
            </w:r>
          </w:p>
        </w:tc>
      </w:tr>
      <w:tr w:rsidRPr="00117C77" w:rsidR="00117C77" w:rsidTr="007C5D27" w14:paraId="08D6F8B1"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28AC60E6" w14:textId="77777777">
            <w:pPr>
              <w:jc w:val="center"/>
              <w:rPr>
                <w:rFonts w:eastAsia="Times New Roman"/>
                <w:color w:val="000000"/>
                <w:sz w:val="20"/>
                <w:szCs w:val="20"/>
              </w:rPr>
            </w:pPr>
            <w:r w:rsidRPr="00117C77">
              <w:rPr>
                <w:rFonts w:eastAsia="Times New Roman"/>
                <w:color w:val="000000"/>
                <w:sz w:val="20"/>
                <w:szCs w:val="20"/>
              </w:rPr>
              <w:t>214</w:t>
            </w:r>
          </w:p>
        </w:tc>
        <w:tc>
          <w:tcPr>
            <w:tcW w:w="0" w:type="auto"/>
            <w:noWrap/>
            <w:vAlign w:val="center"/>
            <w:hideMark/>
          </w:tcPr>
          <w:p w:rsidRPr="00117C77" w:rsidR="00117C77" w:rsidP="007C5D27" w:rsidRDefault="00117C77" w14:paraId="780E2ED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SCJ17E190049</w:t>
            </w:r>
          </w:p>
        </w:tc>
        <w:tc>
          <w:tcPr>
            <w:tcW w:w="0" w:type="auto"/>
            <w:noWrap/>
            <w:vAlign w:val="center"/>
            <w:hideMark/>
          </w:tcPr>
          <w:p w:rsidRPr="00117C77" w:rsidR="00117C77" w:rsidP="007C5D27" w:rsidRDefault="00117C77" w14:paraId="532805C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4171D5E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CAV30CI1092054</w:t>
            </w:r>
          </w:p>
        </w:tc>
        <w:tc>
          <w:tcPr>
            <w:tcW w:w="0" w:type="auto"/>
            <w:noWrap/>
            <w:vAlign w:val="center"/>
            <w:hideMark/>
          </w:tcPr>
          <w:p w:rsidRPr="00117C77" w:rsidR="00117C77" w:rsidP="007C5D27" w:rsidRDefault="00117C77" w14:paraId="472773A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13/11/2025</w:t>
            </w:r>
          </w:p>
        </w:tc>
        <w:tc>
          <w:tcPr>
            <w:tcW w:w="0" w:type="auto"/>
            <w:noWrap/>
            <w:vAlign w:val="center"/>
            <w:hideMark/>
          </w:tcPr>
          <w:p w:rsidRPr="00117C77" w:rsidR="00117C77" w:rsidP="007C5D27" w:rsidRDefault="00117C77" w14:paraId="4F8DAA9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CM-0646</w:t>
            </w:r>
          </w:p>
        </w:tc>
      </w:tr>
      <w:tr w:rsidRPr="00117C77" w:rsidR="00117C77" w:rsidTr="007C5D27" w14:paraId="372C2E47"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3A0F65DC" w14:textId="77777777">
            <w:pPr>
              <w:jc w:val="center"/>
              <w:rPr>
                <w:rFonts w:eastAsia="Times New Roman"/>
                <w:color w:val="000000"/>
                <w:sz w:val="20"/>
                <w:szCs w:val="20"/>
              </w:rPr>
            </w:pPr>
            <w:r w:rsidRPr="00117C77">
              <w:rPr>
                <w:rFonts w:eastAsia="Times New Roman"/>
                <w:color w:val="000000"/>
                <w:sz w:val="20"/>
                <w:szCs w:val="20"/>
              </w:rPr>
              <w:t>215</w:t>
            </w:r>
          </w:p>
        </w:tc>
        <w:tc>
          <w:tcPr>
            <w:tcW w:w="0" w:type="auto"/>
            <w:noWrap/>
            <w:vAlign w:val="center"/>
            <w:hideMark/>
          </w:tcPr>
          <w:p w:rsidRPr="00117C77" w:rsidR="00117C77" w:rsidP="007C5D27" w:rsidRDefault="00117C77" w14:paraId="7BC36E4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SCJ17E190051</w:t>
            </w:r>
          </w:p>
        </w:tc>
        <w:tc>
          <w:tcPr>
            <w:tcW w:w="0" w:type="auto"/>
            <w:noWrap/>
            <w:vAlign w:val="center"/>
            <w:hideMark/>
          </w:tcPr>
          <w:p w:rsidRPr="00117C77" w:rsidR="00117C77" w:rsidP="007C5D27" w:rsidRDefault="00117C77" w14:paraId="136B87D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1F4642E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CAV30CI1092050</w:t>
            </w:r>
          </w:p>
        </w:tc>
        <w:tc>
          <w:tcPr>
            <w:tcW w:w="0" w:type="auto"/>
            <w:noWrap/>
            <w:vAlign w:val="center"/>
            <w:hideMark/>
          </w:tcPr>
          <w:p w:rsidRPr="00117C77" w:rsidR="00117C77" w:rsidP="007C5D27" w:rsidRDefault="00117C77" w14:paraId="658179E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13/11/2025</w:t>
            </w:r>
          </w:p>
        </w:tc>
        <w:tc>
          <w:tcPr>
            <w:tcW w:w="0" w:type="auto"/>
            <w:noWrap/>
            <w:vAlign w:val="center"/>
            <w:hideMark/>
          </w:tcPr>
          <w:p w:rsidRPr="00117C77" w:rsidR="00117C77" w:rsidP="007C5D27" w:rsidRDefault="00117C77" w14:paraId="332F430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CM-0646</w:t>
            </w:r>
          </w:p>
        </w:tc>
      </w:tr>
      <w:tr w:rsidRPr="00117C77" w:rsidR="00117C77" w:rsidTr="007C5D27" w14:paraId="454A2039"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34F82A7E" w14:textId="77777777">
            <w:pPr>
              <w:jc w:val="center"/>
              <w:rPr>
                <w:rFonts w:eastAsia="Times New Roman"/>
                <w:color w:val="000000"/>
                <w:sz w:val="20"/>
                <w:szCs w:val="20"/>
              </w:rPr>
            </w:pPr>
            <w:r w:rsidRPr="00117C77">
              <w:rPr>
                <w:rFonts w:eastAsia="Times New Roman"/>
                <w:color w:val="000000"/>
                <w:sz w:val="20"/>
                <w:szCs w:val="20"/>
              </w:rPr>
              <w:t>216</w:t>
            </w:r>
          </w:p>
        </w:tc>
        <w:tc>
          <w:tcPr>
            <w:tcW w:w="0" w:type="auto"/>
            <w:noWrap/>
            <w:vAlign w:val="center"/>
            <w:hideMark/>
          </w:tcPr>
          <w:p w:rsidRPr="00117C77" w:rsidR="00117C77" w:rsidP="007C5D27" w:rsidRDefault="00117C77" w14:paraId="2F82EF4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SCJ17E190150</w:t>
            </w:r>
          </w:p>
        </w:tc>
        <w:tc>
          <w:tcPr>
            <w:tcW w:w="0" w:type="auto"/>
            <w:noWrap/>
            <w:vAlign w:val="center"/>
            <w:hideMark/>
          </w:tcPr>
          <w:p w:rsidRPr="00117C77" w:rsidR="00117C77" w:rsidP="007C5D27" w:rsidRDefault="00117C77" w14:paraId="4D233A6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5B84950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CAV30CI1092187</w:t>
            </w:r>
          </w:p>
        </w:tc>
        <w:tc>
          <w:tcPr>
            <w:tcW w:w="0" w:type="auto"/>
            <w:noWrap/>
            <w:vAlign w:val="center"/>
            <w:hideMark/>
          </w:tcPr>
          <w:p w:rsidRPr="00117C77" w:rsidR="00117C77" w:rsidP="007C5D27" w:rsidRDefault="00117C77" w14:paraId="085600F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13/11/2025</w:t>
            </w:r>
          </w:p>
        </w:tc>
        <w:tc>
          <w:tcPr>
            <w:tcW w:w="0" w:type="auto"/>
            <w:noWrap/>
            <w:vAlign w:val="center"/>
            <w:hideMark/>
          </w:tcPr>
          <w:p w:rsidRPr="00117C77" w:rsidR="00117C77" w:rsidP="007C5D27" w:rsidRDefault="00117C77" w14:paraId="666ED76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CM-0647</w:t>
            </w:r>
          </w:p>
        </w:tc>
      </w:tr>
      <w:tr w:rsidRPr="00117C77" w:rsidR="00117C77" w:rsidTr="007C5D27" w14:paraId="75672E61"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47C2FF13" w14:textId="77777777">
            <w:pPr>
              <w:jc w:val="center"/>
              <w:rPr>
                <w:rFonts w:eastAsia="Times New Roman"/>
                <w:color w:val="000000"/>
                <w:sz w:val="20"/>
                <w:szCs w:val="20"/>
              </w:rPr>
            </w:pPr>
            <w:r w:rsidRPr="00117C77">
              <w:rPr>
                <w:rFonts w:eastAsia="Times New Roman"/>
                <w:color w:val="000000"/>
                <w:sz w:val="20"/>
                <w:szCs w:val="20"/>
              </w:rPr>
              <w:t>217</w:t>
            </w:r>
          </w:p>
        </w:tc>
        <w:tc>
          <w:tcPr>
            <w:tcW w:w="0" w:type="auto"/>
            <w:noWrap/>
            <w:vAlign w:val="center"/>
            <w:hideMark/>
          </w:tcPr>
          <w:p w:rsidRPr="00117C77" w:rsidR="00117C77" w:rsidP="007C5D27" w:rsidRDefault="00117C77" w14:paraId="1EC069F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SCJ17E190149</w:t>
            </w:r>
          </w:p>
        </w:tc>
        <w:tc>
          <w:tcPr>
            <w:tcW w:w="0" w:type="auto"/>
            <w:noWrap/>
            <w:vAlign w:val="center"/>
            <w:hideMark/>
          </w:tcPr>
          <w:p w:rsidRPr="00117C77" w:rsidR="00117C77" w:rsidP="007C5D27" w:rsidRDefault="00117C77" w14:paraId="56AE48C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772AD38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CAV30CI1100831</w:t>
            </w:r>
          </w:p>
        </w:tc>
        <w:tc>
          <w:tcPr>
            <w:tcW w:w="0" w:type="auto"/>
            <w:noWrap/>
            <w:vAlign w:val="center"/>
            <w:hideMark/>
          </w:tcPr>
          <w:p w:rsidRPr="00117C77" w:rsidR="00117C77" w:rsidP="007C5D27" w:rsidRDefault="00117C77" w14:paraId="4101EF0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13/11/2025</w:t>
            </w:r>
          </w:p>
        </w:tc>
        <w:tc>
          <w:tcPr>
            <w:tcW w:w="0" w:type="auto"/>
            <w:noWrap/>
            <w:vAlign w:val="center"/>
            <w:hideMark/>
          </w:tcPr>
          <w:p w:rsidRPr="00117C77" w:rsidR="00117C77" w:rsidP="007C5D27" w:rsidRDefault="00117C77" w14:paraId="023CE69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CM-0647</w:t>
            </w:r>
          </w:p>
        </w:tc>
      </w:tr>
      <w:tr w:rsidRPr="00117C77" w:rsidR="00117C77" w:rsidTr="007C5D27" w14:paraId="7081D29A"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126B454A" w14:textId="77777777">
            <w:pPr>
              <w:jc w:val="center"/>
              <w:rPr>
                <w:rFonts w:eastAsia="Times New Roman"/>
                <w:color w:val="000000"/>
                <w:sz w:val="20"/>
                <w:szCs w:val="20"/>
              </w:rPr>
            </w:pPr>
            <w:r w:rsidRPr="00117C77">
              <w:rPr>
                <w:rFonts w:eastAsia="Times New Roman"/>
                <w:color w:val="000000"/>
                <w:sz w:val="20"/>
                <w:szCs w:val="20"/>
              </w:rPr>
              <w:t>218</w:t>
            </w:r>
          </w:p>
        </w:tc>
        <w:tc>
          <w:tcPr>
            <w:tcW w:w="0" w:type="auto"/>
            <w:noWrap/>
            <w:vAlign w:val="center"/>
            <w:hideMark/>
          </w:tcPr>
          <w:p w:rsidRPr="00117C77" w:rsidR="00117C77" w:rsidP="007C5D27" w:rsidRDefault="00117C77" w14:paraId="384DF0A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SCJ17E190148</w:t>
            </w:r>
          </w:p>
        </w:tc>
        <w:tc>
          <w:tcPr>
            <w:tcW w:w="0" w:type="auto"/>
            <w:noWrap/>
            <w:vAlign w:val="center"/>
            <w:hideMark/>
          </w:tcPr>
          <w:p w:rsidRPr="00117C77" w:rsidR="00117C77" w:rsidP="007C5D27" w:rsidRDefault="00117C77" w14:paraId="2115855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51AA2D0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CAV30CI1100830</w:t>
            </w:r>
          </w:p>
        </w:tc>
        <w:tc>
          <w:tcPr>
            <w:tcW w:w="0" w:type="auto"/>
            <w:noWrap/>
            <w:vAlign w:val="center"/>
            <w:hideMark/>
          </w:tcPr>
          <w:p w:rsidRPr="00117C77" w:rsidR="00117C77" w:rsidP="007C5D27" w:rsidRDefault="00117C77" w14:paraId="088F5DF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13/11/2025</w:t>
            </w:r>
          </w:p>
        </w:tc>
        <w:tc>
          <w:tcPr>
            <w:tcW w:w="0" w:type="auto"/>
            <w:noWrap/>
            <w:vAlign w:val="center"/>
            <w:hideMark/>
          </w:tcPr>
          <w:p w:rsidRPr="00117C77" w:rsidR="00117C77" w:rsidP="007C5D27" w:rsidRDefault="00117C77" w14:paraId="7F15559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CM-0647</w:t>
            </w:r>
          </w:p>
        </w:tc>
      </w:tr>
      <w:tr w:rsidRPr="00117C77" w:rsidR="00117C77" w:rsidTr="007C5D27" w14:paraId="6B956143"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3F79603F" w14:textId="77777777">
            <w:pPr>
              <w:jc w:val="center"/>
              <w:rPr>
                <w:rFonts w:eastAsia="Times New Roman"/>
                <w:color w:val="000000"/>
                <w:sz w:val="20"/>
                <w:szCs w:val="20"/>
              </w:rPr>
            </w:pPr>
            <w:r w:rsidRPr="00117C77">
              <w:rPr>
                <w:rFonts w:eastAsia="Times New Roman"/>
                <w:color w:val="000000"/>
                <w:sz w:val="20"/>
                <w:szCs w:val="20"/>
              </w:rPr>
              <w:t>219</w:t>
            </w:r>
          </w:p>
        </w:tc>
        <w:tc>
          <w:tcPr>
            <w:tcW w:w="0" w:type="auto"/>
            <w:noWrap/>
            <w:vAlign w:val="center"/>
            <w:hideMark/>
          </w:tcPr>
          <w:p w:rsidRPr="00117C77" w:rsidR="00117C77" w:rsidP="007C5D27" w:rsidRDefault="00117C77" w14:paraId="2E6E25E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CCEL19_116</w:t>
            </w:r>
          </w:p>
        </w:tc>
        <w:tc>
          <w:tcPr>
            <w:tcW w:w="0" w:type="auto"/>
            <w:noWrap/>
            <w:vAlign w:val="center"/>
            <w:hideMark/>
          </w:tcPr>
          <w:p w:rsidRPr="00117C77" w:rsidR="00117C77" w:rsidP="007C5D27" w:rsidRDefault="00117C77" w14:paraId="52B1FB8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110AF1E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CAV30CI1122548</w:t>
            </w:r>
          </w:p>
        </w:tc>
        <w:tc>
          <w:tcPr>
            <w:tcW w:w="0" w:type="auto"/>
            <w:noWrap/>
            <w:vAlign w:val="center"/>
            <w:hideMark/>
          </w:tcPr>
          <w:p w:rsidRPr="00117C77" w:rsidR="00117C77" w:rsidP="007C5D27" w:rsidRDefault="00117C77" w14:paraId="6BEF544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14/11/2025</w:t>
            </w:r>
          </w:p>
        </w:tc>
        <w:tc>
          <w:tcPr>
            <w:tcW w:w="0" w:type="auto"/>
            <w:noWrap/>
            <w:vAlign w:val="center"/>
            <w:hideMark/>
          </w:tcPr>
          <w:p w:rsidRPr="00117C77" w:rsidR="00117C77" w:rsidP="007C5D27" w:rsidRDefault="00117C77" w14:paraId="57802EE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CM-0648</w:t>
            </w:r>
          </w:p>
        </w:tc>
      </w:tr>
      <w:tr w:rsidRPr="00117C77" w:rsidR="00117C77" w:rsidTr="007C5D27" w14:paraId="44EDDEB2"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5CC12A65" w14:textId="77777777">
            <w:pPr>
              <w:jc w:val="center"/>
              <w:rPr>
                <w:rFonts w:eastAsia="Times New Roman"/>
                <w:color w:val="000000"/>
                <w:sz w:val="20"/>
                <w:szCs w:val="20"/>
              </w:rPr>
            </w:pPr>
            <w:r w:rsidRPr="00117C77">
              <w:rPr>
                <w:rFonts w:eastAsia="Times New Roman"/>
                <w:color w:val="000000"/>
                <w:sz w:val="20"/>
                <w:szCs w:val="20"/>
              </w:rPr>
              <w:t>220</w:t>
            </w:r>
          </w:p>
        </w:tc>
        <w:tc>
          <w:tcPr>
            <w:tcW w:w="0" w:type="auto"/>
            <w:noWrap/>
            <w:vAlign w:val="center"/>
            <w:hideMark/>
          </w:tcPr>
          <w:p w:rsidRPr="00117C77" w:rsidR="00117C77" w:rsidP="007C5D27" w:rsidRDefault="00117C77" w14:paraId="7984439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CCEL19_118</w:t>
            </w:r>
          </w:p>
        </w:tc>
        <w:tc>
          <w:tcPr>
            <w:tcW w:w="0" w:type="auto"/>
            <w:noWrap/>
            <w:vAlign w:val="center"/>
            <w:hideMark/>
          </w:tcPr>
          <w:p w:rsidRPr="00117C77" w:rsidR="00117C77" w:rsidP="007C5D27" w:rsidRDefault="00117C77" w14:paraId="6223304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7B002E5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CAV30CI1122552</w:t>
            </w:r>
          </w:p>
        </w:tc>
        <w:tc>
          <w:tcPr>
            <w:tcW w:w="0" w:type="auto"/>
            <w:noWrap/>
            <w:vAlign w:val="center"/>
            <w:hideMark/>
          </w:tcPr>
          <w:p w:rsidRPr="00117C77" w:rsidR="00117C77" w:rsidP="007C5D27" w:rsidRDefault="00117C77" w14:paraId="50FFC1C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14/11/2025</w:t>
            </w:r>
          </w:p>
        </w:tc>
        <w:tc>
          <w:tcPr>
            <w:tcW w:w="0" w:type="auto"/>
            <w:noWrap/>
            <w:vAlign w:val="center"/>
            <w:hideMark/>
          </w:tcPr>
          <w:p w:rsidRPr="00117C77" w:rsidR="00117C77" w:rsidP="007C5D27" w:rsidRDefault="00117C77" w14:paraId="7EBA1CC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CM-0648</w:t>
            </w:r>
          </w:p>
        </w:tc>
      </w:tr>
      <w:tr w:rsidRPr="00117C77" w:rsidR="00117C77" w:rsidTr="007C5D27" w14:paraId="025ABC04"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748530B2" w14:textId="77777777">
            <w:pPr>
              <w:jc w:val="center"/>
              <w:rPr>
                <w:rFonts w:eastAsia="Times New Roman"/>
                <w:color w:val="000000"/>
                <w:sz w:val="20"/>
                <w:szCs w:val="20"/>
              </w:rPr>
            </w:pPr>
            <w:r w:rsidRPr="00117C77">
              <w:rPr>
                <w:rFonts w:eastAsia="Times New Roman"/>
                <w:color w:val="000000"/>
                <w:sz w:val="20"/>
                <w:szCs w:val="20"/>
              </w:rPr>
              <w:t>221</w:t>
            </w:r>
          </w:p>
        </w:tc>
        <w:tc>
          <w:tcPr>
            <w:tcW w:w="0" w:type="auto"/>
            <w:noWrap/>
            <w:vAlign w:val="center"/>
            <w:hideMark/>
          </w:tcPr>
          <w:p w:rsidRPr="00117C77" w:rsidR="00117C77" w:rsidP="007C5D27" w:rsidRDefault="00117C77" w14:paraId="34AA1B4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CCEL19_119</w:t>
            </w:r>
          </w:p>
        </w:tc>
        <w:tc>
          <w:tcPr>
            <w:tcW w:w="0" w:type="auto"/>
            <w:noWrap/>
            <w:vAlign w:val="center"/>
            <w:hideMark/>
          </w:tcPr>
          <w:p w:rsidRPr="00117C77" w:rsidR="00117C77" w:rsidP="007C5D27" w:rsidRDefault="00117C77" w14:paraId="7CE5E52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1A962D3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CAV30CI1124595</w:t>
            </w:r>
          </w:p>
        </w:tc>
        <w:tc>
          <w:tcPr>
            <w:tcW w:w="0" w:type="auto"/>
            <w:noWrap/>
            <w:vAlign w:val="center"/>
            <w:hideMark/>
          </w:tcPr>
          <w:p w:rsidRPr="00117C77" w:rsidR="00117C77" w:rsidP="007C5D27" w:rsidRDefault="00117C77" w14:paraId="0E517B9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14/11/2025</w:t>
            </w:r>
          </w:p>
        </w:tc>
        <w:tc>
          <w:tcPr>
            <w:tcW w:w="0" w:type="auto"/>
            <w:noWrap/>
            <w:vAlign w:val="center"/>
            <w:hideMark/>
          </w:tcPr>
          <w:p w:rsidRPr="00117C77" w:rsidR="00117C77" w:rsidP="007C5D27" w:rsidRDefault="00117C77" w14:paraId="66FFE75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CM-0648</w:t>
            </w:r>
          </w:p>
        </w:tc>
      </w:tr>
      <w:tr w:rsidRPr="00117C77" w:rsidR="00117C77" w:rsidTr="007C5D27" w14:paraId="1C612222"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6DEB9CE6" w14:textId="77777777">
            <w:pPr>
              <w:jc w:val="center"/>
              <w:rPr>
                <w:rFonts w:eastAsia="Times New Roman"/>
                <w:color w:val="000000"/>
                <w:sz w:val="20"/>
                <w:szCs w:val="20"/>
              </w:rPr>
            </w:pPr>
            <w:r w:rsidRPr="00117C77">
              <w:rPr>
                <w:rFonts w:eastAsia="Times New Roman"/>
                <w:color w:val="000000"/>
                <w:sz w:val="20"/>
                <w:szCs w:val="20"/>
              </w:rPr>
              <w:t>222</w:t>
            </w:r>
          </w:p>
        </w:tc>
        <w:tc>
          <w:tcPr>
            <w:tcW w:w="0" w:type="auto"/>
            <w:noWrap/>
            <w:vAlign w:val="center"/>
            <w:hideMark/>
          </w:tcPr>
          <w:p w:rsidRPr="00117C77" w:rsidR="00117C77" w:rsidP="007C5D27" w:rsidRDefault="00117C77" w14:paraId="02EF0D4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CCEL19_117</w:t>
            </w:r>
          </w:p>
        </w:tc>
        <w:tc>
          <w:tcPr>
            <w:tcW w:w="0" w:type="auto"/>
            <w:noWrap/>
            <w:vAlign w:val="center"/>
            <w:hideMark/>
          </w:tcPr>
          <w:p w:rsidRPr="00117C77" w:rsidR="00117C77" w:rsidP="007C5D27" w:rsidRDefault="00117C77" w14:paraId="27DD58F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71AA3B4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CAV30CI1122553</w:t>
            </w:r>
          </w:p>
        </w:tc>
        <w:tc>
          <w:tcPr>
            <w:tcW w:w="0" w:type="auto"/>
            <w:noWrap/>
            <w:vAlign w:val="center"/>
            <w:hideMark/>
          </w:tcPr>
          <w:p w:rsidRPr="00117C77" w:rsidR="00117C77" w:rsidP="007C5D27" w:rsidRDefault="00117C77" w14:paraId="2AB194F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14/11/2025</w:t>
            </w:r>
          </w:p>
        </w:tc>
        <w:tc>
          <w:tcPr>
            <w:tcW w:w="0" w:type="auto"/>
            <w:noWrap/>
            <w:vAlign w:val="center"/>
            <w:hideMark/>
          </w:tcPr>
          <w:p w:rsidRPr="00117C77" w:rsidR="00117C77" w:rsidP="007C5D27" w:rsidRDefault="00117C77" w14:paraId="79ADD21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CM-0648</w:t>
            </w:r>
          </w:p>
        </w:tc>
      </w:tr>
      <w:tr w:rsidRPr="00117C77" w:rsidR="00117C77" w:rsidTr="007C5D27" w14:paraId="31E76C22"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5567364F" w14:textId="77777777">
            <w:pPr>
              <w:jc w:val="center"/>
              <w:rPr>
                <w:rFonts w:eastAsia="Times New Roman"/>
                <w:color w:val="000000"/>
                <w:sz w:val="20"/>
                <w:szCs w:val="20"/>
              </w:rPr>
            </w:pPr>
            <w:r w:rsidRPr="00117C77">
              <w:rPr>
                <w:rFonts w:eastAsia="Times New Roman"/>
                <w:color w:val="000000"/>
                <w:sz w:val="20"/>
                <w:szCs w:val="20"/>
              </w:rPr>
              <w:t>223</w:t>
            </w:r>
          </w:p>
        </w:tc>
        <w:tc>
          <w:tcPr>
            <w:tcW w:w="0" w:type="auto"/>
            <w:noWrap/>
            <w:vAlign w:val="center"/>
            <w:hideMark/>
          </w:tcPr>
          <w:p w:rsidRPr="00117C77" w:rsidR="00117C77" w:rsidP="007C5D27" w:rsidRDefault="00117C77" w14:paraId="739B6B3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ALB106</w:t>
            </w:r>
          </w:p>
        </w:tc>
        <w:tc>
          <w:tcPr>
            <w:tcW w:w="0" w:type="auto"/>
            <w:noWrap/>
            <w:vAlign w:val="center"/>
            <w:hideMark/>
          </w:tcPr>
          <w:p w:rsidRPr="00117C77" w:rsidR="00117C77" w:rsidP="007C5D27" w:rsidRDefault="00117C77" w14:paraId="2C6DC44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Bosa</w:t>
            </w:r>
          </w:p>
        </w:tc>
        <w:tc>
          <w:tcPr>
            <w:tcW w:w="0" w:type="auto"/>
            <w:noWrap/>
            <w:vAlign w:val="center"/>
            <w:hideMark/>
          </w:tcPr>
          <w:p w:rsidRPr="00117C77" w:rsidR="00117C77" w:rsidP="007C5D27" w:rsidRDefault="00117C77" w14:paraId="0A0F856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CAV30CI1114785</w:t>
            </w:r>
          </w:p>
        </w:tc>
        <w:tc>
          <w:tcPr>
            <w:tcW w:w="0" w:type="auto"/>
            <w:noWrap/>
            <w:vAlign w:val="center"/>
            <w:hideMark/>
          </w:tcPr>
          <w:p w:rsidRPr="00117C77" w:rsidR="00117C77" w:rsidP="007C5D27" w:rsidRDefault="00117C77" w14:paraId="107E71D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14/11/2025</w:t>
            </w:r>
          </w:p>
        </w:tc>
        <w:tc>
          <w:tcPr>
            <w:tcW w:w="0" w:type="auto"/>
            <w:noWrap/>
            <w:vAlign w:val="center"/>
            <w:hideMark/>
          </w:tcPr>
          <w:p w:rsidRPr="00117C77" w:rsidR="00117C77" w:rsidP="007C5D27" w:rsidRDefault="00117C77" w14:paraId="5DE1939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CM-0649</w:t>
            </w:r>
          </w:p>
        </w:tc>
      </w:tr>
      <w:tr w:rsidRPr="00117C77" w:rsidR="00117C77" w:rsidTr="007C5D27" w14:paraId="5088CAA8"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162C2640" w14:textId="77777777">
            <w:pPr>
              <w:jc w:val="center"/>
              <w:rPr>
                <w:rFonts w:eastAsia="Times New Roman"/>
                <w:color w:val="000000"/>
                <w:sz w:val="20"/>
                <w:szCs w:val="20"/>
              </w:rPr>
            </w:pPr>
            <w:r w:rsidRPr="00117C77">
              <w:rPr>
                <w:rFonts w:eastAsia="Times New Roman"/>
                <w:color w:val="000000"/>
                <w:sz w:val="20"/>
                <w:szCs w:val="20"/>
              </w:rPr>
              <w:t>224</w:t>
            </w:r>
          </w:p>
        </w:tc>
        <w:tc>
          <w:tcPr>
            <w:tcW w:w="0" w:type="auto"/>
            <w:noWrap/>
            <w:vAlign w:val="center"/>
            <w:hideMark/>
          </w:tcPr>
          <w:p w:rsidRPr="00117C77" w:rsidR="00117C77" w:rsidP="007C5D27" w:rsidRDefault="00117C77" w14:paraId="36C42D2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ALB9</w:t>
            </w:r>
          </w:p>
        </w:tc>
        <w:tc>
          <w:tcPr>
            <w:tcW w:w="0" w:type="auto"/>
            <w:noWrap/>
            <w:vAlign w:val="center"/>
            <w:hideMark/>
          </w:tcPr>
          <w:p w:rsidRPr="00117C77" w:rsidR="00117C77" w:rsidP="007C5D27" w:rsidRDefault="00117C77" w14:paraId="1F0625F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Bosa</w:t>
            </w:r>
          </w:p>
        </w:tc>
        <w:tc>
          <w:tcPr>
            <w:tcW w:w="0" w:type="auto"/>
            <w:noWrap/>
            <w:vAlign w:val="center"/>
            <w:hideMark/>
          </w:tcPr>
          <w:p w:rsidRPr="00117C77" w:rsidR="00117C77" w:rsidP="007C5D27" w:rsidRDefault="00117C77" w14:paraId="49EA351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CAV30CI1114781</w:t>
            </w:r>
          </w:p>
        </w:tc>
        <w:tc>
          <w:tcPr>
            <w:tcW w:w="0" w:type="auto"/>
            <w:noWrap/>
            <w:vAlign w:val="center"/>
            <w:hideMark/>
          </w:tcPr>
          <w:p w:rsidRPr="00117C77" w:rsidR="00117C77" w:rsidP="007C5D27" w:rsidRDefault="00117C77" w14:paraId="39028E9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14/11/2025</w:t>
            </w:r>
          </w:p>
        </w:tc>
        <w:tc>
          <w:tcPr>
            <w:tcW w:w="0" w:type="auto"/>
            <w:noWrap/>
            <w:vAlign w:val="center"/>
            <w:hideMark/>
          </w:tcPr>
          <w:p w:rsidRPr="00117C77" w:rsidR="00117C77" w:rsidP="007C5D27" w:rsidRDefault="00117C77" w14:paraId="3225004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CM-0649</w:t>
            </w:r>
          </w:p>
        </w:tc>
      </w:tr>
      <w:tr w:rsidRPr="00117C77" w:rsidR="00117C77" w:rsidTr="007C5D27" w14:paraId="30204889"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2AD37C94" w14:textId="77777777">
            <w:pPr>
              <w:jc w:val="center"/>
              <w:rPr>
                <w:rFonts w:eastAsia="Times New Roman"/>
                <w:color w:val="000000"/>
                <w:sz w:val="20"/>
                <w:szCs w:val="20"/>
              </w:rPr>
            </w:pPr>
            <w:r w:rsidRPr="00117C77">
              <w:rPr>
                <w:rFonts w:eastAsia="Times New Roman"/>
                <w:color w:val="000000"/>
                <w:sz w:val="20"/>
                <w:szCs w:val="20"/>
              </w:rPr>
              <w:t>225</w:t>
            </w:r>
          </w:p>
        </w:tc>
        <w:tc>
          <w:tcPr>
            <w:tcW w:w="0" w:type="auto"/>
            <w:noWrap/>
            <w:vAlign w:val="center"/>
            <w:hideMark/>
          </w:tcPr>
          <w:p w:rsidRPr="00117C77" w:rsidR="00117C77" w:rsidP="007C5D27" w:rsidRDefault="00117C77" w14:paraId="0E5F02A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ALB105</w:t>
            </w:r>
          </w:p>
        </w:tc>
        <w:tc>
          <w:tcPr>
            <w:tcW w:w="0" w:type="auto"/>
            <w:noWrap/>
            <w:vAlign w:val="center"/>
            <w:hideMark/>
          </w:tcPr>
          <w:p w:rsidRPr="00117C77" w:rsidR="00117C77" w:rsidP="007C5D27" w:rsidRDefault="00117C77" w14:paraId="6DF6503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Bosa</w:t>
            </w:r>
          </w:p>
        </w:tc>
        <w:tc>
          <w:tcPr>
            <w:tcW w:w="0" w:type="auto"/>
            <w:noWrap/>
            <w:vAlign w:val="center"/>
            <w:hideMark/>
          </w:tcPr>
          <w:p w:rsidRPr="00117C77" w:rsidR="00117C77" w:rsidP="007C5D27" w:rsidRDefault="00117C77" w14:paraId="1D6FE54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CAV30CI1114772</w:t>
            </w:r>
          </w:p>
        </w:tc>
        <w:tc>
          <w:tcPr>
            <w:tcW w:w="0" w:type="auto"/>
            <w:noWrap/>
            <w:vAlign w:val="center"/>
            <w:hideMark/>
          </w:tcPr>
          <w:p w:rsidRPr="00117C77" w:rsidR="00117C77" w:rsidP="007C5D27" w:rsidRDefault="00117C77" w14:paraId="68BBE7E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14/11/2025</w:t>
            </w:r>
          </w:p>
        </w:tc>
        <w:tc>
          <w:tcPr>
            <w:tcW w:w="0" w:type="auto"/>
            <w:noWrap/>
            <w:vAlign w:val="center"/>
            <w:hideMark/>
          </w:tcPr>
          <w:p w:rsidRPr="00117C77" w:rsidR="00117C77" w:rsidP="007C5D27" w:rsidRDefault="00117C77" w14:paraId="0BBB6BB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CM-0649</w:t>
            </w:r>
          </w:p>
        </w:tc>
      </w:tr>
      <w:tr w:rsidRPr="00117C77" w:rsidR="00117C77" w:rsidTr="007C5D27" w14:paraId="51DF04FD"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618B8FAD" w14:textId="77777777">
            <w:pPr>
              <w:jc w:val="center"/>
              <w:rPr>
                <w:rFonts w:eastAsia="Times New Roman"/>
                <w:color w:val="000000"/>
                <w:sz w:val="20"/>
                <w:szCs w:val="20"/>
              </w:rPr>
            </w:pPr>
            <w:r w:rsidRPr="00117C77">
              <w:rPr>
                <w:rFonts w:eastAsia="Times New Roman"/>
                <w:color w:val="000000"/>
                <w:sz w:val="20"/>
                <w:szCs w:val="20"/>
              </w:rPr>
              <w:t>226</w:t>
            </w:r>
          </w:p>
        </w:tc>
        <w:tc>
          <w:tcPr>
            <w:tcW w:w="0" w:type="auto"/>
            <w:noWrap/>
            <w:vAlign w:val="center"/>
            <w:hideMark/>
          </w:tcPr>
          <w:p w:rsidRPr="00117C77" w:rsidR="00117C77" w:rsidP="007C5D27" w:rsidRDefault="00117C77" w14:paraId="4213CCD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ALB102</w:t>
            </w:r>
          </w:p>
        </w:tc>
        <w:tc>
          <w:tcPr>
            <w:tcW w:w="0" w:type="auto"/>
            <w:noWrap/>
            <w:vAlign w:val="center"/>
            <w:hideMark/>
          </w:tcPr>
          <w:p w:rsidRPr="00117C77" w:rsidR="00117C77" w:rsidP="007C5D27" w:rsidRDefault="00117C77" w14:paraId="0CA7458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Bosa</w:t>
            </w:r>
          </w:p>
        </w:tc>
        <w:tc>
          <w:tcPr>
            <w:tcW w:w="0" w:type="auto"/>
            <w:noWrap/>
            <w:vAlign w:val="center"/>
            <w:hideMark/>
          </w:tcPr>
          <w:p w:rsidRPr="00117C77" w:rsidR="00117C77" w:rsidP="007C5D27" w:rsidRDefault="00117C77" w14:paraId="08222C1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CAV30CI1114681</w:t>
            </w:r>
          </w:p>
        </w:tc>
        <w:tc>
          <w:tcPr>
            <w:tcW w:w="0" w:type="auto"/>
            <w:noWrap/>
            <w:vAlign w:val="center"/>
            <w:hideMark/>
          </w:tcPr>
          <w:p w:rsidRPr="00117C77" w:rsidR="00117C77" w:rsidP="007C5D27" w:rsidRDefault="00117C77" w14:paraId="22018FF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14/11/2025</w:t>
            </w:r>
          </w:p>
        </w:tc>
        <w:tc>
          <w:tcPr>
            <w:tcW w:w="0" w:type="auto"/>
            <w:noWrap/>
            <w:vAlign w:val="center"/>
            <w:hideMark/>
          </w:tcPr>
          <w:p w:rsidRPr="00117C77" w:rsidR="00117C77" w:rsidP="007C5D27" w:rsidRDefault="00117C77" w14:paraId="30FC15D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CM-0649</w:t>
            </w:r>
          </w:p>
        </w:tc>
      </w:tr>
      <w:tr w:rsidRPr="00117C77" w:rsidR="00117C77" w:rsidTr="007C5D27" w14:paraId="18CC4014"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73CF51F9" w14:textId="77777777">
            <w:pPr>
              <w:jc w:val="center"/>
              <w:rPr>
                <w:rFonts w:eastAsia="Times New Roman"/>
                <w:color w:val="000000"/>
                <w:sz w:val="20"/>
                <w:szCs w:val="20"/>
              </w:rPr>
            </w:pPr>
            <w:r w:rsidRPr="00117C77">
              <w:rPr>
                <w:rFonts w:eastAsia="Times New Roman"/>
                <w:color w:val="000000"/>
                <w:sz w:val="20"/>
                <w:szCs w:val="20"/>
              </w:rPr>
              <w:t>227</w:t>
            </w:r>
          </w:p>
        </w:tc>
        <w:tc>
          <w:tcPr>
            <w:tcW w:w="0" w:type="auto"/>
            <w:noWrap/>
            <w:vAlign w:val="center"/>
            <w:hideMark/>
          </w:tcPr>
          <w:p w:rsidRPr="00117C77" w:rsidR="00117C77" w:rsidP="007C5D27" w:rsidRDefault="00117C77" w14:paraId="7388A52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SCJ17E050102</w:t>
            </w:r>
          </w:p>
        </w:tc>
        <w:tc>
          <w:tcPr>
            <w:tcW w:w="0" w:type="auto"/>
            <w:noWrap/>
            <w:vAlign w:val="center"/>
            <w:hideMark/>
          </w:tcPr>
          <w:p w:rsidRPr="00117C77" w:rsidR="00117C77" w:rsidP="007C5D27" w:rsidRDefault="00117C77" w14:paraId="5C34D85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Usme</w:t>
            </w:r>
          </w:p>
        </w:tc>
        <w:tc>
          <w:tcPr>
            <w:tcW w:w="0" w:type="auto"/>
            <w:noWrap/>
            <w:vAlign w:val="center"/>
            <w:hideMark/>
          </w:tcPr>
          <w:p w:rsidRPr="00117C77" w:rsidR="00117C77" w:rsidP="007C5D27" w:rsidRDefault="00117C77" w14:paraId="725CF96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CAV30CI1090872</w:t>
            </w:r>
          </w:p>
        </w:tc>
        <w:tc>
          <w:tcPr>
            <w:tcW w:w="0" w:type="auto"/>
            <w:noWrap/>
            <w:vAlign w:val="center"/>
            <w:hideMark/>
          </w:tcPr>
          <w:p w:rsidRPr="00117C77" w:rsidR="00117C77" w:rsidP="007C5D27" w:rsidRDefault="00117C77" w14:paraId="73D8657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15/11/2025</w:t>
            </w:r>
          </w:p>
        </w:tc>
        <w:tc>
          <w:tcPr>
            <w:tcW w:w="0" w:type="auto"/>
            <w:noWrap/>
            <w:vAlign w:val="center"/>
            <w:hideMark/>
          </w:tcPr>
          <w:p w:rsidRPr="00117C77" w:rsidR="00117C77" w:rsidP="007C5D27" w:rsidRDefault="00117C77" w14:paraId="4FB9750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CM-0650</w:t>
            </w:r>
          </w:p>
        </w:tc>
      </w:tr>
      <w:tr w:rsidRPr="00117C77" w:rsidR="00117C77" w:rsidTr="007C5D27" w14:paraId="063D3B6F"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6EC2F643" w14:textId="77777777">
            <w:pPr>
              <w:jc w:val="center"/>
              <w:rPr>
                <w:rFonts w:eastAsia="Times New Roman"/>
                <w:color w:val="000000"/>
                <w:sz w:val="20"/>
                <w:szCs w:val="20"/>
              </w:rPr>
            </w:pPr>
            <w:r w:rsidRPr="00117C77">
              <w:rPr>
                <w:rFonts w:eastAsia="Times New Roman"/>
                <w:color w:val="000000"/>
                <w:sz w:val="20"/>
                <w:szCs w:val="20"/>
              </w:rPr>
              <w:t>228</w:t>
            </w:r>
          </w:p>
        </w:tc>
        <w:tc>
          <w:tcPr>
            <w:tcW w:w="0" w:type="auto"/>
            <w:noWrap/>
            <w:vAlign w:val="center"/>
            <w:hideMark/>
          </w:tcPr>
          <w:p w:rsidRPr="00117C77" w:rsidR="00117C77" w:rsidP="007C5D27" w:rsidRDefault="00117C77" w14:paraId="486E4E9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SCJ17E050053</w:t>
            </w:r>
          </w:p>
        </w:tc>
        <w:tc>
          <w:tcPr>
            <w:tcW w:w="0" w:type="auto"/>
            <w:noWrap/>
            <w:vAlign w:val="center"/>
            <w:hideMark/>
          </w:tcPr>
          <w:p w:rsidRPr="00117C77" w:rsidR="00117C77" w:rsidP="007C5D27" w:rsidRDefault="00117C77" w14:paraId="4ACADAF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Usme</w:t>
            </w:r>
          </w:p>
        </w:tc>
        <w:tc>
          <w:tcPr>
            <w:tcW w:w="0" w:type="auto"/>
            <w:noWrap/>
            <w:vAlign w:val="center"/>
            <w:hideMark/>
          </w:tcPr>
          <w:p w:rsidRPr="00117C77" w:rsidR="00117C77" w:rsidP="007C5D27" w:rsidRDefault="00117C77" w14:paraId="634002B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CAV30CI1091183</w:t>
            </w:r>
          </w:p>
        </w:tc>
        <w:tc>
          <w:tcPr>
            <w:tcW w:w="0" w:type="auto"/>
            <w:noWrap/>
            <w:vAlign w:val="center"/>
            <w:hideMark/>
          </w:tcPr>
          <w:p w:rsidRPr="00117C77" w:rsidR="00117C77" w:rsidP="007C5D27" w:rsidRDefault="00117C77" w14:paraId="29B4E20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15/11/2025</w:t>
            </w:r>
          </w:p>
        </w:tc>
        <w:tc>
          <w:tcPr>
            <w:tcW w:w="0" w:type="auto"/>
            <w:noWrap/>
            <w:vAlign w:val="center"/>
            <w:hideMark/>
          </w:tcPr>
          <w:p w:rsidRPr="00117C77" w:rsidR="00117C77" w:rsidP="007C5D27" w:rsidRDefault="00117C77" w14:paraId="1B50CFB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CM-0650</w:t>
            </w:r>
          </w:p>
        </w:tc>
      </w:tr>
      <w:tr w:rsidRPr="00117C77" w:rsidR="00117C77" w:rsidTr="007C5D27" w14:paraId="79C4A438"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761DBB48" w14:textId="77777777">
            <w:pPr>
              <w:jc w:val="center"/>
              <w:rPr>
                <w:rFonts w:eastAsia="Times New Roman"/>
                <w:color w:val="000000"/>
                <w:sz w:val="20"/>
                <w:szCs w:val="20"/>
              </w:rPr>
            </w:pPr>
            <w:r w:rsidRPr="00117C77">
              <w:rPr>
                <w:rFonts w:eastAsia="Times New Roman"/>
                <w:color w:val="000000"/>
                <w:sz w:val="20"/>
                <w:szCs w:val="20"/>
              </w:rPr>
              <w:t>229</w:t>
            </w:r>
          </w:p>
        </w:tc>
        <w:tc>
          <w:tcPr>
            <w:tcW w:w="0" w:type="auto"/>
            <w:noWrap/>
            <w:vAlign w:val="center"/>
            <w:hideMark/>
          </w:tcPr>
          <w:p w:rsidRPr="00117C77" w:rsidR="00117C77" w:rsidP="007C5D27" w:rsidRDefault="00117C77" w14:paraId="6DA6AE9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SCJ17E050043</w:t>
            </w:r>
          </w:p>
        </w:tc>
        <w:tc>
          <w:tcPr>
            <w:tcW w:w="0" w:type="auto"/>
            <w:noWrap/>
            <w:vAlign w:val="center"/>
            <w:hideMark/>
          </w:tcPr>
          <w:p w:rsidRPr="00117C77" w:rsidR="00117C77" w:rsidP="007C5D27" w:rsidRDefault="00117C77" w14:paraId="2E83E2C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Usme</w:t>
            </w:r>
          </w:p>
        </w:tc>
        <w:tc>
          <w:tcPr>
            <w:tcW w:w="0" w:type="auto"/>
            <w:noWrap/>
            <w:vAlign w:val="center"/>
            <w:hideMark/>
          </w:tcPr>
          <w:p w:rsidRPr="00117C77" w:rsidR="00117C77" w:rsidP="007C5D27" w:rsidRDefault="00117C77" w14:paraId="14A051C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CAV30CI1091065</w:t>
            </w:r>
          </w:p>
        </w:tc>
        <w:tc>
          <w:tcPr>
            <w:tcW w:w="0" w:type="auto"/>
            <w:noWrap/>
            <w:vAlign w:val="center"/>
            <w:hideMark/>
          </w:tcPr>
          <w:p w:rsidRPr="00117C77" w:rsidR="00117C77" w:rsidP="007C5D27" w:rsidRDefault="00117C77" w14:paraId="656EE6F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15/11/2025</w:t>
            </w:r>
          </w:p>
        </w:tc>
        <w:tc>
          <w:tcPr>
            <w:tcW w:w="0" w:type="auto"/>
            <w:noWrap/>
            <w:vAlign w:val="center"/>
            <w:hideMark/>
          </w:tcPr>
          <w:p w:rsidRPr="00117C77" w:rsidR="00117C77" w:rsidP="007C5D27" w:rsidRDefault="00117C77" w14:paraId="6A9F3BC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CM-0650</w:t>
            </w:r>
          </w:p>
        </w:tc>
      </w:tr>
      <w:tr w:rsidRPr="00117C77" w:rsidR="00117C77" w:rsidTr="007C5D27" w14:paraId="23B42B23"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07DCE644" w14:textId="77777777">
            <w:pPr>
              <w:jc w:val="center"/>
              <w:rPr>
                <w:rFonts w:eastAsia="Times New Roman"/>
                <w:color w:val="000000"/>
                <w:sz w:val="20"/>
                <w:szCs w:val="20"/>
              </w:rPr>
            </w:pPr>
            <w:r w:rsidRPr="00117C77">
              <w:rPr>
                <w:rFonts w:eastAsia="Times New Roman"/>
                <w:color w:val="000000"/>
                <w:sz w:val="20"/>
                <w:szCs w:val="20"/>
              </w:rPr>
              <w:t>230</w:t>
            </w:r>
          </w:p>
        </w:tc>
        <w:tc>
          <w:tcPr>
            <w:tcW w:w="0" w:type="auto"/>
            <w:noWrap/>
            <w:vAlign w:val="center"/>
            <w:hideMark/>
          </w:tcPr>
          <w:p w:rsidRPr="00117C77" w:rsidR="00117C77" w:rsidP="007C5D27" w:rsidRDefault="00117C77" w14:paraId="407A842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AL2275</w:t>
            </w:r>
          </w:p>
        </w:tc>
        <w:tc>
          <w:tcPr>
            <w:tcW w:w="0" w:type="auto"/>
            <w:noWrap/>
            <w:vAlign w:val="center"/>
            <w:hideMark/>
          </w:tcPr>
          <w:p w:rsidRPr="00117C77" w:rsidR="00117C77" w:rsidP="007C5D27" w:rsidRDefault="00117C77" w14:paraId="372D015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54996EC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CAV30CI1111706</w:t>
            </w:r>
          </w:p>
        </w:tc>
        <w:tc>
          <w:tcPr>
            <w:tcW w:w="0" w:type="auto"/>
            <w:noWrap/>
            <w:vAlign w:val="center"/>
            <w:hideMark/>
          </w:tcPr>
          <w:p w:rsidRPr="00117C77" w:rsidR="00117C77" w:rsidP="007C5D27" w:rsidRDefault="00117C77" w14:paraId="1D3A972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18/11/2025</w:t>
            </w:r>
          </w:p>
        </w:tc>
        <w:tc>
          <w:tcPr>
            <w:tcW w:w="0" w:type="auto"/>
            <w:noWrap/>
            <w:vAlign w:val="center"/>
            <w:hideMark/>
          </w:tcPr>
          <w:p w:rsidRPr="00117C77" w:rsidR="00117C77" w:rsidP="007C5D27" w:rsidRDefault="00117C77" w14:paraId="6BC5F0C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CM-0651</w:t>
            </w:r>
          </w:p>
        </w:tc>
      </w:tr>
      <w:tr w:rsidRPr="00117C77" w:rsidR="00117C77" w:rsidTr="007C5D27" w14:paraId="61794DB2"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51E7B3F5" w14:textId="77777777">
            <w:pPr>
              <w:jc w:val="center"/>
              <w:rPr>
                <w:rFonts w:eastAsia="Times New Roman"/>
                <w:color w:val="000000"/>
                <w:sz w:val="20"/>
                <w:szCs w:val="20"/>
              </w:rPr>
            </w:pPr>
            <w:r w:rsidRPr="00117C77">
              <w:rPr>
                <w:rFonts w:eastAsia="Times New Roman"/>
                <w:color w:val="000000"/>
                <w:sz w:val="20"/>
                <w:szCs w:val="20"/>
              </w:rPr>
              <w:t>231</w:t>
            </w:r>
          </w:p>
        </w:tc>
        <w:tc>
          <w:tcPr>
            <w:tcW w:w="0" w:type="auto"/>
            <w:noWrap/>
            <w:vAlign w:val="center"/>
            <w:hideMark/>
          </w:tcPr>
          <w:p w:rsidRPr="00117C77" w:rsidR="00117C77" w:rsidP="007C5D27" w:rsidRDefault="00117C77" w14:paraId="40EF9A7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AL445</w:t>
            </w:r>
          </w:p>
        </w:tc>
        <w:tc>
          <w:tcPr>
            <w:tcW w:w="0" w:type="auto"/>
            <w:noWrap/>
            <w:vAlign w:val="center"/>
            <w:hideMark/>
          </w:tcPr>
          <w:p w:rsidRPr="00117C77" w:rsidR="00117C77" w:rsidP="007C5D27" w:rsidRDefault="00117C77" w14:paraId="4305A69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4AD5B7A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CAV30CI1111507</w:t>
            </w:r>
          </w:p>
        </w:tc>
        <w:tc>
          <w:tcPr>
            <w:tcW w:w="0" w:type="auto"/>
            <w:noWrap/>
            <w:vAlign w:val="center"/>
            <w:hideMark/>
          </w:tcPr>
          <w:p w:rsidRPr="00117C77" w:rsidR="00117C77" w:rsidP="007C5D27" w:rsidRDefault="00117C77" w14:paraId="03F2E9E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18/11/2025</w:t>
            </w:r>
          </w:p>
        </w:tc>
        <w:tc>
          <w:tcPr>
            <w:tcW w:w="0" w:type="auto"/>
            <w:noWrap/>
            <w:vAlign w:val="center"/>
            <w:hideMark/>
          </w:tcPr>
          <w:p w:rsidRPr="00117C77" w:rsidR="00117C77" w:rsidP="007C5D27" w:rsidRDefault="00117C77" w14:paraId="19049FF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CM-0651</w:t>
            </w:r>
          </w:p>
        </w:tc>
      </w:tr>
      <w:tr w:rsidRPr="00117C77" w:rsidR="00117C77" w:rsidTr="007C5D27" w14:paraId="42BE526E"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05A6A1C0" w14:textId="77777777">
            <w:pPr>
              <w:jc w:val="center"/>
              <w:rPr>
                <w:rFonts w:eastAsia="Times New Roman"/>
                <w:color w:val="000000"/>
                <w:sz w:val="20"/>
                <w:szCs w:val="20"/>
              </w:rPr>
            </w:pPr>
            <w:r w:rsidRPr="00117C77">
              <w:rPr>
                <w:rFonts w:eastAsia="Times New Roman"/>
                <w:color w:val="000000"/>
                <w:sz w:val="20"/>
                <w:szCs w:val="20"/>
              </w:rPr>
              <w:t>232</w:t>
            </w:r>
          </w:p>
        </w:tc>
        <w:tc>
          <w:tcPr>
            <w:tcW w:w="0" w:type="auto"/>
            <w:noWrap/>
            <w:vAlign w:val="center"/>
            <w:hideMark/>
          </w:tcPr>
          <w:p w:rsidRPr="00117C77" w:rsidR="00117C77" w:rsidP="007C5D27" w:rsidRDefault="00117C77" w14:paraId="6497EE6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CVID22328</w:t>
            </w:r>
          </w:p>
        </w:tc>
        <w:tc>
          <w:tcPr>
            <w:tcW w:w="0" w:type="auto"/>
            <w:noWrap/>
            <w:vAlign w:val="center"/>
            <w:hideMark/>
          </w:tcPr>
          <w:p w:rsidRPr="00117C77" w:rsidR="00117C77" w:rsidP="007C5D27" w:rsidRDefault="00117C77" w14:paraId="33A2EE3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0C98ADC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CAV30CI1111714</w:t>
            </w:r>
          </w:p>
        </w:tc>
        <w:tc>
          <w:tcPr>
            <w:tcW w:w="0" w:type="auto"/>
            <w:noWrap/>
            <w:vAlign w:val="center"/>
            <w:hideMark/>
          </w:tcPr>
          <w:p w:rsidRPr="00117C77" w:rsidR="00117C77" w:rsidP="007C5D27" w:rsidRDefault="00117C77" w14:paraId="584FC5A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18/11/2025</w:t>
            </w:r>
          </w:p>
        </w:tc>
        <w:tc>
          <w:tcPr>
            <w:tcW w:w="0" w:type="auto"/>
            <w:noWrap/>
            <w:vAlign w:val="center"/>
            <w:hideMark/>
          </w:tcPr>
          <w:p w:rsidRPr="00117C77" w:rsidR="00117C77" w:rsidP="007C5D27" w:rsidRDefault="00117C77" w14:paraId="075E2BA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CM-0651</w:t>
            </w:r>
          </w:p>
        </w:tc>
      </w:tr>
      <w:tr w:rsidRPr="00117C77" w:rsidR="00117C77" w:rsidTr="007C5D27" w14:paraId="42333B9B"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1A6D23D9" w14:textId="77777777">
            <w:pPr>
              <w:jc w:val="center"/>
              <w:rPr>
                <w:rFonts w:eastAsia="Times New Roman"/>
                <w:color w:val="000000"/>
                <w:sz w:val="20"/>
                <w:szCs w:val="20"/>
              </w:rPr>
            </w:pPr>
            <w:r w:rsidRPr="00117C77">
              <w:rPr>
                <w:rFonts w:eastAsia="Times New Roman"/>
                <w:color w:val="000000"/>
                <w:sz w:val="20"/>
                <w:szCs w:val="20"/>
              </w:rPr>
              <w:t>233</w:t>
            </w:r>
          </w:p>
        </w:tc>
        <w:tc>
          <w:tcPr>
            <w:tcW w:w="0" w:type="auto"/>
            <w:noWrap/>
            <w:vAlign w:val="center"/>
            <w:hideMark/>
          </w:tcPr>
          <w:p w:rsidRPr="00117C77" w:rsidR="00117C77" w:rsidP="007C5D27" w:rsidRDefault="00117C77" w14:paraId="6805062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P442</w:t>
            </w:r>
          </w:p>
        </w:tc>
        <w:tc>
          <w:tcPr>
            <w:tcW w:w="0" w:type="auto"/>
            <w:noWrap/>
            <w:vAlign w:val="center"/>
            <w:hideMark/>
          </w:tcPr>
          <w:p w:rsidRPr="00117C77" w:rsidR="00117C77" w:rsidP="007C5D27" w:rsidRDefault="00117C77" w14:paraId="23CA33E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1F36ED8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CAV30CI1112079</w:t>
            </w:r>
          </w:p>
        </w:tc>
        <w:tc>
          <w:tcPr>
            <w:tcW w:w="0" w:type="auto"/>
            <w:noWrap/>
            <w:vAlign w:val="center"/>
            <w:hideMark/>
          </w:tcPr>
          <w:p w:rsidRPr="00117C77" w:rsidR="00117C77" w:rsidP="007C5D27" w:rsidRDefault="00117C77" w14:paraId="19442DF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18/11/2025</w:t>
            </w:r>
          </w:p>
        </w:tc>
        <w:tc>
          <w:tcPr>
            <w:tcW w:w="0" w:type="auto"/>
            <w:noWrap/>
            <w:vAlign w:val="center"/>
            <w:hideMark/>
          </w:tcPr>
          <w:p w:rsidRPr="00117C77" w:rsidR="00117C77" w:rsidP="007C5D27" w:rsidRDefault="00117C77" w14:paraId="67A50EB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CM-0651</w:t>
            </w:r>
          </w:p>
        </w:tc>
      </w:tr>
      <w:tr w:rsidRPr="00117C77" w:rsidR="00117C77" w:rsidTr="007C5D27" w14:paraId="600DBCCC"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42828612" w14:textId="77777777">
            <w:pPr>
              <w:jc w:val="center"/>
              <w:rPr>
                <w:rFonts w:eastAsia="Times New Roman"/>
                <w:color w:val="000000"/>
                <w:sz w:val="20"/>
                <w:szCs w:val="20"/>
              </w:rPr>
            </w:pPr>
            <w:r w:rsidRPr="00117C77">
              <w:rPr>
                <w:rFonts w:eastAsia="Times New Roman"/>
                <w:color w:val="000000"/>
                <w:sz w:val="20"/>
                <w:szCs w:val="20"/>
              </w:rPr>
              <w:t>234</w:t>
            </w:r>
          </w:p>
        </w:tc>
        <w:tc>
          <w:tcPr>
            <w:tcW w:w="0" w:type="auto"/>
            <w:noWrap/>
            <w:vAlign w:val="center"/>
            <w:hideMark/>
          </w:tcPr>
          <w:p w:rsidRPr="00117C77" w:rsidR="00117C77" w:rsidP="007C5D27" w:rsidRDefault="00117C77" w14:paraId="245E356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SCJ18ESP00033</w:t>
            </w:r>
          </w:p>
        </w:tc>
        <w:tc>
          <w:tcPr>
            <w:tcW w:w="0" w:type="auto"/>
            <w:noWrap/>
            <w:vAlign w:val="center"/>
            <w:hideMark/>
          </w:tcPr>
          <w:p w:rsidRPr="00117C77" w:rsidR="00117C77" w:rsidP="007C5D27" w:rsidRDefault="00117C77" w14:paraId="4D34B57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Kennedy</w:t>
            </w:r>
          </w:p>
        </w:tc>
        <w:tc>
          <w:tcPr>
            <w:tcW w:w="0" w:type="auto"/>
            <w:noWrap/>
            <w:vAlign w:val="center"/>
            <w:hideMark/>
          </w:tcPr>
          <w:p w:rsidRPr="00117C77" w:rsidR="00117C77" w:rsidP="007C5D27" w:rsidRDefault="00117C77" w14:paraId="7A21B33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CAV30CI1106163</w:t>
            </w:r>
          </w:p>
        </w:tc>
        <w:tc>
          <w:tcPr>
            <w:tcW w:w="0" w:type="auto"/>
            <w:noWrap/>
            <w:vAlign w:val="center"/>
            <w:hideMark/>
          </w:tcPr>
          <w:p w:rsidRPr="00117C77" w:rsidR="00117C77" w:rsidP="007C5D27" w:rsidRDefault="00117C77" w14:paraId="79E67A1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18/11/2025</w:t>
            </w:r>
          </w:p>
        </w:tc>
        <w:tc>
          <w:tcPr>
            <w:tcW w:w="0" w:type="auto"/>
            <w:noWrap/>
            <w:vAlign w:val="center"/>
            <w:hideMark/>
          </w:tcPr>
          <w:p w:rsidRPr="00117C77" w:rsidR="00117C77" w:rsidP="007C5D27" w:rsidRDefault="00117C77" w14:paraId="19E778B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CM-0651</w:t>
            </w:r>
          </w:p>
        </w:tc>
      </w:tr>
      <w:tr w:rsidRPr="00117C77" w:rsidR="00117C77" w:rsidTr="007C5D27" w14:paraId="2829A943"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0A10B52E" w14:textId="77777777">
            <w:pPr>
              <w:jc w:val="center"/>
              <w:rPr>
                <w:rFonts w:eastAsia="Times New Roman"/>
                <w:color w:val="000000"/>
                <w:sz w:val="20"/>
                <w:szCs w:val="20"/>
              </w:rPr>
            </w:pPr>
            <w:r w:rsidRPr="00117C77">
              <w:rPr>
                <w:rFonts w:eastAsia="Times New Roman"/>
                <w:color w:val="000000"/>
                <w:sz w:val="20"/>
                <w:szCs w:val="20"/>
              </w:rPr>
              <w:t>235</w:t>
            </w:r>
          </w:p>
        </w:tc>
        <w:tc>
          <w:tcPr>
            <w:tcW w:w="0" w:type="auto"/>
            <w:noWrap/>
            <w:vAlign w:val="center"/>
            <w:hideMark/>
          </w:tcPr>
          <w:p w:rsidRPr="00117C77" w:rsidR="00117C77" w:rsidP="007C5D27" w:rsidRDefault="00117C77" w14:paraId="3E035BB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FS_26431</w:t>
            </w:r>
          </w:p>
        </w:tc>
        <w:tc>
          <w:tcPr>
            <w:tcW w:w="0" w:type="auto"/>
            <w:noWrap/>
            <w:vAlign w:val="center"/>
            <w:hideMark/>
          </w:tcPr>
          <w:p w:rsidRPr="00117C77" w:rsidR="00117C77" w:rsidP="007C5D27" w:rsidRDefault="00117C77" w14:paraId="21E313B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Kennedy</w:t>
            </w:r>
          </w:p>
        </w:tc>
        <w:tc>
          <w:tcPr>
            <w:tcW w:w="0" w:type="auto"/>
            <w:noWrap/>
            <w:vAlign w:val="center"/>
            <w:hideMark/>
          </w:tcPr>
          <w:p w:rsidRPr="00117C77" w:rsidR="00117C77" w:rsidP="007C5D27" w:rsidRDefault="00117C77" w14:paraId="1F7813D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CAV30CI1110556</w:t>
            </w:r>
          </w:p>
        </w:tc>
        <w:tc>
          <w:tcPr>
            <w:tcW w:w="0" w:type="auto"/>
            <w:noWrap/>
            <w:vAlign w:val="center"/>
            <w:hideMark/>
          </w:tcPr>
          <w:p w:rsidRPr="00117C77" w:rsidR="00117C77" w:rsidP="007C5D27" w:rsidRDefault="00117C77" w14:paraId="5C9E206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18/11/2025</w:t>
            </w:r>
          </w:p>
        </w:tc>
        <w:tc>
          <w:tcPr>
            <w:tcW w:w="0" w:type="auto"/>
            <w:noWrap/>
            <w:vAlign w:val="center"/>
            <w:hideMark/>
          </w:tcPr>
          <w:p w:rsidRPr="00117C77" w:rsidR="00117C77" w:rsidP="007C5D27" w:rsidRDefault="00117C77" w14:paraId="394F096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CM-0652</w:t>
            </w:r>
          </w:p>
        </w:tc>
      </w:tr>
      <w:tr w:rsidRPr="00117C77" w:rsidR="00117C77" w:rsidTr="007C5D27" w14:paraId="4E708188"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614F432F" w14:textId="77777777">
            <w:pPr>
              <w:jc w:val="center"/>
              <w:rPr>
                <w:rFonts w:eastAsia="Times New Roman"/>
                <w:color w:val="000000"/>
                <w:sz w:val="20"/>
                <w:szCs w:val="20"/>
              </w:rPr>
            </w:pPr>
            <w:r w:rsidRPr="00117C77">
              <w:rPr>
                <w:rFonts w:eastAsia="Times New Roman"/>
                <w:color w:val="000000"/>
                <w:sz w:val="20"/>
                <w:szCs w:val="20"/>
              </w:rPr>
              <w:t>236</w:t>
            </w:r>
          </w:p>
        </w:tc>
        <w:tc>
          <w:tcPr>
            <w:tcW w:w="0" w:type="auto"/>
            <w:noWrap/>
            <w:vAlign w:val="center"/>
            <w:hideMark/>
          </w:tcPr>
          <w:p w:rsidRPr="00117C77" w:rsidR="00117C77" w:rsidP="007C5D27" w:rsidRDefault="00117C77" w14:paraId="38D145B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AL1258</w:t>
            </w:r>
          </w:p>
        </w:tc>
        <w:tc>
          <w:tcPr>
            <w:tcW w:w="0" w:type="auto"/>
            <w:noWrap/>
            <w:vAlign w:val="center"/>
            <w:hideMark/>
          </w:tcPr>
          <w:p w:rsidRPr="00117C77" w:rsidR="00117C77" w:rsidP="007C5D27" w:rsidRDefault="00117C77" w14:paraId="4F6CE0B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Kennedy</w:t>
            </w:r>
          </w:p>
        </w:tc>
        <w:tc>
          <w:tcPr>
            <w:tcW w:w="0" w:type="auto"/>
            <w:noWrap/>
            <w:vAlign w:val="center"/>
            <w:hideMark/>
          </w:tcPr>
          <w:p w:rsidRPr="00117C77" w:rsidR="00117C77" w:rsidP="007C5D27" w:rsidRDefault="00117C77" w14:paraId="1EF6894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CAV30CI1113324</w:t>
            </w:r>
          </w:p>
        </w:tc>
        <w:tc>
          <w:tcPr>
            <w:tcW w:w="0" w:type="auto"/>
            <w:noWrap/>
            <w:vAlign w:val="center"/>
            <w:hideMark/>
          </w:tcPr>
          <w:p w:rsidRPr="00117C77" w:rsidR="00117C77" w:rsidP="007C5D27" w:rsidRDefault="00117C77" w14:paraId="72FD41B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18/11/2025</w:t>
            </w:r>
          </w:p>
        </w:tc>
        <w:tc>
          <w:tcPr>
            <w:tcW w:w="0" w:type="auto"/>
            <w:noWrap/>
            <w:vAlign w:val="center"/>
            <w:hideMark/>
          </w:tcPr>
          <w:p w:rsidRPr="00117C77" w:rsidR="00117C77" w:rsidP="007C5D27" w:rsidRDefault="00117C77" w14:paraId="78CF941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CM-0652</w:t>
            </w:r>
          </w:p>
        </w:tc>
      </w:tr>
      <w:tr w:rsidRPr="00117C77" w:rsidR="00117C77" w:rsidTr="007C5D27" w14:paraId="7EB49212"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4D261626" w14:textId="77777777">
            <w:pPr>
              <w:jc w:val="center"/>
              <w:rPr>
                <w:rFonts w:eastAsia="Times New Roman"/>
                <w:color w:val="000000"/>
                <w:sz w:val="20"/>
                <w:szCs w:val="20"/>
              </w:rPr>
            </w:pPr>
            <w:r w:rsidRPr="00117C77">
              <w:rPr>
                <w:rFonts w:eastAsia="Times New Roman"/>
                <w:color w:val="000000"/>
                <w:sz w:val="20"/>
                <w:szCs w:val="20"/>
              </w:rPr>
              <w:t>237</w:t>
            </w:r>
          </w:p>
        </w:tc>
        <w:tc>
          <w:tcPr>
            <w:tcW w:w="0" w:type="auto"/>
            <w:noWrap/>
            <w:vAlign w:val="center"/>
            <w:hideMark/>
          </w:tcPr>
          <w:p w:rsidRPr="00117C77" w:rsidR="00117C77" w:rsidP="007C5D27" w:rsidRDefault="00117C77" w14:paraId="492C7E2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AL1314</w:t>
            </w:r>
          </w:p>
        </w:tc>
        <w:tc>
          <w:tcPr>
            <w:tcW w:w="0" w:type="auto"/>
            <w:noWrap/>
            <w:vAlign w:val="center"/>
            <w:hideMark/>
          </w:tcPr>
          <w:p w:rsidRPr="00117C77" w:rsidR="00117C77" w:rsidP="007C5D27" w:rsidRDefault="00117C77" w14:paraId="4AF1846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Kennedy</w:t>
            </w:r>
          </w:p>
        </w:tc>
        <w:tc>
          <w:tcPr>
            <w:tcW w:w="0" w:type="auto"/>
            <w:noWrap/>
            <w:vAlign w:val="center"/>
            <w:hideMark/>
          </w:tcPr>
          <w:p w:rsidRPr="00117C77" w:rsidR="00117C77" w:rsidP="007C5D27" w:rsidRDefault="00117C77" w14:paraId="2E71272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CAV30CI1113414</w:t>
            </w:r>
          </w:p>
        </w:tc>
        <w:tc>
          <w:tcPr>
            <w:tcW w:w="0" w:type="auto"/>
            <w:noWrap/>
            <w:vAlign w:val="center"/>
            <w:hideMark/>
          </w:tcPr>
          <w:p w:rsidRPr="00117C77" w:rsidR="00117C77" w:rsidP="007C5D27" w:rsidRDefault="00117C77" w14:paraId="45F7E4C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18/11/2025</w:t>
            </w:r>
          </w:p>
        </w:tc>
        <w:tc>
          <w:tcPr>
            <w:tcW w:w="0" w:type="auto"/>
            <w:noWrap/>
            <w:vAlign w:val="center"/>
            <w:hideMark/>
          </w:tcPr>
          <w:p w:rsidRPr="00117C77" w:rsidR="00117C77" w:rsidP="007C5D27" w:rsidRDefault="00117C77" w14:paraId="521159F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CM-0652</w:t>
            </w:r>
          </w:p>
        </w:tc>
      </w:tr>
      <w:tr w:rsidRPr="00117C77" w:rsidR="00117C77" w:rsidTr="007C5D27" w14:paraId="512CA7AB"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7054B1B9" w14:textId="77777777">
            <w:pPr>
              <w:jc w:val="center"/>
              <w:rPr>
                <w:rFonts w:eastAsia="Times New Roman"/>
                <w:color w:val="000000"/>
                <w:sz w:val="20"/>
                <w:szCs w:val="20"/>
              </w:rPr>
            </w:pPr>
            <w:r w:rsidRPr="00117C77">
              <w:rPr>
                <w:rFonts w:eastAsia="Times New Roman"/>
                <w:color w:val="000000"/>
                <w:sz w:val="20"/>
                <w:szCs w:val="20"/>
              </w:rPr>
              <w:t>238</w:t>
            </w:r>
          </w:p>
        </w:tc>
        <w:tc>
          <w:tcPr>
            <w:tcW w:w="0" w:type="auto"/>
            <w:noWrap/>
            <w:vAlign w:val="center"/>
            <w:hideMark/>
          </w:tcPr>
          <w:p w:rsidRPr="00117C77" w:rsidR="00117C77" w:rsidP="007C5D27" w:rsidRDefault="00117C77" w14:paraId="7C3309B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CVID21913</w:t>
            </w:r>
          </w:p>
        </w:tc>
        <w:tc>
          <w:tcPr>
            <w:tcW w:w="0" w:type="auto"/>
            <w:noWrap/>
            <w:vAlign w:val="center"/>
            <w:hideMark/>
          </w:tcPr>
          <w:p w:rsidRPr="00117C77" w:rsidR="00117C77" w:rsidP="007C5D27" w:rsidRDefault="00117C77" w14:paraId="4D08363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Kennedy</w:t>
            </w:r>
          </w:p>
        </w:tc>
        <w:tc>
          <w:tcPr>
            <w:tcW w:w="0" w:type="auto"/>
            <w:noWrap/>
            <w:vAlign w:val="center"/>
            <w:hideMark/>
          </w:tcPr>
          <w:p w:rsidRPr="00117C77" w:rsidR="00117C77" w:rsidP="007C5D27" w:rsidRDefault="00117C77" w14:paraId="4F142D7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CAV30CI1113339</w:t>
            </w:r>
          </w:p>
        </w:tc>
        <w:tc>
          <w:tcPr>
            <w:tcW w:w="0" w:type="auto"/>
            <w:noWrap/>
            <w:vAlign w:val="center"/>
            <w:hideMark/>
          </w:tcPr>
          <w:p w:rsidRPr="00117C77" w:rsidR="00117C77" w:rsidP="007C5D27" w:rsidRDefault="00117C77" w14:paraId="5420765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18/11/2025</w:t>
            </w:r>
          </w:p>
        </w:tc>
        <w:tc>
          <w:tcPr>
            <w:tcW w:w="0" w:type="auto"/>
            <w:noWrap/>
            <w:vAlign w:val="center"/>
            <w:hideMark/>
          </w:tcPr>
          <w:p w:rsidRPr="00117C77" w:rsidR="00117C77" w:rsidP="007C5D27" w:rsidRDefault="00117C77" w14:paraId="7C6887B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CM-0652</w:t>
            </w:r>
          </w:p>
        </w:tc>
      </w:tr>
      <w:tr w:rsidRPr="00117C77" w:rsidR="00117C77" w:rsidTr="007C5D27" w14:paraId="47EE26E3"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39291992" w14:textId="77777777">
            <w:pPr>
              <w:jc w:val="center"/>
              <w:rPr>
                <w:rFonts w:eastAsia="Times New Roman"/>
                <w:color w:val="000000"/>
                <w:sz w:val="20"/>
                <w:szCs w:val="20"/>
              </w:rPr>
            </w:pPr>
            <w:r w:rsidRPr="00117C77">
              <w:rPr>
                <w:rFonts w:eastAsia="Times New Roman"/>
                <w:color w:val="000000"/>
                <w:sz w:val="20"/>
                <w:szCs w:val="20"/>
              </w:rPr>
              <w:t>239</w:t>
            </w:r>
          </w:p>
        </w:tc>
        <w:tc>
          <w:tcPr>
            <w:tcW w:w="0" w:type="auto"/>
            <w:noWrap/>
            <w:vAlign w:val="center"/>
            <w:hideMark/>
          </w:tcPr>
          <w:p w:rsidRPr="00117C77" w:rsidR="00117C77" w:rsidP="007C5D27" w:rsidRDefault="00117C77" w14:paraId="78C6D6B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PCE24968</w:t>
            </w:r>
          </w:p>
        </w:tc>
        <w:tc>
          <w:tcPr>
            <w:tcW w:w="0" w:type="auto"/>
            <w:noWrap/>
            <w:vAlign w:val="center"/>
            <w:hideMark/>
          </w:tcPr>
          <w:p w:rsidRPr="00117C77" w:rsidR="00117C77" w:rsidP="007C5D27" w:rsidRDefault="00117C77" w14:paraId="7F2750A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Kennedy</w:t>
            </w:r>
          </w:p>
        </w:tc>
        <w:tc>
          <w:tcPr>
            <w:tcW w:w="0" w:type="auto"/>
            <w:noWrap/>
            <w:vAlign w:val="center"/>
            <w:hideMark/>
          </w:tcPr>
          <w:p w:rsidRPr="00117C77" w:rsidR="00117C77" w:rsidP="007C5D27" w:rsidRDefault="00117C77" w14:paraId="224D85A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CAV30CI1113015</w:t>
            </w:r>
          </w:p>
        </w:tc>
        <w:tc>
          <w:tcPr>
            <w:tcW w:w="0" w:type="auto"/>
            <w:noWrap/>
            <w:vAlign w:val="center"/>
            <w:hideMark/>
          </w:tcPr>
          <w:p w:rsidRPr="00117C77" w:rsidR="00117C77" w:rsidP="007C5D27" w:rsidRDefault="00117C77" w14:paraId="130D756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18/11/2025</w:t>
            </w:r>
          </w:p>
        </w:tc>
        <w:tc>
          <w:tcPr>
            <w:tcW w:w="0" w:type="auto"/>
            <w:noWrap/>
            <w:vAlign w:val="center"/>
            <w:hideMark/>
          </w:tcPr>
          <w:p w:rsidRPr="00117C77" w:rsidR="00117C77" w:rsidP="007C5D27" w:rsidRDefault="00117C77" w14:paraId="065D64B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CM-0652</w:t>
            </w:r>
          </w:p>
        </w:tc>
      </w:tr>
      <w:tr w:rsidRPr="00117C77" w:rsidR="00117C77" w:rsidTr="007C5D27" w14:paraId="6CEC57DF"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16569AD9" w14:textId="77777777">
            <w:pPr>
              <w:jc w:val="center"/>
              <w:rPr>
                <w:rFonts w:eastAsia="Times New Roman"/>
                <w:color w:val="000000"/>
                <w:sz w:val="20"/>
                <w:szCs w:val="20"/>
              </w:rPr>
            </w:pPr>
            <w:r w:rsidRPr="00117C77">
              <w:rPr>
                <w:rFonts w:eastAsia="Times New Roman"/>
                <w:color w:val="000000"/>
                <w:sz w:val="20"/>
                <w:szCs w:val="20"/>
              </w:rPr>
              <w:t>240</w:t>
            </w:r>
          </w:p>
        </w:tc>
        <w:tc>
          <w:tcPr>
            <w:tcW w:w="0" w:type="auto"/>
            <w:noWrap/>
            <w:vAlign w:val="center"/>
            <w:hideMark/>
          </w:tcPr>
          <w:p w:rsidRPr="00117C77" w:rsidR="00117C77" w:rsidP="007C5D27" w:rsidRDefault="00117C77" w14:paraId="137F3C2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MB1104</w:t>
            </w:r>
          </w:p>
        </w:tc>
        <w:tc>
          <w:tcPr>
            <w:tcW w:w="0" w:type="auto"/>
            <w:noWrap/>
            <w:vAlign w:val="center"/>
            <w:hideMark/>
          </w:tcPr>
          <w:p w:rsidRPr="00117C77" w:rsidR="00117C77" w:rsidP="007C5D27" w:rsidRDefault="00117C77" w14:paraId="13330B9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285089E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CAV30CI1111664</w:t>
            </w:r>
          </w:p>
        </w:tc>
        <w:tc>
          <w:tcPr>
            <w:tcW w:w="0" w:type="auto"/>
            <w:noWrap/>
            <w:vAlign w:val="center"/>
            <w:hideMark/>
          </w:tcPr>
          <w:p w:rsidRPr="00117C77" w:rsidR="00117C77" w:rsidP="007C5D27" w:rsidRDefault="00117C77" w14:paraId="34C6576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18/11/2025</w:t>
            </w:r>
          </w:p>
        </w:tc>
        <w:tc>
          <w:tcPr>
            <w:tcW w:w="0" w:type="auto"/>
            <w:noWrap/>
            <w:vAlign w:val="center"/>
            <w:hideMark/>
          </w:tcPr>
          <w:p w:rsidRPr="00117C77" w:rsidR="00117C77" w:rsidP="007C5D27" w:rsidRDefault="00117C77" w14:paraId="3813DC0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CM-0653</w:t>
            </w:r>
          </w:p>
        </w:tc>
      </w:tr>
      <w:tr w:rsidRPr="00117C77" w:rsidR="00117C77" w:rsidTr="007C5D27" w14:paraId="24928714"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41F3FEB9" w14:textId="77777777">
            <w:pPr>
              <w:jc w:val="center"/>
              <w:rPr>
                <w:rFonts w:eastAsia="Times New Roman"/>
                <w:color w:val="000000"/>
                <w:sz w:val="20"/>
                <w:szCs w:val="20"/>
              </w:rPr>
            </w:pPr>
            <w:r w:rsidRPr="00117C77">
              <w:rPr>
                <w:rFonts w:eastAsia="Times New Roman"/>
                <w:color w:val="000000"/>
                <w:sz w:val="20"/>
                <w:szCs w:val="20"/>
              </w:rPr>
              <w:t>241</w:t>
            </w:r>
          </w:p>
        </w:tc>
        <w:tc>
          <w:tcPr>
            <w:tcW w:w="0" w:type="auto"/>
            <w:noWrap/>
            <w:vAlign w:val="center"/>
            <w:hideMark/>
          </w:tcPr>
          <w:p w:rsidRPr="00117C77" w:rsidR="00117C77" w:rsidP="007C5D27" w:rsidRDefault="00117C77" w14:paraId="487FCAA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PCE22771</w:t>
            </w:r>
          </w:p>
        </w:tc>
        <w:tc>
          <w:tcPr>
            <w:tcW w:w="0" w:type="auto"/>
            <w:noWrap/>
            <w:vAlign w:val="center"/>
            <w:hideMark/>
          </w:tcPr>
          <w:p w:rsidRPr="00117C77" w:rsidR="00117C77" w:rsidP="007C5D27" w:rsidRDefault="00117C77" w14:paraId="698E8BD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1C98684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CAV30CI1111661</w:t>
            </w:r>
          </w:p>
        </w:tc>
        <w:tc>
          <w:tcPr>
            <w:tcW w:w="0" w:type="auto"/>
            <w:noWrap/>
            <w:vAlign w:val="center"/>
            <w:hideMark/>
          </w:tcPr>
          <w:p w:rsidRPr="00117C77" w:rsidR="00117C77" w:rsidP="007C5D27" w:rsidRDefault="00117C77" w14:paraId="1DE5B1E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18/11/2025</w:t>
            </w:r>
          </w:p>
        </w:tc>
        <w:tc>
          <w:tcPr>
            <w:tcW w:w="0" w:type="auto"/>
            <w:noWrap/>
            <w:vAlign w:val="center"/>
            <w:hideMark/>
          </w:tcPr>
          <w:p w:rsidRPr="00117C77" w:rsidR="00117C77" w:rsidP="007C5D27" w:rsidRDefault="00117C77" w14:paraId="0FE6CEA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CM-0653</w:t>
            </w:r>
          </w:p>
        </w:tc>
      </w:tr>
      <w:tr w:rsidRPr="00117C77" w:rsidR="00117C77" w:rsidTr="007C5D27" w14:paraId="1988AFC0"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2454DCC4" w14:textId="77777777">
            <w:pPr>
              <w:jc w:val="center"/>
              <w:rPr>
                <w:rFonts w:eastAsia="Times New Roman"/>
                <w:color w:val="000000"/>
                <w:sz w:val="20"/>
                <w:szCs w:val="20"/>
              </w:rPr>
            </w:pPr>
            <w:r w:rsidRPr="00117C77">
              <w:rPr>
                <w:rFonts w:eastAsia="Times New Roman"/>
                <w:color w:val="000000"/>
                <w:sz w:val="20"/>
                <w:szCs w:val="20"/>
              </w:rPr>
              <w:t>242</w:t>
            </w:r>
          </w:p>
        </w:tc>
        <w:tc>
          <w:tcPr>
            <w:tcW w:w="0" w:type="auto"/>
            <w:noWrap/>
            <w:vAlign w:val="center"/>
            <w:hideMark/>
          </w:tcPr>
          <w:p w:rsidRPr="00117C77" w:rsidR="00117C77" w:rsidP="007C5D27" w:rsidRDefault="00117C77" w14:paraId="66A5FE2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AL2453</w:t>
            </w:r>
          </w:p>
        </w:tc>
        <w:tc>
          <w:tcPr>
            <w:tcW w:w="0" w:type="auto"/>
            <w:noWrap/>
            <w:vAlign w:val="center"/>
            <w:hideMark/>
          </w:tcPr>
          <w:p w:rsidRPr="00117C77" w:rsidR="00117C77" w:rsidP="007C5D27" w:rsidRDefault="00117C77" w14:paraId="09140BC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6115144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CAV30CI1111681</w:t>
            </w:r>
          </w:p>
        </w:tc>
        <w:tc>
          <w:tcPr>
            <w:tcW w:w="0" w:type="auto"/>
            <w:noWrap/>
            <w:vAlign w:val="center"/>
            <w:hideMark/>
          </w:tcPr>
          <w:p w:rsidRPr="00117C77" w:rsidR="00117C77" w:rsidP="007C5D27" w:rsidRDefault="00117C77" w14:paraId="00B6F39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18/11/2025</w:t>
            </w:r>
          </w:p>
        </w:tc>
        <w:tc>
          <w:tcPr>
            <w:tcW w:w="0" w:type="auto"/>
            <w:noWrap/>
            <w:vAlign w:val="center"/>
            <w:hideMark/>
          </w:tcPr>
          <w:p w:rsidRPr="00117C77" w:rsidR="00117C77" w:rsidP="007C5D27" w:rsidRDefault="00117C77" w14:paraId="05AB592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CM-0653</w:t>
            </w:r>
          </w:p>
        </w:tc>
      </w:tr>
      <w:tr w:rsidRPr="00117C77" w:rsidR="00117C77" w:rsidTr="007C5D27" w14:paraId="4898F2FE"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2BCB11A8" w14:textId="77777777">
            <w:pPr>
              <w:jc w:val="center"/>
              <w:rPr>
                <w:rFonts w:eastAsia="Times New Roman"/>
                <w:color w:val="000000"/>
                <w:sz w:val="20"/>
                <w:szCs w:val="20"/>
              </w:rPr>
            </w:pPr>
            <w:r w:rsidRPr="00117C77">
              <w:rPr>
                <w:rFonts w:eastAsia="Times New Roman"/>
                <w:color w:val="000000"/>
                <w:sz w:val="20"/>
                <w:szCs w:val="20"/>
              </w:rPr>
              <w:t>243</w:t>
            </w:r>
          </w:p>
        </w:tc>
        <w:tc>
          <w:tcPr>
            <w:tcW w:w="0" w:type="auto"/>
            <w:noWrap/>
            <w:vAlign w:val="center"/>
            <w:hideMark/>
          </w:tcPr>
          <w:p w:rsidRPr="00117C77" w:rsidR="00117C77" w:rsidP="007C5D27" w:rsidRDefault="00117C77" w14:paraId="2871176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350-5091</w:t>
            </w:r>
          </w:p>
        </w:tc>
        <w:tc>
          <w:tcPr>
            <w:tcW w:w="0" w:type="auto"/>
            <w:noWrap/>
            <w:vAlign w:val="center"/>
            <w:hideMark/>
          </w:tcPr>
          <w:p w:rsidRPr="00117C77" w:rsidR="00117C77" w:rsidP="007C5D27" w:rsidRDefault="00117C77" w14:paraId="159ABCE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6C4CD90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CAV30CI1070385</w:t>
            </w:r>
          </w:p>
        </w:tc>
        <w:tc>
          <w:tcPr>
            <w:tcW w:w="0" w:type="auto"/>
            <w:noWrap/>
            <w:vAlign w:val="center"/>
            <w:hideMark/>
          </w:tcPr>
          <w:p w:rsidRPr="00117C77" w:rsidR="00117C77" w:rsidP="007C5D27" w:rsidRDefault="00117C77" w14:paraId="5B2DF05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18/11/2025</w:t>
            </w:r>
          </w:p>
        </w:tc>
        <w:tc>
          <w:tcPr>
            <w:tcW w:w="0" w:type="auto"/>
            <w:noWrap/>
            <w:vAlign w:val="center"/>
            <w:hideMark/>
          </w:tcPr>
          <w:p w:rsidRPr="00117C77" w:rsidR="00117C77" w:rsidP="007C5D27" w:rsidRDefault="00117C77" w14:paraId="0C698ED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CM-0654</w:t>
            </w:r>
          </w:p>
        </w:tc>
      </w:tr>
      <w:tr w:rsidRPr="00117C77" w:rsidR="00117C77" w:rsidTr="007C5D27" w14:paraId="5B7E58F6"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2EAED8E9" w14:textId="77777777">
            <w:pPr>
              <w:jc w:val="center"/>
              <w:rPr>
                <w:rFonts w:eastAsia="Times New Roman"/>
                <w:color w:val="000000"/>
                <w:sz w:val="20"/>
                <w:szCs w:val="20"/>
              </w:rPr>
            </w:pPr>
            <w:r w:rsidRPr="00117C77">
              <w:rPr>
                <w:rFonts w:eastAsia="Times New Roman"/>
                <w:color w:val="000000"/>
                <w:sz w:val="20"/>
                <w:szCs w:val="20"/>
              </w:rPr>
              <w:t>244</w:t>
            </w:r>
          </w:p>
        </w:tc>
        <w:tc>
          <w:tcPr>
            <w:tcW w:w="0" w:type="auto"/>
            <w:noWrap/>
            <w:vAlign w:val="center"/>
            <w:hideMark/>
          </w:tcPr>
          <w:p w:rsidRPr="00117C77" w:rsidR="00117C77" w:rsidP="007C5D27" w:rsidRDefault="00117C77" w14:paraId="04C425E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SCJ17E190011</w:t>
            </w:r>
          </w:p>
        </w:tc>
        <w:tc>
          <w:tcPr>
            <w:tcW w:w="0" w:type="auto"/>
            <w:noWrap/>
            <w:vAlign w:val="center"/>
            <w:hideMark/>
          </w:tcPr>
          <w:p w:rsidRPr="00117C77" w:rsidR="00117C77" w:rsidP="007C5D27" w:rsidRDefault="00117C77" w14:paraId="73EFF9A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5849152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CAV30CI1100709</w:t>
            </w:r>
          </w:p>
        </w:tc>
        <w:tc>
          <w:tcPr>
            <w:tcW w:w="0" w:type="auto"/>
            <w:noWrap/>
            <w:vAlign w:val="center"/>
            <w:hideMark/>
          </w:tcPr>
          <w:p w:rsidRPr="00117C77" w:rsidR="00117C77" w:rsidP="007C5D27" w:rsidRDefault="00117C77" w14:paraId="06BCFCF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18/11/2025</w:t>
            </w:r>
          </w:p>
        </w:tc>
        <w:tc>
          <w:tcPr>
            <w:tcW w:w="0" w:type="auto"/>
            <w:noWrap/>
            <w:vAlign w:val="center"/>
            <w:hideMark/>
          </w:tcPr>
          <w:p w:rsidRPr="00117C77" w:rsidR="00117C77" w:rsidP="007C5D27" w:rsidRDefault="00117C77" w14:paraId="1B4259D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CM-0654</w:t>
            </w:r>
          </w:p>
        </w:tc>
      </w:tr>
      <w:tr w:rsidRPr="00117C77" w:rsidR="00117C77" w:rsidTr="007C5D27" w14:paraId="58C61AE1"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1927C1DE" w14:textId="77777777">
            <w:pPr>
              <w:jc w:val="center"/>
              <w:rPr>
                <w:rFonts w:eastAsia="Times New Roman"/>
                <w:color w:val="000000"/>
                <w:sz w:val="20"/>
                <w:szCs w:val="20"/>
              </w:rPr>
            </w:pPr>
            <w:r w:rsidRPr="00117C77">
              <w:rPr>
                <w:rFonts w:eastAsia="Times New Roman"/>
                <w:color w:val="000000"/>
                <w:sz w:val="20"/>
                <w:szCs w:val="20"/>
              </w:rPr>
              <w:t>245</w:t>
            </w:r>
          </w:p>
        </w:tc>
        <w:tc>
          <w:tcPr>
            <w:tcW w:w="0" w:type="auto"/>
            <w:noWrap/>
            <w:vAlign w:val="center"/>
            <w:hideMark/>
          </w:tcPr>
          <w:p w:rsidRPr="00117C77" w:rsidR="00117C77" w:rsidP="007C5D27" w:rsidRDefault="00117C77" w14:paraId="254515B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SCJ17E190048</w:t>
            </w:r>
          </w:p>
        </w:tc>
        <w:tc>
          <w:tcPr>
            <w:tcW w:w="0" w:type="auto"/>
            <w:noWrap/>
            <w:vAlign w:val="center"/>
            <w:hideMark/>
          </w:tcPr>
          <w:p w:rsidRPr="00117C77" w:rsidR="00117C77" w:rsidP="007C5D27" w:rsidRDefault="00117C77" w14:paraId="665F3D4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6EBE121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CAV30CI1092069</w:t>
            </w:r>
          </w:p>
        </w:tc>
        <w:tc>
          <w:tcPr>
            <w:tcW w:w="0" w:type="auto"/>
            <w:noWrap/>
            <w:vAlign w:val="center"/>
            <w:hideMark/>
          </w:tcPr>
          <w:p w:rsidRPr="00117C77" w:rsidR="00117C77" w:rsidP="007C5D27" w:rsidRDefault="00117C77" w14:paraId="0CCA26D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18/11/2025</w:t>
            </w:r>
          </w:p>
        </w:tc>
        <w:tc>
          <w:tcPr>
            <w:tcW w:w="0" w:type="auto"/>
            <w:noWrap/>
            <w:vAlign w:val="center"/>
            <w:hideMark/>
          </w:tcPr>
          <w:p w:rsidRPr="00117C77" w:rsidR="00117C77" w:rsidP="007C5D27" w:rsidRDefault="00117C77" w14:paraId="424128C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CM-0654</w:t>
            </w:r>
          </w:p>
        </w:tc>
      </w:tr>
      <w:tr w:rsidRPr="00117C77" w:rsidR="00117C77" w:rsidTr="007C5D27" w14:paraId="7FA64F1B"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4302199B" w14:textId="77777777">
            <w:pPr>
              <w:jc w:val="center"/>
              <w:rPr>
                <w:rFonts w:eastAsia="Times New Roman"/>
                <w:color w:val="000000"/>
                <w:sz w:val="20"/>
                <w:szCs w:val="20"/>
              </w:rPr>
            </w:pPr>
            <w:r w:rsidRPr="00117C77">
              <w:rPr>
                <w:rFonts w:eastAsia="Times New Roman"/>
                <w:color w:val="000000"/>
                <w:sz w:val="20"/>
                <w:szCs w:val="20"/>
              </w:rPr>
              <w:t>246</w:t>
            </w:r>
          </w:p>
        </w:tc>
        <w:tc>
          <w:tcPr>
            <w:tcW w:w="0" w:type="auto"/>
            <w:noWrap/>
            <w:vAlign w:val="center"/>
            <w:hideMark/>
          </w:tcPr>
          <w:p w:rsidRPr="00117C77" w:rsidR="00117C77" w:rsidP="007C5D27" w:rsidRDefault="00117C77" w14:paraId="429D306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AL2429</w:t>
            </w:r>
          </w:p>
        </w:tc>
        <w:tc>
          <w:tcPr>
            <w:tcW w:w="0" w:type="auto"/>
            <w:noWrap/>
            <w:vAlign w:val="center"/>
            <w:hideMark/>
          </w:tcPr>
          <w:p w:rsidRPr="00117C77" w:rsidR="00117C77" w:rsidP="007C5D27" w:rsidRDefault="00117C77" w14:paraId="23573BE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64A3091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CAV30CI1122309</w:t>
            </w:r>
          </w:p>
        </w:tc>
        <w:tc>
          <w:tcPr>
            <w:tcW w:w="0" w:type="auto"/>
            <w:noWrap/>
            <w:vAlign w:val="center"/>
            <w:hideMark/>
          </w:tcPr>
          <w:p w:rsidRPr="00117C77" w:rsidR="00117C77" w:rsidP="007C5D27" w:rsidRDefault="00117C77" w14:paraId="5DA11D0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18/11/2025</w:t>
            </w:r>
          </w:p>
        </w:tc>
        <w:tc>
          <w:tcPr>
            <w:tcW w:w="0" w:type="auto"/>
            <w:noWrap/>
            <w:vAlign w:val="center"/>
            <w:hideMark/>
          </w:tcPr>
          <w:p w:rsidRPr="00117C77" w:rsidR="00117C77" w:rsidP="007C5D27" w:rsidRDefault="00117C77" w14:paraId="08E2CB8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CM-0654</w:t>
            </w:r>
          </w:p>
        </w:tc>
      </w:tr>
      <w:tr w:rsidRPr="00117C77" w:rsidR="00117C77" w:rsidTr="007C5D27" w14:paraId="714DDF04"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2A35BBF1" w14:textId="77777777">
            <w:pPr>
              <w:jc w:val="center"/>
              <w:rPr>
                <w:rFonts w:eastAsia="Times New Roman"/>
                <w:color w:val="000000"/>
                <w:sz w:val="20"/>
                <w:szCs w:val="20"/>
              </w:rPr>
            </w:pPr>
            <w:r w:rsidRPr="00117C77">
              <w:rPr>
                <w:rFonts w:eastAsia="Times New Roman"/>
                <w:color w:val="000000"/>
                <w:sz w:val="20"/>
                <w:szCs w:val="20"/>
              </w:rPr>
              <w:t>247</w:t>
            </w:r>
          </w:p>
        </w:tc>
        <w:tc>
          <w:tcPr>
            <w:tcW w:w="0" w:type="auto"/>
            <w:noWrap/>
            <w:vAlign w:val="center"/>
            <w:hideMark/>
          </w:tcPr>
          <w:p w:rsidRPr="00117C77" w:rsidR="00117C77" w:rsidP="007C5D27" w:rsidRDefault="00117C77" w14:paraId="6A77CD3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MB1101</w:t>
            </w:r>
          </w:p>
        </w:tc>
        <w:tc>
          <w:tcPr>
            <w:tcW w:w="0" w:type="auto"/>
            <w:noWrap/>
            <w:vAlign w:val="center"/>
            <w:hideMark/>
          </w:tcPr>
          <w:p w:rsidRPr="00117C77" w:rsidR="00117C77" w:rsidP="007C5D27" w:rsidRDefault="00117C77" w14:paraId="1108877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0F414A2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CAV30CI1111522</w:t>
            </w:r>
          </w:p>
        </w:tc>
        <w:tc>
          <w:tcPr>
            <w:tcW w:w="0" w:type="auto"/>
            <w:noWrap/>
            <w:vAlign w:val="center"/>
            <w:hideMark/>
          </w:tcPr>
          <w:p w:rsidRPr="00117C77" w:rsidR="00117C77" w:rsidP="007C5D27" w:rsidRDefault="00117C77" w14:paraId="56C5976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18/11/2025</w:t>
            </w:r>
          </w:p>
        </w:tc>
        <w:tc>
          <w:tcPr>
            <w:tcW w:w="0" w:type="auto"/>
            <w:noWrap/>
            <w:vAlign w:val="center"/>
            <w:hideMark/>
          </w:tcPr>
          <w:p w:rsidRPr="00117C77" w:rsidR="00117C77" w:rsidP="007C5D27" w:rsidRDefault="00117C77" w14:paraId="754EF65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CM-0654</w:t>
            </w:r>
          </w:p>
        </w:tc>
      </w:tr>
      <w:tr w:rsidRPr="00117C77" w:rsidR="00117C77" w:rsidTr="007C5D27" w14:paraId="53CE0642"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53719443" w14:textId="77777777">
            <w:pPr>
              <w:jc w:val="center"/>
              <w:rPr>
                <w:rFonts w:eastAsia="Times New Roman"/>
                <w:color w:val="000000"/>
                <w:sz w:val="20"/>
                <w:szCs w:val="20"/>
              </w:rPr>
            </w:pPr>
            <w:r w:rsidRPr="00117C77">
              <w:rPr>
                <w:rFonts w:eastAsia="Times New Roman"/>
                <w:color w:val="000000"/>
                <w:sz w:val="20"/>
                <w:szCs w:val="20"/>
              </w:rPr>
              <w:t>248</w:t>
            </w:r>
          </w:p>
        </w:tc>
        <w:tc>
          <w:tcPr>
            <w:tcW w:w="0" w:type="auto"/>
            <w:noWrap/>
            <w:vAlign w:val="center"/>
            <w:hideMark/>
          </w:tcPr>
          <w:p w:rsidRPr="00117C77" w:rsidR="00117C77" w:rsidP="007C5D27" w:rsidRDefault="00117C77" w14:paraId="4751B94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MB1140</w:t>
            </w:r>
          </w:p>
        </w:tc>
        <w:tc>
          <w:tcPr>
            <w:tcW w:w="0" w:type="auto"/>
            <w:noWrap/>
            <w:vAlign w:val="center"/>
            <w:hideMark/>
          </w:tcPr>
          <w:p w:rsidRPr="00117C77" w:rsidR="00117C77" w:rsidP="007C5D27" w:rsidRDefault="00117C77" w14:paraId="253D20E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3523DE1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CAV30CI1112077</w:t>
            </w:r>
          </w:p>
        </w:tc>
        <w:tc>
          <w:tcPr>
            <w:tcW w:w="0" w:type="auto"/>
            <w:noWrap/>
            <w:vAlign w:val="center"/>
            <w:hideMark/>
          </w:tcPr>
          <w:p w:rsidRPr="00117C77" w:rsidR="00117C77" w:rsidP="007C5D27" w:rsidRDefault="00117C77" w14:paraId="3C0AE2B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18/11/2025</w:t>
            </w:r>
          </w:p>
        </w:tc>
        <w:tc>
          <w:tcPr>
            <w:tcW w:w="0" w:type="auto"/>
            <w:noWrap/>
            <w:vAlign w:val="center"/>
            <w:hideMark/>
          </w:tcPr>
          <w:p w:rsidRPr="00117C77" w:rsidR="00117C77" w:rsidP="007C5D27" w:rsidRDefault="00117C77" w14:paraId="08A8EE6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CM-0654</w:t>
            </w:r>
          </w:p>
        </w:tc>
      </w:tr>
      <w:tr w:rsidRPr="00117C77" w:rsidR="00117C77" w:rsidTr="007C5D27" w14:paraId="28494C76"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21D2F7F5" w14:textId="77777777">
            <w:pPr>
              <w:jc w:val="center"/>
              <w:rPr>
                <w:rFonts w:eastAsia="Times New Roman"/>
                <w:color w:val="000000"/>
                <w:sz w:val="20"/>
                <w:szCs w:val="20"/>
              </w:rPr>
            </w:pPr>
            <w:r w:rsidRPr="00117C77">
              <w:rPr>
                <w:rFonts w:eastAsia="Times New Roman"/>
                <w:color w:val="000000"/>
                <w:sz w:val="20"/>
                <w:szCs w:val="20"/>
              </w:rPr>
              <w:t>249</w:t>
            </w:r>
          </w:p>
        </w:tc>
        <w:tc>
          <w:tcPr>
            <w:tcW w:w="0" w:type="auto"/>
            <w:noWrap/>
            <w:vAlign w:val="center"/>
            <w:hideMark/>
          </w:tcPr>
          <w:p w:rsidRPr="00117C77" w:rsidR="00117C77" w:rsidP="007C5D27" w:rsidRDefault="00117C77" w14:paraId="357F2DA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P453</w:t>
            </w:r>
          </w:p>
        </w:tc>
        <w:tc>
          <w:tcPr>
            <w:tcW w:w="0" w:type="auto"/>
            <w:noWrap/>
            <w:vAlign w:val="center"/>
            <w:hideMark/>
          </w:tcPr>
          <w:p w:rsidRPr="00117C77" w:rsidR="00117C77" w:rsidP="007C5D27" w:rsidRDefault="00117C77" w14:paraId="6B07034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0714DF8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CAV30CI1122282</w:t>
            </w:r>
          </w:p>
        </w:tc>
        <w:tc>
          <w:tcPr>
            <w:tcW w:w="0" w:type="auto"/>
            <w:noWrap/>
            <w:vAlign w:val="center"/>
            <w:hideMark/>
          </w:tcPr>
          <w:p w:rsidRPr="00117C77" w:rsidR="00117C77" w:rsidP="007C5D27" w:rsidRDefault="00117C77" w14:paraId="46D0354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18/11/2025</w:t>
            </w:r>
          </w:p>
        </w:tc>
        <w:tc>
          <w:tcPr>
            <w:tcW w:w="0" w:type="auto"/>
            <w:noWrap/>
            <w:vAlign w:val="center"/>
            <w:hideMark/>
          </w:tcPr>
          <w:p w:rsidRPr="00117C77" w:rsidR="00117C77" w:rsidP="007C5D27" w:rsidRDefault="00117C77" w14:paraId="3C97D81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CM-0654</w:t>
            </w:r>
          </w:p>
        </w:tc>
      </w:tr>
      <w:tr w:rsidRPr="00117C77" w:rsidR="00117C77" w:rsidTr="007C5D27" w14:paraId="0147E8DF"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1F071280" w14:textId="77777777">
            <w:pPr>
              <w:jc w:val="center"/>
              <w:rPr>
                <w:rFonts w:eastAsia="Times New Roman"/>
                <w:color w:val="000000"/>
                <w:sz w:val="20"/>
                <w:szCs w:val="20"/>
              </w:rPr>
            </w:pPr>
            <w:r w:rsidRPr="00117C77">
              <w:rPr>
                <w:rFonts w:eastAsia="Times New Roman"/>
                <w:color w:val="000000"/>
                <w:sz w:val="20"/>
                <w:szCs w:val="20"/>
              </w:rPr>
              <w:t>250</w:t>
            </w:r>
          </w:p>
        </w:tc>
        <w:tc>
          <w:tcPr>
            <w:tcW w:w="0" w:type="auto"/>
            <w:noWrap/>
            <w:vAlign w:val="center"/>
            <w:hideMark/>
          </w:tcPr>
          <w:p w:rsidRPr="00117C77" w:rsidR="00117C77" w:rsidP="007C5D27" w:rsidRDefault="00117C77" w14:paraId="6D5D84D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P47</w:t>
            </w:r>
          </w:p>
        </w:tc>
        <w:tc>
          <w:tcPr>
            <w:tcW w:w="0" w:type="auto"/>
            <w:noWrap/>
            <w:vAlign w:val="center"/>
            <w:hideMark/>
          </w:tcPr>
          <w:p w:rsidRPr="00117C77" w:rsidR="00117C77" w:rsidP="007C5D27" w:rsidRDefault="00117C77" w14:paraId="37BE7C8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Usme</w:t>
            </w:r>
          </w:p>
        </w:tc>
        <w:tc>
          <w:tcPr>
            <w:tcW w:w="0" w:type="auto"/>
            <w:noWrap/>
            <w:vAlign w:val="center"/>
            <w:hideMark/>
          </w:tcPr>
          <w:p w:rsidRPr="00117C77" w:rsidR="00117C77" w:rsidP="007C5D27" w:rsidRDefault="00117C77" w14:paraId="21BD3A0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CAV30CI1113350</w:t>
            </w:r>
          </w:p>
        </w:tc>
        <w:tc>
          <w:tcPr>
            <w:tcW w:w="0" w:type="auto"/>
            <w:noWrap/>
            <w:vAlign w:val="center"/>
            <w:hideMark/>
          </w:tcPr>
          <w:p w:rsidRPr="00117C77" w:rsidR="00117C77" w:rsidP="007C5D27" w:rsidRDefault="00117C77" w14:paraId="73676A8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19/11/2025</w:t>
            </w:r>
          </w:p>
        </w:tc>
        <w:tc>
          <w:tcPr>
            <w:tcW w:w="0" w:type="auto"/>
            <w:noWrap/>
            <w:vAlign w:val="center"/>
            <w:hideMark/>
          </w:tcPr>
          <w:p w:rsidRPr="00117C77" w:rsidR="00117C77" w:rsidP="007C5D27" w:rsidRDefault="00117C77" w14:paraId="616F2E1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CM-0655</w:t>
            </w:r>
          </w:p>
        </w:tc>
      </w:tr>
      <w:tr w:rsidRPr="00117C77" w:rsidR="00117C77" w:rsidTr="007C5D27" w14:paraId="23F710E7"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3EBD758C" w14:textId="77777777">
            <w:pPr>
              <w:jc w:val="center"/>
              <w:rPr>
                <w:rFonts w:eastAsia="Times New Roman"/>
                <w:color w:val="000000"/>
                <w:sz w:val="20"/>
                <w:szCs w:val="20"/>
              </w:rPr>
            </w:pPr>
            <w:r w:rsidRPr="00117C77">
              <w:rPr>
                <w:rFonts w:eastAsia="Times New Roman"/>
                <w:color w:val="000000"/>
                <w:sz w:val="20"/>
                <w:szCs w:val="20"/>
              </w:rPr>
              <w:t>251</w:t>
            </w:r>
          </w:p>
        </w:tc>
        <w:tc>
          <w:tcPr>
            <w:tcW w:w="0" w:type="auto"/>
            <w:noWrap/>
            <w:vAlign w:val="center"/>
            <w:hideMark/>
          </w:tcPr>
          <w:p w:rsidRPr="00117C77" w:rsidR="00117C77" w:rsidP="007C5D27" w:rsidRDefault="00117C77" w14:paraId="0553611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AL956</w:t>
            </w:r>
          </w:p>
        </w:tc>
        <w:tc>
          <w:tcPr>
            <w:tcW w:w="0" w:type="auto"/>
            <w:noWrap/>
            <w:vAlign w:val="center"/>
            <w:hideMark/>
          </w:tcPr>
          <w:p w:rsidRPr="00117C77" w:rsidR="00117C77" w:rsidP="007C5D27" w:rsidRDefault="00117C77" w14:paraId="6AC07D8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Usme</w:t>
            </w:r>
          </w:p>
        </w:tc>
        <w:tc>
          <w:tcPr>
            <w:tcW w:w="0" w:type="auto"/>
            <w:noWrap/>
            <w:vAlign w:val="center"/>
            <w:hideMark/>
          </w:tcPr>
          <w:p w:rsidRPr="00117C77" w:rsidR="00117C77" w:rsidP="007C5D27" w:rsidRDefault="00117C77" w14:paraId="759BA90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CAV30CI1113376</w:t>
            </w:r>
          </w:p>
        </w:tc>
        <w:tc>
          <w:tcPr>
            <w:tcW w:w="0" w:type="auto"/>
            <w:noWrap/>
            <w:vAlign w:val="center"/>
            <w:hideMark/>
          </w:tcPr>
          <w:p w:rsidRPr="00117C77" w:rsidR="00117C77" w:rsidP="007C5D27" w:rsidRDefault="00117C77" w14:paraId="6FAFA83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19/11/2025</w:t>
            </w:r>
          </w:p>
        </w:tc>
        <w:tc>
          <w:tcPr>
            <w:tcW w:w="0" w:type="auto"/>
            <w:noWrap/>
            <w:vAlign w:val="center"/>
            <w:hideMark/>
          </w:tcPr>
          <w:p w:rsidRPr="00117C77" w:rsidR="00117C77" w:rsidP="007C5D27" w:rsidRDefault="00117C77" w14:paraId="40D41A0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CM-0655</w:t>
            </w:r>
          </w:p>
        </w:tc>
      </w:tr>
      <w:tr w:rsidRPr="00117C77" w:rsidR="00117C77" w:rsidTr="007C5D27" w14:paraId="3A5CACB2"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585034A6" w14:textId="77777777">
            <w:pPr>
              <w:jc w:val="center"/>
              <w:rPr>
                <w:rFonts w:eastAsia="Times New Roman"/>
                <w:color w:val="000000"/>
                <w:sz w:val="20"/>
                <w:szCs w:val="20"/>
              </w:rPr>
            </w:pPr>
            <w:r w:rsidRPr="00117C77">
              <w:rPr>
                <w:rFonts w:eastAsia="Times New Roman"/>
                <w:color w:val="000000"/>
                <w:sz w:val="20"/>
                <w:szCs w:val="20"/>
              </w:rPr>
              <w:t>252</w:t>
            </w:r>
          </w:p>
        </w:tc>
        <w:tc>
          <w:tcPr>
            <w:tcW w:w="0" w:type="auto"/>
            <w:noWrap/>
            <w:vAlign w:val="center"/>
            <w:hideMark/>
          </w:tcPr>
          <w:p w:rsidRPr="00117C77" w:rsidR="00117C77" w:rsidP="007C5D27" w:rsidRDefault="00117C77" w14:paraId="1800B02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AL1019</w:t>
            </w:r>
          </w:p>
        </w:tc>
        <w:tc>
          <w:tcPr>
            <w:tcW w:w="0" w:type="auto"/>
            <w:noWrap/>
            <w:vAlign w:val="center"/>
            <w:hideMark/>
          </w:tcPr>
          <w:p w:rsidRPr="00117C77" w:rsidR="00117C77" w:rsidP="007C5D27" w:rsidRDefault="00117C77" w14:paraId="6D71A41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Usme</w:t>
            </w:r>
          </w:p>
        </w:tc>
        <w:tc>
          <w:tcPr>
            <w:tcW w:w="0" w:type="auto"/>
            <w:noWrap/>
            <w:vAlign w:val="center"/>
            <w:hideMark/>
          </w:tcPr>
          <w:p w:rsidRPr="00117C77" w:rsidR="00117C77" w:rsidP="007C5D27" w:rsidRDefault="00117C77" w14:paraId="3BB04EA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CAV30CI1113362</w:t>
            </w:r>
          </w:p>
        </w:tc>
        <w:tc>
          <w:tcPr>
            <w:tcW w:w="0" w:type="auto"/>
            <w:noWrap/>
            <w:vAlign w:val="center"/>
            <w:hideMark/>
          </w:tcPr>
          <w:p w:rsidRPr="00117C77" w:rsidR="00117C77" w:rsidP="007C5D27" w:rsidRDefault="00117C77" w14:paraId="75C76B0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19/11/2025</w:t>
            </w:r>
          </w:p>
        </w:tc>
        <w:tc>
          <w:tcPr>
            <w:tcW w:w="0" w:type="auto"/>
            <w:noWrap/>
            <w:vAlign w:val="center"/>
            <w:hideMark/>
          </w:tcPr>
          <w:p w:rsidRPr="00117C77" w:rsidR="00117C77" w:rsidP="007C5D27" w:rsidRDefault="00117C77" w14:paraId="7E63165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CM-0655</w:t>
            </w:r>
          </w:p>
        </w:tc>
      </w:tr>
      <w:tr w:rsidRPr="00117C77" w:rsidR="00117C77" w:rsidTr="007C5D27" w14:paraId="581A100C"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1059FF36" w14:textId="77777777">
            <w:pPr>
              <w:jc w:val="center"/>
              <w:rPr>
                <w:rFonts w:eastAsia="Times New Roman"/>
                <w:color w:val="000000"/>
                <w:sz w:val="20"/>
                <w:szCs w:val="20"/>
              </w:rPr>
            </w:pPr>
            <w:r w:rsidRPr="00117C77">
              <w:rPr>
                <w:rFonts w:eastAsia="Times New Roman"/>
                <w:color w:val="000000"/>
                <w:sz w:val="20"/>
                <w:szCs w:val="20"/>
              </w:rPr>
              <w:t>253</w:t>
            </w:r>
          </w:p>
        </w:tc>
        <w:tc>
          <w:tcPr>
            <w:tcW w:w="0" w:type="auto"/>
            <w:noWrap/>
            <w:vAlign w:val="center"/>
            <w:hideMark/>
          </w:tcPr>
          <w:p w:rsidRPr="00117C77" w:rsidR="00117C77" w:rsidP="007C5D27" w:rsidRDefault="00117C77" w14:paraId="67A0663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AL1060</w:t>
            </w:r>
          </w:p>
        </w:tc>
        <w:tc>
          <w:tcPr>
            <w:tcW w:w="0" w:type="auto"/>
            <w:noWrap/>
            <w:vAlign w:val="center"/>
            <w:hideMark/>
          </w:tcPr>
          <w:p w:rsidRPr="00117C77" w:rsidR="00117C77" w:rsidP="007C5D27" w:rsidRDefault="00117C77" w14:paraId="0F7E8DF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Usme</w:t>
            </w:r>
          </w:p>
        </w:tc>
        <w:tc>
          <w:tcPr>
            <w:tcW w:w="0" w:type="auto"/>
            <w:noWrap/>
            <w:vAlign w:val="center"/>
            <w:hideMark/>
          </w:tcPr>
          <w:p w:rsidRPr="00117C77" w:rsidR="00117C77" w:rsidP="007C5D27" w:rsidRDefault="00117C77" w14:paraId="0519473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CAV30CI1113413</w:t>
            </w:r>
          </w:p>
        </w:tc>
        <w:tc>
          <w:tcPr>
            <w:tcW w:w="0" w:type="auto"/>
            <w:noWrap/>
            <w:vAlign w:val="center"/>
            <w:hideMark/>
          </w:tcPr>
          <w:p w:rsidRPr="00117C77" w:rsidR="00117C77" w:rsidP="007C5D27" w:rsidRDefault="00117C77" w14:paraId="35CD3CC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19/11/2025</w:t>
            </w:r>
          </w:p>
        </w:tc>
        <w:tc>
          <w:tcPr>
            <w:tcW w:w="0" w:type="auto"/>
            <w:noWrap/>
            <w:vAlign w:val="center"/>
            <w:hideMark/>
          </w:tcPr>
          <w:p w:rsidRPr="00117C77" w:rsidR="00117C77" w:rsidP="007C5D27" w:rsidRDefault="00117C77" w14:paraId="1DA1828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CM-0655</w:t>
            </w:r>
          </w:p>
        </w:tc>
      </w:tr>
      <w:tr w:rsidRPr="00117C77" w:rsidR="00117C77" w:rsidTr="007C5D27" w14:paraId="7429AF04"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7AE6785E" w14:textId="77777777">
            <w:pPr>
              <w:jc w:val="center"/>
              <w:rPr>
                <w:rFonts w:eastAsia="Times New Roman"/>
                <w:color w:val="000000"/>
                <w:sz w:val="20"/>
                <w:szCs w:val="20"/>
              </w:rPr>
            </w:pPr>
            <w:r w:rsidRPr="00117C77">
              <w:rPr>
                <w:rFonts w:eastAsia="Times New Roman"/>
                <w:color w:val="000000"/>
                <w:sz w:val="20"/>
                <w:szCs w:val="20"/>
              </w:rPr>
              <w:t>254</w:t>
            </w:r>
          </w:p>
        </w:tc>
        <w:tc>
          <w:tcPr>
            <w:tcW w:w="0" w:type="auto"/>
            <w:noWrap/>
            <w:vAlign w:val="center"/>
            <w:hideMark/>
          </w:tcPr>
          <w:p w:rsidRPr="00117C77" w:rsidR="00117C77" w:rsidP="007C5D27" w:rsidRDefault="00117C77" w14:paraId="76A4B07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AL952</w:t>
            </w:r>
          </w:p>
        </w:tc>
        <w:tc>
          <w:tcPr>
            <w:tcW w:w="0" w:type="auto"/>
            <w:noWrap/>
            <w:vAlign w:val="center"/>
            <w:hideMark/>
          </w:tcPr>
          <w:p w:rsidRPr="00117C77" w:rsidR="00117C77" w:rsidP="007C5D27" w:rsidRDefault="00117C77" w14:paraId="271200D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Usme</w:t>
            </w:r>
          </w:p>
        </w:tc>
        <w:tc>
          <w:tcPr>
            <w:tcW w:w="0" w:type="auto"/>
            <w:noWrap/>
            <w:vAlign w:val="center"/>
            <w:hideMark/>
          </w:tcPr>
          <w:p w:rsidRPr="00117C77" w:rsidR="00117C77" w:rsidP="007C5D27" w:rsidRDefault="00117C77" w14:paraId="78B6586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CAV30CI1113355</w:t>
            </w:r>
          </w:p>
        </w:tc>
        <w:tc>
          <w:tcPr>
            <w:tcW w:w="0" w:type="auto"/>
            <w:noWrap/>
            <w:vAlign w:val="center"/>
            <w:hideMark/>
          </w:tcPr>
          <w:p w:rsidRPr="00117C77" w:rsidR="00117C77" w:rsidP="007C5D27" w:rsidRDefault="00117C77" w14:paraId="066B02C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19/11/2025</w:t>
            </w:r>
          </w:p>
        </w:tc>
        <w:tc>
          <w:tcPr>
            <w:tcW w:w="0" w:type="auto"/>
            <w:noWrap/>
            <w:vAlign w:val="center"/>
            <w:hideMark/>
          </w:tcPr>
          <w:p w:rsidRPr="00117C77" w:rsidR="00117C77" w:rsidP="007C5D27" w:rsidRDefault="00117C77" w14:paraId="525724C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CM-0655</w:t>
            </w:r>
          </w:p>
        </w:tc>
      </w:tr>
      <w:tr w:rsidRPr="00117C77" w:rsidR="00117C77" w:rsidTr="007C5D27" w14:paraId="182801BA"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7E2C216A" w14:textId="77777777">
            <w:pPr>
              <w:jc w:val="center"/>
              <w:rPr>
                <w:rFonts w:eastAsia="Times New Roman"/>
                <w:color w:val="000000"/>
                <w:sz w:val="20"/>
                <w:szCs w:val="20"/>
              </w:rPr>
            </w:pPr>
            <w:r w:rsidRPr="00117C77">
              <w:rPr>
                <w:rFonts w:eastAsia="Times New Roman"/>
                <w:color w:val="000000"/>
                <w:sz w:val="20"/>
                <w:szCs w:val="20"/>
              </w:rPr>
              <w:t>255</w:t>
            </w:r>
          </w:p>
        </w:tc>
        <w:tc>
          <w:tcPr>
            <w:tcW w:w="0" w:type="auto"/>
            <w:noWrap/>
            <w:vAlign w:val="center"/>
            <w:hideMark/>
          </w:tcPr>
          <w:p w:rsidRPr="00117C77" w:rsidR="00117C77" w:rsidP="007C5D27" w:rsidRDefault="00117C77" w14:paraId="7E0ACE2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SCJ17E050037</w:t>
            </w:r>
          </w:p>
        </w:tc>
        <w:tc>
          <w:tcPr>
            <w:tcW w:w="0" w:type="auto"/>
            <w:noWrap/>
            <w:vAlign w:val="center"/>
            <w:hideMark/>
          </w:tcPr>
          <w:p w:rsidRPr="00117C77" w:rsidR="00117C77" w:rsidP="007C5D27" w:rsidRDefault="00117C77" w14:paraId="7F94791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Usme</w:t>
            </w:r>
          </w:p>
        </w:tc>
        <w:tc>
          <w:tcPr>
            <w:tcW w:w="0" w:type="auto"/>
            <w:noWrap/>
            <w:vAlign w:val="center"/>
            <w:hideMark/>
          </w:tcPr>
          <w:p w:rsidRPr="00117C77" w:rsidR="00117C77" w:rsidP="007C5D27" w:rsidRDefault="00117C77" w14:paraId="7DF7A64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CAV30CI1091091</w:t>
            </w:r>
          </w:p>
        </w:tc>
        <w:tc>
          <w:tcPr>
            <w:tcW w:w="0" w:type="auto"/>
            <w:noWrap/>
            <w:vAlign w:val="center"/>
            <w:hideMark/>
          </w:tcPr>
          <w:p w:rsidRPr="00117C77" w:rsidR="00117C77" w:rsidP="007C5D27" w:rsidRDefault="00117C77" w14:paraId="20B3C48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19/11/2025</w:t>
            </w:r>
          </w:p>
        </w:tc>
        <w:tc>
          <w:tcPr>
            <w:tcW w:w="0" w:type="auto"/>
            <w:noWrap/>
            <w:vAlign w:val="center"/>
            <w:hideMark/>
          </w:tcPr>
          <w:p w:rsidRPr="00117C77" w:rsidR="00117C77" w:rsidP="007C5D27" w:rsidRDefault="00117C77" w14:paraId="2B87E9F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CM-0655</w:t>
            </w:r>
          </w:p>
        </w:tc>
      </w:tr>
      <w:tr w:rsidRPr="00117C77" w:rsidR="00117C77" w:rsidTr="007C5D27" w14:paraId="468D0301"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51D6F13F" w14:textId="77777777">
            <w:pPr>
              <w:jc w:val="center"/>
              <w:rPr>
                <w:rFonts w:eastAsia="Times New Roman"/>
                <w:color w:val="000000"/>
                <w:sz w:val="20"/>
                <w:szCs w:val="20"/>
              </w:rPr>
            </w:pPr>
            <w:r w:rsidRPr="00117C77">
              <w:rPr>
                <w:rFonts w:eastAsia="Times New Roman"/>
                <w:color w:val="000000"/>
                <w:sz w:val="20"/>
                <w:szCs w:val="20"/>
              </w:rPr>
              <w:t>256</w:t>
            </w:r>
          </w:p>
        </w:tc>
        <w:tc>
          <w:tcPr>
            <w:tcW w:w="0" w:type="auto"/>
            <w:noWrap/>
            <w:vAlign w:val="center"/>
            <w:hideMark/>
          </w:tcPr>
          <w:p w:rsidRPr="00117C77" w:rsidR="00117C77" w:rsidP="007C5D27" w:rsidRDefault="00117C77" w14:paraId="3DF1CBF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AL2237</w:t>
            </w:r>
          </w:p>
        </w:tc>
        <w:tc>
          <w:tcPr>
            <w:tcW w:w="0" w:type="auto"/>
            <w:noWrap/>
            <w:vAlign w:val="center"/>
            <w:hideMark/>
          </w:tcPr>
          <w:p w:rsidRPr="00117C77" w:rsidR="00117C77" w:rsidP="007C5D27" w:rsidRDefault="00117C77" w14:paraId="002A808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79924F1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CAV30CI1111665</w:t>
            </w:r>
          </w:p>
        </w:tc>
        <w:tc>
          <w:tcPr>
            <w:tcW w:w="0" w:type="auto"/>
            <w:noWrap/>
            <w:vAlign w:val="center"/>
            <w:hideMark/>
          </w:tcPr>
          <w:p w:rsidRPr="00117C77" w:rsidR="00117C77" w:rsidP="007C5D27" w:rsidRDefault="00117C77" w14:paraId="7CF0926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19/11/2025</w:t>
            </w:r>
          </w:p>
        </w:tc>
        <w:tc>
          <w:tcPr>
            <w:tcW w:w="0" w:type="auto"/>
            <w:noWrap/>
            <w:vAlign w:val="center"/>
            <w:hideMark/>
          </w:tcPr>
          <w:p w:rsidRPr="00117C77" w:rsidR="00117C77" w:rsidP="007C5D27" w:rsidRDefault="00117C77" w14:paraId="342D3D1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CM-0656</w:t>
            </w:r>
          </w:p>
        </w:tc>
      </w:tr>
      <w:tr w:rsidRPr="00117C77" w:rsidR="00117C77" w:rsidTr="007C5D27" w14:paraId="0C63C9B4"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2AB915EE" w14:textId="77777777">
            <w:pPr>
              <w:jc w:val="center"/>
              <w:rPr>
                <w:rFonts w:eastAsia="Times New Roman"/>
                <w:color w:val="000000"/>
                <w:sz w:val="20"/>
                <w:szCs w:val="20"/>
              </w:rPr>
            </w:pPr>
            <w:r w:rsidRPr="00117C77">
              <w:rPr>
                <w:rFonts w:eastAsia="Times New Roman"/>
                <w:color w:val="000000"/>
                <w:sz w:val="20"/>
                <w:szCs w:val="20"/>
              </w:rPr>
              <w:t>257</w:t>
            </w:r>
          </w:p>
        </w:tc>
        <w:tc>
          <w:tcPr>
            <w:tcW w:w="0" w:type="auto"/>
            <w:noWrap/>
            <w:vAlign w:val="center"/>
            <w:hideMark/>
          </w:tcPr>
          <w:p w:rsidRPr="00117C77" w:rsidR="00117C77" w:rsidP="007C5D27" w:rsidRDefault="00117C77" w14:paraId="198B19C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CVID22295</w:t>
            </w:r>
          </w:p>
        </w:tc>
        <w:tc>
          <w:tcPr>
            <w:tcW w:w="0" w:type="auto"/>
            <w:noWrap/>
            <w:vAlign w:val="center"/>
            <w:hideMark/>
          </w:tcPr>
          <w:p w:rsidRPr="00117C77" w:rsidR="00117C77" w:rsidP="007C5D27" w:rsidRDefault="00117C77" w14:paraId="0868209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1DB5FC2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CAV30CI1111650</w:t>
            </w:r>
          </w:p>
        </w:tc>
        <w:tc>
          <w:tcPr>
            <w:tcW w:w="0" w:type="auto"/>
            <w:noWrap/>
            <w:vAlign w:val="center"/>
            <w:hideMark/>
          </w:tcPr>
          <w:p w:rsidRPr="00117C77" w:rsidR="00117C77" w:rsidP="007C5D27" w:rsidRDefault="00117C77" w14:paraId="6997DEE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19/11/2025</w:t>
            </w:r>
          </w:p>
        </w:tc>
        <w:tc>
          <w:tcPr>
            <w:tcW w:w="0" w:type="auto"/>
            <w:noWrap/>
            <w:vAlign w:val="center"/>
            <w:hideMark/>
          </w:tcPr>
          <w:p w:rsidRPr="00117C77" w:rsidR="00117C77" w:rsidP="007C5D27" w:rsidRDefault="00117C77" w14:paraId="024E2EB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CM-0656</w:t>
            </w:r>
          </w:p>
        </w:tc>
      </w:tr>
      <w:tr w:rsidRPr="00117C77" w:rsidR="00117C77" w:rsidTr="007C5D27" w14:paraId="717CA707"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6B3DA4FB" w14:textId="77777777">
            <w:pPr>
              <w:jc w:val="center"/>
              <w:rPr>
                <w:rFonts w:eastAsia="Times New Roman"/>
                <w:color w:val="000000"/>
                <w:sz w:val="20"/>
                <w:szCs w:val="20"/>
              </w:rPr>
            </w:pPr>
            <w:r w:rsidRPr="00117C77">
              <w:rPr>
                <w:rFonts w:eastAsia="Times New Roman"/>
                <w:color w:val="000000"/>
                <w:sz w:val="20"/>
                <w:szCs w:val="20"/>
              </w:rPr>
              <w:t>258</w:t>
            </w:r>
          </w:p>
        </w:tc>
        <w:tc>
          <w:tcPr>
            <w:tcW w:w="0" w:type="auto"/>
            <w:noWrap/>
            <w:vAlign w:val="center"/>
            <w:hideMark/>
          </w:tcPr>
          <w:p w:rsidRPr="00117C77" w:rsidR="00117C77" w:rsidP="007C5D27" w:rsidRDefault="00117C77" w14:paraId="36EF108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SCJ17E190040</w:t>
            </w:r>
          </w:p>
        </w:tc>
        <w:tc>
          <w:tcPr>
            <w:tcW w:w="0" w:type="auto"/>
            <w:noWrap/>
            <w:vAlign w:val="center"/>
            <w:hideMark/>
          </w:tcPr>
          <w:p w:rsidRPr="00117C77" w:rsidR="00117C77" w:rsidP="007C5D27" w:rsidRDefault="00117C77" w14:paraId="0C5B115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1CB53D2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CAV30CI1092132</w:t>
            </w:r>
          </w:p>
        </w:tc>
        <w:tc>
          <w:tcPr>
            <w:tcW w:w="0" w:type="auto"/>
            <w:noWrap/>
            <w:vAlign w:val="center"/>
            <w:hideMark/>
          </w:tcPr>
          <w:p w:rsidRPr="00117C77" w:rsidR="00117C77" w:rsidP="007C5D27" w:rsidRDefault="00117C77" w14:paraId="6FF8C9E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19/11/2025</w:t>
            </w:r>
          </w:p>
        </w:tc>
        <w:tc>
          <w:tcPr>
            <w:tcW w:w="0" w:type="auto"/>
            <w:noWrap/>
            <w:vAlign w:val="center"/>
            <w:hideMark/>
          </w:tcPr>
          <w:p w:rsidRPr="00117C77" w:rsidR="00117C77" w:rsidP="007C5D27" w:rsidRDefault="00117C77" w14:paraId="3665911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CM-0656</w:t>
            </w:r>
          </w:p>
        </w:tc>
      </w:tr>
      <w:tr w:rsidRPr="00117C77" w:rsidR="00117C77" w:rsidTr="007C5D27" w14:paraId="54DDAFEB"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562098CD" w14:textId="77777777">
            <w:pPr>
              <w:jc w:val="center"/>
              <w:rPr>
                <w:rFonts w:eastAsia="Times New Roman"/>
                <w:color w:val="000000"/>
                <w:sz w:val="20"/>
                <w:szCs w:val="20"/>
              </w:rPr>
            </w:pPr>
            <w:r w:rsidRPr="00117C77">
              <w:rPr>
                <w:rFonts w:eastAsia="Times New Roman"/>
                <w:color w:val="000000"/>
                <w:sz w:val="20"/>
                <w:szCs w:val="20"/>
              </w:rPr>
              <w:t>259</w:t>
            </w:r>
          </w:p>
        </w:tc>
        <w:tc>
          <w:tcPr>
            <w:tcW w:w="0" w:type="auto"/>
            <w:noWrap/>
            <w:vAlign w:val="center"/>
            <w:hideMark/>
          </w:tcPr>
          <w:p w:rsidRPr="00117C77" w:rsidR="00117C77" w:rsidP="007C5D27" w:rsidRDefault="00117C77" w14:paraId="3B92C19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CCEL19_108</w:t>
            </w:r>
          </w:p>
        </w:tc>
        <w:tc>
          <w:tcPr>
            <w:tcW w:w="0" w:type="auto"/>
            <w:noWrap/>
            <w:vAlign w:val="center"/>
            <w:hideMark/>
          </w:tcPr>
          <w:p w:rsidRPr="00117C77" w:rsidR="00117C77" w:rsidP="007C5D27" w:rsidRDefault="00117C77" w14:paraId="081ABFB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053A7A6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CAV30CI1122560</w:t>
            </w:r>
          </w:p>
        </w:tc>
        <w:tc>
          <w:tcPr>
            <w:tcW w:w="0" w:type="auto"/>
            <w:noWrap/>
            <w:vAlign w:val="center"/>
            <w:hideMark/>
          </w:tcPr>
          <w:p w:rsidRPr="00117C77" w:rsidR="00117C77" w:rsidP="007C5D27" w:rsidRDefault="00117C77" w14:paraId="2F7557A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19/11/2025</w:t>
            </w:r>
          </w:p>
        </w:tc>
        <w:tc>
          <w:tcPr>
            <w:tcW w:w="0" w:type="auto"/>
            <w:noWrap/>
            <w:vAlign w:val="center"/>
            <w:hideMark/>
          </w:tcPr>
          <w:p w:rsidRPr="00117C77" w:rsidR="00117C77" w:rsidP="007C5D27" w:rsidRDefault="00117C77" w14:paraId="43B0133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CM-0656</w:t>
            </w:r>
          </w:p>
        </w:tc>
      </w:tr>
      <w:tr w:rsidRPr="00117C77" w:rsidR="00117C77" w:rsidTr="007C5D27" w14:paraId="209AEACF"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57B2B824" w14:textId="77777777">
            <w:pPr>
              <w:jc w:val="center"/>
              <w:rPr>
                <w:rFonts w:eastAsia="Times New Roman"/>
                <w:color w:val="000000"/>
                <w:sz w:val="20"/>
                <w:szCs w:val="20"/>
              </w:rPr>
            </w:pPr>
            <w:r w:rsidRPr="00117C77">
              <w:rPr>
                <w:rFonts w:eastAsia="Times New Roman"/>
                <w:color w:val="000000"/>
                <w:sz w:val="20"/>
                <w:szCs w:val="20"/>
              </w:rPr>
              <w:t>260</w:t>
            </w:r>
          </w:p>
        </w:tc>
        <w:tc>
          <w:tcPr>
            <w:tcW w:w="0" w:type="auto"/>
            <w:noWrap/>
            <w:vAlign w:val="center"/>
            <w:hideMark/>
          </w:tcPr>
          <w:p w:rsidRPr="00117C77" w:rsidR="00117C77" w:rsidP="007C5D27" w:rsidRDefault="00117C77" w14:paraId="7E4F1AE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SCJ17E190113</w:t>
            </w:r>
          </w:p>
        </w:tc>
        <w:tc>
          <w:tcPr>
            <w:tcW w:w="0" w:type="auto"/>
            <w:noWrap/>
            <w:vAlign w:val="center"/>
            <w:hideMark/>
          </w:tcPr>
          <w:p w:rsidRPr="00117C77" w:rsidR="00117C77" w:rsidP="007C5D27" w:rsidRDefault="00117C77" w14:paraId="3BC7603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6AC1F6A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CAV30CI1092128</w:t>
            </w:r>
          </w:p>
        </w:tc>
        <w:tc>
          <w:tcPr>
            <w:tcW w:w="0" w:type="auto"/>
            <w:noWrap/>
            <w:vAlign w:val="center"/>
            <w:hideMark/>
          </w:tcPr>
          <w:p w:rsidRPr="00117C77" w:rsidR="00117C77" w:rsidP="007C5D27" w:rsidRDefault="00117C77" w14:paraId="2E20C0C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19/11/2025</w:t>
            </w:r>
          </w:p>
        </w:tc>
        <w:tc>
          <w:tcPr>
            <w:tcW w:w="0" w:type="auto"/>
            <w:noWrap/>
            <w:vAlign w:val="center"/>
            <w:hideMark/>
          </w:tcPr>
          <w:p w:rsidRPr="00117C77" w:rsidR="00117C77" w:rsidP="007C5D27" w:rsidRDefault="00117C77" w14:paraId="3991920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CM-0656</w:t>
            </w:r>
          </w:p>
        </w:tc>
      </w:tr>
      <w:tr w:rsidRPr="00117C77" w:rsidR="00117C77" w:rsidTr="007C5D27" w14:paraId="7F67B7A0"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722ED4BF" w14:textId="77777777">
            <w:pPr>
              <w:jc w:val="center"/>
              <w:rPr>
                <w:rFonts w:eastAsia="Times New Roman"/>
                <w:color w:val="000000"/>
                <w:sz w:val="20"/>
                <w:szCs w:val="20"/>
              </w:rPr>
            </w:pPr>
            <w:r w:rsidRPr="00117C77">
              <w:rPr>
                <w:rFonts w:eastAsia="Times New Roman"/>
                <w:color w:val="000000"/>
                <w:sz w:val="20"/>
                <w:szCs w:val="20"/>
              </w:rPr>
              <w:t>261</w:t>
            </w:r>
          </w:p>
        </w:tc>
        <w:tc>
          <w:tcPr>
            <w:tcW w:w="0" w:type="auto"/>
            <w:noWrap/>
            <w:vAlign w:val="center"/>
            <w:hideMark/>
          </w:tcPr>
          <w:p w:rsidRPr="00117C77" w:rsidR="00117C77" w:rsidP="007C5D27" w:rsidRDefault="00117C77" w14:paraId="09A4A38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AL508</w:t>
            </w:r>
          </w:p>
        </w:tc>
        <w:tc>
          <w:tcPr>
            <w:tcW w:w="0" w:type="auto"/>
            <w:noWrap/>
            <w:vAlign w:val="center"/>
            <w:hideMark/>
          </w:tcPr>
          <w:p w:rsidRPr="00117C77" w:rsidR="00117C77" w:rsidP="007C5D27" w:rsidRDefault="00117C77" w14:paraId="0C21C9C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0747CF4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CAV30CI1122272</w:t>
            </w:r>
          </w:p>
        </w:tc>
        <w:tc>
          <w:tcPr>
            <w:tcW w:w="0" w:type="auto"/>
            <w:noWrap/>
            <w:vAlign w:val="center"/>
            <w:hideMark/>
          </w:tcPr>
          <w:p w:rsidRPr="00117C77" w:rsidR="00117C77" w:rsidP="007C5D27" w:rsidRDefault="00117C77" w14:paraId="68E7E92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19/11/2025</w:t>
            </w:r>
          </w:p>
        </w:tc>
        <w:tc>
          <w:tcPr>
            <w:tcW w:w="0" w:type="auto"/>
            <w:noWrap/>
            <w:vAlign w:val="center"/>
            <w:hideMark/>
          </w:tcPr>
          <w:p w:rsidRPr="00117C77" w:rsidR="00117C77" w:rsidP="007C5D27" w:rsidRDefault="00117C77" w14:paraId="23E7670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CM-0656</w:t>
            </w:r>
          </w:p>
        </w:tc>
      </w:tr>
      <w:tr w:rsidRPr="00117C77" w:rsidR="00117C77" w:rsidTr="007C5D27" w14:paraId="48C2880D"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48FC77A6" w14:textId="77777777">
            <w:pPr>
              <w:jc w:val="center"/>
              <w:rPr>
                <w:rFonts w:eastAsia="Times New Roman"/>
                <w:color w:val="000000"/>
                <w:sz w:val="20"/>
                <w:szCs w:val="20"/>
              </w:rPr>
            </w:pPr>
            <w:r w:rsidRPr="00117C77">
              <w:rPr>
                <w:rFonts w:eastAsia="Times New Roman"/>
                <w:color w:val="000000"/>
                <w:sz w:val="20"/>
                <w:szCs w:val="20"/>
              </w:rPr>
              <w:t>262</w:t>
            </w:r>
          </w:p>
        </w:tc>
        <w:tc>
          <w:tcPr>
            <w:tcW w:w="0" w:type="auto"/>
            <w:noWrap/>
            <w:vAlign w:val="center"/>
            <w:hideMark/>
          </w:tcPr>
          <w:p w:rsidRPr="00117C77" w:rsidR="00117C77" w:rsidP="007C5D27" w:rsidRDefault="00117C77" w14:paraId="1887055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ESU-184</w:t>
            </w:r>
          </w:p>
        </w:tc>
        <w:tc>
          <w:tcPr>
            <w:tcW w:w="0" w:type="auto"/>
            <w:noWrap/>
            <w:vAlign w:val="center"/>
            <w:hideMark/>
          </w:tcPr>
          <w:p w:rsidRPr="00117C77" w:rsidR="00117C77" w:rsidP="007C5D27" w:rsidRDefault="00117C77" w14:paraId="0EE4422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65CBB04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CAV30CI1063043</w:t>
            </w:r>
          </w:p>
        </w:tc>
        <w:tc>
          <w:tcPr>
            <w:tcW w:w="0" w:type="auto"/>
            <w:noWrap/>
            <w:vAlign w:val="center"/>
            <w:hideMark/>
          </w:tcPr>
          <w:p w:rsidRPr="00117C77" w:rsidR="00117C77" w:rsidP="007C5D27" w:rsidRDefault="00117C77" w14:paraId="5237991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19/11/2025</w:t>
            </w:r>
          </w:p>
        </w:tc>
        <w:tc>
          <w:tcPr>
            <w:tcW w:w="0" w:type="auto"/>
            <w:noWrap/>
            <w:vAlign w:val="center"/>
            <w:hideMark/>
          </w:tcPr>
          <w:p w:rsidRPr="00117C77" w:rsidR="00117C77" w:rsidP="007C5D27" w:rsidRDefault="00117C77" w14:paraId="39FA0C9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CM-0656</w:t>
            </w:r>
          </w:p>
        </w:tc>
      </w:tr>
      <w:tr w:rsidRPr="00117C77" w:rsidR="00117C77" w:rsidTr="007C5D27" w14:paraId="609468C6"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69EA2A38" w14:textId="77777777">
            <w:pPr>
              <w:jc w:val="center"/>
              <w:rPr>
                <w:rFonts w:eastAsia="Times New Roman"/>
                <w:color w:val="000000"/>
                <w:sz w:val="20"/>
                <w:szCs w:val="20"/>
              </w:rPr>
            </w:pPr>
            <w:r w:rsidRPr="00117C77">
              <w:rPr>
                <w:rFonts w:eastAsia="Times New Roman"/>
                <w:color w:val="000000"/>
                <w:sz w:val="20"/>
                <w:szCs w:val="20"/>
              </w:rPr>
              <w:t>263</w:t>
            </w:r>
          </w:p>
        </w:tc>
        <w:tc>
          <w:tcPr>
            <w:tcW w:w="0" w:type="auto"/>
            <w:noWrap/>
            <w:vAlign w:val="center"/>
            <w:hideMark/>
          </w:tcPr>
          <w:p w:rsidRPr="00117C77" w:rsidR="00117C77" w:rsidP="007C5D27" w:rsidRDefault="00117C77" w14:paraId="57629BD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AL2277</w:t>
            </w:r>
          </w:p>
        </w:tc>
        <w:tc>
          <w:tcPr>
            <w:tcW w:w="0" w:type="auto"/>
            <w:noWrap/>
            <w:vAlign w:val="center"/>
            <w:hideMark/>
          </w:tcPr>
          <w:p w:rsidRPr="00117C77" w:rsidR="00117C77" w:rsidP="007C5D27" w:rsidRDefault="00117C77" w14:paraId="7D010D0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2C5D866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CAV30CI1112159</w:t>
            </w:r>
          </w:p>
        </w:tc>
        <w:tc>
          <w:tcPr>
            <w:tcW w:w="0" w:type="auto"/>
            <w:noWrap/>
            <w:vAlign w:val="center"/>
            <w:hideMark/>
          </w:tcPr>
          <w:p w:rsidRPr="00117C77" w:rsidR="00117C77" w:rsidP="007C5D27" w:rsidRDefault="00117C77" w14:paraId="1AFB0F7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19/11/2025</w:t>
            </w:r>
          </w:p>
        </w:tc>
        <w:tc>
          <w:tcPr>
            <w:tcW w:w="0" w:type="auto"/>
            <w:noWrap/>
            <w:vAlign w:val="center"/>
            <w:hideMark/>
          </w:tcPr>
          <w:p w:rsidRPr="00117C77" w:rsidR="00117C77" w:rsidP="007C5D27" w:rsidRDefault="00117C77" w14:paraId="2C8E0CF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CM-0656</w:t>
            </w:r>
          </w:p>
        </w:tc>
      </w:tr>
      <w:tr w:rsidRPr="00117C77" w:rsidR="00117C77" w:rsidTr="007C5D27" w14:paraId="55B6EBD4"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3884563D" w14:textId="77777777">
            <w:pPr>
              <w:jc w:val="center"/>
              <w:rPr>
                <w:rFonts w:eastAsia="Times New Roman"/>
                <w:color w:val="000000"/>
                <w:sz w:val="20"/>
                <w:szCs w:val="20"/>
              </w:rPr>
            </w:pPr>
            <w:r w:rsidRPr="00117C77">
              <w:rPr>
                <w:rFonts w:eastAsia="Times New Roman"/>
                <w:color w:val="000000"/>
                <w:sz w:val="20"/>
                <w:szCs w:val="20"/>
              </w:rPr>
              <w:t>264</w:t>
            </w:r>
          </w:p>
        </w:tc>
        <w:tc>
          <w:tcPr>
            <w:tcW w:w="0" w:type="auto"/>
            <w:noWrap/>
            <w:vAlign w:val="center"/>
            <w:hideMark/>
          </w:tcPr>
          <w:p w:rsidRPr="00117C77" w:rsidR="00117C77" w:rsidP="007C5D27" w:rsidRDefault="00117C77" w14:paraId="47ED21A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AL2276</w:t>
            </w:r>
          </w:p>
        </w:tc>
        <w:tc>
          <w:tcPr>
            <w:tcW w:w="0" w:type="auto"/>
            <w:noWrap/>
            <w:vAlign w:val="center"/>
            <w:hideMark/>
          </w:tcPr>
          <w:p w:rsidRPr="00117C77" w:rsidR="00117C77" w:rsidP="007C5D27" w:rsidRDefault="00117C77" w14:paraId="6F2FCB3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17930F5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CAV30CI1112164</w:t>
            </w:r>
          </w:p>
        </w:tc>
        <w:tc>
          <w:tcPr>
            <w:tcW w:w="0" w:type="auto"/>
            <w:noWrap/>
            <w:vAlign w:val="center"/>
            <w:hideMark/>
          </w:tcPr>
          <w:p w:rsidRPr="00117C77" w:rsidR="00117C77" w:rsidP="007C5D27" w:rsidRDefault="00117C77" w14:paraId="7FC1204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19/11/2025</w:t>
            </w:r>
          </w:p>
        </w:tc>
        <w:tc>
          <w:tcPr>
            <w:tcW w:w="0" w:type="auto"/>
            <w:noWrap/>
            <w:vAlign w:val="center"/>
            <w:hideMark/>
          </w:tcPr>
          <w:p w:rsidRPr="00117C77" w:rsidR="00117C77" w:rsidP="007C5D27" w:rsidRDefault="00117C77" w14:paraId="2F0108A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CM-0656</w:t>
            </w:r>
          </w:p>
        </w:tc>
      </w:tr>
      <w:tr w:rsidRPr="00117C77" w:rsidR="00117C77" w:rsidTr="007C5D27" w14:paraId="7A126CFC"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6581FE14" w14:textId="77777777">
            <w:pPr>
              <w:jc w:val="center"/>
              <w:rPr>
                <w:rFonts w:eastAsia="Times New Roman"/>
                <w:color w:val="000000"/>
                <w:sz w:val="20"/>
                <w:szCs w:val="20"/>
              </w:rPr>
            </w:pPr>
            <w:r w:rsidRPr="00117C77">
              <w:rPr>
                <w:rFonts w:eastAsia="Times New Roman"/>
                <w:color w:val="000000"/>
                <w:sz w:val="20"/>
                <w:szCs w:val="20"/>
              </w:rPr>
              <w:t>265</w:t>
            </w:r>
          </w:p>
        </w:tc>
        <w:tc>
          <w:tcPr>
            <w:tcW w:w="0" w:type="auto"/>
            <w:noWrap/>
            <w:vAlign w:val="center"/>
            <w:hideMark/>
          </w:tcPr>
          <w:p w:rsidRPr="00117C77" w:rsidR="00117C77" w:rsidP="007C5D27" w:rsidRDefault="00117C77" w14:paraId="46FD2BD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AL2309</w:t>
            </w:r>
          </w:p>
        </w:tc>
        <w:tc>
          <w:tcPr>
            <w:tcW w:w="0" w:type="auto"/>
            <w:noWrap/>
            <w:vAlign w:val="center"/>
            <w:hideMark/>
          </w:tcPr>
          <w:p w:rsidRPr="00117C77" w:rsidR="00117C77" w:rsidP="007C5D27" w:rsidRDefault="00117C77" w14:paraId="7987CA7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6970397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CAV30CI1112013</w:t>
            </w:r>
          </w:p>
        </w:tc>
        <w:tc>
          <w:tcPr>
            <w:tcW w:w="0" w:type="auto"/>
            <w:noWrap/>
            <w:vAlign w:val="center"/>
            <w:hideMark/>
          </w:tcPr>
          <w:p w:rsidRPr="00117C77" w:rsidR="00117C77" w:rsidP="007C5D27" w:rsidRDefault="00117C77" w14:paraId="115A31A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19/11/2025</w:t>
            </w:r>
          </w:p>
        </w:tc>
        <w:tc>
          <w:tcPr>
            <w:tcW w:w="0" w:type="auto"/>
            <w:noWrap/>
            <w:vAlign w:val="center"/>
            <w:hideMark/>
          </w:tcPr>
          <w:p w:rsidRPr="00117C77" w:rsidR="00117C77" w:rsidP="007C5D27" w:rsidRDefault="00117C77" w14:paraId="4C30755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CM-0656</w:t>
            </w:r>
          </w:p>
        </w:tc>
      </w:tr>
      <w:tr w:rsidRPr="00117C77" w:rsidR="00117C77" w:rsidTr="007C5D27" w14:paraId="726C99FD"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2FEBEC58" w14:textId="77777777">
            <w:pPr>
              <w:jc w:val="center"/>
              <w:rPr>
                <w:rFonts w:eastAsia="Times New Roman"/>
                <w:color w:val="000000"/>
                <w:sz w:val="20"/>
                <w:szCs w:val="20"/>
              </w:rPr>
            </w:pPr>
            <w:r w:rsidRPr="00117C77">
              <w:rPr>
                <w:rFonts w:eastAsia="Times New Roman"/>
                <w:color w:val="000000"/>
                <w:sz w:val="20"/>
                <w:szCs w:val="20"/>
              </w:rPr>
              <w:t>266</w:t>
            </w:r>
          </w:p>
        </w:tc>
        <w:tc>
          <w:tcPr>
            <w:tcW w:w="0" w:type="auto"/>
            <w:noWrap/>
            <w:vAlign w:val="center"/>
            <w:hideMark/>
          </w:tcPr>
          <w:p w:rsidRPr="00117C77" w:rsidR="00117C77" w:rsidP="007C5D27" w:rsidRDefault="00117C77" w14:paraId="08D6BBE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AL2312</w:t>
            </w:r>
          </w:p>
        </w:tc>
        <w:tc>
          <w:tcPr>
            <w:tcW w:w="0" w:type="auto"/>
            <w:noWrap/>
            <w:vAlign w:val="center"/>
            <w:hideMark/>
          </w:tcPr>
          <w:p w:rsidRPr="00117C77" w:rsidR="00117C77" w:rsidP="007C5D27" w:rsidRDefault="00117C77" w14:paraId="30F3F8F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1AA215D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CAV30CI1112016</w:t>
            </w:r>
          </w:p>
        </w:tc>
        <w:tc>
          <w:tcPr>
            <w:tcW w:w="0" w:type="auto"/>
            <w:noWrap/>
            <w:vAlign w:val="center"/>
            <w:hideMark/>
          </w:tcPr>
          <w:p w:rsidRPr="00117C77" w:rsidR="00117C77" w:rsidP="007C5D27" w:rsidRDefault="00117C77" w14:paraId="572C75E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19/11/2025</w:t>
            </w:r>
          </w:p>
        </w:tc>
        <w:tc>
          <w:tcPr>
            <w:tcW w:w="0" w:type="auto"/>
            <w:noWrap/>
            <w:vAlign w:val="center"/>
            <w:hideMark/>
          </w:tcPr>
          <w:p w:rsidRPr="00117C77" w:rsidR="00117C77" w:rsidP="007C5D27" w:rsidRDefault="00117C77" w14:paraId="5FB308F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CM-0656</w:t>
            </w:r>
          </w:p>
        </w:tc>
      </w:tr>
      <w:tr w:rsidRPr="00117C77" w:rsidR="00117C77" w:rsidTr="007C5D27" w14:paraId="1F041A2E"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4B5C7512" w14:textId="77777777">
            <w:pPr>
              <w:jc w:val="center"/>
              <w:rPr>
                <w:rFonts w:eastAsia="Times New Roman"/>
                <w:color w:val="000000"/>
                <w:sz w:val="20"/>
                <w:szCs w:val="20"/>
              </w:rPr>
            </w:pPr>
            <w:r w:rsidRPr="00117C77">
              <w:rPr>
                <w:rFonts w:eastAsia="Times New Roman"/>
                <w:color w:val="000000"/>
                <w:sz w:val="20"/>
                <w:szCs w:val="20"/>
              </w:rPr>
              <w:t>267</w:t>
            </w:r>
          </w:p>
        </w:tc>
        <w:tc>
          <w:tcPr>
            <w:tcW w:w="0" w:type="auto"/>
            <w:noWrap/>
            <w:vAlign w:val="center"/>
            <w:hideMark/>
          </w:tcPr>
          <w:p w:rsidRPr="00117C77" w:rsidR="00117C77" w:rsidP="007C5D27" w:rsidRDefault="00117C77" w14:paraId="35041E9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ESU-087</w:t>
            </w:r>
          </w:p>
        </w:tc>
        <w:tc>
          <w:tcPr>
            <w:tcW w:w="0" w:type="auto"/>
            <w:noWrap/>
            <w:vAlign w:val="center"/>
            <w:hideMark/>
          </w:tcPr>
          <w:p w:rsidRPr="00117C77" w:rsidR="00117C77" w:rsidP="007C5D27" w:rsidRDefault="00117C77" w14:paraId="7A17362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6785CDE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CAV30CI1062967</w:t>
            </w:r>
          </w:p>
        </w:tc>
        <w:tc>
          <w:tcPr>
            <w:tcW w:w="0" w:type="auto"/>
            <w:noWrap/>
            <w:vAlign w:val="center"/>
            <w:hideMark/>
          </w:tcPr>
          <w:p w:rsidRPr="00117C77" w:rsidR="00117C77" w:rsidP="007C5D27" w:rsidRDefault="00117C77" w14:paraId="1338553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19/11/2025</w:t>
            </w:r>
          </w:p>
        </w:tc>
        <w:tc>
          <w:tcPr>
            <w:tcW w:w="0" w:type="auto"/>
            <w:noWrap/>
            <w:vAlign w:val="center"/>
            <w:hideMark/>
          </w:tcPr>
          <w:p w:rsidRPr="00117C77" w:rsidR="00117C77" w:rsidP="007C5D27" w:rsidRDefault="00117C77" w14:paraId="7329A0A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CM-0656</w:t>
            </w:r>
          </w:p>
        </w:tc>
      </w:tr>
      <w:tr w:rsidRPr="00117C77" w:rsidR="00117C77" w:rsidTr="007C5D27" w14:paraId="2C5BA89B"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7B6D1A85" w14:textId="77777777">
            <w:pPr>
              <w:jc w:val="center"/>
              <w:rPr>
                <w:rFonts w:eastAsia="Times New Roman"/>
                <w:color w:val="000000"/>
                <w:sz w:val="20"/>
                <w:szCs w:val="20"/>
              </w:rPr>
            </w:pPr>
            <w:r w:rsidRPr="00117C77">
              <w:rPr>
                <w:rFonts w:eastAsia="Times New Roman"/>
                <w:color w:val="000000"/>
                <w:sz w:val="20"/>
                <w:szCs w:val="20"/>
              </w:rPr>
              <w:t>268</w:t>
            </w:r>
          </w:p>
        </w:tc>
        <w:tc>
          <w:tcPr>
            <w:tcW w:w="0" w:type="auto"/>
            <w:noWrap/>
            <w:vAlign w:val="center"/>
            <w:hideMark/>
          </w:tcPr>
          <w:p w:rsidRPr="00117C77" w:rsidR="00117C77" w:rsidP="007C5D27" w:rsidRDefault="00117C77" w14:paraId="239F48E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SCJ17E100061</w:t>
            </w:r>
          </w:p>
        </w:tc>
        <w:tc>
          <w:tcPr>
            <w:tcW w:w="0" w:type="auto"/>
            <w:noWrap/>
            <w:vAlign w:val="center"/>
            <w:hideMark/>
          </w:tcPr>
          <w:p w:rsidRPr="00117C77" w:rsidR="00117C77" w:rsidP="007C5D27" w:rsidRDefault="00117C77" w14:paraId="30BD28B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Engativá</w:t>
            </w:r>
          </w:p>
        </w:tc>
        <w:tc>
          <w:tcPr>
            <w:tcW w:w="0" w:type="auto"/>
            <w:noWrap/>
            <w:vAlign w:val="center"/>
            <w:hideMark/>
          </w:tcPr>
          <w:p w:rsidRPr="00117C77" w:rsidR="00117C77" w:rsidP="007C5D27" w:rsidRDefault="00117C77" w14:paraId="63D03AB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CAV30CI1091303</w:t>
            </w:r>
          </w:p>
        </w:tc>
        <w:tc>
          <w:tcPr>
            <w:tcW w:w="0" w:type="auto"/>
            <w:noWrap/>
            <w:vAlign w:val="center"/>
            <w:hideMark/>
          </w:tcPr>
          <w:p w:rsidRPr="00117C77" w:rsidR="00117C77" w:rsidP="007C5D27" w:rsidRDefault="00117C77" w14:paraId="466A565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19/11/2025</w:t>
            </w:r>
          </w:p>
        </w:tc>
        <w:tc>
          <w:tcPr>
            <w:tcW w:w="0" w:type="auto"/>
            <w:noWrap/>
            <w:vAlign w:val="center"/>
            <w:hideMark/>
          </w:tcPr>
          <w:p w:rsidRPr="00117C77" w:rsidR="00117C77" w:rsidP="007C5D27" w:rsidRDefault="00117C77" w14:paraId="787E9D0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CM-0657</w:t>
            </w:r>
          </w:p>
        </w:tc>
      </w:tr>
      <w:tr w:rsidRPr="00117C77" w:rsidR="00117C77" w:rsidTr="007C5D27" w14:paraId="3AB798A9"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536014A7" w14:textId="77777777">
            <w:pPr>
              <w:jc w:val="center"/>
              <w:rPr>
                <w:rFonts w:eastAsia="Times New Roman"/>
                <w:color w:val="000000"/>
                <w:sz w:val="20"/>
                <w:szCs w:val="20"/>
              </w:rPr>
            </w:pPr>
            <w:r w:rsidRPr="00117C77">
              <w:rPr>
                <w:rFonts w:eastAsia="Times New Roman"/>
                <w:color w:val="000000"/>
                <w:sz w:val="20"/>
                <w:szCs w:val="20"/>
              </w:rPr>
              <w:t>269</w:t>
            </w:r>
          </w:p>
        </w:tc>
        <w:tc>
          <w:tcPr>
            <w:tcW w:w="0" w:type="auto"/>
            <w:noWrap/>
            <w:vAlign w:val="center"/>
            <w:hideMark/>
          </w:tcPr>
          <w:p w:rsidRPr="00117C77" w:rsidR="00117C77" w:rsidP="007C5D27" w:rsidRDefault="00117C77" w14:paraId="28053C6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SCJ17E100009</w:t>
            </w:r>
          </w:p>
        </w:tc>
        <w:tc>
          <w:tcPr>
            <w:tcW w:w="0" w:type="auto"/>
            <w:noWrap/>
            <w:vAlign w:val="center"/>
            <w:hideMark/>
          </w:tcPr>
          <w:p w:rsidRPr="00117C77" w:rsidR="00117C77" w:rsidP="007C5D27" w:rsidRDefault="00117C77" w14:paraId="6BEB57A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Engativá</w:t>
            </w:r>
          </w:p>
        </w:tc>
        <w:tc>
          <w:tcPr>
            <w:tcW w:w="0" w:type="auto"/>
            <w:noWrap/>
            <w:vAlign w:val="center"/>
            <w:hideMark/>
          </w:tcPr>
          <w:p w:rsidRPr="00117C77" w:rsidR="00117C77" w:rsidP="007C5D27" w:rsidRDefault="00117C77" w14:paraId="3E8E241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CAV30CI1091459</w:t>
            </w:r>
          </w:p>
        </w:tc>
        <w:tc>
          <w:tcPr>
            <w:tcW w:w="0" w:type="auto"/>
            <w:noWrap/>
            <w:vAlign w:val="center"/>
            <w:hideMark/>
          </w:tcPr>
          <w:p w:rsidRPr="00117C77" w:rsidR="00117C77" w:rsidP="007C5D27" w:rsidRDefault="00117C77" w14:paraId="6E0A72D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19/11/2025</w:t>
            </w:r>
          </w:p>
        </w:tc>
        <w:tc>
          <w:tcPr>
            <w:tcW w:w="0" w:type="auto"/>
            <w:noWrap/>
            <w:vAlign w:val="center"/>
            <w:hideMark/>
          </w:tcPr>
          <w:p w:rsidRPr="00117C77" w:rsidR="00117C77" w:rsidP="007C5D27" w:rsidRDefault="00117C77" w14:paraId="21E3C98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CM-0657</w:t>
            </w:r>
          </w:p>
        </w:tc>
      </w:tr>
      <w:tr w:rsidRPr="00117C77" w:rsidR="00117C77" w:rsidTr="007C5D27" w14:paraId="6A8CF4D5"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306869F5" w14:textId="77777777">
            <w:pPr>
              <w:jc w:val="center"/>
              <w:rPr>
                <w:rFonts w:eastAsia="Times New Roman"/>
                <w:color w:val="000000"/>
                <w:sz w:val="20"/>
                <w:szCs w:val="20"/>
              </w:rPr>
            </w:pPr>
            <w:r w:rsidRPr="00117C77">
              <w:rPr>
                <w:rFonts w:eastAsia="Times New Roman"/>
                <w:color w:val="000000"/>
                <w:sz w:val="20"/>
                <w:szCs w:val="20"/>
              </w:rPr>
              <w:t>270</w:t>
            </w:r>
          </w:p>
        </w:tc>
        <w:tc>
          <w:tcPr>
            <w:tcW w:w="0" w:type="auto"/>
            <w:noWrap/>
            <w:vAlign w:val="center"/>
            <w:hideMark/>
          </w:tcPr>
          <w:p w:rsidRPr="00117C77" w:rsidR="00117C77" w:rsidP="007C5D27" w:rsidRDefault="00117C77" w14:paraId="30B5985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SCJ17E100107</w:t>
            </w:r>
          </w:p>
        </w:tc>
        <w:tc>
          <w:tcPr>
            <w:tcW w:w="0" w:type="auto"/>
            <w:noWrap/>
            <w:vAlign w:val="center"/>
            <w:hideMark/>
          </w:tcPr>
          <w:p w:rsidRPr="00117C77" w:rsidR="00117C77" w:rsidP="007C5D27" w:rsidRDefault="00117C77" w14:paraId="41A1641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Engativá</w:t>
            </w:r>
          </w:p>
        </w:tc>
        <w:tc>
          <w:tcPr>
            <w:tcW w:w="0" w:type="auto"/>
            <w:noWrap/>
            <w:vAlign w:val="center"/>
            <w:hideMark/>
          </w:tcPr>
          <w:p w:rsidRPr="00117C77" w:rsidR="00117C77" w:rsidP="007C5D27" w:rsidRDefault="00117C77" w14:paraId="6789D28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CAV30CI1091613</w:t>
            </w:r>
          </w:p>
        </w:tc>
        <w:tc>
          <w:tcPr>
            <w:tcW w:w="0" w:type="auto"/>
            <w:noWrap/>
            <w:vAlign w:val="center"/>
            <w:hideMark/>
          </w:tcPr>
          <w:p w:rsidRPr="00117C77" w:rsidR="00117C77" w:rsidP="007C5D27" w:rsidRDefault="00117C77" w14:paraId="2D5F18E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19/11/2025</w:t>
            </w:r>
          </w:p>
        </w:tc>
        <w:tc>
          <w:tcPr>
            <w:tcW w:w="0" w:type="auto"/>
            <w:noWrap/>
            <w:vAlign w:val="center"/>
            <w:hideMark/>
          </w:tcPr>
          <w:p w:rsidRPr="00117C77" w:rsidR="00117C77" w:rsidP="007C5D27" w:rsidRDefault="00117C77" w14:paraId="344C34A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CM-0657</w:t>
            </w:r>
          </w:p>
        </w:tc>
      </w:tr>
      <w:tr w:rsidRPr="00117C77" w:rsidR="00117C77" w:rsidTr="007C5D27" w14:paraId="39A1F958"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3C998D7C" w14:textId="77777777">
            <w:pPr>
              <w:jc w:val="center"/>
              <w:rPr>
                <w:rFonts w:eastAsia="Times New Roman"/>
                <w:color w:val="000000"/>
                <w:sz w:val="20"/>
                <w:szCs w:val="20"/>
              </w:rPr>
            </w:pPr>
            <w:r w:rsidRPr="00117C77">
              <w:rPr>
                <w:rFonts w:eastAsia="Times New Roman"/>
                <w:color w:val="000000"/>
                <w:sz w:val="20"/>
                <w:szCs w:val="20"/>
              </w:rPr>
              <w:t>271</w:t>
            </w:r>
          </w:p>
        </w:tc>
        <w:tc>
          <w:tcPr>
            <w:tcW w:w="0" w:type="auto"/>
            <w:noWrap/>
            <w:vAlign w:val="center"/>
            <w:hideMark/>
          </w:tcPr>
          <w:p w:rsidRPr="00117C77" w:rsidR="00117C77" w:rsidP="007C5D27" w:rsidRDefault="00117C77" w14:paraId="69D59C6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AL1474</w:t>
            </w:r>
          </w:p>
        </w:tc>
        <w:tc>
          <w:tcPr>
            <w:tcW w:w="0" w:type="auto"/>
            <w:noWrap/>
            <w:vAlign w:val="center"/>
            <w:hideMark/>
          </w:tcPr>
          <w:p w:rsidRPr="00117C77" w:rsidR="00117C77" w:rsidP="007C5D27" w:rsidRDefault="00117C77" w14:paraId="42DEB4E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Engativá</w:t>
            </w:r>
          </w:p>
        </w:tc>
        <w:tc>
          <w:tcPr>
            <w:tcW w:w="0" w:type="auto"/>
            <w:noWrap/>
            <w:vAlign w:val="center"/>
            <w:hideMark/>
          </w:tcPr>
          <w:p w:rsidRPr="00117C77" w:rsidR="00117C77" w:rsidP="007C5D27" w:rsidRDefault="00117C77" w14:paraId="74CFABD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CAV30CI1111309</w:t>
            </w:r>
          </w:p>
        </w:tc>
        <w:tc>
          <w:tcPr>
            <w:tcW w:w="0" w:type="auto"/>
            <w:noWrap/>
            <w:vAlign w:val="center"/>
            <w:hideMark/>
          </w:tcPr>
          <w:p w:rsidRPr="00117C77" w:rsidR="00117C77" w:rsidP="007C5D27" w:rsidRDefault="00117C77" w14:paraId="5DFFEC0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19/11/2025</w:t>
            </w:r>
          </w:p>
        </w:tc>
        <w:tc>
          <w:tcPr>
            <w:tcW w:w="0" w:type="auto"/>
            <w:noWrap/>
            <w:vAlign w:val="center"/>
            <w:hideMark/>
          </w:tcPr>
          <w:p w:rsidRPr="00117C77" w:rsidR="00117C77" w:rsidP="007C5D27" w:rsidRDefault="00117C77" w14:paraId="3E0DFCA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CM-0658</w:t>
            </w:r>
          </w:p>
        </w:tc>
      </w:tr>
      <w:tr w:rsidRPr="00117C77" w:rsidR="00117C77" w:rsidTr="007C5D27" w14:paraId="1DA1FB43"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15E76FAD" w14:textId="77777777">
            <w:pPr>
              <w:jc w:val="center"/>
              <w:rPr>
                <w:rFonts w:eastAsia="Times New Roman"/>
                <w:color w:val="000000"/>
                <w:sz w:val="20"/>
                <w:szCs w:val="20"/>
              </w:rPr>
            </w:pPr>
            <w:r w:rsidRPr="00117C77">
              <w:rPr>
                <w:rFonts w:eastAsia="Times New Roman"/>
                <w:color w:val="000000"/>
                <w:sz w:val="20"/>
                <w:szCs w:val="20"/>
              </w:rPr>
              <w:t>272</w:t>
            </w:r>
          </w:p>
        </w:tc>
        <w:tc>
          <w:tcPr>
            <w:tcW w:w="0" w:type="auto"/>
            <w:noWrap/>
            <w:vAlign w:val="center"/>
            <w:hideMark/>
          </w:tcPr>
          <w:p w:rsidRPr="00117C77" w:rsidR="00117C77" w:rsidP="007C5D27" w:rsidRDefault="00117C77" w14:paraId="6AB3F6F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PCE19537</w:t>
            </w:r>
          </w:p>
        </w:tc>
        <w:tc>
          <w:tcPr>
            <w:tcW w:w="0" w:type="auto"/>
            <w:noWrap/>
            <w:vAlign w:val="center"/>
            <w:hideMark/>
          </w:tcPr>
          <w:p w:rsidRPr="00117C77" w:rsidR="00117C77" w:rsidP="007C5D27" w:rsidRDefault="00117C77" w14:paraId="1517627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Engativá</w:t>
            </w:r>
          </w:p>
        </w:tc>
        <w:tc>
          <w:tcPr>
            <w:tcW w:w="0" w:type="auto"/>
            <w:noWrap/>
            <w:vAlign w:val="center"/>
            <w:hideMark/>
          </w:tcPr>
          <w:p w:rsidRPr="00117C77" w:rsidR="00117C77" w:rsidP="007C5D27" w:rsidRDefault="00117C77" w14:paraId="3D2A24A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CAV30CI1111102</w:t>
            </w:r>
          </w:p>
        </w:tc>
        <w:tc>
          <w:tcPr>
            <w:tcW w:w="0" w:type="auto"/>
            <w:noWrap/>
            <w:vAlign w:val="center"/>
            <w:hideMark/>
          </w:tcPr>
          <w:p w:rsidRPr="00117C77" w:rsidR="00117C77" w:rsidP="007C5D27" w:rsidRDefault="00117C77" w14:paraId="14CE2E2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19/11/2025</w:t>
            </w:r>
          </w:p>
        </w:tc>
        <w:tc>
          <w:tcPr>
            <w:tcW w:w="0" w:type="auto"/>
            <w:noWrap/>
            <w:vAlign w:val="center"/>
            <w:hideMark/>
          </w:tcPr>
          <w:p w:rsidRPr="00117C77" w:rsidR="00117C77" w:rsidP="007C5D27" w:rsidRDefault="00117C77" w14:paraId="44CD938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CM-0658</w:t>
            </w:r>
          </w:p>
        </w:tc>
      </w:tr>
      <w:tr w:rsidRPr="00117C77" w:rsidR="00117C77" w:rsidTr="007C5D27" w14:paraId="348825F7"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6A3102EB" w14:textId="77777777">
            <w:pPr>
              <w:jc w:val="center"/>
              <w:rPr>
                <w:rFonts w:eastAsia="Times New Roman"/>
                <w:color w:val="000000"/>
                <w:sz w:val="20"/>
                <w:szCs w:val="20"/>
              </w:rPr>
            </w:pPr>
            <w:r w:rsidRPr="00117C77">
              <w:rPr>
                <w:rFonts w:eastAsia="Times New Roman"/>
                <w:color w:val="000000"/>
                <w:sz w:val="20"/>
                <w:szCs w:val="20"/>
              </w:rPr>
              <w:t>273</w:t>
            </w:r>
          </w:p>
        </w:tc>
        <w:tc>
          <w:tcPr>
            <w:tcW w:w="0" w:type="auto"/>
            <w:noWrap/>
            <w:vAlign w:val="center"/>
            <w:hideMark/>
          </w:tcPr>
          <w:p w:rsidRPr="00117C77" w:rsidR="00117C77" w:rsidP="007C5D27" w:rsidRDefault="00117C77" w14:paraId="7549D97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P113</w:t>
            </w:r>
          </w:p>
        </w:tc>
        <w:tc>
          <w:tcPr>
            <w:tcW w:w="0" w:type="auto"/>
            <w:noWrap/>
            <w:vAlign w:val="center"/>
            <w:hideMark/>
          </w:tcPr>
          <w:p w:rsidRPr="00117C77" w:rsidR="00117C77" w:rsidP="007C5D27" w:rsidRDefault="00117C77" w14:paraId="2D27CFB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Engativá</w:t>
            </w:r>
          </w:p>
        </w:tc>
        <w:tc>
          <w:tcPr>
            <w:tcW w:w="0" w:type="auto"/>
            <w:noWrap/>
            <w:vAlign w:val="center"/>
            <w:hideMark/>
          </w:tcPr>
          <w:p w:rsidRPr="00117C77" w:rsidR="00117C77" w:rsidP="007C5D27" w:rsidRDefault="00117C77" w14:paraId="6B588F7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CAV30CI1111062</w:t>
            </w:r>
          </w:p>
        </w:tc>
        <w:tc>
          <w:tcPr>
            <w:tcW w:w="0" w:type="auto"/>
            <w:noWrap/>
            <w:vAlign w:val="center"/>
            <w:hideMark/>
          </w:tcPr>
          <w:p w:rsidRPr="00117C77" w:rsidR="00117C77" w:rsidP="007C5D27" w:rsidRDefault="00117C77" w14:paraId="3F85EA2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19/11/2025</w:t>
            </w:r>
          </w:p>
        </w:tc>
        <w:tc>
          <w:tcPr>
            <w:tcW w:w="0" w:type="auto"/>
            <w:noWrap/>
            <w:vAlign w:val="center"/>
            <w:hideMark/>
          </w:tcPr>
          <w:p w:rsidRPr="00117C77" w:rsidR="00117C77" w:rsidP="007C5D27" w:rsidRDefault="00117C77" w14:paraId="0F75C80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CM-0658</w:t>
            </w:r>
          </w:p>
        </w:tc>
      </w:tr>
      <w:tr w:rsidRPr="00117C77" w:rsidR="00117C77" w:rsidTr="007C5D27" w14:paraId="09DE98E3"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662531A5" w14:textId="77777777">
            <w:pPr>
              <w:jc w:val="center"/>
              <w:rPr>
                <w:rFonts w:eastAsia="Times New Roman"/>
                <w:color w:val="000000"/>
                <w:sz w:val="20"/>
                <w:szCs w:val="20"/>
              </w:rPr>
            </w:pPr>
            <w:r w:rsidRPr="00117C77">
              <w:rPr>
                <w:rFonts w:eastAsia="Times New Roman"/>
                <w:color w:val="000000"/>
                <w:sz w:val="20"/>
                <w:szCs w:val="20"/>
              </w:rPr>
              <w:t>274</w:t>
            </w:r>
          </w:p>
        </w:tc>
        <w:tc>
          <w:tcPr>
            <w:tcW w:w="0" w:type="auto"/>
            <w:noWrap/>
            <w:vAlign w:val="center"/>
            <w:hideMark/>
          </w:tcPr>
          <w:p w:rsidRPr="00117C77" w:rsidR="00117C77" w:rsidP="007C5D27" w:rsidRDefault="00117C77" w14:paraId="3BEE7AA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FS_26431</w:t>
            </w:r>
          </w:p>
        </w:tc>
        <w:tc>
          <w:tcPr>
            <w:tcW w:w="0" w:type="auto"/>
            <w:noWrap/>
            <w:vAlign w:val="center"/>
            <w:hideMark/>
          </w:tcPr>
          <w:p w:rsidRPr="00117C77" w:rsidR="00117C77" w:rsidP="007C5D27" w:rsidRDefault="00117C77" w14:paraId="46E35DB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Kennedy</w:t>
            </w:r>
          </w:p>
        </w:tc>
        <w:tc>
          <w:tcPr>
            <w:tcW w:w="0" w:type="auto"/>
            <w:noWrap/>
            <w:vAlign w:val="center"/>
            <w:hideMark/>
          </w:tcPr>
          <w:p w:rsidRPr="00117C77" w:rsidR="00117C77" w:rsidP="007C5D27" w:rsidRDefault="00117C77" w14:paraId="1B8EE63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CAV30CI1110556</w:t>
            </w:r>
          </w:p>
        </w:tc>
        <w:tc>
          <w:tcPr>
            <w:tcW w:w="0" w:type="auto"/>
            <w:noWrap/>
            <w:vAlign w:val="center"/>
            <w:hideMark/>
          </w:tcPr>
          <w:p w:rsidRPr="00117C77" w:rsidR="00117C77" w:rsidP="007C5D27" w:rsidRDefault="00117C77" w14:paraId="5421757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20/11/2025</w:t>
            </w:r>
          </w:p>
        </w:tc>
        <w:tc>
          <w:tcPr>
            <w:tcW w:w="0" w:type="auto"/>
            <w:noWrap/>
            <w:vAlign w:val="center"/>
            <w:hideMark/>
          </w:tcPr>
          <w:p w:rsidRPr="00117C77" w:rsidR="00117C77" w:rsidP="007C5D27" w:rsidRDefault="00117C77" w14:paraId="22A4084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CM-0659</w:t>
            </w:r>
          </w:p>
        </w:tc>
      </w:tr>
      <w:tr w:rsidRPr="00117C77" w:rsidR="00117C77" w:rsidTr="007C5D27" w14:paraId="09B3F324"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3B9BF111" w14:textId="77777777">
            <w:pPr>
              <w:jc w:val="center"/>
              <w:rPr>
                <w:rFonts w:eastAsia="Times New Roman"/>
                <w:color w:val="000000"/>
                <w:sz w:val="20"/>
                <w:szCs w:val="20"/>
              </w:rPr>
            </w:pPr>
            <w:r w:rsidRPr="00117C77">
              <w:rPr>
                <w:rFonts w:eastAsia="Times New Roman"/>
                <w:color w:val="000000"/>
                <w:sz w:val="20"/>
                <w:szCs w:val="20"/>
              </w:rPr>
              <w:t>275</w:t>
            </w:r>
          </w:p>
        </w:tc>
        <w:tc>
          <w:tcPr>
            <w:tcW w:w="0" w:type="auto"/>
            <w:noWrap/>
            <w:vAlign w:val="center"/>
            <w:hideMark/>
          </w:tcPr>
          <w:p w:rsidRPr="00117C77" w:rsidR="00117C77" w:rsidP="007C5D27" w:rsidRDefault="00117C77" w14:paraId="687BE04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CVID21913</w:t>
            </w:r>
          </w:p>
        </w:tc>
        <w:tc>
          <w:tcPr>
            <w:tcW w:w="0" w:type="auto"/>
            <w:noWrap/>
            <w:vAlign w:val="center"/>
            <w:hideMark/>
          </w:tcPr>
          <w:p w:rsidRPr="00117C77" w:rsidR="00117C77" w:rsidP="007C5D27" w:rsidRDefault="00117C77" w14:paraId="7358127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Kennedy</w:t>
            </w:r>
          </w:p>
        </w:tc>
        <w:tc>
          <w:tcPr>
            <w:tcW w:w="0" w:type="auto"/>
            <w:noWrap/>
            <w:vAlign w:val="center"/>
            <w:hideMark/>
          </w:tcPr>
          <w:p w:rsidRPr="00117C77" w:rsidR="00117C77" w:rsidP="007C5D27" w:rsidRDefault="00117C77" w14:paraId="14C8E65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CAV30CI1113339</w:t>
            </w:r>
          </w:p>
        </w:tc>
        <w:tc>
          <w:tcPr>
            <w:tcW w:w="0" w:type="auto"/>
            <w:noWrap/>
            <w:vAlign w:val="center"/>
            <w:hideMark/>
          </w:tcPr>
          <w:p w:rsidRPr="00117C77" w:rsidR="00117C77" w:rsidP="007C5D27" w:rsidRDefault="00117C77" w14:paraId="7A39C80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20/11/2025</w:t>
            </w:r>
          </w:p>
        </w:tc>
        <w:tc>
          <w:tcPr>
            <w:tcW w:w="0" w:type="auto"/>
            <w:noWrap/>
            <w:vAlign w:val="center"/>
            <w:hideMark/>
          </w:tcPr>
          <w:p w:rsidRPr="00117C77" w:rsidR="00117C77" w:rsidP="007C5D27" w:rsidRDefault="00117C77" w14:paraId="15BCDE9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CM-0659</w:t>
            </w:r>
          </w:p>
        </w:tc>
      </w:tr>
      <w:tr w:rsidRPr="00117C77" w:rsidR="00117C77" w:rsidTr="007C5D27" w14:paraId="519318C3"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57836CF7" w14:textId="77777777">
            <w:pPr>
              <w:jc w:val="center"/>
              <w:rPr>
                <w:rFonts w:eastAsia="Times New Roman"/>
                <w:color w:val="000000"/>
                <w:sz w:val="20"/>
                <w:szCs w:val="20"/>
              </w:rPr>
            </w:pPr>
            <w:r w:rsidRPr="00117C77">
              <w:rPr>
                <w:rFonts w:eastAsia="Times New Roman"/>
                <w:color w:val="000000"/>
                <w:sz w:val="20"/>
                <w:szCs w:val="20"/>
              </w:rPr>
              <w:t>276</w:t>
            </w:r>
          </w:p>
        </w:tc>
        <w:tc>
          <w:tcPr>
            <w:tcW w:w="0" w:type="auto"/>
            <w:noWrap/>
            <w:vAlign w:val="center"/>
            <w:hideMark/>
          </w:tcPr>
          <w:p w:rsidRPr="00117C77" w:rsidR="00117C77" w:rsidP="007C5D27" w:rsidRDefault="00117C77" w14:paraId="67F8251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AL1314</w:t>
            </w:r>
          </w:p>
        </w:tc>
        <w:tc>
          <w:tcPr>
            <w:tcW w:w="0" w:type="auto"/>
            <w:noWrap/>
            <w:vAlign w:val="center"/>
            <w:hideMark/>
          </w:tcPr>
          <w:p w:rsidRPr="00117C77" w:rsidR="00117C77" w:rsidP="007C5D27" w:rsidRDefault="00117C77" w14:paraId="35B473C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Kennedy</w:t>
            </w:r>
          </w:p>
        </w:tc>
        <w:tc>
          <w:tcPr>
            <w:tcW w:w="0" w:type="auto"/>
            <w:noWrap/>
            <w:vAlign w:val="center"/>
            <w:hideMark/>
          </w:tcPr>
          <w:p w:rsidRPr="00117C77" w:rsidR="00117C77" w:rsidP="007C5D27" w:rsidRDefault="00117C77" w14:paraId="66CB1DA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CAV30CI1113414</w:t>
            </w:r>
          </w:p>
        </w:tc>
        <w:tc>
          <w:tcPr>
            <w:tcW w:w="0" w:type="auto"/>
            <w:noWrap/>
            <w:vAlign w:val="center"/>
            <w:hideMark/>
          </w:tcPr>
          <w:p w:rsidRPr="00117C77" w:rsidR="00117C77" w:rsidP="007C5D27" w:rsidRDefault="00117C77" w14:paraId="193E0AA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20/11/2025</w:t>
            </w:r>
          </w:p>
        </w:tc>
        <w:tc>
          <w:tcPr>
            <w:tcW w:w="0" w:type="auto"/>
            <w:noWrap/>
            <w:vAlign w:val="center"/>
            <w:hideMark/>
          </w:tcPr>
          <w:p w:rsidRPr="00117C77" w:rsidR="00117C77" w:rsidP="007C5D27" w:rsidRDefault="00117C77" w14:paraId="7C2C7BB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CM-0659</w:t>
            </w:r>
          </w:p>
        </w:tc>
      </w:tr>
      <w:tr w:rsidRPr="00117C77" w:rsidR="00117C77" w:rsidTr="007C5D27" w14:paraId="5FA91BC2"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1329BF4B" w14:textId="77777777">
            <w:pPr>
              <w:jc w:val="center"/>
              <w:rPr>
                <w:rFonts w:eastAsia="Times New Roman"/>
                <w:color w:val="000000"/>
                <w:sz w:val="20"/>
                <w:szCs w:val="20"/>
              </w:rPr>
            </w:pPr>
            <w:r w:rsidRPr="00117C77">
              <w:rPr>
                <w:rFonts w:eastAsia="Times New Roman"/>
                <w:color w:val="000000"/>
                <w:sz w:val="20"/>
                <w:szCs w:val="20"/>
              </w:rPr>
              <w:t>277</w:t>
            </w:r>
          </w:p>
        </w:tc>
        <w:tc>
          <w:tcPr>
            <w:tcW w:w="0" w:type="auto"/>
            <w:noWrap/>
            <w:vAlign w:val="center"/>
            <w:hideMark/>
          </w:tcPr>
          <w:p w:rsidRPr="00117C77" w:rsidR="00117C77" w:rsidP="007C5D27" w:rsidRDefault="00117C77" w14:paraId="439C5A8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CVID21957</w:t>
            </w:r>
          </w:p>
        </w:tc>
        <w:tc>
          <w:tcPr>
            <w:tcW w:w="0" w:type="auto"/>
            <w:noWrap/>
            <w:vAlign w:val="center"/>
            <w:hideMark/>
          </w:tcPr>
          <w:p w:rsidRPr="00117C77" w:rsidR="00117C77" w:rsidP="007C5D27" w:rsidRDefault="00117C77" w14:paraId="604A461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Kennedy</w:t>
            </w:r>
          </w:p>
        </w:tc>
        <w:tc>
          <w:tcPr>
            <w:tcW w:w="0" w:type="auto"/>
            <w:noWrap/>
            <w:vAlign w:val="center"/>
            <w:hideMark/>
          </w:tcPr>
          <w:p w:rsidRPr="00117C77" w:rsidR="00117C77" w:rsidP="007C5D27" w:rsidRDefault="00117C77" w14:paraId="1C70822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CAV30CI1113327</w:t>
            </w:r>
          </w:p>
        </w:tc>
        <w:tc>
          <w:tcPr>
            <w:tcW w:w="0" w:type="auto"/>
            <w:noWrap/>
            <w:vAlign w:val="center"/>
            <w:hideMark/>
          </w:tcPr>
          <w:p w:rsidRPr="00117C77" w:rsidR="00117C77" w:rsidP="007C5D27" w:rsidRDefault="00117C77" w14:paraId="233EE8A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20/11/2025</w:t>
            </w:r>
          </w:p>
        </w:tc>
        <w:tc>
          <w:tcPr>
            <w:tcW w:w="0" w:type="auto"/>
            <w:noWrap/>
            <w:vAlign w:val="center"/>
            <w:hideMark/>
          </w:tcPr>
          <w:p w:rsidRPr="00117C77" w:rsidR="00117C77" w:rsidP="007C5D27" w:rsidRDefault="00117C77" w14:paraId="3F70A65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CM-0659</w:t>
            </w:r>
          </w:p>
        </w:tc>
      </w:tr>
      <w:tr w:rsidRPr="00117C77" w:rsidR="00117C77" w:rsidTr="007C5D27" w14:paraId="18DBEC1C"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759AD35D" w14:textId="77777777">
            <w:pPr>
              <w:jc w:val="center"/>
              <w:rPr>
                <w:rFonts w:eastAsia="Times New Roman"/>
                <w:color w:val="000000"/>
                <w:sz w:val="20"/>
                <w:szCs w:val="20"/>
              </w:rPr>
            </w:pPr>
            <w:r w:rsidRPr="00117C77">
              <w:rPr>
                <w:rFonts w:eastAsia="Times New Roman"/>
                <w:color w:val="000000"/>
                <w:sz w:val="20"/>
                <w:szCs w:val="20"/>
              </w:rPr>
              <w:t>278</w:t>
            </w:r>
          </w:p>
        </w:tc>
        <w:tc>
          <w:tcPr>
            <w:tcW w:w="0" w:type="auto"/>
            <w:noWrap/>
            <w:vAlign w:val="center"/>
            <w:hideMark/>
          </w:tcPr>
          <w:p w:rsidRPr="00117C77" w:rsidR="00117C77" w:rsidP="007C5D27" w:rsidRDefault="00117C77" w14:paraId="4FAB9A9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AL1258</w:t>
            </w:r>
          </w:p>
        </w:tc>
        <w:tc>
          <w:tcPr>
            <w:tcW w:w="0" w:type="auto"/>
            <w:noWrap/>
            <w:vAlign w:val="center"/>
            <w:hideMark/>
          </w:tcPr>
          <w:p w:rsidRPr="00117C77" w:rsidR="00117C77" w:rsidP="007C5D27" w:rsidRDefault="00117C77" w14:paraId="0556337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Kennedy</w:t>
            </w:r>
          </w:p>
        </w:tc>
        <w:tc>
          <w:tcPr>
            <w:tcW w:w="0" w:type="auto"/>
            <w:noWrap/>
            <w:vAlign w:val="center"/>
            <w:hideMark/>
          </w:tcPr>
          <w:p w:rsidRPr="00117C77" w:rsidR="00117C77" w:rsidP="007C5D27" w:rsidRDefault="00117C77" w14:paraId="57009D2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CAV30CI1113324</w:t>
            </w:r>
          </w:p>
        </w:tc>
        <w:tc>
          <w:tcPr>
            <w:tcW w:w="0" w:type="auto"/>
            <w:noWrap/>
            <w:vAlign w:val="center"/>
            <w:hideMark/>
          </w:tcPr>
          <w:p w:rsidRPr="00117C77" w:rsidR="00117C77" w:rsidP="007C5D27" w:rsidRDefault="00117C77" w14:paraId="4D994A2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20/11/2025</w:t>
            </w:r>
          </w:p>
        </w:tc>
        <w:tc>
          <w:tcPr>
            <w:tcW w:w="0" w:type="auto"/>
            <w:noWrap/>
            <w:vAlign w:val="center"/>
            <w:hideMark/>
          </w:tcPr>
          <w:p w:rsidRPr="00117C77" w:rsidR="00117C77" w:rsidP="007C5D27" w:rsidRDefault="00117C77" w14:paraId="0CBF102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CM-0659</w:t>
            </w:r>
          </w:p>
        </w:tc>
      </w:tr>
      <w:tr w:rsidRPr="00117C77" w:rsidR="00117C77" w:rsidTr="007C5D27" w14:paraId="22C4F0B0"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47FDA146" w14:textId="77777777">
            <w:pPr>
              <w:jc w:val="center"/>
              <w:rPr>
                <w:rFonts w:eastAsia="Times New Roman"/>
                <w:color w:val="000000"/>
                <w:sz w:val="20"/>
                <w:szCs w:val="20"/>
              </w:rPr>
            </w:pPr>
            <w:r w:rsidRPr="00117C77">
              <w:rPr>
                <w:rFonts w:eastAsia="Times New Roman"/>
                <w:color w:val="000000"/>
                <w:sz w:val="20"/>
                <w:szCs w:val="20"/>
              </w:rPr>
              <w:t>279</w:t>
            </w:r>
          </w:p>
        </w:tc>
        <w:tc>
          <w:tcPr>
            <w:tcW w:w="0" w:type="auto"/>
            <w:noWrap/>
            <w:vAlign w:val="center"/>
            <w:hideMark/>
          </w:tcPr>
          <w:p w:rsidRPr="00117C77" w:rsidR="00117C77" w:rsidP="007C5D27" w:rsidRDefault="00117C77" w14:paraId="6820CF9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CCEL19_0001</w:t>
            </w:r>
          </w:p>
        </w:tc>
        <w:tc>
          <w:tcPr>
            <w:tcW w:w="0" w:type="auto"/>
            <w:noWrap/>
            <w:vAlign w:val="center"/>
            <w:hideMark/>
          </w:tcPr>
          <w:p w:rsidRPr="00117C77" w:rsidR="00117C77" w:rsidP="007C5D27" w:rsidRDefault="00117C77" w14:paraId="4DC9F4C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57BF82D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CAV30CI1137020</w:t>
            </w:r>
          </w:p>
        </w:tc>
        <w:tc>
          <w:tcPr>
            <w:tcW w:w="0" w:type="auto"/>
            <w:noWrap/>
            <w:vAlign w:val="center"/>
            <w:hideMark/>
          </w:tcPr>
          <w:p w:rsidRPr="00117C77" w:rsidR="00117C77" w:rsidP="007C5D27" w:rsidRDefault="00117C77" w14:paraId="690ADC6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20/11/2025</w:t>
            </w:r>
          </w:p>
        </w:tc>
        <w:tc>
          <w:tcPr>
            <w:tcW w:w="0" w:type="auto"/>
            <w:noWrap/>
            <w:vAlign w:val="center"/>
            <w:hideMark/>
          </w:tcPr>
          <w:p w:rsidRPr="00117C77" w:rsidR="00117C77" w:rsidP="007C5D27" w:rsidRDefault="00117C77" w14:paraId="60B5352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CM-0660</w:t>
            </w:r>
          </w:p>
        </w:tc>
      </w:tr>
      <w:tr w:rsidRPr="00117C77" w:rsidR="00117C77" w:rsidTr="007C5D27" w14:paraId="447178B1"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78524968" w14:textId="77777777">
            <w:pPr>
              <w:jc w:val="center"/>
              <w:rPr>
                <w:rFonts w:eastAsia="Times New Roman"/>
                <w:color w:val="000000"/>
                <w:sz w:val="20"/>
                <w:szCs w:val="20"/>
              </w:rPr>
            </w:pPr>
            <w:r w:rsidRPr="00117C77">
              <w:rPr>
                <w:rFonts w:eastAsia="Times New Roman"/>
                <w:color w:val="000000"/>
                <w:sz w:val="20"/>
                <w:szCs w:val="20"/>
              </w:rPr>
              <w:t>280</w:t>
            </w:r>
          </w:p>
        </w:tc>
        <w:tc>
          <w:tcPr>
            <w:tcW w:w="0" w:type="auto"/>
            <w:noWrap/>
            <w:vAlign w:val="center"/>
            <w:hideMark/>
          </w:tcPr>
          <w:p w:rsidRPr="00117C77" w:rsidR="00117C77" w:rsidP="007C5D27" w:rsidRDefault="00117C77" w14:paraId="07D700D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CCEL19_0002</w:t>
            </w:r>
          </w:p>
        </w:tc>
        <w:tc>
          <w:tcPr>
            <w:tcW w:w="0" w:type="auto"/>
            <w:noWrap/>
            <w:vAlign w:val="center"/>
            <w:hideMark/>
          </w:tcPr>
          <w:p w:rsidRPr="00117C77" w:rsidR="00117C77" w:rsidP="007C5D27" w:rsidRDefault="00117C77" w14:paraId="5E47D48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04B02CA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CAV30CI1137034</w:t>
            </w:r>
          </w:p>
        </w:tc>
        <w:tc>
          <w:tcPr>
            <w:tcW w:w="0" w:type="auto"/>
            <w:noWrap/>
            <w:vAlign w:val="center"/>
            <w:hideMark/>
          </w:tcPr>
          <w:p w:rsidRPr="00117C77" w:rsidR="00117C77" w:rsidP="007C5D27" w:rsidRDefault="00117C77" w14:paraId="75AD1F8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20/11/2025</w:t>
            </w:r>
          </w:p>
        </w:tc>
        <w:tc>
          <w:tcPr>
            <w:tcW w:w="0" w:type="auto"/>
            <w:noWrap/>
            <w:vAlign w:val="center"/>
            <w:hideMark/>
          </w:tcPr>
          <w:p w:rsidRPr="00117C77" w:rsidR="00117C77" w:rsidP="007C5D27" w:rsidRDefault="00117C77" w14:paraId="0D9FBF1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CM-0660</w:t>
            </w:r>
          </w:p>
        </w:tc>
      </w:tr>
      <w:tr w:rsidRPr="00117C77" w:rsidR="00117C77" w:rsidTr="007C5D27" w14:paraId="68A9C92A"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502FFAC3" w14:textId="77777777">
            <w:pPr>
              <w:jc w:val="center"/>
              <w:rPr>
                <w:rFonts w:eastAsia="Times New Roman"/>
                <w:color w:val="000000"/>
                <w:sz w:val="20"/>
                <w:szCs w:val="20"/>
              </w:rPr>
            </w:pPr>
            <w:r w:rsidRPr="00117C77">
              <w:rPr>
                <w:rFonts w:eastAsia="Times New Roman"/>
                <w:color w:val="000000"/>
                <w:sz w:val="20"/>
                <w:szCs w:val="20"/>
              </w:rPr>
              <w:t>281</w:t>
            </w:r>
          </w:p>
        </w:tc>
        <w:tc>
          <w:tcPr>
            <w:tcW w:w="0" w:type="auto"/>
            <w:noWrap/>
            <w:vAlign w:val="center"/>
            <w:hideMark/>
          </w:tcPr>
          <w:p w:rsidRPr="00117C77" w:rsidR="00117C77" w:rsidP="007C5D27" w:rsidRDefault="00117C77" w14:paraId="5BB3EA3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CCEL19_0003</w:t>
            </w:r>
          </w:p>
        </w:tc>
        <w:tc>
          <w:tcPr>
            <w:tcW w:w="0" w:type="auto"/>
            <w:noWrap/>
            <w:vAlign w:val="center"/>
            <w:hideMark/>
          </w:tcPr>
          <w:p w:rsidRPr="00117C77" w:rsidR="00117C77" w:rsidP="007C5D27" w:rsidRDefault="00117C77" w14:paraId="202D6F5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0A142B6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CAV30CI1137035</w:t>
            </w:r>
          </w:p>
        </w:tc>
        <w:tc>
          <w:tcPr>
            <w:tcW w:w="0" w:type="auto"/>
            <w:noWrap/>
            <w:vAlign w:val="center"/>
            <w:hideMark/>
          </w:tcPr>
          <w:p w:rsidRPr="00117C77" w:rsidR="00117C77" w:rsidP="007C5D27" w:rsidRDefault="00117C77" w14:paraId="42D1D20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20/11/2025</w:t>
            </w:r>
          </w:p>
        </w:tc>
        <w:tc>
          <w:tcPr>
            <w:tcW w:w="0" w:type="auto"/>
            <w:noWrap/>
            <w:vAlign w:val="center"/>
            <w:hideMark/>
          </w:tcPr>
          <w:p w:rsidRPr="00117C77" w:rsidR="00117C77" w:rsidP="007C5D27" w:rsidRDefault="00117C77" w14:paraId="0672441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CM-0660</w:t>
            </w:r>
          </w:p>
        </w:tc>
      </w:tr>
      <w:tr w:rsidRPr="00117C77" w:rsidR="00117C77" w:rsidTr="007C5D27" w14:paraId="36917FEB"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549748AB" w14:textId="77777777">
            <w:pPr>
              <w:jc w:val="center"/>
              <w:rPr>
                <w:rFonts w:eastAsia="Times New Roman"/>
                <w:color w:val="000000"/>
                <w:sz w:val="20"/>
                <w:szCs w:val="20"/>
              </w:rPr>
            </w:pPr>
            <w:r w:rsidRPr="00117C77">
              <w:rPr>
                <w:rFonts w:eastAsia="Times New Roman"/>
                <w:color w:val="000000"/>
                <w:sz w:val="20"/>
                <w:szCs w:val="20"/>
              </w:rPr>
              <w:t>282</w:t>
            </w:r>
          </w:p>
        </w:tc>
        <w:tc>
          <w:tcPr>
            <w:tcW w:w="0" w:type="auto"/>
            <w:noWrap/>
            <w:vAlign w:val="center"/>
            <w:hideMark/>
          </w:tcPr>
          <w:p w:rsidRPr="00117C77" w:rsidR="00117C77" w:rsidP="007C5D27" w:rsidRDefault="00117C77" w14:paraId="4ACB9DF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CCEL19_0004</w:t>
            </w:r>
          </w:p>
        </w:tc>
        <w:tc>
          <w:tcPr>
            <w:tcW w:w="0" w:type="auto"/>
            <w:noWrap/>
            <w:vAlign w:val="center"/>
            <w:hideMark/>
          </w:tcPr>
          <w:p w:rsidRPr="00117C77" w:rsidR="00117C77" w:rsidP="007C5D27" w:rsidRDefault="00117C77" w14:paraId="0078D2E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363F68D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CAV30CI1137031</w:t>
            </w:r>
          </w:p>
        </w:tc>
        <w:tc>
          <w:tcPr>
            <w:tcW w:w="0" w:type="auto"/>
            <w:noWrap/>
            <w:vAlign w:val="center"/>
            <w:hideMark/>
          </w:tcPr>
          <w:p w:rsidRPr="00117C77" w:rsidR="00117C77" w:rsidP="007C5D27" w:rsidRDefault="00117C77" w14:paraId="39A4FAA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20/11/2025</w:t>
            </w:r>
          </w:p>
        </w:tc>
        <w:tc>
          <w:tcPr>
            <w:tcW w:w="0" w:type="auto"/>
            <w:noWrap/>
            <w:vAlign w:val="center"/>
            <w:hideMark/>
          </w:tcPr>
          <w:p w:rsidRPr="00117C77" w:rsidR="00117C77" w:rsidP="007C5D27" w:rsidRDefault="00117C77" w14:paraId="0930F77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CM-0660</w:t>
            </w:r>
          </w:p>
        </w:tc>
      </w:tr>
      <w:tr w:rsidRPr="00117C77" w:rsidR="00117C77" w:rsidTr="007C5D27" w14:paraId="27548E30"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06E53A5C" w14:textId="77777777">
            <w:pPr>
              <w:jc w:val="center"/>
              <w:rPr>
                <w:rFonts w:eastAsia="Times New Roman"/>
                <w:color w:val="000000"/>
                <w:sz w:val="20"/>
                <w:szCs w:val="20"/>
              </w:rPr>
            </w:pPr>
            <w:r w:rsidRPr="00117C77">
              <w:rPr>
                <w:rFonts w:eastAsia="Times New Roman"/>
                <w:color w:val="000000"/>
                <w:sz w:val="20"/>
                <w:szCs w:val="20"/>
              </w:rPr>
              <w:t>283</w:t>
            </w:r>
          </w:p>
        </w:tc>
        <w:tc>
          <w:tcPr>
            <w:tcW w:w="0" w:type="auto"/>
            <w:noWrap/>
            <w:vAlign w:val="center"/>
            <w:hideMark/>
          </w:tcPr>
          <w:p w:rsidRPr="00117C77" w:rsidR="00117C77" w:rsidP="007C5D27" w:rsidRDefault="00117C77" w14:paraId="22FC82B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CCEL19_0007</w:t>
            </w:r>
          </w:p>
        </w:tc>
        <w:tc>
          <w:tcPr>
            <w:tcW w:w="0" w:type="auto"/>
            <w:noWrap/>
            <w:vAlign w:val="center"/>
            <w:hideMark/>
          </w:tcPr>
          <w:p w:rsidRPr="00117C77" w:rsidR="00117C77" w:rsidP="007C5D27" w:rsidRDefault="00117C77" w14:paraId="4C2E544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2865214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CAV30CI1137036</w:t>
            </w:r>
          </w:p>
        </w:tc>
        <w:tc>
          <w:tcPr>
            <w:tcW w:w="0" w:type="auto"/>
            <w:noWrap/>
            <w:vAlign w:val="center"/>
            <w:hideMark/>
          </w:tcPr>
          <w:p w:rsidRPr="00117C77" w:rsidR="00117C77" w:rsidP="007C5D27" w:rsidRDefault="00117C77" w14:paraId="4ABAA50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20/11/2025</w:t>
            </w:r>
          </w:p>
        </w:tc>
        <w:tc>
          <w:tcPr>
            <w:tcW w:w="0" w:type="auto"/>
            <w:noWrap/>
            <w:vAlign w:val="center"/>
            <w:hideMark/>
          </w:tcPr>
          <w:p w:rsidRPr="00117C77" w:rsidR="00117C77" w:rsidP="007C5D27" w:rsidRDefault="00117C77" w14:paraId="755A615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CM-0660</w:t>
            </w:r>
          </w:p>
        </w:tc>
      </w:tr>
      <w:tr w:rsidRPr="00117C77" w:rsidR="00117C77" w:rsidTr="007C5D27" w14:paraId="614E9D67"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71DF839A" w14:textId="77777777">
            <w:pPr>
              <w:jc w:val="center"/>
              <w:rPr>
                <w:rFonts w:eastAsia="Times New Roman"/>
                <w:color w:val="000000"/>
                <w:sz w:val="20"/>
                <w:szCs w:val="20"/>
              </w:rPr>
            </w:pPr>
            <w:r w:rsidRPr="00117C77">
              <w:rPr>
                <w:rFonts w:eastAsia="Times New Roman"/>
                <w:color w:val="000000"/>
                <w:sz w:val="20"/>
                <w:szCs w:val="20"/>
              </w:rPr>
              <w:t>284</w:t>
            </w:r>
          </w:p>
        </w:tc>
        <w:tc>
          <w:tcPr>
            <w:tcW w:w="0" w:type="auto"/>
            <w:noWrap/>
            <w:vAlign w:val="center"/>
            <w:hideMark/>
          </w:tcPr>
          <w:p w:rsidRPr="00117C77" w:rsidR="00117C77" w:rsidP="007C5D27" w:rsidRDefault="00117C77" w14:paraId="26C8A5A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CCEL19_0009</w:t>
            </w:r>
          </w:p>
        </w:tc>
        <w:tc>
          <w:tcPr>
            <w:tcW w:w="0" w:type="auto"/>
            <w:noWrap/>
            <w:vAlign w:val="center"/>
            <w:hideMark/>
          </w:tcPr>
          <w:p w:rsidRPr="00117C77" w:rsidR="00117C77" w:rsidP="007C5D27" w:rsidRDefault="00117C77" w14:paraId="7A88CC1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6D09896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CAV30CI1137030</w:t>
            </w:r>
          </w:p>
        </w:tc>
        <w:tc>
          <w:tcPr>
            <w:tcW w:w="0" w:type="auto"/>
            <w:noWrap/>
            <w:vAlign w:val="center"/>
            <w:hideMark/>
          </w:tcPr>
          <w:p w:rsidRPr="00117C77" w:rsidR="00117C77" w:rsidP="007C5D27" w:rsidRDefault="00117C77" w14:paraId="21EA387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20/11/2025</w:t>
            </w:r>
          </w:p>
        </w:tc>
        <w:tc>
          <w:tcPr>
            <w:tcW w:w="0" w:type="auto"/>
            <w:noWrap/>
            <w:vAlign w:val="center"/>
            <w:hideMark/>
          </w:tcPr>
          <w:p w:rsidRPr="00117C77" w:rsidR="00117C77" w:rsidP="007C5D27" w:rsidRDefault="00117C77" w14:paraId="3185490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CM-0660</w:t>
            </w:r>
          </w:p>
        </w:tc>
      </w:tr>
      <w:tr w:rsidRPr="00117C77" w:rsidR="00117C77" w:rsidTr="007C5D27" w14:paraId="0FD0289E"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1FF963CB" w14:textId="77777777">
            <w:pPr>
              <w:jc w:val="center"/>
              <w:rPr>
                <w:rFonts w:eastAsia="Times New Roman"/>
                <w:color w:val="000000"/>
                <w:sz w:val="20"/>
                <w:szCs w:val="20"/>
              </w:rPr>
            </w:pPr>
            <w:r w:rsidRPr="00117C77">
              <w:rPr>
                <w:rFonts w:eastAsia="Times New Roman"/>
                <w:color w:val="000000"/>
                <w:sz w:val="20"/>
                <w:szCs w:val="20"/>
              </w:rPr>
              <w:t>285</w:t>
            </w:r>
          </w:p>
        </w:tc>
        <w:tc>
          <w:tcPr>
            <w:tcW w:w="0" w:type="auto"/>
            <w:noWrap/>
            <w:vAlign w:val="center"/>
            <w:hideMark/>
          </w:tcPr>
          <w:p w:rsidRPr="00117C77" w:rsidR="00117C77" w:rsidP="007C5D27" w:rsidRDefault="00117C77" w14:paraId="3D76216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CCEL19_065</w:t>
            </w:r>
          </w:p>
        </w:tc>
        <w:tc>
          <w:tcPr>
            <w:tcW w:w="0" w:type="auto"/>
            <w:noWrap/>
            <w:vAlign w:val="center"/>
            <w:hideMark/>
          </w:tcPr>
          <w:p w:rsidRPr="00117C77" w:rsidR="00117C77" w:rsidP="007C5D27" w:rsidRDefault="00117C77" w14:paraId="77EBA71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2676B65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CAV30CI1137032</w:t>
            </w:r>
          </w:p>
        </w:tc>
        <w:tc>
          <w:tcPr>
            <w:tcW w:w="0" w:type="auto"/>
            <w:noWrap/>
            <w:vAlign w:val="center"/>
            <w:hideMark/>
          </w:tcPr>
          <w:p w:rsidRPr="00117C77" w:rsidR="00117C77" w:rsidP="007C5D27" w:rsidRDefault="00117C77" w14:paraId="333DE11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20/11/2025</w:t>
            </w:r>
          </w:p>
        </w:tc>
        <w:tc>
          <w:tcPr>
            <w:tcW w:w="0" w:type="auto"/>
            <w:noWrap/>
            <w:vAlign w:val="center"/>
            <w:hideMark/>
          </w:tcPr>
          <w:p w:rsidRPr="00117C77" w:rsidR="00117C77" w:rsidP="007C5D27" w:rsidRDefault="00117C77" w14:paraId="67F07BF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CM-0660</w:t>
            </w:r>
          </w:p>
        </w:tc>
      </w:tr>
      <w:tr w:rsidRPr="00117C77" w:rsidR="00117C77" w:rsidTr="007C5D27" w14:paraId="08BDABF8"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3FB2FB3B" w14:textId="77777777">
            <w:pPr>
              <w:jc w:val="center"/>
              <w:rPr>
                <w:rFonts w:eastAsia="Times New Roman"/>
                <w:color w:val="000000"/>
                <w:sz w:val="20"/>
                <w:szCs w:val="20"/>
              </w:rPr>
            </w:pPr>
            <w:r w:rsidRPr="00117C77">
              <w:rPr>
                <w:rFonts w:eastAsia="Times New Roman"/>
                <w:color w:val="000000"/>
                <w:sz w:val="20"/>
                <w:szCs w:val="20"/>
              </w:rPr>
              <w:t>286</w:t>
            </w:r>
          </w:p>
        </w:tc>
        <w:tc>
          <w:tcPr>
            <w:tcW w:w="0" w:type="auto"/>
            <w:noWrap/>
            <w:vAlign w:val="center"/>
            <w:hideMark/>
          </w:tcPr>
          <w:p w:rsidRPr="00117C77" w:rsidR="00117C77" w:rsidP="007C5D27" w:rsidRDefault="00117C77" w14:paraId="505CEB5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SCJ17E050004</w:t>
            </w:r>
          </w:p>
        </w:tc>
        <w:tc>
          <w:tcPr>
            <w:tcW w:w="0" w:type="auto"/>
            <w:noWrap/>
            <w:vAlign w:val="center"/>
            <w:hideMark/>
          </w:tcPr>
          <w:p w:rsidRPr="00117C77" w:rsidR="00117C77" w:rsidP="007C5D27" w:rsidRDefault="00117C77" w14:paraId="17BE1BF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Usme</w:t>
            </w:r>
          </w:p>
        </w:tc>
        <w:tc>
          <w:tcPr>
            <w:tcW w:w="0" w:type="auto"/>
            <w:noWrap/>
            <w:vAlign w:val="center"/>
            <w:hideMark/>
          </w:tcPr>
          <w:p w:rsidRPr="00117C77" w:rsidR="00117C77" w:rsidP="007C5D27" w:rsidRDefault="00117C77" w14:paraId="734389A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CAV30CI1091034</w:t>
            </w:r>
          </w:p>
        </w:tc>
        <w:tc>
          <w:tcPr>
            <w:tcW w:w="0" w:type="auto"/>
            <w:noWrap/>
            <w:vAlign w:val="center"/>
            <w:hideMark/>
          </w:tcPr>
          <w:p w:rsidRPr="00117C77" w:rsidR="00117C77" w:rsidP="007C5D27" w:rsidRDefault="00117C77" w14:paraId="0104AAF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22/11/2025</w:t>
            </w:r>
          </w:p>
        </w:tc>
        <w:tc>
          <w:tcPr>
            <w:tcW w:w="0" w:type="auto"/>
            <w:noWrap/>
            <w:vAlign w:val="center"/>
            <w:hideMark/>
          </w:tcPr>
          <w:p w:rsidRPr="00117C77" w:rsidR="00117C77" w:rsidP="007C5D27" w:rsidRDefault="00117C77" w14:paraId="2B20147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CM-0661</w:t>
            </w:r>
          </w:p>
        </w:tc>
      </w:tr>
      <w:tr w:rsidRPr="00117C77" w:rsidR="00117C77" w:rsidTr="007C5D27" w14:paraId="29B02720"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6F7AF171" w14:textId="77777777">
            <w:pPr>
              <w:jc w:val="center"/>
              <w:rPr>
                <w:rFonts w:eastAsia="Times New Roman"/>
                <w:color w:val="000000"/>
                <w:sz w:val="20"/>
                <w:szCs w:val="20"/>
              </w:rPr>
            </w:pPr>
            <w:r w:rsidRPr="00117C77">
              <w:rPr>
                <w:rFonts w:eastAsia="Times New Roman"/>
                <w:color w:val="000000"/>
                <w:sz w:val="20"/>
                <w:szCs w:val="20"/>
              </w:rPr>
              <w:t>287</w:t>
            </w:r>
          </w:p>
        </w:tc>
        <w:tc>
          <w:tcPr>
            <w:tcW w:w="0" w:type="auto"/>
            <w:noWrap/>
            <w:vAlign w:val="center"/>
            <w:hideMark/>
          </w:tcPr>
          <w:p w:rsidRPr="00117C77" w:rsidR="00117C77" w:rsidP="007C5D27" w:rsidRDefault="00117C77" w14:paraId="5A8D61E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SCJ17E050010</w:t>
            </w:r>
          </w:p>
        </w:tc>
        <w:tc>
          <w:tcPr>
            <w:tcW w:w="0" w:type="auto"/>
            <w:noWrap/>
            <w:vAlign w:val="center"/>
            <w:hideMark/>
          </w:tcPr>
          <w:p w:rsidRPr="00117C77" w:rsidR="00117C77" w:rsidP="007C5D27" w:rsidRDefault="00117C77" w14:paraId="7CF238C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Usme</w:t>
            </w:r>
          </w:p>
        </w:tc>
        <w:tc>
          <w:tcPr>
            <w:tcW w:w="0" w:type="auto"/>
            <w:noWrap/>
            <w:vAlign w:val="center"/>
            <w:hideMark/>
          </w:tcPr>
          <w:p w:rsidRPr="00117C77" w:rsidR="00117C77" w:rsidP="007C5D27" w:rsidRDefault="00117C77" w14:paraId="7379244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CAV30CI1091113</w:t>
            </w:r>
          </w:p>
        </w:tc>
        <w:tc>
          <w:tcPr>
            <w:tcW w:w="0" w:type="auto"/>
            <w:noWrap/>
            <w:vAlign w:val="center"/>
            <w:hideMark/>
          </w:tcPr>
          <w:p w:rsidRPr="00117C77" w:rsidR="00117C77" w:rsidP="007C5D27" w:rsidRDefault="00117C77" w14:paraId="0971868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22/11/2025</w:t>
            </w:r>
          </w:p>
        </w:tc>
        <w:tc>
          <w:tcPr>
            <w:tcW w:w="0" w:type="auto"/>
            <w:noWrap/>
            <w:vAlign w:val="center"/>
            <w:hideMark/>
          </w:tcPr>
          <w:p w:rsidRPr="00117C77" w:rsidR="00117C77" w:rsidP="007C5D27" w:rsidRDefault="00117C77" w14:paraId="634358B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CM-0661</w:t>
            </w:r>
          </w:p>
        </w:tc>
      </w:tr>
      <w:tr w:rsidRPr="00117C77" w:rsidR="00117C77" w:rsidTr="007C5D27" w14:paraId="2717A06B"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65D9AFA5" w14:textId="77777777">
            <w:pPr>
              <w:jc w:val="center"/>
              <w:rPr>
                <w:rFonts w:eastAsia="Times New Roman"/>
                <w:color w:val="000000"/>
                <w:sz w:val="20"/>
                <w:szCs w:val="20"/>
              </w:rPr>
            </w:pPr>
            <w:r w:rsidRPr="00117C77">
              <w:rPr>
                <w:rFonts w:eastAsia="Times New Roman"/>
                <w:color w:val="000000"/>
                <w:sz w:val="20"/>
                <w:szCs w:val="20"/>
              </w:rPr>
              <w:t>288</w:t>
            </w:r>
          </w:p>
        </w:tc>
        <w:tc>
          <w:tcPr>
            <w:tcW w:w="0" w:type="auto"/>
            <w:noWrap/>
            <w:vAlign w:val="center"/>
            <w:hideMark/>
          </w:tcPr>
          <w:p w:rsidRPr="00117C77" w:rsidR="00117C77" w:rsidP="007C5D27" w:rsidRDefault="00117C77" w14:paraId="6B342F8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SCJ17E050079</w:t>
            </w:r>
          </w:p>
        </w:tc>
        <w:tc>
          <w:tcPr>
            <w:tcW w:w="0" w:type="auto"/>
            <w:noWrap/>
            <w:vAlign w:val="center"/>
            <w:hideMark/>
          </w:tcPr>
          <w:p w:rsidRPr="00117C77" w:rsidR="00117C77" w:rsidP="007C5D27" w:rsidRDefault="00117C77" w14:paraId="4C10E93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Usme</w:t>
            </w:r>
          </w:p>
        </w:tc>
        <w:tc>
          <w:tcPr>
            <w:tcW w:w="0" w:type="auto"/>
            <w:noWrap/>
            <w:vAlign w:val="center"/>
            <w:hideMark/>
          </w:tcPr>
          <w:p w:rsidRPr="00117C77" w:rsidR="00117C77" w:rsidP="007C5D27" w:rsidRDefault="00117C77" w14:paraId="3FCF0D3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CAV30CI1091098</w:t>
            </w:r>
          </w:p>
        </w:tc>
        <w:tc>
          <w:tcPr>
            <w:tcW w:w="0" w:type="auto"/>
            <w:noWrap/>
            <w:vAlign w:val="center"/>
            <w:hideMark/>
          </w:tcPr>
          <w:p w:rsidRPr="00117C77" w:rsidR="00117C77" w:rsidP="007C5D27" w:rsidRDefault="00117C77" w14:paraId="0539C51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22/11/2025</w:t>
            </w:r>
          </w:p>
        </w:tc>
        <w:tc>
          <w:tcPr>
            <w:tcW w:w="0" w:type="auto"/>
            <w:noWrap/>
            <w:vAlign w:val="center"/>
            <w:hideMark/>
          </w:tcPr>
          <w:p w:rsidRPr="00117C77" w:rsidR="00117C77" w:rsidP="007C5D27" w:rsidRDefault="00117C77" w14:paraId="144B480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CM-0661</w:t>
            </w:r>
          </w:p>
        </w:tc>
      </w:tr>
      <w:tr w:rsidRPr="00117C77" w:rsidR="00117C77" w:rsidTr="007C5D27" w14:paraId="059EFC73"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5071FB37" w14:textId="77777777">
            <w:pPr>
              <w:jc w:val="center"/>
              <w:rPr>
                <w:rFonts w:eastAsia="Times New Roman"/>
                <w:color w:val="000000"/>
                <w:sz w:val="20"/>
                <w:szCs w:val="20"/>
              </w:rPr>
            </w:pPr>
            <w:r w:rsidRPr="00117C77">
              <w:rPr>
                <w:rFonts w:eastAsia="Times New Roman"/>
                <w:color w:val="000000"/>
                <w:sz w:val="20"/>
                <w:szCs w:val="20"/>
              </w:rPr>
              <w:t>289</w:t>
            </w:r>
          </w:p>
        </w:tc>
        <w:tc>
          <w:tcPr>
            <w:tcW w:w="0" w:type="auto"/>
            <w:noWrap/>
            <w:vAlign w:val="center"/>
            <w:hideMark/>
          </w:tcPr>
          <w:p w:rsidRPr="00117C77" w:rsidR="00117C77" w:rsidP="007C5D27" w:rsidRDefault="00117C77" w14:paraId="3FBF5EB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SCJ17E050070</w:t>
            </w:r>
          </w:p>
        </w:tc>
        <w:tc>
          <w:tcPr>
            <w:tcW w:w="0" w:type="auto"/>
            <w:noWrap/>
            <w:vAlign w:val="center"/>
            <w:hideMark/>
          </w:tcPr>
          <w:p w:rsidRPr="00117C77" w:rsidR="00117C77" w:rsidP="007C5D27" w:rsidRDefault="00117C77" w14:paraId="2BA1AEB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Usme</w:t>
            </w:r>
          </w:p>
        </w:tc>
        <w:tc>
          <w:tcPr>
            <w:tcW w:w="0" w:type="auto"/>
            <w:noWrap/>
            <w:vAlign w:val="center"/>
            <w:hideMark/>
          </w:tcPr>
          <w:p w:rsidRPr="00117C77" w:rsidR="00117C77" w:rsidP="007C5D27" w:rsidRDefault="00117C77" w14:paraId="74B824E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CAV30CI1090919</w:t>
            </w:r>
          </w:p>
        </w:tc>
        <w:tc>
          <w:tcPr>
            <w:tcW w:w="0" w:type="auto"/>
            <w:noWrap/>
            <w:vAlign w:val="center"/>
            <w:hideMark/>
          </w:tcPr>
          <w:p w:rsidRPr="00117C77" w:rsidR="00117C77" w:rsidP="007C5D27" w:rsidRDefault="00117C77" w14:paraId="576B9E6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22/11/2025</w:t>
            </w:r>
          </w:p>
        </w:tc>
        <w:tc>
          <w:tcPr>
            <w:tcW w:w="0" w:type="auto"/>
            <w:noWrap/>
            <w:vAlign w:val="center"/>
            <w:hideMark/>
          </w:tcPr>
          <w:p w:rsidRPr="00117C77" w:rsidR="00117C77" w:rsidP="007C5D27" w:rsidRDefault="00117C77" w14:paraId="56A7FCE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CM-0661</w:t>
            </w:r>
          </w:p>
        </w:tc>
      </w:tr>
      <w:tr w:rsidRPr="00117C77" w:rsidR="00117C77" w:rsidTr="007C5D27" w14:paraId="2E4A461A"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3F476DEB" w14:textId="77777777">
            <w:pPr>
              <w:jc w:val="center"/>
              <w:rPr>
                <w:rFonts w:eastAsia="Times New Roman"/>
                <w:color w:val="000000"/>
                <w:sz w:val="20"/>
                <w:szCs w:val="20"/>
              </w:rPr>
            </w:pPr>
            <w:r w:rsidRPr="00117C77">
              <w:rPr>
                <w:rFonts w:eastAsia="Times New Roman"/>
                <w:color w:val="000000"/>
                <w:sz w:val="20"/>
                <w:szCs w:val="20"/>
              </w:rPr>
              <w:t>290</w:t>
            </w:r>
          </w:p>
        </w:tc>
        <w:tc>
          <w:tcPr>
            <w:tcW w:w="0" w:type="auto"/>
            <w:noWrap/>
            <w:vAlign w:val="center"/>
            <w:hideMark/>
          </w:tcPr>
          <w:p w:rsidRPr="00117C77" w:rsidR="00117C77" w:rsidP="007C5D27" w:rsidRDefault="00117C77" w14:paraId="3250954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SCJ17E050036</w:t>
            </w:r>
          </w:p>
        </w:tc>
        <w:tc>
          <w:tcPr>
            <w:tcW w:w="0" w:type="auto"/>
            <w:noWrap/>
            <w:vAlign w:val="center"/>
            <w:hideMark/>
          </w:tcPr>
          <w:p w:rsidRPr="00117C77" w:rsidR="00117C77" w:rsidP="007C5D27" w:rsidRDefault="00117C77" w14:paraId="587CAF5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Usme</w:t>
            </w:r>
          </w:p>
        </w:tc>
        <w:tc>
          <w:tcPr>
            <w:tcW w:w="0" w:type="auto"/>
            <w:noWrap/>
            <w:vAlign w:val="center"/>
            <w:hideMark/>
          </w:tcPr>
          <w:p w:rsidRPr="00117C77" w:rsidR="00117C77" w:rsidP="007C5D27" w:rsidRDefault="00117C77" w14:paraId="4260A7C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CAV30CI1091093</w:t>
            </w:r>
          </w:p>
        </w:tc>
        <w:tc>
          <w:tcPr>
            <w:tcW w:w="0" w:type="auto"/>
            <w:noWrap/>
            <w:vAlign w:val="center"/>
            <w:hideMark/>
          </w:tcPr>
          <w:p w:rsidRPr="00117C77" w:rsidR="00117C77" w:rsidP="007C5D27" w:rsidRDefault="00117C77" w14:paraId="1111561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22/11/2025</w:t>
            </w:r>
          </w:p>
        </w:tc>
        <w:tc>
          <w:tcPr>
            <w:tcW w:w="0" w:type="auto"/>
            <w:noWrap/>
            <w:vAlign w:val="center"/>
            <w:hideMark/>
          </w:tcPr>
          <w:p w:rsidRPr="00117C77" w:rsidR="00117C77" w:rsidP="007C5D27" w:rsidRDefault="00117C77" w14:paraId="612046D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CM-0661</w:t>
            </w:r>
          </w:p>
        </w:tc>
      </w:tr>
      <w:tr w:rsidRPr="00117C77" w:rsidR="00117C77" w:rsidTr="007C5D27" w14:paraId="09E3B925"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72701C6C" w14:textId="77777777">
            <w:pPr>
              <w:jc w:val="center"/>
              <w:rPr>
                <w:rFonts w:eastAsia="Times New Roman"/>
                <w:color w:val="000000"/>
                <w:sz w:val="20"/>
                <w:szCs w:val="20"/>
              </w:rPr>
            </w:pPr>
            <w:r w:rsidRPr="00117C77">
              <w:rPr>
                <w:rFonts w:eastAsia="Times New Roman"/>
                <w:color w:val="000000"/>
                <w:sz w:val="20"/>
                <w:szCs w:val="20"/>
              </w:rPr>
              <w:t>291</w:t>
            </w:r>
          </w:p>
        </w:tc>
        <w:tc>
          <w:tcPr>
            <w:tcW w:w="0" w:type="auto"/>
            <w:noWrap/>
            <w:vAlign w:val="center"/>
            <w:hideMark/>
          </w:tcPr>
          <w:p w:rsidRPr="00117C77" w:rsidR="00117C77" w:rsidP="007C5D27" w:rsidRDefault="00117C77" w14:paraId="51FF584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AL117</w:t>
            </w:r>
          </w:p>
        </w:tc>
        <w:tc>
          <w:tcPr>
            <w:tcW w:w="0" w:type="auto"/>
            <w:noWrap/>
            <w:vAlign w:val="center"/>
            <w:hideMark/>
          </w:tcPr>
          <w:p w:rsidRPr="00117C77" w:rsidR="00117C77" w:rsidP="007C5D27" w:rsidRDefault="00117C77" w14:paraId="4BEAEED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Usme</w:t>
            </w:r>
          </w:p>
        </w:tc>
        <w:tc>
          <w:tcPr>
            <w:tcW w:w="0" w:type="auto"/>
            <w:noWrap/>
            <w:vAlign w:val="center"/>
            <w:hideMark/>
          </w:tcPr>
          <w:p w:rsidRPr="00117C77" w:rsidR="00117C77" w:rsidP="007C5D27" w:rsidRDefault="00117C77" w14:paraId="0EDA884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CAV30CI1113264</w:t>
            </w:r>
          </w:p>
        </w:tc>
        <w:tc>
          <w:tcPr>
            <w:tcW w:w="0" w:type="auto"/>
            <w:noWrap/>
            <w:vAlign w:val="center"/>
            <w:hideMark/>
          </w:tcPr>
          <w:p w:rsidRPr="00117C77" w:rsidR="00117C77" w:rsidP="007C5D27" w:rsidRDefault="00117C77" w14:paraId="70AAC62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22/11/2025</w:t>
            </w:r>
          </w:p>
        </w:tc>
        <w:tc>
          <w:tcPr>
            <w:tcW w:w="0" w:type="auto"/>
            <w:noWrap/>
            <w:vAlign w:val="center"/>
            <w:hideMark/>
          </w:tcPr>
          <w:p w:rsidRPr="00117C77" w:rsidR="00117C77" w:rsidP="007C5D27" w:rsidRDefault="00117C77" w14:paraId="6280FFD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CM-0661</w:t>
            </w:r>
          </w:p>
        </w:tc>
      </w:tr>
      <w:tr w:rsidRPr="00117C77" w:rsidR="00117C77" w:rsidTr="007C5D27" w14:paraId="08DD344F"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00427259" w14:textId="77777777">
            <w:pPr>
              <w:jc w:val="center"/>
              <w:rPr>
                <w:rFonts w:eastAsia="Times New Roman"/>
                <w:color w:val="000000"/>
                <w:sz w:val="20"/>
                <w:szCs w:val="20"/>
              </w:rPr>
            </w:pPr>
            <w:r w:rsidRPr="00117C77">
              <w:rPr>
                <w:rFonts w:eastAsia="Times New Roman"/>
                <w:color w:val="000000"/>
                <w:sz w:val="20"/>
                <w:szCs w:val="20"/>
              </w:rPr>
              <w:t>292</w:t>
            </w:r>
          </w:p>
        </w:tc>
        <w:tc>
          <w:tcPr>
            <w:tcW w:w="0" w:type="auto"/>
            <w:noWrap/>
            <w:vAlign w:val="center"/>
            <w:hideMark/>
          </w:tcPr>
          <w:p w:rsidRPr="00117C77" w:rsidR="00117C77" w:rsidP="007C5D27" w:rsidRDefault="00117C77" w14:paraId="102972C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SCJ17E050003</w:t>
            </w:r>
          </w:p>
        </w:tc>
        <w:tc>
          <w:tcPr>
            <w:tcW w:w="0" w:type="auto"/>
            <w:noWrap/>
            <w:vAlign w:val="center"/>
            <w:hideMark/>
          </w:tcPr>
          <w:p w:rsidRPr="00117C77" w:rsidR="00117C77" w:rsidP="007C5D27" w:rsidRDefault="00117C77" w14:paraId="21245FA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Usme</w:t>
            </w:r>
          </w:p>
        </w:tc>
        <w:tc>
          <w:tcPr>
            <w:tcW w:w="0" w:type="auto"/>
            <w:noWrap/>
            <w:vAlign w:val="center"/>
            <w:hideMark/>
          </w:tcPr>
          <w:p w:rsidRPr="00117C77" w:rsidR="00117C77" w:rsidP="007C5D27" w:rsidRDefault="00117C77" w14:paraId="0B77914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CAV30CI1100961</w:t>
            </w:r>
          </w:p>
        </w:tc>
        <w:tc>
          <w:tcPr>
            <w:tcW w:w="0" w:type="auto"/>
            <w:noWrap/>
            <w:vAlign w:val="center"/>
            <w:hideMark/>
          </w:tcPr>
          <w:p w:rsidRPr="00117C77" w:rsidR="00117C77" w:rsidP="007C5D27" w:rsidRDefault="00117C77" w14:paraId="050E030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22/11/2025</w:t>
            </w:r>
          </w:p>
        </w:tc>
        <w:tc>
          <w:tcPr>
            <w:tcW w:w="0" w:type="auto"/>
            <w:noWrap/>
            <w:vAlign w:val="center"/>
            <w:hideMark/>
          </w:tcPr>
          <w:p w:rsidRPr="00117C77" w:rsidR="00117C77" w:rsidP="007C5D27" w:rsidRDefault="00117C77" w14:paraId="0596E50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CM-0661</w:t>
            </w:r>
          </w:p>
        </w:tc>
      </w:tr>
      <w:tr w:rsidRPr="00117C77" w:rsidR="00117C77" w:rsidTr="007C5D27" w14:paraId="5EED12C3"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292C6A5B" w14:textId="77777777">
            <w:pPr>
              <w:jc w:val="center"/>
              <w:rPr>
                <w:rFonts w:eastAsia="Times New Roman"/>
                <w:color w:val="000000"/>
                <w:sz w:val="20"/>
                <w:szCs w:val="20"/>
              </w:rPr>
            </w:pPr>
            <w:r w:rsidRPr="00117C77">
              <w:rPr>
                <w:rFonts w:eastAsia="Times New Roman"/>
                <w:color w:val="000000"/>
                <w:sz w:val="20"/>
                <w:szCs w:val="20"/>
              </w:rPr>
              <w:t>293</w:t>
            </w:r>
          </w:p>
        </w:tc>
        <w:tc>
          <w:tcPr>
            <w:tcW w:w="0" w:type="auto"/>
            <w:noWrap/>
            <w:vAlign w:val="center"/>
            <w:hideMark/>
          </w:tcPr>
          <w:p w:rsidRPr="00117C77" w:rsidR="00117C77" w:rsidP="007C5D27" w:rsidRDefault="00117C77" w14:paraId="27F8EC9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SCJ17E050008</w:t>
            </w:r>
          </w:p>
        </w:tc>
        <w:tc>
          <w:tcPr>
            <w:tcW w:w="0" w:type="auto"/>
            <w:noWrap/>
            <w:vAlign w:val="center"/>
            <w:hideMark/>
          </w:tcPr>
          <w:p w:rsidRPr="00117C77" w:rsidR="00117C77" w:rsidP="007C5D27" w:rsidRDefault="00117C77" w14:paraId="139A2EC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Usme</w:t>
            </w:r>
          </w:p>
        </w:tc>
        <w:tc>
          <w:tcPr>
            <w:tcW w:w="0" w:type="auto"/>
            <w:noWrap/>
            <w:vAlign w:val="center"/>
            <w:hideMark/>
          </w:tcPr>
          <w:p w:rsidRPr="00117C77" w:rsidR="00117C77" w:rsidP="007C5D27" w:rsidRDefault="00117C77" w14:paraId="1D01902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CAV30CI1091115</w:t>
            </w:r>
          </w:p>
        </w:tc>
        <w:tc>
          <w:tcPr>
            <w:tcW w:w="0" w:type="auto"/>
            <w:noWrap/>
            <w:vAlign w:val="center"/>
            <w:hideMark/>
          </w:tcPr>
          <w:p w:rsidRPr="00117C77" w:rsidR="00117C77" w:rsidP="007C5D27" w:rsidRDefault="00117C77" w14:paraId="6003749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22/11/2025</w:t>
            </w:r>
          </w:p>
        </w:tc>
        <w:tc>
          <w:tcPr>
            <w:tcW w:w="0" w:type="auto"/>
            <w:noWrap/>
            <w:vAlign w:val="center"/>
            <w:hideMark/>
          </w:tcPr>
          <w:p w:rsidRPr="00117C77" w:rsidR="00117C77" w:rsidP="007C5D27" w:rsidRDefault="00117C77" w14:paraId="7F9DAC6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CM-0661</w:t>
            </w:r>
          </w:p>
        </w:tc>
      </w:tr>
      <w:tr w:rsidRPr="00117C77" w:rsidR="00117C77" w:rsidTr="007C5D27" w14:paraId="1FDBCADD"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47F5A72B" w14:textId="77777777">
            <w:pPr>
              <w:jc w:val="center"/>
              <w:rPr>
                <w:rFonts w:eastAsia="Times New Roman"/>
                <w:color w:val="000000"/>
                <w:sz w:val="20"/>
                <w:szCs w:val="20"/>
              </w:rPr>
            </w:pPr>
            <w:r w:rsidRPr="00117C77">
              <w:rPr>
                <w:rFonts w:eastAsia="Times New Roman"/>
                <w:color w:val="000000"/>
                <w:sz w:val="20"/>
                <w:szCs w:val="20"/>
              </w:rPr>
              <w:t>294</w:t>
            </w:r>
          </w:p>
        </w:tc>
        <w:tc>
          <w:tcPr>
            <w:tcW w:w="0" w:type="auto"/>
            <w:noWrap/>
            <w:vAlign w:val="center"/>
            <w:hideMark/>
          </w:tcPr>
          <w:p w:rsidRPr="00117C77" w:rsidR="00117C77" w:rsidP="007C5D27" w:rsidRDefault="00117C77" w14:paraId="361AFEC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P29</w:t>
            </w:r>
          </w:p>
        </w:tc>
        <w:tc>
          <w:tcPr>
            <w:tcW w:w="0" w:type="auto"/>
            <w:noWrap/>
            <w:vAlign w:val="center"/>
            <w:hideMark/>
          </w:tcPr>
          <w:p w:rsidRPr="00117C77" w:rsidR="00117C77" w:rsidP="007C5D27" w:rsidRDefault="00117C77" w14:paraId="44ACF02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Usme</w:t>
            </w:r>
          </w:p>
        </w:tc>
        <w:tc>
          <w:tcPr>
            <w:tcW w:w="0" w:type="auto"/>
            <w:noWrap/>
            <w:vAlign w:val="center"/>
            <w:hideMark/>
          </w:tcPr>
          <w:p w:rsidRPr="00117C77" w:rsidR="00117C77" w:rsidP="007C5D27" w:rsidRDefault="00117C77" w14:paraId="3987176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CAV30CI1113343</w:t>
            </w:r>
          </w:p>
        </w:tc>
        <w:tc>
          <w:tcPr>
            <w:tcW w:w="0" w:type="auto"/>
            <w:noWrap/>
            <w:vAlign w:val="center"/>
            <w:hideMark/>
          </w:tcPr>
          <w:p w:rsidRPr="00117C77" w:rsidR="00117C77" w:rsidP="007C5D27" w:rsidRDefault="00117C77" w14:paraId="0E99026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22/11/2025</w:t>
            </w:r>
          </w:p>
        </w:tc>
        <w:tc>
          <w:tcPr>
            <w:tcW w:w="0" w:type="auto"/>
            <w:noWrap/>
            <w:vAlign w:val="center"/>
            <w:hideMark/>
          </w:tcPr>
          <w:p w:rsidRPr="00117C77" w:rsidR="00117C77" w:rsidP="007C5D27" w:rsidRDefault="00117C77" w14:paraId="1EFE60F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CM-0661</w:t>
            </w:r>
          </w:p>
        </w:tc>
      </w:tr>
      <w:tr w:rsidRPr="00117C77" w:rsidR="00117C77" w:rsidTr="007C5D27" w14:paraId="6C737603"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4E024AEA" w14:textId="77777777">
            <w:pPr>
              <w:jc w:val="center"/>
              <w:rPr>
                <w:rFonts w:eastAsia="Times New Roman"/>
                <w:color w:val="000000"/>
                <w:sz w:val="20"/>
                <w:szCs w:val="20"/>
              </w:rPr>
            </w:pPr>
            <w:r w:rsidRPr="00117C77">
              <w:rPr>
                <w:rFonts w:eastAsia="Times New Roman"/>
                <w:color w:val="000000"/>
                <w:sz w:val="20"/>
                <w:szCs w:val="20"/>
              </w:rPr>
              <w:t>295</w:t>
            </w:r>
          </w:p>
        </w:tc>
        <w:tc>
          <w:tcPr>
            <w:tcW w:w="0" w:type="auto"/>
            <w:noWrap/>
            <w:vAlign w:val="center"/>
            <w:hideMark/>
          </w:tcPr>
          <w:p w:rsidRPr="00117C77" w:rsidR="00117C77" w:rsidP="007C5D27" w:rsidRDefault="00117C77" w14:paraId="4900C98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CCEL08_041</w:t>
            </w:r>
          </w:p>
        </w:tc>
        <w:tc>
          <w:tcPr>
            <w:tcW w:w="0" w:type="auto"/>
            <w:noWrap/>
            <w:vAlign w:val="center"/>
            <w:hideMark/>
          </w:tcPr>
          <w:p w:rsidRPr="00117C77" w:rsidR="00117C77" w:rsidP="007C5D27" w:rsidRDefault="00117C77" w14:paraId="3E40F83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Kennedy</w:t>
            </w:r>
          </w:p>
        </w:tc>
        <w:tc>
          <w:tcPr>
            <w:tcW w:w="0" w:type="auto"/>
            <w:noWrap/>
            <w:vAlign w:val="center"/>
            <w:hideMark/>
          </w:tcPr>
          <w:p w:rsidRPr="00117C77" w:rsidR="00117C77" w:rsidP="007C5D27" w:rsidRDefault="00117C77" w14:paraId="5D7E651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CAV30CI1129590</w:t>
            </w:r>
          </w:p>
        </w:tc>
        <w:tc>
          <w:tcPr>
            <w:tcW w:w="0" w:type="auto"/>
            <w:noWrap/>
            <w:vAlign w:val="center"/>
            <w:hideMark/>
          </w:tcPr>
          <w:p w:rsidRPr="00117C77" w:rsidR="00117C77" w:rsidP="007C5D27" w:rsidRDefault="00117C77" w14:paraId="54F7FAE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24/11/2025</w:t>
            </w:r>
          </w:p>
        </w:tc>
        <w:tc>
          <w:tcPr>
            <w:tcW w:w="0" w:type="auto"/>
            <w:noWrap/>
            <w:vAlign w:val="center"/>
            <w:hideMark/>
          </w:tcPr>
          <w:p w:rsidRPr="00117C77" w:rsidR="00117C77" w:rsidP="007C5D27" w:rsidRDefault="00117C77" w14:paraId="4861D69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CM-0662</w:t>
            </w:r>
          </w:p>
        </w:tc>
      </w:tr>
      <w:tr w:rsidRPr="00117C77" w:rsidR="00117C77" w:rsidTr="007C5D27" w14:paraId="5E85AE41"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248352A5" w14:textId="77777777">
            <w:pPr>
              <w:jc w:val="center"/>
              <w:rPr>
                <w:rFonts w:eastAsia="Times New Roman"/>
                <w:color w:val="000000"/>
                <w:sz w:val="20"/>
                <w:szCs w:val="20"/>
              </w:rPr>
            </w:pPr>
            <w:r w:rsidRPr="00117C77">
              <w:rPr>
                <w:rFonts w:eastAsia="Times New Roman"/>
                <w:color w:val="000000"/>
                <w:sz w:val="20"/>
                <w:szCs w:val="20"/>
              </w:rPr>
              <w:t>296</w:t>
            </w:r>
          </w:p>
        </w:tc>
        <w:tc>
          <w:tcPr>
            <w:tcW w:w="0" w:type="auto"/>
            <w:noWrap/>
            <w:vAlign w:val="center"/>
            <w:hideMark/>
          </w:tcPr>
          <w:p w:rsidRPr="00117C77" w:rsidR="00117C77" w:rsidP="007C5D27" w:rsidRDefault="00117C77" w14:paraId="5D0639A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CCEL08_044</w:t>
            </w:r>
          </w:p>
        </w:tc>
        <w:tc>
          <w:tcPr>
            <w:tcW w:w="0" w:type="auto"/>
            <w:noWrap/>
            <w:vAlign w:val="center"/>
            <w:hideMark/>
          </w:tcPr>
          <w:p w:rsidRPr="00117C77" w:rsidR="00117C77" w:rsidP="007C5D27" w:rsidRDefault="00117C77" w14:paraId="52DF11A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Kennedy</w:t>
            </w:r>
          </w:p>
        </w:tc>
        <w:tc>
          <w:tcPr>
            <w:tcW w:w="0" w:type="auto"/>
            <w:noWrap/>
            <w:vAlign w:val="center"/>
            <w:hideMark/>
          </w:tcPr>
          <w:p w:rsidRPr="00117C77" w:rsidR="00117C77" w:rsidP="007C5D27" w:rsidRDefault="00117C77" w14:paraId="52B5779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CAV30CI1129631</w:t>
            </w:r>
          </w:p>
        </w:tc>
        <w:tc>
          <w:tcPr>
            <w:tcW w:w="0" w:type="auto"/>
            <w:noWrap/>
            <w:vAlign w:val="center"/>
            <w:hideMark/>
          </w:tcPr>
          <w:p w:rsidRPr="00117C77" w:rsidR="00117C77" w:rsidP="007C5D27" w:rsidRDefault="00117C77" w14:paraId="16BA4EC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24/11/2025</w:t>
            </w:r>
          </w:p>
        </w:tc>
        <w:tc>
          <w:tcPr>
            <w:tcW w:w="0" w:type="auto"/>
            <w:noWrap/>
            <w:vAlign w:val="center"/>
            <w:hideMark/>
          </w:tcPr>
          <w:p w:rsidRPr="00117C77" w:rsidR="00117C77" w:rsidP="007C5D27" w:rsidRDefault="00117C77" w14:paraId="046CD72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CM-0662</w:t>
            </w:r>
          </w:p>
        </w:tc>
      </w:tr>
      <w:tr w:rsidRPr="00117C77" w:rsidR="00117C77" w:rsidTr="007C5D27" w14:paraId="6BEC8BDA"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497AE654" w14:textId="77777777">
            <w:pPr>
              <w:jc w:val="center"/>
              <w:rPr>
                <w:rFonts w:eastAsia="Times New Roman"/>
                <w:color w:val="000000"/>
                <w:sz w:val="20"/>
                <w:szCs w:val="20"/>
              </w:rPr>
            </w:pPr>
            <w:r w:rsidRPr="00117C77">
              <w:rPr>
                <w:rFonts w:eastAsia="Times New Roman"/>
                <w:color w:val="000000"/>
                <w:sz w:val="20"/>
                <w:szCs w:val="20"/>
              </w:rPr>
              <w:t>297</w:t>
            </w:r>
          </w:p>
        </w:tc>
        <w:tc>
          <w:tcPr>
            <w:tcW w:w="0" w:type="auto"/>
            <w:noWrap/>
            <w:vAlign w:val="center"/>
            <w:hideMark/>
          </w:tcPr>
          <w:p w:rsidRPr="00117C77" w:rsidR="00117C77" w:rsidP="007C5D27" w:rsidRDefault="00117C77" w14:paraId="0AE301E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CCEL08_045</w:t>
            </w:r>
          </w:p>
        </w:tc>
        <w:tc>
          <w:tcPr>
            <w:tcW w:w="0" w:type="auto"/>
            <w:noWrap/>
            <w:vAlign w:val="center"/>
            <w:hideMark/>
          </w:tcPr>
          <w:p w:rsidRPr="00117C77" w:rsidR="00117C77" w:rsidP="007C5D27" w:rsidRDefault="00117C77" w14:paraId="41CBD4A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Kennedy</w:t>
            </w:r>
          </w:p>
        </w:tc>
        <w:tc>
          <w:tcPr>
            <w:tcW w:w="0" w:type="auto"/>
            <w:noWrap/>
            <w:vAlign w:val="center"/>
            <w:hideMark/>
          </w:tcPr>
          <w:p w:rsidRPr="00117C77" w:rsidR="00117C77" w:rsidP="007C5D27" w:rsidRDefault="00117C77" w14:paraId="43A9E22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CAV30CI1129627</w:t>
            </w:r>
          </w:p>
        </w:tc>
        <w:tc>
          <w:tcPr>
            <w:tcW w:w="0" w:type="auto"/>
            <w:noWrap/>
            <w:vAlign w:val="center"/>
            <w:hideMark/>
          </w:tcPr>
          <w:p w:rsidRPr="00117C77" w:rsidR="00117C77" w:rsidP="007C5D27" w:rsidRDefault="00117C77" w14:paraId="675704E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24/11/2025</w:t>
            </w:r>
          </w:p>
        </w:tc>
        <w:tc>
          <w:tcPr>
            <w:tcW w:w="0" w:type="auto"/>
            <w:noWrap/>
            <w:vAlign w:val="center"/>
            <w:hideMark/>
          </w:tcPr>
          <w:p w:rsidRPr="00117C77" w:rsidR="00117C77" w:rsidP="007C5D27" w:rsidRDefault="00117C77" w14:paraId="10641E5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CM-0662</w:t>
            </w:r>
          </w:p>
        </w:tc>
      </w:tr>
      <w:tr w:rsidRPr="00117C77" w:rsidR="00117C77" w:rsidTr="007C5D27" w14:paraId="43D27A56"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6CBE1664" w14:textId="77777777">
            <w:pPr>
              <w:jc w:val="center"/>
              <w:rPr>
                <w:rFonts w:eastAsia="Times New Roman"/>
                <w:color w:val="000000"/>
                <w:sz w:val="20"/>
                <w:szCs w:val="20"/>
              </w:rPr>
            </w:pPr>
            <w:r w:rsidRPr="00117C77">
              <w:rPr>
                <w:rFonts w:eastAsia="Times New Roman"/>
                <w:color w:val="000000"/>
                <w:sz w:val="20"/>
                <w:szCs w:val="20"/>
              </w:rPr>
              <w:t>298</w:t>
            </w:r>
          </w:p>
        </w:tc>
        <w:tc>
          <w:tcPr>
            <w:tcW w:w="0" w:type="auto"/>
            <w:noWrap/>
            <w:vAlign w:val="center"/>
            <w:hideMark/>
          </w:tcPr>
          <w:p w:rsidRPr="00117C77" w:rsidR="00117C77" w:rsidP="007C5D27" w:rsidRDefault="00117C77" w14:paraId="536DDF4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CCEL08_046</w:t>
            </w:r>
          </w:p>
        </w:tc>
        <w:tc>
          <w:tcPr>
            <w:tcW w:w="0" w:type="auto"/>
            <w:noWrap/>
            <w:vAlign w:val="center"/>
            <w:hideMark/>
          </w:tcPr>
          <w:p w:rsidRPr="00117C77" w:rsidR="00117C77" w:rsidP="007C5D27" w:rsidRDefault="00117C77" w14:paraId="391AB43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Kennedy</w:t>
            </w:r>
          </w:p>
        </w:tc>
        <w:tc>
          <w:tcPr>
            <w:tcW w:w="0" w:type="auto"/>
            <w:noWrap/>
            <w:vAlign w:val="center"/>
            <w:hideMark/>
          </w:tcPr>
          <w:p w:rsidRPr="00117C77" w:rsidR="00117C77" w:rsidP="007C5D27" w:rsidRDefault="00117C77" w14:paraId="5080F95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CAV30CI1129630</w:t>
            </w:r>
          </w:p>
        </w:tc>
        <w:tc>
          <w:tcPr>
            <w:tcW w:w="0" w:type="auto"/>
            <w:noWrap/>
            <w:vAlign w:val="center"/>
            <w:hideMark/>
          </w:tcPr>
          <w:p w:rsidRPr="00117C77" w:rsidR="00117C77" w:rsidP="007C5D27" w:rsidRDefault="00117C77" w14:paraId="7EE9C05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24/11/2025</w:t>
            </w:r>
          </w:p>
        </w:tc>
        <w:tc>
          <w:tcPr>
            <w:tcW w:w="0" w:type="auto"/>
            <w:noWrap/>
            <w:vAlign w:val="center"/>
            <w:hideMark/>
          </w:tcPr>
          <w:p w:rsidRPr="00117C77" w:rsidR="00117C77" w:rsidP="007C5D27" w:rsidRDefault="00117C77" w14:paraId="6884A59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CM-0662</w:t>
            </w:r>
          </w:p>
        </w:tc>
      </w:tr>
      <w:tr w:rsidRPr="00117C77" w:rsidR="00117C77" w:rsidTr="007C5D27" w14:paraId="0072EED5"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7CAC0A35" w14:textId="77777777">
            <w:pPr>
              <w:jc w:val="center"/>
              <w:rPr>
                <w:rFonts w:eastAsia="Times New Roman"/>
                <w:color w:val="000000"/>
                <w:sz w:val="20"/>
                <w:szCs w:val="20"/>
              </w:rPr>
            </w:pPr>
            <w:r w:rsidRPr="00117C77">
              <w:rPr>
                <w:rFonts w:eastAsia="Times New Roman"/>
                <w:color w:val="000000"/>
                <w:sz w:val="20"/>
                <w:szCs w:val="20"/>
              </w:rPr>
              <w:t>299</w:t>
            </w:r>
          </w:p>
        </w:tc>
        <w:tc>
          <w:tcPr>
            <w:tcW w:w="0" w:type="auto"/>
            <w:noWrap/>
            <w:vAlign w:val="center"/>
            <w:hideMark/>
          </w:tcPr>
          <w:p w:rsidRPr="00117C77" w:rsidR="00117C77" w:rsidP="007C5D27" w:rsidRDefault="00117C77" w14:paraId="6F1092B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SCJ17E110004</w:t>
            </w:r>
          </w:p>
        </w:tc>
        <w:tc>
          <w:tcPr>
            <w:tcW w:w="0" w:type="auto"/>
            <w:noWrap/>
            <w:vAlign w:val="center"/>
            <w:hideMark/>
          </w:tcPr>
          <w:p w:rsidRPr="00117C77" w:rsidR="00117C77" w:rsidP="007C5D27" w:rsidRDefault="00117C77" w14:paraId="69D9028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Suba</w:t>
            </w:r>
          </w:p>
        </w:tc>
        <w:tc>
          <w:tcPr>
            <w:tcW w:w="0" w:type="auto"/>
            <w:noWrap/>
            <w:vAlign w:val="center"/>
            <w:hideMark/>
          </w:tcPr>
          <w:p w:rsidRPr="00117C77" w:rsidR="00117C77" w:rsidP="007C5D27" w:rsidRDefault="00117C77" w14:paraId="454371C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CAV30CI1091264</w:t>
            </w:r>
          </w:p>
        </w:tc>
        <w:tc>
          <w:tcPr>
            <w:tcW w:w="0" w:type="auto"/>
            <w:noWrap/>
            <w:vAlign w:val="center"/>
            <w:hideMark/>
          </w:tcPr>
          <w:p w:rsidRPr="00117C77" w:rsidR="00117C77" w:rsidP="007C5D27" w:rsidRDefault="00117C77" w14:paraId="4770AC9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24/11/2025</w:t>
            </w:r>
          </w:p>
        </w:tc>
        <w:tc>
          <w:tcPr>
            <w:tcW w:w="0" w:type="auto"/>
            <w:noWrap/>
            <w:vAlign w:val="center"/>
            <w:hideMark/>
          </w:tcPr>
          <w:p w:rsidRPr="00117C77" w:rsidR="00117C77" w:rsidP="007C5D27" w:rsidRDefault="00117C77" w14:paraId="489B149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CM-0663</w:t>
            </w:r>
          </w:p>
        </w:tc>
      </w:tr>
      <w:tr w:rsidRPr="00117C77" w:rsidR="00117C77" w:rsidTr="007C5D27" w14:paraId="6FC93E6A"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54411767" w14:textId="77777777">
            <w:pPr>
              <w:jc w:val="center"/>
              <w:rPr>
                <w:rFonts w:eastAsia="Times New Roman"/>
                <w:color w:val="000000"/>
                <w:sz w:val="20"/>
                <w:szCs w:val="20"/>
              </w:rPr>
            </w:pPr>
            <w:r w:rsidRPr="00117C77">
              <w:rPr>
                <w:rFonts w:eastAsia="Times New Roman"/>
                <w:color w:val="000000"/>
                <w:sz w:val="20"/>
                <w:szCs w:val="20"/>
              </w:rPr>
              <w:t>300</w:t>
            </w:r>
          </w:p>
        </w:tc>
        <w:tc>
          <w:tcPr>
            <w:tcW w:w="0" w:type="auto"/>
            <w:noWrap/>
            <w:vAlign w:val="center"/>
            <w:hideMark/>
          </w:tcPr>
          <w:p w:rsidRPr="00117C77" w:rsidR="00117C77" w:rsidP="007C5D27" w:rsidRDefault="00117C77" w14:paraId="602BA2D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SCJ17E110002</w:t>
            </w:r>
          </w:p>
        </w:tc>
        <w:tc>
          <w:tcPr>
            <w:tcW w:w="0" w:type="auto"/>
            <w:noWrap/>
            <w:vAlign w:val="center"/>
            <w:hideMark/>
          </w:tcPr>
          <w:p w:rsidRPr="00117C77" w:rsidR="00117C77" w:rsidP="007C5D27" w:rsidRDefault="00117C77" w14:paraId="0512B79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Suba</w:t>
            </w:r>
          </w:p>
        </w:tc>
        <w:tc>
          <w:tcPr>
            <w:tcW w:w="0" w:type="auto"/>
            <w:noWrap/>
            <w:vAlign w:val="center"/>
            <w:hideMark/>
          </w:tcPr>
          <w:p w:rsidRPr="00117C77" w:rsidR="00117C77" w:rsidP="007C5D27" w:rsidRDefault="00117C77" w14:paraId="3A192EF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CAV30CI1091256</w:t>
            </w:r>
          </w:p>
        </w:tc>
        <w:tc>
          <w:tcPr>
            <w:tcW w:w="0" w:type="auto"/>
            <w:noWrap/>
            <w:vAlign w:val="center"/>
            <w:hideMark/>
          </w:tcPr>
          <w:p w:rsidRPr="00117C77" w:rsidR="00117C77" w:rsidP="007C5D27" w:rsidRDefault="00117C77" w14:paraId="732C564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24/11/2025</w:t>
            </w:r>
          </w:p>
        </w:tc>
        <w:tc>
          <w:tcPr>
            <w:tcW w:w="0" w:type="auto"/>
            <w:noWrap/>
            <w:vAlign w:val="center"/>
            <w:hideMark/>
          </w:tcPr>
          <w:p w:rsidRPr="00117C77" w:rsidR="00117C77" w:rsidP="007C5D27" w:rsidRDefault="00117C77" w14:paraId="06F7E99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CM-0663</w:t>
            </w:r>
          </w:p>
        </w:tc>
      </w:tr>
      <w:tr w:rsidRPr="00117C77" w:rsidR="00117C77" w:rsidTr="007C5D27" w14:paraId="2852A77B"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166C4C51" w14:textId="77777777">
            <w:pPr>
              <w:jc w:val="center"/>
              <w:rPr>
                <w:rFonts w:eastAsia="Times New Roman"/>
                <w:color w:val="000000"/>
                <w:sz w:val="20"/>
                <w:szCs w:val="20"/>
              </w:rPr>
            </w:pPr>
            <w:r w:rsidRPr="00117C77">
              <w:rPr>
                <w:rFonts w:eastAsia="Times New Roman"/>
                <w:color w:val="000000"/>
                <w:sz w:val="20"/>
                <w:szCs w:val="20"/>
              </w:rPr>
              <w:t>301</w:t>
            </w:r>
          </w:p>
        </w:tc>
        <w:tc>
          <w:tcPr>
            <w:tcW w:w="0" w:type="auto"/>
            <w:noWrap/>
            <w:vAlign w:val="center"/>
            <w:hideMark/>
          </w:tcPr>
          <w:p w:rsidRPr="00117C77" w:rsidR="00117C77" w:rsidP="007C5D27" w:rsidRDefault="00117C77" w14:paraId="53B870C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SCJ17E110001</w:t>
            </w:r>
          </w:p>
        </w:tc>
        <w:tc>
          <w:tcPr>
            <w:tcW w:w="0" w:type="auto"/>
            <w:noWrap/>
            <w:vAlign w:val="center"/>
            <w:hideMark/>
          </w:tcPr>
          <w:p w:rsidRPr="00117C77" w:rsidR="00117C77" w:rsidP="007C5D27" w:rsidRDefault="00117C77" w14:paraId="65CC5D3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Suba</w:t>
            </w:r>
          </w:p>
        </w:tc>
        <w:tc>
          <w:tcPr>
            <w:tcW w:w="0" w:type="auto"/>
            <w:noWrap/>
            <w:vAlign w:val="center"/>
            <w:hideMark/>
          </w:tcPr>
          <w:p w:rsidRPr="00117C77" w:rsidR="00117C77" w:rsidP="007C5D27" w:rsidRDefault="00117C77" w14:paraId="6C20BA4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CAV30CI1091254</w:t>
            </w:r>
          </w:p>
        </w:tc>
        <w:tc>
          <w:tcPr>
            <w:tcW w:w="0" w:type="auto"/>
            <w:noWrap/>
            <w:vAlign w:val="center"/>
            <w:hideMark/>
          </w:tcPr>
          <w:p w:rsidRPr="00117C77" w:rsidR="00117C77" w:rsidP="007C5D27" w:rsidRDefault="00117C77" w14:paraId="3E982C6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24/11/2025</w:t>
            </w:r>
          </w:p>
        </w:tc>
        <w:tc>
          <w:tcPr>
            <w:tcW w:w="0" w:type="auto"/>
            <w:noWrap/>
            <w:vAlign w:val="center"/>
            <w:hideMark/>
          </w:tcPr>
          <w:p w:rsidRPr="00117C77" w:rsidR="00117C77" w:rsidP="007C5D27" w:rsidRDefault="00117C77" w14:paraId="6EED7FF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CM-0663</w:t>
            </w:r>
          </w:p>
        </w:tc>
      </w:tr>
      <w:tr w:rsidRPr="00117C77" w:rsidR="00117C77" w:rsidTr="007C5D27" w14:paraId="4747A21F"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05EFECA2" w14:textId="77777777">
            <w:pPr>
              <w:jc w:val="center"/>
              <w:rPr>
                <w:rFonts w:eastAsia="Times New Roman"/>
                <w:color w:val="000000"/>
                <w:sz w:val="20"/>
                <w:szCs w:val="20"/>
              </w:rPr>
            </w:pPr>
            <w:r w:rsidRPr="00117C77">
              <w:rPr>
                <w:rFonts w:eastAsia="Times New Roman"/>
                <w:color w:val="000000"/>
                <w:sz w:val="20"/>
                <w:szCs w:val="20"/>
              </w:rPr>
              <w:t>302</w:t>
            </w:r>
          </w:p>
        </w:tc>
        <w:tc>
          <w:tcPr>
            <w:tcW w:w="0" w:type="auto"/>
            <w:noWrap/>
            <w:vAlign w:val="center"/>
            <w:hideMark/>
          </w:tcPr>
          <w:p w:rsidRPr="00117C77" w:rsidR="00117C77" w:rsidP="007C5D27" w:rsidRDefault="00117C77" w14:paraId="6055B93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SCJ17E110063</w:t>
            </w:r>
          </w:p>
        </w:tc>
        <w:tc>
          <w:tcPr>
            <w:tcW w:w="0" w:type="auto"/>
            <w:noWrap/>
            <w:vAlign w:val="center"/>
            <w:hideMark/>
          </w:tcPr>
          <w:p w:rsidRPr="00117C77" w:rsidR="00117C77" w:rsidP="007C5D27" w:rsidRDefault="00117C77" w14:paraId="53B0A12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Suba</w:t>
            </w:r>
          </w:p>
        </w:tc>
        <w:tc>
          <w:tcPr>
            <w:tcW w:w="0" w:type="auto"/>
            <w:noWrap/>
            <w:vAlign w:val="center"/>
            <w:hideMark/>
          </w:tcPr>
          <w:p w:rsidRPr="00117C77" w:rsidR="00117C77" w:rsidP="007C5D27" w:rsidRDefault="00117C77" w14:paraId="3A22DA9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CAV30CI1091636</w:t>
            </w:r>
          </w:p>
        </w:tc>
        <w:tc>
          <w:tcPr>
            <w:tcW w:w="0" w:type="auto"/>
            <w:noWrap/>
            <w:vAlign w:val="center"/>
            <w:hideMark/>
          </w:tcPr>
          <w:p w:rsidRPr="00117C77" w:rsidR="00117C77" w:rsidP="007C5D27" w:rsidRDefault="00117C77" w14:paraId="6627A32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24/11/2025</w:t>
            </w:r>
          </w:p>
        </w:tc>
        <w:tc>
          <w:tcPr>
            <w:tcW w:w="0" w:type="auto"/>
            <w:noWrap/>
            <w:vAlign w:val="center"/>
            <w:hideMark/>
          </w:tcPr>
          <w:p w:rsidRPr="00117C77" w:rsidR="00117C77" w:rsidP="007C5D27" w:rsidRDefault="00117C77" w14:paraId="19AAC4A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CM-0663</w:t>
            </w:r>
          </w:p>
        </w:tc>
      </w:tr>
      <w:tr w:rsidRPr="00117C77" w:rsidR="00117C77" w:rsidTr="007C5D27" w14:paraId="5ED3A2BC"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22235C7A" w14:textId="77777777">
            <w:pPr>
              <w:jc w:val="center"/>
              <w:rPr>
                <w:rFonts w:eastAsia="Times New Roman"/>
                <w:color w:val="000000"/>
                <w:sz w:val="20"/>
                <w:szCs w:val="20"/>
              </w:rPr>
            </w:pPr>
            <w:r w:rsidRPr="00117C77">
              <w:rPr>
                <w:rFonts w:eastAsia="Times New Roman"/>
                <w:color w:val="000000"/>
                <w:sz w:val="20"/>
                <w:szCs w:val="20"/>
              </w:rPr>
              <w:t>303</w:t>
            </w:r>
          </w:p>
        </w:tc>
        <w:tc>
          <w:tcPr>
            <w:tcW w:w="0" w:type="auto"/>
            <w:noWrap/>
            <w:vAlign w:val="center"/>
            <w:hideMark/>
          </w:tcPr>
          <w:p w:rsidRPr="00117C77" w:rsidR="00117C77" w:rsidP="007C5D27" w:rsidRDefault="00117C77" w14:paraId="419F664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SCJ17E110061</w:t>
            </w:r>
          </w:p>
        </w:tc>
        <w:tc>
          <w:tcPr>
            <w:tcW w:w="0" w:type="auto"/>
            <w:noWrap/>
            <w:vAlign w:val="center"/>
            <w:hideMark/>
          </w:tcPr>
          <w:p w:rsidRPr="00117C77" w:rsidR="00117C77" w:rsidP="007C5D27" w:rsidRDefault="00117C77" w14:paraId="1B24515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Suba</w:t>
            </w:r>
          </w:p>
        </w:tc>
        <w:tc>
          <w:tcPr>
            <w:tcW w:w="0" w:type="auto"/>
            <w:noWrap/>
            <w:vAlign w:val="center"/>
            <w:hideMark/>
          </w:tcPr>
          <w:p w:rsidRPr="00117C77" w:rsidR="00117C77" w:rsidP="007C5D27" w:rsidRDefault="00117C77" w14:paraId="5B52623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CAV30CI1091634</w:t>
            </w:r>
          </w:p>
        </w:tc>
        <w:tc>
          <w:tcPr>
            <w:tcW w:w="0" w:type="auto"/>
            <w:noWrap/>
            <w:vAlign w:val="center"/>
            <w:hideMark/>
          </w:tcPr>
          <w:p w:rsidRPr="00117C77" w:rsidR="00117C77" w:rsidP="007C5D27" w:rsidRDefault="00117C77" w14:paraId="028F5E8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24/11/2025</w:t>
            </w:r>
          </w:p>
        </w:tc>
        <w:tc>
          <w:tcPr>
            <w:tcW w:w="0" w:type="auto"/>
            <w:noWrap/>
            <w:vAlign w:val="center"/>
            <w:hideMark/>
          </w:tcPr>
          <w:p w:rsidRPr="00117C77" w:rsidR="00117C77" w:rsidP="007C5D27" w:rsidRDefault="00117C77" w14:paraId="512A4CD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CM-0663</w:t>
            </w:r>
          </w:p>
        </w:tc>
      </w:tr>
      <w:tr w:rsidRPr="00117C77" w:rsidR="00117C77" w:rsidTr="007C5D27" w14:paraId="697532D2"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7816FF14" w14:textId="77777777">
            <w:pPr>
              <w:jc w:val="center"/>
              <w:rPr>
                <w:rFonts w:eastAsia="Times New Roman"/>
                <w:color w:val="000000"/>
                <w:sz w:val="20"/>
                <w:szCs w:val="20"/>
              </w:rPr>
            </w:pPr>
            <w:r w:rsidRPr="00117C77">
              <w:rPr>
                <w:rFonts w:eastAsia="Times New Roman"/>
                <w:color w:val="000000"/>
                <w:sz w:val="20"/>
                <w:szCs w:val="20"/>
              </w:rPr>
              <w:t>304</w:t>
            </w:r>
          </w:p>
        </w:tc>
        <w:tc>
          <w:tcPr>
            <w:tcW w:w="0" w:type="auto"/>
            <w:noWrap/>
            <w:vAlign w:val="center"/>
            <w:hideMark/>
          </w:tcPr>
          <w:p w:rsidRPr="00117C77" w:rsidR="00117C77" w:rsidP="007C5D27" w:rsidRDefault="00117C77" w14:paraId="25449AF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AL1258</w:t>
            </w:r>
          </w:p>
        </w:tc>
        <w:tc>
          <w:tcPr>
            <w:tcW w:w="0" w:type="auto"/>
            <w:noWrap/>
            <w:vAlign w:val="center"/>
            <w:hideMark/>
          </w:tcPr>
          <w:p w:rsidRPr="00117C77" w:rsidR="00117C77" w:rsidP="007C5D27" w:rsidRDefault="00117C77" w14:paraId="53FA344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Kennedy</w:t>
            </w:r>
          </w:p>
        </w:tc>
        <w:tc>
          <w:tcPr>
            <w:tcW w:w="0" w:type="auto"/>
            <w:noWrap/>
            <w:vAlign w:val="center"/>
            <w:hideMark/>
          </w:tcPr>
          <w:p w:rsidRPr="00117C77" w:rsidR="00117C77" w:rsidP="007C5D27" w:rsidRDefault="00117C77" w14:paraId="40B437E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CAV30CI1113324</w:t>
            </w:r>
          </w:p>
        </w:tc>
        <w:tc>
          <w:tcPr>
            <w:tcW w:w="0" w:type="auto"/>
            <w:noWrap/>
            <w:vAlign w:val="center"/>
            <w:hideMark/>
          </w:tcPr>
          <w:p w:rsidRPr="00117C77" w:rsidR="00117C77" w:rsidP="007C5D27" w:rsidRDefault="00117C77" w14:paraId="5CD13D8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24/11/2025</w:t>
            </w:r>
          </w:p>
        </w:tc>
        <w:tc>
          <w:tcPr>
            <w:tcW w:w="0" w:type="auto"/>
            <w:noWrap/>
            <w:vAlign w:val="center"/>
            <w:hideMark/>
          </w:tcPr>
          <w:p w:rsidRPr="00117C77" w:rsidR="00117C77" w:rsidP="007C5D27" w:rsidRDefault="00117C77" w14:paraId="623369F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CM-0664</w:t>
            </w:r>
          </w:p>
        </w:tc>
      </w:tr>
      <w:tr w:rsidRPr="00117C77" w:rsidR="00117C77" w:rsidTr="007C5D27" w14:paraId="1AC373DD"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502B996D" w14:textId="77777777">
            <w:pPr>
              <w:jc w:val="center"/>
              <w:rPr>
                <w:rFonts w:eastAsia="Times New Roman"/>
                <w:color w:val="000000"/>
                <w:sz w:val="20"/>
                <w:szCs w:val="20"/>
              </w:rPr>
            </w:pPr>
            <w:r w:rsidRPr="00117C77">
              <w:rPr>
                <w:rFonts w:eastAsia="Times New Roman"/>
                <w:color w:val="000000"/>
                <w:sz w:val="20"/>
                <w:szCs w:val="20"/>
              </w:rPr>
              <w:t>305</w:t>
            </w:r>
          </w:p>
        </w:tc>
        <w:tc>
          <w:tcPr>
            <w:tcW w:w="0" w:type="auto"/>
            <w:noWrap/>
            <w:vAlign w:val="center"/>
            <w:hideMark/>
          </w:tcPr>
          <w:p w:rsidRPr="00117C77" w:rsidR="00117C77" w:rsidP="007C5D27" w:rsidRDefault="00117C77" w14:paraId="33A9BD1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CVID21957</w:t>
            </w:r>
          </w:p>
        </w:tc>
        <w:tc>
          <w:tcPr>
            <w:tcW w:w="0" w:type="auto"/>
            <w:noWrap/>
            <w:vAlign w:val="center"/>
            <w:hideMark/>
          </w:tcPr>
          <w:p w:rsidRPr="00117C77" w:rsidR="00117C77" w:rsidP="007C5D27" w:rsidRDefault="00117C77" w14:paraId="11C81B0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Kennedy</w:t>
            </w:r>
          </w:p>
        </w:tc>
        <w:tc>
          <w:tcPr>
            <w:tcW w:w="0" w:type="auto"/>
            <w:noWrap/>
            <w:vAlign w:val="center"/>
            <w:hideMark/>
          </w:tcPr>
          <w:p w:rsidRPr="00117C77" w:rsidR="00117C77" w:rsidP="007C5D27" w:rsidRDefault="00117C77" w14:paraId="44C1EF8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CAV30CI1113327</w:t>
            </w:r>
          </w:p>
        </w:tc>
        <w:tc>
          <w:tcPr>
            <w:tcW w:w="0" w:type="auto"/>
            <w:noWrap/>
            <w:vAlign w:val="center"/>
            <w:hideMark/>
          </w:tcPr>
          <w:p w:rsidRPr="00117C77" w:rsidR="00117C77" w:rsidP="007C5D27" w:rsidRDefault="00117C77" w14:paraId="5F0EDDE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24/11/2025</w:t>
            </w:r>
          </w:p>
        </w:tc>
        <w:tc>
          <w:tcPr>
            <w:tcW w:w="0" w:type="auto"/>
            <w:noWrap/>
            <w:vAlign w:val="center"/>
            <w:hideMark/>
          </w:tcPr>
          <w:p w:rsidRPr="00117C77" w:rsidR="00117C77" w:rsidP="007C5D27" w:rsidRDefault="00117C77" w14:paraId="58644BF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CM-0664</w:t>
            </w:r>
          </w:p>
        </w:tc>
      </w:tr>
      <w:tr w:rsidRPr="00117C77" w:rsidR="00117C77" w:rsidTr="007C5D27" w14:paraId="031882CD"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5740A80C" w14:textId="77777777">
            <w:pPr>
              <w:jc w:val="center"/>
              <w:rPr>
                <w:rFonts w:eastAsia="Times New Roman"/>
                <w:color w:val="000000"/>
                <w:sz w:val="20"/>
                <w:szCs w:val="20"/>
              </w:rPr>
            </w:pPr>
            <w:r w:rsidRPr="00117C77">
              <w:rPr>
                <w:rFonts w:eastAsia="Times New Roman"/>
                <w:color w:val="000000"/>
                <w:sz w:val="20"/>
                <w:szCs w:val="20"/>
              </w:rPr>
              <w:t>306</w:t>
            </w:r>
          </w:p>
        </w:tc>
        <w:tc>
          <w:tcPr>
            <w:tcW w:w="0" w:type="auto"/>
            <w:noWrap/>
            <w:vAlign w:val="center"/>
            <w:hideMark/>
          </w:tcPr>
          <w:p w:rsidRPr="00117C77" w:rsidR="00117C77" w:rsidP="007C5D27" w:rsidRDefault="00117C77" w14:paraId="667BA82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AL1314</w:t>
            </w:r>
          </w:p>
        </w:tc>
        <w:tc>
          <w:tcPr>
            <w:tcW w:w="0" w:type="auto"/>
            <w:noWrap/>
            <w:vAlign w:val="center"/>
            <w:hideMark/>
          </w:tcPr>
          <w:p w:rsidRPr="00117C77" w:rsidR="00117C77" w:rsidP="007C5D27" w:rsidRDefault="00117C77" w14:paraId="30EDD6A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Kennedy</w:t>
            </w:r>
          </w:p>
        </w:tc>
        <w:tc>
          <w:tcPr>
            <w:tcW w:w="0" w:type="auto"/>
            <w:noWrap/>
            <w:vAlign w:val="center"/>
            <w:hideMark/>
          </w:tcPr>
          <w:p w:rsidRPr="00117C77" w:rsidR="00117C77" w:rsidP="007C5D27" w:rsidRDefault="00117C77" w14:paraId="2F5178C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CAV30CI1113414</w:t>
            </w:r>
          </w:p>
        </w:tc>
        <w:tc>
          <w:tcPr>
            <w:tcW w:w="0" w:type="auto"/>
            <w:noWrap/>
            <w:vAlign w:val="center"/>
            <w:hideMark/>
          </w:tcPr>
          <w:p w:rsidRPr="00117C77" w:rsidR="00117C77" w:rsidP="007C5D27" w:rsidRDefault="00117C77" w14:paraId="63931A2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24/11/2025</w:t>
            </w:r>
          </w:p>
        </w:tc>
        <w:tc>
          <w:tcPr>
            <w:tcW w:w="0" w:type="auto"/>
            <w:noWrap/>
            <w:vAlign w:val="center"/>
            <w:hideMark/>
          </w:tcPr>
          <w:p w:rsidRPr="00117C77" w:rsidR="00117C77" w:rsidP="007C5D27" w:rsidRDefault="00117C77" w14:paraId="1D5FE67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CM-0664</w:t>
            </w:r>
          </w:p>
        </w:tc>
      </w:tr>
      <w:tr w:rsidRPr="00117C77" w:rsidR="00117C77" w:rsidTr="007C5D27" w14:paraId="5BD01588"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5E5EAEB7" w14:textId="77777777">
            <w:pPr>
              <w:jc w:val="center"/>
              <w:rPr>
                <w:rFonts w:eastAsia="Times New Roman"/>
                <w:color w:val="000000"/>
                <w:sz w:val="20"/>
                <w:szCs w:val="20"/>
              </w:rPr>
            </w:pPr>
            <w:r w:rsidRPr="00117C77">
              <w:rPr>
                <w:rFonts w:eastAsia="Times New Roman"/>
                <w:color w:val="000000"/>
                <w:sz w:val="20"/>
                <w:szCs w:val="20"/>
              </w:rPr>
              <w:t>307</w:t>
            </w:r>
          </w:p>
        </w:tc>
        <w:tc>
          <w:tcPr>
            <w:tcW w:w="0" w:type="auto"/>
            <w:noWrap/>
            <w:vAlign w:val="center"/>
            <w:hideMark/>
          </w:tcPr>
          <w:p w:rsidRPr="00117C77" w:rsidR="00117C77" w:rsidP="007C5D27" w:rsidRDefault="00117C77" w14:paraId="71617DD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FN_148</w:t>
            </w:r>
          </w:p>
        </w:tc>
        <w:tc>
          <w:tcPr>
            <w:tcW w:w="0" w:type="auto"/>
            <w:noWrap/>
            <w:vAlign w:val="center"/>
            <w:hideMark/>
          </w:tcPr>
          <w:p w:rsidRPr="00117C77" w:rsidR="00117C77" w:rsidP="007C5D27" w:rsidRDefault="00117C77" w14:paraId="4424BBE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Kennedy</w:t>
            </w:r>
          </w:p>
        </w:tc>
        <w:tc>
          <w:tcPr>
            <w:tcW w:w="0" w:type="auto"/>
            <w:noWrap/>
            <w:vAlign w:val="center"/>
            <w:hideMark/>
          </w:tcPr>
          <w:p w:rsidRPr="00117C77" w:rsidR="00117C77" w:rsidP="007C5D27" w:rsidRDefault="00117C77" w14:paraId="5048717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CAV30CI1115411</w:t>
            </w:r>
          </w:p>
        </w:tc>
        <w:tc>
          <w:tcPr>
            <w:tcW w:w="0" w:type="auto"/>
            <w:noWrap/>
            <w:vAlign w:val="center"/>
            <w:hideMark/>
          </w:tcPr>
          <w:p w:rsidRPr="00117C77" w:rsidR="00117C77" w:rsidP="007C5D27" w:rsidRDefault="00117C77" w14:paraId="0634D99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24/11/2025</w:t>
            </w:r>
          </w:p>
        </w:tc>
        <w:tc>
          <w:tcPr>
            <w:tcW w:w="0" w:type="auto"/>
            <w:noWrap/>
            <w:vAlign w:val="center"/>
            <w:hideMark/>
          </w:tcPr>
          <w:p w:rsidRPr="00117C77" w:rsidR="00117C77" w:rsidP="007C5D27" w:rsidRDefault="00117C77" w14:paraId="348B372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CM-0665</w:t>
            </w:r>
          </w:p>
        </w:tc>
      </w:tr>
      <w:tr w:rsidRPr="00117C77" w:rsidR="00117C77" w:rsidTr="007C5D27" w14:paraId="51C8484C"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58D6E2FD" w14:textId="77777777">
            <w:pPr>
              <w:jc w:val="center"/>
              <w:rPr>
                <w:rFonts w:eastAsia="Times New Roman"/>
                <w:color w:val="000000"/>
                <w:sz w:val="20"/>
                <w:szCs w:val="20"/>
              </w:rPr>
            </w:pPr>
            <w:r w:rsidRPr="00117C77">
              <w:rPr>
                <w:rFonts w:eastAsia="Times New Roman"/>
                <w:color w:val="000000"/>
                <w:sz w:val="20"/>
                <w:szCs w:val="20"/>
              </w:rPr>
              <w:t>308</w:t>
            </w:r>
          </w:p>
        </w:tc>
        <w:tc>
          <w:tcPr>
            <w:tcW w:w="0" w:type="auto"/>
            <w:noWrap/>
            <w:vAlign w:val="center"/>
            <w:hideMark/>
          </w:tcPr>
          <w:p w:rsidRPr="00117C77" w:rsidR="00117C77" w:rsidP="007C5D27" w:rsidRDefault="00117C77" w14:paraId="46CEE2E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FN_22</w:t>
            </w:r>
          </w:p>
        </w:tc>
        <w:tc>
          <w:tcPr>
            <w:tcW w:w="0" w:type="auto"/>
            <w:noWrap/>
            <w:vAlign w:val="center"/>
            <w:hideMark/>
          </w:tcPr>
          <w:p w:rsidRPr="00117C77" w:rsidR="00117C77" w:rsidP="007C5D27" w:rsidRDefault="00117C77" w14:paraId="09E4378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Kennedy</w:t>
            </w:r>
          </w:p>
        </w:tc>
        <w:tc>
          <w:tcPr>
            <w:tcW w:w="0" w:type="auto"/>
            <w:noWrap/>
            <w:vAlign w:val="center"/>
            <w:hideMark/>
          </w:tcPr>
          <w:p w:rsidRPr="00117C77" w:rsidR="00117C77" w:rsidP="007C5D27" w:rsidRDefault="00117C77" w14:paraId="1331F31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CAV30CI1114021</w:t>
            </w:r>
          </w:p>
        </w:tc>
        <w:tc>
          <w:tcPr>
            <w:tcW w:w="0" w:type="auto"/>
            <w:noWrap/>
            <w:vAlign w:val="center"/>
            <w:hideMark/>
          </w:tcPr>
          <w:p w:rsidRPr="00117C77" w:rsidR="00117C77" w:rsidP="007C5D27" w:rsidRDefault="00117C77" w14:paraId="7E472E5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24/11/2025</w:t>
            </w:r>
          </w:p>
        </w:tc>
        <w:tc>
          <w:tcPr>
            <w:tcW w:w="0" w:type="auto"/>
            <w:noWrap/>
            <w:vAlign w:val="center"/>
            <w:hideMark/>
          </w:tcPr>
          <w:p w:rsidRPr="00117C77" w:rsidR="00117C77" w:rsidP="007C5D27" w:rsidRDefault="00117C77" w14:paraId="0BC9A4E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CM-0665</w:t>
            </w:r>
          </w:p>
        </w:tc>
      </w:tr>
      <w:tr w:rsidRPr="00117C77" w:rsidR="00117C77" w:rsidTr="007C5D27" w14:paraId="2773CC30"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0B8A7AA8" w14:textId="77777777">
            <w:pPr>
              <w:jc w:val="center"/>
              <w:rPr>
                <w:rFonts w:eastAsia="Times New Roman"/>
                <w:color w:val="000000"/>
                <w:sz w:val="20"/>
                <w:szCs w:val="20"/>
              </w:rPr>
            </w:pPr>
            <w:r w:rsidRPr="00117C77">
              <w:rPr>
                <w:rFonts w:eastAsia="Times New Roman"/>
                <w:color w:val="000000"/>
                <w:sz w:val="20"/>
                <w:szCs w:val="20"/>
              </w:rPr>
              <w:t>309</w:t>
            </w:r>
          </w:p>
        </w:tc>
        <w:tc>
          <w:tcPr>
            <w:tcW w:w="0" w:type="auto"/>
            <w:noWrap/>
            <w:vAlign w:val="center"/>
            <w:hideMark/>
          </w:tcPr>
          <w:p w:rsidRPr="00117C77" w:rsidR="00117C77" w:rsidP="007C5D27" w:rsidRDefault="00117C77" w14:paraId="5A9039D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FN_20</w:t>
            </w:r>
          </w:p>
        </w:tc>
        <w:tc>
          <w:tcPr>
            <w:tcW w:w="0" w:type="auto"/>
            <w:noWrap/>
            <w:vAlign w:val="center"/>
            <w:hideMark/>
          </w:tcPr>
          <w:p w:rsidRPr="00117C77" w:rsidR="00117C77" w:rsidP="007C5D27" w:rsidRDefault="00117C77" w14:paraId="6A082A3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Kennedy</w:t>
            </w:r>
          </w:p>
        </w:tc>
        <w:tc>
          <w:tcPr>
            <w:tcW w:w="0" w:type="auto"/>
            <w:noWrap/>
            <w:vAlign w:val="center"/>
            <w:hideMark/>
          </w:tcPr>
          <w:p w:rsidRPr="00117C77" w:rsidR="00117C77" w:rsidP="007C5D27" w:rsidRDefault="00117C77" w14:paraId="5648B83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CAV30CI1114016</w:t>
            </w:r>
          </w:p>
        </w:tc>
        <w:tc>
          <w:tcPr>
            <w:tcW w:w="0" w:type="auto"/>
            <w:noWrap/>
            <w:vAlign w:val="center"/>
            <w:hideMark/>
          </w:tcPr>
          <w:p w:rsidRPr="00117C77" w:rsidR="00117C77" w:rsidP="007C5D27" w:rsidRDefault="00117C77" w14:paraId="3ED07C0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24/11/2025</w:t>
            </w:r>
          </w:p>
        </w:tc>
        <w:tc>
          <w:tcPr>
            <w:tcW w:w="0" w:type="auto"/>
            <w:noWrap/>
            <w:vAlign w:val="center"/>
            <w:hideMark/>
          </w:tcPr>
          <w:p w:rsidRPr="00117C77" w:rsidR="00117C77" w:rsidP="007C5D27" w:rsidRDefault="00117C77" w14:paraId="5F324AF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CM-0665</w:t>
            </w:r>
          </w:p>
        </w:tc>
      </w:tr>
      <w:tr w:rsidRPr="00117C77" w:rsidR="00117C77" w:rsidTr="007C5D27" w14:paraId="50FC8BB5"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206D2614" w14:textId="77777777">
            <w:pPr>
              <w:jc w:val="center"/>
              <w:rPr>
                <w:rFonts w:eastAsia="Times New Roman"/>
                <w:color w:val="000000"/>
                <w:sz w:val="20"/>
                <w:szCs w:val="20"/>
              </w:rPr>
            </w:pPr>
            <w:r w:rsidRPr="00117C77">
              <w:rPr>
                <w:rFonts w:eastAsia="Times New Roman"/>
                <w:color w:val="000000"/>
                <w:sz w:val="20"/>
                <w:szCs w:val="20"/>
              </w:rPr>
              <w:t>310</w:t>
            </w:r>
          </w:p>
        </w:tc>
        <w:tc>
          <w:tcPr>
            <w:tcW w:w="0" w:type="auto"/>
            <w:noWrap/>
            <w:vAlign w:val="center"/>
            <w:hideMark/>
          </w:tcPr>
          <w:p w:rsidRPr="00117C77" w:rsidR="00117C77" w:rsidP="007C5D27" w:rsidRDefault="00117C77" w14:paraId="165AA28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CCEL11_050</w:t>
            </w:r>
          </w:p>
        </w:tc>
        <w:tc>
          <w:tcPr>
            <w:tcW w:w="0" w:type="auto"/>
            <w:noWrap/>
            <w:vAlign w:val="center"/>
            <w:hideMark/>
          </w:tcPr>
          <w:p w:rsidRPr="00117C77" w:rsidR="00117C77" w:rsidP="007C5D27" w:rsidRDefault="00117C77" w14:paraId="2E1A305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Suba</w:t>
            </w:r>
          </w:p>
        </w:tc>
        <w:tc>
          <w:tcPr>
            <w:tcW w:w="0" w:type="auto"/>
            <w:noWrap/>
            <w:vAlign w:val="center"/>
            <w:hideMark/>
          </w:tcPr>
          <w:p w:rsidRPr="00117C77" w:rsidR="00117C77" w:rsidP="007C5D27" w:rsidRDefault="00117C77" w14:paraId="3DBE74B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CAV30CI1122914</w:t>
            </w:r>
          </w:p>
        </w:tc>
        <w:tc>
          <w:tcPr>
            <w:tcW w:w="0" w:type="auto"/>
            <w:noWrap/>
            <w:vAlign w:val="center"/>
            <w:hideMark/>
          </w:tcPr>
          <w:p w:rsidRPr="00117C77" w:rsidR="00117C77" w:rsidP="007C5D27" w:rsidRDefault="00117C77" w14:paraId="4E917AC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26/11/2025</w:t>
            </w:r>
          </w:p>
        </w:tc>
        <w:tc>
          <w:tcPr>
            <w:tcW w:w="0" w:type="auto"/>
            <w:noWrap/>
            <w:vAlign w:val="center"/>
            <w:hideMark/>
          </w:tcPr>
          <w:p w:rsidRPr="00117C77" w:rsidR="00117C77" w:rsidP="007C5D27" w:rsidRDefault="00117C77" w14:paraId="3E1F473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CM-0666</w:t>
            </w:r>
          </w:p>
        </w:tc>
      </w:tr>
      <w:tr w:rsidRPr="00117C77" w:rsidR="00117C77" w:rsidTr="007C5D27" w14:paraId="289D1F4F"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03888077" w14:textId="77777777">
            <w:pPr>
              <w:jc w:val="center"/>
              <w:rPr>
                <w:rFonts w:eastAsia="Times New Roman"/>
                <w:color w:val="000000"/>
                <w:sz w:val="20"/>
                <w:szCs w:val="20"/>
              </w:rPr>
            </w:pPr>
            <w:r w:rsidRPr="00117C77">
              <w:rPr>
                <w:rFonts w:eastAsia="Times New Roman"/>
                <w:color w:val="000000"/>
                <w:sz w:val="20"/>
                <w:szCs w:val="20"/>
              </w:rPr>
              <w:t>311</w:t>
            </w:r>
          </w:p>
        </w:tc>
        <w:tc>
          <w:tcPr>
            <w:tcW w:w="0" w:type="auto"/>
            <w:noWrap/>
            <w:vAlign w:val="center"/>
            <w:hideMark/>
          </w:tcPr>
          <w:p w:rsidRPr="00117C77" w:rsidR="00117C77" w:rsidP="007C5D27" w:rsidRDefault="00117C77" w14:paraId="26B5035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CCEL11_044</w:t>
            </w:r>
          </w:p>
        </w:tc>
        <w:tc>
          <w:tcPr>
            <w:tcW w:w="0" w:type="auto"/>
            <w:noWrap/>
            <w:vAlign w:val="center"/>
            <w:hideMark/>
          </w:tcPr>
          <w:p w:rsidRPr="00117C77" w:rsidR="00117C77" w:rsidP="007C5D27" w:rsidRDefault="00117C77" w14:paraId="094CE2B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Suba</w:t>
            </w:r>
          </w:p>
        </w:tc>
        <w:tc>
          <w:tcPr>
            <w:tcW w:w="0" w:type="auto"/>
            <w:noWrap/>
            <w:vAlign w:val="center"/>
            <w:hideMark/>
          </w:tcPr>
          <w:p w:rsidRPr="00117C77" w:rsidR="00117C77" w:rsidP="007C5D27" w:rsidRDefault="00117C77" w14:paraId="65A33BD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CAV30CI1122701</w:t>
            </w:r>
          </w:p>
        </w:tc>
        <w:tc>
          <w:tcPr>
            <w:tcW w:w="0" w:type="auto"/>
            <w:noWrap/>
            <w:vAlign w:val="center"/>
            <w:hideMark/>
          </w:tcPr>
          <w:p w:rsidRPr="00117C77" w:rsidR="00117C77" w:rsidP="007C5D27" w:rsidRDefault="00117C77" w14:paraId="423C408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26/11/2025</w:t>
            </w:r>
          </w:p>
        </w:tc>
        <w:tc>
          <w:tcPr>
            <w:tcW w:w="0" w:type="auto"/>
            <w:noWrap/>
            <w:vAlign w:val="center"/>
            <w:hideMark/>
          </w:tcPr>
          <w:p w:rsidRPr="00117C77" w:rsidR="00117C77" w:rsidP="007C5D27" w:rsidRDefault="00117C77" w14:paraId="1C84AAE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CM-0666</w:t>
            </w:r>
          </w:p>
        </w:tc>
      </w:tr>
      <w:tr w:rsidRPr="00117C77" w:rsidR="00117C77" w:rsidTr="007C5D27" w14:paraId="260B5677"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2EC6E6CD" w14:textId="77777777">
            <w:pPr>
              <w:jc w:val="center"/>
              <w:rPr>
                <w:rFonts w:eastAsia="Times New Roman"/>
                <w:color w:val="000000"/>
                <w:sz w:val="20"/>
                <w:szCs w:val="20"/>
              </w:rPr>
            </w:pPr>
            <w:r w:rsidRPr="00117C77">
              <w:rPr>
                <w:rFonts w:eastAsia="Times New Roman"/>
                <w:color w:val="000000"/>
                <w:sz w:val="20"/>
                <w:szCs w:val="20"/>
              </w:rPr>
              <w:t>312</w:t>
            </w:r>
          </w:p>
        </w:tc>
        <w:tc>
          <w:tcPr>
            <w:tcW w:w="0" w:type="auto"/>
            <w:noWrap/>
            <w:vAlign w:val="center"/>
            <w:hideMark/>
          </w:tcPr>
          <w:p w:rsidRPr="00117C77" w:rsidR="00117C77" w:rsidP="007C5D27" w:rsidRDefault="00117C77" w14:paraId="1F911CC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CCEL11_055</w:t>
            </w:r>
          </w:p>
        </w:tc>
        <w:tc>
          <w:tcPr>
            <w:tcW w:w="0" w:type="auto"/>
            <w:noWrap/>
            <w:vAlign w:val="center"/>
            <w:hideMark/>
          </w:tcPr>
          <w:p w:rsidRPr="00117C77" w:rsidR="00117C77" w:rsidP="007C5D27" w:rsidRDefault="00117C77" w14:paraId="1D0A54D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Suba</w:t>
            </w:r>
          </w:p>
        </w:tc>
        <w:tc>
          <w:tcPr>
            <w:tcW w:w="0" w:type="auto"/>
            <w:noWrap/>
            <w:vAlign w:val="center"/>
            <w:hideMark/>
          </w:tcPr>
          <w:p w:rsidRPr="00117C77" w:rsidR="00117C77" w:rsidP="007C5D27" w:rsidRDefault="00117C77" w14:paraId="30648AD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CAV30CI1122946</w:t>
            </w:r>
          </w:p>
        </w:tc>
        <w:tc>
          <w:tcPr>
            <w:tcW w:w="0" w:type="auto"/>
            <w:noWrap/>
            <w:vAlign w:val="center"/>
            <w:hideMark/>
          </w:tcPr>
          <w:p w:rsidRPr="00117C77" w:rsidR="00117C77" w:rsidP="007C5D27" w:rsidRDefault="00117C77" w14:paraId="1C2EA3A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26/11/2025</w:t>
            </w:r>
          </w:p>
        </w:tc>
        <w:tc>
          <w:tcPr>
            <w:tcW w:w="0" w:type="auto"/>
            <w:noWrap/>
            <w:vAlign w:val="center"/>
            <w:hideMark/>
          </w:tcPr>
          <w:p w:rsidRPr="00117C77" w:rsidR="00117C77" w:rsidP="007C5D27" w:rsidRDefault="00117C77" w14:paraId="444855A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CM-0666</w:t>
            </w:r>
          </w:p>
        </w:tc>
      </w:tr>
      <w:tr w:rsidRPr="00117C77" w:rsidR="00117C77" w:rsidTr="007C5D27" w14:paraId="43440633"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1C00E8CD" w14:textId="77777777">
            <w:pPr>
              <w:jc w:val="center"/>
              <w:rPr>
                <w:rFonts w:eastAsia="Times New Roman"/>
                <w:color w:val="000000"/>
                <w:sz w:val="20"/>
                <w:szCs w:val="20"/>
              </w:rPr>
            </w:pPr>
            <w:r w:rsidRPr="00117C77">
              <w:rPr>
                <w:rFonts w:eastAsia="Times New Roman"/>
                <w:color w:val="000000"/>
                <w:sz w:val="20"/>
                <w:szCs w:val="20"/>
              </w:rPr>
              <w:t>313</w:t>
            </w:r>
          </w:p>
        </w:tc>
        <w:tc>
          <w:tcPr>
            <w:tcW w:w="0" w:type="auto"/>
            <w:noWrap/>
            <w:vAlign w:val="center"/>
            <w:hideMark/>
          </w:tcPr>
          <w:p w:rsidRPr="00117C77" w:rsidR="00117C77" w:rsidP="007C5D27" w:rsidRDefault="00117C77" w14:paraId="69EFC49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CCEL11_034</w:t>
            </w:r>
          </w:p>
        </w:tc>
        <w:tc>
          <w:tcPr>
            <w:tcW w:w="0" w:type="auto"/>
            <w:noWrap/>
            <w:vAlign w:val="center"/>
            <w:hideMark/>
          </w:tcPr>
          <w:p w:rsidRPr="00117C77" w:rsidR="00117C77" w:rsidP="007C5D27" w:rsidRDefault="00117C77" w14:paraId="2E55663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Suba</w:t>
            </w:r>
          </w:p>
        </w:tc>
        <w:tc>
          <w:tcPr>
            <w:tcW w:w="0" w:type="auto"/>
            <w:noWrap/>
            <w:vAlign w:val="center"/>
            <w:hideMark/>
          </w:tcPr>
          <w:p w:rsidRPr="00117C77" w:rsidR="00117C77" w:rsidP="007C5D27" w:rsidRDefault="00117C77" w14:paraId="1D40116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CAV30CI1122771</w:t>
            </w:r>
          </w:p>
        </w:tc>
        <w:tc>
          <w:tcPr>
            <w:tcW w:w="0" w:type="auto"/>
            <w:noWrap/>
            <w:vAlign w:val="center"/>
            <w:hideMark/>
          </w:tcPr>
          <w:p w:rsidRPr="00117C77" w:rsidR="00117C77" w:rsidP="007C5D27" w:rsidRDefault="00117C77" w14:paraId="3DE8245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26/11/2025</w:t>
            </w:r>
          </w:p>
        </w:tc>
        <w:tc>
          <w:tcPr>
            <w:tcW w:w="0" w:type="auto"/>
            <w:noWrap/>
            <w:vAlign w:val="center"/>
            <w:hideMark/>
          </w:tcPr>
          <w:p w:rsidRPr="00117C77" w:rsidR="00117C77" w:rsidP="007C5D27" w:rsidRDefault="00117C77" w14:paraId="0DC7C10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CM-0666</w:t>
            </w:r>
          </w:p>
        </w:tc>
      </w:tr>
      <w:tr w:rsidRPr="00117C77" w:rsidR="00117C77" w:rsidTr="007C5D27" w14:paraId="51098F7B"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23AEAD44" w14:textId="77777777">
            <w:pPr>
              <w:jc w:val="center"/>
              <w:rPr>
                <w:rFonts w:eastAsia="Times New Roman"/>
                <w:color w:val="000000"/>
                <w:sz w:val="20"/>
                <w:szCs w:val="20"/>
              </w:rPr>
            </w:pPr>
            <w:r w:rsidRPr="00117C77">
              <w:rPr>
                <w:rFonts w:eastAsia="Times New Roman"/>
                <w:color w:val="000000"/>
                <w:sz w:val="20"/>
                <w:szCs w:val="20"/>
              </w:rPr>
              <w:t>314</w:t>
            </w:r>
          </w:p>
        </w:tc>
        <w:tc>
          <w:tcPr>
            <w:tcW w:w="0" w:type="auto"/>
            <w:noWrap/>
            <w:vAlign w:val="center"/>
            <w:hideMark/>
          </w:tcPr>
          <w:p w:rsidRPr="00117C77" w:rsidR="00117C77" w:rsidP="007C5D27" w:rsidRDefault="00117C77" w14:paraId="7F39E24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PCE18750</w:t>
            </w:r>
          </w:p>
        </w:tc>
        <w:tc>
          <w:tcPr>
            <w:tcW w:w="0" w:type="auto"/>
            <w:noWrap/>
            <w:vAlign w:val="center"/>
            <w:hideMark/>
          </w:tcPr>
          <w:p w:rsidRPr="00117C77" w:rsidR="00117C77" w:rsidP="007C5D27" w:rsidRDefault="00117C77" w14:paraId="6AAA3F5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204DCBF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CAV30CI1122388</w:t>
            </w:r>
          </w:p>
        </w:tc>
        <w:tc>
          <w:tcPr>
            <w:tcW w:w="0" w:type="auto"/>
            <w:noWrap/>
            <w:vAlign w:val="center"/>
            <w:hideMark/>
          </w:tcPr>
          <w:p w:rsidRPr="00117C77" w:rsidR="00117C77" w:rsidP="007C5D27" w:rsidRDefault="00117C77" w14:paraId="6395D1B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27/11/2025</w:t>
            </w:r>
          </w:p>
        </w:tc>
        <w:tc>
          <w:tcPr>
            <w:tcW w:w="0" w:type="auto"/>
            <w:noWrap/>
            <w:vAlign w:val="center"/>
            <w:hideMark/>
          </w:tcPr>
          <w:p w:rsidRPr="00117C77" w:rsidR="00117C77" w:rsidP="007C5D27" w:rsidRDefault="00117C77" w14:paraId="059C1CC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CM-0667</w:t>
            </w:r>
          </w:p>
        </w:tc>
      </w:tr>
      <w:tr w:rsidRPr="00117C77" w:rsidR="00117C77" w:rsidTr="007C5D27" w14:paraId="3B845D0C"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76D2458F" w14:textId="77777777">
            <w:pPr>
              <w:jc w:val="center"/>
              <w:rPr>
                <w:rFonts w:eastAsia="Times New Roman"/>
                <w:color w:val="000000"/>
                <w:sz w:val="20"/>
                <w:szCs w:val="20"/>
              </w:rPr>
            </w:pPr>
            <w:r w:rsidRPr="00117C77">
              <w:rPr>
                <w:rFonts w:eastAsia="Times New Roman"/>
                <w:color w:val="000000"/>
                <w:sz w:val="20"/>
                <w:szCs w:val="20"/>
              </w:rPr>
              <w:t>315</w:t>
            </w:r>
          </w:p>
        </w:tc>
        <w:tc>
          <w:tcPr>
            <w:tcW w:w="0" w:type="auto"/>
            <w:noWrap/>
            <w:vAlign w:val="center"/>
            <w:hideMark/>
          </w:tcPr>
          <w:p w:rsidRPr="00117C77" w:rsidR="00117C77" w:rsidP="007C5D27" w:rsidRDefault="00117C77" w14:paraId="7BC3840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AL441</w:t>
            </w:r>
          </w:p>
        </w:tc>
        <w:tc>
          <w:tcPr>
            <w:tcW w:w="0" w:type="auto"/>
            <w:noWrap/>
            <w:vAlign w:val="center"/>
            <w:hideMark/>
          </w:tcPr>
          <w:p w:rsidRPr="00117C77" w:rsidR="00117C77" w:rsidP="007C5D27" w:rsidRDefault="00117C77" w14:paraId="16ACA47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782D107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CAV30CI1122330</w:t>
            </w:r>
          </w:p>
        </w:tc>
        <w:tc>
          <w:tcPr>
            <w:tcW w:w="0" w:type="auto"/>
            <w:noWrap/>
            <w:vAlign w:val="center"/>
            <w:hideMark/>
          </w:tcPr>
          <w:p w:rsidRPr="00117C77" w:rsidR="00117C77" w:rsidP="007C5D27" w:rsidRDefault="00117C77" w14:paraId="73DD6C6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27/11/2025</w:t>
            </w:r>
          </w:p>
        </w:tc>
        <w:tc>
          <w:tcPr>
            <w:tcW w:w="0" w:type="auto"/>
            <w:noWrap/>
            <w:vAlign w:val="center"/>
            <w:hideMark/>
          </w:tcPr>
          <w:p w:rsidRPr="00117C77" w:rsidR="00117C77" w:rsidP="007C5D27" w:rsidRDefault="00117C77" w14:paraId="1094E79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CM-0667</w:t>
            </w:r>
          </w:p>
        </w:tc>
      </w:tr>
      <w:tr w:rsidRPr="00117C77" w:rsidR="00117C77" w:rsidTr="007C5D27" w14:paraId="24FDA69C"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5FF2781D" w14:textId="77777777">
            <w:pPr>
              <w:jc w:val="center"/>
              <w:rPr>
                <w:rFonts w:eastAsia="Times New Roman"/>
                <w:color w:val="000000"/>
                <w:sz w:val="20"/>
                <w:szCs w:val="20"/>
              </w:rPr>
            </w:pPr>
            <w:r w:rsidRPr="00117C77">
              <w:rPr>
                <w:rFonts w:eastAsia="Times New Roman"/>
                <w:color w:val="000000"/>
                <w:sz w:val="20"/>
                <w:szCs w:val="20"/>
              </w:rPr>
              <w:t>316</w:t>
            </w:r>
          </w:p>
        </w:tc>
        <w:tc>
          <w:tcPr>
            <w:tcW w:w="0" w:type="auto"/>
            <w:noWrap/>
            <w:vAlign w:val="center"/>
            <w:hideMark/>
          </w:tcPr>
          <w:p w:rsidRPr="00117C77" w:rsidR="00117C77" w:rsidP="007C5D27" w:rsidRDefault="00117C77" w14:paraId="73F6D9C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AL400</w:t>
            </w:r>
          </w:p>
        </w:tc>
        <w:tc>
          <w:tcPr>
            <w:tcW w:w="0" w:type="auto"/>
            <w:noWrap/>
            <w:vAlign w:val="center"/>
            <w:hideMark/>
          </w:tcPr>
          <w:p w:rsidRPr="00117C77" w:rsidR="00117C77" w:rsidP="007C5D27" w:rsidRDefault="00117C77" w14:paraId="600EBBE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304B87B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CAV30CI1122325</w:t>
            </w:r>
          </w:p>
        </w:tc>
        <w:tc>
          <w:tcPr>
            <w:tcW w:w="0" w:type="auto"/>
            <w:noWrap/>
            <w:vAlign w:val="center"/>
            <w:hideMark/>
          </w:tcPr>
          <w:p w:rsidRPr="00117C77" w:rsidR="00117C77" w:rsidP="007C5D27" w:rsidRDefault="00117C77" w14:paraId="5CA2B93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27/11/2025</w:t>
            </w:r>
          </w:p>
        </w:tc>
        <w:tc>
          <w:tcPr>
            <w:tcW w:w="0" w:type="auto"/>
            <w:noWrap/>
            <w:vAlign w:val="center"/>
            <w:hideMark/>
          </w:tcPr>
          <w:p w:rsidRPr="00117C77" w:rsidR="00117C77" w:rsidP="007C5D27" w:rsidRDefault="00117C77" w14:paraId="69A9751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CM-0667</w:t>
            </w:r>
          </w:p>
        </w:tc>
      </w:tr>
      <w:tr w:rsidRPr="00117C77" w:rsidR="00117C77" w:rsidTr="007C5D27" w14:paraId="52D7E150"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31ED6B71" w14:textId="77777777">
            <w:pPr>
              <w:jc w:val="center"/>
              <w:rPr>
                <w:rFonts w:eastAsia="Times New Roman"/>
                <w:color w:val="000000"/>
                <w:sz w:val="20"/>
                <w:szCs w:val="20"/>
              </w:rPr>
            </w:pPr>
            <w:r w:rsidRPr="00117C77">
              <w:rPr>
                <w:rFonts w:eastAsia="Times New Roman"/>
                <w:color w:val="000000"/>
                <w:sz w:val="20"/>
                <w:szCs w:val="20"/>
              </w:rPr>
              <w:t>317</w:t>
            </w:r>
          </w:p>
        </w:tc>
        <w:tc>
          <w:tcPr>
            <w:tcW w:w="0" w:type="auto"/>
            <w:noWrap/>
            <w:vAlign w:val="center"/>
            <w:hideMark/>
          </w:tcPr>
          <w:p w:rsidRPr="00117C77" w:rsidR="00117C77" w:rsidP="007C5D27" w:rsidRDefault="00117C77" w14:paraId="7C3F8D7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CCEL19_0017</w:t>
            </w:r>
          </w:p>
        </w:tc>
        <w:tc>
          <w:tcPr>
            <w:tcW w:w="0" w:type="auto"/>
            <w:noWrap/>
            <w:vAlign w:val="center"/>
            <w:hideMark/>
          </w:tcPr>
          <w:p w:rsidRPr="00117C77" w:rsidR="00117C77" w:rsidP="007C5D27" w:rsidRDefault="00117C77" w14:paraId="2D21F52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0AC6AF9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CAV30CI1122523</w:t>
            </w:r>
          </w:p>
        </w:tc>
        <w:tc>
          <w:tcPr>
            <w:tcW w:w="0" w:type="auto"/>
            <w:noWrap/>
            <w:vAlign w:val="center"/>
            <w:hideMark/>
          </w:tcPr>
          <w:p w:rsidRPr="00117C77" w:rsidR="00117C77" w:rsidP="007C5D27" w:rsidRDefault="00117C77" w14:paraId="0349EB5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27/11/2025</w:t>
            </w:r>
          </w:p>
        </w:tc>
        <w:tc>
          <w:tcPr>
            <w:tcW w:w="0" w:type="auto"/>
            <w:noWrap/>
            <w:vAlign w:val="center"/>
            <w:hideMark/>
          </w:tcPr>
          <w:p w:rsidRPr="00117C77" w:rsidR="00117C77" w:rsidP="007C5D27" w:rsidRDefault="00117C77" w14:paraId="45D68C7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CM-0667</w:t>
            </w:r>
          </w:p>
        </w:tc>
      </w:tr>
      <w:tr w:rsidRPr="00117C77" w:rsidR="00117C77" w:rsidTr="007C5D27" w14:paraId="307EAE33"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3EEBA55C" w14:textId="77777777">
            <w:pPr>
              <w:jc w:val="center"/>
              <w:rPr>
                <w:rFonts w:eastAsia="Times New Roman"/>
                <w:color w:val="000000"/>
                <w:sz w:val="20"/>
                <w:szCs w:val="20"/>
              </w:rPr>
            </w:pPr>
            <w:r w:rsidRPr="00117C77">
              <w:rPr>
                <w:rFonts w:eastAsia="Times New Roman"/>
                <w:color w:val="000000"/>
                <w:sz w:val="20"/>
                <w:szCs w:val="20"/>
              </w:rPr>
              <w:t>318</w:t>
            </w:r>
          </w:p>
        </w:tc>
        <w:tc>
          <w:tcPr>
            <w:tcW w:w="0" w:type="auto"/>
            <w:noWrap/>
            <w:vAlign w:val="center"/>
            <w:hideMark/>
          </w:tcPr>
          <w:p w:rsidRPr="00117C77" w:rsidR="00117C77" w:rsidP="007C5D27" w:rsidRDefault="00117C77" w14:paraId="7133987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SCJ17E190163</w:t>
            </w:r>
          </w:p>
        </w:tc>
        <w:tc>
          <w:tcPr>
            <w:tcW w:w="0" w:type="auto"/>
            <w:noWrap/>
            <w:vAlign w:val="center"/>
            <w:hideMark/>
          </w:tcPr>
          <w:p w:rsidRPr="00117C77" w:rsidR="00117C77" w:rsidP="007C5D27" w:rsidRDefault="00117C77" w14:paraId="636C98C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582D968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CAV30CI1092144</w:t>
            </w:r>
          </w:p>
        </w:tc>
        <w:tc>
          <w:tcPr>
            <w:tcW w:w="0" w:type="auto"/>
            <w:noWrap/>
            <w:vAlign w:val="center"/>
            <w:hideMark/>
          </w:tcPr>
          <w:p w:rsidRPr="00117C77" w:rsidR="00117C77" w:rsidP="007C5D27" w:rsidRDefault="00117C77" w14:paraId="67F3C40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27/11/2025</w:t>
            </w:r>
          </w:p>
        </w:tc>
        <w:tc>
          <w:tcPr>
            <w:tcW w:w="0" w:type="auto"/>
            <w:noWrap/>
            <w:vAlign w:val="center"/>
            <w:hideMark/>
          </w:tcPr>
          <w:p w:rsidRPr="00117C77" w:rsidR="00117C77" w:rsidP="007C5D27" w:rsidRDefault="00117C77" w14:paraId="0DB33ED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CM-0668</w:t>
            </w:r>
          </w:p>
        </w:tc>
      </w:tr>
      <w:tr w:rsidRPr="00117C77" w:rsidR="00117C77" w:rsidTr="007C5D27" w14:paraId="3568D05E"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06EDAA2E" w14:textId="77777777">
            <w:pPr>
              <w:jc w:val="center"/>
              <w:rPr>
                <w:rFonts w:eastAsia="Times New Roman"/>
                <w:color w:val="000000"/>
                <w:sz w:val="20"/>
                <w:szCs w:val="20"/>
              </w:rPr>
            </w:pPr>
            <w:r w:rsidRPr="00117C77">
              <w:rPr>
                <w:rFonts w:eastAsia="Times New Roman"/>
                <w:color w:val="000000"/>
                <w:sz w:val="20"/>
                <w:szCs w:val="20"/>
              </w:rPr>
              <w:t>319</w:t>
            </w:r>
          </w:p>
        </w:tc>
        <w:tc>
          <w:tcPr>
            <w:tcW w:w="0" w:type="auto"/>
            <w:noWrap/>
            <w:vAlign w:val="center"/>
            <w:hideMark/>
          </w:tcPr>
          <w:p w:rsidRPr="00117C77" w:rsidR="00117C77" w:rsidP="007C5D27" w:rsidRDefault="00117C77" w14:paraId="66A65D6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SCJ17E190164</w:t>
            </w:r>
          </w:p>
        </w:tc>
        <w:tc>
          <w:tcPr>
            <w:tcW w:w="0" w:type="auto"/>
            <w:noWrap/>
            <w:vAlign w:val="center"/>
            <w:hideMark/>
          </w:tcPr>
          <w:p w:rsidRPr="00117C77" w:rsidR="00117C77" w:rsidP="007C5D27" w:rsidRDefault="00117C77" w14:paraId="175A4F8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7EAA95D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CAV30CI1092139</w:t>
            </w:r>
          </w:p>
        </w:tc>
        <w:tc>
          <w:tcPr>
            <w:tcW w:w="0" w:type="auto"/>
            <w:noWrap/>
            <w:vAlign w:val="center"/>
            <w:hideMark/>
          </w:tcPr>
          <w:p w:rsidRPr="00117C77" w:rsidR="00117C77" w:rsidP="007C5D27" w:rsidRDefault="00117C77" w14:paraId="7143F74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27/11/2025</w:t>
            </w:r>
          </w:p>
        </w:tc>
        <w:tc>
          <w:tcPr>
            <w:tcW w:w="0" w:type="auto"/>
            <w:noWrap/>
            <w:vAlign w:val="center"/>
            <w:hideMark/>
          </w:tcPr>
          <w:p w:rsidRPr="00117C77" w:rsidR="00117C77" w:rsidP="007C5D27" w:rsidRDefault="00117C77" w14:paraId="57716CD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CM-0668</w:t>
            </w:r>
          </w:p>
        </w:tc>
      </w:tr>
      <w:tr w:rsidRPr="00117C77" w:rsidR="00117C77" w:rsidTr="007C5D27" w14:paraId="0B012524"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110E6757" w14:textId="77777777">
            <w:pPr>
              <w:jc w:val="center"/>
              <w:rPr>
                <w:rFonts w:eastAsia="Times New Roman"/>
                <w:color w:val="000000"/>
                <w:sz w:val="20"/>
                <w:szCs w:val="20"/>
              </w:rPr>
            </w:pPr>
            <w:r w:rsidRPr="00117C77">
              <w:rPr>
                <w:rFonts w:eastAsia="Times New Roman"/>
                <w:color w:val="000000"/>
                <w:sz w:val="20"/>
                <w:szCs w:val="20"/>
              </w:rPr>
              <w:t>320</w:t>
            </w:r>
          </w:p>
        </w:tc>
        <w:tc>
          <w:tcPr>
            <w:tcW w:w="0" w:type="auto"/>
            <w:noWrap/>
            <w:vAlign w:val="center"/>
            <w:hideMark/>
          </w:tcPr>
          <w:p w:rsidRPr="00117C77" w:rsidR="00117C77" w:rsidP="007C5D27" w:rsidRDefault="00117C77" w14:paraId="709F292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SCJ17E190168</w:t>
            </w:r>
          </w:p>
        </w:tc>
        <w:tc>
          <w:tcPr>
            <w:tcW w:w="0" w:type="auto"/>
            <w:noWrap/>
            <w:vAlign w:val="center"/>
            <w:hideMark/>
          </w:tcPr>
          <w:p w:rsidRPr="00117C77" w:rsidR="00117C77" w:rsidP="007C5D27" w:rsidRDefault="00117C77" w14:paraId="24F9BD7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1BE750D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CAV30CI1092129</w:t>
            </w:r>
          </w:p>
        </w:tc>
        <w:tc>
          <w:tcPr>
            <w:tcW w:w="0" w:type="auto"/>
            <w:noWrap/>
            <w:vAlign w:val="center"/>
            <w:hideMark/>
          </w:tcPr>
          <w:p w:rsidRPr="00117C77" w:rsidR="00117C77" w:rsidP="007C5D27" w:rsidRDefault="00117C77" w14:paraId="1414CED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27/11/2025</w:t>
            </w:r>
          </w:p>
        </w:tc>
        <w:tc>
          <w:tcPr>
            <w:tcW w:w="0" w:type="auto"/>
            <w:noWrap/>
            <w:vAlign w:val="center"/>
            <w:hideMark/>
          </w:tcPr>
          <w:p w:rsidRPr="00117C77" w:rsidR="00117C77" w:rsidP="007C5D27" w:rsidRDefault="00117C77" w14:paraId="7D50420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CM-0668</w:t>
            </w:r>
          </w:p>
        </w:tc>
      </w:tr>
      <w:tr w:rsidRPr="00117C77" w:rsidR="00117C77" w:rsidTr="007C5D27" w14:paraId="7E50CC9B"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45FA8475" w14:textId="77777777">
            <w:pPr>
              <w:jc w:val="center"/>
              <w:rPr>
                <w:rFonts w:eastAsia="Times New Roman"/>
                <w:color w:val="000000"/>
                <w:sz w:val="20"/>
                <w:szCs w:val="20"/>
              </w:rPr>
            </w:pPr>
            <w:r w:rsidRPr="00117C77">
              <w:rPr>
                <w:rFonts w:eastAsia="Times New Roman"/>
                <w:color w:val="000000"/>
                <w:sz w:val="20"/>
                <w:szCs w:val="20"/>
              </w:rPr>
              <w:t>321</w:t>
            </w:r>
          </w:p>
        </w:tc>
        <w:tc>
          <w:tcPr>
            <w:tcW w:w="0" w:type="auto"/>
            <w:noWrap/>
            <w:vAlign w:val="center"/>
            <w:hideMark/>
          </w:tcPr>
          <w:p w:rsidRPr="00117C77" w:rsidR="00117C77" w:rsidP="007C5D27" w:rsidRDefault="00117C77" w14:paraId="36B8670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AL2377</w:t>
            </w:r>
          </w:p>
        </w:tc>
        <w:tc>
          <w:tcPr>
            <w:tcW w:w="0" w:type="auto"/>
            <w:noWrap/>
            <w:vAlign w:val="center"/>
            <w:hideMark/>
          </w:tcPr>
          <w:p w:rsidRPr="00117C77" w:rsidR="00117C77" w:rsidP="007C5D27" w:rsidRDefault="00117C77" w14:paraId="5B5642C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174D8D9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CAV30CI1112160</w:t>
            </w:r>
          </w:p>
        </w:tc>
        <w:tc>
          <w:tcPr>
            <w:tcW w:w="0" w:type="auto"/>
            <w:noWrap/>
            <w:vAlign w:val="center"/>
            <w:hideMark/>
          </w:tcPr>
          <w:p w:rsidRPr="00117C77" w:rsidR="00117C77" w:rsidP="007C5D27" w:rsidRDefault="00117C77" w14:paraId="153D888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28/11/2025</w:t>
            </w:r>
          </w:p>
        </w:tc>
        <w:tc>
          <w:tcPr>
            <w:tcW w:w="0" w:type="auto"/>
            <w:noWrap/>
            <w:vAlign w:val="center"/>
            <w:hideMark/>
          </w:tcPr>
          <w:p w:rsidRPr="00117C77" w:rsidR="00117C77" w:rsidP="007C5D27" w:rsidRDefault="00117C77" w14:paraId="74ABCFD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CM-0669</w:t>
            </w:r>
          </w:p>
        </w:tc>
      </w:tr>
      <w:tr w:rsidRPr="00117C77" w:rsidR="00117C77" w:rsidTr="007C5D27" w14:paraId="6BA68B2E"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7CC6595B" w14:textId="77777777">
            <w:pPr>
              <w:jc w:val="center"/>
              <w:rPr>
                <w:rFonts w:eastAsia="Times New Roman"/>
                <w:color w:val="000000"/>
                <w:sz w:val="20"/>
                <w:szCs w:val="20"/>
              </w:rPr>
            </w:pPr>
            <w:r w:rsidRPr="00117C77">
              <w:rPr>
                <w:rFonts w:eastAsia="Times New Roman"/>
                <w:color w:val="000000"/>
                <w:sz w:val="20"/>
                <w:szCs w:val="20"/>
              </w:rPr>
              <w:t>322</w:t>
            </w:r>
          </w:p>
        </w:tc>
        <w:tc>
          <w:tcPr>
            <w:tcW w:w="0" w:type="auto"/>
            <w:noWrap/>
            <w:vAlign w:val="center"/>
            <w:hideMark/>
          </w:tcPr>
          <w:p w:rsidRPr="00117C77" w:rsidR="00117C77" w:rsidP="007C5D27" w:rsidRDefault="00117C77" w14:paraId="605EEC6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CCEL19_0011</w:t>
            </w:r>
          </w:p>
        </w:tc>
        <w:tc>
          <w:tcPr>
            <w:tcW w:w="0" w:type="auto"/>
            <w:noWrap/>
            <w:vAlign w:val="center"/>
            <w:hideMark/>
          </w:tcPr>
          <w:p w:rsidRPr="00117C77" w:rsidR="00117C77" w:rsidP="007C5D27" w:rsidRDefault="00117C77" w14:paraId="34A0C88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173975A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CAV30CI1122530</w:t>
            </w:r>
          </w:p>
        </w:tc>
        <w:tc>
          <w:tcPr>
            <w:tcW w:w="0" w:type="auto"/>
            <w:noWrap/>
            <w:vAlign w:val="center"/>
            <w:hideMark/>
          </w:tcPr>
          <w:p w:rsidRPr="00117C77" w:rsidR="00117C77" w:rsidP="007C5D27" w:rsidRDefault="00117C77" w14:paraId="126256C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28/11/2025</w:t>
            </w:r>
          </w:p>
        </w:tc>
        <w:tc>
          <w:tcPr>
            <w:tcW w:w="0" w:type="auto"/>
            <w:noWrap/>
            <w:vAlign w:val="center"/>
            <w:hideMark/>
          </w:tcPr>
          <w:p w:rsidRPr="00117C77" w:rsidR="00117C77" w:rsidP="007C5D27" w:rsidRDefault="00117C77" w14:paraId="61A7564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CM-0669</w:t>
            </w:r>
          </w:p>
        </w:tc>
      </w:tr>
      <w:tr w:rsidRPr="00117C77" w:rsidR="00117C77" w:rsidTr="007C5D27" w14:paraId="4CAD7C0F"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6F36614A" w14:textId="77777777">
            <w:pPr>
              <w:jc w:val="center"/>
              <w:rPr>
                <w:rFonts w:eastAsia="Times New Roman"/>
                <w:color w:val="000000"/>
                <w:sz w:val="20"/>
                <w:szCs w:val="20"/>
              </w:rPr>
            </w:pPr>
            <w:r w:rsidRPr="00117C77">
              <w:rPr>
                <w:rFonts w:eastAsia="Times New Roman"/>
                <w:color w:val="000000"/>
                <w:sz w:val="20"/>
                <w:szCs w:val="20"/>
              </w:rPr>
              <w:t>323</w:t>
            </w:r>
          </w:p>
        </w:tc>
        <w:tc>
          <w:tcPr>
            <w:tcW w:w="0" w:type="auto"/>
            <w:noWrap/>
            <w:vAlign w:val="center"/>
            <w:hideMark/>
          </w:tcPr>
          <w:p w:rsidRPr="00117C77" w:rsidR="00117C77" w:rsidP="007C5D27" w:rsidRDefault="00117C77" w14:paraId="143F3E3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CCEL19_0010</w:t>
            </w:r>
          </w:p>
        </w:tc>
        <w:tc>
          <w:tcPr>
            <w:tcW w:w="0" w:type="auto"/>
            <w:noWrap/>
            <w:vAlign w:val="center"/>
            <w:hideMark/>
          </w:tcPr>
          <w:p w:rsidRPr="00117C77" w:rsidR="00117C77" w:rsidP="007C5D27" w:rsidRDefault="00117C77" w14:paraId="5942478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5EBDE7F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CAV30CI1122541</w:t>
            </w:r>
          </w:p>
        </w:tc>
        <w:tc>
          <w:tcPr>
            <w:tcW w:w="0" w:type="auto"/>
            <w:noWrap/>
            <w:vAlign w:val="center"/>
            <w:hideMark/>
          </w:tcPr>
          <w:p w:rsidRPr="00117C77" w:rsidR="00117C77" w:rsidP="007C5D27" w:rsidRDefault="00117C77" w14:paraId="3677FEB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28/11/2025</w:t>
            </w:r>
          </w:p>
        </w:tc>
        <w:tc>
          <w:tcPr>
            <w:tcW w:w="0" w:type="auto"/>
            <w:noWrap/>
            <w:vAlign w:val="center"/>
            <w:hideMark/>
          </w:tcPr>
          <w:p w:rsidRPr="00117C77" w:rsidR="00117C77" w:rsidP="007C5D27" w:rsidRDefault="00117C77" w14:paraId="3473771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CM-0669</w:t>
            </w:r>
          </w:p>
        </w:tc>
      </w:tr>
      <w:tr w:rsidRPr="00117C77" w:rsidR="00117C77" w:rsidTr="007C5D27" w14:paraId="1F3474F9"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367D3433" w14:textId="77777777">
            <w:pPr>
              <w:jc w:val="center"/>
              <w:rPr>
                <w:rFonts w:eastAsia="Times New Roman"/>
                <w:color w:val="000000"/>
                <w:sz w:val="20"/>
                <w:szCs w:val="20"/>
              </w:rPr>
            </w:pPr>
            <w:r w:rsidRPr="00117C77">
              <w:rPr>
                <w:rFonts w:eastAsia="Times New Roman"/>
                <w:color w:val="000000"/>
                <w:sz w:val="20"/>
                <w:szCs w:val="20"/>
              </w:rPr>
              <w:t>324</w:t>
            </w:r>
          </w:p>
        </w:tc>
        <w:tc>
          <w:tcPr>
            <w:tcW w:w="0" w:type="auto"/>
            <w:noWrap/>
            <w:vAlign w:val="center"/>
            <w:hideMark/>
          </w:tcPr>
          <w:p w:rsidRPr="00117C77" w:rsidR="00117C77" w:rsidP="007C5D27" w:rsidRDefault="00117C77" w14:paraId="7C485FD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PCE21219</w:t>
            </w:r>
          </w:p>
        </w:tc>
        <w:tc>
          <w:tcPr>
            <w:tcW w:w="0" w:type="auto"/>
            <w:noWrap/>
            <w:vAlign w:val="center"/>
            <w:hideMark/>
          </w:tcPr>
          <w:p w:rsidRPr="00117C77" w:rsidR="00117C77" w:rsidP="007C5D27" w:rsidRDefault="00117C77" w14:paraId="7F90C63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70111E6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CAV30CI1122385</w:t>
            </w:r>
          </w:p>
        </w:tc>
        <w:tc>
          <w:tcPr>
            <w:tcW w:w="0" w:type="auto"/>
            <w:noWrap/>
            <w:vAlign w:val="center"/>
            <w:hideMark/>
          </w:tcPr>
          <w:p w:rsidRPr="00117C77" w:rsidR="00117C77" w:rsidP="007C5D27" w:rsidRDefault="00117C77" w14:paraId="5BC7F09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28/11/2025</w:t>
            </w:r>
          </w:p>
        </w:tc>
        <w:tc>
          <w:tcPr>
            <w:tcW w:w="0" w:type="auto"/>
            <w:noWrap/>
            <w:vAlign w:val="center"/>
            <w:hideMark/>
          </w:tcPr>
          <w:p w:rsidRPr="00117C77" w:rsidR="00117C77" w:rsidP="007C5D27" w:rsidRDefault="00117C77" w14:paraId="2066B4D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CM-0669</w:t>
            </w:r>
          </w:p>
        </w:tc>
      </w:tr>
      <w:tr w:rsidRPr="00117C77" w:rsidR="00117C77" w:rsidTr="007C5D27" w14:paraId="04D7C043"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3A783845" w14:textId="77777777">
            <w:pPr>
              <w:jc w:val="center"/>
              <w:rPr>
                <w:rFonts w:eastAsia="Times New Roman"/>
                <w:color w:val="000000"/>
                <w:sz w:val="20"/>
                <w:szCs w:val="20"/>
              </w:rPr>
            </w:pPr>
            <w:r w:rsidRPr="00117C77">
              <w:rPr>
                <w:rFonts w:eastAsia="Times New Roman"/>
                <w:color w:val="000000"/>
                <w:sz w:val="20"/>
                <w:szCs w:val="20"/>
              </w:rPr>
              <w:t>325</w:t>
            </w:r>
          </w:p>
        </w:tc>
        <w:tc>
          <w:tcPr>
            <w:tcW w:w="0" w:type="auto"/>
            <w:noWrap/>
            <w:vAlign w:val="center"/>
            <w:hideMark/>
          </w:tcPr>
          <w:p w:rsidRPr="00117C77" w:rsidR="00117C77" w:rsidP="007C5D27" w:rsidRDefault="00117C77" w14:paraId="3113714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AL2225</w:t>
            </w:r>
          </w:p>
        </w:tc>
        <w:tc>
          <w:tcPr>
            <w:tcW w:w="0" w:type="auto"/>
            <w:noWrap/>
            <w:vAlign w:val="center"/>
            <w:hideMark/>
          </w:tcPr>
          <w:p w:rsidRPr="00117C77" w:rsidR="00117C77" w:rsidP="007C5D27" w:rsidRDefault="00117C77" w14:paraId="51EE86B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46B2077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CAV30CI1121784</w:t>
            </w:r>
          </w:p>
        </w:tc>
        <w:tc>
          <w:tcPr>
            <w:tcW w:w="0" w:type="auto"/>
            <w:noWrap/>
            <w:vAlign w:val="center"/>
            <w:hideMark/>
          </w:tcPr>
          <w:p w:rsidRPr="00117C77" w:rsidR="00117C77" w:rsidP="007C5D27" w:rsidRDefault="00117C77" w14:paraId="36D5784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28/11/2025</w:t>
            </w:r>
          </w:p>
        </w:tc>
        <w:tc>
          <w:tcPr>
            <w:tcW w:w="0" w:type="auto"/>
            <w:noWrap/>
            <w:vAlign w:val="center"/>
            <w:hideMark/>
          </w:tcPr>
          <w:p w:rsidRPr="00117C77" w:rsidR="00117C77" w:rsidP="007C5D27" w:rsidRDefault="00117C77" w14:paraId="36736AD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CM-0670</w:t>
            </w:r>
          </w:p>
        </w:tc>
      </w:tr>
      <w:tr w:rsidRPr="00117C77" w:rsidR="00117C77" w:rsidTr="007C5D27" w14:paraId="4DE3BC18"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63F7763F" w14:textId="77777777">
            <w:pPr>
              <w:jc w:val="center"/>
              <w:rPr>
                <w:rFonts w:eastAsia="Times New Roman"/>
                <w:color w:val="000000"/>
                <w:sz w:val="20"/>
                <w:szCs w:val="20"/>
              </w:rPr>
            </w:pPr>
            <w:r w:rsidRPr="00117C77">
              <w:rPr>
                <w:rFonts w:eastAsia="Times New Roman"/>
                <w:color w:val="000000"/>
                <w:sz w:val="20"/>
                <w:szCs w:val="20"/>
              </w:rPr>
              <w:t>326</w:t>
            </w:r>
          </w:p>
        </w:tc>
        <w:tc>
          <w:tcPr>
            <w:tcW w:w="0" w:type="auto"/>
            <w:noWrap/>
            <w:vAlign w:val="center"/>
            <w:hideMark/>
          </w:tcPr>
          <w:p w:rsidRPr="00117C77" w:rsidR="00117C77" w:rsidP="007C5D27" w:rsidRDefault="00117C77" w14:paraId="278039A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P474</w:t>
            </w:r>
          </w:p>
        </w:tc>
        <w:tc>
          <w:tcPr>
            <w:tcW w:w="0" w:type="auto"/>
            <w:noWrap/>
            <w:vAlign w:val="center"/>
            <w:hideMark/>
          </w:tcPr>
          <w:p w:rsidRPr="00117C77" w:rsidR="00117C77" w:rsidP="007C5D27" w:rsidRDefault="00117C77" w14:paraId="7D30DC0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5675543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CAV30CI1121787</w:t>
            </w:r>
          </w:p>
        </w:tc>
        <w:tc>
          <w:tcPr>
            <w:tcW w:w="0" w:type="auto"/>
            <w:noWrap/>
            <w:vAlign w:val="center"/>
            <w:hideMark/>
          </w:tcPr>
          <w:p w:rsidRPr="00117C77" w:rsidR="00117C77" w:rsidP="007C5D27" w:rsidRDefault="00117C77" w14:paraId="6E2C252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28/11/2025</w:t>
            </w:r>
          </w:p>
        </w:tc>
        <w:tc>
          <w:tcPr>
            <w:tcW w:w="0" w:type="auto"/>
            <w:noWrap/>
            <w:vAlign w:val="center"/>
            <w:hideMark/>
          </w:tcPr>
          <w:p w:rsidRPr="00117C77" w:rsidR="00117C77" w:rsidP="007C5D27" w:rsidRDefault="00117C77" w14:paraId="2E9965D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CM-0670</w:t>
            </w:r>
          </w:p>
        </w:tc>
      </w:tr>
      <w:tr w:rsidRPr="00117C77" w:rsidR="00117C77" w:rsidTr="007C5D27" w14:paraId="7E1502C0"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34B3D543" w14:textId="77777777">
            <w:pPr>
              <w:jc w:val="center"/>
              <w:rPr>
                <w:rFonts w:eastAsia="Times New Roman"/>
                <w:color w:val="000000"/>
                <w:sz w:val="20"/>
                <w:szCs w:val="20"/>
              </w:rPr>
            </w:pPr>
            <w:r w:rsidRPr="00117C77">
              <w:rPr>
                <w:rFonts w:eastAsia="Times New Roman"/>
                <w:color w:val="000000"/>
                <w:sz w:val="20"/>
                <w:szCs w:val="20"/>
              </w:rPr>
              <w:t>327</w:t>
            </w:r>
          </w:p>
        </w:tc>
        <w:tc>
          <w:tcPr>
            <w:tcW w:w="0" w:type="auto"/>
            <w:noWrap/>
            <w:vAlign w:val="center"/>
            <w:hideMark/>
          </w:tcPr>
          <w:p w:rsidRPr="00117C77" w:rsidR="00117C77" w:rsidP="007C5D27" w:rsidRDefault="00117C77" w14:paraId="72093E6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ESU-005</w:t>
            </w:r>
          </w:p>
        </w:tc>
        <w:tc>
          <w:tcPr>
            <w:tcW w:w="0" w:type="auto"/>
            <w:noWrap/>
            <w:vAlign w:val="center"/>
            <w:hideMark/>
          </w:tcPr>
          <w:p w:rsidRPr="00117C77" w:rsidR="00117C77" w:rsidP="007C5D27" w:rsidRDefault="00117C77" w14:paraId="67AD130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75BF99D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CAV30CI1063057</w:t>
            </w:r>
          </w:p>
        </w:tc>
        <w:tc>
          <w:tcPr>
            <w:tcW w:w="0" w:type="auto"/>
            <w:noWrap/>
            <w:vAlign w:val="center"/>
            <w:hideMark/>
          </w:tcPr>
          <w:p w:rsidRPr="00117C77" w:rsidR="00117C77" w:rsidP="007C5D27" w:rsidRDefault="00117C77" w14:paraId="527D534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28/11/2025</w:t>
            </w:r>
          </w:p>
        </w:tc>
        <w:tc>
          <w:tcPr>
            <w:tcW w:w="0" w:type="auto"/>
            <w:noWrap/>
            <w:vAlign w:val="center"/>
            <w:hideMark/>
          </w:tcPr>
          <w:p w:rsidRPr="00117C77" w:rsidR="00117C77" w:rsidP="007C5D27" w:rsidRDefault="00117C77" w14:paraId="2CEF943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CM-0670</w:t>
            </w:r>
          </w:p>
        </w:tc>
      </w:tr>
      <w:tr w:rsidRPr="00117C77" w:rsidR="00117C77" w:rsidTr="007C5D27" w14:paraId="5793684F"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07176F9F" w14:textId="77777777">
            <w:pPr>
              <w:jc w:val="center"/>
              <w:rPr>
                <w:rFonts w:eastAsia="Times New Roman"/>
                <w:color w:val="000000"/>
                <w:sz w:val="20"/>
                <w:szCs w:val="20"/>
              </w:rPr>
            </w:pPr>
            <w:r w:rsidRPr="00117C77">
              <w:rPr>
                <w:rFonts w:eastAsia="Times New Roman"/>
                <w:color w:val="000000"/>
                <w:sz w:val="20"/>
                <w:szCs w:val="20"/>
              </w:rPr>
              <w:t>328</w:t>
            </w:r>
          </w:p>
        </w:tc>
        <w:tc>
          <w:tcPr>
            <w:tcW w:w="0" w:type="auto"/>
            <w:noWrap/>
            <w:vAlign w:val="center"/>
            <w:hideMark/>
          </w:tcPr>
          <w:p w:rsidRPr="00117C77" w:rsidR="00117C77" w:rsidP="007C5D27" w:rsidRDefault="00117C77" w14:paraId="2921E19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CCEL19_068</w:t>
            </w:r>
          </w:p>
        </w:tc>
        <w:tc>
          <w:tcPr>
            <w:tcW w:w="0" w:type="auto"/>
            <w:noWrap/>
            <w:vAlign w:val="center"/>
            <w:hideMark/>
          </w:tcPr>
          <w:p w:rsidRPr="00117C77" w:rsidR="00117C77" w:rsidP="007C5D27" w:rsidRDefault="00117C77" w14:paraId="13D7DB2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5AFF790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CAV30CI1122285</w:t>
            </w:r>
          </w:p>
        </w:tc>
        <w:tc>
          <w:tcPr>
            <w:tcW w:w="0" w:type="auto"/>
            <w:noWrap/>
            <w:vAlign w:val="center"/>
            <w:hideMark/>
          </w:tcPr>
          <w:p w:rsidRPr="00117C77" w:rsidR="00117C77" w:rsidP="007C5D27" w:rsidRDefault="00117C77" w14:paraId="15D3DAA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28/11/2025</w:t>
            </w:r>
          </w:p>
        </w:tc>
        <w:tc>
          <w:tcPr>
            <w:tcW w:w="0" w:type="auto"/>
            <w:noWrap/>
            <w:vAlign w:val="center"/>
            <w:hideMark/>
          </w:tcPr>
          <w:p w:rsidRPr="00117C77" w:rsidR="00117C77" w:rsidP="007C5D27" w:rsidRDefault="00117C77" w14:paraId="7B7877A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CM-0670</w:t>
            </w:r>
          </w:p>
        </w:tc>
      </w:tr>
      <w:tr w:rsidRPr="00117C77" w:rsidR="00117C77" w:rsidTr="007C5D27" w14:paraId="0B41EB41"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4D157757" w14:textId="77777777">
            <w:pPr>
              <w:jc w:val="center"/>
              <w:rPr>
                <w:rFonts w:eastAsia="Times New Roman"/>
                <w:color w:val="000000"/>
                <w:sz w:val="20"/>
                <w:szCs w:val="20"/>
              </w:rPr>
            </w:pPr>
            <w:r w:rsidRPr="00117C77">
              <w:rPr>
                <w:rFonts w:eastAsia="Times New Roman"/>
                <w:color w:val="000000"/>
                <w:sz w:val="20"/>
                <w:szCs w:val="20"/>
              </w:rPr>
              <w:t>329</w:t>
            </w:r>
          </w:p>
        </w:tc>
        <w:tc>
          <w:tcPr>
            <w:tcW w:w="0" w:type="auto"/>
            <w:noWrap/>
            <w:vAlign w:val="center"/>
            <w:hideMark/>
          </w:tcPr>
          <w:p w:rsidRPr="00117C77" w:rsidR="00117C77" w:rsidP="007C5D27" w:rsidRDefault="00117C77" w14:paraId="4B9019E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CCEL19_081</w:t>
            </w:r>
          </w:p>
        </w:tc>
        <w:tc>
          <w:tcPr>
            <w:tcW w:w="0" w:type="auto"/>
            <w:noWrap/>
            <w:vAlign w:val="center"/>
            <w:hideMark/>
          </w:tcPr>
          <w:p w:rsidRPr="00117C77" w:rsidR="00117C77" w:rsidP="007C5D27" w:rsidRDefault="00117C77" w14:paraId="723D74F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3ABD630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CAV30CI1122389</w:t>
            </w:r>
          </w:p>
        </w:tc>
        <w:tc>
          <w:tcPr>
            <w:tcW w:w="0" w:type="auto"/>
            <w:noWrap/>
            <w:vAlign w:val="center"/>
            <w:hideMark/>
          </w:tcPr>
          <w:p w:rsidRPr="00117C77" w:rsidR="00117C77" w:rsidP="007C5D27" w:rsidRDefault="00117C77" w14:paraId="0E8DC77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28/11/2025</w:t>
            </w:r>
          </w:p>
        </w:tc>
        <w:tc>
          <w:tcPr>
            <w:tcW w:w="0" w:type="auto"/>
            <w:noWrap/>
            <w:vAlign w:val="center"/>
            <w:hideMark/>
          </w:tcPr>
          <w:p w:rsidRPr="00117C77" w:rsidR="00117C77" w:rsidP="007C5D27" w:rsidRDefault="00117C77" w14:paraId="7029B64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CM-0670</w:t>
            </w:r>
          </w:p>
        </w:tc>
      </w:tr>
      <w:tr w:rsidRPr="00117C77" w:rsidR="00117C77" w:rsidTr="007C5D27" w14:paraId="5C5E9ADD"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7AEAD807" w14:textId="77777777">
            <w:pPr>
              <w:jc w:val="center"/>
              <w:rPr>
                <w:rFonts w:eastAsia="Times New Roman"/>
                <w:color w:val="000000"/>
                <w:sz w:val="20"/>
                <w:szCs w:val="20"/>
              </w:rPr>
            </w:pPr>
            <w:r w:rsidRPr="00117C77">
              <w:rPr>
                <w:rFonts w:eastAsia="Times New Roman"/>
                <w:color w:val="000000"/>
                <w:sz w:val="20"/>
                <w:szCs w:val="20"/>
              </w:rPr>
              <w:t>330</w:t>
            </w:r>
          </w:p>
        </w:tc>
        <w:tc>
          <w:tcPr>
            <w:tcW w:w="0" w:type="auto"/>
            <w:noWrap/>
            <w:vAlign w:val="center"/>
            <w:hideMark/>
          </w:tcPr>
          <w:p w:rsidRPr="00117C77" w:rsidR="00117C77" w:rsidP="007C5D27" w:rsidRDefault="00117C77" w14:paraId="1E6E865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CCEL19_0026</w:t>
            </w:r>
          </w:p>
        </w:tc>
        <w:tc>
          <w:tcPr>
            <w:tcW w:w="0" w:type="auto"/>
            <w:noWrap/>
            <w:vAlign w:val="center"/>
            <w:hideMark/>
          </w:tcPr>
          <w:p w:rsidRPr="00117C77" w:rsidR="00117C77" w:rsidP="007C5D27" w:rsidRDefault="00117C77" w14:paraId="1123C25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23E3798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CAV30CI1122542</w:t>
            </w:r>
          </w:p>
        </w:tc>
        <w:tc>
          <w:tcPr>
            <w:tcW w:w="0" w:type="auto"/>
            <w:noWrap/>
            <w:vAlign w:val="center"/>
            <w:hideMark/>
          </w:tcPr>
          <w:p w:rsidRPr="00117C77" w:rsidR="00117C77" w:rsidP="007C5D27" w:rsidRDefault="00117C77" w14:paraId="68BA9F9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28/11/2025</w:t>
            </w:r>
          </w:p>
        </w:tc>
        <w:tc>
          <w:tcPr>
            <w:tcW w:w="0" w:type="auto"/>
            <w:noWrap/>
            <w:vAlign w:val="center"/>
            <w:hideMark/>
          </w:tcPr>
          <w:p w:rsidRPr="00117C77" w:rsidR="00117C77" w:rsidP="007C5D27" w:rsidRDefault="00117C77" w14:paraId="5A89326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CM-0670</w:t>
            </w:r>
          </w:p>
        </w:tc>
      </w:tr>
      <w:tr w:rsidRPr="00117C77" w:rsidR="00117C77" w:rsidTr="007C5D27" w14:paraId="4C7F35E6"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3467F224" w14:textId="77777777">
            <w:pPr>
              <w:jc w:val="center"/>
              <w:rPr>
                <w:rFonts w:eastAsia="Times New Roman"/>
                <w:color w:val="000000"/>
                <w:sz w:val="20"/>
                <w:szCs w:val="20"/>
              </w:rPr>
            </w:pPr>
            <w:r w:rsidRPr="00117C77">
              <w:rPr>
                <w:rFonts w:eastAsia="Times New Roman"/>
                <w:color w:val="000000"/>
                <w:sz w:val="20"/>
                <w:szCs w:val="20"/>
              </w:rPr>
              <w:t>331</w:t>
            </w:r>
          </w:p>
        </w:tc>
        <w:tc>
          <w:tcPr>
            <w:tcW w:w="0" w:type="auto"/>
            <w:noWrap/>
            <w:vAlign w:val="center"/>
            <w:hideMark/>
          </w:tcPr>
          <w:p w:rsidRPr="00117C77" w:rsidR="00117C77" w:rsidP="007C5D27" w:rsidRDefault="00117C77" w14:paraId="12C1317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CCEL19_083</w:t>
            </w:r>
          </w:p>
        </w:tc>
        <w:tc>
          <w:tcPr>
            <w:tcW w:w="0" w:type="auto"/>
            <w:noWrap/>
            <w:vAlign w:val="center"/>
            <w:hideMark/>
          </w:tcPr>
          <w:p w:rsidRPr="00117C77" w:rsidR="00117C77" w:rsidP="007C5D27" w:rsidRDefault="00117C77" w14:paraId="1893424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646353E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CAV30CI1122394</w:t>
            </w:r>
          </w:p>
        </w:tc>
        <w:tc>
          <w:tcPr>
            <w:tcW w:w="0" w:type="auto"/>
            <w:noWrap/>
            <w:vAlign w:val="center"/>
            <w:hideMark/>
          </w:tcPr>
          <w:p w:rsidRPr="00117C77" w:rsidR="00117C77" w:rsidP="007C5D27" w:rsidRDefault="00117C77" w14:paraId="5197574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28/11/2025</w:t>
            </w:r>
          </w:p>
        </w:tc>
        <w:tc>
          <w:tcPr>
            <w:tcW w:w="0" w:type="auto"/>
            <w:noWrap/>
            <w:vAlign w:val="center"/>
            <w:hideMark/>
          </w:tcPr>
          <w:p w:rsidRPr="00117C77" w:rsidR="00117C77" w:rsidP="007C5D27" w:rsidRDefault="00117C77" w14:paraId="35FD2B9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CM-0670</w:t>
            </w:r>
          </w:p>
        </w:tc>
      </w:tr>
      <w:tr w:rsidRPr="00117C77" w:rsidR="00117C77" w:rsidTr="007C5D27" w14:paraId="08775058"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474388CE" w14:textId="77777777">
            <w:pPr>
              <w:jc w:val="center"/>
              <w:rPr>
                <w:rFonts w:eastAsia="Times New Roman"/>
                <w:color w:val="000000"/>
                <w:sz w:val="20"/>
                <w:szCs w:val="20"/>
              </w:rPr>
            </w:pPr>
            <w:r w:rsidRPr="00117C77">
              <w:rPr>
                <w:rFonts w:eastAsia="Times New Roman"/>
                <w:color w:val="000000"/>
                <w:sz w:val="20"/>
                <w:szCs w:val="20"/>
              </w:rPr>
              <w:t>332</w:t>
            </w:r>
          </w:p>
        </w:tc>
        <w:tc>
          <w:tcPr>
            <w:tcW w:w="0" w:type="auto"/>
            <w:noWrap/>
            <w:vAlign w:val="center"/>
            <w:hideMark/>
          </w:tcPr>
          <w:p w:rsidRPr="00117C77" w:rsidR="00117C77" w:rsidP="007C5D27" w:rsidRDefault="00117C77" w14:paraId="04E40EE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AL2364</w:t>
            </w:r>
          </w:p>
        </w:tc>
        <w:tc>
          <w:tcPr>
            <w:tcW w:w="0" w:type="auto"/>
            <w:noWrap/>
            <w:vAlign w:val="center"/>
            <w:hideMark/>
          </w:tcPr>
          <w:p w:rsidRPr="00117C77" w:rsidR="00117C77" w:rsidP="007C5D27" w:rsidRDefault="00117C77" w14:paraId="3C1D1D2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43F4E59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CAV30CI1121751</w:t>
            </w:r>
          </w:p>
        </w:tc>
        <w:tc>
          <w:tcPr>
            <w:tcW w:w="0" w:type="auto"/>
            <w:noWrap/>
            <w:vAlign w:val="center"/>
            <w:hideMark/>
          </w:tcPr>
          <w:p w:rsidRPr="00117C77" w:rsidR="00117C77" w:rsidP="007C5D27" w:rsidRDefault="00117C77" w14:paraId="2519C6E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28/11/2025</w:t>
            </w:r>
          </w:p>
        </w:tc>
        <w:tc>
          <w:tcPr>
            <w:tcW w:w="0" w:type="auto"/>
            <w:noWrap/>
            <w:vAlign w:val="center"/>
            <w:hideMark/>
          </w:tcPr>
          <w:p w:rsidRPr="00117C77" w:rsidR="00117C77" w:rsidP="007C5D27" w:rsidRDefault="00117C77" w14:paraId="68F1347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CM-0670</w:t>
            </w:r>
          </w:p>
        </w:tc>
      </w:tr>
      <w:tr w:rsidRPr="00117C77" w:rsidR="00117C77" w:rsidTr="007C5D27" w14:paraId="32B90FA4"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6451E488" w14:textId="77777777">
            <w:pPr>
              <w:jc w:val="center"/>
              <w:rPr>
                <w:rFonts w:eastAsia="Times New Roman"/>
                <w:color w:val="000000"/>
                <w:sz w:val="20"/>
                <w:szCs w:val="20"/>
              </w:rPr>
            </w:pPr>
            <w:r w:rsidRPr="00117C77">
              <w:rPr>
                <w:rFonts w:eastAsia="Times New Roman"/>
                <w:color w:val="000000"/>
                <w:sz w:val="20"/>
                <w:szCs w:val="20"/>
              </w:rPr>
              <w:t>333</w:t>
            </w:r>
          </w:p>
        </w:tc>
        <w:tc>
          <w:tcPr>
            <w:tcW w:w="0" w:type="auto"/>
            <w:noWrap/>
            <w:vAlign w:val="center"/>
            <w:hideMark/>
          </w:tcPr>
          <w:p w:rsidRPr="00117C77" w:rsidR="00117C77" w:rsidP="007C5D27" w:rsidRDefault="00117C77" w14:paraId="34B927D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SCJ17E190085</w:t>
            </w:r>
          </w:p>
        </w:tc>
        <w:tc>
          <w:tcPr>
            <w:tcW w:w="0" w:type="auto"/>
            <w:noWrap/>
            <w:vAlign w:val="center"/>
            <w:hideMark/>
          </w:tcPr>
          <w:p w:rsidRPr="00117C77" w:rsidR="00117C77" w:rsidP="007C5D27" w:rsidRDefault="00117C77" w14:paraId="3E398B2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409BB47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CAV30CI1100796</w:t>
            </w:r>
          </w:p>
        </w:tc>
        <w:tc>
          <w:tcPr>
            <w:tcW w:w="0" w:type="auto"/>
            <w:noWrap/>
            <w:vAlign w:val="center"/>
            <w:hideMark/>
          </w:tcPr>
          <w:p w:rsidRPr="00117C77" w:rsidR="00117C77" w:rsidP="007C5D27" w:rsidRDefault="00117C77" w14:paraId="3067825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28/11/2025</w:t>
            </w:r>
          </w:p>
        </w:tc>
        <w:tc>
          <w:tcPr>
            <w:tcW w:w="0" w:type="auto"/>
            <w:noWrap/>
            <w:vAlign w:val="center"/>
            <w:hideMark/>
          </w:tcPr>
          <w:p w:rsidRPr="00117C77" w:rsidR="00117C77" w:rsidP="007C5D27" w:rsidRDefault="00117C77" w14:paraId="0E000B2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CM-0671</w:t>
            </w:r>
          </w:p>
        </w:tc>
      </w:tr>
      <w:tr w:rsidRPr="00117C77" w:rsidR="00117C77" w:rsidTr="007C5D27" w14:paraId="2A2B54B5"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0099E810" w14:textId="77777777">
            <w:pPr>
              <w:jc w:val="center"/>
              <w:rPr>
                <w:rFonts w:eastAsia="Times New Roman"/>
                <w:color w:val="000000"/>
                <w:sz w:val="20"/>
                <w:szCs w:val="20"/>
              </w:rPr>
            </w:pPr>
            <w:r w:rsidRPr="00117C77">
              <w:rPr>
                <w:rFonts w:eastAsia="Times New Roman"/>
                <w:color w:val="000000"/>
                <w:sz w:val="20"/>
                <w:szCs w:val="20"/>
              </w:rPr>
              <w:t>334</w:t>
            </w:r>
          </w:p>
        </w:tc>
        <w:tc>
          <w:tcPr>
            <w:tcW w:w="0" w:type="auto"/>
            <w:noWrap/>
            <w:vAlign w:val="center"/>
            <w:hideMark/>
          </w:tcPr>
          <w:p w:rsidRPr="00117C77" w:rsidR="00117C77" w:rsidP="007C5D27" w:rsidRDefault="00117C77" w14:paraId="2B686D5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SCJ17E190082</w:t>
            </w:r>
          </w:p>
        </w:tc>
        <w:tc>
          <w:tcPr>
            <w:tcW w:w="0" w:type="auto"/>
            <w:noWrap/>
            <w:vAlign w:val="center"/>
            <w:hideMark/>
          </w:tcPr>
          <w:p w:rsidRPr="00117C77" w:rsidR="00117C77" w:rsidP="007C5D27" w:rsidRDefault="00117C77" w14:paraId="6037F0B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5D1B35D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CAV30CI1092180</w:t>
            </w:r>
          </w:p>
        </w:tc>
        <w:tc>
          <w:tcPr>
            <w:tcW w:w="0" w:type="auto"/>
            <w:noWrap/>
            <w:vAlign w:val="center"/>
            <w:hideMark/>
          </w:tcPr>
          <w:p w:rsidRPr="00117C77" w:rsidR="00117C77" w:rsidP="007C5D27" w:rsidRDefault="00117C77" w14:paraId="77EE9EC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28/11/2025</w:t>
            </w:r>
          </w:p>
        </w:tc>
        <w:tc>
          <w:tcPr>
            <w:tcW w:w="0" w:type="auto"/>
            <w:noWrap/>
            <w:vAlign w:val="center"/>
            <w:hideMark/>
          </w:tcPr>
          <w:p w:rsidRPr="00117C77" w:rsidR="00117C77" w:rsidP="007C5D27" w:rsidRDefault="00117C77" w14:paraId="184F02C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CM-0671</w:t>
            </w:r>
          </w:p>
        </w:tc>
      </w:tr>
      <w:tr w:rsidRPr="00117C77" w:rsidR="00117C77" w:rsidTr="007C5D27" w14:paraId="7AE5C75A"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5B5D5C40" w14:textId="77777777">
            <w:pPr>
              <w:jc w:val="center"/>
              <w:rPr>
                <w:rFonts w:eastAsia="Times New Roman"/>
                <w:color w:val="000000"/>
                <w:sz w:val="20"/>
                <w:szCs w:val="20"/>
              </w:rPr>
            </w:pPr>
            <w:r w:rsidRPr="00117C77">
              <w:rPr>
                <w:rFonts w:eastAsia="Times New Roman"/>
                <w:color w:val="000000"/>
                <w:sz w:val="20"/>
                <w:szCs w:val="20"/>
              </w:rPr>
              <w:t>335</w:t>
            </w:r>
          </w:p>
        </w:tc>
        <w:tc>
          <w:tcPr>
            <w:tcW w:w="0" w:type="auto"/>
            <w:noWrap/>
            <w:vAlign w:val="center"/>
            <w:hideMark/>
          </w:tcPr>
          <w:p w:rsidRPr="00117C77" w:rsidR="00117C77" w:rsidP="007C5D27" w:rsidRDefault="00117C77" w14:paraId="27A8DB7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350-5097</w:t>
            </w:r>
          </w:p>
        </w:tc>
        <w:tc>
          <w:tcPr>
            <w:tcW w:w="0" w:type="auto"/>
            <w:noWrap/>
            <w:vAlign w:val="center"/>
            <w:hideMark/>
          </w:tcPr>
          <w:p w:rsidRPr="00117C77" w:rsidR="00117C77" w:rsidP="007C5D27" w:rsidRDefault="00117C77" w14:paraId="13F74FE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11C0055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CAV30CI1070362</w:t>
            </w:r>
          </w:p>
        </w:tc>
        <w:tc>
          <w:tcPr>
            <w:tcW w:w="0" w:type="auto"/>
            <w:noWrap/>
            <w:vAlign w:val="center"/>
            <w:hideMark/>
          </w:tcPr>
          <w:p w:rsidRPr="00117C77" w:rsidR="00117C77" w:rsidP="007C5D27" w:rsidRDefault="00117C77" w14:paraId="0E99A09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28/11/2025</w:t>
            </w:r>
          </w:p>
        </w:tc>
        <w:tc>
          <w:tcPr>
            <w:tcW w:w="0" w:type="auto"/>
            <w:noWrap/>
            <w:vAlign w:val="center"/>
            <w:hideMark/>
          </w:tcPr>
          <w:p w:rsidRPr="00117C77" w:rsidR="00117C77" w:rsidP="007C5D27" w:rsidRDefault="00117C77" w14:paraId="36B28D5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CM-0671</w:t>
            </w:r>
          </w:p>
        </w:tc>
      </w:tr>
      <w:tr w:rsidRPr="00117C77" w:rsidR="00117C77" w:rsidTr="007C5D27" w14:paraId="3B2D59AB"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5C1DCC18" w14:textId="77777777">
            <w:pPr>
              <w:jc w:val="center"/>
              <w:rPr>
                <w:rFonts w:eastAsia="Times New Roman"/>
                <w:color w:val="000000"/>
                <w:sz w:val="20"/>
                <w:szCs w:val="20"/>
              </w:rPr>
            </w:pPr>
            <w:r w:rsidRPr="00117C77">
              <w:rPr>
                <w:rFonts w:eastAsia="Times New Roman"/>
                <w:color w:val="000000"/>
                <w:sz w:val="20"/>
                <w:szCs w:val="20"/>
              </w:rPr>
              <w:t>336</w:t>
            </w:r>
          </w:p>
        </w:tc>
        <w:tc>
          <w:tcPr>
            <w:tcW w:w="0" w:type="auto"/>
            <w:noWrap/>
            <w:vAlign w:val="center"/>
            <w:hideMark/>
          </w:tcPr>
          <w:p w:rsidRPr="00117C77" w:rsidR="00117C77" w:rsidP="007C5D27" w:rsidRDefault="00117C77" w14:paraId="7E2B8D0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350-5089</w:t>
            </w:r>
          </w:p>
        </w:tc>
        <w:tc>
          <w:tcPr>
            <w:tcW w:w="0" w:type="auto"/>
            <w:noWrap/>
            <w:vAlign w:val="center"/>
            <w:hideMark/>
          </w:tcPr>
          <w:p w:rsidRPr="00117C77" w:rsidR="00117C77" w:rsidP="007C5D27" w:rsidRDefault="00117C77" w14:paraId="67CF583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1877C87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CAV30CI1070543</w:t>
            </w:r>
          </w:p>
        </w:tc>
        <w:tc>
          <w:tcPr>
            <w:tcW w:w="0" w:type="auto"/>
            <w:noWrap/>
            <w:vAlign w:val="center"/>
            <w:hideMark/>
          </w:tcPr>
          <w:p w:rsidRPr="00117C77" w:rsidR="00117C77" w:rsidP="007C5D27" w:rsidRDefault="00117C77" w14:paraId="4653381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28/11/2025</w:t>
            </w:r>
          </w:p>
        </w:tc>
        <w:tc>
          <w:tcPr>
            <w:tcW w:w="0" w:type="auto"/>
            <w:noWrap/>
            <w:vAlign w:val="center"/>
            <w:hideMark/>
          </w:tcPr>
          <w:p w:rsidRPr="00117C77" w:rsidR="00117C77" w:rsidP="007C5D27" w:rsidRDefault="00117C77" w14:paraId="019B3AD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CM-0671</w:t>
            </w:r>
          </w:p>
        </w:tc>
      </w:tr>
      <w:tr w:rsidRPr="00117C77" w:rsidR="00117C77" w:rsidTr="007C5D27" w14:paraId="4C0786B3"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55D5CFDC" w14:textId="77777777">
            <w:pPr>
              <w:jc w:val="center"/>
              <w:rPr>
                <w:rFonts w:eastAsia="Times New Roman"/>
                <w:color w:val="000000"/>
                <w:sz w:val="20"/>
                <w:szCs w:val="20"/>
              </w:rPr>
            </w:pPr>
            <w:r w:rsidRPr="00117C77">
              <w:rPr>
                <w:rFonts w:eastAsia="Times New Roman"/>
                <w:color w:val="000000"/>
                <w:sz w:val="20"/>
                <w:szCs w:val="20"/>
              </w:rPr>
              <w:t>337</w:t>
            </w:r>
          </w:p>
        </w:tc>
        <w:tc>
          <w:tcPr>
            <w:tcW w:w="0" w:type="auto"/>
            <w:noWrap/>
            <w:vAlign w:val="center"/>
            <w:hideMark/>
          </w:tcPr>
          <w:p w:rsidRPr="00117C77" w:rsidR="00117C77" w:rsidP="007C5D27" w:rsidRDefault="00117C77" w14:paraId="06940EF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SCJ17E190105</w:t>
            </w:r>
          </w:p>
        </w:tc>
        <w:tc>
          <w:tcPr>
            <w:tcW w:w="0" w:type="auto"/>
            <w:noWrap/>
            <w:vAlign w:val="center"/>
            <w:hideMark/>
          </w:tcPr>
          <w:p w:rsidRPr="00117C77" w:rsidR="00117C77" w:rsidP="007C5D27" w:rsidRDefault="00117C77" w14:paraId="790E6CE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3975821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CAV30CI1092154</w:t>
            </w:r>
          </w:p>
        </w:tc>
        <w:tc>
          <w:tcPr>
            <w:tcW w:w="0" w:type="auto"/>
            <w:noWrap/>
            <w:vAlign w:val="center"/>
            <w:hideMark/>
          </w:tcPr>
          <w:p w:rsidRPr="00117C77" w:rsidR="00117C77" w:rsidP="007C5D27" w:rsidRDefault="00117C77" w14:paraId="6C0D470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28/11/2025</w:t>
            </w:r>
          </w:p>
        </w:tc>
        <w:tc>
          <w:tcPr>
            <w:tcW w:w="0" w:type="auto"/>
            <w:noWrap/>
            <w:vAlign w:val="center"/>
            <w:hideMark/>
          </w:tcPr>
          <w:p w:rsidRPr="00117C77" w:rsidR="00117C77" w:rsidP="007C5D27" w:rsidRDefault="00117C77" w14:paraId="546BF0F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CM-0671</w:t>
            </w:r>
          </w:p>
        </w:tc>
      </w:tr>
      <w:tr w:rsidRPr="00117C77" w:rsidR="00117C77" w:rsidTr="007C5D27" w14:paraId="65D7F026"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57C7547F" w14:textId="77777777">
            <w:pPr>
              <w:jc w:val="center"/>
              <w:rPr>
                <w:rFonts w:eastAsia="Times New Roman"/>
                <w:color w:val="000000"/>
                <w:sz w:val="20"/>
                <w:szCs w:val="20"/>
              </w:rPr>
            </w:pPr>
            <w:r w:rsidRPr="00117C77">
              <w:rPr>
                <w:rFonts w:eastAsia="Times New Roman"/>
                <w:color w:val="000000"/>
                <w:sz w:val="20"/>
                <w:szCs w:val="20"/>
              </w:rPr>
              <w:t>338</w:t>
            </w:r>
          </w:p>
        </w:tc>
        <w:tc>
          <w:tcPr>
            <w:tcW w:w="0" w:type="auto"/>
            <w:noWrap/>
            <w:vAlign w:val="center"/>
            <w:hideMark/>
          </w:tcPr>
          <w:p w:rsidRPr="00117C77" w:rsidR="00117C77" w:rsidP="007C5D27" w:rsidRDefault="00117C77" w14:paraId="1501735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CVID22328</w:t>
            </w:r>
          </w:p>
        </w:tc>
        <w:tc>
          <w:tcPr>
            <w:tcW w:w="0" w:type="auto"/>
            <w:noWrap/>
            <w:vAlign w:val="center"/>
            <w:hideMark/>
          </w:tcPr>
          <w:p w:rsidRPr="00117C77" w:rsidR="00117C77" w:rsidP="007C5D27" w:rsidRDefault="00117C77" w14:paraId="73B1A27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00B2D0B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CAV30CI1111714</w:t>
            </w:r>
          </w:p>
        </w:tc>
        <w:tc>
          <w:tcPr>
            <w:tcW w:w="0" w:type="auto"/>
            <w:noWrap/>
            <w:vAlign w:val="center"/>
            <w:hideMark/>
          </w:tcPr>
          <w:p w:rsidRPr="00117C77" w:rsidR="00117C77" w:rsidP="007C5D27" w:rsidRDefault="00117C77" w14:paraId="66FD4DA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30/11/2025</w:t>
            </w:r>
          </w:p>
        </w:tc>
        <w:tc>
          <w:tcPr>
            <w:tcW w:w="0" w:type="auto"/>
            <w:noWrap/>
            <w:vAlign w:val="center"/>
            <w:hideMark/>
          </w:tcPr>
          <w:p w:rsidRPr="00117C77" w:rsidR="00117C77" w:rsidP="007C5D27" w:rsidRDefault="00117C77" w14:paraId="1E98C55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CM-0672</w:t>
            </w:r>
          </w:p>
        </w:tc>
      </w:tr>
      <w:tr w:rsidRPr="00117C77" w:rsidR="00117C77" w:rsidTr="007C5D27" w14:paraId="42A420CD"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2824D592" w14:textId="77777777">
            <w:pPr>
              <w:jc w:val="center"/>
              <w:rPr>
                <w:rFonts w:eastAsia="Times New Roman"/>
                <w:color w:val="000000"/>
                <w:sz w:val="20"/>
                <w:szCs w:val="20"/>
              </w:rPr>
            </w:pPr>
            <w:r w:rsidRPr="00117C77">
              <w:rPr>
                <w:rFonts w:eastAsia="Times New Roman"/>
                <w:color w:val="000000"/>
                <w:sz w:val="20"/>
                <w:szCs w:val="20"/>
              </w:rPr>
              <w:t>339</w:t>
            </w:r>
          </w:p>
        </w:tc>
        <w:tc>
          <w:tcPr>
            <w:tcW w:w="0" w:type="auto"/>
            <w:noWrap/>
            <w:vAlign w:val="center"/>
            <w:hideMark/>
          </w:tcPr>
          <w:p w:rsidRPr="00117C77" w:rsidR="00117C77" w:rsidP="007C5D27" w:rsidRDefault="00117C77" w14:paraId="28220DD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AL2275</w:t>
            </w:r>
          </w:p>
        </w:tc>
        <w:tc>
          <w:tcPr>
            <w:tcW w:w="0" w:type="auto"/>
            <w:noWrap/>
            <w:vAlign w:val="center"/>
            <w:hideMark/>
          </w:tcPr>
          <w:p w:rsidRPr="00117C77" w:rsidR="00117C77" w:rsidP="007C5D27" w:rsidRDefault="00117C77" w14:paraId="3D7AD09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2BA133F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CAV30CI1111706</w:t>
            </w:r>
          </w:p>
        </w:tc>
        <w:tc>
          <w:tcPr>
            <w:tcW w:w="0" w:type="auto"/>
            <w:noWrap/>
            <w:vAlign w:val="center"/>
            <w:hideMark/>
          </w:tcPr>
          <w:p w:rsidRPr="00117C77" w:rsidR="00117C77" w:rsidP="007C5D27" w:rsidRDefault="00117C77" w14:paraId="6253F91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30/11/2025</w:t>
            </w:r>
          </w:p>
        </w:tc>
        <w:tc>
          <w:tcPr>
            <w:tcW w:w="0" w:type="auto"/>
            <w:noWrap/>
            <w:vAlign w:val="center"/>
            <w:hideMark/>
          </w:tcPr>
          <w:p w:rsidRPr="00117C77" w:rsidR="00117C77" w:rsidP="007C5D27" w:rsidRDefault="00117C77" w14:paraId="4A87466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CM-0672</w:t>
            </w:r>
          </w:p>
        </w:tc>
      </w:tr>
      <w:tr w:rsidRPr="00117C77" w:rsidR="00117C77" w:rsidTr="007C5D27" w14:paraId="160C364E"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2D8B3456" w14:textId="77777777">
            <w:pPr>
              <w:jc w:val="center"/>
              <w:rPr>
                <w:rFonts w:eastAsia="Times New Roman"/>
                <w:color w:val="000000"/>
                <w:sz w:val="20"/>
                <w:szCs w:val="20"/>
              </w:rPr>
            </w:pPr>
            <w:r w:rsidRPr="00117C77">
              <w:rPr>
                <w:rFonts w:eastAsia="Times New Roman"/>
                <w:color w:val="000000"/>
                <w:sz w:val="20"/>
                <w:szCs w:val="20"/>
              </w:rPr>
              <w:t>340</w:t>
            </w:r>
          </w:p>
        </w:tc>
        <w:tc>
          <w:tcPr>
            <w:tcW w:w="0" w:type="auto"/>
            <w:noWrap/>
            <w:vAlign w:val="center"/>
            <w:hideMark/>
          </w:tcPr>
          <w:p w:rsidRPr="00117C77" w:rsidR="00117C77" w:rsidP="007C5D27" w:rsidRDefault="00117C77" w14:paraId="5063953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AL445</w:t>
            </w:r>
          </w:p>
        </w:tc>
        <w:tc>
          <w:tcPr>
            <w:tcW w:w="0" w:type="auto"/>
            <w:noWrap/>
            <w:vAlign w:val="center"/>
            <w:hideMark/>
          </w:tcPr>
          <w:p w:rsidRPr="00117C77" w:rsidR="00117C77" w:rsidP="007C5D27" w:rsidRDefault="00117C77" w14:paraId="176148B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0A302CA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CAV30CI1111507</w:t>
            </w:r>
          </w:p>
        </w:tc>
        <w:tc>
          <w:tcPr>
            <w:tcW w:w="0" w:type="auto"/>
            <w:noWrap/>
            <w:vAlign w:val="center"/>
            <w:hideMark/>
          </w:tcPr>
          <w:p w:rsidRPr="00117C77" w:rsidR="00117C77" w:rsidP="007C5D27" w:rsidRDefault="00117C77" w14:paraId="752D48F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30/11/2025</w:t>
            </w:r>
          </w:p>
        </w:tc>
        <w:tc>
          <w:tcPr>
            <w:tcW w:w="0" w:type="auto"/>
            <w:noWrap/>
            <w:vAlign w:val="center"/>
            <w:hideMark/>
          </w:tcPr>
          <w:p w:rsidRPr="00117C77" w:rsidR="00117C77" w:rsidP="007C5D27" w:rsidRDefault="00117C77" w14:paraId="6555578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CM-0672</w:t>
            </w:r>
          </w:p>
        </w:tc>
      </w:tr>
      <w:tr w:rsidRPr="00117C77" w:rsidR="00117C77" w:rsidTr="007C5D27" w14:paraId="71A7005C"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6D8C1AC3" w14:textId="77777777">
            <w:pPr>
              <w:jc w:val="center"/>
              <w:rPr>
                <w:rFonts w:eastAsia="Times New Roman"/>
                <w:color w:val="000000"/>
                <w:sz w:val="20"/>
                <w:szCs w:val="20"/>
              </w:rPr>
            </w:pPr>
            <w:r w:rsidRPr="00117C77">
              <w:rPr>
                <w:rFonts w:eastAsia="Times New Roman"/>
                <w:color w:val="000000"/>
                <w:sz w:val="20"/>
                <w:szCs w:val="20"/>
              </w:rPr>
              <w:t>341</w:t>
            </w:r>
          </w:p>
        </w:tc>
        <w:tc>
          <w:tcPr>
            <w:tcW w:w="0" w:type="auto"/>
            <w:noWrap/>
            <w:vAlign w:val="center"/>
            <w:hideMark/>
          </w:tcPr>
          <w:p w:rsidRPr="00117C77" w:rsidR="00117C77" w:rsidP="007C5D27" w:rsidRDefault="00117C77" w14:paraId="32EB8F2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AL2267</w:t>
            </w:r>
          </w:p>
        </w:tc>
        <w:tc>
          <w:tcPr>
            <w:tcW w:w="0" w:type="auto"/>
            <w:noWrap/>
            <w:vAlign w:val="center"/>
            <w:hideMark/>
          </w:tcPr>
          <w:p w:rsidRPr="00117C77" w:rsidR="00117C77" w:rsidP="007C5D27" w:rsidRDefault="00117C77" w14:paraId="11E046D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640AF80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CAV30CI1111694</w:t>
            </w:r>
          </w:p>
        </w:tc>
        <w:tc>
          <w:tcPr>
            <w:tcW w:w="0" w:type="auto"/>
            <w:noWrap/>
            <w:vAlign w:val="center"/>
            <w:hideMark/>
          </w:tcPr>
          <w:p w:rsidRPr="00117C77" w:rsidR="00117C77" w:rsidP="007C5D27" w:rsidRDefault="00117C77" w14:paraId="13DB094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30/11/2025</w:t>
            </w:r>
          </w:p>
        </w:tc>
        <w:tc>
          <w:tcPr>
            <w:tcW w:w="0" w:type="auto"/>
            <w:noWrap/>
            <w:vAlign w:val="center"/>
            <w:hideMark/>
          </w:tcPr>
          <w:p w:rsidRPr="00117C77" w:rsidR="00117C77" w:rsidP="007C5D27" w:rsidRDefault="00117C77" w14:paraId="54FFBA9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CM-0672</w:t>
            </w:r>
          </w:p>
        </w:tc>
      </w:tr>
      <w:tr w:rsidRPr="00117C77" w:rsidR="00117C77" w:rsidTr="007C5D27" w14:paraId="4E46600C" w14:textId="77777777">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2EC5B5C5" w14:textId="77777777">
            <w:pPr>
              <w:jc w:val="center"/>
              <w:rPr>
                <w:rFonts w:eastAsia="Times New Roman"/>
                <w:color w:val="000000"/>
                <w:sz w:val="20"/>
                <w:szCs w:val="20"/>
              </w:rPr>
            </w:pPr>
            <w:r w:rsidRPr="00117C77">
              <w:rPr>
                <w:rFonts w:eastAsia="Times New Roman"/>
                <w:color w:val="000000"/>
                <w:sz w:val="20"/>
                <w:szCs w:val="20"/>
              </w:rPr>
              <w:t>342</w:t>
            </w:r>
          </w:p>
        </w:tc>
        <w:tc>
          <w:tcPr>
            <w:tcW w:w="0" w:type="auto"/>
            <w:noWrap/>
            <w:vAlign w:val="center"/>
            <w:hideMark/>
          </w:tcPr>
          <w:p w:rsidRPr="00117C77" w:rsidR="00117C77" w:rsidP="007C5D27" w:rsidRDefault="00117C77" w14:paraId="71DB133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AL2342</w:t>
            </w:r>
          </w:p>
        </w:tc>
        <w:tc>
          <w:tcPr>
            <w:tcW w:w="0" w:type="auto"/>
            <w:noWrap/>
            <w:vAlign w:val="center"/>
            <w:hideMark/>
          </w:tcPr>
          <w:p w:rsidRPr="00117C77" w:rsidR="00117C77" w:rsidP="007C5D27" w:rsidRDefault="00117C77" w14:paraId="7C7D1E3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66FCF9E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CAV30CI1111580</w:t>
            </w:r>
          </w:p>
        </w:tc>
        <w:tc>
          <w:tcPr>
            <w:tcW w:w="0" w:type="auto"/>
            <w:noWrap/>
            <w:vAlign w:val="center"/>
            <w:hideMark/>
          </w:tcPr>
          <w:p w:rsidRPr="00117C77" w:rsidR="00117C77" w:rsidP="007C5D27" w:rsidRDefault="00117C77" w14:paraId="120CB9C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30/11/2025</w:t>
            </w:r>
          </w:p>
        </w:tc>
        <w:tc>
          <w:tcPr>
            <w:tcW w:w="0" w:type="auto"/>
            <w:noWrap/>
            <w:vAlign w:val="center"/>
            <w:hideMark/>
          </w:tcPr>
          <w:p w:rsidRPr="00117C77" w:rsidR="00117C77" w:rsidP="007C5D27" w:rsidRDefault="00117C77" w14:paraId="0D3F3E5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CM-0672</w:t>
            </w:r>
          </w:p>
        </w:tc>
      </w:tr>
      <w:tr w:rsidRPr="00117C77" w:rsidR="00117C77" w:rsidTr="007C5D27" w14:paraId="46144B7F"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Pr="00117C77" w:rsidR="00117C77" w:rsidP="007C5D27" w:rsidRDefault="00117C77" w14:paraId="7CDF9628" w14:textId="77777777">
            <w:pPr>
              <w:jc w:val="center"/>
              <w:rPr>
                <w:rFonts w:eastAsia="Times New Roman"/>
                <w:color w:val="000000"/>
                <w:sz w:val="20"/>
                <w:szCs w:val="20"/>
              </w:rPr>
            </w:pPr>
            <w:r w:rsidRPr="00117C77">
              <w:rPr>
                <w:rFonts w:eastAsia="Times New Roman"/>
                <w:color w:val="000000"/>
                <w:sz w:val="20"/>
                <w:szCs w:val="20"/>
              </w:rPr>
              <w:t>343</w:t>
            </w:r>
          </w:p>
        </w:tc>
        <w:tc>
          <w:tcPr>
            <w:tcW w:w="0" w:type="auto"/>
            <w:noWrap/>
            <w:vAlign w:val="center"/>
            <w:hideMark/>
          </w:tcPr>
          <w:p w:rsidRPr="00117C77" w:rsidR="00117C77" w:rsidP="007C5D27" w:rsidRDefault="00117C77" w14:paraId="289068A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P442</w:t>
            </w:r>
          </w:p>
        </w:tc>
        <w:tc>
          <w:tcPr>
            <w:tcW w:w="0" w:type="auto"/>
            <w:noWrap/>
            <w:vAlign w:val="center"/>
            <w:hideMark/>
          </w:tcPr>
          <w:p w:rsidRPr="00117C77" w:rsidR="00117C77" w:rsidP="007C5D27" w:rsidRDefault="00117C77" w14:paraId="470BACB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Ciudad Bolívar</w:t>
            </w:r>
          </w:p>
        </w:tc>
        <w:tc>
          <w:tcPr>
            <w:tcW w:w="0" w:type="auto"/>
            <w:noWrap/>
            <w:vAlign w:val="center"/>
            <w:hideMark/>
          </w:tcPr>
          <w:p w:rsidRPr="00117C77" w:rsidR="00117C77" w:rsidP="007C5D27" w:rsidRDefault="00117C77" w14:paraId="25ED4DA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CAV30CI1112079</w:t>
            </w:r>
          </w:p>
        </w:tc>
        <w:tc>
          <w:tcPr>
            <w:tcW w:w="0" w:type="auto"/>
            <w:noWrap/>
            <w:vAlign w:val="center"/>
            <w:hideMark/>
          </w:tcPr>
          <w:p w:rsidRPr="00117C77" w:rsidR="00117C77" w:rsidP="007C5D27" w:rsidRDefault="00117C77" w14:paraId="1BC8FED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30/11/2025</w:t>
            </w:r>
          </w:p>
        </w:tc>
        <w:tc>
          <w:tcPr>
            <w:tcW w:w="0" w:type="auto"/>
            <w:noWrap/>
            <w:vAlign w:val="center"/>
            <w:hideMark/>
          </w:tcPr>
          <w:p w:rsidRPr="00117C77" w:rsidR="00117C77" w:rsidP="007C5D27" w:rsidRDefault="00117C77" w14:paraId="08E4A17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17C77">
              <w:rPr>
                <w:rFonts w:eastAsia="Times New Roman"/>
                <w:color w:val="000000"/>
                <w:sz w:val="20"/>
                <w:szCs w:val="20"/>
              </w:rPr>
              <w:t>CM-0672</w:t>
            </w:r>
          </w:p>
        </w:tc>
      </w:tr>
    </w:tbl>
    <w:p w:rsidRPr="006E6062" w:rsidR="004E1CED" w:rsidP="005B418E" w:rsidRDefault="005B418E" w14:paraId="6A4BA574" w14:textId="2EB6011E">
      <w:pPr>
        <w:pStyle w:val="Descripcin"/>
        <w:jc w:val="center"/>
      </w:pPr>
      <w:bookmarkStart w:name="_Toc215650553" w:id="174"/>
      <w:r w:rsidRPr="006E6062">
        <w:t xml:space="preserve">Tabla </w:t>
      </w:r>
      <w:r w:rsidRPr="006E6062">
        <w:fldChar w:fldCharType="begin"/>
      </w:r>
      <w:r w:rsidRPr="006E6062">
        <w:instrText>SEQ Tabla \* ARABIC</w:instrText>
      </w:r>
      <w:r w:rsidRPr="006E6062">
        <w:fldChar w:fldCharType="separate"/>
      </w:r>
      <w:r w:rsidR="00041DFA">
        <w:rPr>
          <w:noProof/>
        </w:rPr>
        <w:t>18</w:t>
      </w:r>
      <w:r w:rsidRPr="006E6062">
        <w:fldChar w:fldCharType="end"/>
      </w:r>
      <w:r w:rsidRPr="006E6062">
        <w:t xml:space="preserve"> ESCALAMIENTOS A ETB </w:t>
      </w:r>
      <w:r w:rsidRPr="006E6062" w:rsidR="007155AA">
        <w:t>CAÍDAS</w:t>
      </w:r>
      <w:r w:rsidRPr="006E6062">
        <w:t xml:space="preserve"> MASIVAS CONTRATO SCJ 1809</w:t>
      </w:r>
      <w:bookmarkEnd w:id="174"/>
    </w:p>
    <w:p w:rsidRPr="006E6062" w:rsidR="00474326" w:rsidP="00474326" w:rsidRDefault="00474326" w14:paraId="39A3A8C0" w14:textId="5A65CFD1">
      <w:pPr>
        <w:jc w:val="both"/>
      </w:pPr>
      <w:r w:rsidRPr="006E6062">
        <w:t xml:space="preserve">Se anexa archivo en la ruta: </w:t>
      </w:r>
      <w:r w:rsidRPr="006E6062" w:rsidR="006F704E">
        <w:rPr>
          <w:i/>
        </w:rPr>
        <w:t>01NOV - 30NOV</w:t>
      </w:r>
      <w:r w:rsidRPr="006E6062">
        <w:rPr>
          <w:i/>
        </w:rPr>
        <w:t>\01 OBLIGACIONES GENERALES\OBLIGACIÓN 2,5,6,9,13\ANEXO MESA DE SERVICIO\</w:t>
      </w:r>
      <w:r w:rsidRPr="006E6062">
        <w:t xml:space="preserve"> ESCALAMIENTOS\</w:t>
      </w:r>
      <w:r w:rsidRPr="006E6062" w:rsidR="002100A3">
        <w:t>CAÍDA</w:t>
      </w:r>
      <w:r w:rsidRPr="006E6062">
        <w:t xml:space="preserve"> MASIVA donde se podrán verificar los datos aquí mencionados.</w:t>
      </w:r>
    </w:p>
    <w:p w:rsidR="00EA6E7D" w:rsidP="00474326" w:rsidRDefault="00EA6E7D" w14:paraId="37D10721" w14:textId="77777777">
      <w:pPr>
        <w:jc w:val="both"/>
      </w:pPr>
    </w:p>
    <w:p w:rsidRPr="006E6062" w:rsidR="00A24961" w:rsidP="00474326" w:rsidRDefault="00A24961" w14:paraId="1C30DA62" w14:textId="77777777">
      <w:pPr>
        <w:jc w:val="both"/>
      </w:pPr>
    </w:p>
    <w:p w:rsidRPr="006E6062" w:rsidR="00EA6E7D" w:rsidP="00474326" w:rsidRDefault="00EA6E7D" w14:paraId="4F1FD1FF" w14:textId="77777777">
      <w:pPr>
        <w:jc w:val="both"/>
      </w:pPr>
    </w:p>
    <w:p w:rsidRPr="006E6062" w:rsidR="007D50F4" w:rsidP="00154641" w:rsidRDefault="4872FFE4" w14:paraId="11C673F5" w14:textId="118D440C">
      <w:pPr>
        <w:pStyle w:val="Ttulo3"/>
        <w:numPr>
          <w:ilvl w:val="2"/>
          <w:numId w:val="5"/>
        </w:numPr>
      </w:pPr>
      <w:bookmarkStart w:name="_Toc295012783" w:id="175"/>
      <w:bookmarkStart w:name="_Toc747766884" w:id="176"/>
      <w:bookmarkStart w:name="_Toc1923017588" w:id="177"/>
      <w:bookmarkStart w:name="_Toc1860897425" w:id="178"/>
      <w:bookmarkStart w:name="_Toc216169838" w:id="179"/>
      <w:r w:rsidRPr="006E6062">
        <w:t>CONECTIVIDAD</w:t>
      </w:r>
      <w:bookmarkEnd w:id="172"/>
      <w:bookmarkEnd w:id="175"/>
      <w:bookmarkEnd w:id="176"/>
      <w:bookmarkEnd w:id="177"/>
      <w:bookmarkEnd w:id="178"/>
      <w:bookmarkEnd w:id="179"/>
    </w:p>
    <w:p w:rsidRPr="006E6062" w:rsidR="007D50F4" w:rsidP="007B11DA" w:rsidRDefault="00747199" w14:paraId="3BCEACC1" w14:textId="260815B1">
      <w:pPr>
        <w:jc w:val="both"/>
      </w:pPr>
      <w:r w:rsidRPr="006E6062">
        <w:t xml:space="preserve">Los escalamientos realizados a ETB por fallas en el canal de comunicación en el período comprendido entre el </w:t>
      </w:r>
      <w:r w:rsidRPr="006E6062" w:rsidR="002B3584">
        <w:t xml:space="preserve">01 al </w:t>
      </w:r>
      <w:r w:rsidRPr="006E6062" w:rsidR="00650623">
        <w:t>30 de NOVIEMBRE</w:t>
      </w:r>
      <w:r w:rsidRPr="006E6062" w:rsidR="002B3584">
        <w:t xml:space="preserve"> DE 2025</w:t>
      </w:r>
      <w:r w:rsidRPr="006E6062">
        <w:t>, son los mostrados en la siguiente tabla.</w:t>
      </w:r>
    </w:p>
    <w:tbl>
      <w:tblPr>
        <w:tblStyle w:val="Tabladelista4-nfasis1"/>
        <w:tblW w:w="5000" w:type="pct"/>
        <w:tblLook w:val="04A0" w:firstRow="1" w:lastRow="0" w:firstColumn="1" w:lastColumn="0" w:noHBand="0" w:noVBand="1"/>
      </w:tblPr>
      <w:tblGrid>
        <w:gridCol w:w="710"/>
        <w:gridCol w:w="3214"/>
        <w:gridCol w:w="1874"/>
        <w:gridCol w:w="1930"/>
        <w:gridCol w:w="1100"/>
      </w:tblGrid>
      <w:tr w:rsidRPr="00A24961" w:rsidR="004971A7" w:rsidTr="00A24961" w14:paraId="79D75222" w14:textId="77777777">
        <w:trPr>
          <w:cnfStyle w:val="100000000000" w:firstRow="1" w:lastRow="0" w:firstColumn="0" w:lastColumn="0" w:oddVBand="0" w:evenVBand="0" w:oddHBand="0" w:evenHBand="0" w:firstRowFirstColumn="0" w:firstRowLastColumn="0" w:lastRowFirstColumn="0" w:lastRowLastColumn="0"/>
          <w:trHeight w:val="315"/>
          <w:tblHeader/>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2A59EB9E" w14:textId="77777777">
            <w:pPr>
              <w:jc w:val="center"/>
              <w:rPr>
                <w:rFonts w:eastAsia="Times New Roman"/>
                <w:color w:val="FFFFFF"/>
                <w:sz w:val="18"/>
                <w:szCs w:val="18"/>
              </w:rPr>
            </w:pPr>
            <w:r w:rsidRPr="001D7FA5">
              <w:rPr>
                <w:rFonts w:eastAsia="Times New Roman"/>
                <w:color w:val="FFFFFF"/>
                <w:sz w:val="18"/>
                <w:szCs w:val="18"/>
              </w:rPr>
              <w:t>ÍTEM</w:t>
            </w:r>
          </w:p>
        </w:tc>
        <w:tc>
          <w:tcPr>
            <w:tcW w:w="1652" w:type="pct"/>
            <w:noWrap/>
            <w:vAlign w:val="center"/>
            <w:hideMark/>
          </w:tcPr>
          <w:p w:rsidRPr="001D7FA5" w:rsidR="00C80DF4" w:rsidP="00A24961" w:rsidRDefault="00C80DF4" w14:paraId="56B0CB90"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color w:val="FFFFFF"/>
                <w:sz w:val="18"/>
                <w:szCs w:val="18"/>
              </w:rPr>
            </w:pPr>
            <w:r w:rsidRPr="001D7FA5">
              <w:rPr>
                <w:rFonts w:eastAsia="Times New Roman"/>
                <w:color w:val="FFFFFF"/>
                <w:sz w:val="18"/>
                <w:szCs w:val="18"/>
              </w:rPr>
              <w:t>CÓDIGO DEL PUNTO</w:t>
            </w:r>
          </w:p>
        </w:tc>
        <w:tc>
          <w:tcPr>
            <w:tcW w:w="1079" w:type="pct"/>
            <w:noWrap/>
            <w:vAlign w:val="center"/>
            <w:hideMark/>
          </w:tcPr>
          <w:p w:rsidRPr="001D7FA5" w:rsidR="00C80DF4" w:rsidP="00A24961" w:rsidRDefault="00C80DF4" w14:paraId="577E31DF"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color w:val="FFFFFF"/>
                <w:sz w:val="18"/>
                <w:szCs w:val="18"/>
              </w:rPr>
            </w:pPr>
            <w:r w:rsidRPr="001D7FA5">
              <w:rPr>
                <w:rFonts w:eastAsia="Times New Roman"/>
                <w:color w:val="FFFFFF"/>
                <w:sz w:val="18"/>
                <w:szCs w:val="18"/>
              </w:rPr>
              <w:t>TICKET ETB</w:t>
            </w:r>
          </w:p>
        </w:tc>
        <w:tc>
          <w:tcPr>
            <w:tcW w:w="1111" w:type="pct"/>
            <w:noWrap/>
            <w:vAlign w:val="center"/>
            <w:hideMark/>
          </w:tcPr>
          <w:p w:rsidRPr="001D7FA5" w:rsidR="00C80DF4" w:rsidP="00A24961" w:rsidRDefault="00C80DF4" w14:paraId="1F4C1AB2"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color w:val="FFFFFF"/>
                <w:sz w:val="18"/>
                <w:szCs w:val="18"/>
              </w:rPr>
            </w:pPr>
            <w:r w:rsidRPr="001D7FA5">
              <w:rPr>
                <w:rFonts w:eastAsia="Times New Roman"/>
                <w:color w:val="FFFFFF"/>
                <w:sz w:val="18"/>
                <w:szCs w:val="18"/>
              </w:rPr>
              <w:t>FECHA ESCALAMIENTO</w:t>
            </w:r>
          </w:p>
        </w:tc>
        <w:tc>
          <w:tcPr>
            <w:tcW w:w="632" w:type="pct"/>
            <w:noWrap/>
            <w:vAlign w:val="center"/>
            <w:hideMark/>
          </w:tcPr>
          <w:p w:rsidRPr="001D7FA5" w:rsidR="00C80DF4" w:rsidP="00A24961" w:rsidRDefault="00C80DF4" w14:paraId="45A8DA9B"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color w:val="FFFFFF"/>
                <w:sz w:val="18"/>
                <w:szCs w:val="18"/>
              </w:rPr>
            </w:pPr>
            <w:r w:rsidRPr="001D7FA5">
              <w:rPr>
                <w:rFonts w:eastAsia="Times New Roman"/>
                <w:color w:val="FFFFFF"/>
                <w:sz w:val="18"/>
                <w:szCs w:val="18"/>
              </w:rPr>
              <w:t>TICKET GLPI</w:t>
            </w:r>
          </w:p>
        </w:tc>
      </w:tr>
      <w:tr w:rsidRPr="00A24961" w:rsidR="004971A7" w:rsidTr="00A24961" w14:paraId="0B5C5D31"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5476DCC9" w14:textId="77777777">
            <w:pPr>
              <w:jc w:val="center"/>
              <w:rPr>
                <w:rFonts w:eastAsia="Times New Roman"/>
                <w:color w:val="000000"/>
                <w:sz w:val="18"/>
                <w:szCs w:val="18"/>
              </w:rPr>
            </w:pPr>
            <w:r w:rsidRPr="001D7FA5">
              <w:rPr>
                <w:rFonts w:eastAsia="Times New Roman"/>
                <w:color w:val="000000"/>
                <w:sz w:val="18"/>
                <w:szCs w:val="18"/>
              </w:rPr>
              <w:t>1</w:t>
            </w:r>
          </w:p>
        </w:tc>
        <w:tc>
          <w:tcPr>
            <w:tcW w:w="1652" w:type="pct"/>
            <w:noWrap/>
            <w:vAlign w:val="center"/>
            <w:hideMark/>
          </w:tcPr>
          <w:p w:rsidRPr="001D7FA5" w:rsidR="00C80DF4" w:rsidP="00A24961" w:rsidRDefault="00C80DF4" w14:paraId="6F00DD5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SCJ17E120018</w:t>
            </w:r>
          </w:p>
        </w:tc>
        <w:tc>
          <w:tcPr>
            <w:tcW w:w="1079" w:type="pct"/>
            <w:noWrap/>
            <w:vAlign w:val="center"/>
            <w:hideMark/>
          </w:tcPr>
          <w:p w:rsidRPr="001D7FA5" w:rsidR="00C80DF4" w:rsidP="00A24961" w:rsidRDefault="00C80DF4" w14:paraId="0F392A8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25861136</w:t>
            </w:r>
          </w:p>
        </w:tc>
        <w:tc>
          <w:tcPr>
            <w:tcW w:w="1111" w:type="pct"/>
            <w:noWrap/>
            <w:vAlign w:val="center"/>
            <w:hideMark/>
          </w:tcPr>
          <w:p w:rsidRPr="001D7FA5" w:rsidR="00C80DF4" w:rsidP="00A24961" w:rsidRDefault="00C80DF4" w14:paraId="1F214CB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01/11/2025</w:t>
            </w:r>
          </w:p>
        </w:tc>
        <w:tc>
          <w:tcPr>
            <w:tcW w:w="632" w:type="pct"/>
            <w:noWrap/>
            <w:vAlign w:val="center"/>
            <w:hideMark/>
          </w:tcPr>
          <w:p w:rsidRPr="001D7FA5" w:rsidR="00C80DF4" w:rsidP="00A24961" w:rsidRDefault="00C80DF4" w14:paraId="5B87FF5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7374</w:t>
            </w:r>
          </w:p>
        </w:tc>
      </w:tr>
      <w:tr w:rsidRPr="00A24961" w:rsidR="004971A7" w:rsidTr="00A24961" w14:paraId="361BBE26" w14:textId="77777777">
        <w:trPr>
          <w:trHeight w:val="300"/>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716FE26F" w14:textId="77777777">
            <w:pPr>
              <w:jc w:val="center"/>
              <w:rPr>
                <w:rFonts w:eastAsia="Times New Roman"/>
                <w:color w:val="000000"/>
                <w:sz w:val="18"/>
                <w:szCs w:val="18"/>
              </w:rPr>
            </w:pPr>
            <w:r w:rsidRPr="001D7FA5">
              <w:rPr>
                <w:rFonts w:eastAsia="Times New Roman"/>
                <w:color w:val="000000"/>
                <w:sz w:val="18"/>
                <w:szCs w:val="18"/>
              </w:rPr>
              <w:t>2</w:t>
            </w:r>
          </w:p>
        </w:tc>
        <w:tc>
          <w:tcPr>
            <w:tcW w:w="1652" w:type="pct"/>
            <w:noWrap/>
            <w:vAlign w:val="center"/>
            <w:hideMark/>
          </w:tcPr>
          <w:p w:rsidRPr="001D7FA5" w:rsidR="00C80DF4" w:rsidP="00A24961" w:rsidRDefault="00C80DF4" w14:paraId="6C4EC10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SCJ17E100112</w:t>
            </w:r>
          </w:p>
        </w:tc>
        <w:tc>
          <w:tcPr>
            <w:tcW w:w="1079" w:type="pct"/>
            <w:noWrap/>
            <w:vAlign w:val="center"/>
            <w:hideMark/>
          </w:tcPr>
          <w:p w:rsidRPr="001D7FA5" w:rsidR="00C80DF4" w:rsidP="00A24961" w:rsidRDefault="00C80DF4" w14:paraId="244FD10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25861164</w:t>
            </w:r>
          </w:p>
        </w:tc>
        <w:tc>
          <w:tcPr>
            <w:tcW w:w="1111" w:type="pct"/>
            <w:noWrap/>
            <w:vAlign w:val="center"/>
            <w:hideMark/>
          </w:tcPr>
          <w:p w:rsidRPr="001D7FA5" w:rsidR="00C80DF4" w:rsidP="00A24961" w:rsidRDefault="00C80DF4" w14:paraId="2512EF4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01/11/2025</w:t>
            </w:r>
          </w:p>
        </w:tc>
        <w:tc>
          <w:tcPr>
            <w:tcW w:w="632" w:type="pct"/>
            <w:noWrap/>
            <w:vAlign w:val="center"/>
            <w:hideMark/>
          </w:tcPr>
          <w:p w:rsidRPr="001D7FA5" w:rsidR="00C80DF4" w:rsidP="00A24961" w:rsidRDefault="00C80DF4" w14:paraId="6271782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14477</w:t>
            </w:r>
          </w:p>
        </w:tc>
      </w:tr>
      <w:tr w:rsidRPr="00A24961" w:rsidR="004971A7" w:rsidTr="00A24961" w14:paraId="634C51D9"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615A77F1" w14:textId="77777777">
            <w:pPr>
              <w:jc w:val="center"/>
              <w:rPr>
                <w:rFonts w:eastAsia="Times New Roman"/>
                <w:color w:val="000000"/>
                <w:sz w:val="18"/>
                <w:szCs w:val="18"/>
              </w:rPr>
            </w:pPr>
            <w:r w:rsidRPr="001D7FA5">
              <w:rPr>
                <w:rFonts w:eastAsia="Times New Roman"/>
                <w:color w:val="000000"/>
                <w:sz w:val="18"/>
                <w:szCs w:val="18"/>
              </w:rPr>
              <w:t>3</w:t>
            </w:r>
          </w:p>
        </w:tc>
        <w:tc>
          <w:tcPr>
            <w:tcW w:w="1652" w:type="pct"/>
            <w:noWrap/>
            <w:vAlign w:val="center"/>
            <w:hideMark/>
          </w:tcPr>
          <w:p w:rsidRPr="001D7FA5" w:rsidR="00C80DF4" w:rsidP="00A24961" w:rsidRDefault="00C80DF4" w14:paraId="66B844F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350-5167</w:t>
            </w:r>
          </w:p>
        </w:tc>
        <w:tc>
          <w:tcPr>
            <w:tcW w:w="1079" w:type="pct"/>
            <w:noWrap/>
            <w:vAlign w:val="center"/>
            <w:hideMark/>
          </w:tcPr>
          <w:p w:rsidRPr="001D7FA5" w:rsidR="00C80DF4" w:rsidP="00A24961" w:rsidRDefault="00C80DF4" w14:paraId="463AD7E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5A7A864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01/11/2025</w:t>
            </w:r>
          </w:p>
        </w:tc>
        <w:tc>
          <w:tcPr>
            <w:tcW w:w="632" w:type="pct"/>
            <w:noWrap/>
            <w:vAlign w:val="center"/>
            <w:hideMark/>
          </w:tcPr>
          <w:p w:rsidRPr="001D7FA5" w:rsidR="00C80DF4" w:rsidP="00A24961" w:rsidRDefault="00C80DF4" w14:paraId="297E09D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14472</w:t>
            </w:r>
          </w:p>
        </w:tc>
      </w:tr>
      <w:tr w:rsidRPr="00A24961" w:rsidR="004971A7" w:rsidTr="00A24961" w14:paraId="63DA81B3" w14:textId="77777777">
        <w:trPr>
          <w:trHeight w:val="300"/>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01ECDC62" w14:textId="77777777">
            <w:pPr>
              <w:jc w:val="center"/>
              <w:rPr>
                <w:rFonts w:eastAsia="Times New Roman"/>
                <w:color w:val="000000"/>
                <w:sz w:val="18"/>
                <w:szCs w:val="18"/>
              </w:rPr>
            </w:pPr>
            <w:r w:rsidRPr="001D7FA5">
              <w:rPr>
                <w:rFonts w:eastAsia="Times New Roman"/>
                <w:color w:val="000000"/>
                <w:sz w:val="18"/>
                <w:szCs w:val="18"/>
              </w:rPr>
              <w:t>4</w:t>
            </w:r>
          </w:p>
        </w:tc>
        <w:tc>
          <w:tcPr>
            <w:tcW w:w="1652" w:type="pct"/>
            <w:noWrap/>
            <w:vAlign w:val="center"/>
            <w:hideMark/>
          </w:tcPr>
          <w:p w:rsidRPr="001D7FA5" w:rsidR="00C80DF4" w:rsidP="00A24961" w:rsidRDefault="00C80DF4" w14:paraId="76CF5A5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SCJ18FJ_F1</w:t>
            </w:r>
          </w:p>
        </w:tc>
        <w:tc>
          <w:tcPr>
            <w:tcW w:w="1079" w:type="pct"/>
            <w:noWrap/>
            <w:vAlign w:val="center"/>
            <w:hideMark/>
          </w:tcPr>
          <w:p w:rsidRPr="001D7FA5" w:rsidR="00C80DF4" w:rsidP="00A24961" w:rsidRDefault="00C80DF4" w14:paraId="0BC8B08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2D298A4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01/11/2025</w:t>
            </w:r>
          </w:p>
        </w:tc>
        <w:tc>
          <w:tcPr>
            <w:tcW w:w="632" w:type="pct"/>
            <w:noWrap/>
            <w:vAlign w:val="center"/>
            <w:hideMark/>
          </w:tcPr>
          <w:p w:rsidRPr="001D7FA5" w:rsidR="00C80DF4" w:rsidP="00A24961" w:rsidRDefault="00C80DF4" w14:paraId="2DA9BD9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14468</w:t>
            </w:r>
          </w:p>
        </w:tc>
      </w:tr>
      <w:tr w:rsidRPr="00A24961" w:rsidR="004971A7" w:rsidTr="00A24961" w14:paraId="677556B1"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50AE8CF0" w14:textId="77777777">
            <w:pPr>
              <w:jc w:val="center"/>
              <w:rPr>
                <w:rFonts w:eastAsia="Times New Roman"/>
                <w:color w:val="000000"/>
                <w:sz w:val="18"/>
                <w:szCs w:val="18"/>
              </w:rPr>
            </w:pPr>
            <w:r w:rsidRPr="001D7FA5">
              <w:rPr>
                <w:rFonts w:eastAsia="Times New Roman"/>
                <w:color w:val="000000"/>
                <w:sz w:val="18"/>
                <w:szCs w:val="18"/>
              </w:rPr>
              <w:t>5</w:t>
            </w:r>
          </w:p>
        </w:tc>
        <w:tc>
          <w:tcPr>
            <w:tcW w:w="1652" w:type="pct"/>
            <w:noWrap/>
            <w:vAlign w:val="center"/>
            <w:hideMark/>
          </w:tcPr>
          <w:p w:rsidRPr="001D7FA5" w:rsidR="00C80DF4" w:rsidP="00A24961" w:rsidRDefault="00C80DF4" w14:paraId="5361B60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P106</w:t>
            </w:r>
          </w:p>
        </w:tc>
        <w:tc>
          <w:tcPr>
            <w:tcW w:w="1079" w:type="pct"/>
            <w:noWrap/>
            <w:vAlign w:val="center"/>
            <w:hideMark/>
          </w:tcPr>
          <w:p w:rsidRPr="001D7FA5" w:rsidR="00C80DF4" w:rsidP="00A24961" w:rsidRDefault="00C80DF4" w14:paraId="6690A7B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25861222</w:t>
            </w:r>
          </w:p>
        </w:tc>
        <w:tc>
          <w:tcPr>
            <w:tcW w:w="1111" w:type="pct"/>
            <w:noWrap/>
            <w:vAlign w:val="center"/>
            <w:hideMark/>
          </w:tcPr>
          <w:p w:rsidRPr="001D7FA5" w:rsidR="00C80DF4" w:rsidP="00A24961" w:rsidRDefault="00C80DF4" w14:paraId="567E354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01/11/2025</w:t>
            </w:r>
          </w:p>
        </w:tc>
        <w:tc>
          <w:tcPr>
            <w:tcW w:w="632" w:type="pct"/>
            <w:noWrap/>
            <w:vAlign w:val="center"/>
            <w:hideMark/>
          </w:tcPr>
          <w:p w:rsidRPr="001D7FA5" w:rsidR="00C80DF4" w:rsidP="00A24961" w:rsidRDefault="00C80DF4" w14:paraId="42CDAD1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14478</w:t>
            </w:r>
          </w:p>
        </w:tc>
      </w:tr>
      <w:tr w:rsidRPr="00A24961" w:rsidR="004971A7" w:rsidTr="00A24961" w14:paraId="642AA071" w14:textId="77777777">
        <w:trPr>
          <w:trHeight w:val="300"/>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1B8BA543" w14:textId="77777777">
            <w:pPr>
              <w:jc w:val="center"/>
              <w:rPr>
                <w:rFonts w:eastAsia="Times New Roman"/>
                <w:color w:val="000000"/>
                <w:sz w:val="18"/>
                <w:szCs w:val="18"/>
              </w:rPr>
            </w:pPr>
            <w:r w:rsidRPr="001D7FA5">
              <w:rPr>
                <w:rFonts w:eastAsia="Times New Roman"/>
                <w:color w:val="000000"/>
                <w:sz w:val="18"/>
                <w:szCs w:val="18"/>
              </w:rPr>
              <w:t>6</w:t>
            </w:r>
          </w:p>
        </w:tc>
        <w:tc>
          <w:tcPr>
            <w:tcW w:w="1652" w:type="pct"/>
            <w:noWrap/>
            <w:vAlign w:val="center"/>
            <w:hideMark/>
          </w:tcPr>
          <w:p w:rsidRPr="001D7FA5" w:rsidR="00C80DF4" w:rsidP="00A24961" w:rsidRDefault="00C80DF4" w14:paraId="574FB07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FVS-1624</w:t>
            </w:r>
          </w:p>
        </w:tc>
        <w:tc>
          <w:tcPr>
            <w:tcW w:w="1079" w:type="pct"/>
            <w:noWrap/>
            <w:vAlign w:val="center"/>
            <w:hideMark/>
          </w:tcPr>
          <w:p w:rsidRPr="001D7FA5" w:rsidR="00C80DF4" w:rsidP="00A24961" w:rsidRDefault="00C80DF4" w14:paraId="273196C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3471359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01/11/2025</w:t>
            </w:r>
          </w:p>
        </w:tc>
        <w:tc>
          <w:tcPr>
            <w:tcW w:w="632" w:type="pct"/>
            <w:noWrap/>
            <w:vAlign w:val="center"/>
            <w:hideMark/>
          </w:tcPr>
          <w:p w:rsidRPr="001D7FA5" w:rsidR="00C80DF4" w:rsidP="00A24961" w:rsidRDefault="00C80DF4" w14:paraId="7620D22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14481</w:t>
            </w:r>
          </w:p>
        </w:tc>
      </w:tr>
      <w:tr w:rsidRPr="00A24961" w:rsidR="004971A7" w:rsidTr="00A24961" w14:paraId="292A4A9A"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525A0882" w14:textId="77777777">
            <w:pPr>
              <w:jc w:val="center"/>
              <w:rPr>
                <w:rFonts w:eastAsia="Times New Roman"/>
                <w:color w:val="000000"/>
                <w:sz w:val="18"/>
                <w:szCs w:val="18"/>
              </w:rPr>
            </w:pPr>
            <w:r w:rsidRPr="001D7FA5">
              <w:rPr>
                <w:rFonts w:eastAsia="Times New Roman"/>
                <w:color w:val="000000"/>
                <w:sz w:val="18"/>
                <w:szCs w:val="18"/>
              </w:rPr>
              <w:t>7</w:t>
            </w:r>
          </w:p>
        </w:tc>
        <w:tc>
          <w:tcPr>
            <w:tcW w:w="1652" w:type="pct"/>
            <w:noWrap/>
            <w:vAlign w:val="center"/>
            <w:hideMark/>
          </w:tcPr>
          <w:p w:rsidRPr="001D7FA5" w:rsidR="00C80DF4" w:rsidP="00A24961" w:rsidRDefault="00C80DF4" w14:paraId="63054DE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FVS-1161</w:t>
            </w:r>
          </w:p>
        </w:tc>
        <w:tc>
          <w:tcPr>
            <w:tcW w:w="1079" w:type="pct"/>
            <w:noWrap/>
            <w:vAlign w:val="center"/>
            <w:hideMark/>
          </w:tcPr>
          <w:p w:rsidRPr="001D7FA5" w:rsidR="00C80DF4" w:rsidP="00A24961" w:rsidRDefault="00C80DF4" w14:paraId="5D8B49B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43991D9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01/11/2025</w:t>
            </w:r>
          </w:p>
        </w:tc>
        <w:tc>
          <w:tcPr>
            <w:tcW w:w="632" w:type="pct"/>
            <w:noWrap/>
            <w:vAlign w:val="center"/>
            <w:hideMark/>
          </w:tcPr>
          <w:p w:rsidRPr="001D7FA5" w:rsidR="00C80DF4" w:rsidP="00A24961" w:rsidRDefault="00C80DF4" w14:paraId="6412328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14483</w:t>
            </w:r>
          </w:p>
        </w:tc>
      </w:tr>
      <w:tr w:rsidRPr="00A24961" w:rsidR="004971A7" w:rsidTr="00A24961" w14:paraId="4FF9B431" w14:textId="77777777">
        <w:trPr>
          <w:trHeight w:val="300"/>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567CC7B1" w14:textId="77777777">
            <w:pPr>
              <w:jc w:val="center"/>
              <w:rPr>
                <w:rFonts w:eastAsia="Times New Roman"/>
                <w:color w:val="000000"/>
                <w:sz w:val="18"/>
                <w:szCs w:val="18"/>
              </w:rPr>
            </w:pPr>
            <w:r w:rsidRPr="001D7FA5">
              <w:rPr>
                <w:rFonts w:eastAsia="Times New Roman"/>
                <w:color w:val="000000"/>
                <w:sz w:val="18"/>
                <w:szCs w:val="18"/>
              </w:rPr>
              <w:t>8</w:t>
            </w:r>
          </w:p>
        </w:tc>
        <w:tc>
          <w:tcPr>
            <w:tcW w:w="1652" w:type="pct"/>
            <w:noWrap/>
            <w:vAlign w:val="center"/>
            <w:hideMark/>
          </w:tcPr>
          <w:p w:rsidRPr="001D7FA5" w:rsidR="00C80DF4" w:rsidP="00A24961" w:rsidRDefault="00C80DF4" w14:paraId="0C05B1A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SCJ17E040012</w:t>
            </w:r>
          </w:p>
        </w:tc>
        <w:tc>
          <w:tcPr>
            <w:tcW w:w="1079" w:type="pct"/>
            <w:noWrap/>
            <w:vAlign w:val="center"/>
            <w:hideMark/>
          </w:tcPr>
          <w:p w:rsidRPr="001D7FA5" w:rsidR="00C80DF4" w:rsidP="00A24961" w:rsidRDefault="00C80DF4" w14:paraId="517D6A7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536B7CA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01/11/2025</w:t>
            </w:r>
          </w:p>
        </w:tc>
        <w:tc>
          <w:tcPr>
            <w:tcW w:w="632" w:type="pct"/>
            <w:noWrap/>
            <w:vAlign w:val="center"/>
            <w:hideMark/>
          </w:tcPr>
          <w:p w:rsidRPr="001D7FA5" w:rsidR="00C80DF4" w:rsidP="00A24961" w:rsidRDefault="00C80DF4" w14:paraId="5D98F4F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14500</w:t>
            </w:r>
          </w:p>
        </w:tc>
      </w:tr>
      <w:tr w:rsidRPr="00A24961" w:rsidR="004971A7" w:rsidTr="00A24961" w14:paraId="5842A7E0"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39829232" w14:textId="77777777">
            <w:pPr>
              <w:jc w:val="center"/>
              <w:rPr>
                <w:rFonts w:eastAsia="Times New Roman"/>
                <w:color w:val="000000"/>
                <w:sz w:val="18"/>
                <w:szCs w:val="18"/>
              </w:rPr>
            </w:pPr>
            <w:r w:rsidRPr="001D7FA5">
              <w:rPr>
                <w:rFonts w:eastAsia="Times New Roman"/>
                <w:color w:val="000000"/>
                <w:sz w:val="18"/>
                <w:szCs w:val="18"/>
              </w:rPr>
              <w:t>9</w:t>
            </w:r>
          </w:p>
        </w:tc>
        <w:tc>
          <w:tcPr>
            <w:tcW w:w="1652" w:type="pct"/>
            <w:noWrap/>
            <w:vAlign w:val="center"/>
            <w:hideMark/>
          </w:tcPr>
          <w:p w:rsidRPr="001D7FA5" w:rsidR="00C80DF4" w:rsidP="00A24961" w:rsidRDefault="00C80DF4" w14:paraId="612F4C3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MB1014</w:t>
            </w:r>
          </w:p>
        </w:tc>
        <w:tc>
          <w:tcPr>
            <w:tcW w:w="1079" w:type="pct"/>
            <w:noWrap/>
            <w:vAlign w:val="center"/>
            <w:hideMark/>
          </w:tcPr>
          <w:p w:rsidRPr="001D7FA5" w:rsidR="00C80DF4" w:rsidP="00A24961" w:rsidRDefault="00C80DF4" w14:paraId="6E8B17A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25861244</w:t>
            </w:r>
          </w:p>
        </w:tc>
        <w:tc>
          <w:tcPr>
            <w:tcW w:w="1111" w:type="pct"/>
            <w:noWrap/>
            <w:vAlign w:val="center"/>
            <w:hideMark/>
          </w:tcPr>
          <w:p w:rsidRPr="001D7FA5" w:rsidR="00C80DF4" w:rsidP="00A24961" w:rsidRDefault="00C80DF4" w14:paraId="6917DE7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01/11/2025</w:t>
            </w:r>
          </w:p>
        </w:tc>
        <w:tc>
          <w:tcPr>
            <w:tcW w:w="632" w:type="pct"/>
            <w:noWrap/>
            <w:vAlign w:val="center"/>
            <w:hideMark/>
          </w:tcPr>
          <w:p w:rsidRPr="001D7FA5" w:rsidR="00C80DF4" w:rsidP="00A24961" w:rsidRDefault="00C80DF4" w14:paraId="53BEC2C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14475</w:t>
            </w:r>
          </w:p>
        </w:tc>
      </w:tr>
      <w:tr w:rsidRPr="00A24961" w:rsidR="004971A7" w:rsidTr="00A24961" w14:paraId="0FB90733" w14:textId="77777777">
        <w:trPr>
          <w:trHeight w:val="300"/>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102F31F1" w14:textId="77777777">
            <w:pPr>
              <w:jc w:val="center"/>
              <w:rPr>
                <w:rFonts w:eastAsia="Times New Roman"/>
                <w:color w:val="000000"/>
                <w:sz w:val="18"/>
                <w:szCs w:val="18"/>
              </w:rPr>
            </w:pPr>
            <w:r w:rsidRPr="001D7FA5">
              <w:rPr>
                <w:rFonts w:eastAsia="Times New Roman"/>
                <w:color w:val="000000"/>
                <w:sz w:val="18"/>
                <w:szCs w:val="18"/>
              </w:rPr>
              <w:t>10</w:t>
            </w:r>
          </w:p>
        </w:tc>
        <w:tc>
          <w:tcPr>
            <w:tcW w:w="1652" w:type="pct"/>
            <w:noWrap/>
            <w:vAlign w:val="center"/>
            <w:hideMark/>
          </w:tcPr>
          <w:p w:rsidRPr="001D7FA5" w:rsidR="00C80DF4" w:rsidP="00A24961" w:rsidRDefault="00C80DF4" w14:paraId="7D9B9DC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SCJ17E150002</w:t>
            </w:r>
          </w:p>
        </w:tc>
        <w:tc>
          <w:tcPr>
            <w:tcW w:w="1079" w:type="pct"/>
            <w:noWrap/>
            <w:vAlign w:val="center"/>
            <w:hideMark/>
          </w:tcPr>
          <w:p w:rsidRPr="001D7FA5" w:rsidR="00C80DF4" w:rsidP="00A24961" w:rsidRDefault="00C80DF4" w14:paraId="5601A49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18148DC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01/11/2025</w:t>
            </w:r>
          </w:p>
        </w:tc>
        <w:tc>
          <w:tcPr>
            <w:tcW w:w="632" w:type="pct"/>
            <w:noWrap/>
            <w:vAlign w:val="center"/>
            <w:hideMark/>
          </w:tcPr>
          <w:p w:rsidRPr="001D7FA5" w:rsidR="00C80DF4" w:rsidP="00A24961" w:rsidRDefault="00C80DF4" w14:paraId="678FB8F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14501</w:t>
            </w:r>
          </w:p>
        </w:tc>
      </w:tr>
      <w:tr w:rsidRPr="00A24961" w:rsidR="004971A7" w:rsidTr="00A24961" w14:paraId="10629B7E"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4855ECF8" w14:textId="77777777">
            <w:pPr>
              <w:jc w:val="center"/>
              <w:rPr>
                <w:rFonts w:eastAsia="Times New Roman"/>
                <w:color w:val="000000"/>
                <w:sz w:val="18"/>
                <w:szCs w:val="18"/>
              </w:rPr>
            </w:pPr>
            <w:r w:rsidRPr="001D7FA5">
              <w:rPr>
                <w:rFonts w:eastAsia="Times New Roman"/>
                <w:color w:val="000000"/>
                <w:sz w:val="18"/>
                <w:szCs w:val="18"/>
              </w:rPr>
              <w:t>11</w:t>
            </w:r>
          </w:p>
        </w:tc>
        <w:tc>
          <w:tcPr>
            <w:tcW w:w="1652" w:type="pct"/>
            <w:noWrap/>
            <w:vAlign w:val="center"/>
            <w:hideMark/>
          </w:tcPr>
          <w:p w:rsidRPr="001D7FA5" w:rsidR="00C80DF4" w:rsidP="00A24961" w:rsidRDefault="00C80DF4" w14:paraId="2370BDD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FVS-1162</w:t>
            </w:r>
          </w:p>
        </w:tc>
        <w:tc>
          <w:tcPr>
            <w:tcW w:w="1079" w:type="pct"/>
            <w:noWrap/>
            <w:vAlign w:val="center"/>
            <w:hideMark/>
          </w:tcPr>
          <w:p w:rsidRPr="001D7FA5" w:rsidR="00C80DF4" w:rsidP="00A24961" w:rsidRDefault="00C80DF4" w14:paraId="372F891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35AC1D9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01/11/2025</w:t>
            </w:r>
          </w:p>
        </w:tc>
        <w:tc>
          <w:tcPr>
            <w:tcW w:w="632" w:type="pct"/>
            <w:noWrap/>
            <w:vAlign w:val="center"/>
            <w:hideMark/>
          </w:tcPr>
          <w:p w:rsidRPr="001D7FA5" w:rsidR="00C80DF4" w:rsidP="00A24961" w:rsidRDefault="00C80DF4" w14:paraId="26F7ED9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14484</w:t>
            </w:r>
          </w:p>
        </w:tc>
      </w:tr>
      <w:tr w:rsidRPr="00A24961" w:rsidR="004971A7" w:rsidTr="00A24961" w14:paraId="715C24B0" w14:textId="77777777">
        <w:trPr>
          <w:trHeight w:val="300"/>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31F3D7E3" w14:textId="77777777">
            <w:pPr>
              <w:jc w:val="center"/>
              <w:rPr>
                <w:rFonts w:eastAsia="Times New Roman"/>
                <w:color w:val="000000"/>
                <w:sz w:val="18"/>
                <w:szCs w:val="18"/>
              </w:rPr>
            </w:pPr>
            <w:r w:rsidRPr="001D7FA5">
              <w:rPr>
                <w:rFonts w:eastAsia="Times New Roman"/>
                <w:color w:val="000000"/>
                <w:sz w:val="18"/>
                <w:szCs w:val="18"/>
              </w:rPr>
              <w:t>12</w:t>
            </w:r>
          </w:p>
        </w:tc>
        <w:tc>
          <w:tcPr>
            <w:tcW w:w="1652" w:type="pct"/>
            <w:noWrap/>
            <w:vAlign w:val="center"/>
            <w:hideMark/>
          </w:tcPr>
          <w:p w:rsidRPr="001D7FA5" w:rsidR="00C80DF4" w:rsidP="00A24961" w:rsidRDefault="00C80DF4" w14:paraId="72ADF24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PCE23720</w:t>
            </w:r>
          </w:p>
        </w:tc>
        <w:tc>
          <w:tcPr>
            <w:tcW w:w="1079" w:type="pct"/>
            <w:noWrap/>
            <w:vAlign w:val="center"/>
            <w:hideMark/>
          </w:tcPr>
          <w:p w:rsidRPr="001D7FA5" w:rsidR="00C80DF4" w:rsidP="00A24961" w:rsidRDefault="00C80DF4" w14:paraId="1633C32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5AD2FF6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01/11/2025</w:t>
            </w:r>
          </w:p>
        </w:tc>
        <w:tc>
          <w:tcPr>
            <w:tcW w:w="632" w:type="pct"/>
            <w:noWrap/>
            <w:vAlign w:val="center"/>
            <w:hideMark/>
          </w:tcPr>
          <w:p w:rsidRPr="001D7FA5" w:rsidR="00C80DF4" w:rsidP="00A24961" w:rsidRDefault="00C80DF4" w14:paraId="6B9C971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14502</w:t>
            </w:r>
          </w:p>
        </w:tc>
      </w:tr>
      <w:tr w:rsidRPr="00A24961" w:rsidR="004971A7" w:rsidTr="00A24961" w14:paraId="3F6C51CE"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76F87915" w14:textId="77777777">
            <w:pPr>
              <w:jc w:val="center"/>
              <w:rPr>
                <w:rFonts w:eastAsia="Times New Roman"/>
                <w:color w:val="000000"/>
                <w:sz w:val="18"/>
                <w:szCs w:val="18"/>
              </w:rPr>
            </w:pPr>
            <w:r w:rsidRPr="001D7FA5">
              <w:rPr>
                <w:rFonts w:eastAsia="Times New Roman"/>
                <w:color w:val="000000"/>
                <w:sz w:val="18"/>
                <w:szCs w:val="18"/>
              </w:rPr>
              <w:t>13</w:t>
            </w:r>
          </w:p>
        </w:tc>
        <w:tc>
          <w:tcPr>
            <w:tcW w:w="1652" w:type="pct"/>
            <w:noWrap/>
            <w:vAlign w:val="center"/>
            <w:hideMark/>
          </w:tcPr>
          <w:p w:rsidRPr="001D7FA5" w:rsidR="00C80DF4" w:rsidP="00A24961" w:rsidRDefault="00C80DF4" w14:paraId="354A124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ESU-162</w:t>
            </w:r>
          </w:p>
        </w:tc>
        <w:tc>
          <w:tcPr>
            <w:tcW w:w="1079" w:type="pct"/>
            <w:noWrap/>
            <w:vAlign w:val="center"/>
            <w:hideMark/>
          </w:tcPr>
          <w:p w:rsidRPr="001D7FA5" w:rsidR="00C80DF4" w:rsidP="00A24961" w:rsidRDefault="00C80DF4" w14:paraId="75AC7DD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25819951</w:t>
            </w:r>
          </w:p>
        </w:tc>
        <w:tc>
          <w:tcPr>
            <w:tcW w:w="1111" w:type="pct"/>
            <w:noWrap/>
            <w:vAlign w:val="center"/>
            <w:hideMark/>
          </w:tcPr>
          <w:p w:rsidRPr="001D7FA5" w:rsidR="00C80DF4" w:rsidP="00A24961" w:rsidRDefault="00C80DF4" w14:paraId="7565977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01/11/2025</w:t>
            </w:r>
          </w:p>
        </w:tc>
        <w:tc>
          <w:tcPr>
            <w:tcW w:w="632" w:type="pct"/>
            <w:noWrap/>
            <w:vAlign w:val="center"/>
            <w:hideMark/>
          </w:tcPr>
          <w:p w:rsidRPr="001D7FA5" w:rsidR="00C80DF4" w:rsidP="00A24961" w:rsidRDefault="00C80DF4" w14:paraId="556FDC8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7208</w:t>
            </w:r>
          </w:p>
        </w:tc>
      </w:tr>
      <w:tr w:rsidRPr="00A24961" w:rsidR="004971A7" w:rsidTr="00A24961" w14:paraId="6B0B6521" w14:textId="77777777">
        <w:trPr>
          <w:trHeight w:val="300"/>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398B241A" w14:textId="77777777">
            <w:pPr>
              <w:jc w:val="center"/>
              <w:rPr>
                <w:rFonts w:eastAsia="Times New Roman"/>
                <w:color w:val="000000"/>
                <w:sz w:val="18"/>
                <w:szCs w:val="18"/>
              </w:rPr>
            </w:pPr>
            <w:r w:rsidRPr="001D7FA5">
              <w:rPr>
                <w:rFonts w:eastAsia="Times New Roman"/>
                <w:color w:val="000000"/>
                <w:sz w:val="18"/>
                <w:szCs w:val="18"/>
              </w:rPr>
              <w:t>14</w:t>
            </w:r>
          </w:p>
        </w:tc>
        <w:tc>
          <w:tcPr>
            <w:tcW w:w="1652" w:type="pct"/>
            <w:noWrap/>
            <w:vAlign w:val="center"/>
            <w:hideMark/>
          </w:tcPr>
          <w:p w:rsidRPr="001D7FA5" w:rsidR="00C80DF4" w:rsidP="00A24961" w:rsidRDefault="00C80DF4" w14:paraId="29F4D23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FVS-4619</w:t>
            </w:r>
          </w:p>
        </w:tc>
        <w:tc>
          <w:tcPr>
            <w:tcW w:w="1079" w:type="pct"/>
            <w:noWrap/>
            <w:vAlign w:val="center"/>
            <w:hideMark/>
          </w:tcPr>
          <w:p w:rsidRPr="001D7FA5" w:rsidR="00C80DF4" w:rsidP="00A24961" w:rsidRDefault="00C80DF4" w14:paraId="30322B0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25862808</w:t>
            </w:r>
          </w:p>
        </w:tc>
        <w:tc>
          <w:tcPr>
            <w:tcW w:w="1111" w:type="pct"/>
            <w:noWrap/>
            <w:vAlign w:val="center"/>
            <w:hideMark/>
          </w:tcPr>
          <w:p w:rsidRPr="001D7FA5" w:rsidR="00C80DF4" w:rsidP="00A24961" w:rsidRDefault="00C80DF4" w14:paraId="0FA88BB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01/11/2025</w:t>
            </w:r>
          </w:p>
        </w:tc>
        <w:tc>
          <w:tcPr>
            <w:tcW w:w="632" w:type="pct"/>
            <w:noWrap/>
            <w:vAlign w:val="center"/>
            <w:hideMark/>
          </w:tcPr>
          <w:p w:rsidRPr="001D7FA5" w:rsidR="00C80DF4" w:rsidP="00A24961" w:rsidRDefault="00C80DF4" w14:paraId="5005013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14132</w:t>
            </w:r>
          </w:p>
        </w:tc>
      </w:tr>
      <w:tr w:rsidRPr="00A24961" w:rsidR="004971A7" w:rsidTr="00A24961" w14:paraId="742560B0"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2F3382E6" w14:textId="77777777">
            <w:pPr>
              <w:jc w:val="center"/>
              <w:rPr>
                <w:rFonts w:eastAsia="Times New Roman"/>
                <w:color w:val="000000"/>
                <w:sz w:val="18"/>
                <w:szCs w:val="18"/>
              </w:rPr>
            </w:pPr>
            <w:r w:rsidRPr="001D7FA5">
              <w:rPr>
                <w:rFonts w:eastAsia="Times New Roman"/>
                <w:color w:val="000000"/>
                <w:sz w:val="18"/>
                <w:szCs w:val="18"/>
              </w:rPr>
              <w:t>15</w:t>
            </w:r>
          </w:p>
        </w:tc>
        <w:tc>
          <w:tcPr>
            <w:tcW w:w="1652" w:type="pct"/>
            <w:noWrap/>
            <w:vAlign w:val="center"/>
            <w:hideMark/>
          </w:tcPr>
          <w:p w:rsidRPr="001D7FA5" w:rsidR="00C80DF4" w:rsidP="00A24961" w:rsidRDefault="00C80DF4" w14:paraId="6631783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SCJ17E190103</w:t>
            </w:r>
          </w:p>
        </w:tc>
        <w:tc>
          <w:tcPr>
            <w:tcW w:w="1079" w:type="pct"/>
            <w:noWrap/>
            <w:vAlign w:val="center"/>
            <w:hideMark/>
          </w:tcPr>
          <w:p w:rsidRPr="001D7FA5" w:rsidR="00C80DF4" w:rsidP="00A24961" w:rsidRDefault="00C80DF4" w14:paraId="12DD947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25862839</w:t>
            </w:r>
          </w:p>
        </w:tc>
        <w:tc>
          <w:tcPr>
            <w:tcW w:w="1111" w:type="pct"/>
            <w:noWrap/>
            <w:vAlign w:val="center"/>
            <w:hideMark/>
          </w:tcPr>
          <w:p w:rsidRPr="001D7FA5" w:rsidR="00C80DF4" w:rsidP="00A24961" w:rsidRDefault="00C80DF4" w14:paraId="5995AC2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01/11/2025</w:t>
            </w:r>
          </w:p>
        </w:tc>
        <w:tc>
          <w:tcPr>
            <w:tcW w:w="632" w:type="pct"/>
            <w:noWrap/>
            <w:vAlign w:val="center"/>
            <w:hideMark/>
          </w:tcPr>
          <w:p w:rsidRPr="001D7FA5" w:rsidR="00C80DF4" w:rsidP="00A24961" w:rsidRDefault="00C80DF4" w14:paraId="5DFAA8A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14503</w:t>
            </w:r>
          </w:p>
        </w:tc>
      </w:tr>
      <w:tr w:rsidRPr="00A24961" w:rsidR="004971A7" w:rsidTr="00A24961" w14:paraId="1F27036E" w14:textId="77777777">
        <w:trPr>
          <w:trHeight w:val="300"/>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58FB4575" w14:textId="77777777">
            <w:pPr>
              <w:jc w:val="center"/>
              <w:rPr>
                <w:rFonts w:eastAsia="Times New Roman"/>
                <w:color w:val="000000"/>
                <w:sz w:val="18"/>
                <w:szCs w:val="18"/>
              </w:rPr>
            </w:pPr>
            <w:r w:rsidRPr="001D7FA5">
              <w:rPr>
                <w:rFonts w:eastAsia="Times New Roman"/>
                <w:color w:val="000000"/>
                <w:sz w:val="18"/>
                <w:szCs w:val="18"/>
              </w:rPr>
              <w:t>16</w:t>
            </w:r>
          </w:p>
        </w:tc>
        <w:tc>
          <w:tcPr>
            <w:tcW w:w="1652" w:type="pct"/>
            <w:noWrap/>
            <w:vAlign w:val="center"/>
            <w:hideMark/>
          </w:tcPr>
          <w:p w:rsidRPr="001D7FA5" w:rsidR="00C80DF4" w:rsidP="00A24961" w:rsidRDefault="00C80DF4" w14:paraId="3AA48DB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PAQ31</w:t>
            </w:r>
          </w:p>
        </w:tc>
        <w:tc>
          <w:tcPr>
            <w:tcW w:w="1079" w:type="pct"/>
            <w:noWrap/>
            <w:vAlign w:val="center"/>
            <w:hideMark/>
          </w:tcPr>
          <w:p w:rsidRPr="001D7FA5" w:rsidR="00C80DF4" w:rsidP="00A24961" w:rsidRDefault="00C80DF4" w14:paraId="55DD9B1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25862734</w:t>
            </w:r>
          </w:p>
        </w:tc>
        <w:tc>
          <w:tcPr>
            <w:tcW w:w="1111" w:type="pct"/>
            <w:noWrap/>
            <w:vAlign w:val="center"/>
            <w:hideMark/>
          </w:tcPr>
          <w:p w:rsidRPr="001D7FA5" w:rsidR="00C80DF4" w:rsidP="00A24961" w:rsidRDefault="00C80DF4" w14:paraId="3194AE7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01/11/2025</w:t>
            </w:r>
          </w:p>
        </w:tc>
        <w:tc>
          <w:tcPr>
            <w:tcW w:w="632" w:type="pct"/>
            <w:noWrap/>
            <w:vAlign w:val="center"/>
            <w:hideMark/>
          </w:tcPr>
          <w:p w:rsidRPr="001D7FA5" w:rsidR="00C80DF4" w:rsidP="00A24961" w:rsidRDefault="00C80DF4" w14:paraId="2FF683B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14496</w:t>
            </w:r>
          </w:p>
        </w:tc>
      </w:tr>
      <w:tr w:rsidRPr="00A24961" w:rsidR="004971A7" w:rsidTr="00A24961" w14:paraId="4E6D8417"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36BB5C8B" w14:textId="77777777">
            <w:pPr>
              <w:jc w:val="center"/>
              <w:rPr>
                <w:rFonts w:eastAsia="Times New Roman"/>
                <w:color w:val="000000"/>
                <w:sz w:val="18"/>
                <w:szCs w:val="18"/>
              </w:rPr>
            </w:pPr>
            <w:r w:rsidRPr="001D7FA5">
              <w:rPr>
                <w:rFonts w:eastAsia="Times New Roman"/>
                <w:color w:val="000000"/>
                <w:sz w:val="18"/>
                <w:szCs w:val="18"/>
              </w:rPr>
              <w:t>17</w:t>
            </w:r>
          </w:p>
        </w:tc>
        <w:tc>
          <w:tcPr>
            <w:tcW w:w="1652" w:type="pct"/>
            <w:noWrap/>
            <w:vAlign w:val="center"/>
            <w:hideMark/>
          </w:tcPr>
          <w:p w:rsidRPr="001D7FA5" w:rsidR="00C80DF4" w:rsidP="00A24961" w:rsidRDefault="00C80DF4" w14:paraId="4CDA023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SCJ17E070104</w:t>
            </w:r>
          </w:p>
        </w:tc>
        <w:tc>
          <w:tcPr>
            <w:tcW w:w="1079" w:type="pct"/>
            <w:noWrap/>
            <w:vAlign w:val="center"/>
            <w:hideMark/>
          </w:tcPr>
          <w:p w:rsidRPr="001D7FA5" w:rsidR="00C80DF4" w:rsidP="00A24961" w:rsidRDefault="00C80DF4" w14:paraId="6293908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25863478</w:t>
            </w:r>
          </w:p>
        </w:tc>
        <w:tc>
          <w:tcPr>
            <w:tcW w:w="1111" w:type="pct"/>
            <w:noWrap/>
            <w:vAlign w:val="center"/>
            <w:hideMark/>
          </w:tcPr>
          <w:p w:rsidRPr="001D7FA5" w:rsidR="00C80DF4" w:rsidP="00A24961" w:rsidRDefault="00C80DF4" w14:paraId="521D879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01/11/2025</w:t>
            </w:r>
          </w:p>
        </w:tc>
        <w:tc>
          <w:tcPr>
            <w:tcW w:w="632" w:type="pct"/>
            <w:noWrap/>
            <w:vAlign w:val="center"/>
            <w:hideMark/>
          </w:tcPr>
          <w:p w:rsidRPr="001D7FA5" w:rsidR="00C80DF4" w:rsidP="00A24961" w:rsidRDefault="00C80DF4" w14:paraId="51E80DF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14494</w:t>
            </w:r>
          </w:p>
        </w:tc>
      </w:tr>
      <w:tr w:rsidRPr="00A24961" w:rsidR="004971A7" w:rsidTr="00A24961" w14:paraId="3794A601" w14:textId="77777777">
        <w:trPr>
          <w:trHeight w:val="300"/>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5A7156BF" w14:textId="77777777">
            <w:pPr>
              <w:jc w:val="center"/>
              <w:rPr>
                <w:rFonts w:eastAsia="Times New Roman"/>
                <w:color w:val="000000"/>
                <w:sz w:val="18"/>
                <w:szCs w:val="18"/>
              </w:rPr>
            </w:pPr>
            <w:r w:rsidRPr="001D7FA5">
              <w:rPr>
                <w:rFonts w:eastAsia="Times New Roman"/>
                <w:color w:val="000000"/>
                <w:sz w:val="18"/>
                <w:szCs w:val="18"/>
              </w:rPr>
              <w:t>18</w:t>
            </w:r>
          </w:p>
        </w:tc>
        <w:tc>
          <w:tcPr>
            <w:tcW w:w="1652" w:type="pct"/>
            <w:noWrap/>
            <w:vAlign w:val="center"/>
            <w:hideMark/>
          </w:tcPr>
          <w:p w:rsidRPr="001D7FA5" w:rsidR="00C80DF4" w:rsidP="00A24961" w:rsidRDefault="00C80DF4" w14:paraId="4919C8E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P215</w:t>
            </w:r>
          </w:p>
        </w:tc>
        <w:tc>
          <w:tcPr>
            <w:tcW w:w="1079" w:type="pct"/>
            <w:noWrap/>
            <w:vAlign w:val="center"/>
            <w:hideMark/>
          </w:tcPr>
          <w:p w:rsidRPr="001D7FA5" w:rsidR="00C80DF4" w:rsidP="00A24961" w:rsidRDefault="00C80DF4" w14:paraId="7D3D5F3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25863632</w:t>
            </w:r>
          </w:p>
        </w:tc>
        <w:tc>
          <w:tcPr>
            <w:tcW w:w="1111" w:type="pct"/>
            <w:noWrap/>
            <w:vAlign w:val="center"/>
            <w:hideMark/>
          </w:tcPr>
          <w:p w:rsidRPr="001D7FA5" w:rsidR="00C80DF4" w:rsidP="00A24961" w:rsidRDefault="00C80DF4" w14:paraId="367AD99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01/11/2025</w:t>
            </w:r>
          </w:p>
        </w:tc>
        <w:tc>
          <w:tcPr>
            <w:tcW w:w="632" w:type="pct"/>
            <w:noWrap/>
            <w:vAlign w:val="center"/>
            <w:hideMark/>
          </w:tcPr>
          <w:p w:rsidRPr="001D7FA5" w:rsidR="00C80DF4" w:rsidP="00A24961" w:rsidRDefault="00C80DF4" w14:paraId="21FB0FA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14504</w:t>
            </w:r>
          </w:p>
        </w:tc>
      </w:tr>
      <w:tr w:rsidRPr="00A24961" w:rsidR="004971A7" w:rsidTr="00A24961" w14:paraId="6FF139FF"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5CB14582" w14:textId="77777777">
            <w:pPr>
              <w:jc w:val="center"/>
              <w:rPr>
                <w:rFonts w:eastAsia="Times New Roman"/>
                <w:color w:val="000000"/>
                <w:sz w:val="18"/>
                <w:szCs w:val="18"/>
              </w:rPr>
            </w:pPr>
            <w:r w:rsidRPr="001D7FA5">
              <w:rPr>
                <w:rFonts w:eastAsia="Times New Roman"/>
                <w:color w:val="000000"/>
                <w:sz w:val="18"/>
                <w:szCs w:val="18"/>
              </w:rPr>
              <w:t>19</w:t>
            </w:r>
          </w:p>
        </w:tc>
        <w:tc>
          <w:tcPr>
            <w:tcW w:w="1652" w:type="pct"/>
            <w:noWrap/>
            <w:vAlign w:val="center"/>
            <w:hideMark/>
          </w:tcPr>
          <w:p w:rsidRPr="001D7FA5" w:rsidR="00C80DF4" w:rsidP="00A24961" w:rsidRDefault="00C80DF4" w14:paraId="17C4819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CCEAD_L7_39</w:t>
            </w:r>
          </w:p>
        </w:tc>
        <w:tc>
          <w:tcPr>
            <w:tcW w:w="1079" w:type="pct"/>
            <w:noWrap/>
            <w:vAlign w:val="center"/>
            <w:hideMark/>
          </w:tcPr>
          <w:p w:rsidRPr="001D7FA5" w:rsidR="00C80DF4" w:rsidP="00A24961" w:rsidRDefault="00C80DF4" w14:paraId="68AB5C6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25863593</w:t>
            </w:r>
          </w:p>
        </w:tc>
        <w:tc>
          <w:tcPr>
            <w:tcW w:w="1111" w:type="pct"/>
            <w:noWrap/>
            <w:vAlign w:val="center"/>
            <w:hideMark/>
          </w:tcPr>
          <w:p w:rsidRPr="001D7FA5" w:rsidR="00C80DF4" w:rsidP="00A24961" w:rsidRDefault="00C80DF4" w14:paraId="11040B1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01/11/2025</w:t>
            </w:r>
          </w:p>
        </w:tc>
        <w:tc>
          <w:tcPr>
            <w:tcW w:w="632" w:type="pct"/>
            <w:noWrap/>
            <w:vAlign w:val="center"/>
            <w:hideMark/>
          </w:tcPr>
          <w:p w:rsidRPr="001D7FA5" w:rsidR="00C80DF4" w:rsidP="00A24961" w:rsidRDefault="00C80DF4" w14:paraId="632A7C5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14497</w:t>
            </w:r>
          </w:p>
        </w:tc>
      </w:tr>
      <w:tr w:rsidRPr="00A24961" w:rsidR="004971A7" w:rsidTr="00A24961" w14:paraId="0368BB96"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144AD969" w14:textId="77777777">
            <w:pPr>
              <w:jc w:val="center"/>
              <w:rPr>
                <w:rFonts w:eastAsia="Times New Roman"/>
                <w:color w:val="000000"/>
                <w:sz w:val="18"/>
                <w:szCs w:val="18"/>
              </w:rPr>
            </w:pPr>
            <w:r w:rsidRPr="001D7FA5">
              <w:rPr>
                <w:rFonts w:eastAsia="Times New Roman"/>
                <w:color w:val="000000"/>
                <w:sz w:val="18"/>
                <w:szCs w:val="18"/>
              </w:rPr>
              <w:t>20</w:t>
            </w:r>
          </w:p>
        </w:tc>
        <w:tc>
          <w:tcPr>
            <w:tcW w:w="1652" w:type="pct"/>
            <w:noWrap/>
            <w:vAlign w:val="center"/>
            <w:hideMark/>
          </w:tcPr>
          <w:p w:rsidRPr="001D7FA5" w:rsidR="00C80DF4" w:rsidP="00A24961" w:rsidRDefault="00C80DF4" w14:paraId="168348A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CCEL08_0038</w:t>
            </w:r>
          </w:p>
        </w:tc>
        <w:tc>
          <w:tcPr>
            <w:tcW w:w="1079" w:type="pct"/>
            <w:noWrap/>
            <w:vAlign w:val="center"/>
            <w:hideMark/>
          </w:tcPr>
          <w:p w:rsidRPr="001D7FA5" w:rsidR="00C80DF4" w:rsidP="00A24961" w:rsidRDefault="00C80DF4" w14:paraId="4587927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25863989</w:t>
            </w:r>
          </w:p>
        </w:tc>
        <w:tc>
          <w:tcPr>
            <w:tcW w:w="1111" w:type="pct"/>
            <w:noWrap/>
            <w:vAlign w:val="center"/>
            <w:hideMark/>
          </w:tcPr>
          <w:p w:rsidRPr="001D7FA5" w:rsidR="00C80DF4" w:rsidP="00A24961" w:rsidRDefault="00C80DF4" w14:paraId="7D0A26C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01/11/2025</w:t>
            </w:r>
          </w:p>
        </w:tc>
        <w:tc>
          <w:tcPr>
            <w:tcW w:w="632" w:type="pct"/>
            <w:noWrap/>
            <w:vAlign w:val="center"/>
            <w:hideMark/>
          </w:tcPr>
          <w:p w:rsidRPr="001D7FA5" w:rsidR="00C80DF4" w:rsidP="00A24961" w:rsidRDefault="00C80DF4" w14:paraId="097FB5A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14499</w:t>
            </w:r>
          </w:p>
        </w:tc>
      </w:tr>
      <w:tr w:rsidRPr="00A24961" w:rsidR="004971A7" w:rsidTr="00A24961" w14:paraId="5503A3B1"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63F11CE4" w14:textId="77777777">
            <w:pPr>
              <w:jc w:val="center"/>
              <w:rPr>
                <w:rFonts w:eastAsia="Times New Roman"/>
                <w:color w:val="000000"/>
                <w:sz w:val="18"/>
                <w:szCs w:val="18"/>
              </w:rPr>
            </w:pPr>
            <w:r w:rsidRPr="001D7FA5">
              <w:rPr>
                <w:rFonts w:eastAsia="Times New Roman"/>
                <w:color w:val="000000"/>
                <w:sz w:val="18"/>
                <w:szCs w:val="18"/>
              </w:rPr>
              <w:t>21</w:t>
            </w:r>
          </w:p>
        </w:tc>
        <w:tc>
          <w:tcPr>
            <w:tcW w:w="1652" w:type="pct"/>
            <w:noWrap/>
            <w:vAlign w:val="center"/>
            <w:hideMark/>
          </w:tcPr>
          <w:p w:rsidRPr="001D7FA5" w:rsidR="00C80DF4" w:rsidP="00A24961" w:rsidRDefault="00C80DF4" w14:paraId="33EE47E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ESU-139</w:t>
            </w:r>
          </w:p>
        </w:tc>
        <w:tc>
          <w:tcPr>
            <w:tcW w:w="1079" w:type="pct"/>
            <w:noWrap/>
            <w:vAlign w:val="center"/>
            <w:hideMark/>
          </w:tcPr>
          <w:p w:rsidRPr="001D7FA5" w:rsidR="00C80DF4" w:rsidP="00A24961" w:rsidRDefault="00C80DF4" w14:paraId="5748F9B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25864196</w:t>
            </w:r>
          </w:p>
        </w:tc>
        <w:tc>
          <w:tcPr>
            <w:tcW w:w="1111" w:type="pct"/>
            <w:noWrap/>
            <w:vAlign w:val="center"/>
            <w:hideMark/>
          </w:tcPr>
          <w:p w:rsidRPr="001D7FA5" w:rsidR="00C80DF4" w:rsidP="00A24961" w:rsidRDefault="00C80DF4" w14:paraId="25A03C3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01/11/2025</w:t>
            </w:r>
          </w:p>
        </w:tc>
        <w:tc>
          <w:tcPr>
            <w:tcW w:w="632" w:type="pct"/>
            <w:noWrap/>
            <w:vAlign w:val="center"/>
            <w:hideMark/>
          </w:tcPr>
          <w:p w:rsidRPr="001D7FA5" w:rsidR="00C80DF4" w:rsidP="00A24961" w:rsidRDefault="00C80DF4" w14:paraId="0F33E5C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14493</w:t>
            </w:r>
          </w:p>
        </w:tc>
      </w:tr>
      <w:tr w:rsidRPr="00A24961" w:rsidR="004971A7" w:rsidTr="00A24961" w14:paraId="5C3D59E0"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07AB9C50" w14:textId="77777777">
            <w:pPr>
              <w:jc w:val="center"/>
              <w:rPr>
                <w:rFonts w:eastAsia="Times New Roman"/>
                <w:color w:val="000000"/>
                <w:sz w:val="18"/>
                <w:szCs w:val="18"/>
              </w:rPr>
            </w:pPr>
            <w:r w:rsidRPr="001D7FA5">
              <w:rPr>
                <w:rFonts w:eastAsia="Times New Roman"/>
                <w:color w:val="000000"/>
                <w:sz w:val="18"/>
                <w:szCs w:val="18"/>
              </w:rPr>
              <w:t>22</w:t>
            </w:r>
          </w:p>
        </w:tc>
        <w:tc>
          <w:tcPr>
            <w:tcW w:w="1652" w:type="pct"/>
            <w:noWrap/>
            <w:vAlign w:val="center"/>
            <w:hideMark/>
          </w:tcPr>
          <w:p w:rsidRPr="001D7FA5" w:rsidR="00C80DF4" w:rsidP="00A24961" w:rsidRDefault="00C80DF4" w14:paraId="5D9868D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SCJ17E050041</w:t>
            </w:r>
          </w:p>
        </w:tc>
        <w:tc>
          <w:tcPr>
            <w:tcW w:w="1079" w:type="pct"/>
            <w:noWrap/>
            <w:vAlign w:val="center"/>
            <w:hideMark/>
          </w:tcPr>
          <w:p w:rsidRPr="001D7FA5" w:rsidR="00C80DF4" w:rsidP="00A24961" w:rsidRDefault="00C80DF4" w14:paraId="3AFA569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30D8ED4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01/11/2025</w:t>
            </w:r>
          </w:p>
        </w:tc>
        <w:tc>
          <w:tcPr>
            <w:tcW w:w="632" w:type="pct"/>
            <w:noWrap/>
            <w:vAlign w:val="center"/>
            <w:hideMark/>
          </w:tcPr>
          <w:p w:rsidRPr="001D7FA5" w:rsidR="00C80DF4" w:rsidP="00A24961" w:rsidRDefault="00C80DF4" w14:paraId="0D143B8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14512</w:t>
            </w:r>
          </w:p>
        </w:tc>
      </w:tr>
      <w:tr w:rsidRPr="00A24961" w:rsidR="004971A7" w:rsidTr="00A24961" w14:paraId="14CD4DEA"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38ADD56B" w14:textId="77777777">
            <w:pPr>
              <w:jc w:val="center"/>
              <w:rPr>
                <w:rFonts w:eastAsia="Times New Roman"/>
                <w:color w:val="000000"/>
                <w:sz w:val="18"/>
                <w:szCs w:val="18"/>
              </w:rPr>
            </w:pPr>
            <w:r w:rsidRPr="001D7FA5">
              <w:rPr>
                <w:rFonts w:eastAsia="Times New Roman"/>
                <w:color w:val="000000"/>
                <w:sz w:val="18"/>
                <w:szCs w:val="18"/>
              </w:rPr>
              <w:t>23</w:t>
            </w:r>
          </w:p>
        </w:tc>
        <w:tc>
          <w:tcPr>
            <w:tcW w:w="1652" w:type="pct"/>
            <w:noWrap/>
            <w:vAlign w:val="center"/>
            <w:hideMark/>
          </w:tcPr>
          <w:p w:rsidRPr="001D7FA5" w:rsidR="00C80DF4" w:rsidP="00A24961" w:rsidRDefault="00C80DF4" w14:paraId="7FE14B0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350-5229</w:t>
            </w:r>
          </w:p>
        </w:tc>
        <w:tc>
          <w:tcPr>
            <w:tcW w:w="1079" w:type="pct"/>
            <w:noWrap/>
            <w:vAlign w:val="center"/>
            <w:hideMark/>
          </w:tcPr>
          <w:p w:rsidRPr="001D7FA5" w:rsidR="00C80DF4" w:rsidP="00A24961" w:rsidRDefault="00C80DF4" w14:paraId="0109221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25865878</w:t>
            </w:r>
          </w:p>
        </w:tc>
        <w:tc>
          <w:tcPr>
            <w:tcW w:w="1111" w:type="pct"/>
            <w:noWrap/>
            <w:vAlign w:val="center"/>
            <w:hideMark/>
          </w:tcPr>
          <w:p w:rsidRPr="001D7FA5" w:rsidR="00C80DF4" w:rsidP="00A24961" w:rsidRDefault="00C80DF4" w14:paraId="566E9E0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01/11/2025</w:t>
            </w:r>
          </w:p>
        </w:tc>
        <w:tc>
          <w:tcPr>
            <w:tcW w:w="632" w:type="pct"/>
            <w:noWrap/>
            <w:vAlign w:val="center"/>
            <w:hideMark/>
          </w:tcPr>
          <w:p w:rsidRPr="001D7FA5" w:rsidR="00C80DF4" w:rsidP="00A24961" w:rsidRDefault="00C80DF4" w14:paraId="6CB2720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14505</w:t>
            </w:r>
          </w:p>
        </w:tc>
      </w:tr>
      <w:tr w:rsidRPr="00A24961" w:rsidR="004971A7" w:rsidTr="00A24961" w14:paraId="01828C4C"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2332B5B1" w14:textId="77777777">
            <w:pPr>
              <w:jc w:val="center"/>
              <w:rPr>
                <w:rFonts w:eastAsia="Times New Roman"/>
                <w:color w:val="000000"/>
                <w:sz w:val="18"/>
                <w:szCs w:val="18"/>
              </w:rPr>
            </w:pPr>
            <w:r w:rsidRPr="001D7FA5">
              <w:rPr>
                <w:rFonts w:eastAsia="Times New Roman"/>
                <w:color w:val="000000"/>
                <w:sz w:val="18"/>
                <w:szCs w:val="18"/>
              </w:rPr>
              <w:t>24</w:t>
            </w:r>
          </w:p>
        </w:tc>
        <w:tc>
          <w:tcPr>
            <w:tcW w:w="1652" w:type="pct"/>
            <w:noWrap/>
            <w:vAlign w:val="center"/>
            <w:hideMark/>
          </w:tcPr>
          <w:p w:rsidRPr="001D7FA5" w:rsidR="00C80DF4" w:rsidP="00A24961" w:rsidRDefault="00C80DF4" w14:paraId="6B711D2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FN_105</w:t>
            </w:r>
          </w:p>
        </w:tc>
        <w:tc>
          <w:tcPr>
            <w:tcW w:w="1079" w:type="pct"/>
            <w:noWrap/>
            <w:vAlign w:val="center"/>
            <w:hideMark/>
          </w:tcPr>
          <w:p w:rsidRPr="001D7FA5" w:rsidR="00C80DF4" w:rsidP="00A24961" w:rsidRDefault="00C80DF4" w14:paraId="6D78DA9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25865886</w:t>
            </w:r>
          </w:p>
        </w:tc>
        <w:tc>
          <w:tcPr>
            <w:tcW w:w="1111" w:type="pct"/>
            <w:noWrap/>
            <w:vAlign w:val="center"/>
            <w:hideMark/>
          </w:tcPr>
          <w:p w:rsidRPr="001D7FA5" w:rsidR="00C80DF4" w:rsidP="00A24961" w:rsidRDefault="00C80DF4" w14:paraId="50673A0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02/11/2025</w:t>
            </w:r>
          </w:p>
        </w:tc>
        <w:tc>
          <w:tcPr>
            <w:tcW w:w="632" w:type="pct"/>
            <w:noWrap/>
            <w:vAlign w:val="center"/>
            <w:hideMark/>
          </w:tcPr>
          <w:p w:rsidRPr="001D7FA5" w:rsidR="00C80DF4" w:rsidP="00A24961" w:rsidRDefault="00C80DF4" w14:paraId="2329468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14521</w:t>
            </w:r>
          </w:p>
        </w:tc>
      </w:tr>
      <w:tr w:rsidRPr="00A24961" w:rsidR="004971A7" w:rsidTr="00A24961" w14:paraId="39EC4B1F"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084CF363" w14:textId="77777777">
            <w:pPr>
              <w:jc w:val="center"/>
              <w:rPr>
                <w:rFonts w:eastAsia="Times New Roman"/>
                <w:color w:val="000000"/>
                <w:sz w:val="18"/>
                <w:szCs w:val="18"/>
              </w:rPr>
            </w:pPr>
            <w:r w:rsidRPr="001D7FA5">
              <w:rPr>
                <w:rFonts w:eastAsia="Times New Roman"/>
                <w:color w:val="000000"/>
                <w:sz w:val="18"/>
                <w:szCs w:val="18"/>
              </w:rPr>
              <w:t>25</w:t>
            </w:r>
          </w:p>
        </w:tc>
        <w:tc>
          <w:tcPr>
            <w:tcW w:w="1652" w:type="pct"/>
            <w:noWrap/>
            <w:vAlign w:val="center"/>
            <w:hideMark/>
          </w:tcPr>
          <w:p w:rsidRPr="001D7FA5" w:rsidR="00C80DF4" w:rsidP="00A24961" w:rsidRDefault="00C80DF4" w14:paraId="0B21E42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SCJ17E190098</w:t>
            </w:r>
          </w:p>
        </w:tc>
        <w:tc>
          <w:tcPr>
            <w:tcW w:w="1079" w:type="pct"/>
            <w:noWrap/>
            <w:vAlign w:val="center"/>
            <w:hideMark/>
          </w:tcPr>
          <w:p w:rsidRPr="001D7FA5" w:rsidR="00C80DF4" w:rsidP="00A24961" w:rsidRDefault="00C80DF4" w14:paraId="2E3A5A3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25865917</w:t>
            </w:r>
          </w:p>
        </w:tc>
        <w:tc>
          <w:tcPr>
            <w:tcW w:w="1111" w:type="pct"/>
            <w:noWrap/>
            <w:vAlign w:val="center"/>
            <w:hideMark/>
          </w:tcPr>
          <w:p w:rsidRPr="001D7FA5" w:rsidR="00C80DF4" w:rsidP="00A24961" w:rsidRDefault="00C80DF4" w14:paraId="0FA3A7F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02/11/2025</w:t>
            </w:r>
          </w:p>
        </w:tc>
        <w:tc>
          <w:tcPr>
            <w:tcW w:w="632" w:type="pct"/>
            <w:noWrap/>
            <w:vAlign w:val="center"/>
            <w:hideMark/>
          </w:tcPr>
          <w:p w:rsidRPr="001D7FA5" w:rsidR="00C80DF4" w:rsidP="00A24961" w:rsidRDefault="00C80DF4" w14:paraId="1470795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14515</w:t>
            </w:r>
          </w:p>
        </w:tc>
      </w:tr>
      <w:tr w:rsidRPr="00A24961" w:rsidR="004971A7" w:rsidTr="00A24961" w14:paraId="081A4D39"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390AC927" w14:textId="77777777">
            <w:pPr>
              <w:jc w:val="center"/>
              <w:rPr>
                <w:rFonts w:eastAsia="Times New Roman"/>
                <w:color w:val="000000"/>
                <w:sz w:val="18"/>
                <w:szCs w:val="18"/>
              </w:rPr>
            </w:pPr>
            <w:r w:rsidRPr="001D7FA5">
              <w:rPr>
                <w:rFonts w:eastAsia="Times New Roman"/>
                <w:color w:val="000000"/>
                <w:sz w:val="18"/>
                <w:szCs w:val="18"/>
              </w:rPr>
              <w:t>26</w:t>
            </w:r>
          </w:p>
        </w:tc>
        <w:tc>
          <w:tcPr>
            <w:tcW w:w="1652" w:type="pct"/>
            <w:noWrap/>
            <w:vAlign w:val="center"/>
            <w:hideMark/>
          </w:tcPr>
          <w:p w:rsidRPr="001D7FA5" w:rsidR="00C80DF4" w:rsidP="00A24961" w:rsidRDefault="00C80DF4" w14:paraId="6DD3BA1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CVID21785</w:t>
            </w:r>
          </w:p>
        </w:tc>
        <w:tc>
          <w:tcPr>
            <w:tcW w:w="1079" w:type="pct"/>
            <w:noWrap/>
            <w:vAlign w:val="center"/>
            <w:hideMark/>
          </w:tcPr>
          <w:p w:rsidRPr="001D7FA5" w:rsidR="00C80DF4" w:rsidP="00A24961" w:rsidRDefault="00C80DF4" w14:paraId="6E96741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1CF0AD0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02/11/2025</w:t>
            </w:r>
          </w:p>
        </w:tc>
        <w:tc>
          <w:tcPr>
            <w:tcW w:w="632" w:type="pct"/>
            <w:noWrap/>
            <w:vAlign w:val="center"/>
            <w:hideMark/>
          </w:tcPr>
          <w:p w:rsidRPr="001D7FA5" w:rsidR="00C80DF4" w:rsidP="00A24961" w:rsidRDefault="00C80DF4" w14:paraId="582B16E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14520</w:t>
            </w:r>
          </w:p>
        </w:tc>
      </w:tr>
      <w:tr w:rsidRPr="00A24961" w:rsidR="004971A7" w:rsidTr="00A24961" w14:paraId="210614A2"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74114B1C" w14:textId="77777777">
            <w:pPr>
              <w:jc w:val="center"/>
              <w:rPr>
                <w:rFonts w:eastAsia="Times New Roman"/>
                <w:color w:val="000000"/>
                <w:sz w:val="18"/>
                <w:szCs w:val="18"/>
              </w:rPr>
            </w:pPr>
            <w:r w:rsidRPr="001D7FA5">
              <w:rPr>
                <w:rFonts w:eastAsia="Times New Roman"/>
                <w:color w:val="000000"/>
                <w:sz w:val="18"/>
                <w:szCs w:val="18"/>
              </w:rPr>
              <w:t>27</w:t>
            </w:r>
          </w:p>
        </w:tc>
        <w:tc>
          <w:tcPr>
            <w:tcW w:w="1652" w:type="pct"/>
            <w:noWrap/>
            <w:vAlign w:val="center"/>
            <w:hideMark/>
          </w:tcPr>
          <w:p w:rsidRPr="001D7FA5" w:rsidR="00C80DF4" w:rsidP="00A24961" w:rsidRDefault="00C80DF4" w14:paraId="567B755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ESU-266</w:t>
            </w:r>
          </w:p>
        </w:tc>
        <w:tc>
          <w:tcPr>
            <w:tcW w:w="1079" w:type="pct"/>
            <w:noWrap/>
            <w:vAlign w:val="center"/>
            <w:hideMark/>
          </w:tcPr>
          <w:p w:rsidRPr="001D7FA5" w:rsidR="00C80DF4" w:rsidP="00A24961" w:rsidRDefault="00C80DF4" w14:paraId="59519AB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25865924</w:t>
            </w:r>
          </w:p>
        </w:tc>
        <w:tc>
          <w:tcPr>
            <w:tcW w:w="1111" w:type="pct"/>
            <w:noWrap/>
            <w:vAlign w:val="center"/>
            <w:hideMark/>
          </w:tcPr>
          <w:p w:rsidRPr="001D7FA5" w:rsidR="00C80DF4" w:rsidP="00A24961" w:rsidRDefault="00C80DF4" w14:paraId="2AA85D7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02/11/2025</w:t>
            </w:r>
          </w:p>
        </w:tc>
        <w:tc>
          <w:tcPr>
            <w:tcW w:w="632" w:type="pct"/>
            <w:noWrap/>
            <w:vAlign w:val="center"/>
            <w:hideMark/>
          </w:tcPr>
          <w:p w:rsidRPr="001D7FA5" w:rsidR="00C80DF4" w:rsidP="00A24961" w:rsidRDefault="00C80DF4" w14:paraId="18160D3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14508</w:t>
            </w:r>
          </w:p>
        </w:tc>
      </w:tr>
      <w:tr w:rsidRPr="00A24961" w:rsidR="004971A7" w:rsidTr="00A24961" w14:paraId="7899A1CE"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015244ED" w14:textId="77777777">
            <w:pPr>
              <w:jc w:val="center"/>
              <w:rPr>
                <w:rFonts w:eastAsia="Times New Roman"/>
                <w:color w:val="000000"/>
                <w:sz w:val="18"/>
                <w:szCs w:val="18"/>
              </w:rPr>
            </w:pPr>
            <w:r w:rsidRPr="001D7FA5">
              <w:rPr>
                <w:rFonts w:eastAsia="Times New Roman"/>
                <w:color w:val="000000"/>
                <w:sz w:val="18"/>
                <w:szCs w:val="18"/>
              </w:rPr>
              <w:t>28</w:t>
            </w:r>
          </w:p>
        </w:tc>
        <w:tc>
          <w:tcPr>
            <w:tcW w:w="1652" w:type="pct"/>
            <w:noWrap/>
            <w:vAlign w:val="center"/>
            <w:hideMark/>
          </w:tcPr>
          <w:p w:rsidRPr="001D7FA5" w:rsidR="00C80DF4" w:rsidP="00A24961" w:rsidRDefault="00C80DF4" w14:paraId="4C2AE2C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SCJ17E110084</w:t>
            </w:r>
          </w:p>
        </w:tc>
        <w:tc>
          <w:tcPr>
            <w:tcW w:w="1079" w:type="pct"/>
            <w:noWrap/>
            <w:vAlign w:val="center"/>
            <w:hideMark/>
          </w:tcPr>
          <w:p w:rsidRPr="001D7FA5" w:rsidR="00C80DF4" w:rsidP="00A24961" w:rsidRDefault="00C80DF4" w14:paraId="244BE73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0EF1B08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02/11/2025</w:t>
            </w:r>
          </w:p>
        </w:tc>
        <w:tc>
          <w:tcPr>
            <w:tcW w:w="632" w:type="pct"/>
            <w:noWrap/>
            <w:vAlign w:val="center"/>
            <w:hideMark/>
          </w:tcPr>
          <w:p w:rsidRPr="001D7FA5" w:rsidR="00C80DF4" w:rsidP="00A24961" w:rsidRDefault="00C80DF4" w14:paraId="690ED1F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14511</w:t>
            </w:r>
          </w:p>
        </w:tc>
      </w:tr>
      <w:tr w:rsidRPr="00A24961" w:rsidR="004971A7" w:rsidTr="00A24961" w14:paraId="7E71CB37"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38E15B11" w14:textId="77777777">
            <w:pPr>
              <w:jc w:val="center"/>
              <w:rPr>
                <w:rFonts w:eastAsia="Times New Roman"/>
                <w:color w:val="000000"/>
                <w:sz w:val="18"/>
                <w:szCs w:val="18"/>
              </w:rPr>
            </w:pPr>
            <w:r w:rsidRPr="001D7FA5">
              <w:rPr>
                <w:rFonts w:eastAsia="Times New Roman"/>
                <w:color w:val="000000"/>
                <w:sz w:val="18"/>
                <w:szCs w:val="18"/>
              </w:rPr>
              <w:t>29</w:t>
            </w:r>
          </w:p>
        </w:tc>
        <w:tc>
          <w:tcPr>
            <w:tcW w:w="1652" w:type="pct"/>
            <w:noWrap/>
            <w:vAlign w:val="center"/>
            <w:hideMark/>
          </w:tcPr>
          <w:p w:rsidRPr="001D7FA5" w:rsidR="00C80DF4" w:rsidP="00A24961" w:rsidRDefault="00C80DF4" w14:paraId="386F5F2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PAQ33</w:t>
            </w:r>
          </w:p>
        </w:tc>
        <w:tc>
          <w:tcPr>
            <w:tcW w:w="1079" w:type="pct"/>
            <w:noWrap/>
            <w:vAlign w:val="center"/>
            <w:hideMark/>
          </w:tcPr>
          <w:p w:rsidRPr="001D7FA5" w:rsidR="00C80DF4" w:rsidP="00A24961" w:rsidRDefault="00C80DF4" w14:paraId="23A191E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25865941</w:t>
            </w:r>
          </w:p>
        </w:tc>
        <w:tc>
          <w:tcPr>
            <w:tcW w:w="1111" w:type="pct"/>
            <w:noWrap/>
            <w:vAlign w:val="center"/>
            <w:hideMark/>
          </w:tcPr>
          <w:p w:rsidRPr="001D7FA5" w:rsidR="00C80DF4" w:rsidP="00A24961" w:rsidRDefault="00C80DF4" w14:paraId="086698F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02/11/2025</w:t>
            </w:r>
          </w:p>
        </w:tc>
        <w:tc>
          <w:tcPr>
            <w:tcW w:w="632" w:type="pct"/>
            <w:noWrap/>
            <w:vAlign w:val="center"/>
            <w:hideMark/>
          </w:tcPr>
          <w:p w:rsidRPr="001D7FA5" w:rsidR="00C80DF4" w:rsidP="00A24961" w:rsidRDefault="00C80DF4" w14:paraId="6306297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14522</w:t>
            </w:r>
          </w:p>
        </w:tc>
      </w:tr>
      <w:tr w:rsidRPr="00A24961" w:rsidR="004971A7" w:rsidTr="00A24961" w14:paraId="7EC98E9F"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6E8DE906" w14:textId="77777777">
            <w:pPr>
              <w:jc w:val="center"/>
              <w:rPr>
                <w:rFonts w:eastAsia="Times New Roman"/>
                <w:color w:val="000000"/>
                <w:sz w:val="18"/>
                <w:szCs w:val="18"/>
              </w:rPr>
            </w:pPr>
            <w:r w:rsidRPr="001D7FA5">
              <w:rPr>
                <w:rFonts w:eastAsia="Times New Roman"/>
                <w:color w:val="000000"/>
                <w:sz w:val="18"/>
                <w:szCs w:val="18"/>
              </w:rPr>
              <w:t>30</w:t>
            </w:r>
          </w:p>
        </w:tc>
        <w:tc>
          <w:tcPr>
            <w:tcW w:w="1652" w:type="pct"/>
            <w:noWrap/>
            <w:vAlign w:val="center"/>
            <w:hideMark/>
          </w:tcPr>
          <w:p w:rsidRPr="001D7FA5" w:rsidR="00C80DF4" w:rsidP="00A24961" w:rsidRDefault="00C80DF4" w14:paraId="553188A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AL148</w:t>
            </w:r>
          </w:p>
        </w:tc>
        <w:tc>
          <w:tcPr>
            <w:tcW w:w="1079" w:type="pct"/>
            <w:noWrap/>
            <w:vAlign w:val="center"/>
            <w:hideMark/>
          </w:tcPr>
          <w:p w:rsidRPr="001D7FA5" w:rsidR="00C80DF4" w:rsidP="00A24961" w:rsidRDefault="00C80DF4" w14:paraId="6855850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33DC52A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02/11/2025</w:t>
            </w:r>
          </w:p>
        </w:tc>
        <w:tc>
          <w:tcPr>
            <w:tcW w:w="632" w:type="pct"/>
            <w:noWrap/>
            <w:vAlign w:val="center"/>
            <w:hideMark/>
          </w:tcPr>
          <w:p w:rsidRPr="001D7FA5" w:rsidR="00C80DF4" w:rsidP="00A24961" w:rsidRDefault="00C80DF4" w14:paraId="265AA71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14514</w:t>
            </w:r>
          </w:p>
        </w:tc>
      </w:tr>
      <w:tr w:rsidRPr="00A24961" w:rsidR="004971A7" w:rsidTr="00A24961" w14:paraId="4CBA7B9A"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15716579" w14:textId="77777777">
            <w:pPr>
              <w:jc w:val="center"/>
              <w:rPr>
                <w:rFonts w:eastAsia="Times New Roman"/>
                <w:color w:val="000000"/>
                <w:sz w:val="18"/>
                <w:szCs w:val="18"/>
              </w:rPr>
            </w:pPr>
            <w:r w:rsidRPr="001D7FA5">
              <w:rPr>
                <w:rFonts w:eastAsia="Times New Roman"/>
                <w:color w:val="000000"/>
                <w:sz w:val="18"/>
                <w:szCs w:val="18"/>
              </w:rPr>
              <w:t>31</w:t>
            </w:r>
          </w:p>
        </w:tc>
        <w:tc>
          <w:tcPr>
            <w:tcW w:w="1652" w:type="pct"/>
            <w:noWrap/>
            <w:vAlign w:val="center"/>
            <w:hideMark/>
          </w:tcPr>
          <w:p w:rsidRPr="001D7FA5" w:rsidR="00C80DF4" w:rsidP="00A24961" w:rsidRDefault="00C80DF4" w14:paraId="3A4E823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SCJ17E190109</w:t>
            </w:r>
          </w:p>
        </w:tc>
        <w:tc>
          <w:tcPr>
            <w:tcW w:w="1079" w:type="pct"/>
            <w:noWrap/>
            <w:vAlign w:val="center"/>
            <w:hideMark/>
          </w:tcPr>
          <w:p w:rsidRPr="001D7FA5" w:rsidR="00C80DF4" w:rsidP="00A24961" w:rsidRDefault="00C80DF4" w14:paraId="70E7293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6F25E32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02/11/2025</w:t>
            </w:r>
          </w:p>
        </w:tc>
        <w:tc>
          <w:tcPr>
            <w:tcW w:w="632" w:type="pct"/>
            <w:noWrap/>
            <w:vAlign w:val="center"/>
            <w:hideMark/>
          </w:tcPr>
          <w:p w:rsidRPr="001D7FA5" w:rsidR="00C80DF4" w:rsidP="00A24961" w:rsidRDefault="00C80DF4" w14:paraId="1B88087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14506</w:t>
            </w:r>
          </w:p>
        </w:tc>
      </w:tr>
      <w:tr w:rsidRPr="00A24961" w:rsidR="004971A7" w:rsidTr="00A24961" w14:paraId="0AD473C1"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292494C5" w14:textId="77777777">
            <w:pPr>
              <w:jc w:val="center"/>
              <w:rPr>
                <w:rFonts w:eastAsia="Times New Roman"/>
                <w:color w:val="000000"/>
                <w:sz w:val="18"/>
                <w:szCs w:val="18"/>
              </w:rPr>
            </w:pPr>
            <w:r w:rsidRPr="001D7FA5">
              <w:rPr>
                <w:rFonts w:eastAsia="Times New Roman"/>
                <w:color w:val="000000"/>
                <w:sz w:val="18"/>
                <w:szCs w:val="18"/>
              </w:rPr>
              <w:t>32</w:t>
            </w:r>
          </w:p>
        </w:tc>
        <w:tc>
          <w:tcPr>
            <w:tcW w:w="1652" w:type="pct"/>
            <w:noWrap/>
            <w:vAlign w:val="center"/>
            <w:hideMark/>
          </w:tcPr>
          <w:p w:rsidRPr="001D7FA5" w:rsidR="00C80DF4" w:rsidP="00A24961" w:rsidRDefault="00C80DF4" w14:paraId="7B6C0A8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FVS-4025</w:t>
            </w:r>
          </w:p>
        </w:tc>
        <w:tc>
          <w:tcPr>
            <w:tcW w:w="1079" w:type="pct"/>
            <w:noWrap/>
            <w:vAlign w:val="center"/>
            <w:hideMark/>
          </w:tcPr>
          <w:p w:rsidRPr="001D7FA5" w:rsidR="00C80DF4" w:rsidP="00A24961" w:rsidRDefault="00C80DF4" w14:paraId="7ADCC96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0326CDF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02/11/2025</w:t>
            </w:r>
          </w:p>
        </w:tc>
        <w:tc>
          <w:tcPr>
            <w:tcW w:w="632" w:type="pct"/>
            <w:noWrap/>
            <w:vAlign w:val="center"/>
            <w:hideMark/>
          </w:tcPr>
          <w:p w:rsidRPr="001D7FA5" w:rsidR="00C80DF4" w:rsidP="00A24961" w:rsidRDefault="00C80DF4" w14:paraId="02B8E92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14507</w:t>
            </w:r>
          </w:p>
        </w:tc>
      </w:tr>
      <w:tr w:rsidRPr="00A24961" w:rsidR="004971A7" w:rsidTr="00A24961" w14:paraId="377FDE0F"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136978A5" w14:textId="77777777">
            <w:pPr>
              <w:jc w:val="center"/>
              <w:rPr>
                <w:rFonts w:eastAsia="Times New Roman"/>
                <w:color w:val="000000"/>
                <w:sz w:val="18"/>
                <w:szCs w:val="18"/>
              </w:rPr>
            </w:pPr>
            <w:r w:rsidRPr="001D7FA5">
              <w:rPr>
                <w:rFonts w:eastAsia="Times New Roman"/>
                <w:color w:val="000000"/>
                <w:sz w:val="18"/>
                <w:szCs w:val="18"/>
              </w:rPr>
              <w:t>33</w:t>
            </w:r>
          </w:p>
        </w:tc>
        <w:tc>
          <w:tcPr>
            <w:tcW w:w="1652" w:type="pct"/>
            <w:noWrap/>
            <w:vAlign w:val="center"/>
            <w:hideMark/>
          </w:tcPr>
          <w:p w:rsidRPr="001D7FA5" w:rsidR="00C80DF4" w:rsidP="00A24961" w:rsidRDefault="00C80DF4" w14:paraId="5046135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SCJ17E190105</w:t>
            </w:r>
          </w:p>
        </w:tc>
        <w:tc>
          <w:tcPr>
            <w:tcW w:w="1079" w:type="pct"/>
            <w:noWrap/>
            <w:vAlign w:val="center"/>
            <w:hideMark/>
          </w:tcPr>
          <w:p w:rsidRPr="001D7FA5" w:rsidR="00C80DF4" w:rsidP="00A24961" w:rsidRDefault="00C80DF4" w14:paraId="2B620B7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25866561</w:t>
            </w:r>
          </w:p>
        </w:tc>
        <w:tc>
          <w:tcPr>
            <w:tcW w:w="1111" w:type="pct"/>
            <w:noWrap/>
            <w:vAlign w:val="center"/>
            <w:hideMark/>
          </w:tcPr>
          <w:p w:rsidRPr="001D7FA5" w:rsidR="00C80DF4" w:rsidP="00A24961" w:rsidRDefault="00C80DF4" w14:paraId="6B5E570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02/11/2025</w:t>
            </w:r>
          </w:p>
        </w:tc>
        <w:tc>
          <w:tcPr>
            <w:tcW w:w="632" w:type="pct"/>
            <w:noWrap/>
            <w:vAlign w:val="center"/>
            <w:hideMark/>
          </w:tcPr>
          <w:p w:rsidRPr="001D7FA5" w:rsidR="00C80DF4" w:rsidP="00A24961" w:rsidRDefault="00C80DF4" w14:paraId="1D3C907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14516</w:t>
            </w:r>
          </w:p>
        </w:tc>
      </w:tr>
      <w:tr w:rsidRPr="00A24961" w:rsidR="004971A7" w:rsidTr="00A24961" w14:paraId="740C5CAA"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3F76A656" w14:textId="77777777">
            <w:pPr>
              <w:jc w:val="center"/>
              <w:rPr>
                <w:rFonts w:eastAsia="Times New Roman"/>
                <w:color w:val="000000"/>
                <w:sz w:val="18"/>
                <w:szCs w:val="18"/>
              </w:rPr>
            </w:pPr>
            <w:r w:rsidRPr="001D7FA5">
              <w:rPr>
                <w:rFonts w:eastAsia="Times New Roman"/>
                <w:color w:val="000000"/>
                <w:sz w:val="18"/>
                <w:szCs w:val="18"/>
              </w:rPr>
              <w:t>34</w:t>
            </w:r>
          </w:p>
        </w:tc>
        <w:tc>
          <w:tcPr>
            <w:tcW w:w="1652" w:type="pct"/>
            <w:noWrap/>
            <w:vAlign w:val="center"/>
            <w:hideMark/>
          </w:tcPr>
          <w:p w:rsidRPr="001D7FA5" w:rsidR="00C80DF4" w:rsidP="00A24961" w:rsidRDefault="00C80DF4" w14:paraId="45D8169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ESU-138</w:t>
            </w:r>
          </w:p>
        </w:tc>
        <w:tc>
          <w:tcPr>
            <w:tcW w:w="1079" w:type="pct"/>
            <w:noWrap/>
            <w:vAlign w:val="center"/>
            <w:hideMark/>
          </w:tcPr>
          <w:p w:rsidRPr="001D7FA5" w:rsidR="00C80DF4" w:rsidP="00A24961" w:rsidRDefault="00C80DF4" w14:paraId="0DE8A26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30AA748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02/11/2025</w:t>
            </w:r>
          </w:p>
        </w:tc>
        <w:tc>
          <w:tcPr>
            <w:tcW w:w="632" w:type="pct"/>
            <w:noWrap/>
            <w:vAlign w:val="center"/>
            <w:hideMark/>
          </w:tcPr>
          <w:p w:rsidRPr="001D7FA5" w:rsidR="00C80DF4" w:rsidP="00A24961" w:rsidRDefault="00C80DF4" w14:paraId="16451A3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14525</w:t>
            </w:r>
          </w:p>
        </w:tc>
      </w:tr>
      <w:tr w:rsidRPr="00A24961" w:rsidR="004971A7" w:rsidTr="00A24961" w14:paraId="41205065"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194BE30A" w14:textId="77777777">
            <w:pPr>
              <w:jc w:val="center"/>
              <w:rPr>
                <w:rFonts w:eastAsia="Times New Roman"/>
                <w:color w:val="000000"/>
                <w:sz w:val="18"/>
                <w:szCs w:val="18"/>
              </w:rPr>
            </w:pPr>
            <w:r w:rsidRPr="001D7FA5">
              <w:rPr>
                <w:rFonts w:eastAsia="Times New Roman"/>
                <w:color w:val="000000"/>
                <w:sz w:val="18"/>
                <w:szCs w:val="18"/>
              </w:rPr>
              <w:t>35</w:t>
            </w:r>
          </w:p>
        </w:tc>
        <w:tc>
          <w:tcPr>
            <w:tcW w:w="1652" w:type="pct"/>
            <w:noWrap/>
            <w:vAlign w:val="center"/>
            <w:hideMark/>
          </w:tcPr>
          <w:p w:rsidRPr="001D7FA5" w:rsidR="00C80DF4" w:rsidP="00A24961" w:rsidRDefault="00C80DF4" w14:paraId="0F51C51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ESU-303</w:t>
            </w:r>
          </w:p>
        </w:tc>
        <w:tc>
          <w:tcPr>
            <w:tcW w:w="1079" w:type="pct"/>
            <w:noWrap/>
            <w:vAlign w:val="center"/>
            <w:hideMark/>
          </w:tcPr>
          <w:p w:rsidRPr="001D7FA5" w:rsidR="00C80DF4" w:rsidP="00A24961" w:rsidRDefault="00C80DF4" w14:paraId="4F02974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25867194</w:t>
            </w:r>
          </w:p>
        </w:tc>
        <w:tc>
          <w:tcPr>
            <w:tcW w:w="1111" w:type="pct"/>
            <w:noWrap/>
            <w:vAlign w:val="center"/>
            <w:hideMark/>
          </w:tcPr>
          <w:p w:rsidRPr="001D7FA5" w:rsidR="00C80DF4" w:rsidP="00A24961" w:rsidRDefault="00C80DF4" w14:paraId="3172B18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02/11/2025</w:t>
            </w:r>
          </w:p>
        </w:tc>
        <w:tc>
          <w:tcPr>
            <w:tcW w:w="632" w:type="pct"/>
            <w:noWrap/>
            <w:vAlign w:val="center"/>
            <w:hideMark/>
          </w:tcPr>
          <w:p w:rsidRPr="001D7FA5" w:rsidR="00C80DF4" w:rsidP="00A24961" w:rsidRDefault="00C80DF4" w14:paraId="1810372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14526</w:t>
            </w:r>
          </w:p>
        </w:tc>
      </w:tr>
      <w:tr w:rsidRPr="00A24961" w:rsidR="004971A7" w:rsidTr="00A24961" w14:paraId="4E6FCE88"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0FB91740" w14:textId="77777777">
            <w:pPr>
              <w:jc w:val="center"/>
              <w:rPr>
                <w:rFonts w:eastAsia="Times New Roman"/>
                <w:color w:val="000000"/>
                <w:sz w:val="18"/>
                <w:szCs w:val="18"/>
              </w:rPr>
            </w:pPr>
            <w:r w:rsidRPr="001D7FA5">
              <w:rPr>
                <w:rFonts w:eastAsia="Times New Roman"/>
                <w:color w:val="000000"/>
                <w:sz w:val="18"/>
                <w:szCs w:val="18"/>
              </w:rPr>
              <w:t>36</w:t>
            </w:r>
          </w:p>
        </w:tc>
        <w:tc>
          <w:tcPr>
            <w:tcW w:w="1652" w:type="pct"/>
            <w:noWrap/>
            <w:vAlign w:val="center"/>
            <w:hideMark/>
          </w:tcPr>
          <w:p w:rsidRPr="001D7FA5" w:rsidR="00C80DF4" w:rsidP="00A24961" w:rsidRDefault="00C80DF4" w14:paraId="4ABD9C9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SCJ17E190154</w:t>
            </w:r>
          </w:p>
        </w:tc>
        <w:tc>
          <w:tcPr>
            <w:tcW w:w="1079" w:type="pct"/>
            <w:noWrap/>
            <w:vAlign w:val="center"/>
            <w:hideMark/>
          </w:tcPr>
          <w:p w:rsidRPr="001D7FA5" w:rsidR="00C80DF4" w:rsidP="00A24961" w:rsidRDefault="00C80DF4" w14:paraId="672CF20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25867425</w:t>
            </w:r>
          </w:p>
        </w:tc>
        <w:tc>
          <w:tcPr>
            <w:tcW w:w="1111" w:type="pct"/>
            <w:noWrap/>
            <w:vAlign w:val="center"/>
            <w:hideMark/>
          </w:tcPr>
          <w:p w:rsidRPr="001D7FA5" w:rsidR="00C80DF4" w:rsidP="00A24961" w:rsidRDefault="00C80DF4" w14:paraId="424D874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02/11/2025</w:t>
            </w:r>
          </w:p>
        </w:tc>
        <w:tc>
          <w:tcPr>
            <w:tcW w:w="632" w:type="pct"/>
            <w:noWrap/>
            <w:vAlign w:val="center"/>
            <w:hideMark/>
          </w:tcPr>
          <w:p w:rsidRPr="001D7FA5" w:rsidR="00C80DF4" w:rsidP="00A24961" w:rsidRDefault="00C80DF4" w14:paraId="334A8F7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14527</w:t>
            </w:r>
          </w:p>
        </w:tc>
      </w:tr>
      <w:tr w:rsidRPr="00A24961" w:rsidR="004971A7" w:rsidTr="00A24961" w14:paraId="36B36761"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3253179E" w14:textId="77777777">
            <w:pPr>
              <w:jc w:val="center"/>
              <w:rPr>
                <w:rFonts w:eastAsia="Times New Roman"/>
                <w:color w:val="000000"/>
                <w:sz w:val="18"/>
                <w:szCs w:val="18"/>
              </w:rPr>
            </w:pPr>
            <w:r w:rsidRPr="001D7FA5">
              <w:rPr>
                <w:rFonts w:eastAsia="Times New Roman"/>
                <w:color w:val="000000"/>
                <w:sz w:val="18"/>
                <w:szCs w:val="18"/>
              </w:rPr>
              <w:t>37</w:t>
            </w:r>
          </w:p>
        </w:tc>
        <w:tc>
          <w:tcPr>
            <w:tcW w:w="1652" w:type="pct"/>
            <w:noWrap/>
            <w:vAlign w:val="center"/>
            <w:hideMark/>
          </w:tcPr>
          <w:p w:rsidRPr="001D7FA5" w:rsidR="00C80DF4" w:rsidP="00A24961" w:rsidRDefault="00C80DF4" w14:paraId="38BDC49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CCE_L10_09</w:t>
            </w:r>
          </w:p>
        </w:tc>
        <w:tc>
          <w:tcPr>
            <w:tcW w:w="1079" w:type="pct"/>
            <w:noWrap/>
            <w:vAlign w:val="center"/>
            <w:hideMark/>
          </w:tcPr>
          <w:p w:rsidRPr="001D7FA5" w:rsidR="00C80DF4" w:rsidP="00A24961" w:rsidRDefault="00C80DF4" w14:paraId="632AC30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25869032</w:t>
            </w:r>
          </w:p>
        </w:tc>
        <w:tc>
          <w:tcPr>
            <w:tcW w:w="1111" w:type="pct"/>
            <w:noWrap/>
            <w:vAlign w:val="center"/>
            <w:hideMark/>
          </w:tcPr>
          <w:p w:rsidRPr="001D7FA5" w:rsidR="00C80DF4" w:rsidP="00A24961" w:rsidRDefault="00C80DF4" w14:paraId="7A896B1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03/11/2025</w:t>
            </w:r>
          </w:p>
        </w:tc>
        <w:tc>
          <w:tcPr>
            <w:tcW w:w="632" w:type="pct"/>
            <w:noWrap/>
            <w:vAlign w:val="center"/>
            <w:hideMark/>
          </w:tcPr>
          <w:p w:rsidRPr="001D7FA5" w:rsidR="00C80DF4" w:rsidP="00A24961" w:rsidRDefault="00C80DF4" w14:paraId="04DD3E8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14530</w:t>
            </w:r>
          </w:p>
        </w:tc>
      </w:tr>
      <w:tr w:rsidRPr="00A24961" w:rsidR="004971A7" w:rsidTr="00A24961" w14:paraId="2C0F4E6D"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1B91B488" w14:textId="77777777">
            <w:pPr>
              <w:jc w:val="center"/>
              <w:rPr>
                <w:rFonts w:eastAsia="Times New Roman"/>
                <w:color w:val="000000"/>
                <w:sz w:val="18"/>
                <w:szCs w:val="18"/>
              </w:rPr>
            </w:pPr>
            <w:r w:rsidRPr="001D7FA5">
              <w:rPr>
                <w:rFonts w:eastAsia="Times New Roman"/>
                <w:color w:val="000000"/>
                <w:sz w:val="18"/>
                <w:szCs w:val="18"/>
              </w:rPr>
              <w:t>38</w:t>
            </w:r>
          </w:p>
        </w:tc>
        <w:tc>
          <w:tcPr>
            <w:tcW w:w="1652" w:type="pct"/>
            <w:noWrap/>
            <w:vAlign w:val="center"/>
            <w:hideMark/>
          </w:tcPr>
          <w:p w:rsidRPr="001D7FA5" w:rsidR="00C80DF4" w:rsidP="00A24961" w:rsidRDefault="00C80DF4" w14:paraId="3FC7730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350-5007</w:t>
            </w:r>
          </w:p>
        </w:tc>
        <w:tc>
          <w:tcPr>
            <w:tcW w:w="1079" w:type="pct"/>
            <w:noWrap/>
            <w:vAlign w:val="center"/>
            <w:hideMark/>
          </w:tcPr>
          <w:p w:rsidRPr="001D7FA5" w:rsidR="00C80DF4" w:rsidP="00A24961" w:rsidRDefault="00C80DF4" w14:paraId="619511D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25869682</w:t>
            </w:r>
          </w:p>
        </w:tc>
        <w:tc>
          <w:tcPr>
            <w:tcW w:w="1111" w:type="pct"/>
            <w:noWrap/>
            <w:vAlign w:val="center"/>
            <w:hideMark/>
          </w:tcPr>
          <w:p w:rsidRPr="001D7FA5" w:rsidR="00C80DF4" w:rsidP="00A24961" w:rsidRDefault="00C80DF4" w14:paraId="2EDB0CD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03/11/2025</w:t>
            </w:r>
          </w:p>
        </w:tc>
        <w:tc>
          <w:tcPr>
            <w:tcW w:w="632" w:type="pct"/>
            <w:noWrap/>
            <w:vAlign w:val="center"/>
            <w:hideMark/>
          </w:tcPr>
          <w:p w:rsidRPr="001D7FA5" w:rsidR="00C80DF4" w:rsidP="00A24961" w:rsidRDefault="00C80DF4" w14:paraId="2488B83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14532</w:t>
            </w:r>
          </w:p>
        </w:tc>
      </w:tr>
      <w:tr w:rsidRPr="00A24961" w:rsidR="004971A7" w:rsidTr="00A24961" w14:paraId="3FBD470E"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62407387" w14:textId="77777777">
            <w:pPr>
              <w:jc w:val="center"/>
              <w:rPr>
                <w:rFonts w:eastAsia="Times New Roman"/>
                <w:color w:val="000000"/>
                <w:sz w:val="18"/>
                <w:szCs w:val="18"/>
              </w:rPr>
            </w:pPr>
            <w:r w:rsidRPr="001D7FA5">
              <w:rPr>
                <w:rFonts w:eastAsia="Times New Roman"/>
                <w:color w:val="000000"/>
                <w:sz w:val="18"/>
                <w:szCs w:val="18"/>
              </w:rPr>
              <w:t>39</w:t>
            </w:r>
          </w:p>
        </w:tc>
        <w:tc>
          <w:tcPr>
            <w:tcW w:w="1652" w:type="pct"/>
            <w:noWrap/>
            <w:vAlign w:val="center"/>
            <w:hideMark/>
          </w:tcPr>
          <w:p w:rsidRPr="001D7FA5" w:rsidR="00C80DF4" w:rsidP="00A24961" w:rsidRDefault="00C80DF4" w14:paraId="5D9CEA4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SCJ17E190067</w:t>
            </w:r>
          </w:p>
        </w:tc>
        <w:tc>
          <w:tcPr>
            <w:tcW w:w="1079" w:type="pct"/>
            <w:noWrap/>
            <w:vAlign w:val="center"/>
            <w:hideMark/>
          </w:tcPr>
          <w:p w:rsidRPr="001D7FA5" w:rsidR="00C80DF4" w:rsidP="00A24961" w:rsidRDefault="00C80DF4" w14:paraId="67D425F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25871656</w:t>
            </w:r>
          </w:p>
        </w:tc>
        <w:tc>
          <w:tcPr>
            <w:tcW w:w="1111" w:type="pct"/>
            <w:noWrap/>
            <w:vAlign w:val="center"/>
            <w:hideMark/>
          </w:tcPr>
          <w:p w:rsidRPr="001D7FA5" w:rsidR="00C80DF4" w:rsidP="00A24961" w:rsidRDefault="00C80DF4" w14:paraId="50C0765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04/11/2025</w:t>
            </w:r>
          </w:p>
        </w:tc>
        <w:tc>
          <w:tcPr>
            <w:tcW w:w="632" w:type="pct"/>
            <w:noWrap/>
            <w:vAlign w:val="center"/>
            <w:hideMark/>
          </w:tcPr>
          <w:p w:rsidRPr="001D7FA5" w:rsidR="00C80DF4" w:rsidP="00A24961" w:rsidRDefault="00C80DF4" w14:paraId="02883DF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8291</w:t>
            </w:r>
          </w:p>
        </w:tc>
      </w:tr>
      <w:tr w:rsidRPr="00A24961" w:rsidR="004971A7" w:rsidTr="00A24961" w14:paraId="1C460812"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5B5BAB45" w14:textId="77777777">
            <w:pPr>
              <w:jc w:val="center"/>
              <w:rPr>
                <w:rFonts w:eastAsia="Times New Roman"/>
                <w:color w:val="000000"/>
                <w:sz w:val="18"/>
                <w:szCs w:val="18"/>
              </w:rPr>
            </w:pPr>
            <w:r w:rsidRPr="001D7FA5">
              <w:rPr>
                <w:rFonts w:eastAsia="Times New Roman"/>
                <w:color w:val="000000"/>
                <w:sz w:val="18"/>
                <w:szCs w:val="18"/>
              </w:rPr>
              <w:t>40</w:t>
            </w:r>
          </w:p>
        </w:tc>
        <w:tc>
          <w:tcPr>
            <w:tcW w:w="1652" w:type="pct"/>
            <w:noWrap/>
            <w:vAlign w:val="center"/>
            <w:hideMark/>
          </w:tcPr>
          <w:p w:rsidRPr="001D7FA5" w:rsidR="00C80DF4" w:rsidP="00A24961" w:rsidRDefault="00C80DF4" w14:paraId="66C655F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PCE18750</w:t>
            </w:r>
          </w:p>
        </w:tc>
        <w:tc>
          <w:tcPr>
            <w:tcW w:w="1079" w:type="pct"/>
            <w:noWrap/>
            <w:vAlign w:val="center"/>
            <w:hideMark/>
          </w:tcPr>
          <w:p w:rsidRPr="001D7FA5" w:rsidR="00C80DF4" w:rsidP="00A24961" w:rsidRDefault="00C80DF4" w14:paraId="61DD1E7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25871699</w:t>
            </w:r>
          </w:p>
        </w:tc>
        <w:tc>
          <w:tcPr>
            <w:tcW w:w="1111" w:type="pct"/>
            <w:noWrap/>
            <w:vAlign w:val="center"/>
            <w:hideMark/>
          </w:tcPr>
          <w:p w:rsidRPr="001D7FA5" w:rsidR="00C80DF4" w:rsidP="00A24961" w:rsidRDefault="00C80DF4" w14:paraId="7AE7132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04/11/2025</w:t>
            </w:r>
          </w:p>
        </w:tc>
        <w:tc>
          <w:tcPr>
            <w:tcW w:w="632" w:type="pct"/>
            <w:noWrap/>
            <w:vAlign w:val="center"/>
            <w:hideMark/>
          </w:tcPr>
          <w:p w:rsidRPr="001D7FA5" w:rsidR="00C80DF4" w:rsidP="00A24961" w:rsidRDefault="00C80DF4" w14:paraId="0DD76B8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14554</w:t>
            </w:r>
          </w:p>
        </w:tc>
      </w:tr>
      <w:tr w:rsidRPr="00A24961" w:rsidR="004971A7" w:rsidTr="00A24961" w14:paraId="6DE732A4"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45B05A14" w14:textId="77777777">
            <w:pPr>
              <w:jc w:val="center"/>
              <w:rPr>
                <w:rFonts w:eastAsia="Times New Roman"/>
                <w:color w:val="000000"/>
                <w:sz w:val="18"/>
                <w:szCs w:val="18"/>
              </w:rPr>
            </w:pPr>
            <w:r w:rsidRPr="001D7FA5">
              <w:rPr>
                <w:rFonts w:eastAsia="Times New Roman"/>
                <w:color w:val="000000"/>
                <w:sz w:val="18"/>
                <w:szCs w:val="18"/>
              </w:rPr>
              <w:t>41</w:t>
            </w:r>
          </w:p>
        </w:tc>
        <w:tc>
          <w:tcPr>
            <w:tcW w:w="1652" w:type="pct"/>
            <w:noWrap/>
            <w:vAlign w:val="center"/>
            <w:hideMark/>
          </w:tcPr>
          <w:p w:rsidRPr="001D7FA5" w:rsidR="00C80DF4" w:rsidP="00A24961" w:rsidRDefault="00C80DF4" w14:paraId="197C8C4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FN_199</w:t>
            </w:r>
          </w:p>
        </w:tc>
        <w:tc>
          <w:tcPr>
            <w:tcW w:w="1079" w:type="pct"/>
            <w:noWrap/>
            <w:vAlign w:val="center"/>
            <w:hideMark/>
          </w:tcPr>
          <w:p w:rsidRPr="001D7FA5" w:rsidR="00C80DF4" w:rsidP="00A24961" w:rsidRDefault="00C80DF4" w14:paraId="5A1F5A6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25871716</w:t>
            </w:r>
          </w:p>
        </w:tc>
        <w:tc>
          <w:tcPr>
            <w:tcW w:w="1111" w:type="pct"/>
            <w:noWrap/>
            <w:vAlign w:val="center"/>
            <w:hideMark/>
          </w:tcPr>
          <w:p w:rsidRPr="001D7FA5" w:rsidR="00C80DF4" w:rsidP="00A24961" w:rsidRDefault="00C80DF4" w14:paraId="7FDC525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04/11/2025</w:t>
            </w:r>
          </w:p>
        </w:tc>
        <w:tc>
          <w:tcPr>
            <w:tcW w:w="632" w:type="pct"/>
            <w:noWrap/>
            <w:vAlign w:val="center"/>
            <w:hideMark/>
          </w:tcPr>
          <w:p w:rsidRPr="001D7FA5" w:rsidR="00C80DF4" w:rsidP="00A24961" w:rsidRDefault="00C80DF4" w14:paraId="424F0E5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14555</w:t>
            </w:r>
          </w:p>
        </w:tc>
      </w:tr>
      <w:tr w:rsidRPr="00A24961" w:rsidR="004971A7" w:rsidTr="00A24961" w14:paraId="6E45189D"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598EBF81" w14:textId="77777777">
            <w:pPr>
              <w:jc w:val="center"/>
              <w:rPr>
                <w:rFonts w:eastAsia="Times New Roman"/>
                <w:color w:val="000000"/>
                <w:sz w:val="18"/>
                <w:szCs w:val="18"/>
              </w:rPr>
            </w:pPr>
            <w:r w:rsidRPr="001D7FA5">
              <w:rPr>
                <w:rFonts w:eastAsia="Times New Roman"/>
                <w:color w:val="000000"/>
                <w:sz w:val="18"/>
                <w:szCs w:val="18"/>
              </w:rPr>
              <w:t>42</w:t>
            </w:r>
          </w:p>
        </w:tc>
        <w:tc>
          <w:tcPr>
            <w:tcW w:w="1652" w:type="pct"/>
            <w:noWrap/>
            <w:vAlign w:val="center"/>
            <w:hideMark/>
          </w:tcPr>
          <w:p w:rsidRPr="001D7FA5" w:rsidR="00C80DF4" w:rsidP="00A24961" w:rsidRDefault="00C80DF4" w14:paraId="5455908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PAQ66</w:t>
            </w:r>
          </w:p>
        </w:tc>
        <w:tc>
          <w:tcPr>
            <w:tcW w:w="1079" w:type="pct"/>
            <w:noWrap/>
            <w:vAlign w:val="center"/>
            <w:hideMark/>
          </w:tcPr>
          <w:p w:rsidRPr="001D7FA5" w:rsidR="00C80DF4" w:rsidP="00A24961" w:rsidRDefault="00C80DF4" w14:paraId="71957A2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0E7B38F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04/11/2025</w:t>
            </w:r>
          </w:p>
        </w:tc>
        <w:tc>
          <w:tcPr>
            <w:tcW w:w="632" w:type="pct"/>
            <w:noWrap/>
            <w:vAlign w:val="center"/>
            <w:hideMark/>
          </w:tcPr>
          <w:p w:rsidRPr="001D7FA5" w:rsidR="00C80DF4" w:rsidP="00A24961" w:rsidRDefault="00C80DF4" w14:paraId="2844B0F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14546</w:t>
            </w:r>
          </w:p>
        </w:tc>
      </w:tr>
      <w:tr w:rsidRPr="00A24961" w:rsidR="004971A7" w:rsidTr="00A24961" w14:paraId="3DB12E10"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6BCE4408" w14:textId="77777777">
            <w:pPr>
              <w:jc w:val="center"/>
              <w:rPr>
                <w:rFonts w:eastAsia="Times New Roman"/>
                <w:color w:val="000000"/>
                <w:sz w:val="18"/>
                <w:szCs w:val="18"/>
              </w:rPr>
            </w:pPr>
            <w:r w:rsidRPr="001D7FA5">
              <w:rPr>
                <w:rFonts w:eastAsia="Times New Roman"/>
                <w:color w:val="000000"/>
                <w:sz w:val="18"/>
                <w:szCs w:val="18"/>
              </w:rPr>
              <w:t>43</w:t>
            </w:r>
          </w:p>
        </w:tc>
        <w:tc>
          <w:tcPr>
            <w:tcW w:w="1652" w:type="pct"/>
            <w:noWrap/>
            <w:vAlign w:val="center"/>
            <w:hideMark/>
          </w:tcPr>
          <w:p w:rsidRPr="001D7FA5" w:rsidR="00C80DF4" w:rsidP="00A24961" w:rsidRDefault="00C80DF4" w14:paraId="6314D0A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SCJ17E050032</w:t>
            </w:r>
          </w:p>
        </w:tc>
        <w:tc>
          <w:tcPr>
            <w:tcW w:w="1079" w:type="pct"/>
            <w:noWrap/>
            <w:vAlign w:val="center"/>
            <w:hideMark/>
          </w:tcPr>
          <w:p w:rsidRPr="001D7FA5" w:rsidR="00C80DF4" w:rsidP="00A24961" w:rsidRDefault="00C80DF4" w14:paraId="309495B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4F40768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04/11/2025</w:t>
            </w:r>
          </w:p>
        </w:tc>
        <w:tc>
          <w:tcPr>
            <w:tcW w:w="632" w:type="pct"/>
            <w:noWrap/>
            <w:vAlign w:val="center"/>
            <w:hideMark/>
          </w:tcPr>
          <w:p w:rsidRPr="001D7FA5" w:rsidR="00C80DF4" w:rsidP="00A24961" w:rsidRDefault="00C80DF4" w14:paraId="77100C3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14559</w:t>
            </w:r>
          </w:p>
        </w:tc>
      </w:tr>
      <w:tr w:rsidRPr="00A24961" w:rsidR="004971A7" w:rsidTr="00A24961" w14:paraId="47E527F4"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5140E95D" w14:textId="77777777">
            <w:pPr>
              <w:jc w:val="center"/>
              <w:rPr>
                <w:rFonts w:eastAsia="Times New Roman"/>
                <w:color w:val="000000"/>
                <w:sz w:val="18"/>
                <w:szCs w:val="18"/>
              </w:rPr>
            </w:pPr>
            <w:r w:rsidRPr="001D7FA5">
              <w:rPr>
                <w:rFonts w:eastAsia="Times New Roman"/>
                <w:color w:val="000000"/>
                <w:sz w:val="18"/>
                <w:szCs w:val="18"/>
              </w:rPr>
              <w:t>44</w:t>
            </w:r>
          </w:p>
        </w:tc>
        <w:tc>
          <w:tcPr>
            <w:tcW w:w="1652" w:type="pct"/>
            <w:noWrap/>
            <w:vAlign w:val="center"/>
            <w:hideMark/>
          </w:tcPr>
          <w:p w:rsidRPr="001D7FA5" w:rsidR="00C80DF4" w:rsidP="00A24961" w:rsidRDefault="00C80DF4" w14:paraId="42456E8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AL2769</w:t>
            </w:r>
          </w:p>
        </w:tc>
        <w:tc>
          <w:tcPr>
            <w:tcW w:w="1079" w:type="pct"/>
            <w:noWrap/>
            <w:vAlign w:val="center"/>
            <w:hideMark/>
          </w:tcPr>
          <w:p w:rsidRPr="001D7FA5" w:rsidR="00C80DF4" w:rsidP="00A24961" w:rsidRDefault="00C80DF4" w14:paraId="7CAEE1E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25877053</w:t>
            </w:r>
          </w:p>
        </w:tc>
        <w:tc>
          <w:tcPr>
            <w:tcW w:w="1111" w:type="pct"/>
            <w:noWrap/>
            <w:vAlign w:val="center"/>
            <w:hideMark/>
          </w:tcPr>
          <w:p w:rsidRPr="001D7FA5" w:rsidR="00C80DF4" w:rsidP="00A24961" w:rsidRDefault="00C80DF4" w14:paraId="5C1E1E9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04/11/2025</w:t>
            </w:r>
          </w:p>
        </w:tc>
        <w:tc>
          <w:tcPr>
            <w:tcW w:w="632" w:type="pct"/>
            <w:noWrap/>
            <w:vAlign w:val="center"/>
            <w:hideMark/>
          </w:tcPr>
          <w:p w:rsidRPr="001D7FA5" w:rsidR="00C80DF4" w:rsidP="00A24961" w:rsidRDefault="00C80DF4" w14:paraId="0A89148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14565</w:t>
            </w:r>
          </w:p>
        </w:tc>
      </w:tr>
      <w:tr w:rsidRPr="00A24961" w:rsidR="004971A7" w:rsidTr="00A24961" w14:paraId="5AEC3187"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3D3A9C39" w14:textId="77777777">
            <w:pPr>
              <w:jc w:val="center"/>
              <w:rPr>
                <w:rFonts w:eastAsia="Times New Roman"/>
                <w:color w:val="000000"/>
                <w:sz w:val="18"/>
                <w:szCs w:val="18"/>
              </w:rPr>
            </w:pPr>
            <w:r w:rsidRPr="001D7FA5">
              <w:rPr>
                <w:rFonts w:eastAsia="Times New Roman"/>
                <w:color w:val="000000"/>
                <w:sz w:val="18"/>
                <w:szCs w:val="18"/>
              </w:rPr>
              <w:t>45</w:t>
            </w:r>
          </w:p>
        </w:tc>
        <w:tc>
          <w:tcPr>
            <w:tcW w:w="1652" w:type="pct"/>
            <w:noWrap/>
            <w:vAlign w:val="center"/>
            <w:hideMark/>
          </w:tcPr>
          <w:p w:rsidRPr="001D7FA5" w:rsidR="00C80DF4" w:rsidP="00A24961" w:rsidRDefault="00C80DF4" w14:paraId="0C8815B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SCJ17E050011</w:t>
            </w:r>
          </w:p>
        </w:tc>
        <w:tc>
          <w:tcPr>
            <w:tcW w:w="1079" w:type="pct"/>
            <w:noWrap/>
            <w:vAlign w:val="center"/>
            <w:hideMark/>
          </w:tcPr>
          <w:p w:rsidRPr="001D7FA5" w:rsidR="00C80DF4" w:rsidP="00A24961" w:rsidRDefault="00C80DF4" w14:paraId="5BB5F39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6E4F714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04/11/2025</w:t>
            </w:r>
          </w:p>
        </w:tc>
        <w:tc>
          <w:tcPr>
            <w:tcW w:w="632" w:type="pct"/>
            <w:noWrap/>
            <w:vAlign w:val="center"/>
            <w:hideMark/>
          </w:tcPr>
          <w:p w:rsidRPr="001D7FA5" w:rsidR="00C80DF4" w:rsidP="00A24961" w:rsidRDefault="00C80DF4" w14:paraId="78B88C5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14564</w:t>
            </w:r>
          </w:p>
        </w:tc>
      </w:tr>
      <w:tr w:rsidRPr="00A24961" w:rsidR="004971A7" w:rsidTr="00A24961" w14:paraId="6398F8D1"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3234FF1B" w14:textId="77777777">
            <w:pPr>
              <w:jc w:val="center"/>
              <w:rPr>
                <w:rFonts w:eastAsia="Times New Roman"/>
                <w:color w:val="000000"/>
                <w:sz w:val="18"/>
                <w:szCs w:val="18"/>
              </w:rPr>
            </w:pPr>
            <w:r w:rsidRPr="001D7FA5">
              <w:rPr>
                <w:rFonts w:eastAsia="Times New Roman"/>
                <w:color w:val="000000"/>
                <w:sz w:val="18"/>
                <w:szCs w:val="18"/>
              </w:rPr>
              <w:t>46</w:t>
            </w:r>
          </w:p>
        </w:tc>
        <w:tc>
          <w:tcPr>
            <w:tcW w:w="1652" w:type="pct"/>
            <w:noWrap/>
            <w:vAlign w:val="center"/>
            <w:hideMark/>
          </w:tcPr>
          <w:p w:rsidRPr="001D7FA5" w:rsidR="00C80DF4" w:rsidP="00A24961" w:rsidRDefault="00C80DF4" w14:paraId="362B7A5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SCJ17E170039</w:t>
            </w:r>
          </w:p>
        </w:tc>
        <w:tc>
          <w:tcPr>
            <w:tcW w:w="1079" w:type="pct"/>
            <w:noWrap/>
            <w:vAlign w:val="center"/>
            <w:hideMark/>
          </w:tcPr>
          <w:p w:rsidRPr="001D7FA5" w:rsidR="00C80DF4" w:rsidP="00A24961" w:rsidRDefault="00C80DF4" w14:paraId="3D0112A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25880955</w:t>
            </w:r>
          </w:p>
        </w:tc>
        <w:tc>
          <w:tcPr>
            <w:tcW w:w="1111" w:type="pct"/>
            <w:noWrap/>
            <w:vAlign w:val="center"/>
            <w:hideMark/>
          </w:tcPr>
          <w:p w:rsidRPr="001D7FA5" w:rsidR="00C80DF4" w:rsidP="00A24961" w:rsidRDefault="00C80DF4" w14:paraId="6D36641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04/11/2025</w:t>
            </w:r>
          </w:p>
        </w:tc>
        <w:tc>
          <w:tcPr>
            <w:tcW w:w="632" w:type="pct"/>
            <w:noWrap/>
            <w:vAlign w:val="center"/>
            <w:hideMark/>
          </w:tcPr>
          <w:p w:rsidRPr="001D7FA5" w:rsidR="00C80DF4" w:rsidP="00A24961" w:rsidRDefault="00C80DF4" w14:paraId="5AAAC01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14573</w:t>
            </w:r>
          </w:p>
        </w:tc>
      </w:tr>
      <w:tr w:rsidRPr="00A24961" w:rsidR="004971A7" w:rsidTr="00A24961" w14:paraId="72D5911B"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7E8E536C" w14:textId="77777777">
            <w:pPr>
              <w:jc w:val="center"/>
              <w:rPr>
                <w:rFonts w:eastAsia="Times New Roman"/>
                <w:color w:val="000000"/>
                <w:sz w:val="18"/>
                <w:szCs w:val="18"/>
              </w:rPr>
            </w:pPr>
            <w:r w:rsidRPr="001D7FA5">
              <w:rPr>
                <w:rFonts w:eastAsia="Times New Roman"/>
                <w:color w:val="000000"/>
                <w:sz w:val="18"/>
                <w:szCs w:val="18"/>
              </w:rPr>
              <w:t>47</w:t>
            </w:r>
          </w:p>
        </w:tc>
        <w:tc>
          <w:tcPr>
            <w:tcW w:w="1652" w:type="pct"/>
            <w:noWrap/>
            <w:vAlign w:val="center"/>
            <w:hideMark/>
          </w:tcPr>
          <w:p w:rsidRPr="001D7FA5" w:rsidR="00C80DF4" w:rsidP="00A24961" w:rsidRDefault="00C80DF4" w14:paraId="35234CD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FVS-3403</w:t>
            </w:r>
          </w:p>
        </w:tc>
        <w:tc>
          <w:tcPr>
            <w:tcW w:w="1079" w:type="pct"/>
            <w:noWrap/>
            <w:vAlign w:val="center"/>
            <w:hideMark/>
          </w:tcPr>
          <w:p w:rsidRPr="001D7FA5" w:rsidR="00C80DF4" w:rsidP="00A24961" w:rsidRDefault="00C80DF4" w14:paraId="2647E8F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25880959</w:t>
            </w:r>
          </w:p>
        </w:tc>
        <w:tc>
          <w:tcPr>
            <w:tcW w:w="1111" w:type="pct"/>
            <w:noWrap/>
            <w:vAlign w:val="center"/>
            <w:hideMark/>
          </w:tcPr>
          <w:p w:rsidRPr="001D7FA5" w:rsidR="00C80DF4" w:rsidP="00A24961" w:rsidRDefault="00C80DF4" w14:paraId="2FC208A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04/11/2025</w:t>
            </w:r>
          </w:p>
        </w:tc>
        <w:tc>
          <w:tcPr>
            <w:tcW w:w="632" w:type="pct"/>
            <w:noWrap/>
            <w:vAlign w:val="center"/>
            <w:hideMark/>
          </w:tcPr>
          <w:p w:rsidRPr="001D7FA5" w:rsidR="00C80DF4" w:rsidP="00A24961" w:rsidRDefault="00C80DF4" w14:paraId="41D3BBB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14558</w:t>
            </w:r>
          </w:p>
        </w:tc>
      </w:tr>
      <w:tr w:rsidRPr="00A24961" w:rsidR="004971A7" w:rsidTr="00A24961" w14:paraId="030B059E"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062C9E0A" w14:textId="77777777">
            <w:pPr>
              <w:jc w:val="center"/>
              <w:rPr>
                <w:rFonts w:eastAsia="Times New Roman"/>
                <w:color w:val="000000"/>
                <w:sz w:val="18"/>
                <w:szCs w:val="18"/>
              </w:rPr>
            </w:pPr>
            <w:r w:rsidRPr="001D7FA5">
              <w:rPr>
                <w:rFonts w:eastAsia="Times New Roman"/>
                <w:color w:val="000000"/>
                <w:sz w:val="18"/>
                <w:szCs w:val="18"/>
              </w:rPr>
              <w:t>48</w:t>
            </w:r>
          </w:p>
        </w:tc>
        <w:tc>
          <w:tcPr>
            <w:tcW w:w="1652" w:type="pct"/>
            <w:noWrap/>
            <w:vAlign w:val="center"/>
            <w:hideMark/>
          </w:tcPr>
          <w:p w:rsidRPr="001D7FA5" w:rsidR="00C80DF4" w:rsidP="00A24961" w:rsidRDefault="00C80DF4" w14:paraId="78B7A86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SCJ17E120037</w:t>
            </w:r>
          </w:p>
        </w:tc>
        <w:tc>
          <w:tcPr>
            <w:tcW w:w="1079" w:type="pct"/>
            <w:noWrap/>
            <w:vAlign w:val="center"/>
            <w:hideMark/>
          </w:tcPr>
          <w:p w:rsidRPr="001D7FA5" w:rsidR="00C80DF4" w:rsidP="00A24961" w:rsidRDefault="00C80DF4" w14:paraId="38C3FE7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25881146</w:t>
            </w:r>
          </w:p>
        </w:tc>
        <w:tc>
          <w:tcPr>
            <w:tcW w:w="1111" w:type="pct"/>
            <w:noWrap/>
            <w:vAlign w:val="center"/>
            <w:hideMark/>
          </w:tcPr>
          <w:p w:rsidRPr="001D7FA5" w:rsidR="00C80DF4" w:rsidP="00A24961" w:rsidRDefault="00C80DF4" w14:paraId="5205D1B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05/11/2025</w:t>
            </w:r>
          </w:p>
        </w:tc>
        <w:tc>
          <w:tcPr>
            <w:tcW w:w="632" w:type="pct"/>
            <w:noWrap/>
            <w:vAlign w:val="center"/>
            <w:hideMark/>
          </w:tcPr>
          <w:p w:rsidRPr="001D7FA5" w:rsidR="00C80DF4" w:rsidP="00A24961" w:rsidRDefault="00C80DF4" w14:paraId="444AC24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14563</w:t>
            </w:r>
          </w:p>
        </w:tc>
      </w:tr>
      <w:tr w:rsidRPr="00A24961" w:rsidR="004971A7" w:rsidTr="00A24961" w14:paraId="750F926A"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58E3353F" w14:textId="77777777">
            <w:pPr>
              <w:jc w:val="center"/>
              <w:rPr>
                <w:rFonts w:eastAsia="Times New Roman"/>
                <w:color w:val="000000"/>
                <w:sz w:val="18"/>
                <w:szCs w:val="18"/>
              </w:rPr>
            </w:pPr>
            <w:r w:rsidRPr="001D7FA5">
              <w:rPr>
                <w:rFonts w:eastAsia="Times New Roman"/>
                <w:color w:val="000000"/>
                <w:sz w:val="18"/>
                <w:szCs w:val="18"/>
              </w:rPr>
              <w:t>49</w:t>
            </w:r>
          </w:p>
        </w:tc>
        <w:tc>
          <w:tcPr>
            <w:tcW w:w="1652" w:type="pct"/>
            <w:noWrap/>
            <w:vAlign w:val="center"/>
            <w:hideMark/>
          </w:tcPr>
          <w:p w:rsidRPr="001D7FA5" w:rsidR="00C80DF4" w:rsidP="00A24961" w:rsidRDefault="00C80DF4" w14:paraId="1F7E8A3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FVS-3603</w:t>
            </w:r>
          </w:p>
        </w:tc>
        <w:tc>
          <w:tcPr>
            <w:tcW w:w="1079" w:type="pct"/>
            <w:noWrap/>
            <w:vAlign w:val="center"/>
            <w:hideMark/>
          </w:tcPr>
          <w:p w:rsidRPr="001D7FA5" w:rsidR="00C80DF4" w:rsidP="00A24961" w:rsidRDefault="00C80DF4" w14:paraId="5489C9D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24881214</w:t>
            </w:r>
          </w:p>
        </w:tc>
        <w:tc>
          <w:tcPr>
            <w:tcW w:w="1111" w:type="pct"/>
            <w:noWrap/>
            <w:vAlign w:val="center"/>
            <w:hideMark/>
          </w:tcPr>
          <w:p w:rsidRPr="001D7FA5" w:rsidR="00C80DF4" w:rsidP="00A24961" w:rsidRDefault="00C80DF4" w14:paraId="4510C66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05/11/2025</w:t>
            </w:r>
          </w:p>
        </w:tc>
        <w:tc>
          <w:tcPr>
            <w:tcW w:w="632" w:type="pct"/>
            <w:noWrap/>
            <w:vAlign w:val="center"/>
            <w:hideMark/>
          </w:tcPr>
          <w:p w:rsidRPr="001D7FA5" w:rsidR="00C80DF4" w:rsidP="00A24961" w:rsidRDefault="00C80DF4" w14:paraId="2F97FE9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14561</w:t>
            </w:r>
          </w:p>
        </w:tc>
      </w:tr>
      <w:tr w:rsidRPr="00A24961" w:rsidR="004971A7" w:rsidTr="00A24961" w14:paraId="4D1C9186"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7170F45A" w14:textId="77777777">
            <w:pPr>
              <w:jc w:val="center"/>
              <w:rPr>
                <w:rFonts w:eastAsia="Times New Roman"/>
                <w:color w:val="000000"/>
                <w:sz w:val="18"/>
                <w:szCs w:val="18"/>
              </w:rPr>
            </w:pPr>
            <w:r w:rsidRPr="001D7FA5">
              <w:rPr>
                <w:rFonts w:eastAsia="Times New Roman"/>
                <w:color w:val="000000"/>
                <w:sz w:val="18"/>
                <w:szCs w:val="18"/>
              </w:rPr>
              <w:t>50</w:t>
            </w:r>
          </w:p>
        </w:tc>
        <w:tc>
          <w:tcPr>
            <w:tcW w:w="1652" w:type="pct"/>
            <w:noWrap/>
            <w:vAlign w:val="center"/>
            <w:hideMark/>
          </w:tcPr>
          <w:p w:rsidRPr="001D7FA5" w:rsidR="00C80DF4" w:rsidP="00A24961" w:rsidRDefault="00C80DF4" w14:paraId="155B06A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PCE24968</w:t>
            </w:r>
          </w:p>
        </w:tc>
        <w:tc>
          <w:tcPr>
            <w:tcW w:w="1079" w:type="pct"/>
            <w:noWrap/>
            <w:vAlign w:val="center"/>
            <w:hideMark/>
          </w:tcPr>
          <w:p w:rsidRPr="001D7FA5" w:rsidR="00C80DF4" w:rsidP="00A24961" w:rsidRDefault="00C80DF4" w14:paraId="601BD69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25881228</w:t>
            </w:r>
          </w:p>
        </w:tc>
        <w:tc>
          <w:tcPr>
            <w:tcW w:w="1111" w:type="pct"/>
            <w:noWrap/>
            <w:vAlign w:val="center"/>
            <w:hideMark/>
          </w:tcPr>
          <w:p w:rsidRPr="001D7FA5" w:rsidR="00C80DF4" w:rsidP="00A24961" w:rsidRDefault="00C80DF4" w14:paraId="2703499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05/11/2025</w:t>
            </w:r>
          </w:p>
        </w:tc>
        <w:tc>
          <w:tcPr>
            <w:tcW w:w="632" w:type="pct"/>
            <w:noWrap/>
            <w:vAlign w:val="center"/>
            <w:hideMark/>
          </w:tcPr>
          <w:p w:rsidRPr="001D7FA5" w:rsidR="00C80DF4" w:rsidP="00A24961" w:rsidRDefault="00C80DF4" w14:paraId="442B530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14560</w:t>
            </w:r>
          </w:p>
        </w:tc>
      </w:tr>
      <w:tr w:rsidRPr="00A24961" w:rsidR="004971A7" w:rsidTr="00A24961" w14:paraId="1D763780"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5C07B00C" w14:textId="77777777">
            <w:pPr>
              <w:jc w:val="center"/>
              <w:rPr>
                <w:rFonts w:eastAsia="Times New Roman"/>
                <w:color w:val="000000"/>
                <w:sz w:val="18"/>
                <w:szCs w:val="18"/>
              </w:rPr>
            </w:pPr>
            <w:r w:rsidRPr="001D7FA5">
              <w:rPr>
                <w:rFonts w:eastAsia="Times New Roman"/>
                <w:color w:val="000000"/>
                <w:sz w:val="18"/>
                <w:szCs w:val="18"/>
              </w:rPr>
              <w:t>51</w:t>
            </w:r>
          </w:p>
        </w:tc>
        <w:tc>
          <w:tcPr>
            <w:tcW w:w="1652" w:type="pct"/>
            <w:noWrap/>
            <w:vAlign w:val="center"/>
            <w:hideMark/>
          </w:tcPr>
          <w:p w:rsidRPr="001D7FA5" w:rsidR="00C80DF4" w:rsidP="00A24961" w:rsidRDefault="00C80DF4" w14:paraId="2DF9AB8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FVS-1149</w:t>
            </w:r>
          </w:p>
        </w:tc>
        <w:tc>
          <w:tcPr>
            <w:tcW w:w="1079" w:type="pct"/>
            <w:noWrap/>
            <w:vAlign w:val="center"/>
            <w:hideMark/>
          </w:tcPr>
          <w:p w:rsidRPr="001D7FA5" w:rsidR="00C80DF4" w:rsidP="00A24961" w:rsidRDefault="00C80DF4" w14:paraId="5E372F5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25881256</w:t>
            </w:r>
          </w:p>
        </w:tc>
        <w:tc>
          <w:tcPr>
            <w:tcW w:w="1111" w:type="pct"/>
            <w:noWrap/>
            <w:vAlign w:val="center"/>
            <w:hideMark/>
          </w:tcPr>
          <w:p w:rsidRPr="001D7FA5" w:rsidR="00C80DF4" w:rsidP="00A24961" w:rsidRDefault="00C80DF4" w14:paraId="062004C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05/11/2025</w:t>
            </w:r>
          </w:p>
        </w:tc>
        <w:tc>
          <w:tcPr>
            <w:tcW w:w="632" w:type="pct"/>
            <w:noWrap/>
            <w:vAlign w:val="center"/>
            <w:hideMark/>
          </w:tcPr>
          <w:p w:rsidRPr="001D7FA5" w:rsidR="00C80DF4" w:rsidP="00A24961" w:rsidRDefault="00C80DF4" w14:paraId="15634C6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14569</w:t>
            </w:r>
          </w:p>
        </w:tc>
      </w:tr>
      <w:tr w:rsidRPr="00A24961" w:rsidR="004971A7" w:rsidTr="00A24961" w14:paraId="69066594"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5B3BF28E" w14:textId="77777777">
            <w:pPr>
              <w:jc w:val="center"/>
              <w:rPr>
                <w:rFonts w:eastAsia="Times New Roman"/>
                <w:color w:val="000000"/>
                <w:sz w:val="18"/>
                <w:szCs w:val="18"/>
              </w:rPr>
            </w:pPr>
            <w:r w:rsidRPr="001D7FA5">
              <w:rPr>
                <w:rFonts w:eastAsia="Times New Roman"/>
                <w:color w:val="000000"/>
                <w:sz w:val="18"/>
                <w:szCs w:val="18"/>
              </w:rPr>
              <w:t>52</w:t>
            </w:r>
          </w:p>
        </w:tc>
        <w:tc>
          <w:tcPr>
            <w:tcW w:w="1652" w:type="pct"/>
            <w:noWrap/>
            <w:vAlign w:val="center"/>
            <w:hideMark/>
          </w:tcPr>
          <w:p w:rsidRPr="001D7FA5" w:rsidR="00C80DF4" w:rsidP="00A24961" w:rsidRDefault="00C80DF4" w14:paraId="25D50F4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FVS-4619</w:t>
            </w:r>
          </w:p>
        </w:tc>
        <w:tc>
          <w:tcPr>
            <w:tcW w:w="1079" w:type="pct"/>
            <w:noWrap/>
            <w:vAlign w:val="center"/>
            <w:hideMark/>
          </w:tcPr>
          <w:p w:rsidRPr="001D7FA5" w:rsidR="00C80DF4" w:rsidP="00A24961" w:rsidRDefault="00C80DF4" w14:paraId="79B6BFA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25881266</w:t>
            </w:r>
          </w:p>
        </w:tc>
        <w:tc>
          <w:tcPr>
            <w:tcW w:w="1111" w:type="pct"/>
            <w:noWrap/>
            <w:vAlign w:val="center"/>
            <w:hideMark/>
          </w:tcPr>
          <w:p w:rsidRPr="001D7FA5" w:rsidR="00C80DF4" w:rsidP="00A24961" w:rsidRDefault="00C80DF4" w14:paraId="72E416E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07/11/2025</w:t>
            </w:r>
          </w:p>
        </w:tc>
        <w:tc>
          <w:tcPr>
            <w:tcW w:w="632" w:type="pct"/>
            <w:noWrap/>
            <w:vAlign w:val="center"/>
            <w:hideMark/>
          </w:tcPr>
          <w:p w:rsidRPr="001D7FA5" w:rsidR="00C80DF4" w:rsidP="00A24961" w:rsidRDefault="00C80DF4" w14:paraId="334E971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14570</w:t>
            </w:r>
          </w:p>
        </w:tc>
      </w:tr>
      <w:tr w:rsidRPr="00A24961" w:rsidR="004971A7" w:rsidTr="00A24961" w14:paraId="18E4ED04"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3573C904" w14:textId="77777777">
            <w:pPr>
              <w:jc w:val="center"/>
              <w:rPr>
                <w:rFonts w:eastAsia="Times New Roman"/>
                <w:color w:val="000000"/>
                <w:sz w:val="18"/>
                <w:szCs w:val="18"/>
              </w:rPr>
            </w:pPr>
            <w:r w:rsidRPr="001D7FA5">
              <w:rPr>
                <w:rFonts w:eastAsia="Times New Roman"/>
                <w:color w:val="000000"/>
                <w:sz w:val="18"/>
                <w:szCs w:val="18"/>
              </w:rPr>
              <w:t>53</w:t>
            </w:r>
          </w:p>
        </w:tc>
        <w:tc>
          <w:tcPr>
            <w:tcW w:w="1652" w:type="pct"/>
            <w:noWrap/>
            <w:vAlign w:val="center"/>
            <w:hideMark/>
          </w:tcPr>
          <w:p w:rsidRPr="001D7FA5" w:rsidR="00C80DF4" w:rsidP="00A24961" w:rsidRDefault="00C80DF4" w14:paraId="35F367A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MB1108</w:t>
            </w:r>
          </w:p>
        </w:tc>
        <w:tc>
          <w:tcPr>
            <w:tcW w:w="1079" w:type="pct"/>
            <w:noWrap/>
            <w:vAlign w:val="center"/>
            <w:hideMark/>
          </w:tcPr>
          <w:p w:rsidRPr="001D7FA5" w:rsidR="00C80DF4" w:rsidP="00A24961" w:rsidRDefault="00C80DF4" w14:paraId="55DC83A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07B28B0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05/11/2025</w:t>
            </w:r>
          </w:p>
        </w:tc>
        <w:tc>
          <w:tcPr>
            <w:tcW w:w="632" w:type="pct"/>
            <w:noWrap/>
            <w:vAlign w:val="center"/>
            <w:hideMark/>
          </w:tcPr>
          <w:p w:rsidRPr="001D7FA5" w:rsidR="00C80DF4" w:rsidP="00A24961" w:rsidRDefault="00C80DF4" w14:paraId="678CA00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14571</w:t>
            </w:r>
          </w:p>
        </w:tc>
      </w:tr>
      <w:tr w:rsidRPr="00A24961" w:rsidR="004971A7" w:rsidTr="00A24961" w14:paraId="23B2831C"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21656136" w14:textId="77777777">
            <w:pPr>
              <w:jc w:val="center"/>
              <w:rPr>
                <w:rFonts w:eastAsia="Times New Roman"/>
                <w:color w:val="000000"/>
                <w:sz w:val="18"/>
                <w:szCs w:val="18"/>
              </w:rPr>
            </w:pPr>
            <w:r w:rsidRPr="001D7FA5">
              <w:rPr>
                <w:rFonts w:eastAsia="Times New Roman"/>
                <w:color w:val="000000"/>
                <w:sz w:val="18"/>
                <w:szCs w:val="18"/>
              </w:rPr>
              <w:t>54</w:t>
            </w:r>
          </w:p>
        </w:tc>
        <w:tc>
          <w:tcPr>
            <w:tcW w:w="1652" w:type="pct"/>
            <w:noWrap/>
            <w:vAlign w:val="center"/>
            <w:hideMark/>
          </w:tcPr>
          <w:p w:rsidRPr="001D7FA5" w:rsidR="00C80DF4" w:rsidP="00A24961" w:rsidRDefault="00C80DF4" w14:paraId="494F154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AL2683</w:t>
            </w:r>
          </w:p>
        </w:tc>
        <w:tc>
          <w:tcPr>
            <w:tcW w:w="1079" w:type="pct"/>
            <w:noWrap/>
            <w:vAlign w:val="center"/>
            <w:hideMark/>
          </w:tcPr>
          <w:p w:rsidRPr="001D7FA5" w:rsidR="00C80DF4" w:rsidP="00A24961" w:rsidRDefault="00C80DF4" w14:paraId="79F03BA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25885580</w:t>
            </w:r>
          </w:p>
        </w:tc>
        <w:tc>
          <w:tcPr>
            <w:tcW w:w="1111" w:type="pct"/>
            <w:noWrap/>
            <w:vAlign w:val="center"/>
            <w:hideMark/>
          </w:tcPr>
          <w:p w:rsidRPr="001D7FA5" w:rsidR="00C80DF4" w:rsidP="00A24961" w:rsidRDefault="00C80DF4" w14:paraId="102C6C7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05/11/2025</w:t>
            </w:r>
          </w:p>
        </w:tc>
        <w:tc>
          <w:tcPr>
            <w:tcW w:w="632" w:type="pct"/>
            <w:noWrap/>
            <w:vAlign w:val="center"/>
            <w:hideMark/>
          </w:tcPr>
          <w:p w:rsidRPr="001D7FA5" w:rsidR="00C80DF4" w:rsidP="00A24961" w:rsidRDefault="00C80DF4" w14:paraId="134A47D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5445</w:t>
            </w:r>
          </w:p>
        </w:tc>
      </w:tr>
      <w:tr w:rsidRPr="00A24961" w:rsidR="004971A7" w:rsidTr="00A24961" w14:paraId="29110EE6"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125C7CA7" w14:textId="77777777">
            <w:pPr>
              <w:jc w:val="center"/>
              <w:rPr>
                <w:rFonts w:eastAsia="Times New Roman"/>
                <w:color w:val="000000"/>
                <w:sz w:val="18"/>
                <w:szCs w:val="18"/>
              </w:rPr>
            </w:pPr>
            <w:r w:rsidRPr="001D7FA5">
              <w:rPr>
                <w:rFonts w:eastAsia="Times New Roman"/>
                <w:color w:val="000000"/>
                <w:sz w:val="18"/>
                <w:szCs w:val="18"/>
              </w:rPr>
              <w:t>55</w:t>
            </w:r>
          </w:p>
        </w:tc>
        <w:tc>
          <w:tcPr>
            <w:tcW w:w="1652" w:type="pct"/>
            <w:noWrap/>
            <w:vAlign w:val="center"/>
            <w:hideMark/>
          </w:tcPr>
          <w:p w:rsidRPr="001D7FA5" w:rsidR="00C80DF4" w:rsidP="00A24961" w:rsidRDefault="00C80DF4" w14:paraId="0126BDF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SCJ17FJ0019</w:t>
            </w:r>
          </w:p>
        </w:tc>
        <w:tc>
          <w:tcPr>
            <w:tcW w:w="1079" w:type="pct"/>
            <w:noWrap/>
            <w:vAlign w:val="center"/>
            <w:hideMark/>
          </w:tcPr>
          <w:p w:rsidRPr="001D7FA5" w:rsidR="00C80DF4" w:rsidP="00A24961" w:rsidRDefault="00C80DF4" w14:paraId="4652F93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25889769</w:t>
            </w:r>
          </w:p>
        </w:tc>
        <w:tc>
          <w:tcPr>
            <w:tcW w:w="1111" w:type="pct"/>
            <w:noWrap/>
            <w:vAlign w:val="center"/>
            <w:hideMark/>
          </w:tcPr>
          <w:p w:rsidRPr="001D7FA5" w:rsidR="00C80DF4" w:rsidP="00A24961" w:rsidRDefault="00C80DF4" w14:paraId="782F5AD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06/11/2025</w:t>
            </w:r>
          </w:p>
        </w:tc>
        <w:tc>
          <w:tcPr>
            <w:tcW w:w="632" w:type="pct"/>
            <w:noWrap/>
            <w:vAlign w:val="center"/>
            <w:hideMark/>
          </w:tcPr>
          <w:p w:rsidRPr="001D7FA5" w:rsidR="00C80DF4" w:rsidP="00A24961" w:rsidRDefault="00C80DF4" w14:paraId="4BBCE7A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14594</w:t>
            </w:r>
          </w:p>
        </w:tc>
      </w:tr>
      <w:tr w:rsidRPr="00A24961" w:rsidR="004971A7" w:rsidTr="00A24961" w14:paraId="68192293"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0E755DBB" w14:textId="77777777">
            <w:pPr>
              <w:jc w:val="center"/>
              <w:rPr>
                <w:rFonts w:eastAsia="Times New Roman"/>
                <w:color w:val="000000"/>
                <w:sz w:val="18"/>
                <w:szCs w:val="18"/>
              </w:rPr>
            </w:pPr>
            <w:r w:rsidRPr="001D7FA5">
              <w:rPr>
                <w:rFonts w:eastAsia="Times New Roman"/>
                <w:color w:val="000000"/>
                <w:sz w:val="18"/>
                <w:szCs w:val="18"/>
              </w:rPr>
              <w:t>56</w:t>
            </w:r>
          </w:p>
        </w:tc>
        <w:tc>
          <w:tcPr>
            <w:tcW w:w="1652" w:type="pct"/>
            <w:noWrap/>
            <w:vAlign w:val="center"/>
            <w:hideMark/>
          </w:tcPr>
          <w:p w:rsidRPr="001D7FA5" w:rsidR="00C80DF4" w:rsidP="00A24961" w:rsidRDefault="00C80DF4" w14:paraId="4799900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CVID22161</w:t>
            </w:r>
          </w:p>
        </w:tc>
        <w:tc>
          <w:tcPr>
            <w:tcW w:w="1079" w:type="pct"/>
            <w:noWrap/>
            <w:vAlign w:val="center"/>
            <w:hideMark/>
          </w:tcPr>
          <w:p w:rsidRPr="001D7FA5" w:rsidR="00C80DF4" w:rsidP="00A24961" w:rsidRDefault="00C80DF4" w14:paraId="6937F04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25889754</w:t>
            </w:r>
          </w:p>
        </w:tc>
        <w:tc>
          <w:tcPr>
            <w:tcW w:w="1111" w:type="pct"/>
            <w:noWrap/>
            <w:vAlign w:val="center"/>
            <w:hideMark/>
          </w:tcPr>
          <w:p w:rsidRPr="001D7FA5" w:rsidR="00C80DF4" w:rsidP="00A24961" w:rsidRDefault="00C80DF4" w14:paraId="2209BE6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06/11/2025</w:t>
            </w:r>
          </w:p>
        </w:tc>
        <w:tc>
          <w:tcPr>
            <w:tcW w:w="632" w:type="pct"/>
            <w:noWrap/>
            <w:vAlign w:val="center"/>
            <w:hideMark/>
          </w:tcPr>
          <w:p w:rsidRPr="001D7FA5" w:rsidR="00C80DF4" w:rsidP="00A24961" w:rsidRDefault="00C80DF4" w14:paraId="6ADAD48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14614</w:t>
            </w:r>
          </w:p>
        </w:tc>
      </w:tr>
      <w:tr w:rsidRPr="00A24961" w:rsidR="004971A7" w:rsidTr="00A24961" w14:paraId="15A2FCEE"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27505D43" w14:textId="77777777">
            <w:pPr>
              <w:jc w:val="center"/>
              <w:rPr>
                <w:rFonts w:eastAsia="Times New Roman"/>
                <w:color w:val="000000"/>
                <w:sz w:val="18"/>
                <w:szCs w:val="18"/>
              </w:rPr>
            </w:pPr>
            <w:r w:rsidRPr="001D7FA5">
              <w:rPr>
                <w:rFonts w:eastAsia="Times New Roman"/>
                <w:color w:val="000000"/>
                <w:sz w:val="18"/>
                <w:szCs w:val="18"/>
              </w:rPr>
              <w:t>57</w:t>
            </w:r>
          </w:p>
        </w:tc>
        <w:tc>
          <w:tcPr>
            <w:tcW w:w="1652" w:type="pct"/>
            <w:noWrap/>
            <w:vAlign w:val="center"/>
            <w:hideMark/>
          </w:tcPr>
          <w:p w:rsidRPr="001D7FA5" w:rsidR="00C80DF4" w:rsidP="00A24961" w:rsidRDefault="00C80DF4" w14:paraId="5116907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STRM_13</w:t>
            </w:r>
          </w:p>
        </w:tc>
        <w:tc>
          <w:tcPr>
            <w:tcW w:w="1079" w:type="pct"/>
            <w:noWrap/>
            <w:vAlign w:val="center"/>
            <w:hideMark/>
          </w:tcPr>
          <w:p w:rsidRPr="001D7FA5" w:rsidR="00C80DF4" w:rsidP="00A24961" w:rsidRDefault="00C80DF4" w14:paraId="69B1A0E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25889768</w:t>
            </w:r>
          </w:p>
        </w:tc>
        <w:tc>
          <w:tcPr>
            <w:tcW w:w="1111" w:type="pct"/>
            <w:noWrap/>
            <w:vAlign w:val="center"/>
            <w:hideMark/>
          </w:tcPr>
          <w:p w:rsidRPr="001D7FA5" w:rsidR="00C80DF4" w:rsidP="00A24961" w:rsidRDefault="00C80DF4" w14:paraId="5E770FD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06/11/2025</w:t>
            </w:r>
          </w:p>
        </w:tc>
        <w:tc>
          <w:tcPr>
            <w:tcW w:w="632" w:type="pct"/>
            <w:noWrap/>
            <w:vAlign w:val="center"/>
            <w:hideMark/>
          </w:tcPr>
          <w:p w:rsidRPr="001D7FA5" w:rsidR="00C80DF4" w:rsidP="00A24961" w:rsidRDefault="00C80DF4" w14:paraId="18A88FD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14596</w:t>
            </w:r>
          </w:p>
        </w:tc>
      </w:tr>
      <w:tr w:rsidRPr="00A24961" w:rsidR="004971A7" w:rsidTr="00A24961" w14:paraId="368A0F8A"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28CDF76D" w14:textId="77777777">
            <w:pPr>
              <w:jc w:val="center"/>
              <w:rPr>
                <w:rFonts w:eastAsia="Times New Roman"/>
                <w:color w:val="000000"/>
                <w:sz w:val="18"/>
                <w:szCs w:val="18"/>
              </w:rPr>
            </w:pPr>
            <w:r w:rsidRPr="001D7FA5">
              <w:rPr>
                <w:rFonts w:eastAsia="Times New Roman"/>
                <w:color w:val="000000"/>
                <w:sz w:val="18"/>
                <w:szCs w:val="18"/>
              </w:rPr>
              <w:t>58</w:t>
            </w:r>
          </w:p>
        </w:tc>
        <w:tc>
          <w:tcPr>
            <w:tcW w:w="1652" w:type="pct"/>
            <w:noWrap/>
            <w:vAlign w:val="center"/>
            <w:hideMark/>
          </w:tcPr>
          <w:p w:rsidRPr="001D7FA5" w:rsidR="00C80DF4" w:rsidP="00A24961" w:rsidRDefault="00C80DF4" w14:paraId="0099D69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AL817</w:t>
            </w:r>
          </w:p>
        </w:tc>
        <w:tc>
          <w:tcPr>
            <w:tcW w:w="1079" w:type="pct"/>
            <w:noWrap/>
            <w:vAlign w:val="center"/>
            <w:hideMark/>
          </w:tcPr>
          <w:p w:rsidRPr="001D7FA5" w:rsidR="00C80DF4" w:rsidP="00A24961" w:rsidRDefault="00C80DF4" w14:paraId="28C9DEA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25892707</w:t>
            </w:r>
          </w:p>
        </w:tc>
        <w:tc>
          <w:tcPr>
            <w:tcW w:w="1111" w:type="pct"/>
            <w:noWrap/>
            <w:vAlign w:val="center"/>
            <w:hideMark/>
          </w:tcPr>
          <w:p w:rsidRPr="001D7FA5" w:rsidR="00C80DF4" w:rsidP="00A24961" w:rsidRDefault="00C80DF4" w14:paraId="636EB1C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06/11/2025</w:t>
            </w:r>
          </w:p>
        </w:tc>
        <w:tc>
          <w:tcPr>
            <w:tcW w:w="632" w:type="pct"/>
            <w:noWrap/>
            <w:vAlign w:val="center"/>
            <w:hideMark/>
          </w:tcPr>
          <w:p w:rsidRPr="001D7FA5" w:rsidR="00C80DF4" w:rsidP="00A24961" w:rsidRDefault="00C80DF4" w14:paraId="28A7558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14636</w:t>
            </w:r>
          </w:p>
        </w:tc>
      </w:tr>
      <w:tr w:rsidRPr="00A24961" w:rsidR="004971A7" w:rsidTr="00A24961" w14:paraId="63162FFE"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6982EAA3" w14:textId="77777777">
            <w:pPr>
              <w:jc w:val="center"/>
              <w:rPr>
                <w:rFonts w:eastAsia="Times New Roman"/>
                <w:color w:val="000000"/>
                <w:sz w:val="18"/>
                <w:szCs w:val="18"/>
              </w:rPr>
            </w:pPr>
            <w:r w:rsidRPr="001D7FA5">
              <w:rPr>
                <w:rFonts w:eastAsia="Times New Roman"/>
                <w:color w:val="000000"/>
                <w:sz w:val="18"/>
                <w:szCs w:val="18"/>
              </w:rPr>
              <w:t>59</w:t>
            </w:r>
          </w:p>
        </w:tc>
        <w:tc>
          <w:tcPr>
            <w:tcW w:w="1652" w:type="pct"/>
            <w:noWrap/>
            <w:vAlign w:val="center"/>
            <w:hideMark/>
          </w:tcPr>
          <w:p w:rsidRPr="001D7FA5" w:rsidR="00C80DF4" w:rsidP="00A24961" w:rsidRDefault="00C80DF4" w14:paraId="5E70505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FN_111</w:t>
            </w:r>
          </w:p>
        </w:tc>
        <w:tc>
          <w:tcPr>
            <w:tcW w:w="1079" w:type="pct"/>
            <w:noWrap/>
            <w:vAlign w:val="center"/>
            <w:hideMark/>
          </w:tcPr>
          <w:p w:rsidRPr="001D7FA5" w:rsidR="00C80DF4" w:rsidP="00A24961" w:rsidRDefault="00C80DF4" w14:paraId="15C6433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25894419</w:t>
            </w:r>
          </w:p>
        </w:tc>
        <w:tc>
          <w:tcPr>
            <w:tcW w:w="1111" w:type="pct"/>
            <w:noWrap/>
            <w:vAlign w:val="center"/>
            <w:hideMark/>
          </w:tcPr>
          <w:p w:rsidRPr="001D7FA5" w:rsidR="00C80DF4" w:rsidP="00A24961" w:rsidRDefault="00C80DF4" w14:paraId="720D5E4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06/11/2025</w:t>
            </w:r>
          </w:p>
        </w:tc>
        <w:tc>
          <w:tcPr>
            <w:tcW w:w="632" w:type="pct"/>
            <w:noWrap/>
            <w:vAlign w:val="center"/>
            <w:hideMark/>
          </w:tcPr>
          <w:p w:rsidRPr="001D7FA5" w:rsidR="00C80DF4" w:rsidP="00A24961" w:rsidRDefault="00C80DF4" w14:paraId="05E5FC8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14640</w:t>
            </w:r>
          </w:p>
        </w:tc>
      </w:tr>
      <w:tr w:rsidRPr="00A24961" w:rsidR="004971A7" w:rsidTr="00A24961" w14:paraId="65E5E533"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653C18C2" w14:textId="77777777">
            <w:pPr>
              <w:jc w:val="center"/>
              <w:rPr>
                <w:rFonts w:eastAsia="Times New Roman"/>
                <w:color w:val="000000"/>
                <w:sz w:val="18"/>
                <w:szCs w:val="18"/>
              </w:rPr>
            </w:pPr>
            <w:r w:rsidRPr="001D7FA5">
              <w:rPr>
                <w:rFonts w:eastAsia="Times New Roman"/>
                <w:color w:val="000000"/>
                <w:sz w:val="18"/>
                <w:szCs w:val="18"/>
              </w:rPr>
              <w:t>60</w:t>
            </w:r>
          </w:p>
        </w:tc>
        <w:tc>
          <w:tcPr>
            <w:tcW w:w="1652" w:type="pct"/>
            <w:noWrap/>
            <w:vAlign w:val="center"/>
            <w:hideMark/>
          </w:tcPr>
          <w:p w:rsidRPr="001D7FA5" w:rsidR="00C80DF4" w:rsidP="00A24961" w:rsidRDefault="00C80DF4" w14:paraId="4D8EC37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CVID22211</w:t>
            </w:r>
          </w:p>
        </w:tc>
        <w:tc>
          <w:tcPr>
            <w:tcW w:w="1079" w:type="pct"/>
            <w:noWrap/>
            <w:vAlign w:val="center"/>
            <w:hideMark/>
          </w:tcPr>
          <w:p w:rsidRPr="001D7FA5" w:rsidR="00C80DF4" w:rsidP="00A24961" w:rsidRDefault="00C80DF4" w14:paraId="78EE534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69FE6FF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06/11/2025</w:t>
            </w:r>
          </w:p>
        </w:tc>
        <w:tc>
          <w:tcPr>
            <w:tcW w:w="632" w:type="pct"/>
            <w:noWrap/>
            <w:vAlign w:val="center"/>
            <w:hideMark/>
          </w:tcPr>
          <w:p w:rsidRPr="001D7FA5" w:rsidR="00C80DF4" w:rsidP="00A24961" w:rsidRDefault="00C80DF4" w14:paraId="611B0D9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14641</w:t>
            </w:r>
          </w:p>
        </w:tc>
      </w:tr>
      <w:tr w:rsidRPr="00A24961" w:rsidR="004971A7" w:rsidTr="00A24961" w14:paraId="07B5E28A"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3F96B2F7" w14:textId="77777777">
            <w:pPr>
              <w:jc w:val="center"/>
              <w:rPr>
                <w:rFonts w:eastAsia="Times New Roman"/>
                <w:color w:val="000000"/>
                <w:sz w:val="18"/>
                <w:szCs w:val="18"/>
              </w:rPr>
            </w:pPr>
            <w:r w:rsidRPr="001D7FA5">
              <w:rPr>
                <w:rFonts w:eastAsia="Times New Roman"/>
                <w:color w:val="000000"/>
                <w:sz w:val="18"/>
                <w:szCs w:val="18"/>
              </w:rPr>
              <w:t>61</w:t>
            </w:r>
          </w:p>
        </w:tc>
        <w:tc>
          <w:tcPr>
            <w:tcW w:w="1652" w:type="pct"/>
            <w:noWrap/>
            <w:vAlign w:val="center"/>
            <w:hideMark/>
          </w:tcPr>
          <w:p w:rsidRPr="001D7FA5" w:rsidR="00C80DF4" w:rsidP="00A24961" w:rsidRDefault="00C80DF4" w14:paraId="135C749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AL1002</w:t>
            </w:r>
          </w:p>
        </w:tc>
        <w:tc>
          <w:tcPr>
            <w:tcW w:w="1079" w:type="pct"/>
            <w:noWrap/>
            <w:vAlign w:val="center"/>
            <w:hideMark/>
          </w:tcPr>
          <w:p w:rsidRPr="001D7FA5" w:rsidR="00C80DF4" w:rsidP="00A24961" w:rsidRDefault="00C80DF4" w14:paraId="5CF27E6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5DE9222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07/11/2025</w:t>
            </w:r>
          </w:p>
        </w:tc>
        <w:tc>
          <w:tcPr>
            <w:tcW w:w="632" w:type="pct"/>
            <w:noWrap/>
            <w:vAlign w:val="center"/>
            <w:hideMark/>
          </w:tcPr>
          <w:p w:rsidRPr="001D7FA5" w:rsidR="00C80DF4" w:rsidP="00A24961" w:rsidRDefault="00C80DF4" w14:paraId="53D0AE2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14632</w:t>
            </w:r>
          </w:p>
        </w:tc>
      </w:tr>
      <w:tr w:rsidRPr="00A24961" w:rsidR="004971A7" w:rsidTr="00A24961" w14:paraId="413D44E8"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67C08FD6" w14:textId="77777777">
            <w:pPr>
              <w:jc w:val="center"/>
              <w:rPr>
                <w:rFonts w:eastAsia="Times New Roman"/>
                <w:color w:val="000000"/>
                <w:sz w:val="18"/>
                <w:szCs w:val="18"/>
              </w:rPr>
            </w:pPr>
            <w:r w:rsidRPr="001D7FA5">
              <w:rPr>
                <w:rFonts w:eastAsia="Times New Roman"/>
                <w:color w:val="000000"/>
                <w:sz w:val="18"/>
                <w:szCs w:val="18"/>
              </w:rPr>
              <w:t>62</w:t>
            </w:r>
          </w:p>
        </w:tc>
        <w:tc>
          <w:tcPr>
            <w:tcW w:w="1652" w:type="pct"/>
            <w:noWrap/>
            <w:vAlign w:val="center"/>
            <w:hideMark/>
          </w:tcPr>
          <w:p w:rsidRPr="001D7FA5" w:rsidR="00C80DF4" w:rsidP="00A24961" w:rsidRDefault="00C80DF4" w14:paraId="615AFE6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SCHO_5</w:t>
            </w:r>
          </w:p>
        </w:tc>
        <w:tc>
          <w:tcPr>
            <w:tcW w:w="1079" w:type="pct"/>
            <w:noWrap/>
            <w:vAlign w:val="center"/>
            <w:hideMark/>
          </w:tcPr>
          <w:p w:rsidRPr="001D7FA5" w:rsidR="00C80DF4" w:rsidP="00A24961" w:rsidRDefault="00C80DF4" w14:paraId="7ADF74D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69921C6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07/11/2025</w:t>
            </w:r>
          </w:p>
        </w:tc>
        <w:tc>
          <w:tcPr>
            <w:tcW w:w="632" w:type="pct"/>
            <w:noWrap/>
            <w:vAlign w:val="center"/>
            <w:hideMark/>
          </w:tcPr>
          <w:p w:rsidRPr="001D7FA5" w:rsidR="00C80DF4" w:rsidP="00A24961" w:rsidRDefault="00C80DF4" w14:paraId="255822D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14627</w:t>
            </w:r>
          </w:p>
        </w:tc>
      </w:tr>
      <w:tr w:rsidRPr="00A24961" w:rsidR="004971A7" w:rsidTr="00A24961" w14:paraId="62062268"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668957F6" w14:textId="77777777">
            <w:pPr>
              <w:jc w:val="center"/>
              <w:rPr>
                <w:rFonts w:eastAsia="Times New Roman"/>
                <w:color w:val="000000"/>
                <w:sz w:val="18"/>
                <w:szCs w:val="18"/>
              </w:rPr>
            </w:pPr>
            <w:r w:rsidRPr="001D7FA5">
              <w:rPr>
                <w:rFonts w:eastAsia="Times New Roman"/>
                <w:color w:val="000000"/>
                <w:sz w:val="18"/>
                <w:szCs w:val="18"/>
              </w:rPr>
              <w:t>63</w:t>
            </w:r>
          </w:p>
        </w:tc>
        <w:tc>
          <w:tcPr>
            <w:tcW w:w="1652" w:type="pct"/>
            <w:noWrap/>
            <w:vAlign w:val="center"/>
            <w:hideMark/>
          </w:tcPr>
          <w:p w:rsidRPr="001D7FA5" w:rsidR="00C80DF4" w:rsidP="00A24961" w:rsidRDefault="00C80DF4" w14:paraId="3E0076D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AL904</w:t>
            </w:r>
          </w:p>
        </w:tc>
        <w:tc>
          <w:tcPr>
            <w:tcW w:w="1079" w:type="pct"/>
            <w:noWrap/>
            <w:vAlign w:val="center"/>
            <w:hideMark/>
          </w:tcPr>
          <w:p w:rsidRPr="001D7FA5" w:rsidR="00C80DF4" w:rsidP="00A24961" w:rsidRDefault="00C80DF4" w14:paraId="32DC2DB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43D17E0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07/11/2025</w:t>
            </w:r>
          </w:p>
        </w:tc>
        <w:tc>
          <w:tcPr>
            <w:tcW w:w="632" w:type="pct"/>
            <w:noWrap/>
            <w:vAlign w:val="center"/>
            <w:hideMark/>
          </w:tcPr>
          <w:p w:rsidRPr="001D7FA5" w:rsidR="00C80DF4" w:rsidP="00A24961" w:rsidRDefault="00C80DF4" w14:paraId="56DC71C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14633</w:t>
            </w:r>
          </w:p>
        </w:tc>
      </w:tr>
      <w:tr w:rsidRPr="00A24961" w:rsidR="004971A7" w:rsidTr="00A24961" w14:paraId="2C5A6C95"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2062C953" w14:textId="77777777">
            <w:pPr>
              <w:jc w:val="center"/>
              <w:rPr>
                <w:rFonts w:eastAsia="Times New Roman"/>
                <w:color w:val="000000"/>
                <w:sz w:val="18"/>
                <w:szCs w:val="18"/>
              </w:rPr>
            </w:pPr>
            <w:r w:rsidRPr="001D7FA5">
              <w:rPr>
                <w:rFonts w:eastAsia="Times New Roman"/>
                <w:color w:val="000000"/>
                <w:sz w:val="18"/>
                <w:szCs w:val="18"/>
              </w:rPr>
              <w:t>64</w:t>
            </w:r>
          </w:p>
        </w:tc>
        <w:tc>
          <w:tcPr>
            <w:tcW w:w="1652" w:type="pct"/>
            <w:noWrap/>
            <w:vAlign w:val="center"/>
            <w:hideMark/>
          </w:tcPr>
          <w:p w:rsidRPr="001D7FA5" w:rsidR="00C80DF4" w:rsidP="00A24961" w:rsidRDefault="00C80DF4" w14:paraId="08D22AF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SCJ17E060039</w:t>
            </w:r>
          </w:p>
        </w:tc>
        <w:tc>
          <w:tcPr>
            <w:tcW w:w="1079" w:type="pct"/>
            <w:noWrap/>
            <w:vAlign w:val="center"/>
            <w:hideMark/>
          </w:tcPr>
          <w:p w:rsidRPr="001D7FA5" w:rsidR="00C80DF4" w:rsidP="00A24961" w:rsidRDefault="00C80DF4" w14:paraId="01C6962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3A7B22E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07/11/2025</w:t>
            </w:r>
          </w:p>
        </w:tc>
        <w:tc>
          <w:tcPr>
            <w:tcW w:w="632" w:type="pct"/>
            <w:noWrap/>
            <w:vAlign w:val="center"/>
            <w:hideMark/>
          </w:tcPr>
          <w:p w:rsidRPr="001D7FA5" w:rsidR="00C80DF4" w:rsidP="00A24961" w:rsidRDefault="00C80DF4" w14:paraId="20F6850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14599</w:t>
            </w:r>
          </w:p>
        </w:tc>
      </w:tr>
      <w:tr w:rsidRPr="00A24961" w:rsidR="004971A7" w:rsidTr="00A24961" w14:paraId="0718FE7C"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24046074" w14:textId="77777777">
            <w:pPr>
              <w:jc w:val="center"/>
              <w:rPr>
                <w:rFonts w:eastAsia="Times New Roman"/>
                <w:color w:val="000000"/>
                <w:sz w:val="18"/>
                <w:szCs w:val="18"/>
              </w:rPr>
            </w:pPr>
            <w:r w:rsidRPr="001D7FA5">
              <w:rPr>
                <w:rFonts w:eastAsia="Times New Roman"/>
                <w:color w:val="000000"/>
                <w:sz w:val="18"/>
                <w:szCs w:val="18"/>
              </w:rPr>
              <w:t>65</w:t>
            </w:r>
          </w:p>
        </w:tc>
        <w:tc>
          <w:tcPr>
            <w:tcW w:w="1652" w:type="pct"/>
            <w:noWrap/>
            <w:vAlign w:val="center"/>
            <w:hideMark/>
          </w:tcPr>
          <w:p w:rsidRPr="001D7FA5" w:rsidR="00C80DF4" w:rsidP="00A24961" w:rsidRDefault="00C80DF4" w14:paraId="56F5113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CCE_L10_29</w:t>
            </w:r>
          </w:p>
        </w:tc>
        <w:tc>
          <w:tcPr>
            <w:tcW w:w="1079" w:type="pct"/>
            <w:noWrap/>
            <w:vAlign w:val="center"/>
            <w:hideMark/>
          </w:tcPr>
          <w:p w:rsidRPr="001D7FA5" w:rsidR="00C80DF4" w:rsidP="00A24961" w:rsidRDefault="00C80DF4" w14:paraId="12A1507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519943B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07/11/2025</w:t>
            </w:r>
          </w:p>
        </w:tc>
        <w:tc>
          <w:tcPr>
            <w:tcW w:w="632" w:type="pct"/>
            <w:noWrap/>
            <w:vAlign w:val="center"/>
            <w:hideMark/>
          </w:tcPr>
          <w:p w:rsidRPr="001D7FA5" w:rsidR="00C80DF4" w:rsidP="00A24961" w:rsidRDefault="00C80DF4" w14:paraId="7FC6C24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14634</w:t>
            </w:r>
          </w:p>
        </w:tc>
      </w:tr>
      <w:tr w:rsidRPr="00A24961" w:rsidR="004971A7" w:rsidTr="00A24961" w14:paraId="764737CE"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64E78DEC" w14:textId="77777777">
            <w:pPr>
              <w:jc w:val="center"/>
              <w:rPr>
                <w:rFonts w:eastAsia="Times New Roman"/>
                <w:color w:val="000000"/>
                <w:sz w:val="18"/>
                <w:szCs w:val="18"/>
              </w:rPr>
            </w:pPr>
            <w:r w:rsidRPr="001D7FA5">
              <w:rPr>
                <w:rFonts w:eastAsia="Times New Roman"/>
                <w:color w:val="000000"/>
                <w:sz w:val="18"/>
                <w:szCs w:val="18"/>
              </w:rPr>
              <w:t>66</w:t>
            </w:r>
          </w:p>
        </w:tc>
        <w:tc>
          <w:tcPr>
            <w:tcW w:w="1652" w:type="pct"/>
            <w:noWrap/>
            <w:vAlign w:val="center"/>
            <w:hideMark/>
          </w:tcPr>
          <w:p w:rsidRPr="001D7FA5" w:rsidR="00C80DF4" w:rsidP="00A24961" w:rsidRDefault="00C80DF4" w14:paraId="223C7D6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SCJ17E100075</w:t>
            </w:r>
          </w:p>
        </w:tc>
        <w:tc>
          <w:tcPr>
            <w:tcW w:w="1079" w:type="pct"/>
            <w:noWrap/>
            <w:vAlign w:val="center"/>
            <w:hideMark/>
          </w:tcPr>
          <w:p w:rsidRPr="001D7FA5" w:rsidR="00C80DF4" w:rsidP="00A24961" w:rsidRDefault="00C80DF4" w14:paraId="05A312F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25897524</w:t>
            </w:r>
          </w:p>
        </w:tc>
        <w:tc>
          <w:tcPr>
            <w:tcW w:w="1111" w:type="pct"/>
            <w:noWrap/>
            <w:vAlign w:val="center"/>
            <w:hideMark/>
          </w:tcPr>
          <w:p w:rsidRPr="001D7FA5" w:rsidR="00C80DF4" w:rsidP="00A24961" w:rsidRDefault="00C80DF4" w14:paraId="5C1B329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07/11/2025</w:t>
            </w:r>
          </w:p>
        </w:tc>
        <w:tc>
          <w:tcPr>
            <w:tcW w:w="632" w:type="pct"/>
            <w:noWrap/>
            <w:vAlign w:val="center"/>
            <w:hideMark/>
          </w:tcPr>
          <w:p w:rsidRPr="001D7FA5" w:rsidR="00C80DF4" w:rsidP="00A24961" w:rsidRDefault="00C80DF4" w14:paraId="1A70D92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14631</w:t>
            </w:r>
          </w:p>
        </w:tc>
      </w:tr>
      <w:tr w:rsidRPr="00A24961" w:rsidR="004971A7" w:rsidTr="00A24961" w14:paraId="687E4B8C"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2534D219" w14:textId="77777777">
            <w:pPr>
              <w:jc w:val="center"/>
              <w:rPr>
                <w:rFonts w:eastAsia="Times New Roman"/>
                <w:color w:val="000000"/>
                <w:sz w:val="18"/>
                <w:szCs w:val="18"/>
              </w:rPr>
            </w:pPr>
            <w:r w:rsidRPr="001D7FA5">
              <w:rPr>
                <w:rFonts w:eastAsia="Times New Roman"/>
                <w:color w:val="000000"/>
                <w:sz w:val="18"/>
                <w:szCs w:val="18"/>
              </w:rPr>
              <w:t>67</w:t>
            </w:r>
          </w:p>
        </w:tc>
        <w:tc>
          <w:tcPr>
            <w:tcW w:w="1652" w:type="pct"/>
            <w:noWrap/>
            <w:vAlign w:val="center"/>
            <w:hideMark/>
          </w:tcPr>
          <w:p w:rsidRPr="001D7FA5" w:rsidR="00C80DF4" w:rsidP="00A24961" w:rsidRDefault="00C80DF4" w14:paraId="766CD11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SCJ17E100152</w:t>
            </w:r>
          </w:p>
        </w:tc>
        <w:tc>
          <w:tcPr>
            <w:tcW w:w="1079" w:type="pct"/>
            <w:noWrap/>
            <w:vAlign w:val="center"/>
            <w:hideMark/>
          </w:tcPr>
          <w:p w:rsidRPr="001D7FA5" w:rsidR="00C80DF4" w:rsidP="00A24961" w:rsidRDefault="00C80DF4" w14:paraId="479E283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25897554</w:t>
            </w:r>
          </w:p>
        </w:tc>
        <w:tc>
          <w:tcPr>
            <w:tcW w:w="1111" w:type="pct"/>
            <w:noWrap/>
            <w:vAlign w:val="center"/>
            <w:hideMark/>
          </w:tcPr>
          <w:p w:rsidRPr="001D7FA5" w:rsidR="00C80DF4" w:rsidP="00A24961" w:rsidRDefault="00C80DF4" w14:paraId="1978823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07/11/2025</w:t>
            </w:r>
          </w:p>
        </w:tc>
        <w:tc>
          <w:tcPr>
            <w:tcW w:w="632" w:type="pct"/>
            <w:noWrap/>
            <w:vAlign w:val="center"/>
            <w:hideMark/>
          </w:tcPr>
          <w:p w:rsidRPr="001D7FA5" w:rsidR="00C80DF4" w:rsidP="00A24961" w:rsidRDefault="00C80DF4" w14:paraId="3F2779F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14658</w:t>
            </w:r>
          </w:p>
        </w:tc>
      </w:tr>
      <w:tr w:rsidRPr="00A24961" w:rsidR="004971A7" w:rsidTr="00A24961" w14:paraId="4915A22C"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502525C1" w14:textId="77777777">
            <w:pPr>
              <w:jc w:val="center"/>
              <w:rPr>
                <w:rFonts w:eastAsia="Times New Roman"/>
                <w:color w:val="000000"/>
                <w:sz w:val="18"/>
                <w:szCs w:val="18"/>
              </w:rPr>
            </w:pPr>
            <w:r w:rsidRPr="001D7FA5">
              <w:rPr>
                <w:rFonts w:eastAsia="Times New Roman"/>
                <w:color w:val="000000"/>
                <w:sz w:val="18"/>
                <w:szCs w:val="18"/>
              </w:rPr>
              <w:t>68</w:t>
            </w:r>
          </w:p>
        </w:tc>
        <w:tc>
          <w:tcPr>
            <w:tcW w:w="1652" w:type="pct"/>
            <w:noWrap/>
            <w:vAlign w:val="center"/>
            <w:hideMark/>
          </w:tcPr>
          <w:p w:rsidRPr="001D7FA5" w:rsidR="00C80DF4" w:rsidP="00A24961" w:rsidRDefault="00C80DF4" w14:paraId="3C264C8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FSC0003</w:t>
            </w:r>
          </w:p>
        </w:tc>
        <w:tc>
          <w:tcPr>
            <w:tcW w:w="1079" w:type="pct"/>
            <w:noWrap/>
            <w:vAlign w:val="center"/>
            <w:hideMark/>
          </w:tcPr>
          <w:p w:rsidRPr="001D7FA5" w:rsidR="00C80DF4" w:rsidP="00A24961" w:rsidRDefault="00C80DF4" w14:paraId="2452DB1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25899864</w:t>
            </w:r>
          </w:p>
        </w:tc>
        <w:tc>
          <w:tcPr>
            <w:tcW w:w="1111" w:type="pct"/>
            <w:noWrap/>
            <w:vAlign w:val="center"/>
            <w:hideMark/>
          </w:tcPr>
          <w:p w:rsidRPr="001D7FA5" w:rsidR="00C80DF4" w:rsidP="00A24961" w:rsidRDefault="00C80DF4" w14:paraId="19AAF6F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07/11/2025</w:t>
            </w:r>
          </w:p>
        </w:tc>
        <w:tc>
          <w:tcPr>
            <w:tcW w:w="632" w:type="pct"/>
            <w:noWrap/>
            <w:vAlign w:val="center"/>
            <w:hideMark/>
          </w:tcPr>
          <w:p w:rsidRPr="001D7FA5" w:rsidR="00C80DF4" w:rsidP="00A24961" w:rsidRDefault="00C80DF4" w14:paraId="4ED128C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14652</w:t>
            </w:r>
          </w:p>
        </w:tc>
      </w:tr>
      <w:tr w:rsidRPr="00A24961" w:rsidR="004971A7" w:rsidTr="00A24961" w14:paraId="751D92AE"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5DFB49F3" w14:textId="77777777">
            <w:pPr>
              <w:jc w:val="center"/>
              <w:rPr>
                <w:rFonts w:eastAsia="Times New Roman"/>
                <w:color w:val="000000"/>
                <w:sz w:val="18"/>
                <w:szCs w:val="18"/>
              </w:rPr>
            </w:pPr>
            <w:r w:rsidRPr="001D7FA5">
              <w:rPr>
                <w:rFonts w:eastAsia="Times New Roman"/>
                <w:color w:val="000000"/>
                <w:sz w:val="18"/>
                <w:szCs w:val="18"/>
              </w:rPr>
              <w:t>69</w:t>
            </w:r>
          </w:p>
        </w:tc>
        <w:tc>
          <w:tcPr>
            <w:tcW w:w="1652" w:type="pct"/>
            <w:noWrap/>
            <w:vAlign w:val="center"/>
            <w:hideMark/>
          </w:tcPr>
          <w:p w:rsidRPr="001D7FA5" w:rsidR="00C80DF4" w:rsidP="00A24961" w:rsidRDefault="00C80DF4" w14:paraId="0C50D29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P376</w:t>
            </w:r>
          </w:p>
        </w:tc>
        <w:tc>
          <w:tcPr>
            <w:tcW w:w="1079" w:type="pct"/>
            <w:noWrap/>
            <w:vAlign w:val="center"/>
            <w:hideMark/>
          </w:tcPr>
          <w:p w:rsidRPr="001D7FA5" w:rsidR="00C80DF4" w:rsidP="00A24961" w:rsidRDefault="00C80DF4" w14:paraId="13AA854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0FC7B9A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07/11/2025</w:t>
            </w:r>
          </w:p>
        </w:tc>
        <w:tc>
          <w:tcPr>
            <w:tcW w:w="632" w:type="pct"/>
            <w:noWrap/>
            <w:vAlign w:val="center"/>
            <w:hideMark/>
          </w:tcPr>
          <w:p w:rsidRPr="001D7FA5" w:rsidR="00C80DF4" w:rsidP="00A24961" w:rsidRDefault="00C80DF4" w14:paraId="7C2A12B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14655</w:t>
            </w:r>
          </w:p>
        </w:tc>
      </w:tr>
      <w:tr w:rsidRPr="00A24961" w:rsidR="004971A7" w:rsidTr="00A24961" w14:paraId="0ECA2B32"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0A911C11" w14:textId="77777777">
            <w:pPr>
              <w:jc w:val="center"/>
              <w:rPr>
                <w:rFonts w:eastAsia="Times New Roman"/>
                <w:color w:val="000000"/>
                <w:sz w:val="18"/>
                <w:szCs w:val="18"/>
              </w:rPr>
            </w:pPr>
            <w:r w:rsidRPr="001D7FA5">
              <w:rPr>
                <w:rFonts w:eastAsia="Times New Roman"/>
                <w:color w:val="000000"/>
                <w:sz w:val="18"/>
                <w:szCs w:val="18"/>
              </w:rPr>
              <w:t>70</w:t>
            </w:r>
          </w:p>
        </w:tc>
        <w:tc>
          <w:tcPr>
            <w:tcW w:w="1652" w:type="pct"/>
            <w:noWrap/>
            <w:vAlign w:val="center"/>
            <w:hideMark/>
          </w:tcPr>
          <w:p w:rsidRPr="001D7FA5" w:rsidR="00C80DF4" w:rsidP="00A24961" w:rsidRDefault="00C80DF4" w14:paraId="7BEE7F9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AL661</w:t>
            </w:r>
          </w:p>
        </w:tc>
        <w:tc>
          <w:tcPr>
            <w:tcW w:w="1079" w:type="pct"/>
            <w:noWrap/>
            <w:vAlign w:val="center"/>
            <w:hideMark/>
          </w:tcPr>
          <w:p w:rsidRPr="001D7FA5" w:rsidR="00C80DF4" w:rsidP="00A24961" w:rsidRDefault="00C80DF4" w14:paraId="07A154F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25898892</w:t>
            </w:r>
          </w:p>
        </w:tc>
        <w:tc>
          <w:tcPr>
            <w:tcW w:w="1111" w:type="pct"/>
            <w:noWrap/>
            <w:vAlign w:val="center"/>
            <w:hideMark/>
          </w:tcPr>
          <w:p w:rsidRPr="001D7FA5" w:rsidR="00C80DF4" w:rsidP="00A24961" w:rsidRDefault="00C80DF4" w14:paraId="534464E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07/11/2025</w:t>
            </w:r>
          </w:p>
        </w:tc>
        <w:tc>
          <w:tcPr>
            <w:tcW w:w="632" w:type="pct"/>
            <w:noWrap/>
            <w:vAlign w:val="center"/>
            <w:hideMark/>
          </w:tcPr>
          <w:p w:rsidRPr="001D7FA5" w:rsidR="00C80DF4" w:rsidP="00A24961" w:rsidRDefault="00C80DF4" w14:paraId="01E023C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14650</w:t>
            </w:r>
          </w:p>
        </w:tc>
      </w:tr>
      <w:tr w:rsidRPr="00A24961" w:rsidR="004971A7" w:rsidTr="00A24961" w14:paraId="029A59A8"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7CE7C7B9" w14:textId="77777777">
            <w:pPr>
              <w:jc w:val="center"/>
              <w:rPr>
                <w:rFonts w:eastAsia="Times New Roman"/>
                <w:color w:val="000000"/>
                <w:sz w:val="18"/>
                <w:szCs w:val="18"/>
              </w:rPr>
            </w:pPr>
            <w:r w:rsidRPr="001D7FA5">
              <w:rPr>
                <w:rFonts w:eastAsia="Times New Roman"/>
                <w:color w:val="000000"/>
                <w:sz w:val="18"/>
                <w:szCs w:val="18"/>
              </w:rPr>
              <w:t>71</w:t>
            </w:r>
          </w:p>
        </w:tc>
        <w:tc>
          <w:tcPr>
            <w:tcW w:w="1652" w:type="pct"/>
            <w:noWrap/>
            <w:vAlign w:val="center"/>
            <w:hideMark/>
          </w:tcPr>
          <w:p w:rsidRPr="001D7FA5" w:rsidR="00C80DF4" w:rsidP="00A24961" w:rsidRDefault="00C80DF4" w14:paraId="62E5FBA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SCJ17E160005</w:t>
            </w:r>
          </w:p>
        </w:tc>
        <w:tc>
          <w:tcPr>
            <w:tcW w:w="1079" w:type="pct"/>
            <w:noWrap/>
            <w:vAlign w:val="center"/>
            <w:hideMark/>
          </w:tcPr>
          <w:p w:rsidRPr="001D7FA5" w:rsidR="00C80DF4" w:rsidP="00A24961" w:rsidRDefault="00C80DF4" w14:paraId="2BF3B11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25899059</w:t>
            </w:r>
          </w:p>
        </w:tc>
        <w:tc>
          <w:tcPr>
            <w:tcW w:w="1111" w:type="pct"/>
            <w:noWrap/>
            <w:vAlign w:val="center"/>
            <w:hideMark/>
          </w:tcPr>
          <w:p w:rsidRPr="001D7FA5" w:rsidR="00C80DF4" w:rsidP="00A24961" w:rsidRDefault="00C80DF4" w14:paraId="3EDDE2D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07/11/2025</w:t>
            </w:r>
          </w:p>
        </w:tc>
        <w:tc>
          <w:tcPr>
            <w:tcW w:w="632" w:type="pct"/>
            <w:noWrap/>
            <w:vAlign w:val="center"/>
            <w:hideMark/>
          </w:tcPr>
          <w:p w:rsidRPr="001D7FA5" w:rsidR="00C80DF4" w:rsidP="00A24961" w:rsidRDefault="00C80DF4" w14:paraId="615485B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14593</w:t>
            </w:r>
          </w:p>
        </w:tc>
      </w:tr>
      <w:tr w:rsidRPr="00A24961" w:rsidR="004971A7" w:rsidTr="00A24961" w14:paraId="33D9987B"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766E40E5" w14:textId="77777777">
            <w:pPr>
              <w:jc w:val="center"/>
              <w:rPr>
                <w:rFonts w:eastAsia="Times New Roman"/>
                <w:color w:val="000000"/>
                <w:sz w:val="18"/>
                <w:szCs w:val="18"/>
              </w:rPr>
            </w:pPr>
            <w:r w:rsidRPr="001D7FA5">
              <w:rPr>
                <w:rFonts w:eastAsia="Times New Roman"/>
                <w:color w:val="000000"/>
                <w:sz w:val="18"/>
                <w:szCs w:val="18"/>
              </w:rPr>
              <w:t>72</w:t>
            </w:r>
          </w:p>
        </w:tc>
        <w:tc>
          <w:tcPr>
            <w:tcW w:w="1652" w:type="pct"/>
            <w:noWrap/>
            <w:vAlign w:val="center"/>
            <w:hideMark/>
          </w:tcPr>
          <w:p w:rsidRPr="001D7FA5" w:rsidR="00C80DF4" w:rsidP="00A24961" w:rsidRDefault="00C80DF4" w14:paraId="7EBC7A3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CVID22328</w:t>
            </w:r>
          </w:p>
        </w:tc>
        <w:tc>
          <w:tcPr>
            <w:tcW w:w="1079" w:type="pct"/>
            <w:noWrap/>
            <w:vAlign w:val="center"/>
            <w:hideMark/>
          </w:tcPr>
          <w:p w:rsidRPr="001D7FA5" w:rsidR="00C80DF4" w:rsidP="00A24961" w:rsidRDefault="00C80DF4" w14:paraId="1FAA806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25900562</w:t>
            </w:r>
          </w:p>
        </w:tc>
        <w:tc>
          <w:tcPr>
            <w:tcW w:w="1111" w:type="pct"/>
            <w:noWrap/>
            <w:vAlign w:val="center"/>
            <w:hideMark/>
          </w:tcPr>
          <w:p w:rsidRPr="001D7FA5" w:rsidR="00C80DF4" w:rsidP="00A24961" w:rsidRDefault="00C80DF4" w14:paraId="6B0CCE3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07/11/2025</w:t>
            </w:r>
          </w:p>
        </w:tc>
        <w:tc>
          <w:tcPr>
            <w:tcW w:w="632" w:type="pct"/>
            <w:noWrap/>
            <w:vAlign w:val="center"/>
            <w:hideMark/>
          </w:tcPr>
          <w:p w:rsidRPr="001D7FA5" w:rsidR="00C80DF4" w:rsidP="00A24961" w:rsidRDefault="00C80DF4" w14:paraId="654F721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14651</w:t>
            </w:r>
          </w:p>
        </w:tc>
      </w:tr>
      <w:tr w:rsidRPr="00A24961" w:rsidR="004971A7" w:rsidTr="00A24961" w14:paraId="48CA4597"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3DBB6746" w14:textId="77777777">
            <w:pPr>
              <w:jc w:val="center"/>
              <w:rPr>
                <w:rFonts w:eastAsia="Times New Roman"/>
                <w:color w:val="000000"/>
                <w:sz w:val="18"/>
                <w:szCs w:val="18"/>
              </w:rPr>
            </w:pPr>
            <w:r w:rsidRPr="001D7FA5">
              <w:rPr>
                <w:rFonts w:eastAsia="Times New Roman"/>
                <w:color w:val="000000"/>
                <w:sz w:val="18"/>
                <w:szCs w:val="18"/>
              </w:rPr>
              <w:t>73</w:t>
            </w:r>
          </w:p>
        </w:tc>
        <w:tc>
          <w:tcPr>
            <w:tcW w:w="1652" w:type="pct"/>
            <w:noWrap/>
            <w:vAlign w:val="center"/>
            <w:hideMark/>
          </w:tcPr>
          <w:p w:rsidRPr="001D7FA5" w:rsidR="00C80DF4" w:rsidP="00A24961" w:rsidRDefault="00C80DF4" w14:paraId="5975B1E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AL2347</w:t>
            </w:r>
          </w:p>
        </w:tc>
        <w:tc>
          <w:tcPr>
            <w:tcW w:w="1079" w:type="pct"/>
            <w:noWrap/>
            <w:vAlign w:val="center"/>
            <w:hideMark/>
          </w:tcPr>
          <w:p w:rsidRPr="001D7FA5" w:rsidR="00C80DF4" w:rsidP="00A24961" w:rsidRDefault="00C80DF4" w14:paraId="1337FEE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663BD9E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07/11/2025</w:t>
            </w:r>
          </w:p>
        </w:tc>
        <w:tc>
          <w:tcPr>
            <w:tcW w:w="632" w:type="pct"/>
            <w:noWrap/>
            <w:vAlign w:val="center"/>
            <w:hideMark/>
          </w:tcPr>
          <w:p w:rsidRPr="001D7FA5" w:rsidR="00C80DF4" w:rsidP="00A24961" w:rsidRDefault="00C80DF4" w14:paraId="2122A2B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14653</w:t>
            </w:r>
          </w:p>
        </w:tc>
      </w:tr>
      <w:tr w:rsidRPr="00A24961" w:rsidR="004971A7" w:rsidTr="00A24961" w14:paraId="1F95ACCD"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12DC8148" w14:textId="77777777">
            <w:pPr>
              <w:jc w:val="center"/>
              <w:rPr>
                <w:rFonts w:eastAsia="Times New Roman"/>
                <w:color w:val="000000"/>
                <w:sz w:val="18"/>
                <w:szCs w:val="18"/>
              </w:rPr>
            </w:pPr>
            <w:r w:rsidRPr="001D7FA5">
              <w:rPr>
                <w:rFonts w:eastAsia="Times New Roman"/>
                <w:color w:val="000000"/>
                <w:sz w:val="18"/>
                <w:szCs w:val="18"/>
              </w:rPr>
              <w:t>74</w:t>
            </w:r>
          </w:p>
        </w:tc>
        <w:tc>
          <w:tcPr>
            <w:tcW w:w="1652" w:type="pct"/>
            <w:noWrap/>
            <w:vAlign w:val="center"/>
            <w:hideMark/>
          </w:tcPr>
          <w:p w:rsidRPr="001D7FA5" w:rsidR="00C80DF4" w:rsidP="00A24961" w:rsidRDefault="00C80DF4" w14:paraId="30586F5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SCJ17E130042</w:t>
            </w:r>
          </w:p>
        </w:tc>
        <w:tc>
          <w:tcPr>
            <w:tcW w:w="1079" w:type="pct"/>
            <w:noWrap/>
            <w:vAlign w:val="center"/>
            <w:hideMark/>
          </w:tcPr>
          <w:p w:rsidRPr="001D7FA5" w:rsidR="00C80DF4" w:rsidP="00A24961" w:rsidRDefault="00C80DF4" w14:paraId="4BB326D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25901237</w:t>
            </w:r>
          </w:p>
        </w:tc>
        <w:tc>
          <w:tcPr>
            <w:tcW w:w="1111" w:type="pct"/>
            <w:noWrap/>
            <w:vAlign w:val="center"/>
            <w:hideMark/>
          </w:tcPr>
          <w:p w:rsidRPr="001D7FA5" w:rsidR="00C80DF4" w:rsidP="00A24961" w:rsidRDefault="00C80DF4" w14:paraId="32E579E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07/11/2025</w:t>
            </w:r>
          </w:p>
        </w:tc>
        <w:tc>
          <w:tcPr>
            <w:tcW w:w="632" w:type="pct"/>
            <w:noWrap/>
            <w:vAlign w:val="center"/>
            <w:hideMark/>
          </w:tcPr>
          <w:p w:rsidRPr="001D7FA5" w:rsidR="00C80DF4" w:rsidP="00A24961" w:rsidRDefault="00C80DF4" w14:paraId="288208B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12587</w:t>
            </w:r>
          </w:p>
        </w:tc>
      </w:tr>
      <w:tr w:rsidRPr="00A24961" w:rsidR="004971A7" w:rsidTr="00A24961" w14:paraId="707432F9"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4C12F729" w14:textId="77777777">
            <w:pPr>
              <w:jc w:val="center"/>
              <w:rPr>
                <w:rFonts w:eastAsia="Times New Roman"/>
                <w:color w:val="000000"/>
                <w:sz w:val="18"/>
                <w:szCs w:val="18"/>
              </w:rPr>
            </w:pPr>
            <w:r w:rsidRPr="001D7FA5">
              <w:rPr>
                <w:rFonts w:eastAsia="Times New Roman"/>
                <w:color w:val="000000"/>
                <w:sz w:val="18"/>
                <w:szCs w:val="18"/>
              </w:rPr>
              <w:t>75</w:t>
            </w:r>
          </w:p>
        </w:tc>
        <w:tc>
          <w:tcPr>
            <w:tcW w:w="1652" w:type="pct"/>
            <w:noWrap/>
            <w:vAlign w:val="center"/>
            <w:hideMark/>
          </w:tcPr>
          <w:p w:rsidRPr="001D7FA5" w:rsidR="00C80DF4" w:rsidP="00A24961" w:rsidRDefault="00C80DF4" w14:paraId="0EA0ACB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SCJ18ESP00024</w:t>
            </w:r>
          </w:p>
        </w:tc>
        <w:tc>
          <w:tcPr>
            <w:tcW w:w="1079" w:type="pct"/>
            <w:noWrap/>
            <w:vAlign w:val="center"/>
            <w:hideMark/>
          </w:tcPr>
          <w:p w:rsidRPr="001D7FA5" w:rsidR="00C80DF4" w:rsidP="00A24961" w:rsidRDefault="00C80DF4" w14:paraId="450E097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25904158</w:t>
            </w:r>
          </w:p>
        </w:tc>
        <w:tc>
          <w:tcPr>
            <w:tcW w:w="1111" w:type="pct"/>
            <w:noWrap/>
            <w:vAlign w:val="center"/>
            <w:hideMark/>
          </w:tcPr>
          <w:p w:rsidRPr="001D7FA5" w:rsidR="00C80DF4" w:rsidP="00A24961" w:rsidRDefault="00C80DF4" w14:paraId="468E348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08/11/2025</w:t>
            </w:r>
          </w:p>
        </w:tc>
        <w:tc>
          <w:tcPr>
            <w:tcW w:w="632" w:type="pct"/>
            <w:noWrap/>
            <w:vAlign w:val="center"/>
            <w:hideMark/>
          </w:tcPr>
          <w:p w:rsidRPr="001D7FA5" w:rsidR="00C80DF4" w:rsidP="00A24961" w:rsidRDefault="00C80DF4" w14:paraId="588138F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14654</w:t>
            </w:r>
          </w:p>
        </w:tc>
      </w:tr>
      <w:tr w:rsidRPr="00A24961" w:rsidR="004971A7" w:rsidTr="00A24961" w14:paraId="73966DE0"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34D47E55" w14:textId="77777777">
            <w:pPr>
              <w:jc w:val="center"/>
              <w:rPr>
                <w:rFonts w:eastAsia="Times New Roman"/>
                <w:color w:val="000000"/>
                <w:sz w:val="18"/>
                <w:szCs w:val="18"/>
              </w:rPr>
            </w:pPr>
            <w:r w:rsidRPr="001D7FA5">
              <w:rPr>
                <w:rFonts w:eastAsia="Times New Roman"/>
                <w:color w:val="000000"/>
                <w:sz w:val="18"/>
                <w:szCs w:val="18"/>
              </w:rPr>
              <w:t>76</w:t>
            </w:r>
          </w:p>
        </w:tc>
        <w:tc>
          <w:tcPr>
            <w:tcW w:w="1652" w:type="pct"/>
            <w:noWrap/>
            <w:vAlign w:val="center"/>
            <w:hideMark/>
          </w:tcPr>
          <w:p w:rsidRPr="001D7FA5" w:rsidR="00C80DF4" w:rsidP="00A24961" w:rsidRDefault="00C80DF4" w14:paraId="56FF50B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AL2751</w:t>
            </w:r>
          </w:p>
        </w:tc>
        <w:tc>
          <w:tcPr>
            <w:tcW w:w="1079" w:type="pct"/>
            <w:noWrap/>
            <w:vAlign w:val="center"/>
            <w:hideMark/>
          </w:tcPr>
          <w:p w:rsidRPr="001D7FA5" w:rsidR="00C80DF4" w:rsidP="00A24961" w:rsidRDefault="00C80DF4" w14:paraId="1BC8E53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25904189</w:t>
            </w:r>
          </w:p>
        </w:tc>
        <w:tc>
          <w:tcPr>
            <w:tcW w:w="1111" w:type="pct"/>
            <w:noWrap/>
            <w:vAlign w:val="center"/>
            <w:hideMark/>
          </w:tcPr>
          <w:p w:rsidRPr="001D7FA5" w:rsidR="00C80DF4" w:rsidP="00A24961" w:rsidRDefault="00C80DF4" w14:paraId="050E02D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08/11/2025</w:t>
            </w:r>
          </w:p>
        </w:tc>
        <w:tc>
          <w:tcPr>
            <w:tcW w:w="632" w:type="pct"/>
            <w:noWrap/>
            <w:vAlign w:val="center"/>
            <w:hideMark/>
          </w:tcPr>
          <w:p w:rsidRPr="001D7FA5" w:rsidR="00C80DF4" w:rsidP="00A24961" w:rsidRDefault="00C80DF4" w14:paraId="058FAAC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14671</w:t>
            </w:r>
          </w:p>
        </w:tc>
      </w:tr>
      <w:tr w:rsidRPr="00A24961" w:rsidR="004971A7" w:rsidTr="00A24961" w14:paraId="16195844"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6D021A51" w14:textId="77777777">
            <w:pPr>
              <w:jc w:val="center"/>
              <w:rPr>
                <w:rFonts w:eastAsia="Times New Roman"/>
                <w:color w:val="000000"/>
                <w:sz w:val="18"/>
                <w:szCs w:val="18"/>
              </w:rPr>
            </w:pPr>
            <w:r w:rsidRPr="001D7FA5">
              <w:rPr>
                <w:rFonts w:eastAsia="Times New Roman"/>
                <w:color w:val="000000"/>
                <w:sz w:val="18"/>
                <w:szCs w:val="18"/>
              </w:rPr>
              <w:t>77</w:t>
            </w:r>
          </w:p>
        </w:tc>
        <w:tc>
          <w:tcPr>
            <w:tcW w:w="1652" w:type="pct"/>
            <w:noWrap/>
            <w:vAlign w:val="center"/>
            <w:hideMark/>
          </w:tcPr>
          <w:p w:rsidRPr="001D7FA5" w:rsidR="00C80DF4" w:rsidP="00A24961" w:rsidRDefault="00C80DF4" w14:paraId="04B87DA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350-4969</w:t>
            </w:r>
          </w:p>
        </w:tc>
        <w:tc>
          <w:tcPr>
            <w:tcW w:w="1079" w:type="pct"/>
            <w:noWrap/>
            <w:vAlign w:val="center"/>
            <w:hideMark/>
          </w:tcPr>
          <w:p w:rsidRPr="001D7FA5" w:rsidR="00C80DF4" w:rsidP="00A24961" w:rsidRDefault="00C80DF4" w14:paraId="34B93C9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25904179</w:t>
            </w:r>
          </w:p>
        </w:tc>
        <w:tc>
          <w:tcPr>
            <w:tcW w:w="1111" w:type="pct"/>
            <w:noWrap/>
            <w:vAlign w:val="center"/>
            <w:hideMark/>
          </w:tcPr>
          <w:p w:rsidRPr="001D7FA5" w:rsidR="00C80DF4" w:rsidP="00A24961" w:rsidRDefault="00C80DF4" w14:paraId="4157682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08/11/2025</w:t>
            </w:r>
          </w:p>
        </w:tc>
        <w:tc>
          <w:tcPr>
            <w:tcW w:w="632" w:type="pct"/>
            <w:noWrap/>
            <w:vAlign w:val="center"/>
            <w:hideMark/>
          </w:tcPr>
          <w:p w:rsidRPr="001D7FA5" w:rsidR="00C80DF4" w:rsidP="00A24961" w:rsidRDefault="00C80DF4" w14:paraId="514318C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14668</w:t>
            </w:r>
          </w:p>
        </w:tc>
      </w:tr>
      <w:tr w:rsidRPr="00A24961" w:rsidR="004971A7" w:rsidTr="00A24961" w14:paraId="14A50776"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655BEC5D" w14:textId="77777777">
            <w:pPr>
              <w:jc w:val="center"/>
              <w:rPr>
                <w:rFonts w:eastAsia="Times New Roman"/>
                <w:color w:val="000000"/>
                <w:sz w:val="18"/>
                <w:szCs w:val="18"/>
              </w:rPr>
            </w:pPr>
            <w:r w:rsidRPr="001D7FA5">
              <w:rPr>
                <w:rFonts w:eastAsia="Times New Roman"/>
                <w:color w:val="000000"/>
                <w:sz w:val="18"/>
                <w:szCs w:val="18"/>
              </w:rPr>
              <w:t>78</w:t>
            </w:r>
          </w:p>
        </w:tc>
        <w:tc>
          <w:tcPr>
            <w:tcW w:w="1652" w:type="pct"/>
            <w:noWrap/>
            <w:vAlign w:val="center"/>
            <w:hideMark/>
          </w:tcPr>
          <w:p w:rsidRPr="001D7FA5" w:rsidR="00C80DF4" w:rsidP="00A24961" w:rsidRDefault="00C80DF4" w14:paraId="1287867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350-4992</w:t>
            </w:r>
          </w:p>
        </w:tc>
        <w:tc>
          <w:tcPr>
            <w:tcW w:w="1079" w:type="pct"/>
            <w:noWrap/>
            <w:vAlign w:val="center"/>
            <w:hideMark/>
          </w:tcPr>
          <w:p w:rsidRPr="001D7FA5" w:rsidR="00C80DF4" w:rsidP="00A24961" w:rsidRDefault="00C80DF4" w14:paraId="743DBB5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25904241</w:t>
            </w:r>
          </w:p>
        </w:tc>
        <w:tc>
          <w:tcPr>
            <w:tcW w:w="1111" w:type="pct"/>
            <w:noWrap/>
            <w:vAlign w:val="center"/>
            <w:hideMark/>
          </w:tcPr>
          <w:p w:rsidRPr="001D7FA5" w:rsidR="00C80DF4" w:rsidP="00A24961" w:rsidRDefault="00C80DF4" w14:paraId="7F4A244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08/11/2025</w:t>
            </w:r>
          </w:p>
        </w:tc>
        <w:tc>
          <w:tcPr>
            <w:tcW w:w="632" w:type="pct"/>
            <w:noWrap/>
            <w:vAlign w:val="center"/>
            <w:hideMark/>
          </w:tcPr>
          <w:p w:rsidRPr="001D7FA5" w:rsidR="00C80DF4" w:rsidP="00A24961" w:rsidRDefault="00C80DF4" w14:paraId="5A5F49F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14669</w:t>
            </w:r>
          </w:p>
        </w:tc>
      </w:tr>
      <w:tr w:rsidRPr="00A24961" w:rsidR="004971A7" w:rsidTr="00A24961" w14:paraId="7B598CAE"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1A1BE9F9" w14:textId="77777777">
            <w:pPr>
              <w:jc w:val="center"/>
              <w:rPr>
                <w:rFonts w:eastAsia="Times New Roman"/>
                <w:color w:val="000000"/>
                <w:sz w:val="18"/>
                <w:szCs w:val="18"/>
              </w:rPr>
            </w:pPr>
            <w:r w:rsidRPr="001D7FA5">
              <w:rPr>
                <w:rFonts w:eastAsia="Times New Roman"/>
                <w:color w:val="000000"/>
                <w:sz w:val="18"/>
                <w:szCs w:val="18"/>
              </w:rPr>
              <w:t>79</w:t>
            </w:r>
          </w:p>
        </w:tc>
        <w:tc>
          <w:tcPr>
            <w:tcW w:w="1652" w:type="pct"/>
            <w:noWrap/>
            <w:vAlign w:val="center"/>
            <w:hideMark/>
          </w:tcPr>
          <w:p w:rsidRPr="001D7FA5" w:rsidR="00C80DF4" w:rsidP="00A24961" w:rsidRDefault="00C80DF4" w14:paraId="3BEBC07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SCJ17E010035</w:t>
            </w:r>
          </w:p>
        </w:tc>
        <w:tc>
          <w:tcPr>
            <w:tcW w:w="1079" w:type="pct"/>
            <w:noWrap/>
            <w:vAlign w:val="center"/>
            <w:hideMark/>
          </w:tcPr>
          <w:p w:rsidRPr="001D7FA5" w:rsidR="00C80DF4" w:rsidP="00A24961" w:rsidRDefault="00C80DF4" w14:paraId="5E4341E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25904282</w:t>
            </w:r>
          </w:p>
        </w:tc>
        <w:tc>
          <w:tcPr>
            <w:tcW w:w="1111" w:type="pct"/>
            <w:noWrap/>
            <w:vAlign w:val="center"/>
            <w:hideMark/>
          </w:tcPr>
          <w:p w:rsidRPr="001D7FA5" w:rsidR="00C80DF4" w:rsidP="00A24961" w:rsidRDefault="00C80DF4" w14:paraId="5543853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08/11/2025</w:t>
            </w:r>
          </w:p>
        </w:tc>
        <w:tc>
          <w:tcPr>
            <w:tcW w:w="632" w:type="pct"/>
            <w:noWrap/>
            <w:vAlign w:val="center"/>
            <w:hideMark/>
          </w:tcPr>
          <w:p w:rsidRPr="001D7FA5" w:rsidR="00C80DF4" w:rsidP="00A24961" w:rsidRDefault="00C80DF4" w14:paraId="1A599FF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14657</w:t>
            </w:r>
          </w:p>
        </w:tc>
      </w:tr>
      <w:tr w:rsidRPr="00A24961" w:rsidR="004971A7" w:rsidTr="00A24961" w14:paraId="5D899DCB"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3576EEE4" w14:textId="77777777">
            <w:pPr>
              <w:jc w:val="center"/>
              <w:rPr>
                <w:rFonts w:eastAsia="Times New Roman"/>
                <w:color w:val="000000"/>
                <w:sz w:val="18"/>
                <w:szCs w:val="18"/>
              </w:rPr>
            </w:pPr>
            <w:r w:rsidRPr="001D7FA5">
              <w:rPr>
                <w:rFonts w:eastAsia="Times New Roman"/>
                <w:color w:val="000000"/>
                <w:sz w:val="18"/>
                <w:szCs w:val="18"/>
              </w:rPr>
              <w:t>80</w:t>
            </w:r>
          </w:p>
        </w:tc>
        <w:tc>
          <w:tcPr>
            <w:tcW w:w="1652" w:type="pct"/>
            <w:noWrap/>
            <w:vAlign w:val="center"/>
            <w:hideMark/>
          </w:tcPr>
          <w:p w:rsidRPr="001D7FA5" w:rsidR="00C80DF4" w:rsidP="00A24961" w:rsidRDefault="00C80DF4" w14:paraId="2EB7681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350-4970</w:t>
            </w:r>
          </w:p>
        </w:tc>
        <w:tc>
          <w:tcPr>
            <w:tcW w:w="1079" w:type="pct"/>
            <w:noWrap/>
            <w:vAlign w:val="center"/>
            <w:hideMark/>
          </w:tcPr>
          <w:p w:rsidRPr="001D7FA5" w:rsidR="00C80DF4" w:rsidP="00A24961" w:rsidRDefault="00C80DF4" w14:paraId="4D20E3D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25904280</w:t>
            </w:r>
          </w:p>
        </w:tc>
        <w:tc>
          <w:tcPr>
            <w:tcW w:w="1111" w:type="pct"/>
            <w:noWrap/>
            <w:vAlign w:val="center"/>
            <w:hideMark/>
          </w:tcPr>
          <w:p w:rsidRPr="001D7FA5" w:rsidR="00C80DF4" w:rsidP="00A24961" w:rsidRDefault="00C80DF4" w14:paraId="01D2874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08/11/2025</w:t>
            </w:r>
          </w:p>
        </w:tc>
        <w:tc>
          <w:tcPr>
            <w:tcW w:w="632" w:type="pct"/>
            <w:noWrap/>
            <w:vAlign w:val="center"/>
            <w:hideMark/>
          </w:tcPr>
          <w:p w:rsidRPr="001D7FA5" w:rsidR="00C80DF4" w:rsidP="00A24961" w:rsidRDefault="00C80DF4" w14:paraId="049B86A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14663</w:t>
            </w:r>
          </w:p>
        </w:tc>
      </w:tr>
      <w:tr w:rsidRPr="00A24961" w:rsidR="004971A7" w:rsidTr="00A24961" w14:paraId="4F3D9557"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03775F83" w14:textId="77777777">
            <w:pPr>
              <w:jc w:val="center"/>
              <w:rPr>
                <w:rFonts w:eastAsia="Times New Roman"/>
                <w:color w:val="000000"/>
                <w:sz w:val="18"/>
                <w:szCs w:val="18"/>
              </w:rPr>
            </w:pPr>
            <w:r w:rsidRPr="001D7FA5">
              <w:rPr>
                <w:rFonts w:eastAsia="Times New Roman"/>
                <w:color w:val="000000"/>
                <w:sz w:val="18"/>
                <w:szCs w:val="18"/>
              </w:rPr>
              <w:t>81</w:t>
            </w:r>
          </w:p>
        </w:tc>
        <w:tc>
          <w:tcPr>
            <w:tcW w:w="1652" w:type="pct"/>
            <w:noWrap/>
            <w:vAlign w:val="center"/>
            <w:hideMark/>
          </w:tcPr>
          <w:p w:rsidRPr="001D7FA5" w:rsidR="00C80DF4" w:rsidP="00A24961" w:rsidRDefault="00C80DF4" w14:paraId="1597E8E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ESU-313</w:t>
            </w:r>
          </w:p>
        </w:tc>
        <w:tc>
          <w:tcPr>
            <w:tcW w:w="1079" w:type="pct"/>
            <w:noWrap/>
            <w:vAlign w:val="center"/>
            <w:hideMark/>
          </w:tcPr>
          <w:p w:rsidRPr="001D7FA5" w:rsidR="00C80DF4" w:rsidP="00A24961" w:rsidRDefault="00C80DF4" w14:paraId="7FCF98B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5A23D09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08/11/2025</w:t>
            </w:r>
          </w:p>
        </w:tc>
        <w:tc>
          <w:tcPr>
            <w:tcW w:w="632" w:type="pct"/>
            <w:noWrap/>
            <w:vAlign w:val="center"/>
            <w:hideMark/>
          </w:tcPr>
          <w:p w:rsidRPr="001D7FA5" w:rsidR="00C80DF4" w:rsidP="00A24961" w:rsidRDefault="00C80DF4" w14:paraId="2B0739B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14683</w:t>
            </w:r>
          </w:p>
        </w:tc>
      </w:tr>
      <w:tr w:rsidRPr="00A24961" w:rsidR="004971A7" w:rsidTr="00A24961" w14:paraId="555BA109"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08971A7A" w14:textId="77777777">
            <w:pPr>
              <w:jc w:val="center"/>
              <w:rPr>
                <w:rFonts w:eastAsia="Times New Roman"/>
                <w:color w:val="000000"/>
                <w:sz w:val="18"/>
                <w:szCs w:val="18"/>
              </w:rPr>
            </w:pPr>
            <w:r w:rsidRPr="001D7FA5">
              <w:rPr>
                <w:rFonts w:eastAsia="Times New Roman"/>
                <w:color w:val="000000"/>
                <w:sz w:val="18"/>
                <w:szCs w:val="18"/>
              </w:rPr>
              <w:t>82</w:t>
            </w:r>
          </w:p>
        </w:tc>
        <w:tc>
          <w:tcPr>
            <w:tcW w:w="1652" w:type="pct"/>
            <w:noWrap/>
            <w:vAlign w:val="center"/>
            <w:hideMark/>
          </w:tcPr>
          <w:p w:rsidRPr="001D7FA5" w:rsidR="00C80DF4" w:rsidP="00A24961" w:rsidRDefault="00C80DF4" w14:paraId="27DF751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SCJ17E010028</w:t>
            </w:r>
          </w:p>
        </w:tc>
        <w:tc>
          <w:tcPr>
            <w:tcW w:w="1079" w:type="pct"/>
            <w:noWrap/>
            <w:vAlign w:val="center"/>
            <w:hideMark/>
          </w:tcPr>
          <w:p w:rsidRPr="001D7FA5" w:rsidR="00C80DF4" w:rsidP="00A24961" w:rsidRDefault="00C80DF4" w14:paraId="429AD03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25904307</w:t>
            </w:r>
          </w:p>
        </w:tc>
        <w:tc>
          <w:tcPr>
            <w:tcW w:w="1111" w:type="pct"/>
            <w:noWrap/>
            <w:vAlign w:val="center"/>
            <w:hideMark/>
          </w:tcPr>
          <w:p w:rsidRPr="001D7FA5" w:rsidR="00C80DF4" w:rsidP="00A24961" w:rsidRDefault="00C80DF4" w14:paraId="48337D7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08/11/2025</w:t>
            </w:r>
          </w:p>
        </w:tc>
        <w:tc>
          <w:tcPr>
            <w:tcW w:w="632" w:type="pct"/>
            <w:noWrap/>
            <w:vAlign w:val="center"/>
            <w:hideMark/>
          </w:tcPr>
          <w:p w:rsidRPr="001D7FA5" w:rsidR="00C80DF4" w:rsidP="00A24961" w:rsidRDefault="00C80DF4" w14:paraId="7A60244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14667</w:t>
            </w:r>
          </w:p>
        </w:tc>
      </w:tr>
      <w:tr w:rsidRPr="00A24961" w:rsidR="004971A7" w:rsidTr="00A24961" w14:paraId="2C14B11B"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373DC4CA" w14:textId="77777777">
            <w:pPr>
              <w:jc w:val="center"/>
              <w:rPr>
                <w:rFonts w:eastAsia="Times New Roman"/>
                <w:color w:val="000000"/>
                <w:sz w:val="18"/>
                <w:szCs w:val="18"/>
              </w:rPr>
            </w:pPr>
            <w:r w:rsidRPr="001D7FA5">
              <w:rPr>
                <w:rFonts w:eastAsia="Times New Roman"/>
                <w:color w:val="000000"/>
                <w:sz w:val="18"/>
                <w:szCs w:val="18"/>
              </w:rPr>
              <w:t>83</w:t>
            </w:r>
          </w:p>
        </w:tc>
        <w:tc>
          <w:tcPr>
            <w:tcW w:w="1652" w:type="pct"/>
            <w:noWrap/>
            <w:vAlign w:val="center"/>
            <w:hideMark/>
          </w:tcPr>
          <w:p w:rsidRPr="001D7FA5" w:rsidR="00C80DF4" w:rsidP="00A24961" w:rsidRDefault="00C80DF4" w14:paraId="57B3502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PCE19438</w:t>
            </w:r>
          </w:p>
        </w:tc>
        <w:tc>
          <w:tcPr>
            <w:tcW w:w="1079" w:type="pct"/>
            <w:noWrap/>
            <w:vAlign w:val="center"/>
            <w:hideMark/>
          </w:tcPr>
          <w:p w:rsidRPr="001D7FA5" w:rsidR="00C80DF4" w:rsidP="00A24961" w:rsidRDefault="00C80DF4" w14:paraId="1516A8A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2152041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08/11/2025</w:t>
            </w:r>
          </w:p>
        </w:tc>
        <w:tc>
          <w:tcPr>
            <w:tcW w:w="632" w:type="pct"/>
            <w:noWrap/>
            <w:vAlign w:val="center"/>
            <w:hideMark/>
          </w:tcPr>
          <w:p w:rsidRPr="001D7FA5" w:rsidR="00C80DF4" w:rsidP="00A24961" w:rsidRDefault="00C80DF4" w14:paraId="62748B6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14656</w:t>
            </w:r>
          </w:p>
        </w:tc>
      </w:tr>
      <w:tr w:rsidRPr="00A24961" w:rsidR="004971A7" w:rsidTr="00A24961" w14:paraId="6ECE46F6"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30DB259D" w14:textId="77777777">
            <w:pPr>
              <w:jc w:val="center"/>
              <w:rPr>
                <w:rFonts w:eastAsia="Times New Roman"/>
                <w:color w:val="000000"/>
                <w:sz w:val="18"/>
                <w:szCs w:val="18"/>
              </w:rPr>
            </w:pPr>
            <w:r w:rsidRPr="001D7FA5">
              <w:rPr>
                <w:rFonts w:eastAsia="Times New Roman"/>
                <w:color w:val="000000"/>
                <w:sz w:val="18"/>
                <w:szCs w:val="18"/>
              </w:rPr>
              <w:t>84</w:t>
            </w:r>
          </w:p>
        </w:tc>
        <w:tc>
          <w:tcPr>
            <w:tcW w:w="1652" w:type="pct"/>
            <w:noWrap/>
            <w:vAlign w:val="center"/>
            <w:hideMark/>
          </w:tcPr>
          <w:p w:rsidRPr="001D7FA5" w:rsidR="00C80DF4" w:rsidP="00A24961" w:rsidRDefault="00C80DF4" w14:paraId="623EB27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SFGN_48</w:t>
            </w:r>
          </w:p>
        </w:tc>
        <w:tc>
          <w:tcPr>
            <w:tcW w:w="1079" w:type="pct"/>
            <w:noWrap/>
            <w:vAlign w:val="center"/>
            <w:hideMark/>
          </w:tcPr>
          <w:p w:rsidRPr="001D7FA5" w:rsidR="00C80DF4" w:rsidP="00A24961" w:rsidRDefault="00C80DF4" w14:paraId="1A51E63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52FA658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08/11/2025</w:t>
            </w:r>
          </w:p>
        </w:tc>
        <w:tc>
          <w:tcPr>
            <w:tcW w:w="632" w:type="pct"/>
            <w:noWrap/>
            <w:vAlign w:val="center"/>
            <w:hideMark/>
          </w:tcPr>
          <w:p w:rsidRPr="001D7FA5" w:rsidR="00C80DF4" w:rsidP="00A24961" w:rsidRDefault="00C80DF4" w14:paraId="6B17100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14680</w:t>
            </w:r>
          </w:p>
        </w:tc>
      </w:tr>
      <w:tr w:rsidRPr="00A24961" w:rsidR="004971A7" w:rsidTr="00A24961" w14:paraId="678179B5"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7A853F94" w14:textId="77777777">
            <w:pPr>
              <w:jc w:val="center"/>
              <w:rPr>
                <w:rFonts w:eastAsia="Times New Roman"/>
                <w:color w:val="000000"/>
                <w:sz w:val="18"/>
                <w:szCs w:val="18"/>
              </w:rPr>
            </w:pPr>
            <w:r w:rsidRPr="001D7FA5">
              <w:rPr>
                <w:rFonts w:eastAsia="Times New Roman"/>
                <w:color w:val="000000"/>
                <w:sz w:val="18"/>
                <w:szCs w:val="18"/>
              </w:rPr>
              <w:t>85</w:t>
            </w:r>
          </w:p>
        </w:tc>
        <w:tc>
          <w:tcPr>
            <w:tcW w:w="1652" w:type="pct"/>
            <w:noWrap/>
            <w:vAlign w:val="center"/>
            <w:hideMark/>
          </w:tcPr>
          <w:p w:rsidRPr="001D7FA5" w:rsidR="00C80DF4" w:rsidP="00A24961" w:rsidRDefault="00C80DF4" w14:paraId="64E5067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AL26</w:t>
            </w:r>
          </w:p>
        </w:tc>
        <w:tc>
          <w:tcPr>
            <w:tcW w:w="1079" w:type="pct"/>
            <w:noWrap/>
            <w:vAlign w:val="center"/>
            <w:hideMark/>
          </w:tcPr>
          <w:p w:rsidRPr="001D7FA5" w:rsidR="00C80DF4" w:rsidP="00A24961" w:rsidRDefault="00C80DF4" w14:paraId="41365DF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25905985</w:t>
            </w:r>
          </w:p>
        </w:tc>
        <w:tc>
          <w:tcPr>
            <w:tcW w:w="1111" w:type="pct"/>
            <w:noWrap/>
            <w:vAlign w:val="center"/>
            <w:hideMark/>
          </w:tcPr>
          <w:p w:rsidRPr="001D7FA5" w:rsidR="00C80DF4" w:rsidP="00A24961" w:rsidRDefault="00C80DF4" w14:paraId="5DBEEEC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08/11/2025</w:t>
            </w:r>
          </w:p>
        </w:tc>
        <w:tc>
          <w:tcPr>
            <w:tcW w:w="632" w:type="pct"/>
            <w:noWrap/>
            <w:vAlign w:val="center"/>
            <w:hideMark/>
          </w:tcPr>
          <w:p w:rsidRPr="001D7FA5" w:rsidR="00C80DF4" w:rsidP="00A24961" w:rsidRDefault="00C80DF4" w14:paraId="00DADDF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14682</w:t>
            </w:r>
          </w:p>
        </w:tc>
      </w:tr>
      <w:tr w:rsidRPr="00A24961" w:rsidR="004971A7" w:rsidTr="00A24961" w14:paraId="362C8FA6"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6D270B10" w14:textId="77777777">
            <w:pPr>
              <w:jc w:val="center"/>
              <w:rPr>
                <w:rFonts w:eastAsia="Times New Roman"/>
                <w:color w:val="000000"/>
                <w:sz w:val="18"/>
                <w:szCs w:val="18"/>
              </w:rPr>
            </w:pPr>
            <w:r w:rsidRPr="001D7FA5">
              <w:rPr>
                <w:rFonts w:eastAsia="Times New Roman"/>
                <w:color w:val="000000"/>
                <w:sz w:val="18"/>
                <w:szCs w:val="18"/>
              </w:rPr>
              <w:t>86</w:t>
            </w:r>
          </w:p>
        </w:tc>
        <w:tc>
          <w:tcPr>
            <w:tcW w:w="1652" w:type="pct"/>
            <w:noWrap/>
            <w:vAlign w:val="center"/>
            <w:hideMark/>
          </w:tcPr>
          <w:p w:rsidRPr="001D7FA5" w:rsidR="00C80DF4" w:rsidP="00A24961" w:rsidRDefault="00C80DF4" w14:paraId="0DE0693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CAI-LUCERO</w:t>
            </w:r>
          </w:p>
        </w:tc>
        <w:tc>
          <w:tcPr>
            <w:tcW w:w="1079" w:type="pct"/>
            <w:noWrap/>
            <w:vAlign w:val="center"/>
            <w:hideMark/>
          </w:tcPr>
          <w:p w:rsidRPr="001D7FA5" w:rsidR="00C80DF4" w:rsidP="00A24961" w:rsidRDefault="00C80DF4" w14:paraId="753114F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25906725</w:t>
            </w:r>
          </w:p>
        </w:tc>
        <w:tc>
          <w:tcPr>
            <w:tcW w:w="1111" w:type="pct"/>
            <w:noWrap/>
            <w:vAlign w:val="center"/>
            <w:hideMark/>
          </w:tcPr>
          <w:p w:rsidRPr="001D7FA5" w:rsidR="00C80DF4" w:rsidP="00A24961" w:rsidRDefault="00C80DF4" w14:paraId="76FDDAC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08/11/2025</w:t>
            </w:r>
          </w:p>
        </w:tc>
        <w:tc>
          <w:tcPr>
            <w:tcW w:w="632" w:type="pct"/>
            <w:noWrap/>
            <w:vAlign w:val="center"/>
            <w:hideMark/>
          </w:tcPr>
          <w:p w:rsidRPr="001D7FA5" w:rsidR="00C80DF4" w:rsidP="00A24961" w:rsidRDefault="00C80DF4" w14:paraId="03BE4A1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14684</w:t>
            </w:r>
          </w:p>
        </w:tc>
      </w:tr>
      <w:tr w:rsidRPr="00A24961" w:rsidR="004971A7" w:rsidTr="00A24961" w14:paraId="2C3AE44C"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668F977D" w14:textId="77777777">
            <w:pPr>
              <w:jc w:val="center"/>
              <w:rPr>
                <w:rFonts w:eastAsia="Times New Roman"/>
                <w:color w:val="000000"/>
                <w:sz w:val="18"/>
                <w:szCs w:val="18"/>
              </w:rPr>
            </w:pPr>
            <w:r w:rsidRPr="001D7FA5">
              <w:rPr>
                <w:rFonts w:eastAsia="Times New Roman"/>
                <w:color w:val="000000"/>
                <w:sz w:val="18"/>
                <w:szCs w:val="18"/>
              </w:rPr>
              <w:t>87</w:t>
            </w:r>
          </w:p>
        </w:tc>
        <w:tc>
          <w:tcPr>
            <w:tcW w:w="1652" w:type="pct"/>
            <w:noWrap/>
            <w:vAlign w:val="center"/>
            <w:hideMark/>
          </w:tcPr>
          <w:p w:rsidRPr="001D7FA5" w:rsidR="00C80DF4" w:rsidP="00A24961" w:rsidRDefault="00C80DF4" w14:paraId="2DB37B7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PCE19752</w:t>
            </w:r>
          </w:p>
        </w:tc>
        <w:tc>
          <w:tcPr>
            <w:tcW w:w="1079" w:type="pct"/>
            <w:noWrap/>
            <w:vAlign w:val="center"/>
            <w:hideMark/>
          </w:tcPr>
          <w:p w:rsidRPr="001D7FA5" w:rsidR="00C80DF4" w:rsidP="00A24961" w:rsidRDefault="00C80DF4" w14:paraId="5995458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4E98FAB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08/11/2025</w:t>
            </w:r>
          </w:p>
        </w:tc>
        <w:tc>
          <w:tcPr>
            <w:tcW w:w="632" w:type="pct"/>
            <w:noWrap/>
            <w:vAlign w:val="center"/>
            <w:hideMark/>
          </w:tcPr>
          <w:p w:rsidRPr="001D7FA5" w:rsidR="00C80DF4" w:rsidP="00A24961" w:rsidRDefault="00C80DF4" w14:paraId="5DD76B4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14681</w:t>
            </w:r>
          </w:p>
        </w:tc>
      </w:tr>
      <w:tr w:rsidRPr="00A24961" w:rsidR="004971A7" w:rsidTr="00A24961" w14:paraId="4CDF3C02"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6A551438" w14:textId="77777777">
            <w:pPr>
              <w:jc w:val="center"/>
              <w:rPr>
                <w:rFonts w:eastAsia="Times New Roman"/>
                <w:color w:val="000000"/>
                <w:sz w:val="18"/>
                <w:szCs w:val="18"/>
              </w:rPr>
            </w:pPr>
            <w:r w:rsidRPr="001D7FA5">
              <w:rPr>
                <w:rFonts w:eastAsia="Times New Roman"/>
                <w:color w:val="000000"/>
                <w:sz w:val="18"/>
                <w:szCs w:val="18"/>
              </w:rPr>
              <w:t>88</w:t>
            </w:r>
          </w:p>
        </w:tc>
        <w:tc>
          <w:tcPr>
            <w:tcW w:w="1652" w:type="pct"/>
            <w:noWrap/>
            <w:vAlign w:val="center"/>
            <w:hideMark/>
          </w:tcPr>
          <w:p w:rsidRPr="001D7FA5" w:rsidR="00C80DF4" w:rsidP="00A24961" w:rsidRDefault="00C80DF4" w14:paraId="5CF595A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350-4949</w:t>
            </w:r>
          </w:p>
        </w:tc>
        <w:tc>
          <w:tcPr>
            <w:tcW w:w="1079" w:type="pct"/>
            <w:noWrap/>
            <w:vAlign w:val="center"/>
            <w:hideMark/>
          </w:tcPr>
          <w:p w:rsidRPr="001D7FA5" w:rsidR="00C80DF4" w:rsidP="00A24961" w:rsidRDefault="00C80DF4" w14:paraId="547B751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25774587</w:t>
            </w:r>
          </w:p>
        </w:tc>
        <w:tc>
          <w:tcPr>
            <w:tcW w:w="1111" w:type="pct"/>
            <w:noWrap/>
            <w:vAlign w:val="center"/>
            <w:hideMark/>
          </w:tcPr>
          <w:p w:rsidRPr="001D7FA5" w:rsidR="00C80DF4" w:rsidP="00A24961" w:rsidRDefault="00C80DF4" w14:paraId="1F49025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08/11/2025</w:t>
            </w:r>
          </w:p>
        </w:tc>
        <w:tc>
          <w:tcPr>
            <w:tcW w:w="632" w:type="pct"/>
            <w:noWrap/>
            <w:vAlign w:val="center"/>
            <w:hideMark/>
          </w:tcPr>
          <w:p w:rsidRPr="001D7FA5" w:rsidR="00C80DF4" w:rsidP="00A24961" w:rsidRDefault="00C80DF4" w14:paraId="4EEBF33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14678</w:t>
            </w:r>
          </w:p>
        </w:tc>
      </w:tr>
      <w:tr w:rsidRPr="00A24961" w:rsidR="004971A7" w:rsidTr="00A24961" w14:paraId="3CF6B2B6"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2B0DF231" w14:textId="77777777">
            <w:pPr>
              <w:jc w:val="center"/>
              <w:rPr>
                <w:rFonts w:eastAsia="Times New Roman"/>
                <w:color w:val="000000"/>
                <w:sz w:val="18"/>
                <w:szCs w:val="18"/>
              </w:rPr>
            </w:pPr>
            <w:r w:rsidRPr="001D7FA5">
              <w:rPr>
                <w:rFonts w:eastAsia="Times New Roman"/>
                <w:color w:val="000000"/>
                <w:sz w:val="18"/>
                <w:szCs w:val="18"/>
              </w:rPr>
              <w:t>89</w:t>
            </w:r>
          </w:p>
        </w:tc>
        <w:tc>
          <w:tcPr>
            <w:tcW w:w="1652" w:type="pct"/>
            <w:noWrap/>
            <w:vAlign w:val="center"/>
            <w:hideMark/>
          </w:tcPr>
          <w:p w:rsidRPr="001D7FA5" w:rsidR="00C80DF4" w:rsidP="00A24961" w:rsidRDefault="00C80DF4" w14:paraId="511116F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350-5195</w:t>
            </w:r>
          </w:p>
        </w:tc>
        <w:tc>
          <w:tcPr>
            <w:tcW w:w="1079" w:type="pct"/>
            <w:noWrap/>
            <w:vAlign w:val="center"/>
            <w:hideMark/>
          </w:tcPr>
          <w:p w:rsidRPr="001D7FA5" w:rsidR="00C80DF4" w:rsidP="00A24961" w:rsidRDefault="00C80DF4" w14:paraId="17ABFC4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25907652</w:t>
            </w:r>
          </w:p>
        </w:tc>
        <w:tc>
          <w:tcPr>
            <w:tcW w:w="1111" w:type="pct"/>
            <w:noWrap/>
            <w:vAlign w:val="center"/>
            <w:hideMark/>
          </w:tcPr>
          <w:p w:rsidRPr="001D7FA5" w:rsidR="00C80DF4" w:rsidP="00A24961" w:rsidRDefault="00C80DF4" w14:paraId="3BF9AF6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08/11/2025</w:t>
            </w:r>
          </w:p>
        </w:tc>
        <w:tc>
          <w:tcPr>
            <w:tcW w:w="632" w:type="pct"/>
            <w:noWrap/>
            <w:vAlign w:val="center"/>
            <w:hideMark/>
          </w:tcPr>
          <w:p w:rsidRPr="001D7FA5" w:rsidR="00C80DF4" w:rsidP="00A24961" w:rsidRDefault="00C80DF4" w14:paraId="74CB793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4553</w:t>
            </w:r>
          </w:p>
        </w:tc>
      </w:tr>
      <w:tr w:rsidRPr="00A24961" w:rsidR="004971A7" w:rsidTr="00A24961" w14:paraId="493B01B4"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5F32C7B5" w14:textId="77777777">
            <w:pPr>
              <w:jc w:val="center"/>
              <w:rPr>
                <w:rFonts w:eastAsia="Times New Roman"/>
                <w:color w:val="000000"/>
                <w:sz w:val="18"/>
                <w:szCs w:val="18"/>
              </w:rPr>
            </w:pPr>
            <w:r w:rsidRPr="001D7FA5">
              <w:rPr>
                <w:rFonts w:eastAsia="Times New Roman"/>
                <w:color w:val="000000"/>
                <w:sz w:val="18"/>
                <w:szCs w:val="18"/>
              </w:rPr>
              <w:t>90</w:t>
            </w:r>
          </w:p>
        </w:tc>
        <w:tc>
          <w:tcPr>
            <w:tcW w:w="1652" w:type="pct"/>
            <w:noWrap/>
            <w:vAlign w:val="center"/>
            <w:hideMark/>
          </w:tcPr>
          <w:p w:rsidRPr="001D7FA5" w:rsidR="00C80DF4" w:rsidP="00A24961" w:rsidRDefault="00C80DF4" w14:paraId="3A24518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PCE19939</w:t>
            </w:r>
          </w:p>
        </w:tc>
        <w:tc>
          <w:tcPr>
            <w:tcW w:w="1079" w:type="pct"/>
            <w:noWrap/>
            <w:vAlign w:val="center"/>
            <w:hideMark/>
          </w:tcPr>
          <w:p w:rsidRPr="001D7FA5" w:rsidR="00C80DF4" w:rsidP="00A24961" w:rsidRDefault="00C80DF4" w14:paraId="1E59968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6DF02F4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08/11/2025</w:t>
            </w:r>
          </w:p>
        </w:tc>
        <w:tc>
          <w:tcPr>
            <w:tcW w:w="632" w:type="pct"/>
            <w:noWrap/>
            <w:vAlign w:val="center"/>
            <w:hideMark/>
          </w:tcPr>
          <w:p w:rsidRPr="001D7FA5" w:rsidR="00C80DF4" w:rsidP="00A24961" w:rsidRDefault="00C80DF4" w14:paraId="325385A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14686</w:t>
            </w:r>
          </w:p>
        </w:tc>
      </w:tr>
      <w:tr w:rsidRPr="00A24961" w:rsidR="004971A7" w:rsidTr="00A24961" w14:paraId="00F3EB9B"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77BD2C68" w14:textId="77777777">
            <w:pPr>
              <w:jc w:val="center"/>
              <w:rPr>
                <w:rFonts w:eastAsia="Times New Roman"/>
                <w:color w:val="000000"/>
                <w:sz w:val="18"/>
                <w:szCs w:val="18"/>
              </w:rPr>
            </w:pPr>
            <w:r w:rsidRPr="001D7FA5">
              <w:rPr>
                <w:rFonts w:eastAsia="Times New Roman"/>
                <w:color w:val="000000"/>
                <w:sz w:val="18"/>
                <w:szCs w:val="18"/>
              </w:rPr>
              <w:t>91</w:t>
            </w:r>
          </w:p>
        </w:tc>
        <w:tc>
          <w:tcPr>
            <w:tcW w:w="1652" w:type="pct"/>
            <w:noWrap/>
            <w:vAlign w:val="center"/>
            <w:hideMark/>
          </w:tcPr>
          <w:p w:rsidRPr="001D7FA5" w:rsidR="00C80DF4" w:rsidP="00A24961" w:rsidRDefault="00C80DF4" w14:paraId="2F5D7FB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FS_110105</w:t>
            </w:r>
          </w:p>
        </w:tc>
        <w:tc>
          <w:tcPr>
            <w:tcW w:w="1079" w:type="pct"/>
            <w:noWrap/>
            <w:vAlign w:val="center"/>
            <w:hideMark/>
          </w:tcPr>
          <w:p w:rsidRPr="001D7FA5" w:rsidR="00C80DF4" w:rsidP="00A24961" w:rsidRDefault="00C80DF4" w14:paraId="30F8E1D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56FD2A4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09/11/2025</w:t>
            </w:r>
          </w:p>
        </w:tc>
        <w:tc>
          <w:tcPr>
            <w:tcW w:w="632" w:type="pct"/>
            <w:noWrap/>
            <w:vAlign w:val="center"/>
            <w:hideMark/>
          </w:tcPr>
          <w:p w:rsidRPr="001D7FA5" w:rsidR="00C80DF4" w:rsidP="00A24961" w:rsidRDefault="00C80DF4" w14:paraId="494BEDF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13196</w:t>
            </w:r>
          </w:p>
        </w:tc>
      </w:tr>
      <w:tr w:rsidRPr="00A24961" w:rsidR="004971A7" w:rsidTr="00A24961" w14:paraId="13CD0C23"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28A23D80" w14:textId="77777777">
            <w:pPr>
              <w:jc w:val="center"/>
              <w:rPr>
                <w:rFonts w:eastAsia="Times New Roman"/>
                <w:color w:val="000000"/>
                <w:sz w:val="18"/>
                <w:szCs w:val="18"/>
              </w:rPr>
            </w:pPr>
            <w:r w:rsidRPr="001D7FA5">
              <w:rPr>
                <w:rFonts w:eastAsia="Times New Roman"/>
                <w:color w:val="000000"/>
                <w:sz w:val="18"/>
                <w:szCs w:val="18"/>
              </w:rPr>
              <w:t>92</w:t>
            </w:r>
          </w:p>
        </w:tc>
        <w:tc>
          <w:tcPr>
            <w:tcW w:w="1652" w:type="pct"/>
            <w:noWrap/>
            <w:vAlign w:val="center"/>
            <w:hideMark/>
          </w:tcPr>
          <w:p w:rsidRPr="001D7FA5" w:rsidR="00C80DF4" w:rsidP="00A24961" w:rsidRDefault="00C80DF4" w14:paraId="731E271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SCJ17E100055</w:t>
            </w:r>
          </w:p>
        </w:tc>
        <w:tc>
          <w:tcPr>
            <w:tcW w:w="1079" w:type="pct"/>
            <w:noWrap/>
            <w:vAlign w:val="center"/>
            <w:hideMark/>
          </w:tcPr>
          <w:p w:rsidRPr="001D7FA5" w:rsidR="00C80DF4" w:rsidP="00A24961" w:rsidRDefault="00C80DF4" w14:paraId="66CDE57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25909746</w:t>
            </w:r>
          </w:p>
        </w:tc>
        <w:tc>
          <w:tcPr>
            <w:tcW w:w="1111" w:type="pct"/>
            <w:noWrap/>
            <w:vAlign w:val="center"/>
            <w:hideMark/>
          </w:tcPr>
          <w:p w:rsidRPr="001D7FA5" w:rsidR="00C80DF4" w:rsidP="00A24961" w:rsidRDefault="00C80DF4" w14:paraId="03EA166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09/11/2025</w:t>
            </w:r>
          </w:p>
        </w:tc>
        <w:tc>
          <w:tcPr>
            <w:tcW w:w="632" w:type="pct"/>
            <w:noWrap/>
            <w:vAlign w:val="center"/>
            <w:hideMark/>
          </w:tcPr>
          <w:p w:rsidRPr="001D7FA5" w:rsidR="00C80DF4" w:rsidP="00A24961" w:rsidRDefault="00C80DF4" w14:paraId="466B0C8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14666</w:t>
            </w:r>
          </w:p>
        </w:tc>
      </w:tr>
      <w:tr w:rsidRPr="00A24961" w:rsidR="004971A7" w:rsidTr="00A24961" w14:paraId="23DEEE81"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3C5753D0" w14:textId="77777777">
            <w:pPr>
              <w:jc w:val="center"/>
              <w:rPr>
                <w:rFonts w:eastAsia="Times New Roman"/>
                <w:color w:val="000000"/>
                <w:sz w:val="18"/>
                <w:szCs w:val="18"/>
              </w:rPr>
            </w:pPr>
            <w:r w:rsidRPr="001D7FA5">
              <w:rPr>
                <w:rFonts w:eastAsia="Times New Roman"/>
                <w:color w:val="000000"/>
                <w:sz w:val="18"/>
                <w:szCs w:val="18"/>
              </w:rPr>
              <w:t>93</w:t>
            </w:r>
          </w:p>
        </w:tc>
        <w:tc>
          <w:tcPr>
            <w:tcW w:w="1652" w:type="pct"/>
            <w:noWrap/>
            <w:vAlign w:val="center"/>
            <w:hideMark/>
          </w:tcPr>
          <w:p w:rsidRPr="001D7FA5" w:rsidR="00C80DF4" w:rsidP="00A24961" w:rsidRDefault="00C80DF4" w14:paraId="7D3715C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CCEL08_055</w:t>
            </w:r>
          </w:p>
        </w:tc>
        <w:tc>
          <w:tcPr>
            <w:tcW w:w="1079" w:type="pct"/>
            <w:noWrap/>
            <w:vAlign w:val="center"/>
            <w:hideMark/>
          </w:tcPr>
          <w:p w:rsidRPr="001D7FA5" w:rsidR="00C80DF4" w:rsidP="00A24961" w:rsidRDefault="00C80DF4" w14:paraId="454B242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25916040</w:t>
            </w:r>
          </w:p>
        </w:tc>
        <w:tc>
          <w:tcPr>
            <w:tcW w:w="1111" w:type="pct"/>
            <w:noWrap/>
            <w:vAlign w:val="center"/>
            <w:hideMark/>
          </w:tcPr>
          <w:p w:rsidRPr="001D7FA5" w:rsidR="00C80DF4" w:rsidP="00A24961" w:rsidRDefault="00C80DF4" w14:paraId="6EB689C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10/11/2025</w:t>
            </w:r>
          </w:p>
        </w:tc>
        <w:tc>
          <w:tcPr>
            <w:tcW w:w="632" w:type="pct"/>
            <w:noWrap/>
            <w:vAlign w:val="center"/>
            <w:hideMark/>
          </w:tcPr>
          <w:p w:rsidRPr="001D7FA5" w:rsidR="00C80DF4" w:rsidP="00A24961" w:rsidRDefault="00C80DF4" w14:paraId="6BCFF46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14698</w:t>
            </w:r>
          </w:p>
        </w:tc>
      </w:tr>
      <w:tr w:rsidRPr="00A24961" w:rsidR="004971A7" w:rsidTr="00A24961" w14:paraId="158F0985"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3A70866F" w14:textId="77777777">
            <w:pPr>
              <w:jc w:val="center"/>
              <w:rPr>
                <w:rFonts w:eastAsia="Times New Roman"/>
                <w:color w:val="000000"/>
                <w:sz w:val="18"/>
                <w:szCs w:val="18"/>
              </w:rPr>
            </w:pPr>
            <w:r w:rsidRPr="001D7FA5">
              <w:rPr>
                <w:rFonts w:eastAsia="Times New Roman"/>
                <w:color w:val="000000"/>
                <w:sz w:val="18"/>
                <w:szCs w:val="18"/>
              </w:rPr>
              <w:t>94</w:t>
            </w:r>
          </w:p>
        </w:tc>
        <w:tc>
          <w:tcPr>
            <w:tcW w:w="1652" w:type="pct"/>
            <w:noWrap/>
            <w:vAlign w:val="center"/>
            <w:hideMark/>
          </w:tcPr>
          <w:p w:rsidRPr="001D7FA5" w:rsidR="00C80DF4" w:rsidP="00A24961" w:rsidRDefault="00C80DF4" w14:paraId="09E2135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CVID21964</w:t>
            </w:r>
          </w:p>
        </w:tc>
        <w:tc>
          <w:tcPr>
            <w:tcW w:w="1079" w:type="pct"/>
            <w:noWrap/>
            <w:vAlign w:val="center"/>
            <w:hideMark/>
          </w:tcPr>
          <w:p w:rsidRPr="001D7FA5" w:rsidR="00C80DF4" w:rsidP="00A24961" w:rsidRDefault="00C80DF4" w14:paraId="410BA66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25916813</w:t>
            </w:r>
          </w:p>
        </w:tc>
        <w:tc>
          <w:tcPr>
            <w:tcW w:w="1111" w:type="pct"/>
            <w:noWrap/>
            <w:vAlign w:val="center"/>
            <w:hideMark/>
          </w:tcPr>
          <w:p w:rsidRPr="001D7FA5" w:rsidR="00C80DF4" w:rsidP="00A24961" w:rsidRDefault="00C80DF4" w14:paraId="76FA813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10/11/2025</w:t>
            </w:r>
          </w:p>
        </w:tc>
        <w:tc>
          <w:tcPr>
            <w:tcW w:w="632" w:type="pct"/>
            <w:noWrap/>
            <w:vAlign w:val="center"/>
            <w:hideMark/>
          </w:tcPr>
          <w:p w:rsidRPr="001D7FA5" w:rsidR="00C80DF4" w:rsidP="00A24961" w:rsidRDefault="00C80DF4" w14:paraId="033B509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14699</w:t>
            </w:r>
          </w:p>
        </w:tc>
      </w:tr>
      <w:tr w:rsidRPr="00A24961" w:rsidR="004971A7" w:rsidTr="00A24961" w14:paraId="61266FB3"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2B6CFF4C" w14:textId="77777777">
            <w:pPr>
              <w:jc w:val="center"/>
              <w:rPr>
                <w:rFonts w:eastAsia="Times New Roman"/>
                <w:color w:val="000000"/>
                <w:sz w:val="18"/>
                <w:szCs w:val="18"/>
              </w:rPr>
            </w:pPr>
            <w:r w:rsidRPr="001D7FA5">
              <w:rPr>
                <w:rFonts w:eastAsia="Times New Roman"/>
                <w:color w:val="000000"/>
                <w:sz w:val="18"/>
                <w:szCs w:val="18"/>
              </w:rPr>
              <w:t>95</w:t>
            </w:r>
          </w:p>
        </w:tc>
        <w:tc>
          <w:tcPr>
            <w:tcW w:w="1652" w:type="pct"/>
            <w:noWrap/>
            <w:vAlign w:val="center"/>
            <w:hideMark/>
          </w:tcPr>
          <w:p w:rsidRPr="001D7FA5" w:rsidR="00C80DF4" w:rsidP="00A24961" w:rsidRDefault="00C80DF4" w14:paraId="0F8AD82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SCJ17E070066</w:t>
            </w:r>
          </w:p>
        </w:tc>
        <w:tc>
          <w:tcPr>
            <w:tcW w:w="1079" w:type="pct"/>
            <w:noWrap/>
            <w:vAlign w:val="center"/>
            <w:hideMark/>
          </w:tcPr>
          <w:p w:rsidRPr="001D7FA5" w:rsidR="00C80DF4" w:rsidP="00A24961" w:rsidRDefault="00C80DF4" w14:paraId="5C925BC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25921044</w:t>
            </w:r>
          </w:p>
        </w:tc>
        <w:tc>
          <w:tcPr>
            <w:tcW w:w="1111" w:type="pct"/>
            <w:noWrap/>
            <w:vAlign w:val="center"/>
            <w:hideMark/>
          </w:tcPr>
          <w:p w:rsidRPr="001D7FA5" w:rsidR="00C80DF4" w:rsidP="00A24961" w:rsidRDefault="00C80DF4" w14:paraId="75D8C44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11/11/2025</w:t>
            </w:r>
          </w:p>
        </w:tc>
        <w:tc>
          <w:tcPr>
            <w:tcW w:w="632" w:type="pct"/>
            <w:noWrap/>
            <w:vAlign w:val="center"/>
            <w:hideMark/>
          </w:tcPr>
          <w:p w:rsidRPr="001D7FA5" w:rsidR="00C80DF4" w:rsidP="00A24961" w:rsidRDefault="00C80DF4" w14:paraId="17EFAF5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14717</w:t>
            </w:r>
          </w:p>
        </w:tc>
      </w:tr>
      <w:tr w:rsidRPr="00A24961" w:rsidR="004971A7" w:rsidTr="00A24961" w14:paraId="04BFAB7B"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1A9810BA" w14:textId="77777777">
            <w:pPr>
              <w:jc w:val="center"/>
              <w:rPr>
                <w:rFonts w:eastAsia="Times New Roman"/>
                <w:color w:val="000000"/>
                <w:sz w:val="18"/>
                <w:szCs w:val="18"/>
              </w:rPr>
            </w:pPr>
            <w:r w:rsidRPr="001D7FA5">
              <w:rPr>
                <w:rFonts w:eastAsia="Times New Roman"/>
                <w:color w:val="000000"/>
                <w:sz w:val="18"/>
                <w:szCs w:val="18"/>
              </w:rPr>
              <w:t>96</w:t>
            </w:r>
          </w:p>
        </w:tc>
        <w:tc>
          <w:tcPr>
            <w:tcW w:w="1652" w:type="pct"/>
            <w:noWrap/>
            <w:vAlign w:val="center"/>
            <w:hideMark/>
          </w:tcPr>
          <w:p w:rsidRPr="001D7FA5" w:rsidR="00C80DF4" w:rsidP="00A24961" w:rsidRDefault="00C80DF4" w14:paraId="56C67C3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SCJ17E190080</w:t>
            </w:r>
          </w:p>
        </w:tc>
        <w:tc>
          <w:tcPr>
            <w:tcW w:w="1079" w:type="pct"/>
            <w:noWrap/>
            <w:vAlign w:val="center"/>
            <w:hideMark/>
          </w:tcPr>
          <w:p w:rsidRPr="001D7FA5" w:rsidR="00C80DF4" w:rsidP="00A24961" w:rsidRDefault="00C80DF4" w14:paraId="1798699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25921055</w:t>
            </w:r>
          </w:p>
        </w:tc>
        <w:tc>
          <w:tcPr>
            <w:tcW w:w="1111" w:type="pct"/>
            <w:noWrap/>
            <w:vAlign w:val="center"/>
            <w:hideMark/>
          </w:tcPr>
          <w:p w:rsidRPr="001D7FA5" w:rsidR="00C80DF4" w:rsidP="00A24961" w:rsidRDefault="00C80DF4" w14:paraId="4D17288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11/11/2025</w:t>
            </w:r>
          </w:p>
        </w:tc>
        <w:tc>
          <w:tcPr>
            <w:tcW w:w="632" w:type="pct"/>
            <w:noWrap/>
            <w:vAlign w:val="center"/>
            <w:hideMark/>
          </w:tcPr>
          <w:p w:rsidRPr="001D7FA5" w:rsidR="00C80DF4" w:rsidP="00A24961" w:rsidRDefault="00C80DF4" w14:paraId="0C7BCEF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14727</w:t>
            </w:r>
          </w:p>
        </w:tc>
      </w:tr>
      <w:tr w:rsidRPr="00A24961" w:rsidR="004971A7" w:rsidTr="00A24961" w14:paraId="1A8B20D3"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482247AE" w14:textId="77777777">
            <w:pPr>
              <w:jc w:val="center"/>
              <w:rPr>
                <w:rFonts w:eastAsia="Times New Roman"/>
                <w:color w:val="000000"/>
                <w:sz w:val="18"/>
                <w:szCs w:val="18"/>
              </w:rPr>
            </w:pPr>
            <w:r w:rsidRPr="001D7FA5">
              <w:rPr>
                <w:rFonts w:eastAsia="Times New Roman"/>
                <w:color w:val="000000"/>
                <w:sz w:val="18"/>
                <w:szCs w:val="18"/>
              </w:rPr>
              <w:t>97</w:t>
            </w:r>
          </w:p>
        </w:tc>
        <w:tc>
          <w:tcPr>
            <w:tcW w:w="1652" w:type="pct"/>
            <w:noWrap/>
            <w:vAlign w:val="center"/>
            <w:hideMark/>
          </w:tcPr>
          <w:p w:rsidRPr="001D7FA5" w:rsidR="00C80DF4" w:rsidP="00A24961" w:rsidRDefault="00C80DF4" w14:paraId="6624A85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ALB217</w:t>
            </w:r>
          </w:p>
        </w:tc>
        <w:tc>
          <w:tcPr>
            <w:tcW w:w="1079" w:type="pct"/>
            <w:noWrap/>
            <w:vAlign w:val="center"/>
            <w:hideMark/>
          </w:tcPr>
          <w:p w:rsidRPr="001D7FA5" w:rsidR="00C80DF4" w:rsidP="00A24961" w:rsidRDefault="00C80DF4" w14:paraId="2759F78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25921121</w:t>
            </w:r>
          </w:p>
        </w:tc>
        <w:tc>
          <w:tcPr>
            <w:tcW w:w="1111" w:type="pct"/>
            <w:noWrap/>
            <w:vAlign w:val="center"/>
            <w:hideMark/>
          </w:tcPr>
          <w:p w:rsidRPr="001D7FA5" w:rsidR="00C80DF4" w:rsidP="00A24961" w:rsidRDefault="00C80DF4" w14:paraId="417ACB0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11/11/2025</w:t>
            </w:r>
          </w:p>
        </w:tc>
        <w:tc>
          <w:tcPr>
            <w:tcW w:w="632" w:type="pct"/>
            <w:noWrap/>
            <w:vAlign w:val="center"/>
            <w:hideMark/>
          </w:tcPr>
          <w:p w:rsidRPr="001D7FA5" w:rsidR="00C80DF4" w:rsidP="00A24961" w:rsidRDefault="00C80DF4" w14:paraId="1ECC314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14708</w:t>
            </w:r>
          </w:p>
        </w:tc>
      </w:tr>
      <w:tr w:rsidRPr="00A24961" w:rsidR="004971A7" w:rsidTr="00A24961" w14:paraId="638CEFA9"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667702AF" w14:textId="77777777">
            <w:pPr>
              <w:jc w:val="center"/>
              <w:rPr>
                <w:rFonts w:eastAsia="Times New Roman"/>
                <w:color w:val="000000"/>
                <w:sz w:val="18"/>
                <w:szCs w:val="18"/>
              </w:rPr>
            </w:pPr>
            <w:r w:rsidRPr="001D7FA5">
              <w:rPr>
                <w:rFonts w:eastAsia="Times New Roman"/>
                <w:color w:val="000000"/>
                <w:sz w:val="18"/>
                <w:szCs w:val="18"/>
              </w:rPr>
              <w:t>98</w:t>
            </w:r>
          </w:p>
        </w:tc>
        <w:tc>
          <w:tcPr>
            <w:tcW w:w="1652" w:type="pct"/>
            <w:noWrap/>
            <w:vAlign w:val="center"/>
            <w:hideMark/>
          </w:tcPr>
          <w:p w:rsidRPr="001D7FA5" w:rsidR="00C80DF4" w:rsidP="00A24961" w:rsidRDefault="00C80DF4" w14:paraId="7EAEF11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ESU-049</w:t>
            </w:r>
          </w:p>
        </w:tc>
        <w:tc>
          <w:tcPr>
            <w:tcW w:w="1079" w:type="pct"/>
            <w:noWrap/>
            <w:vAlign w:val="center"/>
            <w:hideMark/>
          </w:tcPr>
          <w:p w:rsidRPr="001D7FA5" w:rsidR="00C80DF4" w:rsidP="00A24961" w:rsidRDefault="00C80DF4" w14:paraId="18636FA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25921165</w:t>
            </w:r>
          </w:p>
        </w:tc>
        <w:tc>
          <w:tcPr>
            <w:tcW w:w="1111" w:type="pct"/>
            <w:noWrap/>
            <w:vAlign w:val="center"/>
            <w:hideMark/>
          </w:tcPr>
          <w:p w:rsidRPr="001D7FA5" w:rsidR="00C80DF4" w:rsidP="00A24961" w:rsidRDefault="00C80DF4" w14:paraId="39BDFB3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11/11/2025</w:t>
            </w:r>
          </w:p>
        </w:tc>
        <w:tc>
          <w:tcPr>
            <w:tcW w:w="632" w:type="pct"/>
            <w:noWrap/>
            <w:vAlign w:val="center"/>
            <w:hideMark/>
          </w:tcPr>
          <w:p w:rsidRPr="001D7FA5" w:rsidR="00C80DF4" w:rsidP="00A24961" w:rsidRDefault="00C80DF4" w14:paraId="485AEEE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14713</w:t>
            </w:r>
          </w:p>
        </w:tc>
      </w:tr>
      <w:tr w:rsidRPr="00A24961" w:rsidR="004971A7" w:rsidTr="00A24961" w14:paraId="10747F56"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30D30003" w14:textId="77777777">
            <w:pPr>
              <w:jc w:val="center"/>
              <w:rPr>
                <w:rFonts w:eastAsia="Times New Roman"/>
                <w:color w:val="000000"/>
                <w:sz w:val="18"/>
                <w:szCs w:val="18"/>
              </w:rPr>
            </w:pPr>
            <w:r w:rsidRPr="001D7FA5">
              <w:rPr>
                <w:rFonts w:eastAsia="Times New Roman"/>
                <w:color w:val="000000"/>
                <w:sz w:val="18"/>
                <w:szCs w:val="18"/>
              </w:rPr>
              <w:t>99</w:t>
            </w:r>
          </w:p>
        </w:tc>
        <w:tc>
          <w:tcPr>
            <w:tcW w:w="1652" w:type="pct"/>
            <w:noWrap/>
            <w:vAlign w:val="center"/>
            <w:hideMark/>
          </w:tcPr>
          <w:p w:rsidRPr="001D7FA5" w:rsidR="00C80DF4" w:rsidP="00A24961" w:rsidRDefault="00C80DF4" w14:paraId="29B42FD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CCEL17_033</w:t>
            </w:r>
          </w:p>
        </w:tc>
        <w:tc>
          <w:tcPr>
            <w:tcW w:w="1079" w:type="pct"/>
            <w:noWrap/>
            <w:vAlign w:val="center"/>
            <w:hideMark/>
          </w:tcPr>
          <w:p w:rsidRPr="001D7FA5" w:rsidR="00C80DF4" w:rsidP="00A24961" w:rsidRDefault="00C80DF4" w14:paraId="009CCA5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25921184</w:t>
            </w:r>
          </w:p>
        </w:tc>
        <w:tc>
          <w:tcPr>
            <w:tcW w:w="1111" w:type="pct"/>
            <w:noWrap/>
            <w:vAlign w:val="center"/>
            <w:hideMark/>
          </w:tcPr>
          <w:p w:rsidRPr="001D7FA5" w:rsidR="00C80DF4" w:rsidP="00A24961" w:rsidRDefault="00C80DF4" w14:paraId="1A0A2C2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11/11/2025</w:t>
            </w:r>
          </w:p>
        </w:tc>
        <w:tc>
          <w:tcPr>
            <w:tcW w:w="632" w:type="pct"/>
            <w:noWrap/>
            <w:vAlign w:val="center"/>
            <w:hideMark/>
          </w:tcPr>
          <w:p w:rsidRPr="001D7FA5" w:rsidR="00C80DF4" w:rsidP="00A24961" w:rsidRDefault="00C80DF4" w14:paraId="134D1D9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14710</w:t>
            </w:r>
          </w:p>
        </w:tc>
      </w:tr>
      <w:tr w:rsidRPr="00A24961" w:rsidR="004971A7" w:rsidTr="00A24961" w14:paraId="10B41BC1"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6045C9CA" w14:textId="77777777">
            <w:pPr>
              <w:jc w:val="center"/>
              <w:rPr>
                <w:rFonts w:eastAsia="Times New Roman"/>
                <w:color w:val="000000"/>
                <w:sz w:val="18"/>
                <w:szCs w:val="18"/>
              </w:rPr>
            </w:pPr>
            <w:r w:rsidRPr="001D7FA5">
              <w:rPr>
                <w:rFonts w:eastAsia="Times New Roman"/>
                <w:color w:val="000000"/>
                <w:sz w:val="18"/>
                <w:szCs w:val="18"/>
              </w:rPr>
              <w:t>100</w:t>
            </w:r>
          </w:p>
        </w:tc>
        <w:tc>
          <w:tcPr>
            <w:tcW w:w="1652" w:type="pct"/>
            <w:noWrap/>
            <w:vAlign w:val="center"/>
            <w:hideMark/>
          </w:tcPr>
          <w:p w:rsidRPr="001D7FA5" w:rsidR="00C80DF4" w:rsidP="00A24961" w:rsidRDefault="00C80DF4" w14:paraId="705B2DC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ESU-029</w:t>
            </w:r>
          </w:p>
        </w:tc>
        <w:tc>
          <w:tcPr>
            <w:tcW w:w="1079" w:type="pct"/>
            <w:noWrap/>
            <w:vAlign w:val="center"/>
            <w:hideMark/>
          </w:tcPr>
          <w:p w:rsidRPr="001D7FA5" w:rsidR="00C80DF4" w:rsidP="00A24961" w:rsidRDefault="00C80DF4" w14:paraId="74F7EFE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25921258</w:t>
            </w:r>
          </w:p>
        </w:tc>
        <w:tc>
          <w:tcPr>
            <w:tcW w:w="1111" w:type="pct"/>
            <w:noWrap/>
            <w:vAlign w:val="center"/>
            <w:hideMark/>
          </w:tcPr>
          <w:p w:rsidRPr="001D7FA5" w:rsidR="00C80DF4" w:rsidP="00A24961" w:rsidRDefault="00C80DF4" w14:paraId="66BC3F9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11/11/2025</w:t>
            </w:r>
          </w:p>
        </w:tc>
        <w:tc>
          <w:tcPr>
            <w:tcW w:w="632" w:type="pct"/>
            <w:noWrap/>
            <w:vAlign w:val="center"/>
            <w:hideMark/>
          </w:tcPr>
          <w:p w:rsidRPr="001D7FA5" w:rsidR="00C80DF4" w:rsidP="00A24961" w:rsidRDefault="00C80DF4" w14:paraId="5EE19F9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14712</w:t>
            </w:r>
          </w:p>
        </w:tc>
      </w:tr>
      <w:tr w:rsidRPr="00A24961" w:rsidR="004971A7" w:rsidTr="00A24961" w14:paraId="594FA8A8"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689981EB" w14:textId="77777777">
            <w:pPr>
              <w:jc w:val="center"/>
              <w:rPr>
                <w:rFonts w:eastAsia="Times New Roman"/>
                <w:color w:val="000000"/>
                <w:sz w:val="18"/>
                <w:szCs w:val="18"/>
              </w:rPr>
            </w:pPr>
            <w:r w:rsidRPr="001D7FA5">
              <w:rPr>
                <w:rFonts w:eastAsia="Times New Roman"/>
                <w:color w:val="000000"/>
                <w:sz w:val="18"/>
                <w:szCs w:val="18"/>
              </w:rPr>
              <w:t>101</w:t>
            </w:r>
          </w:p>
        </w:tc>
        <w:tc>
          <w:tcPr>
            <w:tcW w:w="1652" w:type="pct"/>
            <w:noWrap/>
            <w:vAlign w:val="center"/>
            <w:hideMark/>
          </w:tcPr>
          <w:p w:rsidRPr="001D7FA5" w:rsidR="00C80DF4" w:rsidP="00A24961" w:rsidRDefault="00C80DF4" w14:paraId="641A072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AL1738</w:t>
            </w:r>
          </w:p>
        </w:tc>
        <w:tc>
          <w:tcPr>
            <w:tcW w:w="1079" w:type="pct"/>
            <w:noWrap/>
            <w:vAlign w:val="center"/>
            <w:hideMark/>
          </w:tcPr>
          <w:p w:rsidRPr="001D7FA5" w:rsidR="00C80DF4" w:rsidP="00A24961" w:rsidRDefault="00C80DF4" w14:paraId="5591943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25921253</w:t>
            </w:r>
          </w:p>
        </w:tc>
        <w:tc>
          <w:tcPr>
            <w:tcW w:w="1111" w:type="pct"/>
            <w:noWrap/>
            <w:vAlign w:val="center"/>
            <w:hideMark/>
          </w:tcPr>
          <w:p w:rsidRPr="001D7FA5" w:rsidR="00C80DF4" w:rsidP="00A24961" w:rsidRDefault="00C80DF4" w14:paraId="4CF030D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11/11/2025</w:t>
            </w:r>
          </w:p>
        </w:tc>
        <w:tc>
          <w:tcPr>
            <w:tcW w:w="632" w:type="pct"/>
            <w:noWrap/>
            <w:vAlign w:val="center"/>
            <w:hideMark/>
          </w:tcPr>
          <w:p w:rsidRPr="001D7FA5" w:rsidR="00C80DF4" w:rsidP="00A24961" w:rsidRDefault="00C80DF4" w14:paraId="358F662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14695</w:t>
            </w:r>
          </w:p>
        </w:tc>
      </w:tr>
      <w:tr w:rsidRPr="00A24961" w:rsidR="004971A7" w:rsidTr="00A24961" w14:paraId="103E0809"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60062CD7" w14:textId="77777777">
            <w:pPr>
              <w:jc w:val="center"/>
              <w:rPr>
                <w:rFonts w:eastAsia="Times New Roman"/>
                <w:color w:val="000000"/>
                <w:sz w:val="18"/>
                <w:szCs w:val="18"/>
              </w:rPr>
            </w:pPr>
            <w:r w:rsidRPr="001D7FA5">
              <w:rPr>
                <w:rFonts w:eastAsia="Times New Roman"/>
                <w:color w:val="000000"/>
                <w:sz w:val="18"/>
                <w:szCs w:val="18"/>
              </w:rPr>
              <w:t>102</w:t>
            </w:r>
          </w:p>
        </w:tc>
        <w:tc>
          <w:tcPr>
            <w:tcW w:w="1652" w:type="pct"/>
            <w:noWrap/>
            <w:vAlign w:val="center"/>
            <w:hideMark/>
          </w:tcPr>
          <w:p w:rsidRPr="001D7FA5" w:rsidR="00C80DF4" w:rsidP="00A24961" w:rsidRDefault="00C80DF4" w14:paraId="67F31EF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CVID21961</w:t>
            </w:r>
          </w:p>
        </w:tc>
        <w:tc>
          <w:tcPr>
            <w:tcW w:w="1079" w:type="pct"/>
            <w:noWrap/>
            <w:vAlign w:val="center"/>
            <w:hideMark/>
          </w:tcPr>
          <w:p w:rsidRPr="001D7FA5" w:rsidR="00C80DF4" w:rsidP="00A24961" w:rsidRDefault="00C80DF4" w14:paraId="74F7513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25921269</w:t>
            </w:r>
          </w:p>
        </w:tc>
        <w:tc>
          <w:tcPr>
            <w:tcW w:w="1111" w:type="pct"/>
            <w:noWrap/>
            <w:vAlign w:val="center"/>
            <w:hideMark/>
          </w:tcPr>
          <w:p w:rsidRPr="001D7FA5" w:rsidR="00C80DF4" w:rsidP="00A24961" w:rsidRDefault="00C80DF4" w14:paraId="4EF40F1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11/11/2025</w:t>
            </w:r>
          </w:p>
        </w:tc>
        <w:tc>
          <w:tcPr>
            <w:tcW w:w="632" w:type="pct"/>
            <w:noWrap/>
            <w:vAlign w:val="center"/>
            <w:hideMark/>
          </w:tcPr>
          <w:p w:rsidRPr="001D7FA5" w:rsidR="00C80DF4" w:rsidP="00A24961" w:rsidRDefault="00C80DF4" w14:paraId="03F2AF5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14711</w:t>
            </w:r>
          </w:p>
        </w:tc>
      </w:tr>
      <w:tr w:rsidRPr="00A24961" w:rsidR="004971A7" w:rsidTr="00A24961" w14:paraId="3DC8A57D"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36C6E9CE" w14:textId="77777777">
            <w:pPr>
              <w:jc w:val="center"/>
              <w:rPr>
                <w:rFonts w:eastAsia="Times New Roman"/>
                <w:color w:val="000000"/>
                <w:sz w:val="18"/>
                <w:szCs w:val="18"/>
              </w:rPr>
            </w:pPr>
            <w:r w:rsidRPr="001D7FA5">
              <w:rPr>
                <w:rFonts w:eastAsia="Times New Roman"/>
                <w:color w:val="000000"/>
                <w:sz w:val="18"/>
                <w:szCs w:val="18"/>
              </w:rPr>
              <w:t>103</w:t>
            </w:r>
          </w:p>
        </w:tc>
        <w:tc>
          <w:tcPr>
            <w:tcW w:w="1652" w:type="pct"/>
            <w:noWrap/>
            <w:vAlign w:val="center"/>
            <w:hideMark/>
          </w:tcPr>
          <w:p w:rsidRPr="001D7FA5" w:rsidR="00C80DF4" w:rsidP="00A24961" w:rsidRDefault="00C80DF4" w14:paraId="080467F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SCJ17E190129</w:t>
            </w:r>
          </w:p>
        </w:tc>
        <w:tc>
          <w:tcPr>
            <w:tcW w:w="1079" w:type="pct"/>
            <w:noWrap/>
            <w:vAlign w:val="center"/>
            <w:hideMark/>
          </w:tcPr>
          <w:p w:rsidRPr="001D7FA5" w:rsidR="00C80DF4" w:rsidP="00A24961" w:rsidRDefault="00C80DF4" w14:paraId="2C1455C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25923092</w:t>
            </w:r>
          </w:p>
        </w:tc>
        <w:tc>
          <w:tcPr>
            <w:tcW w:w="1111" w:type="pct"/>
            <w:noWrap/>
            <w:vAlign w:val="center"/>
            <w:hideMark/>
          </w:tcPr>
          <w:p w:rsidRPr="001D7FA5" w:rsidR="00C80DF4" w:rsidP="00A24961" w:rsidRDefault="00C80DF4" w14:paraId="232C7DB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11/11/2025</w:t>
            </w:r>
          </w:p>
        </w:tc>
        <w:tc>
          <w:tcPr>
            <w:tcW w:w="632" w:type="pct"/>
            <w:noWrap/>
            <w:vAlign w:val="center"/>
            <w:hideMark/>
          </w:tcPr>
          <w:p w:rsidRPr="001D7FA5" w:rsidR="00C80DF4" w:rsidP="00A24961" w:rsidRDefault="00C80DF4" w14:paraId="7CE023C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14738</w:t>
            </w:r>
          </w:p>
        </w:tc>
      </w:tr>
      <w:tr w:rsidRPr="00A24961" w:rsidR="004971A7" w:rsidTr="00A24961" w14:paraId="0F8B8FA3"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55818859" w14:textId="77777777">
            <w:pPr>
              <w:jc w:val="center"/>
              <w:rPr>
                <w:rFonts w:eastAsia="Times New Roman"/>
                <w:color w:val="000000"/>
                <w:sz w:val="18"/>
                <w:szCs w:val="18"/>
              </w:rPr>
            </w:pPr>
            <w:r w:rsidRPr="001D7FA5">
              <w:rPr>
                <w:rFonts w:eastAsia="Times New Roman"/>
                <w:color w:val="000000"/>
                <w:sz w:val="18"/>
                <w:szCs w:val="18"/>
              </w:rPr>
              <w:t>104</w:t>
            </w:r>
          </w:p>
        </w:tc>
        <w:tc>
          <w:tcPr>
            <w:tcW w:w="1652" w:type="pct"/>
            <w:noWrap/>
            <w:vAlign w:val="center"/>
            <w:hideMark/>
          </w:tcPr>
          <w:p w:rsidRPr="001D7FA5" w:rsidR="00C80DF4" w:rsidP="00A24961" w:rsidRDefault="00C80DF4" w14:paraId="6558934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P469</w:t>
            </w:r>
          </w:p>
        </w:tc>
        <w:tc>
          <w:tcPr>
            <w:tcW w:w="1079" w:type="pct"/>
            <w:noWrap/>
            <w:vAlign w:val="center"/>
            <w:hideMark/>
          </w:tcPr>
          <w:p w:rsidRPr="001D7FA5" w:rsidR="00C80DF4" w:rsidP="00A24961" w:rsidRDefault="00C80DF4" w14:paraId="1217CA1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25902691</w:t>
            </w:r>
          </w:p>
        </w:tc>
        <w:tc>
          <w:tcPr>
            <w:tcW w:w="1111" w:type="pct"/>
            <w:noWrap/>
            <w:vAlign w:val="center"/>
            <w:hideMark/>
          </w:tcPr>
          <w:p w:rsidRPr="001D7FA5" w:rsidR="00C80DF4" w:rsidP="00A24961" w:rsidRDefault="00C80DF4" w14:paraId="35AFA08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11/11/2025</w:t>
            </w:r>
          </w:p>
        </w:tc>
        <w:tc>
          <w:tcPr>
            <w:tcW w:w="632" w:type="pct"/>
            <w:noWrap/>
            <w:vAlign w:val="center"/>
            <w:hideMark/>
          </w:tcPr>
          <w:p w:rsidRPr="001D7FA5" w:rsidR="00C80DF4" w:rsidP="00A24961" w:rsidRDefault="00C80DF4" w14:paraId="2DAE374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14735</w:t>
            </w:r>
          </w:p>
        </w:tc>
      </w:tr>
      <w:tr w:rsidRPr="00A24961" w:rsidR="004971A7" w:rsidTr="00A24961" w14:paraId="4EC84986"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781228D1" w14:textId="77777777">
            <w:pPr>
              <w:jc w:val="center"/>
              <w:rPr>
                <w:rFonts w:eastAsia="Times New Roman"/>
                <w:color w:val="000000"/>
                <w:sz w:val="18"/>
                <w:szCs w:val="18"/>
              </w:rPr>
            </w:pPr>
            <w:r w:rsidRPr="001D7FA5">
              <w:rPr>
                <w:rFonts w:eastAsia="Times New Roman"/>
                <w:color w:val="000000"/>
                <w:sz w:val="18"/>
                <w:szCs w:val="18"/>
              </w:rPr>
              <w:t>105</w:t>
            </w:r>
          </w:p>
        </w:tc>
        <w:tc>
          <w:tcPr>
            <w:tcW w:w="1652" w:type="pct"/>
            <w:noWrap/>
            <w:vAlign w:val="center"/>
            <w:hideMark/>
          </w:tcPr>
          <w:p w:rsidRPr="001D7FA5" w:rsidR="00C80DF4" w:rsidP="00A24961" w:rsidRDefault="00C80DF4" w14:paraId="6BB4DA8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SCJ17E190128</w:t>
            </w:r>
          </w:p>
        </w:tc>
        <w:tc>
          <w:tcPr>
            <w:tcW w:w="1079" w:type="pct"/>
            <w:noWrap/>
            <w:vAlign w:val="center"/>
            <w:hideMark/>
          </w:tcPr>
          <w:p w:rsidRPr="001D7FA5" w:rsidR="00C80DF4" w:rsidP="00A24961" w:rsidRDefault="00C80DF4" w14:paraId="142F550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25924142</w:t>
            </w:r>
          </w:p>
        </w:tc>
        <w:tc>
          <w:tcPr>
            <w:tcW w:w="1111" w:type="pct"/>
            <w:noWrap/>
            <w:vAlign w:val="center"/>
            <w:hideMark/>
          </w:tcPr>
          <w:p w:rsidRPr="001D7FA5" w:rsidR="00C80DF4" w:rsidP="00A24961" w:rsidRDefault="00C80DF4" w14:paraId="76DD3F4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11/11/2025</w:t>
            </w:r>
          </w:p>
        </w:tc>
        <w:tc>
          <w:tcPr>
            <w:tcW w:w="632" w:type="pct"/>
            <w:noWrap/>
            <w:vAlign w:val="center"/>
            <w:hideMark/>
          </w:tcPr>
          <w:p w:rsidRPr="001D7FA5" w:rsidR="00C80DF4" w:rsidP="00A24961" w:rsidRDefault="00C80DF4" w14:paraId="20D2B72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14737</w:t>
            </w:r>
          </w:p>
        </w:tc>
      </w:tr>
      <w:tr w:rsidRPr="00A24961" w:rsidR="004971A7" w:rsidTr="00A24961" w14:paraId="254988B7"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74B98007" w14:textId="77777777">
            <w:pPr>
              <w:jc w:val="center"/>
              <w:rPr>
                <w:rFonts w:eastAsia="Times New Roman"/>
                <w:color w:val="000000"/>
                <w:sz w:val="18"/>
                <w:szCs w:val="18"/>
              </w:rPr>
            </w:pPr>
            <w:r w:rsidRPr="001D7FA5">
              <w:rPr>
                <w:rFonts w:eastAsia="Times New Roman"/>
                <w:color w:val="000000"/>
                <w:sz w:val="18"/>
                <w:szCs w:val="18"/>
              </w:rPr>
              <w:t>106</w:t>
            </w:r>
          </w:p>
        </w:tc>
        <w:tc>
          <w:tcPr>
            <w:tcW w:w="1652" w:type="pct"/>
            <w:noWrap/>
            <w:vAlign w:val="center"/>
            <w:hideMark/>
          </w:tcPr>
          <w:p w:rsidRPr="001D7FA5" w:rsidR="00C80DF4" w:rsidP="00A24961" w:rsidRDefault="00C80DF4" w14:paraId="0B71916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350-4987</w:t>
            </w:r>
          </w:p>
        </w:tc>
        <w:tc>
          <w:tcPr>
            <w:tcW w:w="1079" w:type="pct"/>
            <w:noWrap/>
            <w:vAlign w:val="center"/>
            <w:hideMark/>
          </w:tcPr>
          <w:p w:rsidRPr="001D7FA5" w:rsidR="00C80DF4" w:rsidP="00A24961" w:rsidRDefault="00C80DF4" w14:paraId="1EE3851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197696E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11/11/2025</w:t>
            </w:r>
          </w:p>
        </w:tc>
        <w:tc>
          <w:tcPr>
            <w:tcW w:w="632" w:type="pct"/>
            <w:noWrap/>
            <w:vAlign w:val="center"/>
            <w:hideMark/>
          </w:tcPr>
          <w:p w:rsidRPr="001D7FA5" w:rsidR="00C80DF4" w:rsidP="00A24961" w:rsidRDefault="00C80DF4" w14:paraId="758909C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14760</w:t>
            </w:r>
          </w:p>
        </w:tc>
      </w:tr>
      <w:tr w:rsidRPr="00A24961" w:rsidR="004971A7" w:rsidTr="00A24961" w14:paraId="12959CBD"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110E918D" w14:textId="77777777">
            <w:pPr>
              <w:jc w:val="center"/>
              <w:rPr>
                <w:rFonts w:eastAsia="Times New Roman"/>
                <w:color w:val="000000"/>
                <w:sz w:val="18"/>
                <w:szCs w:val="18"/>
              </w:rPr>
            </w:pPr>
            <w:r w:rsidRPr="001D7FA5">
              <w:rPr>
                <w:rFonts w:eastAsia="Times New Roman"/>
                <w:color w:val="000000"/>
                <w:sz w:val="18"/>
                <w:szCs w:val="18"/>
              </w:rPr>
              <w:t>107</w:t>
            </w:r>
          </w:p>
        </w:tc>
        <w:tc>
          <w:tcPr>
            <w:tcW w:w="1652" w:type="pct"/>
            <w:noWrap/>
            <w:vAlign w:val="center"/>
            <w:hideMark/>
          </w:tcPr>
          <w:p w:rsidRPr="001D7FA5" w:rsidR="00C80DF4" w:rsidP="00A24961" w:rsidRDefault="00C80DF4" w14:paraId="76F2831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MB186</w:t>
            </w:r>
          </w:p>
        </w:tc>
        <w:tc>
          <w:tcPr>
            <w:tcW w:w="1079" w:type="pct"/>
            <w:noWrap/>
            <w:vAlign w:val="center"/>
            <w:hideMark/>
          </w:tcPr>
          <w:p w:rsidRPr="001D7FA5" w:rsidR="00C80DF4" w:rsidP="00A24961" w:rsidRDefault="00C80DF4" w14:paraId="509D1F3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25925132</w:t>
            </w:r>
          </w:p>
        </w:tc>
        <w:tc>
          <w:tcPr>
            <w:tcW w:w="1111" w:type="pct"/>
            <w:noWrap/>
            <w:vAlign w:val="center"/>
            <w:hideMark/>
          </w:tcPr>
          <w:p w:rsidRPr="001D7FA5" w:rsidR="00C80DF4" w:rsidP="00A24961" w:rsidRDefault="00C80DF4" w14:paraId="36C4656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11/11/2025</w:t>
            </w:r>
          </w:p>
        </w:tc>
        <w:tc>
          <w:tcPr>
            <w:tcW w:w="632" w:type="pct"/>
            <w:noWrap/>
            <w:vAlign w:val="center"/>
            <w:hideMark/>
          </w:tcPr>
          <w:p w:rsidRPr="001D7FA5" w:rsidR="00C80DF4" w:rsidP="00A24961" w:rsidRDefault="00C80DF4" w14:paraId="27736FD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14467</w:t>
            </w:r>
          </w:p>
        </w:tc>
      </w:tr>
      <w:tr w:rsidRPr="00A24961" w:rsidR="004971A7" w:rsidTr="00A24961" w14:paraId="531E5F77"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10AAC326" w14:textId="77777777">
            <w:pPr>
              <w:jc w:val="center"/>
              <w:rPr>
                <w:rFonts w:eastAsia="Times New Roman"/>
                <w:color w:val="000000"/>
                <w:sz w:val="18"/>
                <w:szCs w:val="18"/>
              </w:rPr>
            </w:pPr>
            <w:r w:rsidRPr="001D7FA5">
              <w:rPr>
                <w:rFonts w:eastAsia="Times New Roman"/>
                <w:color w:val="000000"/>
                <w:sz w:val="18"/>
                <w:szCs w:val="18"/>
              </w:rPr>
              <w:t>108</w:t>
            </w:r>
          </w:p>
        </w:tc>
        <w:tc>
          <w:tcPr>
            <w:tcW w:w="1652" w:type="pct"/>
            <w:noWrap/>
            <w:vAlign w:val="center"/>
            <w:hideMark/>
          </w:tcPr>
          <w:p w:rsidRPr="001D7FA5" w:rsidR="00C80DF4" w:rsidP="00A24961" w:rsidRDefault="00C80DF4" w14:paraId="020D3D0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CM-KENNEDY</w:t>
            </w:r>
          </w:p>
        </w:tc>
        <w:tc>
          <w:tcPr>
            <w:tcW w:w="1079" w:type="pct"/>
            <w:noWrap/>
            <w:vAlign w:val="center"/>
            <w:hideMark/>
          </w:tcPr>
          <w:p w:rsidRPr="001D7FA5" w:rsidR="00C80DF4" w:rsidP="00A24961" w:rsidRDefault="00C80DF4" w14:paraId="50EB268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25927448</w:t>
            </w:r>
          </w:p>
        </w:tc>
        <w:tc>
          <w:tcPr>
            <w:tcW w:w="1111" w:type="pct"/>
            <w:noWrap/>
            <w:vAlign w:val="center"/>
            <w:hideMark/>
          </w:tcPr>
          <w:p w:rsidRPr="001D7FA5" w:rsidR="00C80DF4" w:rsidP="00A24961" w:rsidRDefault="00C80DF4" w14:paraId="68322C5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11/11/2025</w:t>
            </w:r>
          </w:p>
        </w:tc>
        <w:tc>
          <w:tcPr>
            <w:tcW w:w="632" w:type="pct"/>
            <w:noWrap/>
            <w:vAlign w:val="center"/>
            <w:hideMark/>
          </w:tcPr>
          <w:p w:rsidRPr="001D7FA5" w:rsidR="00C80DF4" w:rsidP="00A24961" w:rsidRDefault="00C80DF4" w14:paraId="67DAE209" w14:textId="50B9CB36">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p>
        </w:tc>
      </w:tr>
      <w:tr w:rsidRPr="00A24961" w:rsidR="004971A7" w:rsidTr="00A24961" w14:paraId="12D735D3"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4F413D29" w14:textId="77777777">
            <w:pPr>
              <w:jc w:val="center"/>
              <w:rPr>
                <w:rFonts w:eastAsia="Times New Roman"/>
                <w:color w:val="000000"/>
                <w:sz w:val="18"/>
                <w:szCs w:val="18"/>
              </w:rPr>
            </w:pPr>
            <w:r w:rsidRPr="001D7FA5">
              <w:rPr>
                <w:rFonts w:eastAsia="Times New Roman"/>
                <w:color w:val="000000"/>
                <w:sz w:val="18"/>
                <w:szCs w:val="18"/>
              </w:rPr>
              <w:t>109</w:t>
            </w:r>
          </w:p>
        </w:tc>
        <w:tc>
          <w:tcPr>
            <w:tcW w:w="1652" w:type="pct"/>
            <w:noWrap/>
            <w:vAlign w:val="center"/>
            <w:hideMark/>
          </w:tcPr>
          <w:p w:rsidRPr="001D7FA5" w:rsidR="00C80DF4" w:rsidP="00A24961" w:rsidRDefault="00C80DF4" w14:paraId="14D41B1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SCJ17E190137</w:t>
            </w:r>
          </w:p>
        </w:tc>
        <w:tc>
          <w:tcPr>
            <w:tcW w:w="1079" w:type="pct"/>
            <w:noWrap/>
            <w:vAlign w:val="center"/>
            <w:hideMark/>
          </w:tcPr>
          <w:p w:rsidRPr="001D7FA5" w:rsidR="00C80DF4" w:rsidP="00A24961" w:rsidRDefault="00C80DF4" w14:paraId="281F5ED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25924992</w:t>
            </w:r>
          </w:p>
        </w:tc>
        <w:tc>
          <w:tcPr>
            <w:tcW w:w="1111" w:type="pct"/>
            <w:noWrap/>
            <w:vAlign w:val="center"/>
            <w:hideMark/>
          </w:tcPr>
          <w:p w:rsidRPr="001D7FA5" w:rsidR="00C80DF4" w:rsidP="00A24961" w:rsidRDefault="00C80DF4" w14:paraId="5685A3F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12/11/2025</w:t>
            </w:r>
          </w:p>
        </w:tc>
        <w:tc>
          <w:tcPr>
            <w:tcW w:w="632" w:type="pct"/>
            <w:noWrap/>
            <w:vAlign w:val="center"/>
            <w:hideMark/>
          </w:tcPr>
          <w:p w:rsidRPr="001D7FA5" w:rsidR="00C80DF4" w:rsidP="00A24961" w:rsidRDefault="00C80DF4" w14:paraId="5FEFF00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14739</w:t>
            </w:r>
          </w:p>
        </w:tc>
      </w:tr>
      <w:tr w:rsidRPr="00A24961" w:rsidR="004971A7" w:rsidTr="00A24961" w14:paraId="641F08A6"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6538A2DC" w14:textId="77777777">
            <w:pPr>
              <w:jc w:val="center"/>
              <w:rPr>
                <w:rFonts w:eastAsia="Times New Roman"/>
                <w:color w:val="000000"/>
                <w:sz w:val="18"/>
                <w:szCs w:val="18"/>
              </w:rPr>
            </w:pPr>
            <w:r w:rsidRPr="001D7FA5">
              <w:rPr>
                <w:rFonts w:eastAsia="Times New Roman"/>
                <w:color w:val="000000"/>
                <w:sz w:val="18"/>
                <w:szCs w:val="18"/>
              </w:rPr>
              <w:t>110</w:t>
            </w:r>
          </w:p>
        </w:tc>
        <w:tc>
          <w:tcPr>
            <w:tcW w:w="1652" w:type="pct"/>
            <w:noWrap/>
            <w:vAlign w:val="center"/>
            <w:hideMark/>
          </w:tcPr>
          <w:p w:rsidRPr="001D7FA5" w:rsidR="00C80DF4" w:rsidP="00A24961" w:rsidRDefault="00C80DF4" w14:paraId="48CCCF8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FVS-1203</w:t>
            </w:r>
          </w:p>
        </w:tc>
        <w:tc>
          <w:tcPr>
            <w:tcW w:w="1079" w:type="pct"/>
            <w:noWrap/>
            <w:vAlign w:val="center"/>
            <w:hideMark/>
          </w:tcPr>
          <w:p w:rsidRPr="001D7FA5" w:rsidR="00C80DF4" w:rsidP="00A24961" w:rsidRDefault="00C80DF4" w14:paraId="74414BD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25928615</w:t>
            </w:r>
          </w:p>
        </w:tc>
        <w:tc>
          <w:tcPr>
            <w:tcW w:w="1111" w:type="pct"/>
            <w:noWrap/>
            <w:vAlign w:val="center"/>
            <w:hideMark/>
          </w:tcPr>
          <w:p w:rsidRPr="001D7FA5" w:rsidR="00C80DF4" w:rsidP="00A24961" w:rsidRDefault="00C80DF4" w14:paraId="0806ADD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11/11/2025</w:t>
            </w:r>
          </w:p>
        </w:tc>
        <w:tc>
          <w:tcPr>
            <w:tcW w:w="632" w:type="pct"/>
            <w:noWrap/>
            <w:vAlign w:val="center"/>
            <w:hideMark/>
          </w:tcPr>
          <w:p w:rsidRPr="001D7FA5" w:rsidR="00C80DF4" w:rsidP="00A24961" w:rsidRDefault="00C80DF4" w14:paraId="03475F4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14747</w:t>
            </w:r>
          </w:p>
        </w:tc>
      </w:tr>
      <w:tr w:rsidRPr="00A24961" w:rsidR="004971A7" w:rsidTr="00A24961" w14:paraId="74164EDF"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159BAAB1" w14:textId="77777777">
            <w:pPr>
              <w:jc w:val="center"/>
              <w:rPr>
                <w:rFonts w:eastAsia="Times New Roman"/>
                <w:color w:val="000000"/>
                <w:sz w:val="18"/>
                <w:szCs w:val="18"/>
              </w:rPr>
            </w:pPr>
            <w:r w:rsidRPr="001D7FA5">
              <w:rPr>
                <w:rFonts w:eastAsia="Times New Roman"/>
                <w:color w:val="000000"/>
                <w:sz w:val="18"/>
                <w:szCs w:val="18"/>
              </w:rPr>
              <w:t>111</w:t>
            </w:r>
          </w:p>
        </w:tc>
        <w:tc>
          <w:tcPr>
            <w:tcW w:w="1652" w:type="pct"/>
            <w:noWrap/>
            <w:vAlign w:val="center"/>
            <w:hideMark/>
          </w:tcPr>
          <w:p w:rsidRPr="001D7FA5" w:rsidR="00C80DF4" w:rsidP="00A24961" w:rsidRDefault="00C80DF4" w14:paraId="0FEFFF6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SFGN_59</w:t>
            </w:r>
          </w:p>
        </w:tc>
        <w:tc>
          <w:tcPr>
            <w:tcW w:w="1079" w:type="pct"/>
            <w:noWrap/>
            <w:vAlign w:val="center"/>
            <w:hideMark/>
          </w:tcPr>
          <w:p w:rsidRPr="001D7FA5" w:rsidR="00C80DF4" w:rsidP="00A24961" w:rsidRDefault="00C80DF4" w14:paraId="0524CCC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25928628</w:t>
            </w:r>
          </w:p>
        </w:tc>
        <w:tc>
          <w:tcPr>
            <w:tcW w:w="1111" w:type="pct"/>
            <w:noWrap/>
            <w:vAlign w:val="center"/>
            <w:hideMark/>
          </w:tcPr>
          <w:p w:rsidRPr="001D7FA5" w:rsidR="00C80DF4" w:rsidP="00A24961" w:rsidRDefault="00C80DF4" w14:paraId="6FD001D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12/11/2025</w:t>
            </w:r>
          </w:p>
        </w:tc>
        <w:tc>
          <w:tcPr>
            <w:tcW w:w="632" w:type="pct"/>
            <w:noWrap/>
            <w:vAlign w:val="center"/>
            <w:hideMark/>
          </w:tcPr>
          <w:p w:rsidRPr="001D7FA5" w:rsidR="00C80DF4" w:rsidP="00A24961" w:rsidRDefault="00C80DF4" w14:paraId="19E4A83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14753</w:t>
            </w:r>
          </w:p>
        </w:tc>
      </w:tr>
      <w:tr w:rsidRPr="00A24961" w:rsidR="004971A7" w:rsidTr="00A24961" w14:paraId="5819D37D"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16DCBBBF" w14:textId="77777777">
            <w:pPr>
              <w:jc w:val="center"/>
              <w:rPr>
                <w:rFonts w:eastAsia="Times New Roman"/>
                <w:color w:val="000000"/>
                <w:sz w:val="18"/>
                <w:szCs w:val="18"/>
              </w:rPr>
            </w:pPr>
            <w:r w:rsidRPr="001D7FA5">
              <w:rPr>
                <w:rFonts w:eastAsia="Times New Roman"/>
                <w:color w:val="000000"/>
                <w:sz w:val="18"/>
                <w:szCs w:val="18"/>
              </w:rPr>
              <w:t>112</w:t>
            </w:r>
          </w:p>
        </w:tc>
        <w:tc>
          <w:tcPr>
            <w:tcW w:w="1652" w:type="pct"/>
            <w:noWrap/>
            <w:vAlign w:val="center"/>
            <w:hideMark/>
          </w:tcPr>
          <w:p w:rsidRPr="001D7FA5" w:rsidR="00C80DF4" w:rsidP="00A24961" w:rsidRDefault="00C80DF4" w14:paraId="2D1B563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350-5210</w:t>
            </w:r>
          </w:p>
        </w:tc>
        <w:tc>
          <w:tcPr>
            <w:tcW w:w="1079" w:type="pct"/>
            <w:noWrap/>
            <w:vAlign w:val="center"/>
            <w:hideMark/>
          </w:tcPr>
          <w:p w:rsidRPr="001D7FA5" w:rsidR="00C80DF4" w:rsidP="00A24961" w:rsidRDefault="00C80DF4" w14:paraId="0CC869C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7F8EEEA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12/11/2025</w:t>
            </w:r>
          </w:p>
        </w:tc>
        <w:tc>
          <w:tcPr>
            <w:tcW w:w="632" w:type="pct"/>
            <w:noWrap/>
            <w:vAlign w:val="center"/>
            <w:hideMark/>
          </w:tcPr>
          <w:p w:rsidRPr="001D7FA5" w:rsidR="00C80DF4" w:rsidP="00A24961" w:rsidRDefault="00C80DF4" w14:paraId="2966641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14804</w:t>
            </w:r>
          </w:p>
        </w:tc>
      </w:tr>
      <w:tr w:rsidRPr="00A24961" w:rsidR="004971A7" w:rsidTr="00A24961" w14:paraId="7C68F75A"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71D35127" w14:textId="77777777">
            <w:pPr>
              <w:jc w:val="center"/>
              <w:rPr>
                <w:rFonts w:eastAsia="Times New Roman"/>
                <w:color w:val="000000"/>
                <w:sz w:val="18"/>
                <w:szCs w:val="18"/>
              </w:rPr>
            </w:pPr>
            <w:r w:rsidRPr="001D7FA5">
              <w:rPr>
                <w:rFonts w:eastAsia="Times New Roman"/>
                <w:color w:val="000000"/>
                <w:sz w:val="18"/>
                <w:szCs w:val="18"/>
              </w:rPr>
              <w:t>113</w:t>
            </w:r>
          </w:p>
        </w:tc>
        <w:tc>
          <w:tcPr>
            <w:tcW w:w="1652" w:type="pct"/>
            <w:noWrap/>
            <w:vAlign w:val="center"/>
            <w:hideMark/>
          </w:tcPr>
          <w:p w:rsidRPr="001D7FA5" w:rsidR="00C80DF4" w:rsidP="00A24961" w:rsidRDefault="00C80DF4" w14:paraId="52DD30D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ESU-282</w:t>
            </w:r>
          </w:p>
        </w:tc>
        <w:tc>
          <w:tcPr>
            <w:tcW w:w="1079" w:type="pct"/>
            <w:noWrap/>
            <w:vAlign w:val="center"/>
            <w:hideMark/>
          </w:tcPr>
          <w:p w:rsidRPr="001D7FA5" w:rsidR="00C80DF4" w:rsidP="00A24961" w:rsidRDefault="00C80DF4" w14:paraId="0AA782B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574DB14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12/11/2025</w:t>
            </w:r>
          </w:p>
        </w:tc>
        <w:tc>
          <w:tcPr>
            <w:tcW w:w="632" w:type="pct"/>
            <w:noWrap/>
            <w:vAlign w:val="center"/>
            <w:hideMark/>
          </w:tcPr>
          <w:p w:rsidRPr="001D7FA5" w:rsidR="00C80DF4" w:rsidP="00A24961" w:rsidRDefault="00C80DF4" w14:paraId="5A9760C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14749</w:t>
            </w:r>
          </w:p>
        </w:tc>
      </w:tr>
      <w:tr w:rsidRPr="00A24961" w:rsidR="004971A7" w:rsidTr="00A24961" w14:paraId="31302BD6"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61E62CF5" w14:textId="77777777">
            <w:pPr>
              <w:jc w:val="center"/>
              <w:rPr>
                <w:rFonts w:eastAsia="Times New Roman"/>
                <w:color w:val="000000"/>
                <w:sz w:val="18"/>
                <w:szCs w:val="18"/>
              </w:rPr>
            </w:pPr>
            <w:r w:rsidRPr="001D7FA5">
              <w:rPr>
                <w:rFonts w:eastAsia="Times New Roman"/>
                <w:color w:val="000000"/>
                <w:sz w:val="18"/>
                <w:szCs w:val="18"/>
              </w:rPr>
              <w:t>114</w:t>
            </w:r>
          </w:p>
        </w:tc>
        <w:tc>
          <w:tcPr>
            <w:tcW w:w="1652" w:type="pct"/>
            <w:noWrap/>
            <w:vAlign w:val="center"/>
            <w:hideMark/>
          </w:tcPr>
          <w:p w:rsidRPr="001D7FA5" w:rsidR="00C80DF4" w:rsidP="00A24961" w:rsidRDefault="00C80DF4" w14:paraId="5657972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SCJ17E020036</w:t>
            </w:r>
          </w:p>
        </w:tc>
        <w:tc>
          <w:tcPr>
            <w:tcW w:w="1079" w:type="pct"/>
            <w:noWrap/>
            <w:vAlign w:val="center"/>
            <w:hideMark/>
          </w:tcPr>
          <w:p w:rsidRPr="001D7FA5" w:rsidR="00C80DF4" w:rsidP="00A24961" w:rsidRDefault="00C80DF4" w14:paraId="794FBA4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25928677</w:t>
            </w:r>
          </w:p>
        </w:tc>
        <w:tc>
          <w:tcPr>
            <w:tcW w:w="1111" w:type="pct"/>
            <w:noWrap/>
            <w:vAlign w:val="center"/>
            <w:hideMark/>
          </w:tcPr>
          <w:p w:rsidRPr="001D7FA5" w:rsidR="00C80DF4" w:rsidP="00A24961" w:rsidRDefault="00C80DF4" w14:paraId="02AAAF6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12/11/2025</w:t>
            </w:r>
          </w:p>
        </w:tc>
        <w:tc>
          <w:tcPr>
            <w:tcW w:w="632" w:type="pct"/>
            <w:noWrap/>
            <w:vAlign w:val="center"/>
            <w:hideMark/>
          </w:tcPr>
          <w:p w:rsidRPr="001D7FA5" w:rsidR="00C80DF4" w:rsidP="00A24961" w:rsidRDefault="00C80DF4" w14:paraId="6916F7E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14752</w:t>
            </w:r>
          </w:p>
        </w:tc>
      </w:tr>
      <w:tr w:rsidRPr="00A24961" w:rsidR="004971A7" w:rsidTr="00A24961" w14:paraId="28DCFB7B"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200E8AF5" w14:textId="77777777">
            <w:pPr>
              <w:jc w:val="center"/>
              <w:rPr>
                <w:rFonts w:eastAsia="Times New Roman"/>
                <w:color w:val="000000"/>
                <w:sz w:val="18"/>
                <w:szCs w:val="18"/>
              </w:rPr>
            </w:pPr>
            <w:r w:rsidRPr="001D7FA5">
              <w:rPr>
                <w:rFonts w:eastAsia="Times New Roman"/>
                <w:color w:val="000000"/>
                <w:sz w:val="18"/>
                <w:szCs w:val="18"/>
              </w:rPr>
              <w:t>115</w:t>
            </w:r>
          </w:p>
        </w:tc>
        <w:tc>
          <w:tcPr>
            <w:tcW w:w="1652" w:type="pct"/>
            <w:noWrap/>
            <w:vAlign w:val="center"/>
            <w:hideMark/>
          </w:tcPr>
          <w:p w:rsidRPr="001D7FA5" w:rsidR="00C80DF4" w:rsidP="00A24961" w:rsidRDefault="00C80DF4" w14:paraId="68F5A72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SCJ17E190162</w:t>
            </w:r>
          </w:p>
        </w:tc>
        <w:tc>
          <w:tcPr>
            <w:tcW w:w="1079" w:type="pct"/>
            <w:noWrap/>
            <w:vAlign w:val="center"/>
            <w:hideMark/>
          </w:tcPr>
          <w:p w:rsidRPr="001D7FA5" w:rsidR="00C80DF4" w:rsidP="00A24961" w:rsidRDefault="00C80DF4" w14:paraId="331A6E5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25928685</w:t>
            </w:r>
          </w:p>
        </w:tc>
        <w:tc>
          <w:tcPr>
            <w:tcW w:w="1111" w:type="pct"/>
            <w:noWrap/>
            <w:vAlign w:val="center"/>
            <w:hideMark/>
          </w:tcPr>
          <w:p w:rsidRPr="001D7FA5" w:rsidR="00C80DF4" w:rsidP="00A24961" w:rsidRDefault="00C80DF4" w14:paraId="1806E98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12/11/2025</w:t>
            </w:r>
          </w:p>
        </w:tc>
        <w:tc>
          <w:tcPr>
            <w:tcW w:w="632" w:type="pct"/>
            <w:noWrap/>
            <w:vAlign w:val="center"/>
            <w:hideMark/>
          </w:tcPr>
          <w:p w:rsidRPr="001D7FA5" w:rsidR="00C80DF4" w:rsidP="00A24961" w:rsidRDefault="00C80DF4" w14:paraId="5C399A3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14740</w:t>
            </w:r>
          </w:p>
        </w:tc>
      </w:tr>
      <w:tr w:rsidRPr="00A24961" w:rsidR="004971A7" w:rsidTr="00A24961" w14:paraId="57227079"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40A86192" w14:textId="77777777">
            <w:pPr>
              <w:jc w:val="center"/>
              <w:rPr>
                <w:rFonts w:eastAsia="Times New Roman"/>
                <w:color w:val="000000"/>
                <w:sz w:val="18"/>
                <w:szCs w:val="18"/>
              </w:rPr>
            </w:pPr>
            <w:r w:rsidRPr="001D7FA5">
              <w:rPr>
                <w:rFonts w:eastAsia="Times New Roman"/>
                <w:color w:val="000000"/>
                <w:sz w:val="18"/>
                <w:szCs w:val="18"/>
              </w:rPr>
              <w:t>116</w:t>
            </w:r>
          </w:p>
        </w:tc>
        <w:tc>
          <w:tcPr>
            <w:tcW w:w="1652" w:type="pct"/>
            <w:noWrap/>
            <w:vAlign w:val="center"/>
            <w:hideMark/>
          </w:tcPr>
          <w:p w:rsidRPr="001D7FA5" w:rsidR="00C80DF4" w:rsidP="00A24961" w:rsidRDefault="00C80DF4" w14:paraId="16B3E73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SCJ17E070013</w:t>
            </w:r>
          </w:p>
        </w:tc>
        <w:tc>
          <w:tcPr>
            <w:tcW w:w="1079" w:type="pct"/>
            <w:noWrap/>
            <w:vAlign w:val="center"/>
            <w:hideMark/>
          </w:tcPr>
          <w:p w:rsidRPr="001D7FA5" w:rsidR="00C80DF4" w:rsidP="00A24961" w:rsidRDefault="00C80DF4" w14:paraId="0EBB212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3BF275C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12/11/2025</w:t>
            </w:r>
          </w:p>
        </w:tc>
        <w:tc>
          <w:tcPr>
            <w:tcW w:w="632" w:type="pct"/>
            <w:noWrap/>
            <w:vAlign w:val="center"/>
            <w:hideMark/>
          </w:tcPr>
          <w:p w:rsidRPr="001D7FA5" w:rsidR="00C80DF4" w:rsidP="00A24961" w:rsidRDefault="00C80DF4" w14:paraId="5F9E4DF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14792</w:t>
            </w:r>
          </w:p>
        </w:tc>
      </w:tr>
      <w:tr w:rsidRPr="00A24961" w:rsidR="004971A7" w:rsidTr="00A24961" w14:paraId="635C2D8A"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5F41A713" w14:textId="77777777">
            <w:pPr>
              <w:jc w:val="center"/>
              <w:rPr>
                <w:rFonts w:eastAsia="Times New Roman"/>
                <w:color w:val="000000"/>
                <w:sz w:val="18"/>
                <w:szCs w:val="18"/>
              </w:rPr>
            </w:pPr>
            <w:r w:rsidRPr="001D7FA5">
              <w:rPr>
                <w:rFonts w:eastAsia="Times New Roman"/>
                <w:color w:val="000000"/>
                <w:sz w:val="18"/>
                <w:szCs w:val="18"/>
              </w:rPr>
              <w:t>117</w:t>
            </w:r>
          </w:p>
        </w:tc>
        <w:tc>
          <w:tcPr>
            <w:tcW w:w="1652" w:type="pct"/>
            <w:noWrap/>
            <w:vAlign w:val="center"/>
            <w:hideMark/>
          </w:tcPr>
          <w:p w:rsidRPr="001D7FA5" w:rsidR="00C80DF4" w:rsidP="00A24961" w:rsidRDefault="00C80DF4" w14:paraId="74B36AE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CCEL11_036</w:t>
            </w:r>
          </w:p>
        </w:tc>
        <w:tc>
          <w:tcPr>
            <w:tcW w:w="1079" w:type="pct"/>
            <w:noWrap/>
            <w:vAlign w:val="center"/>
            <w:hideMark/>
          </w:tcPr>
          <w:p w:rsidRPr="001D7FA5" w:rsidR="00C80DF4" w:rsidP="00A24961" w:rsidRDefault="00C80DF4" w14:paraId="2219FCF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25928746</w:t>
            </w:r>
          </w:p>
        </w:tc>
        <w:tc>
          <w:tcPr>
            <w:tcW w:w="1111" w:type="pct"/>
            <w:noWrap/>
            <w:vAlign w:val="center"/>
            <w:hideMark/>
          </w:tcPr>
          <w:p w:rsidRPr="001D7FA5" w:rsidR="00C80DF4" w:rsidP="00A24961" w:rsidRDefault="00C80DF4" w14:paraId="5A0939F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12/11/2025</w:t>
            </w:r>
          </w:p>
        </w:tc>
        <w:tc>
          <w:tcPr>
            <w:tcW w:w="632" w:type="pct"/>
            <w:noWrap/>
            <w:vAlign w:val="center"/>
            <w:hideMark/>
          </w:tcPr>
          <w:p w:rsidRPr="001D7FA5" w:rsidR="00C80DF4" w:rsidP="00A24961" w:rsidRDefault="00C80DF4" w14:paraId="2F0163B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14793</w:t>
            </w:r>
          </w:p>
        </w:tc>
      </w:tr>
      <w:tr w:rsidRPr="00A24961" w:rsidR="004971A7" w:rsidTr="00A24961" w14:paraId="1B071472"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624BE5D7" w14:textId="77777777">
            <w:pPr>
              <w:jc w:val="center"/>
              <w:rPr>
                <w:rFonts w:eastAsia="Times New Roman"/>
                <w:color w:val="000000"/>
                <w:sz w:val="18"/>
                <w:szCs w:val="18"/>
              </w:rPr>
            </w:pPr>
            <w:r w:rsidRPr="001D7FA5">
              <w:rPr>
                <w:rFonts w:eastAsia="Times New Roman"/>
                <w:color w:val="000000"/>
                <w:sz w:val="18"/>
                <w:szCs w:val="18"/>
              </w:rPr>
              <w:t>118</w:t>
            </w:r>
          </w:p>
        </w:tc>
        <w:tc>
          <w:tcPr>
            <w:tcW w:w="1652" w:type="pct"/>
            <w:noWrap/>
            <w:vAlign w:val="center"/>
            <w:hideMark/>
          </w:tcPr>
          <w:p w:rsidRPr="001D7FA5" w:rsidR="00C80DF4" w:rsidP="00A24961" w:rsidRDefault="00C80DF4" w14:paraId="14BD59B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PCE22137</w:t>
            </w:r>
          </w:p>
        </w:tc>
        <w:tc>
          <w:tcPr>
            <w:tcW w:w="1079" w:type="pct"/>
            <w:noWrap/>
            <w:vAlign w:val="center"/>
            <w:hideMark/>
          </w:tcPr>
          <w:p w:rsidRPr="001D7FA5" w:rsidR="00C80DF4" w:rsidP="00A24961" w:rsidRDefault="00C80DF4" w14:paraId="3F27E84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25929928</w:t>
            </w:r>
          </w:p>
        </w:tc>
        <w:tc>
          <w:tcPr>
            <w:tcW w:w="1111" w:type="pct"/>
            <w:noWrap/>
            <w:vAlign w:val="center"/>
            <w:hideMark/>
          </w:tcPr>
          <w:p w:rsidRPr="001D7FA5" w:rsidR="00C80DF4" w:rsidP="00A24961" w:rsidRDefault="00C80DF4" w14:paraId="790685A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12/11/2025</w:t>
            </w:r>
          </w:p>
        </w:tc>
        <w:tc>
          <w:tcPr>
            <w:tcW w:w="632" w:type="pct"/>
            <w:noWrap/>
            <w:vAlign w:val="center"/>
            <w:hideMark/>
          </w:tcPr>
          <w:p w:rsidRPr="001D7FA5" w:rsidR="00C80DF4" w:rsidP="00A24961" w:rsidRDefault="00C80DF4" w14:paraId="0A41D7F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14784</w:t>
            </w:r>
          </w:p>
        </w:tc>
      </w:tr>
      <w:tr w:rsidRPr="00A24961" w:rsidR="004971A7" w:rsidTr="00A24961" w14:paraId="52C5782A"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79A81A99" w14:textId="77777777">
            <w:pPr>
              <w:jc w:val="center"/>
              <w:rPr>
                <w:rFonts w:eastAsia="Times New Roman"/>
                <w:color w:val="000000"/>
                <w:sz w:val="18"/>
                <w:szCs w:val="18"/>
              </w:rPr>
            </w:pPr>
            <w:r w:rsidRPr="001D7FA5">
              <w:rPr>
                <w:rFonts w:eastAsia="Times New Roman"/>
                <w:color w:val="000000"/>
                <w:sz w:val="18"/>
                <w:szCs w:val="18"/>
              </w:rPr>
              <w:t>119</w:t>
            </w:r>
          </w:p>
        </w:tc>
        <w:tc>
          <w:tcPr>
            <w:tcW w:w="1652" w:type="pct"/>
            <w:noWrap/>
            <w:vAlign w:val="center"/>
            <w:hideMark/>
          </w:tcPr>
          <w:p w:rsidRPr="001D7FA5" w:rsidR="00C80DF4" w:rsidP="00A24961" w:rsidRDefault="00C80DF4" w14:paraId="411160D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FS_26431</w:t>
            </w:r>
          </w:p>
        </w:tc>
        <w:tc>
          <w:tcPr>
            <w:tcW w:w="1079" w:type="pct"/>
            <w:noWrap/>
            <w:vAlign w:val="center"/>
            <w:hideMark/>
          </w:tcPr>
          <w:p w:rsidRPr="001D7FA5" w:rsidR="00C80DF4" w:rsidP="00A24961" w:rsidRDefault="00C80DF4" w14:paraId="52BCB1F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25930574</w:t>
            </w:r>
          </w:p>
        </w:tc>
        <w:tc>
          <w:tcPr>
            <w:tcW w:w="1111" w:type="pct"/>
            <w:noWrap/>
            <w:vAlign w:val="center"/>
            <w:hideMark/>
          </w:tcPr>
          <w:p w:rsidRPr="001D7FA5" w:rsidR="00C80DF4" w:rsidP="00A24961" w:rsidRDefault="00C80DF4" w14:paraId="2C03D10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12/11/2025</w:t>
            </w:r>
          </w:p>
        </w:tc>
        <w:tc>
          <w:tcPr>
            <w:tcW w:w="632" w:type="pct"/>
            <w:noWrap/>
            <w:vAlign w:val="center"/>
            <w:hideMark/>
          </w:tcPr>
          <w:p w:rsidRPr="001D7FA5" w:rsidR="00C80DF4" w:rsidP="00A24961" w:rsidRDefault="00C80DF4" w14:paraId="2976EF4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14781</w:t>
            </w:r>
          </w:p>
        </w:tc>
      </w:tr>
      <w:tr w:rsidRPr="00A24961" w:rsidR="004971A7" w:rsidTr="00A24961" w14:paraId="61B209D6"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7C9FBE24" w14:textId="77777777">
            <w:pPr>
              <w:jc w:val="center"/>
              <w:rPr>
                <w:rFonts w:eastAsia="Times New Roman"/>
                <w:color w:val="000000"/>
                <w:sz w:val="18"/>
                <w:szCs w:val="18"/>
              </w:rPr>
            </w:pPr>
            <w:r w:rsidRPr="001D7FA5">
              <w:rPr>
                <w:rFonts w:eastAsia="Times New Roman"/>
                <w:color w:val="000000"/>
                <w:sz w:val="18"/>
                <w:szCs w:val="18"/>
              </w:rPr>
              <w:t>120</w:t>
            </w:r>
          </w:p>
        </w:tc>
        <w:tc>
          <w:tcPr>
            <w:tcW w:w="1652" w:type="pct"/>
            <w:noWrap/>
            <w:vAlign w:val="center"/>
            <w:hideMark/>
          </w:tcPr>
          <w:p w:rsidRPr="001D7FA5" w:rsidR="00C80DF4" w:rsidP="00A24961" w:rsidRDefault="00C80DF4" w14:paraId="174E77F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FN_40</w:t>
            </w:r>
          </w:p>
        </w:tc>
        <w:tc>
          <w:tcPr>
            <w:tcW w:w="1079" w:type="pct"/>
            <w:noWrap/>
            <w:vAlign w:val="center"/>
            <w:hideMark/>
          </w:tcPr>
          <w:p w:rsidRPr="001D7FA5" w:rsidR="00C80DF4" w:rsidP="00A24961" w:rsidRDefault="00C80DF4" w14:paraId="385C44F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25930644</w:t>
            </w:r>
          </w:p>
        </w:tc>
        <w:tc>
          <w:tcPr>
            <w:tcW w:w="1111" w:type="pct"/>
            <w:noWrap/>
            <w:vAlign w:val="center"/>
            <w:hideMark/>
          </w:tcPr>
          <w:p w:rsidRPr="001D7FA5" w:rsidR="00C80DF4" w:rsidP="00A24961" w:rsidRDefault="00C80DF4" w14:paraId="46CED7E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12/11/2025</w:t>
            </w:r>
          </w:p>
        </w:tc>
        <w:tc>
          <w:tcPr>
            <w:tcW w:w="632" w:type="pct"/>
            <w:noWrap/>
            <w:vAlign w:val="center"/>
            <w:hideMark/>
          </w:tcPr>
          <w:p w:rsidRPr="001D7FA5" w:rsidR="00C80DF4" w:rsidP="00A24961" w:rsidRDefault="00C80DF4" w14:paraId="083E864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14734</w:t>
            </w:r>
          </w:p>
        </w:tc>
      </w:tr>
      <w:tr w:rsidRPr="00A24961" w:rsidR="004971A7" w:rsidTr="00A24961" w14:paraId="67486567"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063051DA" w14:textId="77777777">
            <w:pPr>
              <w:jc w:val="center"/>
              <w:rPr>
                <w:rFonts w:eastAsia="Times New Roman"/>
                <w:color w:val="000000"/>
                <w:sz w:val="18"/>
                <w:szCs w:val="18"/>
              </w:rPr>
            </w:pPr>
            <w:r w:rsidRPr="001D7FA5">
              <w:rPr>
                <w:rFonts w:eastAsia="Times New Roman"/>
                <w:color w:val="000000"/>
                <w:sz w:val="18"/>
                <w:szCs w:val="18"/>
              </w:rPr>
              <w:t>121</w:t>
            </w:r>
          </w:p>
        </w:tc>
        <w:tc>
          <w:tcPr>
            <w:tcW w:w="1652" w:type="pct"/>
            <w:noWrap/>
            <w:vAlign w:val="center"/>
            <w:hideMark/>
          </w:tcPr>
          <w:p w:rsidRPr="001D7FA5" w:rsidR="00C80DF4" w:rsidP="00A24961" w:rsidRDefault="00C80DF4" w14:paraId="06C0DC6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AL1358</w:t>
            </w:r>
          </w:p>
        </w:tc>
        <w:tc>
          <w:tcPr>
            <w:tcW w:w="1079" w:type="pct"/>
            <w:noWrap/>
            <w:vAlign w:val="center"/>
            <w:hideMark/>
          </w:tcPr>
          <w:p w:rsidRPr="001D7FA5" w:rsidR="00C80DF4" w:rsidP="00A24961" w:rsidRDefault="00C80DF4" w14:paraId="2FD35A5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5A3CB08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12/11/2025</w:t>
            </w:r>
          </w:p>
        </w:tc>
        <w:tc>
          <w:tcPr>
            <w:tcW w:w="632" w:type="pct"/>
            <w:noWrap/>
            <w:vAlign w:val="center"/>
            <w:hideMark/>
          </w:tcPr>
          <w:p w:rsidRPr="001D7FA5" w:rsidR="00C80DF4" w:rsidP="00A24961" w:rsidRDefault="00C80DF4" w14:paraId="654D732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14783</w:t>
            </w:r>
          </w:p>
        </w:tc>
      </w:tr>
      <w:tr w:rsidRPr="00A24961" w:rsidR="004971A7" w:rsidTr="00A24961" w14:paraId="2AE5A0C1"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5F671B60" w14:textId="77777777">
            <w:pPr>
              <w:jc w:val="center"/>
              <w:rPr>
                <w:rFonts w:eastAsia="Times New Roman"/>
                <w:color w:val="000000"/>
                <w:sz w:val="18"/>
                <w:szCs w:val="18"/>
              </w:rPr>
            </w:pPr>
            <w:r w:rsidRPr="001D7FA5">
              <w:rPr>
                <w:rFonts w:eastAsia="Times New Roman"/>
                <w:color w:val="000000"/>
                <w:sz w:val="18"/>
                <w:szCs w:val="18"/>
              </w:rPr>
              <w:t>122</w:t>
            </w:r>
          </w:p>
        </w:tc>
        <w:tc>
          <w:tcPr>
            <w:tcW w:w="1652" w:type="pct"/>
            <w:noWrap/>
            <w:vAlign w:val="center"/>
            <w:hideMark/>
          </w:tcPr>
          <w:p w:rsidRPr="001D7FA5" w:rsidR="00C80DF4" w:rsidP="00A24961" w:rsidRDefault="00C80DF4" w14:paraId="11920E7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CVID22294</w:t>
            </w:r>
          </w:p>
        </w:tc>
        <w:tc>
          <w:tcPr>
            <w:tcW w:w="1079" w:type="pct"/>
            <w:noWrap/>
            <w:vAlign w:val="center"/>
            <w:hideMark/>
          </w:tcPr>
          <w:p w:rsidRPr="001D7FA5" w:rsidR="00C80DF4" w:rsidP="00A24961" w:rsidRDefault="00C80DF4" w14:paraId="2B42985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34DC288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12/11/2025</w:t>
            </w:r>
          </w:p>
        </w:tc>
        <w:tc>
          <w:tcPr>
            <w:tcW w:w="632" w:type="pct"/>
            <w:noWrap/>
            <w:vAlign w:val="center"/>
            <w:hideMark/>
          </w:tcPr>
          <w:p w:rsidRPr="001D7FA5" w:rsidR="00C80DF4" w:rsidP="00A24961" w:rsidRDefault="00C80DF4" w14:paraId="7D0B05A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14805</w:t>
            </w:r>
          </w:p>
        </w:tc>
      </w:tr>
      <w:tr w:rsidRPr="00A24961" w:rsidR="004971A7" w:rsidTr="00A24961" w14:paraId="22BCAB33"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4654DCF6" w14:textId="77777777">
            <w:pPr>
              <w:jc w:val="center"/>
              <w:rPr>
                <w:rFonts w:eastAsia="Times New Roman"/>
                <w:color w:val="000000"/>
                <w:sz w:val="18"/>
                <w:szCs w:val="18"/>
              </w:rPr>
            </w:pPr>
            <w:r w:rsidRPr="001D7FA5">
              <w:rPr>
                <w:rFonts w:eastAsia="Times New Roman"/>
                <w:color w:val="000000"/>
                <w:sz w:val="18"/>
                <w:szCs w:val="18"/>
              </w:rPr>
              <w:t>123</w:t>
            </w:r>
          </w:p>
        </w:tc>
        <w:tc>
          <w:tcPr>
            <w:tcW w:w="1652" w:type="pct"/>
            <w:noWrap/>
            <w:vAlign w:val="center"/>
            <w:hideMark/>
          </w:tcPr>
          <w:p w:rsidRPr="001D7FA5" w:rsidR="00C80DF4" w:rsidP="00A24961" w:rsidRDefault="00C80DF4" w14:paraId="40ADA2D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P57</w:t>
            </w:r>
          </w:p>
        </w:tc>
        <w:tc>
          <w:tcPr>
            <w:tcW w:w="1079" w:type="pct"/>
            <w:noWrap/>
            <w:vAlign w:val="center"/>
            <w:hideMark/>
          </w:tcPr>
          <w:p w:rsidRPr="001D7FA5" w:rsidR="00C80DF4" w:rsidP="00A24961" w:rsidRDefault="00C80DF4" w14:paraId="604C9A9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75D2C10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12/11/2025</w:t>
            </w:r>
          </w:p>
        </w:tc>
        <w:tc>
          <w:tcPr>
            <w:tcW w:w="632" w:type="pct"/>
            <w:noWrap/>
            <w:vAlign w:val="center"/>
            <w:hideMark/>
          </w:tcPr>
          <w:p w:rsidRPr="001D7FA5" w:rsidR="00C80DF4" w:rsidP="00A24961" w:rsidRDefault="00C80DF4" w14:paraId="3144429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14782</w:t>
            </w:r>
          </w:p>
        </w:tc>
      </w:tr>
      <w:tr w:rsidRPr="00A24961" w:rsidR="004971A7" w:rsidTr="00A24961" w14:paraId="37528DB3"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3B008A69" w14:textId="77777777">
            <w:pPr>
              <w:jc w:val="center"/>
              <w:rPr>
                <w:rFonts w:eastAsia="Times New Roman"/>
                <w:color w:val="000000"/>
                <w:sz w:val="18"/>
                <w:szCs w:val="18"/>
              </w:rPr>
            </w:pPr>
            <w:r w:rsidRPr="001D7FA5">
              <w:rPr>
                <w:rFonts w:eastAsia="Times New Roman"/>
                <w:color w:val="000000"/>
                <w:sz w:val="18"/>
                <w:szCs w:val="18"/>
              </w:rPr>
              <w:t>124</w:t>
            </w:r>
          </w:p>
        </w:tc>
        <w:tc>
          <w:tcPr>
            <w:tcW w:w="1652" w:type="pct"/>
            <w:noWrap/>
            <w:vAlign w:val="center"/>
            <w:hideMark/>
          </w:tcPr>
          <w:p w:rsidRPr="001D7FA5" w:rsidR="00C80DF4" w:rsidP="00A24961" w:rsidRDefault="00C80DF4" w14:paraId="1ECAB18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SCJ17E190007</w:t>
            </w:r>
          </w:p>
        </w:tc>
        <w:tc>
          <w:tcPr>
            <w:tcW w:w="1079" w:type="pct"/>
            <w:noWrap/>
            <w:vAlign w:val="center"/>
            <w:hideMark/>
          </w:tcPr>
          <w:p w:rsidRPr="001D7FA5" w:rsidR="00C80DF4" w:rsidP="00A24961" w:rsidRDefault="00C80DF4" w14:paraId="6109DB5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52307B2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12/11/2025</w:t>
            </w:r>
          </w:p>
        </w:tc>
        <w:tc>
          <w:tcPr>
            <w:tcW w:w="632" w:type="pct"/>
            <w:noWrap/>
            <w:vAlign w:val="center"/>
            <w:hideMark/>
          </w:tcPr>
          <w:p w:rsidRPr="001D7FA5" w:rsidR="00C80DF4" w:rsidP="00A24961" w:rsidRDefault="00C80DF4" w14:paraId="28F0C21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14720</w:t>
            </w:r>
          </w:p>
        </w:tc>
      </w:tr>
      <w:tr w:rsidRPr="00A24961" w:rsidR="004971A7" w:rsidTr="00A24961" w14:paraId="125FC8C4"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7512DF58" w14:textId="77777777">
            <w:pPr>
              <w:jc w:val="center"/>
              <w:rPr>
                <w:rFonts w:eastAsia="Times New Roman"/>
                <w:color w:val="000000"/>
                <w:sz w:val="18"/>
                <w:szCs w:val="18"/>
              </w:rPr>
            </w:pPr>
            <w:r w:rsidRPr="001D7FA5">
              <w:rPr>
                <w:rFonts w:eastAsia="Times New Roman"/>
                <w:color w:val="000000"/>
                <w:sz w:val="18"/>
                <w:szCs w:val="18"/>
              </w:rPr>
              <w:t>125</w:t>
            </w:r>
          </w:p>
        </w:tc>
        <w:tc>
          <w:tcPr>
            <w:tcW w:w="1652" w:type="pct"/>
            <w:noWrap/>
            <w:vAlign w:val="center"/>
            <w:hideMark/>
          </w:tcPr>
          <w:p w:rsidRPr="001D7FA5" w:rsidR="00C80DF4" w:rsidP="00A24961" w:rsidRDefault="00C80DF4" w14:paraId="700F329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FN_39</w:t>
            </w:r>
          </w:p>
        </w:tc>
        <w:tc>
          <w:tcPr>
            <w:tcW w:w="1079" w:type="pct"/>
            <w:noWrap/>
            <w:vAlign w:val="center"/>
            <w:hideMark/>
          </w:tcPr>
          <w:p w:rsidRPr="001D7FA5" w:rsidR="00C80DF4" w:rsidP="00A24961" w:rsidRDefault="00C80DF4" w14:paraId="1213F1C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25936597</w:t>
            </w:r>
          </w:p>
        </w:tc>
        <w:tc>
          <w:tcPr>
            <w:tcW w:w="1111" w:type="pct"/>
            <w:noWrap/>
            <w:vAlign w:val="center"/>
            <w:hideMark/>
          </w:tcPr>
          <w:p w:rsidRPr="001D7FA5" w:rsidR="00C80DF4" w:rsidP="00A24961" w:rsidRDefault="00C80DF4" w14:paraId="222EC73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12/11/2025</w:t>
            </w:r>
          </w:p>
        </w:tc>
        <w:tc>
          <w:tcPr>
            <w:tcW w:w="632" w:type="pct"/>
            <w:noWrap/>
            <w:vAlign w:val="center"/>
            <w:hideMark/>
          </w:tcPr>
          <w:p w:rsidRPr="001D7FA5" w:rsidR="00C80DF4" w:rsidP="00A24961" w:rsidRDefault="00C80DF4" w14:paraId="779E639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14806</w:t>
            </w:r>
          </w:p>
        </w:tc>
      </w:tr>
      <w:tr w:rsidRPr="00A24961" w:rsidR="004971A7" w:rsidTr="00A24961" w14:paraId="61963903"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7FA5B521" w14:textId="77777777">
            <w:pPr>
              <w:jc w:val="center"/>
              <w:rPr>
                <w:rFonts w:eastAsia="Times New Roman"/>
                <w:color w:val="000000"/>
                <w:sz w:val="18"/>
                <w:szCs w:val="18"/>
              </w:rPr>
            </w:pPr>
            <w:r w:rsidRPr="001D7FA5">
              <w:rPr>
                <w:rFonts w:eastAsia="Times New Roman"/>
                <w:color w:val="000000"/>
                <w:sz w:val="18"/>
                <w:szCs w:val="18"/>
              </w:rPr>
              <w:t>126</w:t>
            </w:r>
          </w:p>
        </w:tc>
        <w:tc>
          <w:tcPr>
            <w:tcW w:w="1652" w:type="pct"/>
            <w:noWrap/>
            <w:vAlign w:val="center"/>
            <w:hideMark/>
          </w:tcPr>
          <w:p w:rsidRPr="001D7FA5" w:rsidR="00C80DF4" w:rsidP="00A24961" w:rsidRDefault="00C80DF4" w14:paraId="1322C07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350-5051</w:t>
            </w:r>
          </w:p>
        </w:tc>
        <w:tc>
          <w:tcPr>
            <w:tcW w:w="1079" w:type="pct"/>
            <w:noWrap/>
            <w:vAlign w:val="center"/>
            <w:hideMark/>
          </w:tcPr>
          <w:p w:rsidRPr="001D7FA5" w:rsidR="00C80DF4" w:rsidP="00A24961" w:rsidRDefault="00C80DF4" w14:paraId="373DF99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25936601</w:t>
            </w:r>
          </w:p>
        </w:tc>
        <w:tc>
          <w:tcPr>
            <w:tcW w:w="1111" w:type="pct"/>
            <w:noWrap/>
            <w:vAlign w:val="center"/>
            <w:hideMark/>
          </w:tcPr>
          <w:p w:rsidRPr="001D7FA5" w:rsidR="00C80DF4" w:rsidP="00A24961" w:rsidRDefault="00C80DF4" w14:paraId="5F9CA1F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13/11/2025</w:t>
            </w:r>
          </w:p>
        </w:tc>
        <w:tc>
          <w:tcPr>
            <w:tcW w:w="632" w:type="pct"/>
            <w:noWrap/>
            <w:vAlign w:val="center"/>
            <w:hideMark/>
          </w:tcPr>
          <w:p w:rsidRPr="001D7FA5" w:rsidR="00C80DF4" w:rsidP="00A24961" w:rsidRDefault="00C80DF4" w14:paraId="16FF777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14795</w:t>
            </w:r>
          </w:p>
        </w:tc>
      </w:tr>
      <w:tr w:rsidRPr="00A24961" w:rsidR="004971A7" w:rsidTr="00A24961" w14:paraId="1AD820C9"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5B1617CE" w14:textId="77777777">
            <w:pPr>
              <w:jc w:val="center"/>
              <w:rPr>
                <w:rFonts w:eastAsia="Times New Roman"/>
                <w:color w:val="000000"/>
                <w:sz w:val="18"/>
                <w:szCs w:val="18"/>
              </w:rPr>
            </w:pPr>
            <w:r w:rsidRPr="001D7FA5">
              <w:rPr>
                <w:rFonts w:eastAsia="Times New Roman"/>
                <w:color w:val="000000"/>
                <w:sz w:val="18"/>
                <w:szCs w:val="18"/>
              </w:rPr>
              <w:t>127</w:t>
            </w:r>
          </w:p>
        </w:tc>
        <w:tc>
          <w:tcPr>
            <w:tcW w:w="1652" w:type="pct"/>
            <w:noWrap/>
            <w:vAlign w:val="center"/>
            <w:hideMark/>
          </w:tcPr>
          <w:p w:rsidRPr="001D7FA5" w:rsidR="00C80DF4" w:rsidP="00A24961" w:rsidRDefault="00C80DF4" w14:paraId="799C335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SCJ17FJ0016</w:t>
            </w:r>
          </w:p>
        </w:tc>
        <w:tc>
          <w:tcPr>
            <w:tcW w:w="1079" w:type="pct"/>
            <w:noWrap/>
            <w:vAlign w:val="center"/>
            <w:hideMark/>
          </w:tcPr>
          <w:p w:rsidRPr="001D7FA5" w:rsidR="00C80DF4" w:rsidP="00A24961" w:rsidRDefault="00C80DF4" w14:paraId="786B8ED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25936584</w:t>
            </w:r>
          </w:p>
        </w:tc>
        <w:tc>
          <w:tcPr>
            <w:tcW w:w="1111" w:type="pct"/>
            <w:noWrap/>
            <w:vAlign w:val="center"/>
            <w:hideMark/>
          </w:tcPr>
          <w:p w:rsidRPr="001D7FA5" w:rsidR="00C80DF4" w:rsidP="00A24961" w:rsidRDefault="00C80DF4" w14:paraId="5152B08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13/11/2025</w:t>
            </w:r>
          </w:p>
        </w:tc>
        <w:tc>
          <w:tcPr>
            <w:tcW w:w="632" w:type="pct"/>
            <w:noWrap/>
            <w:vAlign w:val="center"/>
            <w:hideMark/>
          </w:tcPr>
          <w:p w:rsidRPr="001D7FA5" w:rsidR="00C80DF4" w:rsidP="00A24961" w:rsidRDefault="00C80DF4" w14:paraId="6C4B2BB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14813</w:t>
            </w:r>
          </w:p>
        </w:tc>
      </w:tr>
      <w:tr w:rsidRPr="00A24961" w:rsidR="004971A7" w:rsidTr="00A24961" w14:paraId="6DE9D884"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706E7FAE" w14:textId="77777777">
            <w:pPr>
              <w:jc w:val="center"/>
              <w:rPr>
                <w:rFonts w:eastAsia="Times New Roman"/>
                <w:color w:val="000000"/>
                <w:sz w:val="18"/>
                <w:szCs w:val="18"/>
              </w:rPr>
            </w:pPr>
            <w:r w:rsidRPr="001D7FA5">
              <w:rPr>
                <w:rFonts w:eastAsia="Times New Roman"/>
                <w:color w:val="000000"/>
                <w:sz w:val="18"/>
                <w:szCs w:val="18"/>
              </w:rPr>
              <w:t>128</w:t>
            </w:r>
          </w:p>
        </w:tc>
        <w:tc>
          <w:tcPr>
            <w:tcW w:w="1652" w:type="pct"/>
            <w:noWrap/>
            <w:vAlign w:val="center"/>
            <w:hideMark/>
          </w:tcPr>
          <w:p w:rsidRPr="001D7FA5" w:rsidR="00C80DF4" w:rsidP="00A24961" w:rsidRDefault="00C80DF4" w14:paraId="5A252D0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FS_67911</w:t>
            </w:r>
          </w:p>
        </w:tc>
        <w:tc>
          <w:tcPr>
            <w:tcW w:w="1079" w:type="pct"/>
            <w:noWrap/>
            <w:vAlign w:val="center"/>
            <w:hideMark/>
          </w:tcPr>
          <w:p w:rsidRPr="001D7FA5" w:rsidR="00C80DF4" w:rsidP="00A24961" w:rsidRDefault="00C80DF4" w14:paraId="5F3E027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68F2938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13/11/2025</w:t>
            </w:r>
          </w:p>
        </w:tc>
        <w:tc>
          <w:tcPr>
            <w:tcW w:w="632" w:type="pct"/>
            <w:noWrap/>
            <w:vAlign w:val="center"/>
            <w:hideMark/>
          </w:tcPr>
          <w:p w:rsidRPr="001D7FA5" w:rsidR="00C80DF4" w:rsidP="00A24961" w:rsidRDefault="00C80DF4" w14:paraId="3D11C61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14814</w:t>
            </w:r>
          </w:p>
        </w:tc>
      </w:tr>
      <w:tr w:rsidRPr="00A24961" w:rsidR="004971A7" w:rsidTr="00A24961" w14:paraId="67C334DD"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3F243092" w14:textId="77777777">
            <w:pPr>
              <w:jc w:val="center"/>
              <w:rPr>
                <w:rFonts w:eastAsia="Times New Roman"/>
                <w:color w:val="000000"/>
                <w:sz w:val="18"/>
                <w:szCs w:val="18"/>
              </w:rPr>
            </w:pPr>
            <w:r w:rsidRPr="001D7FA5">
              <w:rPr>
                <w:rFonts w:eastAsia="Times New Roman"/>
                <w:color w:val="000000"/>
                <w:sz w:val="18"/>
                <w:szCs w:val="18"/>
              </w:rPr>
              <w:t>129</w:t>
            </w:r>
          </w:p>
        </w:tc>
        <w:tc>
          <w:tcPr>
            <w:tcW w:w="1652" w:type="pct"/>
            <w:noWrap/>
            <w:vAlign w:val="center"/>
            <w:hideMark/>
          </w:tcPr>
          <w:p w:rsidRPr="001D7FA5" w:rsidR="00C80DF4" w:rsidP="00A24961" w:rsidRDefault="00C80DF4" w14:paraId="6A682B2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P522</w:t>
            </w:r>
          </w:p>
        </w:tc>
        <w:tc>
          <w:tcPr>
            <w:tcW w:w="1079" w:type="pct"/>
            <w:noWrap/>
            <w:vAlign w:val="center"/>
            <w:hideMark/>
          </w:tcPr>
          <w:p w:rsidRPr="001D7FA5" w:rsidR="00C80DF4" w:rsidP="00A24961" w:rsidRDefault="00C80DF4" w14:paraId="394D4AE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25936688</w:t>
            </w:r>
          </w:p>
        </w:tc>
        <w:tc>
          <w:tcPr>
            <w:tcW w:w="1111" w:type="pct"/>
            <w:noWrap/>
            <w:vAlign w:val="center"/>
            <w:hideMark/>
          </w:tcPr>
          <w:p w:rsidRPr="001D7FA5" w:rsidR="00C80DF4" w:rsidP="00A24961" w:rsidRDefault="00C80DF4" w14:paraId="653EFC1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13/11/2025</w:t>
            </w:r>
          </w:p>
        </w:tc>
        <w:tc>
          <w:tcPr>
            <w:tcW w:w="632" w:type="pct"/>
            <w:noWrap/>
            <w:vAlign w:val="center"/>
            <w:hideMark/>
          </w:tcPr>
          <w:p w:rsidRPr="001D7FA5" w:rsidR="00C80DF4" w:rsidP="00A24961" w:rsidRDefault="00C80DF4" w14:paraId="3C5A1AC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14801</w:t>
            </w:r>
          </w:p>
        </w:tc>
      </w:tr>
      <w:tr w:rsidRPr="00A24961" w:rsidR="004971A7" w:rsidTr="00A24961" w14:paraId="4B75D825"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46CFEEEE" w14:textId="77777777">
            <w:pPr>
              <w:jc w:val="center"/>
              <w:rPr>
                <w:rFonts w:eastAsia="Times New Roman"/>
                <w:color w:val="000000"/>
                <w:sz w:val="18"/>
                <w:szCs w:val="18"/>
              </w:rPr>
            </w:pPr>
            <w:r w:rsidRPr="001D7FA5">
              <w:rPr>
                <w:rFonts w:eastAsia="Times New Roman"/>
                <w:color w:val="000000"/>
                <w:sz w:val="18"/>
                <w:szCs w:val="18"/>
              </w:rPr>
              <w:t>130</w:t>
            </w:r>
          </w:p>
        </w:tc>
        <w:tc>
          <w:tcPr>
            <w:tcW w:w="1652" w:type="pct"/>
            <w:noWrap/>
            <w:vAlign w:val="center"/>
            <w:hideMark/>
          </w:tcPr>
          <w:p w:rsidRPr="001D7FA5" w:rsidR="00C80DF4" w:rsidP="00A24961" w:rsidRDefault="00C80DF4" w14:paraId="320E08D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FN_77</w:t>
            </w:r>
          </w:p>
        </w:tc>
        <w:tc>
          <w:tcPr>
            <w:tcW w:w="1079" w:type="pct"/>
            <w:noWrap/>
            <w:vAlign w:val="center"/>
            <w:hideMark/>
          </w:tcPr>
          <w:p w:rsidRPr="001D7FA5" w:rsidR="00C80DF4" w:rsidP="00A24961" w:rsidRDefault="00C80DF4" w14:paraId="5F75D48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25936741</w:t>
            </w:r>
          </w:p>
        </w:tc>
        <w:tc>
          <w:tcPr>
            <w:tcW w:w="1111" w:type="pct"/>
            <w:noWrap/>
            <w:vAlign w:val="center"/>
            <w:hideMark/>
          </w:tcPr>
          <w:p w:rsidRPr="001D7FA5" w:rsidR="00C80DF4" w:rsidP="00A24961" w:rsidRDefault="00C80DF4" w14:paraId="46682B1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13/11/2025</w:t>
            </w:r>
          </w:p>
        </w:tc>
        <w:tc>
          <w:tcPr>
            <w:tcW w:w="632" w:type="pct"/>
            <w:noWrap/>
            <w:vAlign w:val="center"/>
            <w:hideMark/>
          </w:tcPr>
          <w:p w:rsidRPr="001D7FA5" w:rsidR="00C80DF4" w:rsidP="00A24961" w:rsidRDefault="00C80DF4" w14:paraId="254B0E7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14797</w:t>
            </w:r>
          </w:p>
        </w:tc>
      </w:tr>
      <w:tr w:rsidRPr="00A24961" w:rsidR="004971A7" w:rsidTr="00A24961" w14:paraId="45087B0C"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02F1EE25" w14:textId="77777777">
            <w:pPr>
              <w:jc w:val="center"/>
              <w:rPr>
                <w:rFonts w:eastAsia="Times New Roman"/>
                <w:color w:val="000000"/>
                <w:sz w:val="18"/>
                <w:szCs w:val="18"/>
              </w:rPr>
            </w:pPr>
            <w:r w:rsidRPr="001D7FA5">
              <w:rPr>
                <w:rFonts w:eastAsia="Times New Roman"/>
                <w:color w:val="000000"/>
                <w:sz w:val="18"/>
                <w:szCs w:val="18"/>
              </w:rPr>
              <w:t>131</w:t>
            </w:r>
          </w:p>
        </w:tc>
        <w:tc>
          <w:tcPr>
            <w:tcW w:w="1652" w:type="pct"/>
            <w:noWrap/>
            <w:vAlign w:val="center"/>
            <w:hideMark/>
          </w:tcPr>
          <w:p w:rsidRPr="001D7FA5" w:rsidR="00C80DF4" w:rsidP="00A24961" w:rsidRDefault="00C80DF4" w14:paraId="1649A7B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CCE_L10_20</w:t>
            </w:r>
          </w:p>
        </w:tc>
        <w:tc>
          <w:tcPr>
            <w:tcW w:w="1079" w:type="pct"/>
            <w:noWrap/>
            <w:vAlign w:val="center"/>
            <w:hideMark/>
          </w:tcPr>
          <w:p w:rsidRPr="001D7FA5" w:rsidR="00C80DF4" w:rsidP="00A24961" w:rsidRDefault="00C80DF4" w14:paraId="22B483C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25936721</w:t>
            </w:r>
          </w:p>
        </w:tc>
        <w:tc>
          <w:tcPr>
            <w:tcW w:w="1111" w:type="pct"/>
            <w:noWrap/>
            <w:vAlign w:val="center"/>
            <w:hideMark/>
          </w:tcPr>
          <w:p w:rsidRPr="001D7FA5" w:rsidR="00C80DF4" w:rsidP="00A24961" w:rsidRDefault="00C80DF4" w14:paraId="023162A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13/11/2025</w:t>
            </w:r>
          </w:p>
        </w:tc>
        <w:tc>
          <w:tcPr>
            <w:tcW w:w="632" w:type="pct"/>
            <w:noWrap/>
            <w:vAlign w:val="center"/>
            <w:hideMark/>
          </w:tcPr>
          <w:p w:rsidRPr="001D7FA5" w:rsidR="00C80DF4" w:rsidP="00A24961" w:rsidRDefault="00C80DF4" w14:paraId="3BA1B0C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14800</w:t>
            </w:r>
          </w:p>
        </w:tc>
      </w:tr>
      <w:tr w:rsidRPr="00A24961" w:rsidR="004971A7" w:rsidTr="00A24961" w14:paraId="7A303F4B"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71654C47" w14:textId="77777777">
            <w:pPr>
              <w:jc w:val="center"/>
              <w:rPr>
                <w:rFonts w:eastAsia="Times New Roman"/>
                <w:color w:val="000000"/>
                <w:sz w:val="18"/>
                <w:szCs w:val="18"/>
              </w:rPr>
            </w:pPr>
            <w:r w:rsidRPr="001D7FA5">
              <w:rPr>
                <w:rFonts w:eastAsia="Times New Roman"/>
                <w:color w:val="000000"/>
                <w:sz w:val="18"/>
                <w:szCs w:val="18"/>
              </w:rPr>
              <w:t>132</w:t>
            </w:r>
          </w:p>
        </w:tc>
        <w:tc>
          <w:tcPr>
            <w:tcW w:w="1652" w:type="pct"/>
            <w:noWrap/>
            <w:vAlign w:val="center"/>
            <w:hideMark/>
          </w:tcPr>
          <w:p w:rsidRPr="001D7FA5" w:rsidR="00C80DF4" w:rsidP="00A24961" w:rsidRDefault="00C80DF4" w14:paraId="562C469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AL1594</w:t>
            </w:r>
          </w:p>
        </w:tc>
        <w:tc>
          <w:tcPr>
            <w:tcW w:w="1079" w:type="pct"/>
            <w:noWrap/>
            <w:vAlign w:val="center"/>
            <w:hideMark/>
          </w:tcPr>
          <w:p w:rsidRPr="001D7FA5" w:rsidR="00C80DF4" w:rsidP="00A24961" w:rsidRDefault="00C80DF4" w14:paraId="7B9CE00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25936743</w:t>
            </w:r>
          </w:p>
        </w:tc>
        <w:tc>
          <w:tcPr>
            <w:tcW w:w="1111" w:type="pct"/>
            <w:noWrap/>
            <w:vAlign w:val="center"/>
            <w:hideMark/>
          </w:tcPr>
          <w:p w:rsidRPr="001D7FA5" w:rsidR="00C80DF4" w:rsidP="00A24961" w:rsidRDefault="00C80DF4" w14:paraId="4C4A555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13/11/2025</w:t>
            </w:r>
          </w:p>
        </w:tc>
        <w:tc>
          <w:tcPr>
            <w:tcW w:w="632" w:type="pct"/>
            <w:noWrap/>
            <w:vAlign w:val="center"/>
            <w:hideMark/>
          </w:tcPr>
          <w:p w:rsidRPr="001D7FA5" w:rsidR="00C80DF4" w:rsidP="00A24961" w:rsidRDefault="00C80DF4" w14:paraId="5AB8AF7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14803</w:t>
            </w:r>
          </w:p>
        </w:tc>
      </w:tr>
      <w:tr w:rsidRPr="00A24961" w:rsidR="004971A7" w:rsidTr="00A24961" w14:paraId="38332DA9"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27F922FF" w14:textId="77777777">
            <w:pPr>
              <w:jc w:val="center"/>
              <w:rPr>
                <w:rFonts w:eastAsia="Times New Roman"/>
                <w:color w:val="000000"/>
                <w:sz w:val="18"/>
                <w:szCs w:val="18"/>
              </w:rPr>
            </w:pPr>
            <w:r w:rsidRPr="001D7FA5">
              <w:rPr>
                <w:rFonts w:eastAsia="Times New Roman"/>
                <w:color w:val="000000"/>
                <w:sz w:val="18"/>
                <w:szCs w:val="18"/>
              </w:rPr>
              <w:t>133</w:t>
            </w:r>
          </w:p>
        </w:tc>
        <w:tc>
          <w:tcPr>
            <w:tcW w:w="1652" w:type="pct"/>
            <w:noWrap/>
            <w:vAlign w:val="center"/>
            <w:hideMark/>
          </w:tcPr>
          <w:p w:rsidRPr="001D7FA5" w:rsidR="00C80DF4" w:rsidP="00A24961" w:rsidRDefault="00C80DF4" w14:paraId="1BC0692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350-5110</w:t>
            </w:r>
          </w:p>
        </w:tc>
        <w:tc>
          <w:tcPr>
            <w:tcW w:w="1079" w:type="pct"/>
            <w:noWrap/>
            <w:vAlign w:val="center"/>
            <w:hideMark/>
          </w:tcPr>
          <w:p w:rsidRPr="001D7FA5" w:rsidR="00C80DF4" w:rsidP="00A24961" w:rsidRDefault="00C80DF4" w14:paraId="3F8DDE5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25936751</w:t>
            </w:r>
          </w:p>
        </w:tc>
        <w:tc>
          <w:tcPr>
            <w:tcW w:w="1111" w:type="pct"/>
            <w:noWrap/>
            <w:vAlign w:val="center"/>
            <w:hideMark/>
          </w:tcPr>
          <w:p w:rsidRPr="001D7FA5" w:rsidR="00C80DF4" w:rsidP="00A24961" w:rsidRDefault="00C80DF4" w14:paraId="4096C6A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13/11/2025</w:t>
            </w:r>
          </w:p>
        </w:tc>
        <w:tc>
          <w:tcPr>
            <w:tcW w:w="632" w:type="pct"/>
            <w:noWrap/>
            <w:vAlign w:val="center"/>
            <w:hideMark/>
          </w:tcPr>
          <w:p w:rsidRPr="001D7FA5" w:rsidR="00C80DF4" w:rsidP="00A24961" w:rsidRDefault="00C80DF4" w14:paraId="734EFC5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14847</w:t>
            </w:r>
          </w:p>
        </w:tc>
      </w:tr>
      <w:tr w:rsidRPr="00A24961" w:rsidR="004971A7" w:rsidTr="00A24961" w14:paraId="58E08569"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1E6B6BB6" w14:textId="77777777">
            <w:pPr>
              <w:jc w:val="center"/>
              <w:rPr>
                <w:rFonts w:eastAsia="Times New Roman"/>
                <w:color w:val="000000"/>
                <w:sz w:val="18"/>
                <w:szCs w:val="18"/>
              </w:rPr>
            </w:pPr>
            <w:r w:rsidRPr="001D7FA5">
              <w:rPr>
                <w:rFonts w:eastAsia="Times New Roman"/>
                <w:color w:val="000000"/>
                <w:sz w:val="18"/>
                <w:szCs w:val="18"/>
              </w:rPr>
              <w:t>134</w:t>
            </w:r>
          </w:p>
        </w:tc>
        <w:tc>
          <w:tcPr>
            <w:tcW w:w="1652" w:type="pct"/>
            <w:noWrap/>
            <w:vAlign w:val="center"/>
            <w:hideMark/>
          </w:tcPr>
          <w:p w:rsidRPr="001D7FA5" w:rsidR="00C80DF4" w:rsidP="00A24961" w:rsidRDefault="00C80DF4" w14:paraId="1A0FEB4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SCJ17E090077</w:t>
            </w:r>
          </w:p>
        </w:tc>
        <w:tc>
          <w:tcPr>
            <w:tcW w:w="1079" w:type="pct"/>
            <w:noWrap/>
            <w:vAlign w:val="center"/>
            <w:hideMark/>
          </w:tcPr>
          <w:p w:rsidRPr="001D7FA5" w:rsidR="00C80DF4" w:rsidP="00A24961" w:rsidRDefault="00C80DF4" w14:paraId="6FC0D0B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5312D2F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13/11/2025</w:t>
            </w:r>
          </w:p>
        </w:tc>
        <w:tc>
          <w:tcPr>
            <w:tcW w:w="632" w:type="pct"/>
            <w:noWrap/>
            <w:vAlign w:val="center"/>
            <w:hideMark/>
          </w:tcPr>
          <w:p w:rsidRPr="001D7FA5" w:rsidR="00C80DF4" w:rsidP="00A24961" w:rsidRDefault="00C80DF4" w14:paraId="1435393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14849</w:t>
            </w:r>
          </w:p>
        </w:tc>
      </w:tr>
      <w:tr w:rsidRPr="00A24961" w:rsidR="004971A7" w:rsidTr="00A24961" w14:paraId="7F52BF71"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386B0136" w14:textId="77777777">
            <w:pPr>
              <w:jc w:val="center"/>
              <w:rPr>
                <w:rFonts w:eastAsia="Times New Roman"/>
                <w:color w:val="000000"/>
                <w:sz w:val="18"/>
                <w:szCs w:val="18"/>
              </w:rPr>
            </w:pPr>
            <w:r w:rsidRPr="001D7FA5">
              <w:rPr>
                <w:rFonts w:eastAsia="Times New Roman"/>
                <w:color w:val="000000"/>
                <w:sz w:val="18"/>
                <w:szCs w:val="18"/>
              </w:rPr>
              <w:t>135</w:t>
            </w:r>
          </w:p>
        </w:tc>
        <w:tc>
          <w:tcPr>
            <w:tcW w:w="1652" w:type="pct"/>
            <w:noWrap/>
            <w:vAlign w:val="center"/>
            <w:hideMark/>
          </w:tcPr>
          <w:p w:rsidRPr="001D7FA5" w:rsidR="00C80DF4" w:rsidP="00A24961" w:rsidRDefault="00C80DF4" w14:paraId="7C1A35F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FVS-3616</w:t>
            </w:r>
          </w:p>
        </w:tc>
        <w:tc>
          <w:tcPr>
            <w:tcW w:w="1079" w:type="pct"/>
            <w:noWrap/>
            <w:vAlign w:val="center"/>
            <w:hideMark/>
          </w:tcPr>
          <w:p w:rsidRPr="001D7FA5" w:rsidR="00C80DF4" w:rsidP="00A24961" w:rsidRDefault="00C80DF4" w14:paraId="1494BA7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25936763</w:t>
            </w:r>
          </w:p>
        </w:tc>
        <w:tc>
          <w:tcPr>
            <w:tcW w:w="1111" w:type="pct"/>
            <w:noWrap/>
            <w:vAlign w:val="center"/>
            <w:hideMark/>
          </w:tcPr>
          <w:p w:rsidRPr="001D7FA5" w:rsidR="00C80DF4" w:rsidP="00A24961" w:rsidRDefault="00C80DF4" w14:paraId="28C2459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13/11/2025</w:t>
            </w:r>
          </w:p>
        </w:tc>
        <w:tc>
          <w:tcPr>
            <w:tcW w:w="632" w:type="pct"/>
            <w:noWrap/>
            <w:vAlign w:val="center"/>
            <w:hideMark/>
          </w:tcPr>
          <w:p w:rsidRPr="001D7FA5" w:rsidR="00C80DF4" w:rsidP="00A24961" w:rsidRDefault="00C80DF4" w14:paraId="3FF3997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14850</w:t>
            </w:r>
          </w:p>
        </w:tc>
      </w:tr>
      <w:tr w:rsidRPr="00A24961" w:rsidR="004971A7" w:rsidTr="00A24961" w14:paraId="56B1908B"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24875D1F" w14:textId="77777777">
            <w:pPr>
              <w:jc w:val="center"/>
              <w:rPr>
                <w:rFonts w:eastAsia="Times New Roman"/>
                <w:color w:val="000000"/>
                <w:sz w:val="18"/>
                <w:szCs w:val="18"/>
              </w:rPr>
            </w:pPr>
            <w:r w:rsidRPr="001D7FA5">
              <w:rPr>
                <w:rFonts w:eastAsia="Times New Roman"/>
                <w:color w:val="000000"/>
                <w:sz w:val="18"/>
                <w:szCs w:val="18"/>
              </w:rPr>
              <w:t>136</w:t>
            </w:r>
          </w:p>
        </w:tc>
        <w:tc>
          <w:tcPr>
            <w:tcW w:w="1652" w:type="pct"/>
            <w:noWrap/>
            <w:vAlign w:val="center"/>
            <w:hideMark/>
          </w:tcPr>
          <w:p w:rsidRPr="001D7FA5" w:rsidR="00C80DF4" w:rsidP="00A24961" w:rsidRDefault="00C80DF4" w14:paraId="780C268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350-5175</w:t>
            </w:r>
          </w:p>
        </w:tc>
        <w:tc>
          <w:tcPr>
            <w:tcW w:w="1079" w:type="pct"/>
            <w:noWrap/>
            <w:vAlign w:val="center"/>
            <w:hideMark/>
          </w:tcPr>
          <w:p w:rsidRPr="001D7FA5" w:rsidR="00C80DF4" w:rsidP="00A24961" w:rsidRDefault="00C80DF4" w14:paraId="052F190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7AE10C6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13/11/2025</w:t>
            </w:r>
          </w:p>
        </w:tc>
        <w:tc>
          <w:tcPr>
            <w:tcW w:w="632" w:type="pct"/>
            <w:noWrap/>
            <w:vAlign w:val="center"/>
            <w:hideMark/>
          </w:tcPr>
          <w:p w:rsidRPr="001D7FA5" w:rsidR="00C80DF4" w:rsidP="00A24961" w:rsidRDefault="00C80DF4" w14:paraId="26A6590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9692</w:t>
            </w:r>
          </w:p>
        </w:tc>
      </w:tr>
      <w:tr w:rsidRPr="00A24961" w:rsidR="004971A7" w:rsidTr="00A24961" w14:paraId="37E164DB"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75031722" w14:textId="77777777">
            <w:pPr>
              <w:jc w:val="center"/>
              <w:rPr>
                <w:rFonts w:eastAsia="Times New Roman"/>
                <w:color w:val="000000"/>
                <w:sz w:val="18"/>
                <w:szCs w:val="18"/>
              </w:rPr>
            </w:pPr>
            <w:r w:rsidRPr="001D7FA5">
              <w:rPr>
                <w:rFonts w:eastAsia="Times New Roman"/>
                <w:color w:val="000000"/>
                <w:sz w:val="18"/>
                <w:szCs w:val="18"/>
              </w:rPr>
              <w:t>137</w:t>
            </w:r>
          </w:p>
        </w:tc>
        <w:tc>
          <w:tcPr>
            <w:tcW w:w="1652" w:type="pct"/>
            <w:noWrap/>
            <w:vAlign w:val="center"/>
            <w:hideMark/>
          </w:tcPr>
          <w:p w:rsidRPr="001D7FA5" w:rsidR="00C80DF4" w:rsidP="00A24961" w:rsidRDefault="00C80DF4" w14:paraId="129B701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MB217</w:t>
            </w:r>
          </w:p>
        </w:tc>
        <w:tc>
          <w:tcPr>
            <w:tcW w:w="1079" w:type="pct"/>
            <w:noWrap/>
            <w:vAlign w:val="center"/>
            <w:hideMark/>
          </w:tcPr>
          <w:p w:rsidRPr="001D7FA5" w:rsidR="00C80DF4" w:rsidP="00A24961" w:rsidRDefault="00C80DF4" w14:paraId="7028A64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25939005</w:t>
            </w:r>
          </w:p>
        </w:tc>
        <w:tc>
          <w:tcPr>
            <w:tcW w:w="1111" w:type="pct"/>
            <w:noWrap/>
            <w:vAlign w:val="center"/>
            <w:hideMark/>
          </w:tcPr>
          <w:p w:rsidRPr="001D7FA5" w:rsidR="00C80DF4" w:rsidP="00A24961" w:rsidRDefault="00C80DF4" w14:paraId="627FF64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13/11/2025</w:t>
            </w:r>
          </w:p>
        </w:tc>
        <w:tc>
          <w:tcPr>
            <w:tcW w:w="632" w:type="pct"/>
            <w:noWrap/>
            <w:vAlign w:val="center"/>
            <w:hideMark/>
          </w:tcPr>
          <w:p w:rsidRPr="001D7FA5" w:rsidR="00C80DF4" w:rsidP="00A24961" w:rsidRDefault="00C80DF4" w14:paraId="62176DE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14840</w:t>
            </w:r>
          </w:p>
        </w:tc>
      </w:tr>
      <w:tr w:rsidRPr="00A24961" w:rsidR="004971A7" w:rsidTr="00A24961" w14:paraId="44074846"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5CE70923" w14:textId="77777777">
            <w:pPr>
              <w:jc w:val="center"/>
              <w:rPr>
                <w:rFonts w:eastAsia="Times New Roman"/>
                <w:color w:val="000000"/>
                <w:sz w:val="18"/>
                <w:szCs w:val="18"/>
              </w:rPr>
            </w:pPr>
            <w:r w:rsidRPr="001D7FA5">
              <w:rPr>
                <w:rFonts w:eastAsia="Times New Roman"/>
                <w:color w:val="000000"/>
                <w:sz w:val="18"/>
                <w:szCs w:val="18"/>
              </w:rPr>
              <w:t>138</w:t>
            </w:r>
          </w:p>
        </w:tc>
        <w:tc>
          <w:tcPr>
            <w:tcW w:w="1652" w:type="pct"/>
            <w:noWrap/>
            <w:vAlign w:val="center"/>
            <w:hideMark/>
          </w:tcPr>
          <w:p w:rsidRPr="001D7FA5" w:rsidR="00C80DF4" w:rsidP="00A24961" w:rsidRDefault="00C80DF4" w14:paraId="26566CE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MB1086</w:t>
            </w:r>
          </w:p>
        </w:tc>
        <w:tc>
          <w:tcPr>
            <w:tcW w:w="1079" w:type="pct"/>
            <w:noWrap/>
            <w:vAlign w:val="center"/>
            <w:hideMark/>
          </w:tcPr>
          <w:p w:rsidRPr="001D7FA5" w:rsidR="00C80DF4" w:rsidP="00A24961" w:rsidRDefault="00C80DF4" w14:paraId="5C9D27B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25939328</w:t>
            </w:r>
          </w:p>
        </w:tc>
        <w:tc>
          <w:tcPr>
            <w:tcW w:w="1111" w:type="pct"/>
            <w:noWrap/>
            <w:vAlign w:val="center"/>
            <w:hideMark/>
          </w:tcPr>
          <w:p w:rsidRPr="001D7FA5" w:rsidR="00C80DF4" w:rsidP="00A24961" w:rsidRDefault="00C80DF4" w14:paraId="140AA2F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13/11/2025</w:t>
            </w:r>
          </w:p>
        </w:tc>
        <w:tc>
          <w:tcPr>
            <w:tcW w:w="632" w:type="pct"/>
            <w:noWrap/>
            <w:vAlign w:val="center"/>
            <w:hideMark/>
          </w:tcPr>
          <w:p w:rsidRPr="001D7FA5" w:rsidR="00C80DF4" w:rsidP="00A24961" w:rsidRDefault="00C80DF4" w14:paraId="771A38F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14854</w:t>
            </w:r>
          </w:p>
        </w:tc>
      </w:tr>
      <w:tr w:rsidRPr="00A24961" w:rsidR="004971A7" w:rsidTr="00A24961" w14:paraId="034BBA57"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666C6D49" w14:textId="77777777">
            <w:pPr>
              <w:jc w:val="center"/>
              <w:rPr>
                <w:rFonts w:eastAsia="Times New Roman"/>
                <w:color w:val="000000"/>
                <w:sz w:val="18"/>
                <w:szCs w:val="18"/>
              </w:rPr>
            </w:pPr>
            <w:r w:rsidRPr="001D7FA5">
              <w:rPr>
                <w:rFonts w:eastAsia="Times New Roman"/>
                <w:color w:val="000000"/>
                <w:sz w:val="18"/>
                <w:szCs w:val="18"/>
              </w:rPr>
              <w:t>139</w:t>
            </w:r>
          </w:p>
        </w:tc>
        <w:tc>
          <w:tcPr>
            <w:tcW w:w="1652" w:type="pct"/>
            <w:noWrap/>
            <w:vAlign w:val="center"/>
            <w:hideMark/>
          </w:tcPr>
          <w:p w:rsidRPr="001D7FA5" w:rsidR="00C80DF4" w:rsidP="00A24961" w:rsidRDefault="00C80DF4" w14:paraId="68A96AC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SFGN_25</w:t>
            </w:r>
          </w:p>
        </w:tc>
        <w:tc>
          <w:tcPr>
            <w:tcW w:w="1079" w:type="pct"/>
            <w:noWrap/>
            <w:vAlign w:val="center"/>
            <w:hideMark/>
          </w:tcPr>
          <w:p w:rsidRPr="001D7FA5" w:rsidR="00C80DF4" w:rsidP="00A24961" w:rsidRDefault="00C80DF4" w14:paraId="4672254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25939399</w:t>
            </w:r>
          </w:p>
        </w:tc>
        <w:tc>
          <w:tcPr>
            <w:tcW w:w="1111" w:type="pct"/>
            <w:noWrap/>
            <w:vAlign w:val="center"/>
            <w:hideMark/>
          </w:tcPr>
          <w:p w:rsidRPr="001D7FA5" w:rsidR="00C80DF4" w:rsidP="00A24961" w:rsidRDefault="00C80DF4" w14:paraId="240D6F4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13/11/2025</w:t>
            </w:r>
          </w:p>
        </w:tc>
        <w:tc>
          <w:tcPr>
            <w:tcW w:w="632" w:type="pct"/>
            <w:noWrap/>
            <w:vAlign w:val="center"/>
            <w:hideMark/>
          </w:tcPr>
          <w:p w:rsidRPr="001D7FA5" w:rsidR="00C80DF4" w:rsidP="00A24961" w:rsidRDefault="00C80DF4" w14:paraId="3273107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14842</w:t>
            </w:r>
          </w:p>
        </w:tc>
      </w:tr>
      <w:tr w:rsidRPr="00A24961" w:rsidR="004971A7" w:rsidTr="00A24961" w14:paraId="2303CB64"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0B3860EB" w14:textId="77777777">
            <w:pPr>
              <w:jc w:val="center"/>
              <w:rPr>
                <w:rFonts w:eastAsia="Times New Roman"/>
                <w:color w:val="000000"/>
                <w:sz w:val="18"/>
                <w:szCs w:val="18"/>
              </w:rPr>
            </w:pPr>
            <w:r w:rsidRPr="001D7FA5">
              <w:rPr>
                <w:rFonts w:eastAsia="Times New Roman"/>
                <w:color w:val="000000"/>
                <w:sz w:val="18"/>
                <w:szCs w:val="18"/>
              </w:rPr>
              <w:t>140</w:t>
            </w:r>
          </w:p>
        </w:tc>
        <w:tc>
          <w:tcPr>
            <w:tcW w:w="1652" w:type="pct"/>
            <w:noWrap/>
            <w:vAlign w:val="center"/>
            <w:hideMark/>
          </w:tcPr>
          <w:p w:rsidRPr="001D7FA5" w:rsidR="00C80DF4" w:rsidP="00A24961" w:rsidRDefault="00C80DF4" w14:paraId="0CEACB8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SCJ17E050095</w:t>
            </w:r>
          </w:p>
        </w:tc>
        <w:tc>
          <w:tcPr>
            <w:tcW w:w="1079" w:type="pct"/>
            <w:noWrap/>
            <w:vAlign w:val="center"/>
            <w:hideMark/>
          </w:tcPr>
          <w:p w:rsidRPr="001D7FA5" w:rsidR="00C80DF4" w:rsidP="00A24961" w:rsidRDefault="00C80DF4" w14:paraId="268EAE5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25940085</w:t>
            </w:r>
          </w:p>
        </w:tc>
        <w:tc>
          <w:tcPr>
            <w:tcW w:w="1111" w:type="pct"/>
            <w:noWrap/>
            <w:vAlign w:val="center"/>
            <w:hideMark/>
          </w:tcPr>
          <w:p w:rsidRPr="001D7FA5" w:rsidR="00C80DF4" w:rsidP="00A24961" w:rsidRDefault="00C80DF4" w14:paraId="4AC2DB9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13/11/2025</w:t>
            </w:r>
          </w:p>
        </w:tc>
        <w:tc>
          <w:tcPr>
            <w:tcW w:w="632" w:type="pct"/>
            <w:noWrap/>
            <w:vAlign w:val="center"/>
            <w:hideMark/>
          </w:tcPr>
          <w:p w:rsidRPr="001D7FA5" w:rsidR="00C80DF4" w:rsidP="00A24961" w:rsidRDefault="00C80DF4" w14:paraId="306EBAD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14841</w:t>
            </w:r>
          </w:p>
        </w:tc>
      </w:tr>
      <w:tr w:rsidRPr="00A24961" w:rsidR="004971A7" w:rsidTr="00A24961" w14:paraId="7D9F4BE6"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639E6EA7" w14:textId="77777777">
            <w:pPr>
              <w:jc w:val="center"/>
              <w:rPr>
                <w:rFonts w:eastAsia="Times New Roman"/>
                <w:color w:val="000000"/>
                <w:sz w:val="18"/>
                <w:szCs w:val="18"/>
              </w:rPr>
            </w:pPr>
            <w:r w:rsidRPr="001D7FA5">
              <w:rPr>
                <w:rFonts w:eastAsia="Times New Roman"/>
                <w:color w:val="000000"/>
                <w:sz w:val="18"/>
                <w:szCs w:val="18"/>
              </w:rPr>
              <w:t>141</w:t>
            </w:r>
          </w:p>
        </w:tc>
        <w:tc>
          <w:tcPr>
            <w:tcW w:w="1652" w:type="pct"/>
            <w:noWrap/>
            <w:vAlign w:val="center"/>
            <w:hideMark/>
          </w:tcPr>
          <w:p w:rsidRPr="001D7FA5" w:rsidR="00C80DF4" w:rsidP="00A24961" w:rsidRDefault="00C80DF4" w14:paraId="5007E6C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AL88</w:t>
            </w:r>
          </w:p>
        </w:tc>
        <w:tc>
          <w:tcPr>
            <w:tcW w:w="1079" w:type="pct"/>
            <w:noWrap/>
            <w:vAlign w:val="center"/>
            <w:hideMark/>
          </w:tcPr>
          <w:p w:rsidRPr="001D7FA5" w:rsidR="00C80DF4" w:rsidP="00A24961" w:rsidRDefault="00C80DF4" w14:paraId="5A2CCED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25940729</w:t>
            </w:r>
          </w:p>
        </w:tc>
        <w:tc>
          <w:tcPr>
            <w:tcW w:w="1111" w:type="pct"/>
            <w:noWrap/>
            <w:vAlign w:val="center"/>
            <w:hideMark/>
          </w:tcPr>
          <w:p w:rsidRPr="001D7FA5" w:rsidR="00C80DF4" w:rsidP="00A24961" w:rsidRDefault="00C80DF4" w14:paraId="0407B53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13/11/2025</w:t>
            </w:r>
          </w:p>
        </w:tc>
        <w:tc>
          <w:tcPr>
            <w:tcW w:w="632" w:type="pct"/>
            <w:noWrap/>
            <w:vAlign w:val="center"/>
            <w:hideMark/>
          </w:tcPr>
          <w:p w:rsidRPr="001D7FA5" w:rsidR="00C80DF4" w:rsidP="00A24961" w:rsidRDefault="00C80DF4" w14:paraId="36BFF82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14856</w:t>
            </w:r>
          </w:p>
        </w:tc>
      </w:tr>
      <w:tr w:rsidRPr="00A24961" w:rsidR="004971A7" w:rsidTr="00A24961" w14:paraId="2CCEF5DC"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632FBA0D" w14:textId="77777777">
            <w:pPr>
              <w:jc w:val="center"/>
              <w:rPr>
                <w:rFonts w:eastAsia="Times New Roman"/>
                <w:color w:val="000000"/>
                <w:sz w:val="18"/>
                <w:szCs w:val="18"/>
              </w:rPr>
            </w:pPr>
            <w:r w:rsidRPr="001D7FA5">
              <w:rPr>
                <w:rFonts w:eastAsia="Times New Roman"/>
                <w:color w:val="000000"/>
                <w:sz w:val="18"/>
                <w:szCs w:val="18"/>
              </w:rPr>
              <w:t>142</w:t>
            </w:r>
          </w:p>
        </w:tc>
        <w:tc>
          <w:tcPr>
            <w:tcW w:w="1652" w:type="pct"/>
            <w:noWrap/>
            <w:vAlign w:val="center"/>
            <w:hideMark/>
          </w:tcPr>
          <w:p w:rsidRPr="001D7FA5" w:rsidR="00C80DF4" w:rsidP="00A24961" w:rsidRDefault="00C80DF4" w14:paraId="39017C8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P243</w:t>
            </w:r>
          </w:p>
        </w:tc>
        <w:tc>
          <w:tcPr>
            <w:tcW w:w="1079" w:type="pct"/>
            <w:noWrap/>
            <w:vAlign w:val="center"/>
            <w:hideMark/>
          </w:tcPr>
          <w:p w:rsidRPr="001D7FA5" w:rsidR="00C80DF4" w:rsidP="00A24961" w:rsidRDefault="00C80DF4" w14:paraId="0913584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462D903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13/11/2025</w:t>
            </w:r>
          </w:p>
        </w:tc>
        <w:tc>
          <w:tcPr>
            <w:tcW w:w="632" w:type="pct"/>
            <w:noWrap/>
            <w:vAlign w:val="center"/>
            <w:hideMark/>
          </w:tcPr>
          <w:p w:rsidRPr="001D7FA5" w:rsidR="00C80DF4" w:rsidP="00A24961" w:rsidRDefault="00C80DF4" w14:paraId="5D01E58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14857</w:t>
            </w:r>
          </w:p>
        </w:tc>
      </w:tr>
      <w:tr w:rsidRPr="00A24961" w:rsidR="004971A7" w:rsidTr="00A24961" w14:paraId="60B0D65B"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1ABACAE5" w14:textId="77777777">
            <w:pPr>
              <w:jc w:val="center"/>
              <w:rPr>
                <w:rFonts w:eastAsia="Times New Roman"/>
                <w:color w:val="000000"/>
                <w:sz w:val="18"/>
                <w:szCs w:val="18"/>
              </w:rPr>
            </w:pPr>
            <w:r w:rsidRPr="001D7FA5">
              <w:rPr>
                <w:rFonts w:eastAsia="Times New Roman"/>
                <w:color w:val="000000"/>
                <w:sz w:val="18"/>
                <w:szCs w:val="18"/>
              </w:rPr>
              <w:t>143</w:t>
            </w:r>
          </w:p>
        </w:tc>
        <w:tc>
          <w:tcPr>
            <w:tcW w:w="1652" w:type="pct"/>
            <w:noWrap/>
            <w:vAlign w:val="center"/>
            <w:hideMark/>
          </w:tcPr>
          <w:p w:rsidRPr="001D7FA5" w:rsidR="00C80DF4" w:rsidP="00A24961" w:rsidRDefault="00C80DF4" w14:paraId="0B06821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AL1316</w:t>
            </w:r>
          </w:p>
        </w:tc>
        <w:tc>
          <w:tcPr>
            <w:tcW w:w="1079" w:type="pct"/>
            <w:noWrap/>
            <w:vAlign w:val="center"/>
            <w:hideMark/>
          </w:tcPr>
          <w:p w:rsidRPr="001D7FA5" w:rsidR="00C80DF4" w:rsidP="00A24961" w:rsidRDefault="00C80DF4" w14:paraId="13B9907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50E7CC1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13/11/2025</w:t>
            </w:r>
          </w:p>
        </w:tc>
        <w:tc>
          <w:tcPr>
            <w:tcW w:w="632" w:type="pct"/>
            <w:noWrap/>
            <w:vAlign w:val="center"/>
            <w:hideMark/>
          </w:tcPr>
          <w:p w:rsidRPr="001D7FA5" w:rsidR="00C80DF4" w:rsidP="00A24961" w:rsidRDefault="00C80DF4" w14:paraId="678E7F2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14858</w:t>
            </w:r>
          </w:p>
        </w:tc>
      </w:tr>
      <w:tr w:rsidRPr="00A24961" w:rsidR="004971A7" w:rsidTr="00A24961" w14:paraId="36F54880"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7B1C3D11" w14:textId="77777777">
            <w:pPr>
              <w:jc w:val="center"/>
              <w:rPr>
                <w:rFonts w:eastAsia="Times New Roman"/>
                <w:color w:val="000000"/>
                <w:sz w:val="18"/>
                <w:szCs w:val="18"/>
              </w:rPr>
            </w:pPr>
            <w:r w:rsidRPr="001D7FA5">
              <w:rPr>
                <w:rFonts w:eastAsia="Times New Roman"/>
                <w:color w:val="000000"/>
                <w:sz w:val="18"/>
                <w:szCs w:val="18"/>
              </w:rPr>
              <w:t>144</w:t>
            </w:r>
          </w:p>
        </w:tc>
        <w:tc>
          <w:tcPr>
            <w:tcW w:w="1652" w:type="pct"/>
            <w:noWrap/>
            <w:vAlign w:val="center"/>
            <w:hideMark/>
          </w:tcPr>
          <w:p w:rsidRPr="001D7FA5" w:rsidR="00C80DF4" w:rsidP="00A24961" w:rsidRDefault="00C80DF4" w14:paraId="055FB77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P27</w:t>
            </w:r>
          </w:p>
        </w:tc>
        <w:tc>
          <w:tcPr>
            <w:tcW w:w="1079" w:type="pct"/>
            <w:noWrap/>
            <w:vAlign w:val="center"/>
            <w:hideMark/>
          </w:tcPr>
          <w:p w:rsidRPr="001D7FA5" w:rsidR="00C80DF4" w:rsidP="00A24961" w:rsidRDefault="00C80DF4" w14:paraId="440E985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25944349</w:t>
            </w:r>
          </w:p>
        </w:tc>
        <w:tc>
          <w:tcPr>
            <w:tcW w:w="1111" w:type="pct"/>
            <w:noWrap/>
            <w:vAlign w:val="center"/>
            <w:hideMark/>
          </w:tcPr>
          <w:p w:rsidRPr="001D7FA5" w:rsidR="00C80DF4" w:rsidP="00A24961" w:rsidRDefault="00C80DF4" w14:paraId="7EF807D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14/11/2025</w:t>
            </w:r>
          </w:p>
        </w:tc>
        <w:tc>
          <w:tcPr>
            <w:tcW w:w="632" w:type="pct"/>
            <w:noWrap/>
            <w:vAlign w:val="center"/>
            <w:hideMark/>
          </w:tcPr>
          <w:p w:rsidRPr="001D7FA5" w:rsidR="00C80DF4" w:rsidP="00A24961" w:rsidRDefault="00C80DF4" w14:paraId="0C51BE1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14870</w:t>
            </w:r>
          </w:p>
        </w:tc>
      </w:tr>
      <w:tr w:rsidRPr="00A24961" w:rsidR="004971A7" w:rsidTr="00A24961" w14:paraId="5E825BA0"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7AEB246C" w14:textId="77777777">
            <w:pPr>
              <w:jc w:val="center"/>
              <w:rPr>
                <w:rFonts w:eastAsia="Times New Roman"/>
                <w:color w:val="000000"/>
                <w:sz w:val="18"/>
                <w:szCs w:val="18"/>
              </w:rPr>
            </w:pPr>
            <w:r w:rsidRPr="001D7FA5">
              <w:rPr>
                <w:rFonts w:eastAsia="Times New Roman"/>
                <w:color w:val="000000"/>
                <w:sz w:val="18"/>
                <w:szCs w:val="18"/>
              </w:rPr>
              <w:t>145</w:t>
            </w:r>
          </w:p>
        </w:tc>
        <w:tc>
          <w:tcPr>
            <w:tcW w:w="1652" w:type="pct"/>
            <w:noWrap/>
            <w:vAlign w:val="center"/>
            <w:hideMark/>
          </w:tcPr>
          <w:p w:rsidRPr="001D7FA5" w:rsidR="00C80DF4" w:rsidP="00A24961" w:rsidRDefault="00C80DF4" w14:paraId="29E13FD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350-4895</w:t>
            </w:r>
          </w:p>
        </w:tc>
        <w:tc>
          <w:tcPr>
            <w:tcW w:w="1079" w:type="pct"/>
            <w:noWrap/>
            <w:vAlign w:val="center"/>
            <w:hideMark/>
          </w:tcPr>
          <w:p w:rsidRPr="001D7FA5" w:rsidR="00C80DF4" w:rsidP="00A24961" w:rsidRDefault="00C80DF4" w14:paraId="415AF7A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25944432</w:t>
            </w:r>
          </w:p>
        </w:tc>
        <w:tc>
          <w:tcPr>
            <w:tcW w:w="1111" w:type="pct"/>
            <w:noWrap/>
            <w:vAlign w:val="center"/>
            <w:hideMark/>
          </w:tcPr>
          <w:p w:rsidRPr="001D7FA5" w:rsidR="00C80DF4" w:rsidP="00A24961" w:rsidRDefault="00C80DF4" w14:paraId="59DB34E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14/11/2025</w:t>
            </w:r>
          </w:p>
        </w:tc>
        <w:tc>
          <w:tcPr>
            <w:tcW w:w="632" w:type="pct"/>
            <w:noWrap/>
            <w:vAlign w:val="center"/>
            <w:hideMark/>
          </w:tcPr>
          <w:p w:rsidRPr="001D7FA5" w:rsidR="00C80DF4" w:rsidP="00A24961" w:rsidRDefault="00C80DF4" w14:paraId="498A6CF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14874</w:t>
            </w:r>
          </w:p>
        </w:tc>
      </w:tr>
      <w:tr w:rsidRPr="00A24961" w:rsidR="004971A7" w:rsidTr="00A24961" w14:paraId="41C65FF4"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4A01EF8D" w14:textId="77777777">
            <w:pPr>
              <w:jc w:val="center"/>
              <w:rPr>
                <w:rFonts w:eastAsia="Times New Roman"/>
                <w:color w:val="000000"/>
                <w:sz w:val="18"/>
                <w:szCs w:val="18"/>
              </w:rPr>
            </w:pPr>
            <w:r w:rsidRPr="001D7FA5">
              <w:rPr>
                <w:rFonts w:eastAsia="Times New Roman"/>
                <w:color w:val="000000"/>
                <w:sz w:val="18"/>
                <w:szCs w:val="18"/>
              </w:rPr>
              <w:t>146</w:t>
            </w:r>
          </w:p>
        </w:tc>
        <w:tc>
          <w:tcPr>
            <w:tcW w:w="1652" w:type="pct"/>
            <w:noWrap/>
            <w:vAlign w:val="center"/>
            <w:hideMark/>
          </w:tcPr>
          <w:p w:rsidRPr="001D7FA5" w:rsidR="00C80DF4" w:rsidP="00A24961" w:rsidRDefault="00C80DF4" w14:paraId="474FD9A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SCJ17E020013</w:t>
            </w:r>
          </w:p>
        </w:tc>
        <w:tc>
          <w:tcPr>
            <w:tcW w:w="1079" w:type="pct"/>
            <w:noWrap/>
            <w:vAlign w:val="center"/>
            <w:hideMark/>
          </w:tcPr>
          <w:p w:rsidRPr="001D7FA5" w:rsidR="00C80DF4" w:rsidP="00A24961" w:rsidRDefault="00C80DF4" w14:paraId="5D5E997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25951308</w:t>
            </w:r>
          </w:p>
        </w:tc>
        <w:tc>
          <w:tcPr>
            <w:tcW w:w="1111" w:type="pct"/>
            <w:noWrap/>
            <w:vAlign w:val="center"/>
            <w:hideMark/>
          </w:tcPr>
          <w:p w:rsidRPr="001D7FA5" w:rsidR="00C80DF4" w:rsidP="00A24961" w:rsidRDefault="00C80DF4" w14:paraId="1131447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15/11/2025</w:t>
            </w:r>
          </w:p>
        </w:tc>
        <w:tc>
          <w:tcPr>
            <w:tcW w:w="632" w:type="pct"/>
            <w:noWrap/>
            <w:vAlign w:val="center"/>
            <w:hideMark/>
          </w:tcPr>
          <w:p w:rsidRPr="001D7FA5" w:rsidR="00C80DF4" w:rsidP="00A24961" w:rsidRDefault="00C80DF4" w14:paraId="2A1D515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13329</w:t>
            </w:r>
          </w:p>
        </w:tc>
      </w:tr>
      <w:tr w:rsidRPr="00A24961" w:rsidR="004971A7" w:rsidTr="00A24961" w14:paraId="628EE36D"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725BFC50" w14:textId="77777777">
            <w:pPr>
              <w:jc w:val="center"/>
              <w:rPr>
                <w:rFonts w:eastAsia="Times New Roman"/>
                <w:color w:val="000000"/>
                <w:sz w:val="18"/>
                <w:szCs w:val="18"/>
              </w:rPr>
            </w:pPr>
            <w:r w:rsidRPr="001D7FA5">
              <w:rPr>
                <w:rFonts w:eastAsia="Times New Roman"/>
                <w:color w:val="000000"/>
                <w:sz w:val="18"/>
                <w:szCs w:val="18"/>
              </w:rPr>
              <w:t>147</w:t>
            </w:r>
          </w:p>
        </w:tc>
        <w:tc>
          <w:tcPr>
            <w:tcW w:w="1652" w:type="pct"/>
            <w:noWrap/>
            <w:vAlign w:val="center"/>
            <w:hideMark/>
          </w:tcPr>
          <w:p w:rsidRPr="001D7FA5" w:rsidR="00C80DF4" w:rsidP="00A24961" w:rsidRDefault="00C80DF4" w14:paraId="4DEB7FC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SCJ17FJ0009</w:t>
            </w:r>
          </w:p>
        </w:tc>
        <w:tc>
          <w:tcPr>
            <w:tcW w:w="1079" w:type="pct"/>
            <w:noWrap/>
            <w:vAlign w:val="center"/>
            <w:hideMark/>
          </w:tcPr>
          <w:p w:rsidRPr="001D7FA5" w:rsidR="00C80DF4" w:rsidP="00A24961" w:rsidRDefault="00C80DF4" w14:paraId="5E90B7C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25951314</w:t>
            </w:r>
          </w:p>
        </w:tc>
        <w:tc>
          <w:tcPr>
            <w:tcW w:w="1111" w:type="pct"/>
            <w:noWrap/>
            <w:vAlign w:val="center"/>
            <w:hideMark/>
          </w:tcPr>
          <w:p w:rsidRPr="001D7FA5" w:rsidR="00C80DF4" w:rsidP="00A24961" w:rsidRDefault="00C80DF4" w14:paraId="70E7FF2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15/11/2025</w:t>
            </w:r>
          </w:p>
        </w:tc>
        <w:tc>
          <w:tcPr>
            <w:tcW w:w="632" w:type="pct"/>
            <w:noWrap/>
            <w:vAlign w:val="center"/>
            <w:hideMark/>
          </w:tcPr>
          <w:p w:rsidRPr="001D7FA5" w:rsidR="00C80DF4" w:rsidP="00A24961" w:rsidRDefault="00C80DF4" w14:paraId="0F34402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14879</w:t>
            </w:r>
          </w:p>
        </w:tc>
      </w:tr>
      <w:tr w:rsidRPr="00A24961" w:rsidR="004971A7" w:rsidTr="00A24961" w14:paraId="0A85BC1B"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1EB7A7B6" w14:textId="77777777">
            <w:pPr>
              <w:jc w:val="center"/>
              <w:rPr>
                <w:rFonts w:eastAsia="Times New Roman"/>
                <w:color w:val="000000"/>
                <w:sz w:val="18"/>
                <w:szCs w:val="18"/>
              </w:rPr>
            </w:pPr>
            <w:r w:rsidRPr="001D7FA5">
              <w:rPr>
                <w:rFonts w:eastAsia="Times New Roman"/>
                <w:color w:val="000000"/>
                <w:sz w:val="18"/>
                <w:szCs w:val="18"/>
              </w:rPr>
              <w:t>148</w:t>
            </w:r>
          </w:p>
        </w:tc>
        <w:tc>
          <w:tcPr>
            <w:tcW w:w="1652" w:type="pct"/>
            <w:noWrap/>
            <w:vAlign w:val="center"/>
            <w:hideMark/>
          </w:tcPr>
          <w:p w:rsidRPr="001D7FA5" w:rsidR="00C80DF4" w:rsidP="00A24961" w:rsidRDefault="00C80DF4" w14:paraId="06A9C62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FVS-1132</w:t>
            </w:r>
          </w:p>
        </w:tc>
        <w:tc>
          <w:tcPr>
            <w:tcW w:w="1079" w:type="pct"/>
            <w:noWrap/>
            <w:vAlign w:val="center"/>
            <w:hideMark/>
          </w:tcPr>
          <w:p w:rsidRPr="001D7FA5" w:rsidR="00C80DF4" w:rsidP="00A24961" w:rsidRDefault="00C80DF4" w14:paraId="3A23F2F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25951441</w:t>
            </w:r>
          </w:p>
        </w:tc>
        <w:tc>
          <w:tcPr>
            <w:tcW w:w="1111" w:type="pct"/>
            <w:noWrap/>
            <w:vAlign w:val="center"/>
            <w:hideMark/>
          </w:tcPr>
          <w:p w:rsidRPr="001D7FA5" w:rsidR="00C80DF4" w:rsidP="00A24961" w:rsidRDefault="00C80DF4" w14:paraId="102C4F3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15/11/2025</w:t>
            </w:r>
          </w:p>
        </w:tc>
        <w:tc>
          <w:tcPr>
            <w:tcW w:w="632" w:type="pct"/>
            <w:noWrap/>
            <w:vAlign w:val="center"/>
            <w:hideMark/>
          </w:tcPr>
          <w:p w:rsidRPr="001D7FA5" w:rsidR="00C80DF4" w:rsidP="00A24961" w:rsidRDefault="00C80DF4" w14:paraId="0EE88D6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14884</w:t>
            </w:r>
          </w:p>
        </w:tc>
      </w:tr>
      <w:tr w:rsidRPr="00A24961" w:rsidR="004971A7" w:rsidTr="00A24961" w14:paraId="1B8FD7EF"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478E0BCF" w14:textId="77777777">
            <w:pPr>
              <w:jc w:val="center"/>
              <w:rPr>
                <w:rFonts w:eastAsia="Times New Roman"/>
                <w:color w:val="000000"/>
                <w:sz w:val="18"/>
                <w:szCs w:val="18"/>
              </w:rPr>
            </w:pPr>
            <w:r w:rsidRPr="001D7FA5">
              <w:rPr>
                <w:rFonts w:eastAsia="Times New Roman"/>
                <w:color w:val="000000"/>
                <w:sz w:val="18"/>
                <w:szCs w:val="18"/>
              </w:rPr>
              <w:t>149</w:t>
            </w:r>
          </w:p>
        </w:tc>
        <w:tc>
          <w:tcPr>
            <w:tcW w:w="1652" w:type="pct"/>
            <w:noWrap/>
            <w:vAlign w:val="center"/>
            <w:hideMark/>
          </w:tcPr>
          <w:p w:rsidRPr="001D7FA5" w:rsidR="00C80DF4" w:rsidP="00A24961" w:rsidRDefault="00C80DF4" w14:paraId="2F67E04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ESU-005</w:t>
            </w:r>
          </w:p>
        </w:tc>
        <w:tc>
          <w:tcPr>
            <w:tcW w:w="1079" w:type="pct"/>
            <w:noWrap/>
            <w:vAlign w:val="center"/>
            <w:hideMark/>
          </w:tcPr>
          <w:p w:rsidRPr="001D7FA5" w:rsidR="00C80DF4" w:rsidP="00A24961" w:rsidRDefault="00C80DF4" w14:paraId="3F14336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25951447</w:t>
            </w:r>
          </w:p>
        </w:tc>
        <w:tc>
          <w:tcPr>
            <w:tcW w:w="1111" w:type="pct"/>
            <w:noWrap/>
            <w:vAlign w:val="center"/>
            <w:hideMark/>
          </w:tcPr>
          <w:p w:rsidRPr="001D7FA5" w:rsidR="00C80DF4" w:rsidP="00A24961" w:rsidRDefault="00C80DF4" w14:paraId="0505AD7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15/11/2025</w:t>
            </w:r>
          </w:p>
        </w:tc>
        <w:tc>
          <w:tcPr>
            <w:tcW w:w="632" w:type="pct"/>
            <w:noWrap/>
            <w:vAlign w:val="center"/>
            <w:hideMark/>
          </w:tcPr>
          <w:p w:rsidRPr="001D7FA5" w:rsidR="00C80DF4" w:rsidP="00A24961" w:rsidRDefault="00C80DF4" w14:paraId="45DBC7E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14885</w:t>
            </w:r>
          </w:p>
        </w:tc>
      </w:tr>
      <w:tr w:rsidRPr="00A24961" w:rsidR="004971A7" w:rsidTr="00A24961" w14:paraId="6B880337"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785BB374" w14:textId="77777777">
            <w:pPr>
              <w:jc w:val="center"/>
              <w:rPr>
                <w:rFonts w:eastAsia="Times New Roman"/>
                <w:color w:val="000000"/>
                <w:sz w:val="18"/>
                <w:szCs w:val="18"/>
              </w:rPr>
            </w:pPr>
            <w:r w:rsidRPr="001D7FA5">
              <w:rPr>
                <w:rFonts w:eastAsia="Times New Roman"/>
                <w:color w:val="000000"/>
                <w:sz w:val="18"/>
                <w:szCs w:val="18"/>
              </w:rPr>
              <w:t>150</w:t>
            </w:r>
          </w:p>
        </w:tc>
        <w:tc>
          <w:tcPr>
            <w:tcW w:w="1652" w:type="pct"/>
            <w:noWrap/>
            <w:vAlign w:val="center"/>
            <w:hideMark/>
          </w:tcPr>
          <w:p w:rsidRPr="001D7FA5" w:rsidR="00C80DF4" w:rsidP="00A24961" w:rsidRDefault="00C80DF4" w14:paraId="71005BD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AL1596</w:t>
            </w:r>
          </w:p>
        </w:tc>
        <w:tc>
          <w:tcPr>
            <w:tcW w:w="1079" w:type="pct"/>
            <w:noWrap/>
            <w:vAlign w:val="center"/>
            <w:hideMark/>
          </w:tcPr>
          <w:p w:rsidRPr="001D7FA5" w:rsidR="00C80DF4" w:rsidP="00A24961" w:rsidRDefault="00C80DF4" w14:paraId="35D0BDF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25951492</w:t>
            </w:r>
          </w:p>
        </w:tc>
        <w:tc>
          <w:tcPr>
            <w:tcW w:w="1111" w:type="pct"/>
            <w:noWrap/>
            <w:vAlign w:val="center"/>
            <w:hideMark/>
          </w:tcPr>
          <w:p w:rsidRPr="001D7FA5" w:rsidR="00C80DF4" w:rsidP="00A24961" w:rsidRDefault="00C80DF4" w14:paraId="2415A69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15/11/2025</w:t>
            </w:r>
          </w:p>
        </w:tc>
        <w:tc>
          <w:tcPr>
            <w:tcW w:w="632" w:type="pct"/>
            <w:noWrap/>
            <w:vAlign w:val="center"/>
            <w:hideMark/>
          </w:tcPr>
          <w:p w:rsidRPr="001D7FA5" w:rsidR="00C80DF4" w:rsidP="00A24961" w:rsidRDefault="00C80DF4" w14:paraId="6DA4EF9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14886</w:t>
            </w:r>
          </w:p>
        </w:tc>
      </w:tr>
      <w:tr w:rsidRPr="00A24961" w:rsidR="004971A7" w:rsidTr="00A24961" w14:paraId="09351F3F"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5BF037F6" w14:textId="77777777">
            <w:pPr>
              <w:jc w:val="center"/>
              <w:rPr>
                <w:rFonts w:eastAsia="Times New Roman"/>
                <w:color w:val="000000"/>
                <w:sz w:val="18"/>
                <w:szCs w:val="18"/>
              </w:rPr>
            </w:pPr>
            <w:r w:rsidRPr="001D7FA5">
              <w:rPr>
                <w:rFonts w:eastAsia="Times New Roman"/>
                <w:color w:val="000000"/>
                <w:sz w:val="18"/>
                <w:szCs w:val="18"/>
              </w:rPr>
              <w:t>151</w:t>
            </w:r>
          </w:p>
        </w:tc>
        <w:tc>
          <w:tcPr>
            <w:tcW w:w="1652" w:type="pct"/>
            <w:noWrap/>
            <w:vAlign w:val="center"/>
            <w:hideMark/>
          </w:tcPr>
          <w:p w:rsidRPr="001D7FA5" w:rsidR="00C80DF4" w:rsidP="00A24961" w:rsidRDefault="00C80DF4" w14:paraId="299FB04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SCJ17E090023</w:t>
            </w:r>
          </w:p>
        </w:tc>
        <w:tc>
          <w:tcPr>
            <w:tcW w:w="1079" w:type="pct"/>
            <w:noWrap/>
            <w:vAlign w:val="center"/>
            <w:hideMark/>
          </w:tcPr>
          <w:p w:rsidRPr="001D7FA5" w:rsidR="00C80DF4" w:rsidP="00A24961" w:rsidRDefault="00C80DF4" w14:paraId="6E39B04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25951521</w:t>
            </w:r>
          </w:p>
        </w:tc>
        <w:tc>
          <w:tcPr>
            <w:tcW w:w="1111" w:type="pct"/>
            <w:noWrap/>
            <w:vAlign w:val="center"/>
            <w:hideMark/>
          </w:tcPr>
          <w:p w:rsidRPr="001D7FA5" w:rsidR="00C80DF4" w:rsidP="00A24961" w:rsidRDefault="00C80DF4" w14:paraId="362CD85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15/11/2025</w:t>
            </w:r>
          </w:p>
        </w:tc>
        <w:tc>
          <w:tcPr>
            <w:tcW w:w="632" w:type="pct"/>
            <w:noWrap/>
            <w:vAlign w:val="center"/>
            <w:hideMark/>
          </w:tcPr>
          <w:p w:rsidRPr="001D7FA5" w:rsidR="00C80DF4" w:rsidP="00A24961" w:rsidRDefault="00C80DF4" w14:paraId="7173F97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14887</w:t>
            </w:r>
          </w:p>
        </w:tc>
      </w:tr>
      <w:tr w:rsidRPr="00A24961" w:rsidR="004971A7" w:rsidTr="00A24961" w14:paraId="1868DA27"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55FC7A8B" w14:textId="77777777">
            <w:pPr>
              <w:jc w:val="center"/>
              <w:rPr>
                <w:rFonts w:eastAsia="Times New Roman"/>
                <w:color w:val="000000"/>
                <w:sz w:val="18"/>
                <w:szCs w:val="18"/>
              </w:rPr>
            </w:pPr>
            <w:r w:rsidRPr="001D7FA5">
              <w:rPr>
                <w:rFonts w:eastAsia="Times New Roman"/>
                <w:color w:val="000000"/>
                <w:sz w:val="18"/>
                <w:szCs w:val="18"/>
              </w:rPr>
              <w:t>152</w:t>
            </w:r>
          </w:p>
        </w:tc>
        <w:tc>
          <w:tcPr>
            <w:tcW w:w="1652" w:type="pct"/>
            <w:noWrap/>
            <w:vAlign w:val="center"/>
            <w:hideMark/>
          </w:tcPr>
          <w:p w:rsidRPr="001D7FA5" w:rsidR="00C80DF4" w:rsidP="00A24961" w:rsidRDefault="00C80DF4" w14:paraId="51F60B5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SCJ17E110097</w:t>
            </w:r>
          </w:p>
        </w:tc>
        <w:tc>
          <w:tcPr>
            <w:tcW w:w="1079" w:type="pct"/>
            <w:noWrap/>
            <w:vAlign w:val="center"/>
            <w:hideMark/>
          </w:tcPr>
          <w:p w:rsidRPr="001D7FA5" w:rsidR="00C80DF4" w:rsidP="00A24961" w:rsidRDefault="00C80DF4" w14:paraId="671E41E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0ED31C5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15/11/2025</w:t>
            </w:r>
          </w:p>
        </w:tc>
        <w:tc>
          <w:tcPr>
            <w:tcW w:w="632" w:type="pct"/>
            <w:noWrap/>
            <w:vAlign w:val="center"/>
            <w:hideMark/>
          </w:tcPr>
          <w:p w:rsidRPr="001D7FA5" w:rsidR="00C80DF4" w:rsidP="00A24961" w:rsidRDefault="00C80DF4" w14:paraId="53F27B1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14855</w:t>
            </w:r>
          </w:p>
        </w:tc>
      </w:tr>
      <w:tr w:rsidRPr="00A24961" w:rsidR="004971A7" w:rsidTr="00A24961" w14:paraId="1AAD95E8"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0985D7DF" w14:textId="77777777">
            <w:pPr>
              <w:jc w:val="center"/>
              <w:rPr>
                <w:rFonts w:eastAsia="Times New Roman"/>
                <w:color w:val="000000"/>
                <w:sz w:val="18"/>
                <w:szCs w:val="18"/>
              </w:rPr>
            </w:pPr>
            <w:r w:rsidRPr="001D7FA5">
              <w:rPr>
                <w:rFonts w:eastAsia="Times New Roman"/>
                <w:color w:val="000000"/>
                <w:sz w:val="18"/>
                <w:szCs w:val="18"/>
              </w:rPr>
              <w:t>153</w:t>
            </w:r>
          </w:p>
        </w:tc>
        <w:tc>
          <w:tcPr>
            <w:tcW w:w="1652" w:type="pct"/>
            <w:noWrap/>
            <w:vAlign w:val="center"/>
            <w:hideMark/>
          </w:tcPr>
          <w:p w:rsidRPr="001D7FA5" w:rsidR="00C80DF4" w:rsidP="00A24961" w:rsidRDefault="00C80DF4" w14:paraId="6EB7475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ALB75</w:t>
            </w:r>
          </w:p>
        </w:tc>
        <w:tc>
          <w:tcPr>
            <w:tcW w:w="1079" w:type="pct"/>
            <w:noWrap/>
            <w:vAlign w:val="center"/>
            <w:hideMark/>
          </w:tcPr>
          <w:p w:rsidRPr="001D7FA5" w:rsidR="00C80DF4" w:rsidP="00A24961" w:rsidRDefault="00C80DF4" w14:paraId="08390A2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0F477ED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15/11/2025</w:t>
            </w:r>
          </w:p>
        </w:tc>
        <w:tc>
          <w:tcPr>
            <w:tcW w:w="632" w:type="pct"/>
            <w:noWrap/>
            <w:vAlign w:val="center"/>
            <w:hideMark/>
          </w:tcPr>
          <w:p w:rsidRPr="001D7FA5" w:rsidR="00C80DF4" w:rsidP="00A24961" w:rsidRDefault="00C80DF4" w14:paraId="44DAD86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14888</w:t>
            </w:r>
          </w:p>
        </w:tc>
      </w:tr>
      <w:tr w:rsidRPr="00A24961" w:rsidR="004971A7" w:rsidTr="00A24961" w14:paraId="1B0BBE0B"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105CA3A0" w14:textId="77777777">
            <w:pPr>
              <w:jc w:val="center"/>
              <w:rPr>
                <w:rFonts w:eastAsia="Times New Roman"/>
                <w:color w:val="000000"/>
                <w:sz w:val="18"/>
                <w:szCs w:val="18"/>
              </w:rPr>
            </w:pPr>
            <w:r w:rsidRPr="001D7FA5">
              <w:rPr>
                <w:rFonts w:eastAsia="Times New Roman"/>
                <w:color w:val="000000"/>
                <w:sz w:val="18"/>
                <w:szCs w:val="18"/>
              </w:rPr>
              <w:t>154</w:t>
            </w:r>
          </w:p>
        </w:tc>
        <w:tc>
          <w:tcPr>
            <w:tcW w:w="1652" w:type="pct"/>
            <w:noWrap/>
            <w:vAlign w:val="center"/>
            <w:hideMark/>
          </w:tcPr>
          <w:p w:rsidRPr="001D7FA5" w:rsidR="00C80DF4" w:rsidP="00A24961" w:rsidRDefault="00C80DF4" w14:paraId="4CFDE96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P367</w:t>
            </w:r>
          </w:p>
        </w:tc>
        <w:tc>
          <w:tcPr>
            <w:tcW w:w="1079" w:type="pct"/>
            <w:noWrap/>
            <w:vAlign w:val="center"/>
            <w:hideMark/>
          </w:tcPr>
          <w:p w:rsidRPr="001D7FA5" w:rsidR="00C80DF4" w:rsidP="00A24961" w:rsidRDefault="00C80DF4" w14:paraId="43EFB15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25952771</w:t>
            </w:r>
          </w:p>
        </w:tc>
        <w:tc>
          <w:tcPr>
            <w:tcW w:w="1111" w:type="pct"/>
            <w:noWrap/>
            <w:vAlign w:val="center"/>
            <w:hideMark/>
          </w:tcPr>
          <w:p w:rsidRPr="001D7FA5" w:rsidR="00C80DF4" w:rsidP="00A24961" w:rsidRDefault="00C80DF4" w14:paraId="5D7334C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15/11/2025</w:t>
            </w:r>
          </w:p>
        </w:tc>
        <w:tc>
          <w:tcPr>
            <w:tcW w:w="632" w:type="pct"/>
            <w:noWrap/>
            <w:vAlign w:val="center"/>
            <w:hideMark/>
          </w:tcPr>
          <w:p w:rsidRPr="001D7FA5" w:rsidR="00C80DF4" w:rsidP="00A24961" w:rsidRDefault="00C80DF4" w14:paraId="27BD0F9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14889</w:t>
            </w:r>
          </w:p>
        </w:tc>
      </w:tr>
      <w:tr w:rsidRPr="00A24961" w:rsidR="004971A7" w:rsidTr="00A24961" w14:paraId="0F0A7C66"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2C866997" w14:textId="77777777">
            <w:pPr>
              <w:jc w:val="center"/>
              <w:rPr>
                <w:rFonts w:eastAsia="Times New Roman"/>
                <w:color w:val="000000"/>
                <w:sz w:val="18"/>
                <w:szCs w:val="18"/>
              </w:rPr>
            </w:pPr>
            <w:r w:rsidRPr="001D7FA5">
              <w:rPr>
                <w:rFonts w:eastAsia="Times New Roman"/>
                <w:color w:val="000000"/>
                <w:sz w:val="18"/>
                <w:szCs w:val="18"/>
              </w:rPr>
              <w:t>155</w:t>
            </w:r>
          </w:p>
        </w:tc>
        <w:tc>
          <w:tcPr>
            <w:tcW w:w="1652" w:type="pct"/>
            <w:noWrap/>
            <w:vAlign w:val="center"/>
            <w:hideMark/>
          </w:tcPr>
          <w:p w:rsidRPr="001D7FA5" w:rsidR="00C80DF4" w:rsidP="00A24961" w:rsidRDefault="00C80DF4" w14:paraId="3B8D852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SCJ17E070108</w:t>
            </w:r>
          </w:p>
        </w:tc>
        <w:tc>
          <w:tcPr>
            <w:tcW w:w="1079" w:type="pct"/>
            <w:noWrap/>
            <w:vAlign w:val="center"/>
            <w:hideMark/>
          </w:tcPr>
          <w:p w:rsidRPr="001D7FA5" w:rsidR="00C80DF4" w:rsidP="00A24961" w:rsidRDefault="00C80DF4" w14:paraId="3F3AAF1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25953038</w:t>
            </w:r>
          </w:p>
        </w:tc>
        <w:tc>
          <w:tcPr>
            <w:tcW w:w="1111" w:type="pct"/>
            <w:noWrap/>
            <w:vAlign w:val="center"/>
            <w:hideMark/>
          </w:tcPr>
          <w:p w:rsidRPr="001D7FA5" w:rsidR="00C80DF4" w:rsidP="00A24961" w:rsidRDefault="00C80DF4" w14:paraId="495CEC5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15/11/2025</w:t>
            </w:r>
          </w:p>
        </w:tc>
        <w:tc>
          <w:tcPr>
            <w:tcW w:w="632" w:type="pct"/>
            <w:noWrap/>
            <w:vAlign w:val="center"/>
            <w:hideMark/>
          </w:tcPr>
          <w:p w:rsidRPr="001D7FA5" w:rsidR="00C80DF4" w:rsidP="00A24961" w:rsidRDefault="00C80DF4" w14:paraId="0CE3824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14890</w:t>
            </w:r>
          </w:p>
        </w:tc>
      </w:tr>
      <w:tr w:rsidRPr="00A24961" w:rsidR="004971A7" w:rsidTr="00A24961" w14:paraId="12FEBB0F"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2052FFEA" w14:textId="77777777">
            <w:pPr>
              <w:jc w:val="center"/>
              <w:rPr>
                <w:rFonts w:eastAsia="Times New Roman"/>
                <w:color w:val="000000"/>
                <w:sz w:val="18"/>
                <w:szCs w:val="18"/>
              </w:rPr>
            </w:pPr>
            <w:r w:rsidRPr="001D7FA5">
              <w:rPr>
                <w:rFonts w:eastAsia="Times New Roman"/>
                <w:color w:val="000000"/>
                <w:sz w:val="18"/>
                <w:szCs w:val="18"/>
              </w:rPr>
              <w:t>156</w:t>
            </w:r>
          </w:p>
        </w:tc>
        <w:tc>
          <w:tcPr>
            <w:tcW w:w="1652" w:type="pct"/>
            <w:noWrap/>
            <w:vAlign w:val="center"/>
            <w:hideMark/>
          </w:tcPr>
          <w:p w:rsidRPr="001D7FA5" w:rsidR="00C80DF4" w:rsidP="00A24961" w:rsidRDefault="00C80DF4" w14:paraId="2B3089F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P305</w:t>
            </w:r>
          </w:p>
        </w:tc>
        <w:tc>
          <w:tcPr>
            <w:tcW w:w="1079" w:type="pct"/>
            <w:noWrap/>
            <w:vAlign w:val="center"/>
            <w:hideMark/>
          </w:tcPr>
          <w:p w:rsidRPr="001D7FA5" w:rsidR="00C80DF4" w:rsidP="00A24961" w:rsidRDefault="00C80DF4" w14:paraId="0029163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25953116</w:t>
            </w:r>
          </w:p>
        </w:tc>
        <w:tc>
          <w:tcPr>
            <w:tcW w:w="1111" w:type="pct"/>
            <w:noWrap/>
            <w:vAlign w:val="center"/>
            <w:hideMark/>
          </w:tcPr>
          <w:p w:rsidRPr="001D7FA5" w:rsidR="00C80DF4" w:rsidP="00A24961" w:rsidRDefault="00C80DF4" w14:paraId="43469EF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15/11/2025</w:t>
            </w:r>
          </w:p>
        </w:tc>
        <w:tc>
          <w:tcPr>
            <w:tcW w:w="632" w:type="pct"/>
            <w:noWrap/>
            <w:vAlign w:val="center"/>
            <w:hideMark/>
          </w:tcPr>
          <w:p w:rsidRPr="001D7FA5" w:rsidR="00C80DF4" w:rsidP="00A24961" w:rsidRDefault="00C80DF4" w14:paraId="074C3E4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14891</w:t>
            </w:r>
          </w:p>
        </w:tc>
      </w:tr>
      <w:tr w:rsidRPr="00A24961" w:rsidR="004971A7" w:rsidTr="00A24961" w14:paraId="5B2C7D2D"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515AF2EF" w14:textId="77777777">
            <w:pPr>
              <w:jc w:val="center"/>
              <w:rPr>
                <w:rFonts w:eastAsia="Times New Roman"/>
                <w:color w:val="000000"/>
                <w:sz w:val="18"/>
                <w:szCs w:val="18"/>
              </w:rPr>
            </w:pPr>
            <w:r w:rsidRPr="001D7FA5">
              <w:rPr>
                <w:rFonts w:eastAsia="Times New Roman"/>
                <w:color w:val="000000"/>
                <w:sz w:val="18"/>
                <w:szCs w:val="18"/>
              </w:rPr>
              <w:t>157</w:t>
            </w:r>
          </w:p>
        </w:tc>
        <w:tc>
          <w:tcPr>
            <w:tcW w:w="1652" w:type="pct"/>
            <w:noWrap/>
            <w:vAlign w:val="center"/>
            <w:hideMark/>
          </w:tcPr>
          <w:p w:rsidRPr="001D7FA5" w:rsidR="00C80DF4" w:rsidP="00A24961" w:rsidRDefault="00C80DF4" w14:paraId="2926956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ALB213</w:t>
            </w:r>
          </w:p>
        </w:tc>
        <w:tc>
          <w:tcPr>
            <w:tcW w:w="1079" w:type="pct"/>
            <w:noWrap/>
            <w:vAlign w:val="center"/>
            <w:hideMark/>
          </w:tcPr>
          <w:p w:rsidRPr="001D7FA5" w:rsidR="00C80DF4" w:rsidP="00A24961" w:rsidRDefault="00C80DF4" w14:paraId="483ECE2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2C76EB4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15/11/2025</w:t>
            </w:r>
          </w:p>
        </w:tc>
        <w:tc>
          <w:tcPr>
            <w:tcW w:w="632" w:type="pct"/>
            <w:noWrap/>
            <w:vAlign w:val="center"/>
            <w:hideMark/>
          </w:tcPr>
          <w:p w:rsidRPr="001D7FA5" w:rsidR="00C80DF4" w:rsidP="00A24961" w:rsidRDefault="00C80DF4" w14:paraId="692C14F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14893</w:t>
            </w:r>
          </w:p>
        </w:tc>
      </w:tr>
      <w:tr w:rsidRPr="00A24961" w:rsidR="004971A7" w:rsidTr="00A24961" w14:paraId="2F851CA0"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54CB0B73" w14:textId="77777777">
            <w:pPr>
              <w:jc w:val="center"/>
              <w:rPr>
                <w:rFonts w:eastAsia="Times New Roman"/>
                <w:color w:val="000000"/>
                <w:sz w:val="18"/>
                <w:szCs w:val="18"/>
              </w:rPr>
            </w:pPr>
            <w:r w:rsidRPr="001D7FA5">
              <w:rPr>
                <w:rFonts w:eastAsia="Times New Roman"/>
                <w:color w:val="000000"/>
                <w:sz w:val="18"/>
                <w:szCs w:val="18"/>
              </w:rPr>
              <w:t>158</w:t>
            </w:r>
          </w:p>
        </w:tc>
        <w:tc>
          <w:tcPr>
            <w:tcW w:w="1652" w:type="pct"/>
            <w:noWrap/>
            <w:vAlign w:val="center"/>
            <w:hideMark/>
          </w:tcPr>
          <w:p w:rsidRPr="001D7FA5" w:rsidR="00C80DF4" w:rsidP="00A24961" w:rsidRDefault="00C80DF4" w14:paraId="0C832E6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SCJ17E140023</w:t>
            </w:r>
          </w:p>
        </w:tc>
        <w:tc>
          <w:tcPr>
            <w:tcW w:w="1079" w:type="pct"/>
            <w:noWrap/>
            <w:vAlign w:val="center"/>
            <w:hideMark/>
          </w:tcPr>
          <w:p w:rsidRPr="001D7FA5" w:rsidR="00C80DF4" w:rsidP="00A24961" w:rsidRDefault="00C80DF4" w14:paraId="1F97969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25955581</w:t>
            </w:r>
          </w:p>
        </w:tc>
        <w:tc>
          <w:tcPr>
            <w:tcW w:w="1111" w:type="pct"/>
            <w:noWrap/>
            <w:vAlign w:val="center"/>
            <w:hideMark/>
          </w:tcPr>
          <w:p w:rsidRPr="001D7FA5" w:rsidR="00C80DF4" w:rsidP="00A24961" w:rsidRDefault="00C80DF4" w14:paraId="1578AD5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15/11/2025</w:t>
            </w:r>
          </w:p>
        </w:tc>
        <w:tc>
          <w:tcPr>
            <w:tcW w:w="632" w:type="pct"/>
            <w:noWrap/>
            <w:vAlign w:val="center"/>
            <w:hideMark/>
          </w:tcPr>
          <w:p w:rsidRPr="001D7FA5" w:rsidR="00C80DF4" w:rsidP="00A24961" w:rsidRDefault="00C80DF4" w14:paraId="519DD87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14894</w:t>
            </w:r>
          </w:p>
        </w:tc>
      </w:tr>
      <w:tr w:rsidRPr="00A24961" w:rsidR="004971A7" w:rsidTr="00A24961" w14:paraId="47C853E7"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20A7FB19" w14:textId="77777777">
            <w:pPr>
              <w:jc w:val="center"/>
              <w:rPr>
                <w:rFonts w:eastAsia="Times New Roman"/>
                <w:color w:val="000000"/>
                <w:sz w:val="18"/>
                <w:szCs w:val="18"/>
              </w:rPr>
            </w:pPr>
            <w:r w:rsidRPr="001D7FA5">
              <w:rPr>
                <w:rFonts w:eastAsia="Times New Roman"/>
                <w:color w:val="000000"/>
                <w:sz w:val="18"/>
                <w:szCs w:val="18"/>
              </w:rPr>
              <w:t>159</w:t>
            </w:r>
          </w:p>
        </w:tc>
        <w:tc>
          <w:tcPr>
            <w:tcW w:w="1652" w:type="pct"/>
            <w:noWrap/>
            <w:vAlign w:val="center"/>
            <w:hideMark/>
          </w:tcPr>
          <w:p w:rsidRPr="001D7FA5" w:rsidR="00C80DF4" w:rsidP="00A24961" w:rsidRDefault="00C80DF4" w14:paraId="6758A0C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P358</w:t>
            </w:r>
          </w:p>
        </w:tc>
        <w:tc>
          <w:tcPr>
            <w:tcW w:w="1079" w:type="pct"/>
            <w:noWrap/>
            <w:vAlign w:val="center"/>
            <w:hideMark/>
          </w:tcPr>
          <w:p w:rsidRPr="001D7FA5" w:rsidR="00C80DF4" w:rsidP="00A24961" w:rsidRDefault="00C80DF4" w14:paraId="4E1DFDE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6FA2D63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15/11/2025</w:t>
            </w:r>
          </w:p>
        </w:tc>
        <w:tc>
          <w:tcPr>
            <w:tcW w:w="632" w:type="pct"/>
            <w:noWrap/>
            <w:vAlign w:val="center"/>
            <w:hideMark/>
          </w:tcPr>
          <w:p w:rsidRPr="001D7FA5" w:rsidR="00C80DF4" w:rsidP="00A24961" w:rsidRDefault="00C80DF4" w14:paraId="5501F95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14896</w:t>
            </w:r>
          </w:p>
        </w:tc>
      </w:tr>
      <w:tr w:rsidRPr="00A24961" w:rsidR="004971A7" w:rsidTr="00A24961" w14:paraId="78B4A1F0"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6B47AD11" w14:textId="77777777">
            <w:pPr>
              <w:jc w:val="center"/>
              <w:rPr>
                <w:rFonts w:eastAsia="Times New Roman"/>
                <w:color w:val="000000"/>
                <w:sz w:val="18"/>
                <w:szCs w:val="18"/>
              </w:rPr>
            </w:pPr>
            <w:r w:rsidRPr="001D7FA5">
              <w:rPr>
                <w:rFonts w:eastAsia="Times New Roman"/>
                <w:color w:val="000000"/>
                <w:sz w:val="18"/>
                <w:szCs w:val="18"/>
              </w:rPr>
              <w:t>160</w:t>
            </w:r>
          </w:p>
        </w:tc>
        <w:tc>
          <w:tcPr>
            <w:tcW w:w="1652" w:type="pct"/>
            <w:noWrap/>
            <w:vAlign w:val="center"/>
            <w:hideMark/>
          </w:tcPr>
          <w:p w:rsidRPr="001D7FA5" w:rsidR="00C80DF4" w:rsidP="00A24961" w:rsidRDefault="00C80DF4" w14:paraId="37C7517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AL225</w:t>
            </w:r>
          </w:p>
        </w:tc>
        <w:tc>
          <w:tcPr>
            <w:tcW w:w="1079" w:type="pct"/>
            <w:noWrap/>
            <w:vAlign w:val="center"/>
            <w:hideMark/>
          </w:tcPr>
          <w:p w:rsidRPr="001D7FA5" w:rsidR="00C80DF4" w:rsidP="00A24961" w:rsidRDefault="00C80DF4" w14:paraId="748C6E6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4A739BF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16/11/2025</w:t>
            </w:r>
          </w:p>
        </w:tc>
        <w:tc>
          <w:tcPr>
            <w:tcW w:w="632" w:type="pct"/>
            <w:noWrap/>
            <w:vAlign w:val="center"/>
            <w:hideMark/>
          </w:tcPr>
          <w:p w:rsidRPr="001D7FA5" w:rsidR="00C80DF4" w:rsidP="00A24961" w:rsidRDefault="00C80DF4" w14:paraId="5034127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14899</w:t>
            </w:r>
          </w:p>
        </w:tc>
      </w:tr>
      <w:tr w:rsidRPr="00A24961" w:rsidR="004971A7" w:rsidTr="00A24961" w14:paraId="7A611AD4"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44B55E10" w14:textId="77777777">
            <w:pPr>
              <w:jc w:val="center"/>
              <w:rPr>
                <w:rFonts w:eastAsia="Times New Roman"/>
                <w:color w:val="000000"/>
                <w:sz w:val="18"/>
                <w:szCs w:val="18"/>
              </w:rPr>
            </w:pPr>
            <w:r w:rsidRPr="001D7FA5">
              <w:rPr>
                <w:rFonts w:eastAsia="Times New Roman"/>
                <w:color w:val="000000"/>
                <w:sz w:val="18"/>
                <w:szCs w:val="18"/>
              </w:rPr>
              <w:t>161</w:t>
            </w:r>
          </w:p>
        </w:tc>
        <w:tc>
          <w:tcPr>
            <w:tcW w:w="1652" w:type="pct"/>
            <w:noWrap/>
            <w:vAlign w:val="center"/>
            <w:hideMark/>
          </w:tcPr>
          <w:p w:rsidRPr="001D7FA5" w:rsidR="00C80DF4" w:rsidP="00A24961" w:rsidRDefault="00C80DF4" w14:paraId="7CE6589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P525</w:t>
            </w:r>
          </w:p>
        </w:tc>
        <w:tc>
          <w:tcPr>
            <w:tcW w:w="1079" w:type="pct"/>
            <w:noWrap/>
            <w:vAlign w:val="center"/>
            <w:hideMark/>
          </w:tcPr>
          <w:p w:rsidRPr="001D7FA5" w:rsidR="00C80DF4" w:rsidP="00A24961" w:rsidRDefault="00C80DF4" w14:paraId="2BE25FD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2683AF0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16/11/2025</w:t>
            </w:r>
          </w:p>
        </w:tc>
        <w:tc>
          <w:tcPr>
            <w:tcW w:w="632" w:type="pct"/>
            <w:noWrap/>
            <w:vAlign w:val="center"/>
            <w:hideMark/>
          </w:tcPr>
          <w:p w:rsidRPr="001D7FA5" w:rsidR="00C80DF4" w:rsidP="00A24961" w:rsidRDefault="00C80DF4" w14:paraId="24DE2C9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14900</w:t>
            </w:r>
          </w:p>
        </w:tc>
      </w:tr>
      <w:tr w:rsidRPr="00A24961" w:rsidR="004971A7" w:rsidTr="00A24961" w14:paraId="642E5277"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7A4F3AE3" w14:textId="77777777">
            <w:pPr>
              <w:jc w:val="center"/>
              <w:rPr>
                <w:rFonts w:eastAsia="Times New Roman"/>
                <w:color w:val="000000"/>
                <w:sz w:val="18"/>
                <w:szCs w:val="18"/>
              </w:rPr>
            </w:pPr>
            <w:r w:rsidRPr="001D7FA5">
              <w:rPr>
                <w:rFonts w:eastAsia="Times New Roman"/>
                <w:color w:val="000000"/>
                <w:sz w:val="18"/>
                <w:szCs w:val="18"/>
              </w:rPr>
              <w:t>162</w:t>
            </w:r>
          </w:p>
        </w:tc>
        <w:tc>
          <w:tcPr>
            <w:tcW w:w="1652" w:type="pct"/>
            <w:noWrap/>
            <w:vAlign w:val="center"/>
            <w:hideMark/>
          </w:tcPr>
          <w:p w:rsidRPr="001D7FA5" w:rsidR="00C80DF4" w:rsidP="00A24961" w:rsidRDefault="00C80DF4" w14:paraId="4C930AA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SCJ18ESP00029</w:t>
            </w:r>
          </w:p>
        </w:tc>
        <w:tc>
          <w:tcPr>
            <w:tcW w:w="1079" w:type="pct"/>
            <w:noWrap/>
            <w:vAlign w:val="center"/>
            <w:hideMark/>
          </w:tcPr>
          <w:p w:rsidRPr="001D7FA5" w:rsidR="00C80DF4" w:rsidP="00A24961" w:rsidRDefault="00C80DF4" w14:paraId="400D848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61A3498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16/11/2025</w:t>
            </w:r>
          </w:p>
        </w:tc>
        <w:tc>
          <w:tcPr>
            <w:tcW w:w="632" w:type="pct"/>
            <w:noWrap/>
            <w:vAlign w:val="center"/>
            <w:hideMark/>
          </w:tcPr>
          <w:p w:rsidRPr="001D7FA5" w:rsidR="00C80DF4" w:rsidP="00A24961" w:rsidRDefault="00C80DF4" w14:paraId="50478E6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14901</w:t>
            </w:r>
          </w:p>
        </w:tc>
      </w:tr>
      <w:tr w:rsidRPr="00A24961" w:rsidR="004971A7" w:rsidTr="00A24961" w14:paraId="39C81377"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601E8BA6" w14:textId="77777777">
            <w:pPr>
              <w:jc w:val="center"/>
              <w:rPr>
                <w:rFonts w:eastAsia="Times New Roman"/>
                <w:color w:val="000000"/>
                <w:sz w:val="18"/>
                <w:szCs w:val="18"/>
              </w:rPr>
            </w:pPr>
            <w:r w:rsidRPr="001D7FA5">
              <w:rPr>
                <w:rFonts w:eastAsia="Times New Roman"/>
                <w:color w:val="000000"/>
                <w:sz w:val="18"/>
                <w:szCs w:val="18"/>
              </w:rPr>
              <w:t>163</w:t>
            </w:r>
          </w:p>
        </w:tc>
        <w:tc>
          <w:tcPr>
            <w:tcW w:w="1652" w:type="pct"/>
            <w:noWrap/>
            <w:vAlign w:val="center"/>
            <w:hideMark/>
          </w:tcPr>
          <w:p w:rsidRPr="001D7FA5" w:rsidR="00C80DF4" w:rsidP="00A24961" w:rsidRDefault="00C80DF4" w14:paraId="0EE0592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SCJ17E070043</w:t>
            </w:r>
          </w:p>
        </w:tc>
        <w:tc>
          <w:tcPr>
            <w:tcW w:w="1079" w:type="pct"/>
            <w:noWrap/>
            <w:vAlign w:val="center"/>
            <w:hideMark/>
          </w:tcPr>
          <w:p w:rsidRPr="001D7FA5" w:rsidR="00C80DF4" w:rsidP="00A24961" w:rsidRDefault="00C80DF4" w14:paraId="4FC87AE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591F5B3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16/11/2025</w:t>
            </w:r>
          </w:p>
        </w:tc>
        <w:tc>
          <w:tcPr>
            <w:tcW w:w="632" w:type="pct"/>
            <w:noWrap/>
            <w:vAlign w:val="center"/>
            <w:hideMark/>
          </w:tcPr>
          <w:p w:rsidRPr="001D7FA5" w:rsidR="00C80DF4" w:rsidP="00A24961" w:rsidRDefault="00C80DF4" w14:paraId="22FC07E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14902</w:t>
            </w:r>
          </w:p>
        </w:tc>
      </w:tr>
      <w:tr w:rsidRPr="00A24961" w:rsidR="004971A7" w:rsidTr="00A24961" w14:paraId="107C0F74"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4B9FA14F" w14:textId="77777777">
            <w:pPr>
              <w:jc w:val="center"/>
              <w:rPr>
                <w:rFonts w:eastAsia="Times New Roman"/>
                <w:color w:val="000000"/>
                <w:sz w:val="18"/>
                <w:szCs w:val="18"/>
              </w:rPr>
            </w:pPr>
            <w:r w:rsidRPr="001D7FA5">
              <w:rPr>
                <w:rFonts w:eastAsia="Times New Roman"/>
                <w:color w:val="000000"/>
                <w:sz w:val="18"/>
                <w:szCs w:val="18"/>
              </w:rPr>
              <w:t>164</w:t>
            </w:r>
          </w:p>
        </w:tc>
        <w:tc>
          <w:tcPr>
            <w:tcW w:w="1652" w:type="pct"/>
            <w:noWrap/>
            <w:vAlign w:val="center"/>
            <w:hideMark/>
          </w:tcPr>
          <w:p w:rsidRPr="001D7FA5" w:rsidR="00C80DF4" w:rsidP="00A24961" w:rsidRDefault="00C80DF4" w14:paraId="45FC2ED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SCJ17E070027</w:t>
            </w:r>
          </w:p>
        </w:tc>
        <w:tc>
          <w:tcPr>
            <w:tcW w:w="1079" w:type="pct"/>
            <w:noWrap/>
            <w:vAlign w:val="center"/>
            <w:hideMark/>
          </w:tcPr>
          <w:p w:rsidRPr="001D7FA5" w:rsidR="00C80DF4" w:rsidP="00A24961" w:rsidRDefault="00C80DF4" w14:paraId="769CB69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7516385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16/11/2025</w:t>
            </w:r>
          </w:p>
        </w:tc>
        <w:tc>
          <w:tcPr>
            <w:tcW w:w="632" w:type="pct"/>
            <w:noWrap/>
            <w:vAlign w:val="center"/>
            <w:hideMark/>
          </w:tcPr>
          <w:p w:rsidRPr="001D7FA5" w:rsidR="00C80DF4" w:rsidP="00A24961" w:rsidRDefault="00C80DF4" w14:paraId="707D42E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14903</w:t>
            </w:r>
          </w:p>
        </w:tc>
      </w:tr>
      <w:tr w:rsidRPr="00A24961" w:rsidR="004971A7" w:rsidTr="00A24961" w14:paraId="52B03908"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02699AE7" w14:textId="77777777">
            <w:pPr>
              <w:jc w:val="center"/>
              <w:rPr>
                <w:rFonts w:eastAsia="Times New Roman"/>
                <w:color w:val="000000"/>
                <w:sz w:val="18"/>
                <w:szCs w:val="18"/>
              </w:rPr>
            </w:pPr>
            <w:r w:rsidRPr="001D7FA5">
              <w:rPr>
                <w:rFonts w:eastAsia="Times New Roman"/>
                <w:color w:val="000000"/>
                <w:sz w:val="18"/>
                <w:szCs w:val="18"/>
              </w:rPr>
              <w:t>165</w:t>
            </w:r>
          </w:p>
        </w:tc>
        <w:tc>
          <w:tcPr>
            <w:tcW w:w="1652" w:type="pct"/>
            <w:noWrap/>
            <w:vAlign w:val="center"/>
            <w:hideMark/>
          </w:tcPr>
          <w:p w:rsidRPr="001D7FA5" w:rsidR="00C80DF4" w:rsidP="00A24961" w:rsidRDefault="00C80DF4" w14:paraId="2868478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AL202</w:t>
            </w:r>
          </w:p>
        </w:tc>
        <w:tc>
          <w:tcPr>
            <w:tcW w:w="1079" w:type="pct"/>
            <w:noWrap/>
            <w:vAlign w:val="center"/>
            <w:hideMark/>
          </w:tcPr>
          <w:p w:rsidRPr="001D7FA5" w:rsidR="00C80DF4" w:rsidP="00A24961" w:rsidRDefault="00C80DF4" w14:paraId="438C644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7BEEDF2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16/11/2025</w:t>
            </w:r>
          </w:p>
        </w:tc>
        <w:tc>
          <w:tcPr>
            <w:tcW w:w="632" w:type="pct"/>
            <w:noWrap/>
            <w:vAlign w:val="center"/>
            <w:hideMark/>
          </w:tcPr>
          <w:p w:rsidRPr="001D7FA5" w:rsidR="00C80DF4" w:rsidP="00A24961" w:rsidRDefault="00C80DF4" w14:paraId="15F4280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14906</w:t>
            </w:r>
          </w:p>
        </w:tc>
      </w:tr>
      <w:tr w:rsidRPr="00A24961" w:rsidR="004971A7" w:rsidTr="00A24961" w14:paraId="37F101D8"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4D88D35A" w14:textId="77777777">
            <w:pPr>
              <w:jc w:val="center"/>
              <w:rPr>
                <w:rFonts w:eastAsia="Times New Roman"/>
                <w:color w:val="000000"/>
                <w:sz w:val="18"/>
                <w:szCs w:val="18"/>
              </w:rPr>
            </w:pPr>
            <w:r w:rsidRPr="001D7FA5">
              <w:rPr>
                <w:rFonts w:eastAsia="Times New Roman"/>
                <w:color w:val="000000"/>
                <w:sz w:val="18"/>
                <w:szCs w:val="18"/>
              </w:rPr>
              <w:t>166</w:t>
            </w:r>
          </w:p>
        </w:tc>
        <w:tc>
          <w:tcPr>
            <w:tcW w:w="1652" w:type="pct"/>
            <w:noWrap/>
            <w:vAlign w:val="center"/>
            <w:hideMark/>
          </w:tcPr>
          <w:p w:rsidRPr="001D7FA5" w:rsidR="00C80DF4" w:rsidP="00A24961" w:rsidRDefault="00C80DF4" w14:paraId="15210FA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SCJ17E070026</w:t>
            </w:r>
          </w:p>
        </w:tc>
        <w:tc>
          <w:tcPr>
            <w:tcW w:w="1079" w:type="pct"/>
            <w:noWrap/>
            <w:vAlign w:val="center"/>
            <w:hideMark/>
          </w:tcPr>
          <w:p w:rsidRPr="001D7FA5" w:rsidR="00C80DF4" w:rsidP="00A24961" w:rsidRDefault="00C80DF4" w14:paraId="3062E32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5CB0DBF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16/11/2025</w:t>
            </w:r>
          </w:p>
        </w:tc>
        <w:tc>
          <w:tcPr>
            <w:tcW w:w="632" w:type="pct"/>
            <w:noWrap/>
            <w:vAlign w:val="center"/>
            <w:hideMark/>
          </w:tcPr>
          <w:p w:rsidRPr="001D7FA5" w:rsidR="00C80DF4" w:rsidP="00A24961" w:rsidRDefault="00C80DF4" w14:paraId="07F4085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14907</w:t>
            </w:r>
          </w:p>
        </w:tc>
      </w:tr>
      <w:tr w:rsidRPr="00A24961" w:rsidR="004971A7" w:rsidTr="00A24961" w14:paraId="5EB95662"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33E08832" w14:textId="77777777">
            <w:pPr>
              <w:jc w:val="center"/>
              <w:rPr>
                <w:rFonts w:eastAsia="Times New Roman"/>
                <w:color w:val="000000"/>
                <w:sz w:val="18"/>
                <w:szCs w:val="18"/>
              </w:rPr>
            </w:pPr>
            <w:r w:rsidRPr="001D7FA5">
              <w:rPr>
                <w:rFonts w:eastAsia="Times New Roman"/>
                <w:color w:val="000000"/>
                <w:sz w:val="18"/>
                <w:szCs w:val="18"/>
              </w:rPr>
              <w:t>167</w:t>
            </w:r>
          </w:p>
        </w:tc>
        <w:tc>
          <w:tcPr>
            <w:tcW w:w="1652" w:type="pct"/>
            <w:noWrap/>
            <w:vAlign w:val="center"/>
            <w:hideMark/>
          </w:tcPr>
          <w:p w:rsidRPr="001D7FA5" w:rsidR="00C80DF4" w:rsidP="00A24961" w:rsidRDefault="00C80DF4" w14:paraId="47D5C00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SCJ17E110039</w:t>
            </w:r>
          </w:p>
        </w:tc>
        <w:tc>
          <w:tcPr>
            <w:tcW w:w="1079" w:type="pct"/>
            <w:noWrap/>
            <w:vAlign w:val="center"/>
            <w:hideMark/>
          </w:tcPr>
          <w:p w:rsidRPr="001D7FA5" w:rsidR="00C80DF4" w:rsidP="00A24961" w:rsidRDefault="00C80DF4" w14:paraId="6E33B80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51280AA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16/11/2025</w:t>
            </w:r>
          </w:p>
        </w:tc>
        <w:tc>
          <w:tcPr>
            <w:tcW w:w="632" w:type="pct"/>
            <w:noWrap/>
            <w:vAlign w:val="center"/>
            <w:hideMark/>
          </w:tcPr>
          <w:p w:rsidRPr="001D7FA5" w:rsidR="00C80DF4" w:rsidP="00A24961" w:rsidRDefault="00C80DF4" w14:paraId="082DC3B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14815</w:t>
            </w:r>
          </w:p>
        </w:tc>
      </w:tr>
      <w:tr w:rsidRPr="00A24961" w:rsidR="004971A7" w:rsidTr="00A24961" w14:paraId="297E1510"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0733DBD3" w14:textId="77777777">
            <w:pPr>
              <w:jc w:val="center"/>
              <w:rPr>
                <w:rFonts w:eastAsia="Times New Roman"/>
                <w:color w:val="000000"/>
                <w:sz w:val="18"/>
                <w:szCs w:val="18"/>
              </w:rPr>
            </w:pPr>
            <w:r w:rsidRPr="001D7FA5">
              <w:rPr>
                <w:rFonts w:eastAsia="Times New Roman"/>
                <w:color w:val="000000"/>
                <w:sz w:val="18"/>
                <w:szCs w:val="18"/>
              </w:rPr>
              <w:t>168</w:t>
            </w:r>
          </w:p>
        </w:tc>
        <w:tc>
          <w:tcPr>
            <w:tcW w:w="1652" w:type="pct"/>
            <w:noWrap/>
            <w:vAlign w:val="center"/>
            <w:hideMark/>
          </w:tcPr>
          <w:p w:rsidRPr="001D7FA5" w:rsidR="00C80DF4" w:rsidP="00A24961" w:rsidRDefault="00C80DF4" w14:paraId="6B84E88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CCEL08_0032</w:t>
            </w:r>
          </w:p>
        </w:tc>
        <w:tc>
          <w:tcPr>
            <w:tcW w:w="1079" w:type="pct"/>
            <w:noWrap/>
            <w:vAlign w:val="center"/>
            <w:hideMark/>
          </w:tcPr>
          <w:p w:rsidRPr="001D7FA5" w:rsidR="00C80DF4" w:rsidP="00A24961" w:rsidRDefault="00C80DF4" w14:paraId="64DA13D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1D38A00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16/11/2025</w:t>
            </w:r>
          </w:p>
        </w:tc>
        <w:tc>
          <w:tcPr>
            <w:tcW w:w="632" w:type="pct"/>
            <w:noWrap/>
            <w:vAlign w:val="center"/>
            <w:hideMark/>
          </w:tcPr>
          <w:p w:rsidRPr="001D7FA5" w:rsidR="00C80DF4" w:rsidP="00A24961" w:rsidRDefault="00C80DF4" w14:paraId="20604D3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14909</w:t>
            </w:r>
          </w:p>
        </w:tc>
      </w:tr>
      <w:tr w:rsidRPr="00A24961" w:rsidR="004971A7" w:rsidTr="00A24961" w14:paraId="1BA645C8"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64FACC7E" w14:textId="77777777">
            <w:pPr>
              <w:jc w:val="center"/>
              <w:rPr>
                <w:rFonts w:eastAsia="Times New Roman"/>
                <w:color w:val="000000"/>
                <w:sz w:val="18"/>
                <w:szCs w:val="18"/>
              </w:rPr>
            </w:pPr>
            <w:r w:rsidRPr="001D7FA5">
              <w:rPr>
                <w:rFonts w:eastAsia="Times New Roman"/>
                <w:color w:val="000000"/>
                <w:sz w:val="18"/>
                <w:szCs w:val="18"/>
              </w:rPr>
              <w:t>169</w:t>
            </w:r>
          </w:p>
        </w:tc>
        <w:tc>
          <w:tcPr>
            <w:tcW w:w="1652" w:type="pct"/>
            <w:noWrap/>
            <w:vAlign w:val="center"/>
            <w:hideMark/>
          </w:tcPr>
          <w:p w:rsidRPr="001D7FA5" w:rsidR="00C80DF4" w:rsidP="00A24961" w:rsidRDefault="00C80DF4" w14:paraId="0483FB2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P444</w:t>
            </w:r>
          </w:p>
        </w:tc>
        <w:tc>
          <w:tcPr>
            <w:tcW w:w="1079" w:type="pct"/>
            <w:noWrap/>
            <w:vAlign w:val="center"/>
            <w:hideMark/>
          </w:tcPr>
          <w:p w:rsidRPr="001D7FA5" w:rsidR="00C80DF4" w:rsidP="00A24961" w:rsidRDefault="00C80DF4" w14:paraId="5645F66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25963375</w:t>
            </w:r>
          </w:p>
        </w:tc>
        <w:tc>
          <w:tcPr>
            <w:tcW w:w="1111" w:type="pct"/>
            <w:noWrap/>
            <w:vAlign w:val="center"/>
            <w:hideMark/>
          </w:tcPr>
          <w:p w:rsidRPr="001D7FA5" w:rsidR="00C80DF4" w:rsidP="00A24961" w:rsidRDefault="00C80DF4" w14:paraId="550AD05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18/11/2025</w:t>
            </w:r>
          </w:p>
        </w:tc>
        <w:tc>
          <w:tcPr>
            <w:tcW w:w="632" w:type="pct"/>
            <w:noWrap/>
            <w:vAlign w:val="center"/>
            <w:hideMark/>
          </w:tcPr>
          <w:p w:rsidRPr="001D7FA5" w:rsidR="00C80DF4" w:rsidP="00A24961" w:rsidRDefault="00C80DF4" w14:paraId="1AE699C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14921</w:t>
            </w:r>
          </w:p>
        </w:tc>
      </w:tr>
      <w:tr w:rsidRPr="00A24961" w:rsidR="004971A7" w:rsidTr="00A24961" w14:paraId="31AB8E25"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54CFBF01" w14:textId="77777777">
            <w:pPr>
              <w:jc w:val="center"/>
              <w:rPr>
                <w:rFonts w:eastAsia="Times New Roman"/>
                <w:color w:val="000000"/>
                <w:sz w:val="18"/>
                <w:szCs w:val="18"/>
              </w:rPr>
            </w:pPr>
            <w:r w:rsidRPr="001D7FA5">
              <w:rPr>
                <w:rFonts w:eastAsia="Times New Roman"/>
                <w:color w:val="000000"/>
                <w:sz w:val="18"/>
                <w:szCs w:val="18"/>
              </w:rPr>
              <w:t>170</w:t>
            </w:r>
          </w:p>
        </w:tc>
        <w:tc>
          <w:tcPr>
            <w:tcW w:w="1652" w:type="pct"/>
            <w:noWrap/>
            <w:vAlign w:val="center"/>
            <w:hideMark/>
          </w:tcPr>
          <w:p w:rsidRPr="001D7FA5" w:rsidR="00C80DF4" w:rsidP="00A24961" w:rsidRDefault="00C80DF4" w14:paraId="40DF6FC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SCJ17E010031</w:t>
            </w:r>
          </w:p>
        </w:tc>
        <w:tc>
          <w:tcPr>
            <w:tcW w:w="1079" w:type="pct"/>
            <w:noWrap/>
            <w:vAlign w:val="center"/>
            <w:hideMark/>
          </w:tcPr>
          <w:p w:rsidRPr="001D7FA5" w:rsidR="00C80DF4" w:rsidP="00A24961" w:rsidRDefault="00C80DF4" w14:paraId="56D07DD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1778525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18/11/2025</w:t>
            </w:r>
          </w:p>
        </w:tc>
        <w:tc>
          <w:tcPr>
            <w:tcW w:w="632" w:type="pct"/>
            <w:noWrap/>
            <w:vAlign w:val="center"/>
            <w:hideMark/>
          </w:tcPr>
          <w:p w:rsidRPr="001D7FA5" w:rsidR="00C80DF4" w:rsidP="00A24961" w:rsidRDefault="00C80DF4" w14:paraId="7DFB6DA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14922</w:t>
            </w:r>
          </w:p>
        </w:tc>
      </w:tr>
      <w:tr w:rsidRPr="00A24961" w:rsidR="004971A7" w:rsidTr="00A24961" w14:paraId="1866032E"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1D78E481" w14:textId="77777777">
            <w:pPr>
              <w:jc w:val="center"/>
              <w:rPr>
                <w:rFonts w:eastAsia="Times New Roman"/>
                <w:color w:val="000000"/>
                <w:sz w:val="18"/>
                <w:szCs w:val="18"/>
              </w:rPr>
            </w:pPr>
            <w:r w:rsidRPr="001D7FA5">
              <w:rPr>
                <w:rFonts w:eastAsia="Times New Roman"/>
                <w:color w:val="000000"/>
                <w:sz w:val="18"/>
                <w:szCs w:val="18"/>
              </w:rPr>
              <w:t>171</w:t>
            </w:r>
          </w:p>
        </w:tc>
        <w:tc>
          <w:tcPr>
            <w:tcW w:w="1652" w:type="pct"/>
            <w:noWrap/>
            <w:vAlign w:val="center"/>
            <w:hideMark/>
          </w:tcPr>
          <w:p w:rsidRPr="001D7FA5" w:rsidR="00C80DF4" w:rsidP="00A24961" w:rsidRDefault="00C80DF4" w14:paraId="41E2F22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ESU-286</w:t>
            </w:r>
          </w:p>
        </w:tc>
        <w:tc>
          <w:tcPr>
            <w:tcW w:w="1079" w:type="pct"/>
            <w:noWrap/>
            <w:vAlign w:val="center"/>
            <w:hideMark/>
          </w:tcPr>
          <w:p w:rsidRPr="001D7FA5" w:rsidR="00C80DF4" w:rsidP="00A24961" w:rsidRDefault="00C80DF4" w14:paraId="3A7041A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7F93265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18/11/2025</w:t>
            </w:r>
          </w:p>
        </w:tc>
        <w:tc>
          <w:tcPr>
            <w:tcW w:w="632" w:type="pct"/>
            <w:noWrap/>
            <w:vAlign w:val="center"/>
            <w:hideMark/>
          </w:tcPr>
          <w:p w:rsidRPr="001D7FA5" w:rsidR="00C80DF4" w:rsidP="00A24961" w:rsidRDefault="00C80DF4" w14:paraId="4B33AC4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14925</w:t>
            </w:r>
          </w:p>
        </w:tc>
      </w:tr>
      <w:tr w:rsidRPr="00A24961" w:rsidR="004971A7" w:rsidTr="00A24961" w14:paraId="48F12C76"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1C94C332" w14:textId="77777777">
            <w:pPr>
              <w:jc w:val="center"/>
              <w:rPr>
                <w:rFonts w:eastAsia="Times New Roman"/>
                <w:color w:val="000000"/>
                <w:sz w:val="18"/>
                <w:szCs w:val="18"/>
              </w:rPr>
            </w:pPr>
            <w:r w:rsidRPr="001D7FA5">
              <w:rPr>
                <w:rFonts w:eastAsia="Times New Roman"/>
                <w:color w:val="000000"/>
                <w:sz w:val="18"/>
                <w:szCs w:val="18"/>
              </w:rPr>
              <w:t>172</w:t>
            </w:r>
          </w:p>
        </w:tc>
        <w:tc>
          <w:tcPr>
            <w:tcW w:w="1652" w:type="pct"/>
            <w:noWrap/>
            <w:vAlign w:val="center"/>
            <w:hideMark/>
          </w:tcPr>
          <w:p w:rsidRPr="001D7FA5" w:rsidR="00C80DF4" w:rsidP="00A24961" w:rsidRDefault="00C80DF4" w14:paraId="1211139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350-2052</w:t>
            </w:r>
          </w:p>
        </w:tc>
        <w:tc>
          <w:tcPr>
            <w:tcW w:w="1079" w:type="pct"/>
            <w:noWrap/>
            <w:vAlign w:val="center"/>
            <w:hideMark/>
          </w:tcPr>
          <w:p w:rsidRPr="001D7FA5" w:rsidR="00C80DF4" w:rsidP="00A24961" w:rsidRDefault="00C80DF4" w14:paraId="3428FA5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2319CDA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18/11/2025</w:t>
            </w:r>
          </w:p>
        </w:tc>
        <w:tc>
          <w:tcPr>
            <w:tcW w:w="632" w:type="pct"/>
            <w:noWrap/>
            <w:vAlign w:val="center"/>
            <w:hideMark/>
          </w:tcPr>
          <w:p w:rsidRPr="001D7FA5" w:rsidR="00C80DF4" w:rsidP="00A24961" w:rsidRDefault="00C80DF4" w14:paraId="2FF4446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14926</w:t>
            </w:r>
          </w:p>
        </w:tc>
      </w:tr>
      <w:tr w:rsidRPr="00A24961" w:rsidR="004971A7" w:rsidTr="00A24961" w14:paraId="297F24F2"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67438D2C" w14:textId="77777777">
            <w:pPr>
              <w:jc w:val="center"/>
              <w:rPr>
                <w:rFonts w:eastAsia="Times New Roman"/>
                <w:color w:val="000000"/>
                <w:sz w:val="18"/>
                <w:szCs w:val="18"/>
              </w:rPr>
            </w:pPr>
            <w:r w:rsidRPr="001D7FA5">
              <w:rPr>
                <w:rFonts w:eastAsia="Times New Roman"/>
                <w:color w:val="000000"/>
                <w:sz w:val="18"/>
                <w:szCs w:val="18"/>
              </w:rPr>
              <w:t>173</w:t>
            </w:r>
          </w:p>
        </w:tc>
        <w:tc>
          <w:tcPr>
            <w:tcW w:w="1652" w:type="pct"/>
            <w:noWrap/>
            <w:vAlign w:val="center"/>
            <w:hideMark/>
          </w:tcPr>
          <w:p w:rsidRPr="001D7FA5" w:rsidR="00C80DF4" w:rsidP="00A24961" w:rsidRDefault="00C80DF4" w14:paraId="258BB6D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CCEL19_042</w:t>
            </w:r>
          </w:p>
        </w:tc>
        <w:tc>
          <w:tcPr>
            <w:tcW w:w="1079" w:type="pct"/>
            <w:noWrap/>
            <w:vAlign w:val="center"/>
            <w:hideMark/>
          </w:tcPr>
          <w:p w:rsidRPr="001D7FA5" w:rsidR="00C80DF4" w:rsidP="00A24961" w:rsidRDefault="00C80DF4" w14:paraId="7BF11DA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6C0AA20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18/11/2025</w:t>
            </w:r>
          </w:p>
        </w:tc>
        <w:tc>
          <w:tcPr>
            <w:tcW w:w="632" w:type="pct"/>
            <w:noWrap/>
            <w:vAlign w:val="center"/>
            <w:hideMark/>
          </w:tcPr>
          <w:p w:rsidRPr="001D7FA5" w:rsidR="00C80DF4" w:rsidP="00A24961" w:rsidRDefault="00C80DF4" w14:paraId="6EF78A3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14929</w:t>
            </w:r>
          </w:p>
        </w:tc>
      </w:tr>
      <w:tr w:rsidRPr="00A24961" w:rsidR="004971A7" w:rsidTr="00A24961" w14:paraId="26FCF559"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0DB92937" w14:textId="77777777">
            <w:pPr>
              <w:jc w:val="center"/>
              <w:rPr>
                <w:rFonts w:eastAsia="Times New Roman"/>
                <w:color w:val="000000"/>
                <w:sz w:val="18"/>
                <w:szCs w:val="18"/>
              </w:rPr>
            </w:pPr>
            <w:r w:rsidRPr="001D7FA5">
              <w:rPr>
                <w:rFonts w:eastAsia="Times New Roman"/>
                <w:color w:val="000000"/>
                <w:sz w:val="18"/>
                <w:szCs w:val="18"/>
              </w:rPr>
              <w:t>174</w:t>
            </w:r>
          </w:p>
        </w:tc>
        <w:tc>
          <w:tcPr>
            <w:tcW w:w="1652" w:type="pct"/>
            <w:noWrap/>
            <w:vAlign w:val="center"/>
            <w:hideMark/>
          </w:tcPr>
          <w:p w:rsidRPr="001D7FA5" w:rsidR="00C80DF4" w:rsidP="00A24961" w:rsidRDefault="00C80DF4" w14:paraId="136ED98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MB1019</w:t>
            </w:r>
          </w:p>
        </w:tc>
        <w:tc>
          <w:tcPr>
            <w:tcW w:w="1079" w:type="pct"/>
            <w:noWrap/>
            <w:vAlign w:val="center"/>
            <w:hideMark/>
          </w:tcPr>
          <w:p w:rsidRPr="001D7FA5" w:rsidR="00C80DF4" w:rsidP="00A24961" w:rsidRDefault="00C80DF4" w14:paraId="1E9BF2E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5FC1454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18/11/2025</w:t>
            </w:r>
          </w:p>
        </w:tc>
        <w:tc>
          <w:tcPr>
            <w:tcW w:w="632" w:type="pct"/>
            <w:noWrap/>
            <w:vAlign w:val="center"/>
            <w:hideMark/>
          </w:tcPr>
          <w:p w:rsidRPr="001D7FA5" w:rsidR="00C80DF4" w:rsidP="00A24961" w:rsidRDefault="00C80DF4" w14:paraId="148AAC3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14930</w:t>
            </w:r>
          </w:p>
        </w:tc>
      </w:tr>
      <w:tr w:rsidRPr="00A24961" w:rsidR="004971A7" w:rsidTr="00A24961" w14:paraId="38A1FAF8"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515D227C" w14:textId="77777777">
            <w:pPr>
              <w:jc w:val="center"/>
              <w:rPr>
                <w:rFonts w:eastAsia="Times New Roman"/>
                <w:color w:val="000000"/>
                <w:sz w:val="18"/>
                <w:szCs w:val="18"/>
              </w:rPr>
            </w:pPr>
            <w:r w:rsidRPr="001D7FA5">
              <w:rPr>
                <w:rFonts w:eastAsia="Times New Roman"/>
                <w:color w:val="000000"/>
                <w:sz w:val="18"/>
                <w:szCs w:val="18"/>
              </w:rPr>
              <w:t>175</w:t>
            </w:r>
          </w:p>
        </w:tc>
        <w:tc>
          <w:tcPr>
            <w:tcW w:w="1652" w:type="pct"/>
            <w:noWrap/>
            <w:vAlign w:val="center"/>
            <w:hideMark/>
          </w:tcPr>
          <w:p w:rsidRPr="001D7FA5" w:rsidR="00C80DF4" w:rsidP="00A24961" w:rsidRDefault="00C80DF4" w14:paraId="7D00D00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FN_31</w:t>
            </w:r>
          </w:p>
        </w:tc>
        <w:tc>
          <w:tcPr>
            <w:tcW w:w="1079" w:type="pct"/>
            <w:noWrap/>
            <w:vAlign w:val="center"/>
            <w:hideMark/>
          </w:tcPr>
          <w:p w:rsidRPr="001D7FA5" w:rsidR="00C80DF4" w:rsidP="00A24961" w:rsidRDefault="00C80DF4" w14:paraId="233891D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4C4029C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18/11/2025</w:t>
            </w:r>
          </w:p>
        </w:tc>
        <w:tc>
          <w:tcPr>
            <w:tcW w:w="632" w:type="pct"/>
            <w:noWrap/>
            <w:vAlign w:val="center"/>
            <w:hideMark/>
          </w:tcPr>
          <w:p w:rsidRPr="001D7FA5" w:rsidR="00C80DF4" w:rsidP="00A24961" w:rsidRDefault="00C80DF4" w14:paraId="5490232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14931</w:t>
            </w:r>
          </w:p>
        </w:tc>
      </w:tr>
      <w:tr w:rsidRPr="00A24961" w:rsidR="004971A7" w:rsidTr="00A24961" w14:paraId="10D81654"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3925C779" w14:textId="77777777">
            <w:pPr>
              <w:jc w:val="center"/>
              <w:rPr>
                <w:rFonts w:eastAsia="Times New Roman"/>
                <w:color w:val="000000"/>
                <w:sz w:val="18"/>
                <w:szCs w:val="18"/>
              </w:rPr>
            </w:pPr>
            <w:r w:rsidRPr="001D7FA5">
              <w:rPr>
                <w:rFonts w:eastAsia="Times New Roman"/>
                <w:color w:val="000000"/>
                <w:sz w:val="18"/>
                <w:szCs w:val="18"/>
              </w:rPr>
              <w:t>176</w:t>
            </w:r>
          </w:p>
        </w:tc>
        <w:tc>
          <w:tcPr>
            <w:tcW w:w="1652" w:type="pct"/>
            <w:noWrap/>
            <w:vAlign w:val="center"/>
            <w:hideMark/>
          </w:tcPr>
          <w:p w:rsidRPr="001D7FA5" w:rsidR="00C80DF4" w:rsidP="00A24961" w:rsidRDefault="00C80DF4" w14:paraId="79623C7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CCEL14_15</w:t>
            </w:r>
          </w:p>
        </w:tc>
        <w:tc>
          <w:tcPr>
            <w:tcW w:w="1079" w:type="pct"/>
            <w:noWrap/>
            <w:vAlign w:val="center"/>
            <w:hideMark/>
          </w:tcPr>
          <w:p w:rsidRPr="001D7FA5" w:rsidR="00C80DF4" w:rsidP="00A24961" w:rsidRDefault="00C80DF4" w14:paraId="48B623A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0E81AA2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18/11/2025</w:t>
            </w:r>
          </w:p>
        </w:tc>
        <w:tc>
          <w:tcPr>
            <w:tcW w:w="632" w:type="pct"/>
            <w:noWrap/>
            <w:vAlign w:val="center"/>
            <w:hideMark/>
          </w:tcPr>
          <w:p w:rsidRPr="001D7FA5" w:rsidR="00C80DF4" w:rsidP="00A24961" w:rsidRDefault="00C80DF4" w14:paraId="1F68C19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14932</w:t>
            </w:r>
          </w:p>
        </w:tc>
      </w:tr>
      <w:tr w:rsidRPr="00A24961" w:rsidR="004971A7" w:rsidTr="00A24961" w14:paraId="2A97FDAA"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4CDD3EC6" w14:textId="77777777">
            <w:pPr>
              <w:jc w:val="center"/>
              <w:rPr>
                <w:rFonts w:eastAsia="Times New Roman"/>
                <w:color w:val="000000"/>
                <w:sz w:val="18"/>
                <w:szCs w:val="18"/>
              </w:rPr>
            </w:pPr>
            <w:r w:rsidRPr="001D7FA5">
              <w:rPr>
                <w:rFonts w:eastAsia="Times New Roman"/>
                <w:color w:val="000000"/>
                <w:sz w:val="18"/>
                <w:szCs w:val="18"/>
              </w:rPr>
              <w:t>177</w:t>
            </w:r>
          </w:p>
        </w:tc>
        <w:tc>
          <w:tcPr>
            <w:tcW w:w="1652" w:type="pct"/>
            <w:noWrap/>
            <w:vAlign w:val="center"/>
            <w:hideMark/>
          </w:tcPr>
          <w:p w:rsidRPr="001D7FA5" w:rsidR="00C80DF4" w:rsidP="00A24961" w:rsidRDefault="00C80DF4" w14:paraId="5EBE1CD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COL-2810_INEM_SANTIAGO_PEREZ</w:t>
            </w:r>
          </w:p>
        </w:tc>
        <w:tc>
          <w:tcPr>
            <w:tcW w:w="1079" w:type="pct"/>
            <w:noWrap/>
            <w:vAlign w:val="center"/>
            <w:hideMark/>
          </w:tcPr>
          <w:p w:rsidRPr="001D7FA5" w:rsidR="00C80DF4" w:rsidP="00A24961" w:rsidRDefault="00C80DF4" w14:paraId="3E65B8C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5F6D8A9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18/11/2025</w:t>
            </w:r>
          </w:p>
        </w:tc>
        <w:tc>
          <w:tcPr>
            <w:tcW w:w="632" w:type="pct"/>
            <w:noWrap/>
            <w:vAlign w:val="center"/>
            <w:hideMark/>
          </w:tcPr>
          <w:p w:rsidRPr="001D7FA5" w:rsidR="00C80DF4" w:rsidP="00A24961" w:rsidRDefault="00C80DF4" w14:paraId="086BCCA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14915</w:t>
            </w:r>
          </w:p>
        </w:tc>
      </w:tr>
      <w:tr w:rsidRPr="00A24961" w:rsidR="004971A7" w:rsidTr="00A24961" w14:paraId="5775630A"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23EB1D0E" w14:textId="77777777">
            <w:pPr>
              <w:jc w:val="center"/>
              <w:rPr>
                <w:rFonts w:eastAsia="Times New Roman"/>
                <w:color w:val="000000"/>
                <w:sz w:val="18"/>
                <w:szCs w:val="18"/>
              </w:rPr>
            </w:pPr>
            <w:r w:rsidRPr="001D7FA5">
              <w:rPr>
                <w:rFonts w:eastAsia="Times New Roman"/>
                <w:color w:val="000000"/>
                <w:sz w:val="18"/>
                <w:szCs w:val="18"/>
              </w:rPr>
              <w:t>178</w:t>
            </w:r>
          </w:p>
        </w:tc>
        <w:tc>
          <w:tcPr>
            <w:tcW w:w="1652" w:type="pct"/>
            <w:noWrap/>
            <w:vAlign w:val="center"/>
            <w:hideMark/>
          </w:tcPr>
          <w:p w:rsidRPr="001D7FA5" w:rsidR="00C80DF4" w:rsidP="00A24961" w:rsidRDefault="00C80DF4" w14:paraId="0DC661B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CVID21961</w:t>
            </w:r>
          </w:p>
        </w:tc>
        <w:tc>
          <w:tcPr>
            <w:tcW w:w="1079" w:type="pct"/>
            <w:noWrap/>
            <w:vAlign w:val="center"/>
            <w:hideMark/>
          </w:tcPr>
          <w:p w:rsidRPr="001D7FA5" w:rsidR="00C80DF4" w:rsidP="00A24961" w:rsidRDefault="00C80DF4" w14:paraId="0E9EF20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02B80D3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18/11/2025</w:t>
            </w:r>
          </w:p>
        </w:tc>
        <w:tc>
          <w:tcPr>
            <w:tcW w:w="632" w:type="pct"/>
            <w:noWrap/>
            <w:vAlign w:val="center"/>
            <w:hideMark/>
          </w:tcPr>
          <w:p w:rsidRPr="001D7FA5" w:rsidR="00C80DF4" w:rsidP="00A24961" w:rsidRDefault="00C80DF4" w14:paraId="69E0284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14948</w:t>
            </w:r>
          </w:p>
        </w:tc>
      </w:tr>
      <w:tr w:rsidRPr="00A24961" w:rsidR="004971A7" w:rsidTr="00A24961" w14:paraId="24D4A240"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4D65592A" w14:textId="77777777">
            <w:pPr>
              <w:jc w:val="center"/>
              <w:rPr>
                <w:rFonts w:eastAsia="Times New Roman"/>
                <w:color w:val="000000"/>
                <w:sz w:val="18"/>
                <w:szCs w:val="18"/>
              </w:rPr>
            </w:pPr>
            <w:r w:rsidRPr="001D7FA5">
              <w:rPr>
                <w:rFonts w:eastAsia="Times New Roman"/>
                <w:color w:val="000000"/>
                <w:sz w:val="18"/>
                <w:szCs w:val="18"/>
              </w:rPr>
              <w:t>179</w:t>
            </w:r>
          </w:p>
        </w:tc>
        <w:tc>
          <w:tcPr>
            <w:tcW w:w="1652" w:type="pct"/>
            <w:noWrap/>
            <w:vAlign w:val="center"/>
            <w:hideMark/>
          </w:tcPr>
          <w:p w:rsidRPr="001D7FA5" w:rsidR="00C80DF4" w:rsidP="00A24961" w:rsidRDefault="00C80DF4" w14:paraId="441A74A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SCJ17E040126</w:t>
            </w:r>
          </w:p>
        </w:tc>
        <w:tc>
          <w:tcPr>
            <w:tcW w:w="1079" w:type="pct"/>
            <w:noWrap/>
            <w:vAlign w:val="center"/>
            <w:hideMark/>
          </w:tcPr>
          <w:p w:rsidRPr="001D7FA5" w:rsidR="00C80DF4" w:rsidP="00A24961" w:rsidRDefault="00C80DF4" w14:paraId="45F90C3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25970585</w:t>
            </w:r>
          </w:p>
        </w:tc>
        <w:tc>
          <w:tcPr>
            <w:tcW w:w="1111" w:type="pct"/>
            <w:noWrap/>
            <w:vAlign w:val="center"/>
            <w:hideMark/>
          </w:tcPr>
          <w:p w:rsidRPr="001D7FA5" w:rsidR="00C80DF4" w:rsidP="00A24961" w:rsidRDefault="00C80DF4" w14:paraId="7E55AD7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18/11/2025</w:t>
            </w:r>
          </w:p>
        </w:tc>
        <w:tc>
          <w:tcPr>
            <w:tcW w:w="632" w:type="pct"/>
            <w:noWrap/>
            <w:vAlign w:val="center"/>
            <w:hideMark/>
          </w:tcPr>
          <w:p w:rsidRPr="001D7FA5" w:rsidR="00C80DF4" w:rsidP="00A24961" w:rsidRDefault="00C80DF4" w14:paraId="37ED474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14949</w:t>
            </w:r>
          </w:p>
        </w:tc>
      </w:tr>
      <w:tr w:rsidRPr="00A24961" w:rsidR="004971A7" w:rsidTr="00A24961" w14:paraId="18AD78CD"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0C6125DA" w14:textId="77777777">
            <w:pPr>
              <w:jc w:val="center"/>
              <w:rPr>
                <w:rFonts w:eastAsia="Times New Roman"/>
                <w:color w:val="000000"/>
                <w:sz w:val="18"/>
                <w:szCs w:val="18"/>
              </w:rPr>
            </w:pPr>
            <w:r w:rsidRPr="001D7FA5">
              <w:rPr>
                <w:rFonts w:eastAsia="Times New Roman"/>
                <w:color w:val="000000"/>
                <w:sz w:val="18"/>
                <w:szCs w:val="18"/>
              </w:rPr>
              <w:t>180</w:t>
            </w:r>
          </w:p>
        </w:tc>
        <w:tc>
          <w:tcPr>
            <w:tcW w:w="1652" w:type="pct"/>
            <w:noWrap/>
            <w:vAlign w:val="center"/>
            <w:hideMark/>
          </w:tcPr>
          <w:p w:rsidRPr="001D7FA5" w:rsidR="00C80DF4" w:rsidP="00A24961" w:rsidRDefault="00C80DF4" w14:paraId="05F5E34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SCJ17E190083</w:t>
            </w:r>
          </w:p>
        </w:tc>
        <w:tc>
          <w:tcPr>
            <w:tcW w:w="1079" w:type="pct"/>
            <w:noWrap/>
            <w:vAlign w:val="center"/>
            <w:hideMark/>
          </w:tcPr>
          <w:p w:rsidRPr="001D7FA5" w:rsidR="00C80DF4" w:rsidP="00A24961" w:rsidRDefault="00C80DF4" w14:paraId="451DE94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25970597</w:t>
            </w:r>
          </w:p>
        </w:tc>
        <w:tc>
          <w:tcPr>
            <w:tcW w:w="1111" w:type="pct"/>
            <w:noWrap/>
            <w:vAlign w:val="center"/>
            <w:hideMark/>
          </w:tcPr>
          <w:p w:rsidRPr="001D7FA5" w:rsidR="00C80DF4" w:rsidP="00A24961" w:rsidRDefault="00C80DF4" w14:paraId="278AF64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18/11/2025</w:t>
            </w:r>
          </w:p>
        </w:tc>
        <w:tc>
          <w:tcPr>
            <w:tcW w:w="632" w:type="pct"/>
            <w:noWrap/>
            <w:vAlign w:val="center"/>
            <w:hideMark/>
          </w:tcPr>
          <w:p w:rsidRPr="001D7FA5" w:rsidR="00C80DF4" w:rsidP="00A24961" w:rsidRDefault="00C80DF4" w14:paraId="1916BF1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14950</w:t>
            </w:r>
          </w:p>
        </w:tc>
      </w:tr>
      <w:tr w:rsidRPr="00A24961" w:rsidR="004971A7" w:rsidTr="00A24961" w14:paraId="0342D3FF"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520000BA" w14:textId="77777777">
            <w:pPr>
              <w:jc w:val="center"/>
              <w:rPr>
                <w:rFonts w:eastAsia="Times New Roman"/>
                <w:color w:val="000000"/>
                <w:sz w:val="18"/>
                <w:szCs w:val="18"/>
              </w:rPr>
            </w:pPr>
            <w:r w:rsidRPr="001D7FA5">
              <w:rPr>
                <w:rFonts w:eastAsia="Times New Roman"/>
                <w:color w:val="000000"/>
                <w:sz w:val="18"/>
                <w:szCs w:val="18"/>
              </w:rPr>
              <w:t>181</w:t>
            </w:r>
          </w:p>
        </w:tc>
        <w:tc>
          <w:tcPr>
            <w:tcW w:w="1652" w:type="pct"/>
            <w:noWrap/>
            <w:vAlign w:val="center"/>
            <w:hideMark/>
          </w:tcPr>
          <w:p w:rsidRPr="001D7FA5" w:rsidR="00C80DF4" w:rsidP="00A24961" w:rsidRDefault="00C80DF4" w14:paraId="6528B88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SCJ17E050088</w:t>
            </w:r>
          </w:p>
        </w:tc>
        <w:tc>
          <w:tcPr>
            <w:tcW w:w="1079" w:type="pct"/>
            <w:noWrap/>
            <w:vAlign w:val="center"/>
            <w:hideMark/>
          </w:tcPr>
          <w:p w:rsidRPr="001D7FA5" w:rsidR="00C80DF4" w:rsidP="00A24961" w:rsidRDefault="00C80DF4" w14:paraId="663B445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25970590</w:t>
            </w:r>
          </w:p>
        </w:tc>
        <w:tc>
          <w:tcPr>
            <w:tcW w:w="1111" w:type="pct"/>
            <w:noWrap/>
            <w:vAlign w:val="center"/>
            <w:hideMark/>
          </w:tcPr>
          <w:p w:rsidRPr="001D7FA5" w:rsidR="00C80DF4" w:rsidP="00A24961" w:rsidRDefault="00C80DF4" w14:paraId="0ABAAEA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18/11/2025</w:t>
            </w:r>
          </w:p>
        </w:tc>
        <w:tc>
          <w:tcPr>
            <w:tcW w:w="632" w:type="pct"/>
            <w:noWrap/>
            <w:vAlign w:val="center"/>
            <w:hideMark/>
          </w:tcPr>
          <w:p w:rsidRPr="001D7FA5" w:rsidR="00C80DF4" w:rsidP="00A24961" w:rsidRDefault="00C80DF4" w14:paraId="36CA203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14952</w:t>
            </w:r>
          </w:p>
        </w:tc>
      </w:tr>
      <w:tr w:rsidRPr="00A24961" w:rsidR="004971A7" w:rsidTr="00A24961" w14:paraId="45CA0427"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35CB9456" w14:textId="77777777">
            <w:pPr>
              <w:jc w:val="center"/>
              <w:rPr>
                <w:rFonts w:eastAsia="Times New Roman"/>
                <w:color w:val="000000"/>
                <w:sz w:val="18"/>
                <w:szCs w:val="18"/>
              </w:rPr>
            </w:pPr>
            <w:r w:rsidRPr="001D7FA5">
              <w:rPr>
                <w:rFonts w:eastAsia="Times New Roman"/>
                <w:color w:val="000000"/>
                <w:sz w:val="18"/>
                <w:szCs w:val="18"/>
              </w:rPr>
              <w:t>182</w:t>
            </w:r>
          </w:p>
        </w:tc>
        <w:tc>
          <w:tcPr>
            <w:tcW w:w="1652" w:type="pct"/>
            <w:noWrap/>
            <w:vAlign w:val="center"/>
            <w:hideMark/>
          </w:tcPr>
          <w:p w:rsidRPr="001D7FA5" w:rsidR="00C80DF4" w:rsidP="00A24961" w:rsidRDefault="00C80DF4" w14:paraId="5E0671A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AL1358</w:t>
            </w:r>
          </w:p>
        </w:tc>
        <w:tc>
          <w:tcPr>
            <w:tcW w:w="1079" w:type="pct"/>
            <w:noWrap/>
            <w:vAlign w:val="center"/>
            <w:hideMark/>
          </w:tcPr>
          <w:p w:rsidRPr="001D7FA5" w:rsidR="00C80DF4" w:rsidP="00A24961" w:rsidRDefault="00C80DF4" w14:paraId="3842C5F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74B0AA2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19/11/2025</w:t>
            </w:r>
          </w:p>
        </w:tc>
        <w:tc>
          <w:tcPr>
            <w:tcW w:w="632" w:type="pct"/>
            <w:noWrap/>
            <w:vAlign w:val="center"/>
            <w:hideMark/>
          </w:tcPr>
          <w:p w:rsidRPr="001D7FA5" w:rsidR="00C80DF4" w:rsidP="00A24961" w:rsidRDefault="00C80DF4" w14:paraId="387D9BA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14955</w:t>
            </w:r>
          </w:p>
        </w:tc>
      </w:tr>
      <w:tr w:rsidRPr="00A24961" w:rsidR="004971A7" w:rsidTr="00A24961" w14:paraId="34F2D27E"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720E30DE" w14:textId="77777777">
            <w:pPr>
              <w:jc w:val="center"/>
              <w:rPr>
                <w:rFonts w:eastAsia="Times New Roman"/>
                <w:color w:val="000000"/>
                <w:sz w:val="18"/>
                <w:szCs w:val="18"/>
              </w:rPr>
            </w:pPr>
            <w:r w:rsidRPr="001D7FA5">
              <w:rPr>
                <w:rFonts w:eastAsia="Times New Roman"/>
                <w:color w:val="000000"/>
                <w:sz w:val="18"/>
                <w:szCs w:val="18"/>
              </w:rPr>
              <w:t>183</w:t>
            </w:r>
          </w:p>
        </w:tc>
        <w:tc>
          <w:tcPr>
            <w:tcW w:w="1652" w:type="pct"/>
            <w:noWrap/>
            <w:vAlign w:val="center"/>
            <w:hideMark/>
          </w:tcPr>
          <w:p w:rsidRPr="001D7FA5" w:rsidR="00C80DF4" w:rsidP="00A24961" w:rsidRDefault="00C80DF4" w14:paraId="2575B9A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FVS-1203</w:t>
            </w:r>
          </w:p>
        </w:tc>
        <w:tc>
          <w:tcPr>
            <w:tcW w:w="1079" w:type="pct"/>
            <w:noWrap/>
            <w:vAlign w:val="center"/>
            <w:hideMark/>
          </w:tcPr>
          <w:p w:rsidRPr="001D7FA5" w:rsidR="00C80DF4" w:rsidP="00A24961" w:rsidRDefault="00C80DF4" w14:paraId="305FD8A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6807D6E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19/11/2025</w:t>
            </w:r>
          </w:p>
        </w:tc>
        <w:tc>
          <w:tcPr>
            <w:tcW w:w="632" w:type="pct"/>
            <w:noWrap/>
            <w:vAlign w:val="center"/>
            <w:hideMark/>
          </w:tcPr>
          <w:p w:rsidRPr="001D7FA5" w:rsidR="00C80DF4" w:rsidP="00A24961" w:rsidRDefault="00C80DF4" w14:paraId="0FCC8AB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14959</w:t>
            </w:r>
          </w:p>
        </w:tc>
      </w:tr>
      <w:tr w:rsidRPr="00A24961" w:rsidR="004971A7" w:rsidTr="00A24961" w14:paraId="1CB77332"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62820C34" w14:textId="77777777">
            <w:pPr>
              <w:jc w:val="center"/>
              <w:rPr>
                <w:rFonts w:eastAsia="Times New Roman"/>
                <w:color w:val="000000"/>
                <w:sz w:val="18"/>
                <w:szCs w:val="18"/>
              </w:rPr>
            </w:pPr>
            <w:r w:rsidRPr="001D7FA5">
              <w:rPr>
                <w:rFonts w:eastAsia="Times New Roman"/>
                <w:color w:val="000000"/>
                <w:sz w:val="18"/>
                <w:szCs w:val="18"/>
              </w:rPr>
              <w:t>184</w:t>
            </w:r>
          </w:p>
        </w:tc>
        <w:tc>
          <w:tcPr>
            <w:tcW w:w="1652" w:type="pct"/>
            <w:noWrap/>
            <w:vAlign w:val="center"/>
            <w:hideMark/>
          </w:tcPr>
          <w:p w:rsidRPr="001D7FA5" w:rsidR="00C80DF4" w:rsidP="00A24961" w:rsidRDefault="00C80DF4" w14:paraId="321B1E5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350-5146</w:t>
            </w:r>
          </w:p>
        </w:tc>
        <w:tc>
          <w:tcPr>
            <w:tcW w:w="1079" w:type="pct"/>
            <w:noWrap/>
            <w:vAlign w:val="center"/>
            <w:hideMark/>
          </w:tcPr>
          <w:p w:rsidRPr="001D7FA5" w:rsidR="00C80DF4" w:rsidP="00A24961" w:rsidRDefault="00C80DF4" w14:paraId="5567448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25970657</w:t>
            </w:r>
          </w:p>
        </w:tc>
        <w:tc>
          <w:tcPr>
            <w:tcW w:w="1111" w:type="pct"/>
            <w:noWrap/>
            <w:vAlign w:val="center"/>
            <w:hideMark/>
          </w:tcPr>
          <w:p w:rsidRPr="001D7FA5" w:rsidR="00C80DF4" w:rsidP="00A24961" w:rsidRDefault="00C80DF4" w14:paraId="75BC918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19/11/2025</w:t>
            </w:r>
          </w:p>
        </w:tc>
        <w:tc>
          <w:tcPr>
            <w:tcW w:w="632" w:type="pct"/>
            <w:noWrap/>
            <w:vAlign w:val="center"/>
            <w:hideMark/>
          </w:tcPr>
          <w:p w:rsidRPr="001D7FA5" w:rsidR="00C80DF4" w:rsidP="00A24961" w:rsidRDefault="00C80DF4" w14:paraId="5E27175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14958</w:t>
            </w:r>
          </w:p>
        </w:tc>
      </w:tr>
      <w:tr w:rsidRPr="00A24961" w:rsidR="004971A7" w:rsidTr="00A24961" w14:paraId="1EC20DFD"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44CB120A" w14:textId="77777777">
            <w:pPr>
              <w:jc w:val="center"/>
              <w:rPr>
                <w:rFonts w:eastAsia="Times New Roman"/>
                <w:color w:val="000000"/>
                <w:sz w:val="18"/>
                <w:szCs w:val="18"/>
              </w:rPr>
            </w:pPr>
            <w:r w:rsidRPr="001D7FA5">
              <w:rPr>
                <w:rFonts w:eastAsia="Times New Roman"/>
                <w:color w:val="000000"/>
                <w:sz w:val="18"/>
                <w:szCs w:val="18"/>
              </w:rPr>
              <w:t>185</w:t>
            </w:r>
          </w:p>
        </w:tc>
        <w:tc>
          <w:tcPr>
            <w:tcW w:w="1652" w:type="pct"/>
            <w:noWrap/>
            <w:vAlign w:val="center"/>
            <w:hideMark/>
          </w:tcPr>
          <w:p w:rsidRPr="001D7FA5" w:rsidR="00C80DF4" w:rsidP="00A24961" w:rsidRDefault="00C80DF4" w14:paraId="3D7FF16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P57</w:t>
            </w:r>
          </w:p>
        </w:tc>
        <w:tc>
          <w:tcPr>
            <w:tcW w:w="1079" w:type="pct"/>
            <w:noWrap/>
            <w:vAlign w:val="center"/>
            <w:hideMark/>
          </w:tcPr>
          <w:p w:rsidRPr="001D7FA5" w:rsidR="00C80DF4" w:rsidP="00A24961" w:rsidRDefault="00C80DF4" w14:paraId="705D129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25970665</w:t>
            </w:r>
          </w:p>
        </w:tc>
        <w:tc>
          <w:tcPr>
            <w:tcW w:w="1111" w:type="pct"/>
            <w:noWrap/>
            <w:vAlign w:val="center"/>
            <w:hideMark/>
          </w:tcPr>
          <w:p w:rsidRPr="001D7FA5" w:rsidR="00C80DF4" w:rsidP="00A24961" w:rsidRDefault="00C80DF4" w14:paraId="3D9E6B8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19/11/2025</w:t>
            </w:r>
          </w:p>
        </w:tc>
        <w:tc>
          <w:tcPr>
            <w:tcW w:w="632" w:type="pct"/>
            <w:noWrap/>
            <w:vAlign w:val="center"/>
            <w:hideMark/>
          </w:tcPr>
          <w:p w:rsidRPr="001D7FA5" w:rsidR="00C80DF4" w:rsidP="00A24961" w:rsidRDefault="00C80DF4" w14:paraId="01907AC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14960</w:t>
            </w:r>
          </w:p>
        </w:tc>
      </w:tr>
      <w:tr w:rsidRPr="00A24961" w:rsidR="004971A7" w:rsidTr="00A24961" w14:paraId="49AAEDB5"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159F6E84" w14:textId="77777777">
            <w:pPr>
              <w:jc w:val="center"/>
              <w:rPr>
                <w:rFonts w:eastAsia="Times New Roman"/>
                <w:color w:val="000000"/>
                <w:sz w:val="18"/>
                <w:szCs w:val="18"/>
              </w:rPr>
            </w:pPr>
            <w:r w:rsidRPr="001D7FA5">
              <w:rPr>
                <w:rFonts w:eastAsia="Times New Roman"/>
                <w:color w:val="000000"/>
                <w:sz w:val="18"/>
                <w:szCs w:val="18"/>
              </w:rPr>
              <w:t>186</w:t>
            </w:r>
          </w:p>
        </w:tc>
        <w:tc>
          <w:tcPr>
            <w:tcW w:w="1652" w:type="pct"/>
            <w:noWrap/>
            <w:vAlign w:val="center"/>
            <w:hideMark/>
          </w:tcPr>
          <w:p w:rsidRPr="001D7FA5" w:rsidR="00C80DF4" w:rsidP="00A24961" w:rsidRDefault="00C80DF4" w14:paraId="205F877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PCE23720</w:t>
            </w:r>
          </w:p>
        </w:tc>
        <w:tc>
          <w:tcPr>
            <w:tcW w:w="1079" w:type="pct"/>
            <w:noWrap/>
            <w:vAlign w:val="center"/>
            <w:hideMark/>
          </w:tcPr>
          <w:p w:rsidRPr="001D7FA5" w:rsidR="00C80DF4" w:rsidP="00A24961" w:rsidRDefault="00C80DF4" w14:paraId="0BDDE48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25970693</w:t>
            </w:r>
          </w:p>
        </w:tc>
        <w:tc>
          <w:tcPr>
            <w:tcW w:w="1111" w:type="pct"/>
            <w:noWrap/>
            <w:vAlign w:val="center"/>
            <w:hideMark/>
          </w:tcPr>
          <w:p w:rsidRPr="001D7FA5" w:rsidR="00C80DF4" w:rsidP="00A24961" w:rsidRDefault="00C80DF4" w14:paraId="5A95A30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19/11/2025</w:t>
            </w:r>
          </w:p>
        </w:tc>
        <w:tc>
          <w:tcPr>
            <w:tcW w:w="632" w:type="pct"/>
            <w:noWrap/>
            <w:vAlign w:val="center"/>
            <w:hideMark/>
          </w:tcPr>
          <w:p w:rsidRPr="001D7FA5" w:rsidR="00C80DF4" w:rsidP="00A24961" w:rsidRDefault="00C80DF4" w14:paraId="399CA67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14963</w:t>
            </w:r>
          </w:p>
        </w:tc>
      </w:tr>
      <w:tr w:rsidRPr="00A24961" w:rsidR="004971A7" w:rsidTr="00A24961" w14:paraId="0DE07F58"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3D6E27B9" w14:textId="77777777">
            <w:pPr>
              <w:jc w:val="center"/>
              <w:rPr>
                <w:rFonts w:eastAsia="Times New Roman"/>
                <w:color w:val="000000"/>
                <w:sz w:val="18"/>
                <w:szCs w:val="18"/>
              </w:rPr>
            </w:pPr>
            <w:r w:rsidRPr="001D7FA5">
              <w:rPr>
                <w:rFonts w:eastAsia="Times New Roman"/>
                <w:color w:val="000000"/>
                <w:sz w:val="18"/>
                <w:szCs w:val="18"/>
              </w:rPr>
              <w:t>187</w:t>
            </w:r>
          </w:p>
        </w:tc>
        <w:tc>
          <w:tcPr>
            <w:tcW w:w="1652" w:type="pct"/>
            <w:noWrap/>
            <w:vAlign w:val="center"/>
            <w:hideMark/>
          </w:tcPr>
          <w:p w:rsidRPr="001D7FA5" w:rsidR="00C80DF4" w:rsidP="00A24961" w:rsidRDefault="00C80DF4" w14:paraId="45F6BE6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FVS-1200</w:t>
            </w:r>
          </w:p>
        </w:tc>
        <w:tc>
          <w:tcPr>
            <w:tcW w:w="1079" w:type="pct"/>
            <w:noWrap/>
            <w:vAlign w:val="center"/>
            <w:hideMark/>
          </w:tcPr>
          <w:p w:rsidRPr="001D7FA5" w:rsidR="00C80DF4" w:rsidP="00A24961" w:rsidRDefault="00C80DF4" w14:paraId="25F4036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25970690</w:t>
            </w:r>
          </w:p>
        </w:tc>
        <w:tc>
          <w:tcPr>
            <w:tcW w:w="1111" w:type="pct"/>
            <w:noWrap/>
            <w:vAlign w:val="center"/>
            <w:hideMark/>
          </w:tcPr>
          <w:p w:rsidRPr="001D7FA5" w:rsidR="00C80DF4" w:rsidP="00A24961" w:rsidRDefault="00C80DF4" w14:paraId="1D32B1C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19/11/2025</w:t>
            </w:r>
          </w:p>
        </w:tc>
        <w:tc>
          <w:tcPr>
            <w:tcW w:w="632" w:type="pct"/>
            <w:noWrap/>
            <w:vAlign w:val="center"/>
            <w:hideMark/>
          </w:tcPr>
          <w:p w:rsidRPr="001D7FA5" w:rsidR="00C80DF4" w:rsidP="00A24961" w:rsidRDefault="00C80DF4" w14:paraId="3CD9E2D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14964</w:t>
            </w:r>
          </w:p>
        </w:tc>
      </w:tr>
      <w:tr w:rsidRPr="00A24961" w:rsidR="004971A7" w:rsidTr="00A24961" w14:paraId="7AF5FF31"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788204A5" w14:textId="77777777">
            <w:pPr>
              <w:jc w:val="center"/>
              <w:rPr>
                <w:rFonts w:eastAsia="Times New Roman"/>
                <w:color w:val="000000"/>
                <w:sz w:val="18"/>
                <w:szCs w:val="18"/>
              </w:rPr>
            </w:pPr>
            <w:r w:rsidRPr="001D7FA5">
              <w:rPr>
                <w:rFonts w:eastAsia="Times New Roman"/>
                <w:color w:val="000000"/>
                <w:sz w:val="18"/>
                <w:szCs w:val="18"/>
              </w:rPr>
              <w:t>188</w:t>
            </w:r>
          </w:p>
        </w:tc>
        <w:tc>
          <w:tcPr>
            <w:tcW w:w="1652" w:type="pct"/>
            <w:noWrap/>
            <w:vAlign w:val="center"/>
            <w:hideMark/>
          </w:tcPr>
          <w:p w:rsidRPr="001D7FA5" w:rsidR="00C80DF4" w:rsidP="00A24961" w:rsidRDefault="00C80DF4" w14:paraId="2EF9183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STRM_5</w:t>
            </w:r>
          </w:p>
        </w:tc>
        <w:tc>
          <w:tcPr>
            <w:tcW w:w="1079" w:type="pct"/>
            <w:noWrap/>
            <w:vAlign w:val="center"/>
            <w:hideMark/>
          </w:tcPr>
          <w:p w:rsidRPr="001D7FA5" w:rsidR="00C80DF4" w:rsidP="00A24961" w:rsidRDefault="00C80DF4" w14:paraId="2521D92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25970707</w:t>
            </w:r>
          </w:p>
        </w:tc>
        <w:tc>
          <w:tcPr>
            <w:tcW w:w="1111" w:type="pct"/>
            <w:noWrap/>
            <w:vAlign w:val="center"/>
            <w:hideMark/>
          </w:tcPr>
          <w:p w:rsidRPr="001D7FA5" w:rsidR="00C80DF4" w:rsidP="00A24961" w:rsidRDefault="00C80DF4" w14:paraId="1E94A6B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19/11/2025</w:t>
            </w:r>
          </w:p>
        </w:tc>
        <w:tc>
          <w:tcPr>
            <w:tcW w:w="632" w:type="pct"/>
            <w:noWrap/>
            <w:vAlign w:val="center"/>
            <w:hideMark/>
          </w:tcPr>
          <w:p w:rsidRPr="001D7FA5" w:rsidR="00C80DF4" w:rsidP="00A24961" w:rsidRDefault="00C80DF4" w14:paraId="47CC12B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14966</w:t>
            </w:r>
          </w:p>
        </w:tc>
      </w:tr>
      <w:tr w:rsidRPr="00A24961" w:rsidR="004971A7" w:rsidTr="00A24961" w14:paraId="712FE888"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4A4BF469" w14:textId="77777777">
            <w:pPr>
              <w:jc w:val="center"/>
              <w:rPr>
                <w:rFonts w:eastAsia="Times New Roman"/>
                <w:color w:val="000000"/>
                <w:sz w:val="18"/>
                <w:szCs w:val="18"/>
              </w:rPr>
            </w:pPr>
            <w:r w:rsidRPr="001D7FA5">
              <w:rPr>
                <w:rFonts w:eastAsia="Times New Roman"/>
                <w:color w:val="000000"/>
                <w:sz w:val="18"/>
                <w:szCs w:val="18"/>
              </w:rPr>
              <w:t>189</w:t>
            </w:r>
          </w:p>
        </w:tc>
        <w:tc>
          <w:tcPr>
            <w:tcW w:w="1652" w:type="pct"/>
            <w:noWrap/>
            <w:vAlign w:val="center"/>
            <w:hideMark/>
          </w:tcPr>
          <w:p w:rsidRPr="001D7FA5" w:rsidR="00C80DF4" w:rsidP="00A24961" w:rsidRDefault="00C80DF4" w14:paraId="5EEC327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ESU-042</w:t>
            </w:r>
          </w:p>
        </w:tc>
        <w:tc>
          <w:tcPr>
            <w:tcW w:w="1079" w:type="pct"/>
            <w:noWrap/>
            <w:vAlign w:val="center"/>
            <w:hideMark/>
          </w:tcPr>
          <w:p w:rsidRPr="001D7FA5" w:rsidR="00C80DF4" w:rsidP="00A24961" w:rsidRDefault="00C80DF4" w14:paraId="2659D72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25970706</w:t>
            </w:r>
          </w:p>
        </w:tc>
        <w:tc>
          <w:tcPr>
            <w:tcW w:w="1111" w:type="pct"/>
            <w:noWrap/>
            <w:vAlign w:val="center"/>
            <w:hideMark/>
          </w:tcPr>
          <w:p w:rsidRPr="001D7FA5" w:rsidR="00C80DF4" w:rsidP="00A24961" w:rsidRDefault="00C80DF4" w14:paraId="5F9FC2A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19/11/2025</w:t>
            </w:r>
          </w:p>
        </w:tc>
        <w:tc>
          <w:tcPr>
            <w:tcW w:w="632" w:type="pct"/>
            <w:noWrap/>
            <w:vAlign w:val="center"/>
            <w:hideMark/>
          </w:tcPr>
          <w:p w:rsidRPr="001D7FA5" w:rsidR="00C80DF4" w:rsidP="00A24961" w:rsidRDefault="00C80DF4" w14:paraId="0EFBE94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14967</w:t>
            </w:r>
          </w:p>
        </w:tc>
      </w:tr>
      <w:tr w:rsidRPr="00A24961" w:rsidR="004971A7" w:rsidTr="00A24961" w14:paraId="55643152"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55F890A8" w14:textId="77777777">
            <w:pPr>
              <w:jc w:val="center"/>
              <w:rPr>
                <w:rFonts w:eastAsia="Times New Roman"/>
                <w:color w:val="000000"/>
                <w:sz w:val="18"/>
                <w:szCs w:val="18"/>
              </w:rPr>
            </w:pPr>
            <w:r w:rsidRPr="001D7FA5">
              <w:rPr>
                <w:rFonts w:eastAsia="Times New Roman"/>
                <w:color w:val="000000"/>
                <w:sz w:val="18"/>
                <w:szCs w:val="18"/>
              </w:rPr>
              <w:t>190</w:t>
            </w:r>
          </w:p>
        </w:tc>
        <w:tc>
          <w:tcPr>
            <w:tcW w:w="1652" w:type="pct"/>
            <w:noWrap/>
            <w:vAlign w:val="center"/>
            <w:hideMark/>
          </w:tcPr>
          <w:p w:rsidRPr="001D7FA5" w:rsidR="00C80DF4" w:rsidP="00A24961" w:rsidRDefault="00C80DF4" w14:paraId="3BD2628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FVS-4610</w:t>
            </w:r>
          </w:p>
        </w:tc>
        <w:tc>
          <w:tcPr>
            <w:tcW w:w="1079" w:type="pct"/>
            <w:noWrap/>
            <w:vAlign w:val="center"/>
            <w:hideMark/>
          </w:tcPr>
          <w:p w:rsidRPr="001D7FA5" w:rsidR="00C80DF4" w:rsidP="00A24961" w:rsidRDefault="00C80DF4" w14:paraId="111BE68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25970715</w:t>
            </w:r>
          </w:p>
        </w:tc>
        <w:tc>
          <w:tcPr>
            <w:tcW w:w="1111" w:type="pct"/>
            <w:noWrap/>
            <w:vAlign w:val="center"/>
            <w:hideMark/>
          </w:tcPr>
          <w:p w:rsidRPr="001D7FA5" w:rsidR="00C80DF4" w:rsidP="00A24961" w:rsidRDefault="00C80DF4" w14:paraId="7666EBE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19/11/2025</w:t>
            </w:r>
          </w:p>
        </w:tc>
        <w:tc>
          <w:tcPr>
            <w:tcW w:w="632" w:type="pct"/>
            <w:noWrap/>
            <w:vAlign w:val="center"/>
            <w:hideMark/>
          </w:tcPr>
          <w:p w:rsidRPr="001D7FA5" w:rsidR="00C80DF4" w:rsidP="00A24961" w:rsidRDefault="00C80DF4" w14:paraId="6575059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14968</w:t>
            </w:r>
          </w:p>
        </w:tc>
      </w:tr>
      <w:tr w:rsidRPr="00A24961" w:rsidR="004971A7" w:rsidTr="00A24961" w14:paraId="725D2676"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7FC4EADB" w14:textId="77777777">
            <w:pPr>
              <w:jc w:val="center"/>
              <w:rPr>
                <w:rFonts w:eastAsia="Times New Roman"/>
                <w:color w:val="000000"/>
                <w:sz w:val="18"/>
                <w:szCs w:val="18"/>
              </w:rPr>
            </w:pPr>
            <w:r w:rsidRPr="001D7FA5">
              <w:rPr>
                <w:rFonts w:eastAsia="Times New Roman"/>
                <w:color w:val="000000"/>
                <w:sz w:val="18"/>
                <w:szCs w:val="18"/>
              </w:rPr>
              <w:t>191</w:t>
            </w:r>
          </w:p>
        </w:tc>
        <w:tc>
          <w:tcPr>
            <w:tcW w:w="1652" w:type="pct"/>
            <w:noWrap/>
            <w:vAlign w:val="center"/>
            <w:hideMark/>
          </w:tcPr>
          <w:p w:rsidRPr="001D7FA5" w:rsidR="00C80DF4" w:rsidP="00A24961" w:rsidRDefault="00C80DF4" w14:paraId="4072CC1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CVID21964</w:t>
            </w:r>
          </w:p>
        </w:tc>
        <w:tc>
          <w:tcPr>
            <w:tcW w:w="1079" w:type="pct"/>
            <w:noWrap/>
            <w:vAlign w:val="center"/>
            <w:hideMark/>
          </w:tcPr>
          <w:p w:rsidRPr="001D7FA5" w:rsidR="00C80DF4" w:rsidP="00A24961" w:rsidRDefault="00C80DF4" w14:paraId="0F0D7EC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25970720</w:t>
            </w:r>
          </w:p>
        </w:tc>
        <w:tc>
          <w:tcPr>
            <w:tcW w:w="1111" w:type="pct"/>
            <w:noWrap/>
            <w:vAlign w:val="center"/>
            <w:hideMark/>
          </w:tcPr>
          <w:p w:rsidRPr="001D7FA5" w:rsidR="00C80DF4" w:rsidP="00A24961" w:rsidRDefault="00C80DF4" w14:paraId="13C5770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19/11/2025</w:t>
            </w:r>
          </w:p>
        </w:tc>
        <w:tc>
          <w:tcPr>
            <w:tcW w:w="632" w:type="pct"/>
            <w:noWrap/>
            <w:vAlign w:val="center"/>
            <w:hideMark/>
          </w:tcPr>
          <w:p w:rsidRPr="001D7FA5" w:rsidR="00C80DF4" w:rsidP="00A24961" w:rsidRDefault="00C80DF4" w14:paraId="19732B9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14969</w:t>
            </w:r>
          </w:p>
        </w:tc>
      </w:tr>
      <w:tr w:rsidRPr="00A24961" w:rsidR="004971A7" w:rsidTr="00A24961" w14:paraId="7AD9BC3C"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7A996371" w14:textId="77777777">
            <w:pPr>
              <w:jc w:val="center"/>
              <w:rPr>
                <w:rFonts w:eastAsia="Times New Roman"/>
                <w:color w:val="000000"/>
                <w:sz w:val="18"/>
                <w:szCs w:val="18"/>
              </w:rPr>
            </w:pPr>
            <w:r w:rsidRPr="001D7FA5">
              <w:rPr>
                <w:rFonts w:eastAsia="Times New Roman"/>
                <w:color w:val="000000"/>
                <w:sz w:val="18"/>
                <w:szCs w:val="18"/>
              </w:rPr>
              <w:t>192</w:t>
            </w:r>
          </w:p>
        </w:tc>
        <w:tc>
          <w:tcPr>
            <w:tcW w:w="1652" w:type="pct"/>
            <w:noWrap/>
            <w:vAlign w:val="center"/>
            <w:hideMark/>
          </w:tcPr>
          <w:p w:rsidRPr="001D7FA5" w:rsidR="00C80DF4" w:rsidP="00A24961" w:rsidRDefault="00C80DF4" w14:paraId="6988D98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P303</w:t>
            </w:r>
          </w:p>
        </w:tc>
        <w:tc>
          <w:tcPr>
            <w:tcW w:w="1079" w:type="pct"/>
            <w:noWrap/>
            <w:vAlign w:val="center"/>
            <w:hideMark/>
          </w:tcPr>
          <w:p w:rsidRPr="001D7FA5" w:rsidR="00C80DF4" w:rsidP="00A24961" w:rsidRDefault="00C80DF4" w14:paraId="420D735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25849711</w:t>
            </w:r>
          </w:p>
        </w:tc>
        <w:tc>
          <w:tcPr>
            <w:tcW w:w="1111" w:type="pct"/>
            <w:noWrap/>
            <w:vAlign w:val="center"/>
            <w:hideMark/>
          </w:tcPr>
          <w:p w:rsidRPr="001D7FA5" w:rsidR="00C80DF4" w:rsidP="00A24961" w:rsidRDefault="00C80DF4" w14:paraId="190EE15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19/11/2025</w:t>
            </w:r>
          </w:p>
        </w:tc>
        <w:tc>
          <w:tcPr>
            <w:tcW w:w="632" w:type="pct"/>
            <w:noWrap/>
            <w:vAlign w:val="center"/>
            <w:hideMark/>
          </w:tcPr>
          <w:p w:rsidRPr="001D7FA5" w:rsidR="00C80DF4" w:rsidP="00A24961" w:rsidRDefault="00C80DF4" w14:paraId="6AE8AA4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14975</w:t>
            </w:r>
          </w:p>
        </w:tc>
      </w:tr>
      <w:tr w:rsidRPr="00A24961" w:rsidR="004971A7" w:rsidTr="00A24961" w14:paraId="79217D1B"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0E17449C" w14:textId="77777777">
            <w:pPr>
              <w:jc w:val="center"/>
              <w:rPr>
                <w:rFonts w:eastAsia="Times New Roman"/>
                <w:color w:val="000000"/>
                <w:sz w:val="18"/>
                <w:szCs w:val="18"/>
              </w:rPr>
            </w:pPr>
            <w:r w:rsidRPr="001D7FA5">
              <w:rPr>
                <w:rFonts w:eastAsia="Times New Roman"/>
                <w:color w:val="000000"/>
                <w:sz w:val="18"/>
                <w:szCs w:val="18"/>
              </w:rPr>
              <w:t>193</w:t>
            </w:r>
          </w:p>
        </w:tc>
        <w:tc>
          <w:tcPr>
            <w:tcW w:w="1652" w:type="pct"/>
            <w:noWrap/>
            <w:vAlign w:val="center"/>
            <w:hideMark/>
          </w:tcPr>
          <w:p w:rsidRPr="001D7FA5" w:rsidR="00C80DF4" w:rsidP="00A24961" w:rsidRDefault="00C80DF4" w14:paraId="2DAFBD0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FVS-4019</w:t>
            </w:r>
          </w:p>
        </w:tc>
        <w:tc>
          <w:tcPr>
            <w:tcW w:w="1079" w:type="pct"/>
            <w:noWrap/>
            <w:vAlign w:val="center"/>
            <w:hideMark/>
          </w:tcPr>
          <w:p w:rsidRPr="001D7FA5" w:rsidR="00C80DF4" w:rsidP="00A24961" w:rsidRDefault="00C80DF4" w14:paraId="49F4BE9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25963164</w:t>
            </w:r>
          </w:p>
        </w:tc>
        <w:tc>
          <w:tcPr>
            <w:tcW w:w="1111" w:type="pct"/>
            <w:noWrap/>
            <w:vAlign w:val="center"/>
            <w:hideMark/>
          </w:tcPr>
          <w:p w:rsidRPr="001D7FA5" w:rsidR="00C80DF4" w:rsidP="00A24961" w:rsidRDefault="00C80DF4" w14:paraId="4D4188E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19/11/2025</w:t>
            </w:r>
          </w:p>
        </w:tc>
        <w:tc>
          <w:tcPr>
            <w:tcW w:w="632" w:type="pct"/>
            <w:noWrap/>
            <w:vAlign w:val="center"/>
            <w:hideMark/>
          </w:tcPr>
          <w:p w:rsidRPr="001D7FA5" w:rsidR="00C80DF4" w:rsidP="00A24961" w:rsidRDefault="00C80DF4" w14:paraId="662D765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14974</w:t>
            </w:r>
          </w:p>
        </w:tc>
      </w:tr>
      <w:tr w:rsidRPr="00A24961" w:rsidR="004971A7" w:rsidTr="00A24961" w14:paraId="58DAAE40"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14C97A09" w14:textId="77777777">
            <w:pPr>
              <w:jc w:val="center"/>
              <w:rPr>
                <w:rFonts w:eastAsia="Times New Roman"/>
                <w:color w:val="000000"/>
                <w:sz w:val="18"/>
                <w:szCs w:val="18"/>
              </w:rPr>
            </w:pPr>
            <w:r w:rsidRPr="001D7FA5">
              <w:rPr>
                <w:rFonts w:eastAsia="Times New Roman"/>
                <w:color w:val="000000"/>
                <w:sz w:val="18"/>
                <w:szCs w:val="18"/>
              </w:rPr>
              <w:t>194</w:t>
            </w:r>
          </w:p>
        </w:tc>
        <w:tc>
          <w:tcPr>
            <w:tcW w:w="1652" w:type="pct"/>
            <w:noWrap/>
            <w:vAlign w:val="center"/>
            <w:hideMark/>
          </w:tcPr>
          <w:p w:rsidRPr="001D7FA5" w:rsidR="00C80DF4" w:rsidP="00A24961" w:rsidRDefault="00C80DF4" w14:paraId="105B5D4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PAQ44</w:t>
            </w:r>
          </w:p>
        </w:tc>
        <w:tc>
          <w:tcPr>
            <w:tcW w:w="1079" w:type="pct"/>
            <w:noWrap/>
            <w:vAlign w:val="center"/>
            <w:hideMark/>
          </w:tcPr>
          <w:p w:rsidRPr="001D7FA5" w:rsidR="00C80DF4" w:rsidP="00A24961" w:rsidRDefault="00C80DF4" w14:paraId="1C1519A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25972998</w:t>
            </w:r>
          </w:p>
        </w:tc>
        <w:tc>
          <w:tcPr>
            <w:tcW w:w="1111" w:type="pct"/>
            <w:noWrap/>
            <w:vAlign w:val="center"/>
            <w:hideMark/>
          </w:tcPr>
          <w:p w:rsidRPr="001D7FA5" w:rsidR="00C80DF4" w:rsidP="00A24961" w:rsidRDefault="00C80DF4" w14:paraId="7085AE0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19/11/2025</w:t>
            </w:r>
          </w:p>
        </w:tc>
        <w:tc>
          <w:tcPr>
            <w:tcW w:w="632" w:type="pct"/>
            <w:noWrap/>
            <w:vAlign w:val="center"/>
            <w:hideMark/>
          </w:tcPr>
          <w:p w:rsidRPr="001D7FA5" w:rsidR="00C80DF4" w:rsidP="00A24961" w:rsidRDefault="00C80DF4" w14:paraId="5372094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14976</w:t>
            </w:r>
          </w:p>
        </w:tc>
      </w:tr>
      <w:tr w:rsidRPr="00A24961" w:rsidR="004971A7" w:rsidTr="00A24961" w14:paraId="07746001"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585BB5B3" w14:textId="77777777">
            <w:pPr>
              <w:jc w:val="center"/>
              <w:rPr>
                <w:rFonts w:eastAsia="Times New Roman"/>
                <w:color w:val="000000"/>
                <w:sz w:val="18"/>
                <w:szCs w:val="18"/>
              </w:rPr>
            </w:pPr>
            <w:r w:rsidRPr="001D7FA5">
              <w:rPr>
                <w:rFonts w:eastAsia="Times New Roman"/>
                <w:color w:val="000000"/>
                <w:sz w:val="18"/>
                <w:szCs w:val="18"/>
              </w:rPr>
              <w:t>195</w:t>
            </w:r>
          </w:p>
        </w:tc>
        <w:tc>
          <w:tcPr>
            <w:tcW w:w="1652" w:type="pct"/>
            <w:noWrap/>
            <w:vAlign w:val="center"/>
            <w:hideMark/>
          </w:tcPr>
          <w:p w:rsidRPr="001D7FA5" w:rsidR="00C80DF4" w:rsidP="00A24961" w:rsidRDefault="00C80DF4" w14:paraId="515675C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AL2117</w:t>
            </w:r>
          </w:p>
        </w:tc>
        <w:tc>
          <w:tcPr>
            <w:tcW w:w="1079" w:type="pct"/>
            <w:noWrap/>
            <w:vAlign w:val="center"/>
            <w:hideMark/>
          </w:tcPr>
          <w:p w:rsidRPr="001D7FA5" w:rsidR="00C80DF4" w:rsidP="00A24961" w:rsidRDefault="00C80DF4" w14:paraId="7CF2619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25973387</w:t>
            </w:r>
          </w:p>
        </w:tc>
        <w:tc>
          <w:tcPr>
            <w:tcW w:w="1111" w:type="pct"/>
            <w:noWrap/>
            <w:vAlign w:val="center"/>
            <w:hideMark/>
          </w:tcPr>
          <w:p w:rsidRPr="001D7FA5" w:rsidR="00C80DF4" w:rsidP="00A24961" w:rsidRDefault="00C80DF4" w14:paraId="79978E9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19/11/2025</w:t>
            </w:r>
          </w:p>
        </w:tc>
        <w:tc>
          <w:tcPr>
            <w:tcW w:w="632" w:type="pct"/>
            <w:noWrap/>
            <w:vAlign w:val="center"/>
            <w:hideMark/>
          </w:tcPr>
          <w:p w:rsidRPr="001D7FA5" w:rsidR="00C80DF4" w:rsidP="00A24961" w:rsidRDefault="00C80DF4" w14:paraId="4646068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14977</w:t>
            </w:r>
          </w:p>
        </w:tc>
      </w:tr>
      <w:tr w:rsidRPr="00A24961" w:rsidR="004971A7" w:rsidTr="00A24961" w14:paraId="32975CC5"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1693B160" w14:textId="77777777">
            <w:pPr>
              <w:jc w:val="center"/>
              <w:rPr>
                <w:rFonts w:eastAsia="Times New Roman"/>
                <w:color w:val="000000"/>
                <w:sz w:val="18"/>
                <w:szCs w:val="18"/>
              </w:rPr>
            </w:pPr>
            <w:r w:rsidRPr="001D7FA5">
              <w:rPr>
                <w:rFonts w:eastAsia="Times New Roman"/>
                <w:color w:val="000000"/>
                <w:sz w:val="18"/>
                <w:szCs w:val="18"/>
              </w:rPr>
              <w:t>196</w:t>
            </w:r>
          </w:p>
        </w:tc>
        <w:tc>
          <w:tcPr>
            <w:tcW w:w="1652" w:type="pct"/>
            <w:noWrap/>
            <w:vAlign w:val="center"/>
            <w:hideMark/>
          </w:tcPr>
          <w:p w:rsidRPr="001D7FA5" w:rsidR="00C80DF4" w:rsidP="00A24961" w:rsidRDefault="00C80DF4" w14:paraId="3B086D6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ESU-231</w:t>
            </w:r>
          </w:p>
        </w:tc>
        <w:tc>
          <w:tcPr>
            <w:tcW w:w="1079" w:type="pct"/>
            <w:noWrap/>
            <w:vAlign w:val="center"/>
            <w:hideMark/>
          </w:tcPr>
          <w:p w:rsidRPr="001D7FA5" w:rsidR="00C80DF4" w:rsidP="00A24961" w:rsidRDefault="00C80DF4" w14:paraId="4D59740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25973997</w:t>
            </w:r>
          </w:p>
        </w:tc>
        <w:tc>
          <w:tcPr>
            <w:tcW w:w="1111" w:type="pct"/>
            <w:noWrap/>
            <w:vAlign w:val="center"/>
            <w:hideMark/>
          </w:tcPr>
          <w:p w:rsidRPr="001D7FA5" w:rsidR="00C80DF4" w:rsidP="00A24961" w:rsidRDefault="00C80DF4" w14:paraId="7BC56DE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19/11/2025</w:t>
            </w:r>
          </w:p>
        </w:tc>
        <w:tc>
          <w:tcPr>
            <w:tcW w:w="632" w:type="pct"/>
            <w:noWrap/>
            <w:vAlign w:val="center"/>
            <w:hideMark/>
          </w:tcPr>
          <w:p w:rsidRPr="001D7FA5" w:rsidR="00C80DF4" w:rsidP="00A24961" w:rsidRDefault="00C80DF4" w14:paraId="6015778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14979</w:t>
            </w:r>
          </w:p>
        </w:tc>
      </w:tr>
      <w:tr w:rsidRPr="00A24961" w:rsidR="004971A7" w:rsidTr="00A24961" w14:paraId="5B28E015"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73CECC87" w14:textId="77777777">
            <w:pPr>
              <w:jc w:val="center"/>
              <w:rPr>
                <w:rFonts w:eastAsia="Times New Roman"/>
                <w:color w:val="000000"/>
                <w:sz w:val="18"/>
                <w:szCs w:val="18"/>
              </w:rPr>
            </w:pPr>
            <w:r w:rsidRPr="001D7FA5">
              <w:rPr>
                <w:rFonts w:eastAsia="Times New Roman"/>
                <w:color w:val="000000"/>
                <w:sz w:val="18"/>
                <w:szCs w:val="18"/>
              </w:rPr>
              <w:t>197</w:t>
            </w:r>
          </w:p>
        </w:tc>
        <w:tc>
          <w:tcPr>
            <w:tcW w:w="1652" w:type="pct"/>
            <w:noWrap/>
            <w:vAlign w:val="center"/>
            <w:hideMark/>
          </w:tcPr>
          <w:p w:rsidRPr="001D7FA5" w:rsidR="00C80DF4" w:rsidP="00A24961" w:rsidRDefault="00C80DF4" w14:paraId="5F89448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AL2161</w:t>
            </w:r>
          </w:p>
        </w:tc>
        <w:tc>
          <w:tcPr>
            <w:tcW w:w="1079" w:type="pct"/>
            <w:noWrap/>
            <w:vAlign w:val="center"/>
            <w:hideMark/>
          </w:tcPr>
          <w:p w:rsidRPr="001D7FA5" w:rsidR="00C80DF4" w:rsidP="00A24961" w:rsidRDefault="00C80DF4" w14:paraId="30163DF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25974118</w:t>
            </w:r>
          </w:p>
        </w:tc>
        <w:tc>
          <w:tcPr>
            <w:tcW w:w="1111" w:type="pct"/>
            <w:noWrap/>
            <w:vAlign w:val="center"/>
            <w:hideMark/>
          </w:tcPr>
          <w:p w:rsidRPr="001D7FA5" w:rsidR="00C80DF4" w:rsidP="00A24961" w:rsidRDefault="00C80DF4" w14:paraId="6054078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19/11/2025</w:t>
            </w:r>
          </w:p>
        </w:tc>
        <w:tc>
          <w:tcPr>
            <w:tcW w:w="632" w:type="pct"/>
            <w:noWrap/>
            <w:vAlign w:val="center"/>
            <w:hideMark/>
          </w:tcPr>
          <w:p w:rsidRPr="001D7FA5" w:rsidR="00C80DF4" w:rsidP="00A24961" w:rsidRDefault="00C80DF4" w14:paraId="12B23F0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14980</w:t>
            </w:r>
          </w:p>
        </w:tc>
      </w:tr>
      <w:tr w:rsidRPr="00A24961" w:rsidR="004971A7" w:rsidTr="00A24961" w14:paraId="1BED815C"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4A297F16" w14:textId="77777777">
            <w:pPr>
              <w:jc w:val="center"/>
              <w:rPr>
                <w:rFonts w:eastAsia="Times New Roman"/>
                <w:color w:val="000000"/>
                <w:sz w:val="18"/>
                <w:szCs w:val="18"/>
              </w:rPr>
            </w:pPr>
            <w:r w:rsidRPr="001D7FA5">
              <w:rPr>
                <w:rFonts w:eastAsia="Times New Roman"/>
                <w:color w:val="000000"/>
                <w:sz w:val="18"/>
                <w:szCs w:val="18"/>
              </w:rPr>
              <w:t>198</w:t>
            </w:r>
          </w:p>
        </w:tc>
        <w:tc>
          <w:tcPr>
            <w:tcW w:w="1652" w:type="pct"/>
            <w:noWrap/>
            <w:vAlign w:val="center"/>
            <w:hideMark/>
          </w:tcPr>
          <w:p w:rsidRPr="001D7FA5" w:rsidR="00C80DF4" w:rsidP="00A24961" w:rsidRDefault="00C80DF4" w14:paraId="34FD59B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350-5232</w:t>
            </w:r>
          </w:p>
        </w:tc>
        <w:tc>
          <w:tcPr>
            <w:tcW w:w="1079" w:type="pct"/>
            <w:noWrap/>
            <w:vAlign w:val="center"/>
            <w:hideMark/>
          </w:tcPr>
          <w:p w:rsidRPr="001D7FA5" w:rsidR="00C80DF4" w:rsidP="00A24961" w:rsidRDefault="00C80DF4" w14:paraId="7666A7F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25975030</w:t>
            </w:r>
          </w:p>
        </w:tc>
        <w:tc>
          <w:tcPr>
            <w:tcW w:w="1111" w:type="pct"/>
            <w:noWrap/>
            <w:vAlign w:val="center"/>
            <w:hideMark/>
          </w:tcPr>
          <w:p w:rsidRPr="001D7FA5" w:rsidR="00C80DF4" w:rsidP="00A24961" w:rsidRDefault="00C80DF4" w14:paraId="5B460E8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19/11/2025</w:t>
            </w:r>
          </w:p>
        </w:tc>
        <w:tc>
          <w:tcPr>
            <w:tcW w:w="632" w:type="pct"/>
            <w:noWrap/>
            <w:vAlign w:val="center"/>
            <w:hideMark/>
          </w:tcPr>
          <w:p w:rsidRPr="001D7FA5" w:rsidR="00C80DF4" w:rsidP="00A24961" w:rsidRDefault="00C80DF4" w14:paraId="29A78D8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14983</w:t>
            </w:r>
          </w:p>
        </w:tc>
      </w:tr>
      <w:tr w:rsidRPr="00A24961" w:rsidR="004971A7" w:rsidTr="00A24961" w14:paraId="787636B2"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01886FEE" w14:textId="77777777">
            <w:pPr>
              <w:jc w:val="center"/>
              <w:rPr>
                <w:rFonts w:eastAsia="Times New Roman"/>
                <w:color w:val="000000"/>
                <w:sz w:val="18"/>
                <w:szCs w:val="18"/>
              </w:rPr>
            </w:pPr>
            <w:r w:rsidRPr="001D7FA5">
              <w:rPr>
                <w:rFonts w:eastAsia="Times New Roman"/>
                <w:color w:val="000000"/>
                <w:sz w:val="18"/>
                <w:szCs w:val="18"/>
              </w:rPr>
              <w:t>199</w:t>
            </w:r>
          </w:p>
        </w:tc>
        <w:tc>
          <w:tcPr>
            <w:tcW w:w="1652" w:type="pct"/>
            <w:noWrap/>
            <w:vAlign w:val="center"/>
            <w:hideMark/>
          </w:tcPr>
          <w:p w:rsidRPr="001D7FA5" w:rsidR="00C80DF4" w:rsidP="00A24961" w:rsidRDefault="00C80DF4" w14:paraId="6A3AB83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ALB198</w:t>
            </w:r>
          </w:p>
        </w:tc>
        <w:tc>
          <w:tcPr>
            <w:tcW w:w="1079" w:type="pct"/>
            <w:noWrap/>
            <w:vAlign w:val="center"/>
            <w:hideMark/>
          </w:tcPr>
          <w:p w:rsidRPr="001D7FA5" w:rsidR="00C80DF4" w:rsidP="00A24961" w:rsidRDefault="00C80DF4" w14:paraId="69B98C5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25978329</w:t>
            </w:r>
          </w:p>
        </w:tc>
        <w:tc>
          <w:tcPr>
            <w:tcW w:w="1111" w:type="pct"/>
            <w:noWrap/>
            <w:vAlign w:val="center"/>
            <w:hideMark/>
          </w:tcPr>
          <w:p w:rsidRPr="001D7FA5" w:rsidR="00C80DF4" w:rsidP="00A24961" w:rsidRDefault="00C80DF4" w14:paraId="0E48D42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20/11/2025</w:t>
            </w:r>
          </w:p>
        </w:tc>
        <w:tc>
          <w:tcPr>
            <w:tcW w:w="632" w:type="pct"/>
            <w:noWrap/>
            <w:vAlign w:val="center"/>
            <w:hideMark/>
          </w:tcPr>
          <w:p w:rsidRPr="001D7FA5" w:rsidR="00C80DF4" w:rsidP="00A24961" w:rsidRDefault="00C80DF4" w14:paraId="1B00602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15000</w:t>
            </w:r>
          </w:p>
        </w:tc>
      </w:tr>
      <w:tr w:rsidRPr="00A24961" w:rsidR="004971A7" w:rsidTr="00A24961" w14:paraId="2EDB8A27"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6A1D4C23" w14:textId="77777777">
            <w:pPr>
              <w:jc w:val="center"/>
              <w:rPr>
                <w:rFonts w:eastAsia="Times New Roman"/>
                <w:color w:val="000000"/>
                <w:sz w:val="18"/>
                <w:szCs w:val="18"/>
              </w:rPr>
            </w:pPr>
            <w:r w:rsidRPr="001D7FA5">
              <w:rPr>
                <w:rFonts w:eastAsia="Times New Roman"/>
                <w:color w:val="000000"/>
                <w:sz w:val="18"/>
                <w:szCs w:val="18"/>
              </w:rPr>
              <w:t>200</w:t>
            </w:r>
          </w:p>
        </w:tc>
        <w:tc>
          <w:tcPr>
            <w:tcW w:w="1652" w:type="pct"/>
            <w:noWrap/>
            <w:vAlign w:val="center"/>
            <w:hideMark/>
          </w:tcPr>
          <w:p w:rsidRPr="001D7FA5" w:rsidR="00C80DF4" w:rsidP="00A24961" w:rsidRDefault="00C80DF4" w14:paraId="00FED62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CCEL19_0010</w:t>
            </w:r>
          </w:p>
        </w:tc>
        <w:tc>
          <w:tcPr>
            <w:tcW w:w="1079" w:type="pct"/>
            <w:noWrap/>
            <w:vAlign w:val="center"/>
            <w:hideMark/>
          </w:tcPr>
          <w:p w:rsidRPr="001D7FA5" w:rsidR="00C80DF4" w:rsidP="00A24961" w:rsidRDefault="00C80DF4" w14:paraId="4B69435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25978309</w:t>
            </w:r>
          </w:p>
        </w:tc>
        <w:tc>
          <w:tcPr>
            <w:tcW w:w="1111" w:type="pct"/>
            <w:noWrap/>
            <w:vAlign w:val="center"/>
            <w:hideMark/>
          </w:tcPr>
          <w:p w:rsidRPr="001D7FA5" w:rsidR="00C80DF4" w:rsidP="00A24961" w:rsidRDefault="00C80DF4" w14:paraId="2048756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20/11/2025</w:t>
            </w:r>
          </w:p>
        </w:tc>
        <w:tc>
          <w:tcPr>
            <w:tcW w:w="632" w:type="pct"/>
            <w:noWrap/>
            <w:vAlign w:val="center"/>
            <w:hideMark/>
          </w:tcPr>
          <w:p w:rsidRPr="001D7FA5" w:rsidR="00C80DF4" w:rsidP="00A24961" w:rsidRDefault="00C80DF4" w14:paraId="16CC18A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15001</w:t>
            </w:r>
          </w:p>
        </w:tc>
      </w:tr>
      <w:tr w:rsidRPr="00A24961" w:rsidR="004971A7" w:rsidTr="00A24961" w14:paraId="37083F11"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374FC3D3" w14:textId="77777777">
            <w:pPr>
              <w:jc w:val="center"/>
              <w:rPr>
                <w:rFonts w:eastAsia="Times New Roman"/>
                <w:color w:val="000000"/>
                <w:sz w:val="18"/>
                <w:szCs w:val="18"/>
              </w:rPr>
            </w:pPr>
            <w:r w:rsidRPr="001D7FA5">
              <w:rPr>
                <w:rFonts w:eastAsia="Times New Roman"/>
                <w:color w:val="000000"/>
                <w:sz w:val="18"/>
                <w:szCs w:val="18"/>
              </w:rPr>
              <w:t>201</w:t>
            </w:r>
          </w:p>
        </w:tc>
        <w:tc>
          <w:tcPr>
            <w:tcW w:w="1652" w:type="pct"/>
            <w:noWrap/>
            <w:vAlign w:val="center"/>
            <w:hideMark/>
          </w:tcPr>
          <w:p w:rsidRPr="001D7FA5" w:rsidR="00C80DF4" w:rsidP="00A24961" w:rsidRDefault="00C80DF4" w14:paraId="0A183E5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ESU-237</w:t>
            </w:r>
          </w:p>
        </w:tc>
        <w:tc>
          <w:tcPr>
            <w:tcW w:w="1079" w:type="pct"/>
            <w:noWrap/>
            <w:vAlign w:val="center"/>
            <w:hideMark/>
          </w:tcPr>
          <w:p w:rsidRPr="001D7FA5" w:rsidR="00C80DF4" w:rsidP="00A24961" w:rsidRDefault="00C80DF4" w14:paraId="5F1C240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25978351</w:t>
            </w:r>
          </w:p>
        </w:tc>
        <w:tc>
          <w:tcPr>
            <w:tcW w:w="1111" w:type="pct"/>
            <w:noWrap/>
            <w:vAlign w:val="center"/>
            <w:hideMark/>
          </w:tcPr>
          <w:p w:rsidRPr="001D7FA5" w:rsidR="00C80DF4" w:rsidP="00A24961" w:rsidRDefault="00C80DF4" w14:paraId="55A043D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20/11/2025</w:t>
            </w:r>
          </w:p>
        </w:tc>
        <w:tc>
          <w:tcPr>
            <w:tcW w:w="632" w:type="pct"/>
            <w:noWrap/>
            <w:vAlign w:val="center"/>
            <w:hideMark/>
          </w:tcPr>
          <w:p w:rsidRPr="001D7FA5" w:rsidR="00C80DF4" w:rsidP="00A24961" w:rsidRDefault="00C80DF4" w14:paraId="00577AA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15004</w:t>
            </w:r>
          </w:p>
        </w:tc>
      </w:tr>
      <w:tr w:rsidRPr="00A24961" w:rsidR="004971A7" w:rsidTr="00A24961" w14:paraId="409927B3"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52683B14" w14:textId="77777777">
            <w:pPr>
              <w:jc w:val="center"/>
              <w:rPr>
                <w:rFonts w:eastAsia="Times New Roman"/>
                <w:color w:val="000000"/>
                <w:sz w:val="18"/>
                <w:szCs w:val="18"/>
              </w:rPr>
            </w:pPr>
            <w:r w:rsidRPr="001D7FA5">
              <w:rPr>
                <w:rFonts w:eastAsia="Times New Roman"/>
                <w:color w:val="000000"/>
                <w:sz w:val="18"/>
                <w:szCs w:val="18"/>
              </w:rPr>
              <w:t>202</w:t>
            </w:r>
          </w:p>
        </w:tc>
        <w:tc>
          <w:tcPr>
            <w:tcW w:w="1652" w:type="pct"/>
            <w:noWrap/>
            <w:vAlign w:val="center"/>
            <w:hideMark/>
          </w:tcPr>
          <w:p w:rsidRPr="001D7FA5" w:rsidR="00C80DF4" w:rsidP="00A24961" w:rsidRDefault="00C80DF4" w14:paraId="03AF569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PCE21219</w:t>
            </w:r>
          </w:p>
        </w:tc>
        <w:tc>
          <w:tcPr>
            <w:tcW w:w="1079" w:type="pct"/>
            <w:noWrap/>
            <w:vAlign w:val="center"/>
            <w:hideMark/>
          </w:tcPr>
          <w:p w:rsidRPr="001D7FA5" w:rsidR="00C80DF4" w:rsidP="00A24961" w:rsidRDefault="00C80DF4" w14:paraId="7898CC8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25978360</w:t>
            </w:r>
          </w:p>
        </w:tc>
        <w:tc>
          <w:tcPr>
            <w:tcW w:w="1111" w:type="pct"/>
            <w:noWrap/>
            <w:vAlign w:val="center"/>
            <w:hideMark/>
          </w:tcPr>
          <w:p w:rsidRPr="001D7FA5" w:rsidR="00C80DF4" w:rsidP="00A24961" w:rsidRDefault="00C80DF4" w14:paraId="18EAEDF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20/11/2025</w:t>
            </w:r>
          </w:p>
        </w:tc>
        <w:tc>
          <w:tcPr>
            <w:tcW w:w="632" w:type="pct"/>
            <w:noWrap/>
            <w:vAlign w:val="center"/>
            <w:hideMark/>
          </w:tcPr>
          <w:p w:rsidRPr="001D7FA5" w:rsidR="00C80DF4" w:rsidP="00A24961" w:rsidRDefault="00C80DF4" w14:paraId="07B8336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15003</w:t>
            </w:r>
          </w:p>
        </w:tc>
      </w:tr>
      <w:tr w:rsidRPr="00A24961" w:rsidR="004971A7" w:rsidTr="00A24961" w14:paraId="01D6F2F2"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4E94CEB9" w14:textId="77777777">
            <w:pPr>
              <w:jc w:val="center"/>
              <w:rPr>
                <w:rFonts w:eastAsia="Times New Roman"/>
                <w:color w:val="000000"/>
                <w:sz w:val="18"/>
                <w:szCs w:val="18"/>
              </w:rPr>
            </w:pPr>
            <w:r w:rsidRPr="001D7FA5">
              <w:rPr>
                <w:rFonts w:eastAsia="Times New Roman"/>
                <w:color w:val="000000"/>
                <w:sz w:val="18"/>
                <w:szCs w:val="18"/>
              </w:rPr>
              <w:t>203</w:t>
            </w:r>
          </w:p>
        </w:tc>
        <w:tc>
          <w:tcPr>
            <w:tcW w:w="1652" w:type="pct"/>
            <w:noWrap/>
            <w:vAlign w:val="center"/>
            <w:hideMark/>
          </w:tcPr>
          <w:p w:rsidRPr="001D7FA5" w:rsidR="00C80DF4" w:rsidP="00A24961" w:rsidRDefault="00C80DF4" w14:paraId="3DCB811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SCJ18ESP00017</w:t>
            </w:r>
          </w:p>
        </w:tc>
        <w:tc>
          <w:tcPr>
            <w:tcW w:w="1079" w:type="pct"/>
            <w:noWrap/>
            <w:vAlign w:val="center"/>
            <w:hideMark/>
          </w:tcPr>
          <w:p w:rsidRPr="001D7FA5" w:rsidR="00C80DF4" w:rsidP="00A24961" w:rsidRDefault="00C80DF4" w14:paraId="4324798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25978385</w:t>
            </w:r>
          </w:p>
        </w:tc>
        <w:tc>
          <w:tcPr>
            <w:tcW w:w="1111" w:type="pct"/>
            <w:noWrap/>
            <w:vAlign w:val="center"/>
            <w:hideMark/>
          </w:tcPr>
          <w:p w:rsidRPr="001D7FA5" w:rsidR="00C80DF4" w:rsidP="00A24961" w:rsidRDefault="00C80DF4" w14:paraId="6956AA3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20/11/2025</w:t>
            </w:r>
          </w:p>
        </w:tc>
        <w:tc>
          <w:tcPr>
            <w:tcW w:w="632" w:type="pct"/>
            <w:noWrap/>
            <w:vAlign w:val="center"/>
            <w:hideMark/>
          </w:tcPr>
          <w:p w:rsidRPr="001D7FA5" w:rsidR="00C80DF4" w:rsidP="00A24961" w:rsidRDefault="00C80DF4" w14:paraId="3CCC39E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15008</w:t>
            </w:r>
          </w:p>
        </w:tc>
      </w:tr>
      <w:tr w:rsidRPr="00A24961" w:rsidR="004971A7" w:rsidTr="00A24961" w14:paraId="58CE8E21"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2E32EA15" w14:textId="77777777">
            <w:pPr>
              <w:jc w:val="center"/>
              <w:rPr>
                <w:rFonts w:eastAsia="Times New Roman"/>
                <w:color w:val="000000"/>
                <w:sz w:val="18"/>
                <w:szCs w:val="18"/>
              </w:rPr>
            </w:pPr>
            <w:r w:rsidRPr="001D7FA5">
              <w:rPr>
                <w:rFonts w:eastAsia="Times New Roman"/>
                <w:color w:val="000000"/>
                <w:sz w:val="18"/>
                <w:szCs w:val="18"/>
              </w:rPr>
              <w:t>204</w:t>
            </w:r>
          </w:p>
        </w:tc>
        <w:tc>
          <w:tcPr>
            <w:tcW w:w="1652" w:type="pct"/>
            <w:noWrap/>
            <w:vAlign w:val="center"/>
            <w:hideMark/>
          </w:tcPr>
          <w:p w:rsidRPr="001D7FA5" w:rsidR="00C80DF4" w:rsidP="00A24961" w:rsidRDefault="00C80DF4" w14:paraId="724AFBF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SCJ17E070090</w:t>
            </w:r>
          </w:p>
        </w:tc>
        <w:tc>
          <w:tcPr>
            <w:tcW w:w="1079" w:type="pct"/>
            <w:noWrap/>
            <w:vAlign w:val="center"/>
            <w:hideMark/>
          </w:tcPr>
          <w:p w:rsidRPr="001D7FA5" w:rsidR="00C80DF4" w:rsidP="00A24961" w:rsidRDefault="00C80DF4" w14:paraId="41B26AB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25978383</w:t>
            </w:r>
          </w:p>
        </w:tc>
        <w:tc>
          <w:tcPr>
            <w:tcW w:w="1111" w:type="pct"/>
            <w:noWrap/>
            <w:vAlign w:val="center"/>
            <w:hideMark/>
          </w:tcPr>
          <w:p w:rsidRPr="001D7FA5" w:rsidR="00C80DF4" w:rsidP="00A24961" w:rsidRDefault="00C80DF4" w14:paraId="74B4925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20/11/2025</w:t>
            </w:r>
          </w:p>
        </w:tc>
        <w:tc>
          <w:tcPr>
            <w:tcW w:w="632" w:type="pct"/>
            <w:noWrap/>
            <w:vAlign w:val="center"/>
            <w:hideMark/>
          </w:tcPr>
          <w:p w:rsidRPr="001D7FA5" w:rsidR="00C80DF4" w:rsidP="00A24961" w:rsidRDefault="00C80DF4" w14:paraId="4E60209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15005</w:t>
            </w:r>
          </w:p>
        </w:tc>
      </w:tr>
      <w:tr w:rsidRPr="00A24961" w:rsidR="004971A7" w:rsidTr="00A24961" w14:paraId="602721DE"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072F62F4" w14:textId="77777777">
            <w:pPr>
              <w:jc w:val="center"/>
              <w:rPr>
                <w:rFonts w:eastAsia="Times New Roman"/>
                <w:color w:val="000000"/>
                <w:sz w:val="18"/>
                <w:szCs w:val="18"/>
              </w:rPr>
            </w:pPr>
            <w:r w:rsidRPr="001D7FA5">
              <w:rPr>
                <w:rFonts w:eastAsia="Times New Roman"/>
                <w:color w:val="000000"/>
                <w:sz w:val="18"/>
                <w:szCs w:val="18"/>
              </w:rPr>
              <w:t>205</w:t>
            </w:r>
          </w:p>
        </w:tc>
        <w:tc>
          <w:tcPr>
            <w:tcW w:w="1652" w:type="pct"/>
            <w:noWrap/>
            <w:vAlign w:val="center"/>
            <w:hideMark/>
          </w:tcPr>
          <w:p w:rsidRPr="001D7FA5" w:rsidR="00C80DF4" w:rsidP="00A24961" w:rsidRDefault="00C80DF4" w14:paraId="3FF3F1B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SCJ17E100066</w:t>
            </w:r>
          </w:p>
        </w:tc>
        <w:tc>
          <w:tcPr>
            <w:tcW w:w="1079" w:type="pct"/>
            <w:noWrap/>
            <w:vAlign w:val="center"/>
            <w:hideMark/>
          </w:tcPr>
          <w:p w:rsidRPr="001D7FA5" w:rsidR="00C80DF4" w:rsidP="00A24961" w:rsidRDefault="00C80DF4" w14:paraId="0C8E14B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25978390</w:t>
            </w:r>
          </w:p>
        </w:tc>
        <w:tc>
          <w:tcPr>
            <w:tcW w:w="1111" w:type="pct"/>
            <w:noWrap/>
            <w:vAlign w:val="center"/>
            <w:hideMark/>
          </w:tcPr>
          <w:p w:rsidRPr="001D7FA5" w:rsidR="00C80DF4" w:rsidP="00A24961" w:rsidRDefault="00C80DF4" w14:paraId="41BC77C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20/11/2025</w:t>
            </w:r>
          </w:p>
        </w:tc>
        <w:tc>
          <w:tcPr>
            <w:tcW w:w="632" w:type="pct"/>
            <w:noWrap/>
            <w:vAlign w:val="center"/>
            <w:hideMark/>
          </w:tcPr>
          <w:p w:rsidRPr="001D7FA5" w:rsidR="00C80DF4" w:rsidP="00A24961" w:rsidRDefault="00C80DF4" w14:paraId="764C174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15006</w:t>
            </w:r>
          </w:p>
        </w:tc>
      </w:tr>
      <w:tr w:rsidRPr="00A24961" w:rsidR="004971A7" w:rsidTr="00A24961" w14:paraId="4E48F966"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584B1857" w14:textId="77777777">
            <w:pPr>
              <w:jc w:val="center"/>
              <w:rPr>
                <w:rFonts w:eastAsia="Times New Roman"/>
                <w:color w:val="000000"/>
                <w:sz w:val="18"/>
                <w:szCs w:val="18"/>
              </w:rPr>
            </w:pPr>
            <w:r w:rsidRPr="001D7FA5">
              <w:rPr>
                <w:rFonts w:eastAsia="Times New Roman"/>
                <w:color w:val="000000"/>
                <w:sz w:val="18"/>
                <w:szCs w:val="18"/>
              </w:rPr>
              <w:t>206</w:t>
            </w:r>
          </w:p>
        </w:tc>
        <w:tc>
          <w:tcPr>
            <w:tcW w:w="1652" w:type="pct"/>
            <w:noWrap/>
            <w:vAlign w:val="center"/>
            <w:hideMark/>
          </w:tcPr>
          <w:p w:rsidRPr="001D7FA5" w:rsidR="00C80DF4" w:rsidP="00A24961" w:rsidRDefault="00C80DF4" w14:paraId="53F1A18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P472</w:t>
            </w:r>
          </w:p>
        </w:tc>
        <w:tc>
          <w:tcPr>
            <w:tcW w:w="1079" w:type="pct"/>
            <w:noWrap/>
            <w:vAlign w:val="center"/>
            <w:hideMark/>
          </w:tcPr>
          <w:p w:rsidRPr="001D7FA5" w:rsidR="00C80DF4" w:rsidP="00A24961" w:rsidRDefault="00C80DF4" w14:paraId="77CE0B9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25978394</w:t>
            </w:r>
          </w:p>
        </w:tc>
        <w:tc>
          <w:tcPr>
            <w:tcW w:w="1111" w:type="pct"/>
            <w:noWrap/>
            <w:vAlign w:val="center"/>
            <w:hideMark/>
          </w:tcPr>
          <w:p w:rsidRPr="001D7FA5" w:rsidR="00C80DF4" w:rsidP="00A24961" w:rsidRDefault="00C80DF4" w14:paraId="36A0448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20/11/2025</w:t>
            </w:r>
          </w:p>
        </w:tc>
        <w:tc>
          <w:tcPr>
            <w:tcW w:w="632" w:type="pct"/>
            <w:noWrap/>
            <w:vAlign w:val="center"/>
            <w:hideMark/>
          </w:tcPr>
          <w:p w:rsidRPr="001D7FA5" w:rsidR="00C80DF4" w:rsidP="00A24961" w:rsidRDefault="006D38E8" w14:paraId="3D71B567" w14:textId="77252A22">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15499</w:t>
            </w:r>
          </w:p>
        </w:tc>
      </w:tr>
      <w:tr w:rsidRPr="00A24961" w:rsidR="004971A7" w:rsidTr="00A24961" w14:paraId="6857C5F0"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609494BF" w14:textId="77777777">
            <w:pPr>
              <w:jc w:val="center"/>
              <w:rPr>
                <w:rFonts w:eastAsia="Times New Roman"/>
                <w:color w:val="000000"/>
                <w:sz w:val="18"/>
                <w:szCs w:val="18"/>
              </w:rPr>
            </w:pPr>
            <w:r w:rsidRPr="001D7FA5">
              <w:rPr>
                <w:rFonts w:eastAsia="Times New Roman"/>
                <w:color w:val="000000"/>
                <w:sz w:val="18"/>
                <w:szCs w:val="18"/>
              </w:rPr>
              <w:t>207</w:t>
            </w:r>
          </w:p>
        </w:tc>
        <w:tc>
          <w:tcPr>
            <w:tcW w:w="1652" w:type="pct"/>
            <w:noWrap/>
            <w:vAlign w:val="center"/>
            <w:hideMark/>
          </w:tcPr>
          <w:p w:rsidRPr="001D7FA5" w:rsidR="00C80DF4" w:rsidP="00A24961" w:rsidRDefault="00C80DF4" w14:paraId="3F1B434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SCJ17E190082</w:t>
            </w:r>
          </w:p>
        </w:tc>
        <w:tc>
          <w:tcPr>
            <w:tcW w:w="1079" w:type="pct"/>
            <w:noWrap/>
            <w:vAlign w:val="center"/>
            <w:hideMark/>
          </w:tcPr>
          <w:p w:rsidRPr="001D7FA5" w:rsidR="00C80DF4" w:rsidP="00A24961" w:rsidRDefault="00C80DF4" w14:paraId="13F1814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25978437</w:t>
            </w:r>
          </w:p>
        </w:tc>
        <w:tc>
          <w:tcPr>
            <w:tcW w:w="1111" w:type="pct"/>
            <w:noWrap/>
            <w:vAlign w:val="center"/>
            <w:hideMark/>
          </w:tcPr>
          <w:p w:rsidRPr="001D7FA5" w:rsidR="00C80DF4" w:rsidP="00A24961" w:rsidRDefault="00C80DF4" w14:paraId="32F8F28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20/11/2025</w:t>
            </w:r>
          </w:p>
        </w:tc>
        <w:tc>
          <w:tcPr>
            <w:tcW w:w="632" w:type="pct"/>
            <w:noWrap/>
            <w:vAlign w:val="center"/>
            <w:hideMark/>
          </w:tcPr>
          <w:p w:rsidRPr="001D7FA5" w:rsidR="00C80DF4" w:rsidP="00A24961" w:rsidRDefault="00C80DF4" w14:paraId="137E1E2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15011</w:t>
            </w:r>
          </w:p>
        </w:tc>
      </w:tr>
      <w:tr w:rsidRPr="00A24961" w:rsidR="004971A7" w:rsidTr="00A24961" w14:paraId="3FE30904"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0A516720" w14:textId="77777777">
            <w:pPr>
              <w:jc w:val="center"/>
              <w:rPr>
                <w:rFonts w:eastAsia="Times New Roman"/>
                <w:color w:val="000000"/>
                <w:sz w:val="18"/>
                <w:szCs w:val="18"/>
              </w:rPr>
            </w:pPr>
            <w:r w:rsidRPr="001D7FA5">
              <w:rPr>
                <w:rFonts w:eastAsia="Times New Roman"/>
                <w:color w:val="000000"/>
                <w:sz w:val="18"/>
                <w:szCs w:val="18"/>
              </w:rPr>
              <w:t>208</w:t>
            </w:r>
          </w:p>
        </w:tc>
        <w:tc>
          <w:tcPr>
            <w:tcW w:w="1652" w:type="pct"/>
            <w:noWrap/>
            <w:vAlign w:val="center"/>
            <w:hideMark/>
          </w:tcPr>
          <w:p w:rsidRPr="001D7FA5" w:rsidR="00C80DF4" w:rsidP="00A24961" w:rsidRDefault="00C80DF4" w14:paraId="6FEDEF6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SCJ17E170011</w:t>
            </w:r>
          </w:p>
        </w:tc>
        <w:tc>
          <w:tcPr>
            <w:tcW w:w="1079" w:type="pct"/>
            <w:noWrap/>
            <w:vAlign w:val="center"/>
            <w:hideMark/>
          </w:tcPr>
          <w:p w:rsidRPr="001D7FA5" w:rsidR="00C80DF4" w:rsidP="00A24961" w:rsidRDefault="00C80DF4" w14:paraId="1606CFF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25978491</w:t>
            </w:r>
          </w:p>
        </w:tc>
        <w:tc>
          <w:tcPr>
            <w:tcW w:w="1111" w:type="pct"/>
            <w:noWrap/>
            <w:vAlign w:val="center"/>
            <w:hideMark/>
          </w:tcPr>
          <w:p w:rsidRPr="001D7FA5" w:rsidR="00C80DF4" w:rsidP="00A24961" w:rsidRDefault="00C80DF4" w14:paraId="1E63EB9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20/11/2025</w:t>
            </w:r>
          </w:p>
        </w:tc>
        <w:tc>
          <w:tcPr>
            <w:tcW w:w="632" w:type="pct"/>
            <w:noWrap/>
            <w:vAlign w:val="center"/>
            <w:hideMark/>
          </w:tcPr>
          <w:p w:rsidRPr="001D7FA5" w:rsidR="00C80DF4" w:rsidP="00A24961" w:rsidRDefault="00C80DF4" w14:paraId="7A523C5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15013</w:t>
            </w:r>
          </w:p>
        </w:tc>
      </w:tr>
      <w:tr w:rsidRPr="00A24961" w:rsidR="004971A7" w:rsidTr="00A24961" w14:paraId="6FDFD5A3"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03DDA5B7" w14:textId="77777777">
            <w:pPr>
              <w:jc w:val="center"/>
              <w:rPr>
                <w:rFonts w:eastAsia="Times New Roman"/>
                <w:color w:val="000000"/>
                <w:sz w:val="18"/>
                <w:szCs w:val="18"/>
              </w:rPr>
            </w:pPr>
            <w:r w:rsidRPr="001D7FA5">
              <w:rPr>
                <w:rFonts w:eastAsia="Times New Roman"/>
                <w:color w:val="000000"/>
                <w:sz w:val="18"/>
                <w:szCs w:val="18"/>
              </w:rPr>
              <w:t>209</w:t>
            </w:r>
          </w:p>
        </w:tc>
        <w:tc>
          <w:tcPr>
            <w:tcW w:w="1652" w:type="pct"/>
            <w:noWrap/>
            <w:vAlign w:val="center"/>
            <w:hideMark/>
          </w:tcPr>
          <w:p w:rsidRPr="001D7FA5" w:rsidR="00C80DF4" w:rsidP="00A24961" w:rsidRDefault="00C80DF4" w14:paraId="692B06F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CCEL08_0038</w:t>
            </w:r>
          </w:p>
        </w:tc>
        <w:tc>
          <w:tcPr>
            <w:tcW w:w="1079" w:type="pct"/>
            <w:noWrap/>
            <w:vAlign w:val="center"/>
            <w:hideMark/>
          </w:tcPr>
          <w:p w:rsidRPr="001D7FA5" w:rsidR="00C80DF4" w:rsidP="00A24961" w:rsidRDefault="00C80DF4" w14:paraId="32B809E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25978494</w:t>
            </w:r>
          </w:p>
        </w:tc>
        <w:tc>
          <w:tcPr>
            <w:tcW w:w="1111" w:type="pct"/>
            <w:noWrap/>
            <w:vAlign w:val="center"/>
            <w:hideMark/>
          </w:tcPr>
          <w:p w:rsidRPr="001D7FA5" w:rsidR="00C80DF4" w:rsidP="00A24961" w:rsidRDefault="00C80DF4" w14:paraId="595FBAC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20/11/2025</w:t>
            </w:r>
          </w:p>
        </w:tc>
        <w:tc>
          <w:tcPr>
            <w:tcW w:w="632" w:type="pct"/>
            <w:noWrap/>
            <w:vAlign w:val="center"/>
            <w:hideMark/>
          </w:tcPr>
          <w:p w:rsidRPr="001D7FA5" w:rsidR="00C80DF4" w:rsidP="00A24961" w:rsidRDefault="00C80DF4" w14:paraId="488D4D6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15014</w:t>
            </w:r>
          </w:p>
        </w:tc>
      </w:tr>
      <w:tr w:rsidRPr="00A24961" w:rsidR="004971A7" w:rsidTr="00A24961" w14:paraId="411DB814"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7913D143" w14:textId="77777777">
            <w:pPr>
              <w:jc w:val="center"/>
              <w:rPr>
                <w:rFonts w:eastAsia="Times New Roman"/>
                <w:color w:val="000000"/>
                <w:sz w:val="18"/>
                <w:szCs w:val="18"/>
              </w:rPr>
            </w:pPr>
            <w:r w:rsidRPr="001D7FA5">
              <w:rPr>
                <w:rFonts w:eastAsia="Times New Roman"/>
                <w:color w:val="000000"/>
                <w:sz w:val="18"/>
                <w:szCs w:val="18"/>
              </w:rPr>
              <w:t>210</w:t>
            </w:r>
          </w:p>
        </w:tc>
        <w:tc>
          <w:tcPr>
            <w:tcW w:w="1652" w:type="pct"/>
            <w:noWrap/>
            <w:vAlign w:val="center"/>
            <w:hideMark/>
          </w:tcPr>
          <w:p w:rsidRPr="001D7FA5" w:rsidR="00C80DF4" w:rsidP="00A24961" w:rsidRDefault="00C80DF4" w14:paraId="084FEBB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ESU-027</w:t>
            </w:r>
          </w:p>
        </w:tc>
        <w:tc>
          <w:tcPr>
            <w:tcW w:w="1079" w:type="pct"/>
            <w:noWrap/>
            <w:vAlign w:val="center"/>
            <w:hideMark/>
          </w:tcPr>
          <w:p w:rsidRPr="001D7FA5" w:rsidR="00C80DF4" w:rsidP="00A24961" w:rsidRDefault="00C80DF4" w14:paraId="7D1235A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25978496</w:t>
            </w:r>
          </w:p>
        </w:tc>
        <w:tc>
          <w:tcPr>
            <w:tcW w:w="1111" w:type="pct"/>
            <w:noWrap/>
            <w:vAlign w:val="center"/>
            <w:hideMark/>
          </w:tcPr>
          <w:p w:rsidRPr="001D7FA5" w:rsidR="00C80DF4" w:rsidP="00A24961" w:rsidRDefault="00C80DF4" w14:paraId="3EA20D2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20/11/2025</w:t>
            </w:r>
          </w:p>
        </w:tc>
        <w:tc>
          <w:tcPr>
            <w:tcW w:w="632" w:type="pct"/>
            <w:noWrap/>
            <w:vAlign w:val="center"/>
            <w:hideMark/>
          </w:tcPr>
          <w:p w:rsidRPr="001D7FA5" w:rsidR="00C80DF4" w:rsidP="00A24961" w:rsidRDefault="00C80DF4" w14:paraId="69DF932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15016</w:t>
            </w:r>
          </w:p>
        </w:tc>
      </w:tr>
      <w:tr w:rsidRPr="00A24961" w:rsidR="004971A7" w:rsidTr="00A24961" w14:paraId="771BA15A"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2C2BC0D7" w14:textId="77777777">
            <w:pPr>
              <w:jc w:val="center"/>
              <w:rPr>
                <w:rFonts w:eastAsia="Times New Roman"/>
                <w:color w:val="000000"/>
                <w:sz w:val="18"/>
                <w:szCs w:val="18"/>
              </w:rPr>
            </w:pPr>
            <w:r w:rsidRPr="001D7FA5">
              <w:rPr>
                <w:rFonts w:eastAsia="Times New Roman"/>
                <w:color w:val="000000"/>
                <w:sz w:val="18"/>
                <w:szCs w:val="18"/>
              </w:rPr>
              <w:t>211</w:t>
            </w:r>
          </w:p>
        </w:tc>
        <w:tc>
          <w:tcPr>
            <w:tcW w:w="1652" w:type="pct"/>
            <w:noWrap/>
            <w:vAlign w:val="center"/>
            <w:hideMark/>
          </w:tcPr>
          <w:p w:rsidRPr="001D7FA5" w:rsidR="00C80DF4" w:rsidP="00A24961" w:rsidRDefault="00C80DF4" w14:paraId="2591CF5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FSC0003</w:t>
            </w:r>
          </w:p>
        </w:tc>
        <w:tc>
          <w:tcPr>
            <w:tcW w:w="1079" w:type="pct"/>
            <w:noWrap/>
            <w:vAlign w:val="center"/>
            <w:hideMark/>
          </w:tcPr>
          <w:p w:rsidRPr="001D7FA5" w:rsidR="00C80DF4" w:rsidP="00A24961" w:rsidRDefault="00C80DF4" w14:paraId="65CB671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25978517</w:t>
            </w:r>
          </w:p>
        </w:tc>
        <w:tc>
          <w:tcPr>
            <w:tcW w:w="1111" w:type="pct"/>
            <w:noWrap/>
            <w:vAlign w:val="center"/>
            <w:hideMark/>
          </w:tcPr>
          <w:p w:rsidRPr="001D7FA5" w:rsidR="00C80DF4" w:rsidP="00A24961" w:rsidRDefault="00C80DF4" w14:paraId="473F93B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20/11/2025</w:t>
            </w:r>
          </w:p>
        </w:tc>
        <w:tc>
          <w:tcPr>
            <w:tcW w:w="632" w:type="pct"/>
            <w:noWrap/>
            <w:vAlign w:val="center"/>
            <w:hideMark/>
          </w:tcPr>
          <w:p w:rsidRPr="001D7FA5" w:rsidR="00C80DF4" w:rsidP="00A24961" w:rsidRDefault="00C80DF4" w14:paraId="6D126E3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15015</w:t>
            </w:r>
          </w:p>
        </w:tc>
      </w:tr>
      <w:tr w:rsidRPr="00A24961" w:rsidR="004971A7" w:rsidTr="00A24961" w14:paraId="03531988"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7A09E451" w14:textId="77777777">
            <w:pPr>
              <w:jc w:val="center"/>
              <w:rPr>
                <w:rFonts w:eastAsia="Times New Roman"/>
                <w:color w:val="000000"/>
                <w:sz w:val="18"/>
                <w:szCs w:val="18"/>
              </w:rPr>
            </w:pPr>
            <w:r w:rsidRPr="001D7FA5">
              <w:rPr>
                <w:rFonts w:eastAsia="Times New Roman"/>
                <w:color w:val="000000"/>
                <w:sz w:val="18"/>
                <w:szCs w:val="18"/>
              </w:rPr>
              <w:t>212</w:t>
            </w:r>
          </w:p>
        </w:tc>
        <w:tc>
          <w:tcPr>
            <w:tcW w:w="1652" w:type="pct"/>
            <w:noWrap/>
            <w:vAlign w:val="center"/>
            <w:hideMark/>
          </w:tcPr>
          <w:p w:rsidRPr="001D7FA5" w:rsidR="00C80DF4" w:rsidP="00A24961" w:rsidRDefault="00C80DF4" w14:paraId="6888E38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FN_10</w:t>
            </w:r>
          </w:p>
        </w:tc>
        <w:tc>
          <w:tcPr>
            <w:tcW w:w="1079" w:type="pct"/>
            <w:noWrap/>
            <w:vAlign w:val="center"/>
            <w:hideMark/>
          </w:tcPr>
          <w:p w:rsidRPr="001D7FA5" w:rsidR="00C80DF4" w:rsidP="00A24961" w:rsidRDefault="00C80DF4" w14:paraId="668E4FE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25978534</w:t>
            </w:r>
          </w:p>
        </w:tc>
        <w:tc>
          <w:tcPr>
            <w:tcW w:w="1111" w:type="pct"/>
            <w:noWrap/>
            <w:vAlign w:val="center"/>
            <w:hideMark/>
          </w:tcPr>
          <w:p w:rsidRPr="001D7FA5" w:rsidR="00C80DF4" w:rsidP="00A24961" w:rsidRDefault="00C80DF4" w14:paraId="7C9BDC7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20/11/2025</w:t>
            </w:r>
          </w:p>
        </w:tc>
        <w:tc>
          <w:tcPr>
            <w:tcW w:w="632" w:type="pct"/>
            <w:noWrap/>
            <w:vAlign w:val="center"/>
            <w:hideMark/>
          </w:tcPr>
          <w:p w:rsidRPr="001D7FA5" w:rsidR="00C80DF4" w:rsidP="00A24961" w:rsidRDefault="00C80DF4" w14:paraId="02654D4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15019</w:t>
            </w:r>
          </w:p>
        </w:tc>
      </w:tr>
      <w:tr w:rsidRPr="00A24961" w:rsidR="004971A7" w:rsidTr="00A24961" w14:paraId="6BC66187"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26071D60" w14:textId="77777777">
            <w:pPr>
              <w:jc w:val="center"/>
              <w:rPr>
                <w:rFonts w:eastAsia="Times New Roman"/>
                <w:color w:val="000000"/>
                <w:sz w:val="18"/>
                <w:szCs w:val="18"/>
              </w:rPr>
            </w:pPr>
            <w:r w:rsidRPr="001D7FA5">
              <w:rPr>
                <w:rFonts w:eastAsia="Times New Roman"/>
                <w:color w:val="000000"/>
                <w:sz w:val="18"/>
                <w:szCs w:val="18"/>
              </w:rPr>
              <w:t>213</w:t>
            </w:r>
          </w:p>
        </w:tc>
        <w:tc>
          <w:tcPr>
            <w:tcW w:w="1652" w:type="pct"/>
            <w:noWrap/>
            <w:vAlign w:val="center"/>
            <w:hideMark/>
          </w:tcPr>
          <w:p w:rsidRPr="001D7FA5" w:rsidR="00C80DF4" w:rsidP="00A24961" w:rsidRDefault="00C80DF4" w14:paraId="79FEA15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SFGN_48</w:t>
            </w:r>
          </w:p>
        </w:tc>
        <w:tc>
          <w:tcPr>
            <w:tcW w:w="1079" w:type="pct"/>
            <w:noWrap/>
            <w:vAlign w:val="center"/>
            <w:hideMark/>
          </w:tcPr>
          <w:p w:rsidRPr="001D7FA5" w:rsidR="00C80DF4" w:rsidP="00A24961" w:rsidRDefault="00C80DF4" w14:paraId="38817FD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5B13571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20/11/2025</w:t>
            </w:r>
          </w:p>
        </w:tc>
        <w:tc>
          <w:tcPr>
            <w:tcW w:w="632" w:type="pct"/>
            <w:noWrap/>
            <w:vAlign w:val="center"/>
            <w:hideMark/>
          </w:tcPr>
          <w:p w:rsidRPr="001D7FA5" w:rsidR="00C80DF4" w:rsidP="00A24961" w:rsidRDefault="00C80DF4" w14:paraId="100004D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15020</w:t>
            </w:r>
          </w:p>
        </w:tc>
      </w:tr>
      <w:tr w:rsidRPr="00A24961" w:rsidR="004971A7" w:rsidTr="00A24961" w14:paraId="445FF1D0"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34986570" w14:textId="77777777">
            <w:pPr>
              <w:jc w:val="center"/>
              <w:rPr>
                <w:rFonts w:eastAsia="Times New Roman"/>
                <w:color w:val="000000"/>
                <w:sz w:val="18"/>
                <w:szCs w:val="18"/>
              </w:rPr>
            </w:pPr>
            <w:r w:rsidRPr="001D7FA5">
              <w:rPr>
                <w:rFonts w:eastAsia="Times New Roman"/>
                <w:color w:val="000000"/>
                <w:sz w:val="18"/>
                <w:szCs w:val="18"/>
              </w:rPr>
              <w:t>214</w:t>
            </w:r>
          </w:p>
        </w:tc>
        <w:tc>
          <w:tcPr>
            <w:tcW w:w="1652" w:type="pct"/>
            <w:noWrap/>
            <w:vAlign w:val="center"/>
            <w:hideMark/>
          </w:tcPr>
          <w:p w:rsidRPr="001D7FA5" w:rsidR="00C80DF4" w:rsidP="00A24961" w:rsidRDefault="00C80DF4" w14:paraId="55785B0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FVS-4008</w:t>
            </w:r>
          </w:p>
        </w:tc>
        <w:tc>
          <w:tcPr>
            <w:tcW w:w="1079" w:type="pct"/>
            <w:noWrap/>
            <w:vAlign w:val="center"/>
            <w:hideMark/>
          </w:tcPr>
          <w:p w:rsidRPr="001D7FA5" w:rsidR="00C80DF4" w:rsidP="00A24961" w:rsidRDefault="00C80DF4" w14:paraId="0548A6C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25978523</w:t>
            </w:r>
          </w:p>
        </w:tc>
        <w:tc>
          <w:tcPr>
            <w:tcW w:w="1111" w:type="pct"/>
            <w:noWrap/>
            <w:vAlign w:val="center"/>
            <w:hideMark/>
          </w:tcPr>
          <w:p w:rsidRPr="001D7FA5" w:rsidR="00C80DF4" w:rsidP="00A24961" w:rsidRDefault="00C80DF4" w14:paraId="4F3329F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20/11/2025</w:t>
            </w:r>
          </w:p>
        </w:tc>
        <w:tc>
          <w:tcPr>
            <w:tcW w:w="632" w:type="pct"/>
            <w:noWrap/>
            <w:vAlign w:val="center"/>
            <w:hideMark/>
          </w:tcPr>
          <w:p w:rsidRPr="001D7FA5" w:rsidR="00C80DF4" w:rsidP="00A24961" w:rsidRDefault="00C80DF4" w14:paraId="78DCA98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15021</w:t>
            </w:r>
          </w:p>
        </w:tc>
      </w:tr>
      <w:tr w:rsidRPr="00A24961" w:rsidR="004971A7" w:rsidTr="00A24961" w14:paraId="53E3B9BA"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2FCC8FB5" w14:textId="77777777">
            <w:pPr>
              <w:jc w:val="center"/>
              <w:rPr>
                <w:rFonts w:eastAsia="Times New Roman"/>
                <w:color w:val="000000"/>
                <w:sz w:val="18"/>
                <w:szCs w:val="18"/>
              </w:rPr>
            </w:pPr>
            <w:r w:rsidRPr="001D7FA5">
              <w:rPr>
                <w:rFonts w:eastAsia="Times New Roman"/>
                <w:color w:val="000000"/>
                <w:sz w:val="18"/>
                <w:szCs w:val="18"/>
              </w:rPr>
              <w:t>215</w:t>
            </w:r>
          </w:p>
        </w:tc>
        <w:tc>
          <w:tcPr>
            <w:tcW w:w="1652" w:type="pct"/>
            <w:noWrap/>
            <w:vAlign w:val="center"/>
            <w:hideMark/>
          </w:tcPr>
          <w:p w:rsidRPr="001D7FA5" w:rsidR="00C80DF4" w:rsidP="00A24961" w:rsidRDefault="00C80DF4" w14:paraId="55B1CFB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SCJ17E010026</w:t>
            </w:r>
          </w:p>
        </w:tc>
        <w:tc>
          <w:tcPr>
            <w:tcW w:w="1079" w:type="pct"/>
            <w:noWrap/>
            <w:vAlign w:val="center"/>
            <w:hideMark/>
          </w:tcPr>
          <w:p w:rsidRPr="001D7FA5" w:rsidR="00C80DF4" w:rsidP="00A24961" w:rsidRDefault="00C80DF4" w14:paraId="217BA6A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25980303</w:t>
            </w:r>
          </w:p>
        </w:tc>
        <w:tc>
          <w:tcPr>
            <w:tcW w:w="1111" w:type="pct"/>
            <w:noWrap/>
            <w:vAlign w:val="center"/>
            <w:hideMark/>
          </w:tcPr>
          <w:p w:rsidRPr="001D7FA5" w:rsidR="00C80DF4" w:rsidP="00A24961" w:rsidRDefault="00C80DF4" w14:paraId="1FB6485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20/11/2025</w:t>
            </w:r>
          </w:p>
        </w:tc>
        <w:tc>
          <w:tcPr>
            <w:tcW w:w="632" w:type="pct"/>
            <w:noWrap/>
            <w:vAlign w:val="center"/>
            <w:hideMark/>
          </w:tcPr>
          <w:p w:rsidRPr="001D7FA5" w:rsidR="00C80DF4" w:rsidP="00A24961" w:rsidRDefault="00C80DF4" w14:paraId="2F00FC8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15024</w:t>
            </w:r>
          </w:p>
        </w:tc>
      </w:tr>
      <w:tr w:rsidRPr="00A24961" w:rsidR="004971A7" w:rsidTr="00A24961" w14:paraId="1438C1E5"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6258FEBE" w14:textId="77777777">
            <w:pPr>
              <w:jc w:val="center"/>
              <w:rPr>
                <w:rFonts w:eastAsia="Times New Roman"/>
                <w:color w:val="000000"/>
                <w:sz w:val="18"/>
                <w:szCs w:val="18"/>
              </w:rPr>
            </w:pPr>
            <w:r w:rsidRPr="001D7FA5">
              <w:rPr>
                <w:rFonts w:eastAsia="Times New Roman"/>
                <w:color w:val="000000"/>
                <w:sz w:val="18"/>
                <w:szCs w:val="18"/>
              </w:rPr>
              <w:t>216</w:t>
            </w:r>
          </w:p>
        </w:tc>
        <w:tc>
          <w:tcPr>
            <w:tcW w:w="1652" w:type="pct"/>
            <w:noWrap/>
            <w:vAlign w:val="center"/>
            <w:hideMark/>
          </w:tcPr>
          <w:p w:rsidRPr="001D7FA5" w:rsidR="00C80DF4" w:rsidP="00A24961" w:rsidRDefault="00C80DF4" w14:paraId="0B31A7A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SCJ17E050078</w:t>
            </w:r>
          </w:p>
        </w:tc>
        <w:tc>
          <w:tcPr>
            <w:tcW w:w="1079" w:type="pct"/>
            <w:noWrap/>
            <w:vAlign w:val="center"/>
            <w:hideMark/>
          </w:tcPr>
          <w:p w:rsidRPr="001D7FA5" w:rsidR="00C80DF4" w:rsidP="00A24961" w:rsidRDefault="00C80DF4" w14:paraId="0AF86E7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25980427</w:t>
            </w:r>
          </w:p>
        </w:tc>
        <w:tc>
          <w:tcPr>
            <w:tcW w:w="1111" w:type="pct"/>
            <w:noWrap/>
            <w:vAlign w:val="center"/>
            <w:hideMark/>
          </w:tcPr>
          <w:p w:rsidRPr="001D7FA5" w:rsidR="00C80DF4" w:rsidP="00A24961" w:rsidRDefault="00C80DF4" w14:paraId="77B337D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20/11/2025</w:t>
            </w:r>
          </w:p>
        </w:tc>
        <w:tc>
          <w:tcPr>
            <w:tcW w:w="632" w:type="pct"/>
            <w:noWrap/>
            <w:vAlign w:val="center"/>
            <w:hideMark/>
          </w:tcPr>
          <w:p w:rsidRPr="001D7FA5" w:rsidR="00C80DF4" w:rsidP="00A24961" w:rsidRDefault="00C80DF4" w14:paraId="317297D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15025</w:t>
            </w:r>
          </w:p>
        </w:tc>
      </w:tr>
      <w:tr w:rsidRPr="00A24961" w:rsidR="004971A7" w:rsidTr="00A24961" w14:paraId="6BE502D8"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6073220A" w14:textId="77777777">
            <w:pPr>
              <w:jc w:val="center"/>
              <w:rPr>
                <w:rFonts w:eastAsia="Times New Roman"/>
                <w:color w:val="000000"/>
                <w:sz w:val="18"/>
                <w:szCs w:val="18"/>
              </w:rPr>
            </w:pPr>
            <w:r w:rsidRPr="001D7FA5">
              <w:rPr>
                <w:rFonts w:eastAsia="Times New Roman"/>
                <w:color w:val="000000"/>
                <w:sz w:val="18"/>
                <w:szCs w:val="18"/>
              </w:rPr>
              <w:t>217</w:t>
            </w:r>
          </w:p>
        </w:tc>
        <w:tc>
          <w:tcPr>
            <w:tcW w:w="1652" w:type="pct"/>
            <w:noWrap/>
            <w:vAlign w:val="center"/>
            <w:hideMark/>
          </w:tcPr>
          <w:p w:rsidRPr="001D7FA5" w:rsidR="00C80DF4" w:rsidP="00A24961" w:rsidRDefault="00C80DF4" w14:paraId="3BEDCE2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SCJ17E190052</w:t>
            </w:r>
          </w:p>
        </w:tc>
        <w:tc>
          <w:tcPr>
            <w:tcW w:w="1079" w:type="pct"/>
            <w:noWrap/>
            <w:vAlign w:val="center"/>
            <w:hideMark/>
          </w:tcPr>
          <w:p w:rsidRPr="001D7FA5" w:rsidR="00C80DF4" w:rsidP="00A24961" w:rsidRDefault="00C80DF4" w14:paraId="2D0A4C9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7F290CF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20/11/2025</w:t>
            </w:r>
          </w:p>
        </w:tc>
        <w:tc>
          <w:tcPr>
            <w:tcW w:w="632" w:type="pct"/>
            <w:noWrap/>
            <w:vAlign w:val="center"/>
            <w:hideMark/>
          </w:tcPr>
          <w:p w:rsidRPr="001D7FA5" w:rsidR="00C80DF4" w:rsidP="00A24961" w:rsidRDefault="00C80DF4" w14:paraId="64E2CD2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15026</w:t>
            </w:r>
          </w:p>
        </w:tc>
      </w:tr>
      <w:tr w:rsidRPr="00A24961" w:rsidR="004971A7" w:rsidTr="00A24961" w14:paraId="0E8C0B53"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4BAB02B7" w14:textId="77777777">
            <w:pPr>
              <w:jc w:val="center"/>
              <w:rPr>
                <w:rFonts w:eastAsia="Times New Roman"/>
                <w:color w:val="000000"/>
                <w:sz w:val="18"/>
                <w:szCs w:val="18"/>
              </w:rPr>
            </w:pPr>
            <w:r w:rsidRPr="001D7FA5">
              <w:rPr>
                <w:rFonts w:eastAsia="Times New Roman"/>
                <w:color w:val="000000"/>
                <w:sz w:val="18"/>
                <w:szCs w:val="18"/>
              </w:rPr>
              <w:t>218</w:t>
            </w:r>
          </w:p>
        </w:tc>
        <w:tc>
          <w:tcPr>
            <w:tcW w:w="1652" w:type="pct"/>
            <w:noWrap/>
            <w:vAlign w:val="center"/>
            <w:hideMark/>
          </w:tcPr>
          <w:p w:rsidRPr="001D7FA5" w:rsidR="00C80DF4" w:rsidP="00A24961" w:rsidRDefault="00C80DF4" w14:paraId="7A94163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AL2268</w:t>
            </w:r>
          </w:p>
        </w:tc>
        <w:tc>
          <w:tcPr>
            <w:tcW w:w="1079" w:type="pct"/>
            <w:noWrap/>
            <w:vAlign w:val="center"/>
            <w:hideMark/>
          </w:tcPr>
          <w:p w:rsidRPr="001D7FA5" w:rsidR="00C80DF4" w:rsidP="00A24961" w:rsidRDefault="00C80DF4" w14:paraId="1E2475B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25981366</w:t>
            </w:r>
          </w:p>
        </w:tc>
        <w:tc>
          <w:tcPr>
            <w:tcW w:w="1111" w:type="pct"/>
            <w:noWrap/>
            <w:vAlign w:val="center"/>
            <w:hideMark/>
          </w:tcPr>
          <w:p w:rsidRPr="001D7FA5" w:rsidR="00C80DF4" w:rsidP="00A24961" w:rsidRDefault="00C80DF4" w14:paraId="77C41F7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20/11/2025</w:t>
            </w:r>
          </w:p>
        </w:tc>
        <w:tc>
          <w:tcPr>
            <w:tcW w:w="632" w:type="pct"/>
            <w:noWrap/>
            <w:vAlign w:val="center"/>
            <w:hideMark/>
          </w:tcPr>
          <w:p w:rsidRPr="001D7FA5" w:rsidR="00C80DF4" w:rsidP="00A24961" w:rsidRDefault="00C80DF4" w14:paraId="39F8882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15033</w:t>
            </w:r>
          </w:p>
        </w:tc>
      </w:tr>
      <w:tr w:rsidRPr="00A24961" w:rsidR="004971A7" w:rsidTr="00A24961" w14:paraId="4BCA142B"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2D9B29BF" w14:textId="77777777">
            <w:pPr>
              <w:jc w:val="center"/>
              <w:rPr>
                <w:rFonts w:eastAsia="Times New Roman"/>
                <w:color w:val="000000"/>
                <w:sz w:val="18"/>
                <w:szCs w:val="18"/>
              </w:rPr>
            </w:pPr>
            <w:r w:rsidRPr="001D7FA5">
              <w:rPr>
                <w:rFonts w:eastAsia="Times New Roman"/>
                <w:color w:val="000000"/>
                <w:sz w:val="18"/>
                <w:szCs w:val="18"/>
              </w:rPr>
              <w:t>219</w:t>
            </w:r>
          </w:p>
        </w:tc>
        <w:tc>
          <w:tcPr>
            <w:tcW w:w="1652" w:type="pct"/>
            <w:noWrap/>
            <w:vAlign w:val="center"/>
            <w:hideMark/>
          </w:tcPr>
          <w:p w:rsidRPr="001D7FA5" w:rsidR="00C80DF4" w:rsidP="00A24961" w:rsidRDefault="00C80DF4" w14:paraId="349D5FE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350-4866</w:t>
            </w:r>
          </w:p>
        </w:tc>
        <w:tc>
          <w:tcPr>
            <w:tcW w:w="1079" w:type="pct"/>
            <w:noWrap/>
            <w:vAlign w:val="center"/>
            <w:hideMark/>
          </w:tcPr>
          <w:p w:rsidRPr="001D7FA5" w:rsidR="00C80DF4" w:rsidP="00A24961" w:rsidRDefault="00C80DF4" w14:paraId="1473E5E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25981893</w:t>
            </w:r>
          </w:p>
        </w:tc>
        <w:tc>
          <w:tcPr>
            <w:tcW w:w="1111" w:type="pct"/>
            <w:noWrap/>
            <w:vAlign w:val="center"/>
            <w:hideMark/>
          </w:tcPr>
          <w:p w:rsidRPr="001D7FA5" w:rsidR="00C80DF4" w:rsidP="00A24961" w:rsidRDefault="00C80DF4" w14:paraId="3D47740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20/11/2025</w:t>
            </w:r>
          </w:p>
        </w:tc>
        <w:tc>
          <w:tcPr>
            <w:tcW w:w="632" w:type="pct"/>
            <w:noWrap/>
            <w:vAlign w:val="center"/>
            <w:hideMark/>
          </w:tcPr>
          <w:p w:rsidRPr="001D7FA5" w:rsidR="00C80DF4" w:rsidP="00A24961" w:rsidRDefault="00C80DF4" w14:paraId="793A473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15037</w:t>
            </w:r>
          </w:p>
        </w:tc>
      </w:tr>
      <w:tr w:rsidRPr="00A24961" w:rsidR="004971A7" w:rsidTr="00A24961" w14:paraId="4F26518F"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227488B8" w14:textId="77777777">
            <w:pPr>
              <w:jc w:val="center"/>
              <w:rPr>
                <w:rFonts w:eastAsia="Times New Roman"/>
                <w:color w:val="000000"/>
                <w:sz w:val="18"/>
                <w:szCs w:val="18"/>
              </w:rPr>
            </w:pPr>
            <w:r w:rsidRPr="001D7FA5">
              <w:rPr>
                <w:rFonts w:eastAsia="Times New Roman"/>
                <w:color w:val="000000"/>
                <w:sz w:val="18"/>
                <w:szCs w:val="18"/>
              </w:rPr>
              <w:t>220</w:t>
            </w:r>
          </w:p>
        </w:tc>
        <w:tc>
          <w:tcPr>
            <w:tcW w:w="1652" w:type="pct"/>
            <w:noWrap/>
            <w:vAlign w:val="center"/>
            <w:hideMark/>
          </w:tcPr>
          <w:p w:rsidRPr="001D7FA5" w:rsidR="00C80DF4" w:rsidP="00A24961" w:rsidRDefault="00C80DF4" w14:paraId="6BADBF2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350-5096</w:t>
            </w:r>
          </w:p>
        </w:tc>
        <w:tc>
          <w:tcPr>
            <w:tcW w:w="1079" w:type="pct"/>
            <w:noWrap/>
            <w:vAlign w:val="center"/>
            <w:hideMark/>
          </w:tcPr>
          <w:p w:rsidRPr="001D7FA5" w:rsidR="00C80DF4" w:rsidP="00A24961" w:rsidRDefault="00C80DF4" w14:paraId="038C145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2FF606B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20/11/2025</w:t>
            </w:r>
          </w:p>
        </w:tc>
        <w:tc>
          <w:tcPr>
            <w:tcW w:w="632" w:type="pct"/>
            <w:noWrap/>
            <w:vAlign w:val="center"/>
            <w:hideMark/>
          </w:tcPr>
          <w:p w:rsidRPr="001D7FA5" w:rsidR="00C80DF4" w:rsidP="00A24961" w:rsidRDefault="00C80DF4" w14:paraId="0C6D10B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15038</w:t>
            </w:r>
          </w:p>
        </w:tc>
      </w:tr>
      <w:tr w:rsidRPr="00A24961" w:rsidR="004971A7" w:rsidTr="00A24961" w14:paraId="0E85C0A7"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0C13AD13" w14:textId="77777777">
            <w:pPr>
              <w:jc w:val="center"/>
              <w:rPr>
                <w:rFonts w:eastAsia="Times New Roman"/>
                <w:color w:val="000000"/>
                <w:sz w:val="18"/>
                <w:szCs w:val="18"/>
              </w:rPr>
            </w:pPr>
            <w:r w:rsidRPr="001D7FA5">
              <w:rPr>
                <w:rFonts w:eastAsia="Times New Roman"/>
                <w:color w:val="000000"/>
                <w:sz w:val="18"/>
                <w:szCs w:val="18"/>
              </w:rPr>
              <w:t>221</w:t>
            </w:r>
          </w:p>
        </w:tc>
        <w:tc>
          <w:tcPr>
            <w:tcW w:w="1652" w:type="pct"/>
            <w:noWrap/>
            <w:vAlign w:val="center"/>
            <w:hideMark/>
          </w:tcPr>
          <w:p w:rsidRPr="001D7FA5" w:rsidR="00C80DF4" w:rsidP="00A24961" w:rsidRDefault="00C80DF4" w14:paraId="69E3685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ESU-225</w:t>
            </w:r>
          </w:p>
        </w:tc>
        <w:tc>
          <w:tcPr>
            <w:tcW w:w="1079" w:type="pct"/>
            <w:noWrap/>
            <w:vAlign w:val="center"/>
            <w:hideMark/>
          </w:tcPr>
          <w:p w:rsidRPr="001D7FA5" w:rsidR="00C80DF4" w:rsidP="00A24961" w:rsidRDefault="00C80DF4" w14:paraId="542806B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1E974EA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20/11/2025</w:t>
            </w:r>
          </w:p>
        </w:tc>
        <w:tc>
          <w:tcPr>
            <w:tcW w:w="632" w:type="pct"/>
            <w:noWrap/>
            <w:vAlign w:val="center"/>
            <w:hideMark/>
          </w:tcPr>
          <w:p w:rsidRPr="001D7FA5" w:rsidR="00C80DF4" w:rsidP="00A24961" w:rsidRDefault="00C80DF4" w14:paraId="2DB1869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15035</w:t>
            </w:r>
          </w:p>
        </w:tc>
      </w:tr>
      <w:tr w:rsidRPr="00A24961" w:rsidR="004971A7" w:rsidTr="00A24961" w14:paraId="4CC0DADE"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3C3C8010" w14:textId="77777777">
            <w:pPr>
              <w:jc w:val="center"/>
              <w:rPr>
                <w:rFonts w:eastAsia="Times New Roman"/>
                <w:color w:val="000000"/>
                <w:sz w:val="18"/>
                <w:szCs w:val="18"/>
              </w:rPr>
            </w:pPr>
            <w:r w:rsidRPr="001D7FA5">
              <w:rPr>
                <w:rFonts w:eastAsia="Times New Roman"/>
                <w:color w:val="000000"/>
                <w:sz w:val="18"/>
                <w:szCs w:val="18"/>
              </w:rPr>
              <w:t>222</w:t>
            </w:r>
          </w:p>
        </w:tc>
        <w:tc>
          <w:tcPr>
            <w:tcW w:w="1652" w:type="pct"/>
            <w:noWrap/>
            <w:vAlign w:val="center"/>
            <w:hideMark/>
          </w:tcPr>
          <w:p w:rsidRPr="001D7FA5" w:rsidR="00C80DF4" w:rsidP="00A24961" w:rsidRDefault="00C80DF4" w14:paraId="7809C4E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350-4866</w:t>
            </w:r>
          </w:p>
        </w:tc>
        <w:tc>
          <w:tcPr>
            <w:tcW w:w="1079" w:type="pct"/>
            <w:noWrap/>
            <w:vAlign w:val="center"/>
            <w:hideMark/>
          </w:tcPr>
          <w:p w:rsidRPr="001D7FA5" w:rsidR="00C80DF4" w:rsidP="00A24961" w:rsidRDefault="00C80DF4" w14:paraId="29D3724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2FD4465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20/11/2025</w:t>
            </w:r>
          </w:p>
        </w:tc>
        <w:tc>
          <w:tcPr>
            <w:tcW w:w="632" w:type="pct"/>
            <w:noWrap/>
            <w:vAlign w:val="center"/>
            <w:hideMark/>
          </w:tcPr>
          <w:p w:rsidRPr="001D7FA5" w:rsidR="00C80DF4" w:rsidP="00A24961" w:rsidRDefault="00C80DF4" w14:paraId="7D9B600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15032</w:t>
            </w:r>
          </w:p>
        </w:tc>
      </w:tr>
      <w:tr w:rsidRPr="00A24961" w:rsidR="004971A7" w:rsidTr="00A24961" w14:paraId="062704AC"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1D995223" w14:textId="77777777">
            <w:pPr>
              <w:jc w:val="center"/>
              <w:rPr>
                <w:rFonts w:eastAsia="Times New Roman"/>
                <w:color w:val="000000"/>
                <w:sz w:val="18"/>
                <w:szCs w:val="18"/>
              </w:rPr>
            </w:pPr>
            <w:r w:rsidRPr="001D7FA5">
              <w:rPr>
                <w:rFonts w:eastAsia="Times New Roman"/>
                <w:color w:val="000000"/>
                <w:sz w:val="18"/>
                <w:szCs w:val="18"/>
              </w:rPr>
              <w:t>223</w:t>
            </w:r>
          </w:p>
        </w:tc>
        <w:tc>
          <w:tcPr>
            <w:tcW w:w="1652" w:type="pct"/>
            <w:noWrap/>
            <w:vAlign w:val="center"/>
            <w:hideMark/>
          </w:tcPr>
          <w:p w:rsidRPr="001D7FA5" w:rsidR="00C80DF4" w:rsidP="00A24961" w:rsidRDefault="00C80DF4" w14:paraId="1DF0DA3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350-4891</w:t>
            </w:r>
          </w:p>
        </w:tc>
        <w:tc>
          <w:tcPr>
            <w:tcW w:w="1079" w:type="pct"/>
            <w:noWrap/>
            <w:vAlign w:val="center"/>
            <w:hideMark/>
          </w:tcPr>
          <w:p w:rsidRPr="001D7FA5" w:rsidR="00C80DF4" w:rsidP="00A24961" w:rsidRDefault="00C80DF4" w14:paraId="3BF1219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2CA35A8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21/11/2025</w:t>
            </w:r>
          </w:p>
        </w:tc>
        <w:tc>
          <w:tcPr>
            <w:tcW w:w="632" w:type="pct"/>
            <w:noWrap/>
            <w:vAlign w:val="center"/>
            <w:hideMark/>
          </w:tcPr>
          <w:p w:rsidRPr="001D7FA5" w:rsidR="00C80DF4" w:rsidP="00A24961" w:rsidRDefault="00C80DF4" w14:paraId="11D3D1D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13713</w:t>
            </w:r>
          </w:p>
        </w:tc>
      </w:tr>
      <w:tr w:rsidRPr="00A24961" w:rsidR="004971A7" w:rsidTr="00A24961" w14:paraId="52896965"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21EAF7DA" w14:textId="77777777">
            <w:pPr>
              <w:jc w:val="center"/>
              <w:rPr>
                <w:rFonts w:eastAsia="Times New Roman"/>
                <w:color w:val="000000"/>
                <w:sz w:val="18"/>
                <w:szCs w:val="18"/>
              </w:rPr>
            </w:pPr>
            <w:r w:rsidRPr="001D7FA5">
              <w:rPr>
                <w:rFonts w:eastAsia="Times New Roman"/>
                <w:color w:val="000000"/>
                <w:sz w:val="18"/>
                <w:szCs w:val="18"/>
              </w:rPr>
              <w:t>224</w:t>
            </w:r>
          </w:p>
        </w:tc>
        <w:tc>
          <w:tcPr>
            <w:tcW w:w="1652" w:type="pct"/>
            <w:noWrap/>
            <w:vAlign w:val="center"/>
            <w:hideMark/>
          </w:tcPr>
          <w:p w:rsidRPr="001D7FA5" w:rsidR="00C80DF4" w:rsidP="00A24961" w:rsidRDefault="00C80DF4" w14:paraId="4E3336F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FVS-1006</w:t>
            </w:r>
          </w:p>
        </w:tc>
        <w:tc>
          <w:tcPr>
            <w:tcW w:w="1079" w:type="pct"/>
            <w:noWrap/>
            <w:vAlign w:val="center"/>
            <w:hideMark/>
          </w:tcPr>
          <w:p w:rsidRPr="001D7FA5" w:rsidR="00C80DF4" w:rsidP="00A24961" w:rsidRDefault="00C80DF4" w14:paraId="1DD09A9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66C76C2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21/11/2025</w:t>
            </w:r>
          </w:p>
        </w:tc>
        <w:tc>
          <w:tcPr>
            <w:tcW w:w="632" w:type="pct"/>
            <w:noWrap/>
            <w:vAlign w:val="center"/>
            <w:hideMark/>
          </w:tcPr>
          <w:p w:rsidRPr="001D7FA5" w:rsidR="00C80DF4" w:rsidP="00A24961" w:rsidRDefault="00C80DF4" w14:paraId="0B8D9B3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15034</w:t>
            </w:r>
          </w:p>
        </w:tc>
      </w:tr>
      <w:tr w:rsidRPr="00A24961" w:rsidR="004971A7" w:rsidTr="00A24961" w14:paraId="028407CA"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7C9D39A7" w14:textId="77777777">
            <w:pPr>
              <w:jc w:val="center"/>
              <w:rPr>
                <w:rFonts w:eastAsia="Times New Roman"/>
                <w:color w:val="000000"/>
                <w:sz w:val="18"/>
                <w:szCs w:val="18"/>
              </w:rPr>
            </w:pPr>
            <w:r w:rsidRPr="001D7FA5">
              <w:rPr>
                <w:rFonts w:eastAsia="Times New Roman"/>
                <w:color w:val="000000"/>
                <w:sz w:val="18"/>
                <w:szCs w:val="18"/>
              </w:rPr>
              <w:t>225</w:t>
            </w:r>
          </w:p>
        </w:tc>
        <w:tc>
          <w:tcPr>
            <w:tcW w:w="1652" w:type="pct"/>
            <w:noWrap/>
            <w:vAlign w:val="center"/>
            <w:hideMark/>
          </w:tcPr>
          <w:p w:rsidRPr="001D7FA5" w:rsidR="00C80DF4" w:rsidP="00A24961" w:rsidRDefault="00C80DF4" w14:paraId="36B9C67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AL1488</w:t>
            </w:r>
          </w:p>
        </w:tc>
        <w:tc>
          <w:tcPr>
            <w:tcW w:w="1079" w:type="pct"/>
            <w:noWrap/>
            <w:vAlign w:val="center"/>
            <w:hideMark/>
          </w:tcPr>
          <w:p w:rsidRPr="001D7FA5" w:rsidR="00C80DF4" w:rsidP="00A24961" w:rsidRDefault="00C80DF4" w14:paraId="0FFE797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3086048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21/11/2025</w:t>
            </w:r>
          </w:p>
        </w:tc>
        <w:tc>
          <w:tcPr>
            <w:tcW w:w="632" w:type="pct"/>
            <w:noWrap/>
            <w:vAlign w:val="center"/>
            <w:hideMark/>
          </w:tcPr>
          <w:p w:rsidRPr="001D7FA5" w:rsidR="00C80DF4" w:rsidP="00A24961" w:rsidRDefault="00C80DF4" w14:paraId="20694B8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15041</w:t>
            </w:r>
          </w:p>
        </w:tc>
      </w:tr>
      <w:tr w:rsidRPr="00A24961" w:rsidR="004971A7" w:rsidTr="00A24961" w14:paraId="1D5A3A6B"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1E2B8044" w14:textId="77777777">
            <w:pPr>
              <w:jc w:val="center"/>
              <w:rPr>
                <w:rFonts w:eastAsia="Times New Roman"/>
                <w:color w:val="000000"/>
                <w:sz w:val="18"/>
                <w:szCs w:val="18"/>
              </w:rPr>
            </w:pPr>
            <w:r w:rsidRPr="001D7FA5">
              <w:rPr>
                <w:rFonts w:eastAsia="Times New Roman"/>
                <w:color w:val="000000"/>
                <w:sz w:val="18"/>
                <w:szCs w:val="18"/>
              </w:rPr>
              <w:t>226</w:t>
            </w:r>
          </w:p>
        </w:tc>
        <w:tc>
          <w:tcPr>
            <w:tcW w:w="1652" w:type="pct"/>
            <w:noWrap/>
            <w:vAlign w:val="center"/>
            <w:hideMark/>
          </w:tcPr>
          <w:p w:rsidRPr="001D7FA5" w:rsidR="00C80DF4" w:rsidP="00A24961" w:rsidRDefault="00C80DF4" w14:paraId="05E466C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SCJ17E020010</w:t>
            </w:r>
          </w:p>
        </w:tc>
        <w:tc>
          <w:tcPr>
            <w:tcW w:w="1079" w:type="pct"/>
            <w:noWrap/>
            <w:vAlign w:val="center"/>
            <w:hideMark/>
          </w:tcPr>
          <w:p w:rsidRPr="001D7FA5" w:rsidR="00C80DF4" w:rsidP="00A24961" w:rsidRDefault="00C80DF4" w14:paraId="2648BCD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4F821D7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21/11/2025</w:t>
            </w:r>
          </w:p>
        </w:tc>
        <w:tc>
          <w:tcPr>
            <w:tcW w:w="632" w:type="pct"/>
            <w:noWrap/>
            <w:vAlign w:val="center"/>
            <w:hideMark/>
          </w:tcPr>
          <w:p w:rsidRPr="001D7FA5" w:rsidR="00C80DF4" w:rsidP="00A24961" w:rsidRDefault="00C80DF4" w14:paraId="4DB1140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13084</w:t>
            </w:r>
          </w:p>
        </w:tc>
      </w:tr>
      <w:tr w:rsidRPr="00A24961" w:rsidR="004971A7" w:rsidTr="00A24961" w14:paraId="4C536CDF"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297FE799" w14:textId="77777777">
            <w:pPr>
              <w:jc w:val="center"/>
              <w:rPr>
                <w:rFonts w:eastAsia="Times New Roman"/>
                <w:color w:val="000000"/>
                <w:sz w:val="18"/>
                <w:szCs w:val="18"/>
              </w:rPr>
            </w:pPr>
            <w:r w:rsidRPr="001D7FA5">
              <w:rPr>
                <w:rFonts w:eastAsia="Times New Roman"/>
                <w:color w:val="000000"/>
                <w:sz w:val="18"/>
                <w:szCs w:val="18"/>
              </w:rPr>
              <w:t>227</w:t>
            </w:r>
          </w:p>
        </w:tc>
        <w:tc>
          <w:tcPr>
            <w:tcW w:w="1652" w:type="pct"/>
            <w:noWrap/>
            <w:vAlign w:val="center"/>
            <w:hideMark/>
          </w:tcPr>
          <w:p w:rsidRPr="001D7FA5" w:rsidR="00C80DF4" w:rsidP="00A24961" w:rsidRDefault="00C80DF4" w14:paraId="2AE4B26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CCEL08_052</w:t>
            </w:r>
          </w:p>
        </w:tc>
        <w:tc>
          <w:tcPr>
            <w:tcW w:w="1079" w:type="pct"/>
            <w:noWrap/>
            <w:vAlign w:val="center"/>
            <w:hideMark/>
          </w:tcPr>
          <w:p w:rsidRPr="001D7FA5" w:rsidR="00C80DF4" w:rsidP="00A24961" w:rsidRDefault="00C80DF4" w14:paraId="229DAAE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15B25FA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21/11/2025</w:t>
            </w:r>
          </w:p>
        </w:tc>
        <w:tc>
          <w:tcPr>
            <w:tcW w:w="632" w:type="pct"/>
            <w:noWrap/>
            <w:vAlign w:val="center"/>
            <w:hideMark/>
          </w:tcPr>
          <w:p w:rsidRPr="001D7FA5" w:rsidR="00C80DF4" w:rsidP="00A24961" w:rsidRDefault="00C80DF4" w14:paraId="770D17B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15028</w:t>
            </w:r>
          </w:p>
        </w:tc>
      </w:tr>
      <w:tr w:rsidRPr="00A24961" w:rsidR="004971A7" w:rsidTr="00A24961" w14:paraId="6499A9EE"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37847311" w14:textId="77777777">
            <w:pPr>
              <w:jc w:val="center"/>
              <w:rPr>
                <w:rFonts w:eastAsia="Times New Roman"/>
                <w:color w:val="000000"/>
                <w:sz w:val="18"/>
                <w:szCs w:val="18"/>
              </w:rPr>
            </w:pPr>
            <w:r w:rsidRPr="001D7FA5">
              <w:rPr>
                <w:rFonts w:eastAsia="Times New Roman"/>
                <w:color w:val="000000"/>
                <w:sz w:val="18"/>
                <w:szCs w:val="18"/>
              </w:rPr>
              <w:t>228</w:t>
            </w:r>
          </w:p>
        </w:tc>
        <w:tc>
          <w:tcPr>
            <w:tcW w:w="1652" w:type="pct"/>
            <w:noWrap/>
            <w:vAlign w:val="center"/>
            <w:hideMark/>
          </w:tcPr>
          <w:p w:rsidRPr="001D7FA5" w:rsidR="00C80DF4" w:rsidP="00A24961" w:rsidRDefault="00C80DF4" w14:paraId="6F3F14A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CCEL11_102</w:t>
            </w:r>
          </w:p>
        </w:tc>
        <w:tc>
          <w:tcPr>
            <w:tcW w:w="1079" w:type="pct"/>
            <w:noWrap/>
            <w:vAlign w:val="center"/>
            <w:hideMark/>
          </w:tcPr>
          <w:p w:rsidRPr="001D7FA5" w:rsidR="00C80DF4" w:rsidP="00A24961" w:rsidRDefault="00C80DF4" w14:paraId="62088E2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7D426A9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21/11/2025</w:t>
            </w:r>
          </w:p>
        </w:tc>
        <w:tc>
          <w:tcPr>
            <w:tcW w:w="632" w:type="pct"/>
            <w:noWrap/>
            <w:vAlign w:val="center"/>
            <w:hideMark/>
          </w:tcPr>
          <w:p w:rsidRPr="001D7FA5" w:rsidR="00C80DF4" w:rsidP="00A24961" w:rsidRDefault="00C80DF4" w14:paraId="78014AA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15044</w:t>
            </w:r>
          </w:p>
        </w:tc>
      </w:tr>
      <w:tr w:rsidRPr="00A24961" w:rsidR="004971A7" w:rsidTr="00A24961" w14:paraId="2ED35798"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7618F164" w14:textId="77777777">
            <w:pPr>
              <w:jc w:val="center"/>
              <w:rPr>
                <w:rFonts w:eastAsia="Times New Roman"/>
                <w:color w:val="000000"/>
                <w:sz w:val="18"/>
                <w:szCs w:val="18"/>
              </w:rPr>
            </w:pPr>
            <w:r w:rsidRPr="001D7FA5">
              <w:rPr>
                <w:rFonts w:eastAsia="Times New Roman"/>
                <w:color w:val="000000"/>
                <w:sz w:val="18"/>
                <w:szCs w:val="18"/>
              </w:rPr>
              <w:t>229</w:t>
            </w:r>
          </w:p>
        </w:tc>
        <w:tc>
          <w:tcPr>
            <w:tcW w:w="1652" w:type="pct"/>
            <w:noWrap/>
            <w:vAlign w:val="center"/>
            <w:hideMark/>
          </w:tcPr>
          <w:p w:rsidRPr="001D7FA5" w:rsidR="00C80DF4" w:rsidP="00A24961" w:rsidRDefault="00C80DF4" w14:paraId="35F172A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ALB157</w:t>
            </w:r>
          </w:p>
        </w:tc>
        <w:tc>
          <w:tcPr>
            <w:tcW w:w="1079" w:type="pct"/>
            <w:noWrap/>
            <w:vAlign w:val="center"/>
            <w:hideMark/>
          </w:tcPr>
          <w:p w:rsidRPr="001D7FA5" w:rsidR="00C80DF4" w:rsidP="00A24961" w:rsidRDefault="00C80DF4" w14:paraId="0AC93FA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659C87B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21/11/2025</w:t>
            </w:r>
          </w:p>
        </w:tc>
        <w:tc>
          <w:tcPr>
            <w:tcW w:w="632" w:type="pct"/>
            <w:noWrap/>
            <w:vAlign w:val="center"/>
            <w:hideMark/>
          </w:tcPr>
          <w:p w:rsidRPr="001D7FA5" w:rsidR="00C80DF4" w:rsidP="00A24961" w:rsidRDefault="00C80DF4" w14:paraId="4110713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15080</w:t>
            </w:r>
          </w:p>
        </w:tc>
      </w:tr>
      <w:tr w:rsidRPr="00A24961" w:rsidR="004971A7" w:rsidTr="00A24961" w14:paraId="2B6A6425"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7CD4202E" w14:textId="77777777">
            <w:pPr>
              <w:jc w:val="center"/>
              <w:rPr>
                <w:rFonts w:eastAsia="Times New Roman"/>
                <w:color w:val="000000"/>
                <w:sz w:val="18"/>
                <w:szCs w:val="18"/>
              </w:rPr>
            </w:pPr>
            <w:r w:rsidRPr="001D7FA5">
              <w:rPr>
                <w:rFonts w:eastAsia="Times New Roman"/>
                <w:color w:val="000000"/>
                <w:sz w:val="18"/>
                <w:szCs w:val="18"/>
              </w:rPr>
              <w:t>230</w:t>
            </w:r>
          </w:p>
        </w:tc>
        <w:tc>
          <w:tcPr>
            <w:tcW w:w="1652" w:type="pct"/>
            <w:noWrap/>
            <w:vAlign w:val="center"/>
            <w:hideMark/>
          </w:tcPr>
          <w:p w:rsidRPr="001D7FA5" w:rsidR="00C80DF4" w:rsidP="00A24961" w:rsidRDefault="00C80DF4" w14:paraId="70E38D3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AL2706</w:t>
            </w:r>
          </w:p>
        </w:tc>
        <w:tc>
          <w:tcPr>
            <w:tcW w:w="1079" w:type="pct"/>
            <w:noWrap/>
            <w:vAlign w:val="center"/>
            <w:hideMark/>
          </w:tcPr>
          <w:p w:rsidRPr="001D7FA5" w:rsidR="00C80DF4" w:rsidP="00A24961" w:rsidRDefault="00C80DF4" w14:paraId="64ADE87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7EBC544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21/11/2025</w:t>
            </w:r>
          </w:p>
        </w:tc>
        <w:tc>
          <w:tcPr>
            <w:tcW w:w="632" w:type="pct"/>
            <w:noWrap/>
            <w:vAlign w:val="center"/>
            <w:hideMark/>
          </w:tcPr>
          <w:p w:rsidRPr="001D7FA5" w:rsidR="00C80DF4" w:rsidP="00A24961" w:rsidRDefault="00C80DF4" w14:paraId="19FA1E5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15043</w:t>
            </w:r>
          </w:p>
        </w:tc>
      </w:tr>
      <w:tr w:rsidRPr="00A24961" w:rsidR="004971A7" w:rsidTr="00A24961" w14:paraId="2790838E"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2B909AF0" w14:textId="77777777">
            <w:pPr>
              <w:jc w:val="center"/>
              <w:rPr>
                <w:rFonts w:eastAsia="Times New Roman"/>
                <w:color w:val="000000"/>
                <w:sz w:val="18"/>
                <w:szCs w:val="18"/>
              </w:rPr>
            </w:pPr>
            <w:r w:rsidRPr="001D7FA5">
              <w:rPr>
                <w:rFonts w:eastAsia="Times New Roman"/>
                <w:color w:val="000000"/>
                <w:sz w:val="18"/>
                <w:szCs w:val="18"/>
              </w:rPr>
              <w:t>231</w:t>
            </w:r>
          </w:p>
        </w:tc>
        <w:tc>
          <w:tcPr>
            <w:tcW w:w="1652" w:type="pct"/>
            <w:noWrap/>
            <w:vAlign w:val="center"/>
            <w:hideMark/>
          </w:tcPr>
          <w:p w:rsidRPr="001D7FA5" w:rsidR="00C80DF4" w:rsidP="00A24961" w:rsidRDefault="00C80DF4" w14:paraId="6594A53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CCEL19_102</w:t>
            </w:r>
          </w:p>
        </w:tc>
        <w:tc>
          <w:tcPr>
            <w:tcW w:w="1079" w:type="pct"/>
            <w:noWrap/>
            <w:vAlign w:val="center"/>
            <w:hideMark/>
          </w:tcPr>
          <w:p w:rsidRPr="001D7FA5" w:rsidR="00C80DF4" w:rsidP="00A24961" w:rsidRDefault="00C80DF4" w14:paraId="1292A8B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25986660</w:t>
            </w:r>
          </w:p>
        </w:tc>
        <w:tc>
          <w:tcPr>
            <w:tcW w:w="1111" w:type="pct"/>
            <w:noWrap/>
            <w:vAlign w:val="center"/>
            <w:hideMark/>
          </w:tcPr>
          <w:p w:rsidRPr="001D7FA5" w:rsidR="00C80DF4" w:rsidP="00A24961" w:rsidRDefault="00C80DF4" w14:paraId="1F5E37E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21/11/2025</w:t>
            </w:r>
          </w:p>
        </w:tc>
        <w:tc>
          <w:tcPr>
            <w:tcW w:w="632" w:type="pct"/>
            <w:noWrap/>
            <w:vAlign w:val="center"/>
            <w:hideMark/>
          </w:tcPr>
          <w:p w:rsidRPr="001D7FA5" w:rsidR="00C80DF4" w:rsidP="00A24961" w:rsidRDefault="00C80DF4" w14:paraId="7C92D20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15085</w:t>
            </w:r>
          </w:p>
        </w:tc>
      </w:tr>
      <w:tr w:rsidRPr="00A24961" w:rsidR="004971A7" w:rsidTr="00A24961" w14:paraId="62F62856"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6E13A1CB" w14:textId="77777777">
            <w:pPr>
              <w:jc w:val="center"/>
              <w:rPr>
                <w:rFonts w:eastAsia="Times New Roman"/>
                <w:color w:val="000000"/>
                <w:sz w:val="18"/>
                <w:szCs w:val="18"/>
              </w:rPr>
            </w:pPr>
            <w:r w:rsidRPr="001D7FA5">
              <w:rPr>
                <w:rFonts w:eastAsia="Times New Roman"/>
                <w:color w:val="000000"/>
                <w:sz w:val="18"/>
                <w:szCs w:val="18"/>
              </w:rPr>
              <w:t>232</w:t>
            </w:r>
          </w:p>
        </w:tc>
        <w:tc>
          <w:tcPr>
            <w:tcW w:w="1652" w:type="pct"/>
            <w:noWrap/>
            <w:vAlign w:val="center"/>
            <w:hideMark/>
          </w:tcPr>
          <w:p w:rsidRPr="001D7FA5" w:rsidR="00C80DF4" w:rsidP="00A24961" w:rsidRDefault="00C80DF4" w14:paraId="0232E65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SCJ17E190107</w:t>
            </w:r>
          </w:p>
        </w:tc>
        <w:tc>
          <w:tcPr>
            <w:tcW w:w="1079" w:type="pct"/>
            <w:noWrap/>
            <w:vAlign w:val="center"/>
            <w:hideMark/>
          </w:tcPr>
          <w:p w:rsidRPr="001D7FA5" w:rsidR="00C80DF4" w:rsidP="00A24961" w:rsidRDefault="00C80DF4" w14:paraId="75BAE87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25986999</w:t>
            </w:r>
          </w:p>
        </w:tc>
        <w:tc>
          <w:tcPr>
            <w:tcW w:w="1111" w:type="pct"/>
            <w:noWrap/>
            <w:vAlign w:val="center"/>
            <w:hideMark/>
          </w:tcPr>
          <w:p w:rsidRPr="001D7FA5" w:rsidR="00C80DF4" w:rsidP="00A24961" w:rsidRDefault="00C80DF4" w14:paraId="1E75608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21/11/2025</w:t>
            </w:r>
          </w:p>
        </w:tc>
        <w:tc>
          <w:tcPr>
            <w:tcW w:w="632" w:type="pct"/>
            <w:noWrap/>
            <w:vAlign w:val="center"/>
            <w:hideMark/>
          </w:tcPr>
          <w:p w:rsidRPr="001D7FA5" w:rsidR="00C80DF4" w:rsidP="00A24961" w:rsidRDefault="00C80DF4" w14:paraId="1803C05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15087</w:t>
            </w:r>
          </w:p>
        </w:tc>
      </w:tr>
      <w:tr w:rsidRPr="00A24961" w:rsidR="004971A7" w:rsidTr="00A24961" w14:paraId="0EC260AF"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18765292" w14:textId="77777777">
            <w:pPr>
              <w:jc w:val="center"/>
              <w:rPr>
                <w:rFonts w:eastAsia="Times New Roman"/>
                <w:color w:val="000000"/>
                <w:sz w:val="18"/>
                <w:szCs w:val="18"/>
              </w:rPr>
            </w:pPr>
            <w:r w:rsidRPr="001D7FA5">
              <w:rPr>
                <w:rFonts w:eastAsia="Times New Roman"/>
                <w:color w:val="000000"/>
                <w:sz w:val="18"/>
                <w:szCs w:val="18"/>
              </w:rPr>
              <w:t>233</w:t>
            </w:r>
          </w:p>
        </w:tc>
        <w:tc>
          <w:tcPr>
            <w:tcW w:w="1652" w:type="pct"/>
            <w:noWrap/>
            <w:vAlign w:val="center"/>
            <w:hideMark/>
          </w:tcPr>
          <w:p w:rsidRPr="001D7FA5" w:rsidR="00C80DF4" w:rsidP="00A24961" w:rsidRDefault="00C80DF4" w14:paraId="0E4A710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CCEL19_0024</w:t>
            </w:r>
          </w:p>
        </w:tc>
        <w:tc>
          <w:tcPr>
            <w:tcW w:w="1079" w:type="pct"/>
            <w:noWrap/>
            <w:vAlign w:val="center"/>
            <w:hideMark/>
          </w:tcPr>
          <w:p w:rsidRPr="001D7FA5" w:rsidR="00C80DF4" w:rsidP="00A24961" w:rsidRDefault="00C80DF4" w14:paraId="58DEBFA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25987463</w:t>
            </w:r>
          </w:p>
        </w:tc>
        <w:tc>
          <w:tcPr>
            <w:tcW w:w="1111" w:type="pct"/>
            <w:noWrap/>
            <w:vAlign w:val="center"/>
            <w:hideMark/>
          </w:tcPr>
          <w:p w:rsidRPr="001D7FA5" w:rsidR="00C80DF4" w:rsidP="00A24961" w:rsidRDefault="00C80DF4" w14:paraId="746C618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21/11/2025</w:t>
            </w:r>
          </w:p>
        </w:tc>
        <w:tc>
          <w:tcPr>
            <w:tcW w:w="632" w:type="pct"/>
            <w:noWrap/>
            <w:vAlign w:val="center"/>
            <w:hideMark/>
          </w:tcPr>
          <w:p w:rsidRPr="001D7FA5" w:rsidR="00C80DF4" w:rsidP="00A24961" w:rsidRDefault="00C80DF4" w14:paraId="7CE5964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15088</w:t>
            </w:r>
          </w:p>
        </w:tc>
      </w:tr>
      <w:tr w:rsidRPr="00A24961" w:rsidR="004971A7" w:rsidTr="00A24961" w14:paraId="4F87A872"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5203D30B" w14:textId="77777777">
            <w:pPr>
              <w:jc w:val="center"/>
              <w:rPr>
                <w:rFonts w:eastAsia="Times New Roman"/>
                <w:color w:val="000000"/>
                <w:sz w:val="18"/>
                <w:szCs w:val="18"/>
              </w:rPr>
            </w:pPr>
            <w:r w:rsidRPr="001D7FA5">
              <w:rPr>
                <w:rFonts w:eastAsia="Times New Roman"/>
                <w:color w:val="000000"/>
                <w:sz w:val="18"/>
                <w:szCs w:val="18"/>
              </w:rPr>
              <w:t>234</w:t>
            </w:r>
          </w:p>
        </w:tc>
        <w:tc>
          <w:tcPr>
            <w:tcW w:w="1652" w:type="pct"/>
            <w:noWrap/>
            <w:vAlign w:val="center"/>
            <w:hideMark/>
          </w:tcPr>
          <w:p w:rsidRPr="001D7FA5" w:rsidR="00C80DF4" w:rsidP="00A24961" w:rsidRDefault="00C80DF4" w14:paraId="77C4330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PCE24043</w:t>
            </w:r>
          </w:p>
        </w:tc>
        <w:tc>
          <w:tcPr>
            <w:tcW w:w="1079" w:type="pct"/>
            <w:noWrap/>
            <w:vAlign w:val="center"/>
            <w:hideMark/>
          </w:tcPr>
          <w:p w:rsidRPr="001D7FA5" w:rsidR="00C80DF4" w:rsidP="00A24961" w:rsidRDefault="00C80DF4" w14:paraId="3CE73C5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25987473</w:t>
            </w:r>
          </w:p>
        </w:tc>
        <w:tc>
          <w:tcPr>
            <w:tcW w:w="1111" w:type="pct"/>
            <w:noWrap/>
            <w:vAlign w:val="center"/>
            <w:hideMark/>
          </w:tcPr>
          <w:p w:rsidRPr="001D7FA5" w:rsidR="00C80DF4" w:rsidP="00A24961" w:rsidRDefault="00C80DF4" w14:paraId="0E02752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21/11/2025</w:t>
            </w:r>
          </w:p>
        </w:tc>
        <w:tc>
          <w:tcPr>
            <w:tcW w:w="632" w:type="pct"/>
            <w:noWrap/>
            <w:vAlign w:val="center"/>
            <w:hideMark/>
          </w:tcPr>
          <w:p w:rsidRPr="001D7FA5" w:rsidR="00C80DF4" w:rsidP="00A24961" w:rsidRDefault="00C80DF4" w14:paraId="0F551EB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15074</w:t>
            </w:r>
          </w:p>
        </w:tc>
      </w:tr>
      <w:tr w:rsidRPr="00A24961" w:rsidR="004971A7" w:rsidTr="00A24961" w14:paraId="4415CC48"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2255FB14" w14:textId="77777777">
            <w:pPr>
              <w:jc w:val="center"/>
              <w:rPr>
                <w:rFonts w:eastAsia="Times New Roman"/>
                <w:color w:val="000000"/>
                <w:sz w:val="18"/>
                <w:szCs w:val="18"/>
              </w:rPr>
            </w:pPr>
            <w:r w:rsidRPr="001D7FA5">
              <w:rPr>
                <w:rFonts w:eastAsia="Times New Roman"/>
                <w:color w:val="000000"/>
                <w:sz w:val="18"/>
                <w:szCs w:val="18"/>
              </w:rPr>
              <w:t>235</w:t>
            </w:r>
          </w:p>
        </w:tc>
        <w:tc>
          <w:tcPr>
            <w:tcW w:w="1652" w:type="pct"/>
            <w:noWrap/>
            <w:vAlign w:val="center"/>
            <w:hideMark/>
          </w:tcPr>
          <w:p w:rsidRPr="001D7FA5" w:rsidR="00C80DF4" w:rsidP="00A24961" w:rsidRDefault="00C80DF4" w14:paraId="578DE3B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SFGN_47</w:t>
            </w:r>
          </w:p>
        </w:tc>
        <w:tc>
          <w:tcPr>
            <w:tcW w:w="1079" w:type="pct"/>
            <w:noWrap/>
            <w:vAlign w:val="center"/>
            <w:hideMark/>
          </w:tcPr>
          <w:p w:rsidRPr="001D7FA5" w:rsidR="00C80DF4" w:rsidP="00A24961" w:rsidRDefault="00C80DF4" w14:paraId="7964C45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25988294</w:t>
            </w:r>
          </w:p>
        </w:tc>
        <w:tc>
          <w:tcPr>
            <w:tcW w:w="1111" w:type="pct"/>
            <w:noWrap/>
            <w:vAlign w:val="center"/>
            <w:hideMark/>
          </w:tcPr>
          <w:p w:rsidRPr="001D7FA5" w:rsidR="00C80DF4" w:rsidP="00A24961" w:rsidRDefault="00C80DF4" w14:paraId="29CCD23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21/11/2025</w:t>
            </w:r>
          </w:p>
        </w:tc>
        <w:tc>
          <w:tcPr>
            <w:tcW w:w="632" w:type="pct"/>
            <w:noWrap/>
            <w:vAlign w:val="center"/>
            <w:hideMark/>
          </w:tcPr>
          <w:p w:rsidRPr="001D7FA5" w:rsidR="00C80DF4" w:rsidP="00A24961" w:rsidRDefault="00C80DF4" w14:paraId="31A939A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15095</w:t>
            </w:r>
          </w:p>
        </w:tc>
      </w:tr>
      <w:tr w:rsidRPr="00A24961" w:rsidR="004971A7" w:rsidTr="00A24961" w14:paraId="1432F2ED"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134AAF5D" w14:textId="77777777">
            <w:pPr>
              <w:jc w:val="center"/>
              <w:rPr>
                <w:rFonts w:eastAsia="Times New Roman"/>
                <w:color w:val="000000"/>
                <w:sz w:val="18"/>
                <w:szCs w:val="18"/>
              </w:rPr>
            </w:pPr>
            <w:r w:rsidRPr="001D7FA5">
              <w:rPr>
                <w:rFonts w:eastAsia="Times New Roman"/>
                <w:color w:val="000000"/>
                <w:sz w:val="18"/>
                <w:szCs w:val="18"/>
              </w:rPr>
              <w:t>236</w:t>
            </w:r>
          </w:p>
        </w:tc>
        <w:tc>
          <w:tcPr>
            <w:tcW w:w="1652" w:type="pct"/>
            <w:noWrap/>
            <w:vAlign w:val="center"/>
            <w:hideMark/>
          </w:tcPr>
          <w:p w:rsidRPr="001D7FA5" w:rsidR="00C80DF4" w:rsidP="00A24961" w:rsidRDefault="00C80DF4" w14:paraId="3336480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AL1350</w:t>
            </w:r>
          </w:p>
        </w:tc>
        <w:tc>
          <w:tcPr>
            <w:tcW w:w="1079" w:type="pct"/>
            <w:noWrap/>
            <w:vAlign w:val="center"/>
            <w:hideMark/>
          </w:tcPr>
          <w:p w:rsidRPr="001D7FA5" w:rsidR="00C80DF4" w:rsidP="00A24961" w:rsidRDefault="00C80DF4" w14:paraId="4475BB5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25988354.</w:t>
            </w:r>
          </w:p>
        </w:tc>
        <w:tc>
          <w:tcPr>
            <w:tcW w:w="1111" w:type="pct"/>
            <w:noWrap/>
            <w:vAlign w:val="center"/>
            <w:hideMark/>
          </w:tcPr>
          <w:p w:rsidRPr="001D7FA5" w:rsidR="00C80DF4" w:rsidP="00A24961" w:rsidRDefault="00C80DF4" w14:paraId="73A1A69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21/11/2025</w:t>
            </w:r>
          </w:p>
        </w:tc>
        <w:tc>
          <w:tcPr>
            <w:tcW w:w="632" w:type="pct"/>
            <w:noWrap/>
            <w:vAlign w:val="center"/>
            <w:hideMark/>
          </w:tcPr>
          <w:p w:rsidRPr="001D7FA5" w:rsidR="00C80DF4" w:rsidP="00A24961" w:rsidRDefault="00C80DF4" w14:paraId="1B7FE2F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14235</w:t>
            </w:r>
          </w:p>
        </w:tc>
      </w:tr>
      <w:tr w:rsidRPr="00A24961" w:rsidR="004971A7" w:rsidTr="00A24961" w14:paraId="54FFCA2E"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019E35BC" w14:textId="77777777">
            <w:pPr>
              <w:jc w:val="center"/>
              <w:rPr>
                <w:rFonts w:eastAsia="Times New Roman"/>
                <w:color w:val="000000"/>
                <w:sz w:val="18"/>
                <w:szCs w:val="18"/>
              </w:rPr>
            </w:pPr>
            <w:r w:rsidRPr="001D7FA5">
              <w:rPr>
                <w:rFonts w:eastAsia="Times New Roman"/>
                <w:color w:val="000000"/>
                <w:sz w:val="18"/>
                <w:szCs w:val="18"/>
              </w:rPr>
              <w:t>237</w:t>
            </w:r>
          </w:p>
        </w:tc>
        <w:tc>
          <w:tcPr>
            <w:tcW w:w="1652" w:type="pct"/>
            <w:noWrap/>
            <w:vAlign w:val="center"/>
            <w:hideMark/>
          </w:tcPr>
          <w:p w:rsidRPr="001D7FA5" w:rsidR="00C80DF4" w:rsidP="00A24961" w:rsidRDefault="00C80DF4" w14:paraId="2D80134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SCJ17E010014</w:t>
            </w:r>
          </w:p>
        </w:tc>
        <w:tc>
          <w:tcPr>
            <w:tcW w:w="1079" w:type="pct"/>
            <w:noWrap/>
            <w:vAlign w:val="center"/>
            <w:hideMark/>
          </w:tcPr>
          <w:p w:rsidRPr="001D7FA5" w:rsidR="00C80DF4" w:rsidP="00A24961" w:rsidRDefault="00C80DF4" w14:paraId="2570B4E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25991886</w:t>
            </w:r>
          </w:p>
        </w:tc>
        <w:tc>
          <w:tcPr>
            <w:tcW w:w="1111" w:type="pct"/>
            <w:noWrap/>
            <w:vAlign w:val="center"/>
            <w:hideMark/>
          </w:tcPr>
          <w:p w:rsidRPr="001D7FA5" w:rsidR="00C80DF4" w:rsidP="00A24961" w:rsidRDefault="00C80DF4" w14:paraId="6FD80D8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22/11/2025</w:t>
            </w:r>
          </w:p>
        </w:tc>
        <w:tc>
          <w:tcPr>
            <w:tcW w:w="632" w:type="pct"/>
            <w:noWrap/>
            <w:vAlign w:val="center"/>
            <w:hideMark/>
          </w:tcPr>
          <w:p w:rsidRPr="001D7FA5" w:rsidR="00C80DF4" w:rsidP="00A24961" w:rsidRDefault="00C80DF4" w14:paraId="4E8B671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15072</w:t>
            </w:r>
          </w:p>
        </w:tc>
      </w:tr>
      <w:tr w:rsidRPr="00A24961" w:rsidR="004971A7" w:rsidTr="00A24961" w14:paraId="714C9330"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73FC3035" w14:textId="77777777">
            <w:pPr>
              <w:jc w:val="center"/>
              <w:rPr>
                <w:rFonts w:eastAsia="Times New Roman"/>
                <w:color w:val="000000"/>
                <w:sz w:val="18"/>
                <w:szCs w:val="18"/>
              </w:rPr>
            </w:pPr>
            <w:r w:rsidRPr="001D7FA5">
              <w:rPr>
                <w:rFonts w:eastAsia="Times New Roman"/>
                <w:color w:val="000000"/>
                <w:sz w:val="18"/>
                <w:szCs w:val="18"/>
              </w:rPr>
              <w:t>238</w:t>
            </w:r>
          </w:p>
        </w:tc>
        <w:tc>
          <w:tcPr>
            <w:tcW w:w="1652" w:type="pct"/>
            <w:noWrap/>
            <w:vAlign w:val="center"/>
            <w:hideMark/>
          </w:tcPr>
          <w:p w:rsidRPr="001D7FA5" w:rsidR="00C80DF4" w:rsidP="00A24961" w:rsidRDefault="00C80DF4" w14:paraId="2CD257D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FVS-1149</w:t>
            </w:r>
          </w:p>
        </w:tc>
        <w:tc>
          <w:tcPr>
            <w:tcW w:w="1079" w:type="pct"/>
            <w:noWrap/>
            <w:vAlign w:val="center"/>
            <w:hideMark/>
          </w:tcPr>
          <w:p w:rsidRPr="001D7FA5" w:rsidR="00C80DF4" w:rsidP="00A24961" w:rsidRDefault="00C80DF4" w14:paraId="1C81A7C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25991938</w:t>
            </w:r>
          </w:p>
        </w:tc>
        <w:tc>
          <w:tcPr>
            <w:tcW w:w="1111" w:type="pct"/>
            <w:noWrap/>
            <w:vAlign w:val="center"/>
            <w:hideMark/>
          </w:tcPr>
          <w:p w:rsidRPr="001D7FA5" w:rsidR="00C80DF4" w:rsidP="00A24961" w:rsidRDefault="00C80DF4" w14:paraId="350F609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22/11/2025</w:t>
            </w:r>
          </w:p>
        </w:tc>
        <w:tc>
          <w:tcPr>
            <w:tcW w:w="632" w:type="pct"/>
            <w:noWrap/>
            <w:vAlign w:val="center"/>
            <w:hideMark/>
          </w:tcPr>
          <w:p w:rsidRPr="001D7FA5" w:rsidR="00C80DF4" w:rsidP="00A24961" w:rsidRDefault="00C80DF4" w14:paraId="29F9DAD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15102</w:t>
            </w:r>
          </w:p>
        </w:tc>
      </w:tr>
      <w:tr w:rsidRPr="00A24961" w:rsidR="004971A7" w:rsidTr="00A24961" w14:paraId="02B775E3"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21B77DAB" w14:textId="77777777">
            <w:pPr>
              <w:jc w:val="center"/>
              <w:rPr>
                <w:rFonts w:eastAsia="Times New Roman"/>
                <w:color w:val="000000"/>
                <w:sz w:val="18"/>
                <w:szCs w:val="18"/>
              </w:rPr>
            </w:pPr>
            <w:r w:rsidRPr="001D7FA5">
              <w:rPr>
                <w:rFonts w:eastAsia="Times New Roman"/>
                <w:color w:val="000000"/>
                <w:sz w:val="18"/>
                <w:szCs w:val="18"/>
              </w:rPr>
              <w:t>239</w:t>
            </w:r>
          </w:p>
        </w:tc>
        <w:tc>
          <w:tcPr>
            <w:tcW w:w="1652" w:type="pct"/>
            <w:noWrap/>
            <w:vAlign w:val="center"/>
            <w:hideMark/>
          </w:tcPr>
          <w:p w:rsidRPr="001D7FA5" w:rsidR="00C80DF4" w:rsidP="00A24961" w:rsidRDefault="00C80DF4" w14:paraId="175CCBE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AL2640</w:t>
            </w:r>
          </w:p>
        </w:tc>
        <w:tc>
          <w:tcPr>
            <w:tcW w:w="1079" w:type="pct"/>
            <w:noWrap/>
            <w:vAlign w:val="center"/>
            <w:hideMark/>
          </w:tcPr>
          <w:p w:rsidRPr="001D7FA5" w:rsidR="00C80DF4" w:rsidP="00A24961" w:rsidRDefault="00C80DF4" w14:paraId="5E0670D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25991939</w:t>
            </w:r>
          </w:p>
        </w:tc>
        <w:tc>
          <w:tcPr>
            <w:tcW w:w="1111" w:type="pct"/>
            <w:noWrap/>
            <w:vAlign w:val="center"/>
            <w:hideMark/>
          </w:tcPr>
          <w:p w:rsidRPr="001D7FA5" w:rsidR="00C80DF4" w:rsidP="00A24961" w:rsidRDefault="00C80DF4" w14:paraId="3824F7B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22/11/2025</w:t>
            </w:r>
          </w:p>
        </w:tc>
        <w:tc>
          <w:tcPr>
            <w:tcW w:w="632" w:type="pct"/>
            <w:noWrap/>
            <w:vAlign w:val="center"/>
            <w:hideMark/>
          </w:tcPr>
          <w:p w:rsidRPr="001D7FA5" w:rsidR="00C80DF4" w:rsidP="00A24961" w:rsidRDefault="00C80DF4" w14:paraId="7D3F5BF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15094</w:t>
            </w:r>
          </w:p>
        </w:tc>
      </w:tr>
      <w:tr w:rsidRPr="00A24961" w:rsidR="004971A7" w:rsidTr="00A24961" w14:paraId="4C621EDF"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53323BA3" w14:textId="77777777">
            <w:pPr>
              <w:jc w:val="center"/>
              <w:rPr>
                <w:rFonts w:eastAsia="Times New Roman"/>
                <w:color w:val="000000"/>
                <w:sz w:val="18"/>
                <w:szCs w:val="18"/>
              </w:rPr>
            </w:pPr>
            <w:r w:rsidRPr="001D7FA5">
              <w:rPr>
                <w:rFonts w:eastAsia="Times New Roman"/>
                <w:color w:val="000000"/>
                <w:sz w:val="18"/>
                <w:szCs w:val="18"/>
              </w:rPr>
              <w:t>240</w:t>
            </w:r>
          </w:p>
        </w:tc>
        <w:tc>
          <w:tcPr>
            <w:tcW w:w="1652" w:type="pct"/>
            <w:noWrap/>
            <w:vAlign w:val="center"/>
            <w:hideMark/>
          </w:tcPr>
          <w:p w:rsidRPr="001D7FA5" w:rsidR="00C80DF4" w:rsidP="00A24961" w:rsidRDefault="00C80DF4" w14:paraId="4926C29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ESU-040</w:t>
            </w:r>
          </w:p>
        </w:tc>
        <w:tc>
          <w:tcPr>
            <w:tcW w:w="1079" w:type="pct"/>
            <w:noWrap/>
            <w:vAlign w:val="center"/>
            <w:hideMark/>
          </w:tcPr>
          <w:p w:rsidRPr="001D7FA5" w:rsidR="00C80DF4" w:rsidP="00A24961" w:rsidRDefault="00C80DF4" w14:paraId="6F032A2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67755FE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22/11/2025</w:t>
            </w:r>
          </w:p>
        </w:tc>
        <w:tc>
          <w:tcPr>
            <w:tcW w:w="632" w:type="pct"/>
            <w:noWrap/>
            <w:vAlign w:val="center"/>
            <w:hideMark/>
          </w:tcPr>
          <w:p w:rsidRPr="001D7FA5" w:rsidR="00C80DF4" w:rsidP="00A24961" w:rsidRDefault="00C80DF4" w14:paraId="1CED083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1271</w:t>
            </w:r>
          </w:p>
        </w:tc>
      </w:tr>
      <w:tr w:rsidRPr="00A24961" w:rsidR="004971A7" w:rsidTr="00A24961" w14:paraId="14C8337B"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6B471D83" w14:textId="77777777">
            <w:pPr>
              <w:jc w:val="center"/>
              <w:rPr>
                <w:rFonts w:eastAsia="Times New Roman"/>
                <w:color w:val="000000"/>
                <w:sz w:val="18"/>
                <w:szCs w:val="18"/>
              </w:rPr>
            </w:pPr>
            <w:r w:rsidRPr="001D7FA5">
              <w:rPr>
                <w:rFonts w:eastAsia="Times New Roman"/>
                <w:color w:val="000000"/>
                <w:sz w:val="18"/>
                <w:szCs w:val="18"/>
              </w:rPr>
              <w:t>241</w:t>
            </w:r>
          </w:p>
        </w:tc>
        <w:tc>
          <w:tcPr>
            <w:tcW w:w="1652" w:type="pct"/>
            <w:noWrap/>
            <w:vAlign w:val="center"/>
            <w:hideMark/>
          </w:tcPr>
          <w:p w:rsidRPr="001D7FA5" w:rsidR="00C80DF4" w:rsidP="00A24961" w:rsidRDefault="00C80DF4" w14:paraId="224415E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SCJ17E010079</w:t>
            </w:r>
          </w:p>
        </w:tc>
        <w:tc>
          <w:tcPr>
            <w:tcW w:w="1079" w:type="pct"/>
            <w:noWrap/>
            <w:vAlign w:val="center"/>
            <w:hideMark/>
          </w:tcPr>
          <w:p w:rsidRPr="001D7FA5" w:rsidR="00C80DF4" w:rsidP="00A24961" w:rsidRDefault="00C80DF4" w14:paraId="2908838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25991966</w:t>
            </w:r>
          </w:p>
        </w:tc>
        <w:tc>
          <w:tcPr>
            <w:tcW w:w="1111" w:type="pct"/>
            <w:noWrap/>
            <w:vAlign w:val="center"/>
            <w:hideMark/>
          </w:tcPr>
          <w:p w:rsidRPr="001D7FA5" w:rsidR="00C80DF4" w:rsidP="00A24961" w:rsidRDefault="00C80DF4" w14:paraId="46A99DC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22/11/2025</w:t>
            </w:r>
          </w:p>
        </w:tc>
        <w:tc>
          <w:tcPr>
            <w:tcW w:w="632" w:type="pct"/>
            <w:noWrap/>
            <w:vAlign w:val="center"/>
            <w:hideMark/>
          </w:tcPr>
          <w:p w:rsidRPr="001D7FA5" w:rsidR="00C80DF4" w:rsidP="00A24961" w:rsidRDefault="00C80DF4" w14:paraId="741640F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15089</w:t>
            </w:r>
          </w:p>
        </w:tc>
      </w:tr>
      <w:tr w:rsidRPr="00A24961" w:rsidR="004971A7" w:rsidTr="00A24961" w14:paraId="6BC98862"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5F6BBC0A" w14:textId="77777777">
            <w:pPr>
              <w:jc w:val="center"/>
              <w:rPr>
                <w:rFonts w:eastAsia="Times New Roman"/>
                <w:color w:val="000000"/>
                <w:sz w:val="18"/>
                <w:szCs w:val="18"/>
              </w:rPr>
            </w:pPr>
            <w:r w:rsidRPr="001D7FA5">
              <w:rPr>
                <w:rFonts w:eastAsia="Times New Roman"/>
                <w:color w:val="000000"/>
                <w:sz w:val="18"/>
                <w:szCs w:val="18"/>
              </w:rPr>
              <w:t>242</w:t>
            </w:r>
          </w:p>
        </w:tc>
        <w:tc>
          <w:tcPr>
            <w:tcW w:w="1652" w:type="pct"/>
            <w:noWrap/>
            <w:vAlign w:val="center"/>
            <w:hideMark/>
          </w:tcPr>
          <w:p w:rsidRPr="001D7FA5" w:rsidR="00C80DF4" w:rsidP="00A24961" w:rsidRDefault="00C80DF4" w14:paraId="4319BAF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SCJ17E030019</w:t>
            </w:r>
          </w:p>
        </w:tc>
        <w:tc>
          <w:tcPr>
            <w:tcW w:w="1079" w:type="pct"/>
            <w:noWrap/>
            <w:vAlign w:val="center"/>
            <w:hideMark/>
          </w:tcPr>
          <w:p w:rsidRPr="001D7FA5" w:rsidR="00C80DF4" w:rsidP="00A24961" w:rsidRDefault="00C80DF4" w14:paraId="4D26DF8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25991974</w:t>
            </w:r>
          </w:p>
        </w:tc>
        <w:tc>
          <w:tcPr>
            <w:tcW w:w="1111" w:type="pct"/>
            <w:noWrap/>
            <w:vAlign w:val="center"/>
            <w:hideMark/>
          </w:tcPr>
          <w:p w:rsidRPr="001D7FA5" w:rsidR="00C80DF4" w:rsidP="00A24961" w:rsidRDefault="00C80DF4" w14:paraId="6759847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22/11/2025</w:t>
            </w:r>
          </w:p>
        </w:tc>
        <w:tc>
          <w:tcPr>
            <w:tcW w:w="632" w:type="pct"/>
            <w:noWrap/>
            <w:vAlign w:val="center"/>
            <w:hideMark/>
          </w:tcPr>
          <w:p w:rsidRPr="001D7FA5" w:rsidR="00C80DF4" w:rsidP="00A24961" w:rsidRDefault="00C80DF4" w14:paraId="703CE92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15090</w:t>
            </w:r>
          </w:p>
        </w:tc>
      </w:tr>
      <w:tr w:rsidRPr="00A24961" w:rsidR="004971A7" w:rsidTr="00A24961" w14:paraId="5F9CFE31"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2D820453" w14:textId="77777777">
            <w:pPr>
              <w:jc w:val="center"/>
              <w:rPr>
                <w:rFonts w:eastAsia="Times New Roman"/>
                <w:color w:val="000000"/>
                <w:sz w:val="18"/>
                <w:szCs w:val="18"/>
              </w:rPr>
            </w:pPr>
            <w:r w:rsidRPr="001D7FA5">
              <w:rPr>
                <w:rFonts w:eastAsia="Times New Roman"/>
                <w:color w:val="000000"/>
                <w:sz w:val="18"/>
                <w:szCs w:val="18"/>
              </w:rPr>
              <w:t>243</w:t>
            </w:r>
          </w:p>
        </w:tc>
        <w:tc>
          <w:tcPr>
            <w:tcW w:w="1652" w:type="pct"/>
            <w:noWrap/>
            <w:vAlign w:val="center"/>
            <w:hideMark/>
          </w:tcPr>
          <w:p w:rsidRPr="001D7FA5" w:rsidR="00C80DF4" w:rsidP="00A24961" w:rsidRDefault="00C80DF4" w14:paraId="6FECAD3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SCJ17E030047</w:t>
            </w:r>
          </w:p>
        </w:tc>
        <w:tc>
          <w:tcPr>
            <w:tcW w:w="1079" w:type="pct"/>
            <w:noWrap/>
            <w:vAlign w:val="center"/>
            <w:hideMark/>
          </w:tcPr>
          <w:p w:rsidRPr="001D7FA5" w:rsidR="00C80DF4" w:rsidP="00A24961" w:rsidRDefault="00C80DF4" w14:paraId="65BDA7E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25991995</w:t>
            </w:r>
          </w:p>
        </w:tc>
        <w:tc>
          <w:tcPr>
            <w:tcW w:w="1111" w:type="pct"/>
            <w:noWrap/>
            <w:vAlign w:val="center"/>
            <w:hideMark/>
          </w:tcPr>
          <w:p w:rsidRPr="001D7FA5" w:rsidR="00C80DF4" w:rsidP="00A24961" w:rsidRDefault="00C80DF4" w14:paraId="37DF97F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22/11/2025</w:t>
            </w:r>
          </w:p>
        </w:tc>
        <w:tc>
          <w:tcPr>
            <w:tcW w:w="632" w:type="pct"/>
            <w:noWrap/>
            <w:vAlign w:val="center"/>
            <w:hideMark/>
          </w:tcPr>
          <w:p w:rsidRPr="001D7FA5" w:rsidR="00C80DF4" w:rsidP="00A24961" w:rsidRDefault="00C80DF4" w14:paraId="17D4F3E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15105</w:t>
            </w:r>
          </w:p>
        </w:tc>
      </w:tr>
      <w:tr w:rsidRPr="00A24961" w:rsidR="004971A7" w:rsidTr="00A24961" w14:paraId="1E3E1005"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24D07685" w14:textId="77777777">
            <w:pPr>
              <w:jc w:val="center"/>
              <w:rPr>
                <w:rFonts w:eastAsia="Times New Roman"/>
                <w:color w:val="000000"/>
                <w:sz w:val="18"/>
                <w:szCs w:val="18"/>
              </w:rPr>
            </w:pPr>
            <w:r w:rsidRPr="001D7FA5">
              <w:rPr>
                <w:rFonts w:eastAsia="Times New Roman"/>
                <w:color w:val="000000"/>
                <w:sz w:val="18"/>
                <w:szCs w:val="18"/>
              </w:rPr>
              <w:t>244</w:t>
            </w:r>
          </w:p>
        </w:tc>
        <w:tc>
          <w:tcPr>
            <w:tcW w:w="1652" w:type="pct"/>
            <w:noWrap/>
            <w:vAlign w:val="center"/>
            <w:hideMark/>
          </w:tcPr>
          <w:p w:rsidRPr="001D7FA5" w:rsidR="00C80DF4" w:rsidP="00A24961" w:rsidRDefault="00C80DF4" w14:paraId="6C5F823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SCJ17E170049</w:t>
            </w:r>
          </w:p>
        </w:tc>
        <w:tc>
          <w:tcPr>
            <w:tcW w:w="1079" w:type="pct"/>
            <w:noWrap/>
            <w:vAlign w:val="center"/>
            <w:hideMark/>
          </w:tcPr>
          <w:p w:rsidRPr="001D7FA5" w:rsidR="00C80DF4" w:rsidP="00A24961" w:rsidRDefault="00C80DF4" w14:paraId="27125C4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25992929</w:t>
            </w:r>
          </w:p>
        </w:tc>
        <w:tc>
          <w:tcPr>
            <w:tcW w:w="1111" w:type="pct"/>
            <w:noWrap/>
            <w:vAlign w:val="center"/>
            <w:hideMark/>
          </w:tcPr>
          <w:p w:rsidRPr="001D7FA5" w:rsidR="00C80DF4" w:rsidP="00A24961" w:rsidRDefault="00C80DF4" w14:paraId="066AFEE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22/11/2025</w:t>
            </w:r>
          </w:p>
        </w:tc>
        <w:tc>
          <w:tcPr>
            <w:tcW w:w="632" w:type="pct"/>
            <w:noWrap/>
            <w:vAlign w:val="center"/>
            <w:hideMark/>
          </w:tcPr>
          <w:p w:rsidRPr="001D7FA5" w:rsidR="00C80DF4" w:rsidP="00A24961" w:rsidRDefault="00C80DF4" w14:paraId="51C218C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15166</w:t>
            </w:r>
          </w:p>
        </w:tc>
      </w:tr>
      <w:tr w:rsidRPr="00A24961" w:rsidR="004971A7" w:rsidTr="00A24961" w14:paraId="675625AB"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4DF95559" w14:textId="77777777">
            <w:pPr>
              <w:jc w:val="center"/>
              <w:rPr>
                <w:rFonts w:eastAsia="Times New Roman"/>
                <w:color w:val="000000"/>
                <w:sz w:val="18"/>
                <w:szCs w:val="18"/>
              </w:rPr>
            </w:pPr>
            <w:r w:rsidRPr="001D7FA5">
              <w:rPr>
                <w:rFonts w:eastAsia="Times New Roman"/>
                <w:color w:val="000000"/>
                <w:sz w:val="18"/>
                <w:szCs w:val="18"/>
              </w:rPr>
              <w:t>245</w:t>
            </w:r>
          </w:p>
        </w:tc>
        <w:tc>
          <w:tcPr>
            <w:tcW w:w="1652" w:type="pct"/>
            <w:noWrap/>
            <w:vAlign w:val="center"/>
            <w:hideMark/>
          </w:tcPr>
          <w:p w:rsidRPr="001D7FA5" w:rsidR="00C80DF4" w:rsidP="00A24961" w:rsidRDefault="00C80DF4" w14:paraId="714C26B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PAQ31</w:t>
            </w:r>
          </w:p>
        </w:tc>
        <w:tc>
          <w:tcPr>
            <w:tcW w:w="1079" w:type="pct"/>
            <w:noWrap/>
            <w:vAlign w:val="center"/>
            <w:hideMark/>
          </w:tcPr>
          <w:p w:rsidRPr="001D7FA5" w:rsidR="00C80DF4" w:rsidP="00A24961" w:rsidRDefault="00C80DF4" w14:paraId="1177716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25993016</w:t>
            </w:r>
          </w:p>
        </w:tc>
        <w:tc>
          <w:tcPr>
            <w:tcW w:w="1111" w:type="pct"/>
            <w:noWrap/>
            <w:vAlign w:val="center"/>
            <w:hideMark/>
          </w:tcPr>
          <w:p w:rsidRPr="001D7FA5" w:rsidR="00C80DF4" w:rsidP="00A24961" w:rsidRDefault="00C80DF4" w14:paraId="2E46A51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22/11/2025</w:t>
            </w:r>
          </w:p>
        </w:tc>
        <w:tc>
          <w:tcPr>
            <w:tcW w:w="632" w:type="pct"/>
            <w:noWrap/>
            <w:vAlign w:val="center"/>
            <w:hideMark/>
          </w:tcPr>
          <w:p w:rsidRPr="001D7FA5" w:rsidR="00C80DF4" w:rsidP="00A24961" w:rsidRDefault="00C80DF4" w14:paraId="6737EB9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15168</w:t>
            </w:r>
          </w:p>
        </w:tc>
      </w:tr>
      <w:tr w:rsidRPr="00A24961" w:rsidR="004971A7" w:rsidTr="00A24961" w14:paraId="7D0D5772"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6EF01032" w14:textId="77777777">
            <w:pPr>
              <w:jc w:val="center"/>
              <w:rPr>
                <w:rFonts w:eastAsia="Times New Roman"/>
                <w:color w:val="000000"/>
                <w:sz w:val="18"/>
                <w:szCs w:val="18"/>
              </w:rPr>
            </w:pPr>
            <w:r w:rsidRPr="001D7FA5">
              <w:rPr>
                <w:rFonts w:eastAsia="Times New Roman"/>
                <w:color w:val="000000"/>
                <w:sz w:val="18"/>
                <w:szCs w:val="18"/>
              </w:rPr>
              <w:t>246</w:t>
            </w:r>
          </w:p>
        </w:tc>
        <w:tc>
          <w:tcPr>
            <w:tcW w:w="1652" w:type="pct"/>
            <w:noWrap/>
            <w:vAlign w:val="center"/>
            <w:hideMark/>
          </w:tcPr>
          <w:p w:rsidRPr="001D7FA5" w:rsidR="00C80DF4" w:rsidP="00A24961" w:rsidRDefault="00C80DF4" w14:paraId="0AAA50C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SCJ17E190168</w:t>
            </w:r>
          </w:p>
        </w:tc>
        <w:tc>
          <w:tcPr>
            <w:tcW w:w="1079" w:type="pct"/>
            <w:noWrap/>
            <w:vAlign w:val="center"/>
            <w:hideMark/>
          </w:tcPr>
          <w:p w:rsidRPr="001D7FA5" w:rsidR="00C80DF4" w:rsidP="00A24961" w:rsidRDefault="00C80DF4" w14:paraId="42E939C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25993079</w:t>
            </w:r>
          </w:p>
        </w:tc>
        <w:tc>
          <w:tcPr>
            <w:tcW w:w="1111" w:type="pct"/>
            <w:noWrap/>
            <w:vAlign w:val="center"/>
            <w:hideMark/>
          </w:tcPr>
          <w:p w:rsidRPr="001D7FA5" w:rsidR="00C80DF4" w:rsidP="00A24961" w:rsidRDefault="00C80DF4" w14:paraId="0859970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22/11/2025</w:t>
            </w:r>
          </w:p>
        </w:tc>
        <w:tc>
          <w:tcPr>
            <w:tcW w:w="632" w:type="pct"/>
            <w:noWrap/>
            <w:vAlign w:val="center"/>
            <w:hideMark/>
          </w:tcPr>
          <w:p w:rsidRPr="001D7FA5" w:rsidR="00C80DF4" w:rsidP="00A24961" w:rsidRDefault="00C80DF4" w14:paraId="7004A3D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15169</w:t>
            </w:r>
          </w:p>
        </w:tc>
      </w:tr>
      <w:tr w:rsidRPr="00A24961" w:rsidR="004971A7" w:rsidTr="00A24961" w14:paraId="2F986D6F"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03E0BE68" w14:textId="77777777">
            <w:pPr>
              <w:jc w:val="center"/>
              <w:rPr>
                <w:rFonts w:eastAsia="Times New Roman"/>
                <w:color w:val="000000"/>
                <w:sz w:val="18"/>
                <w:szCs w:val="18"/>
              </w:rPr>
            </w:pPr>
            <w:r w:rsidRPr="001D7FA5">
              <w:rPr>
                <w:rFonts w:eastAsia="Times New Roman"/>
                <w:color w:val="000000"/>
                <w:sz w:val="18"/>
                <w:szCs w:val="18"/>
              </w:rPr>
              <w:t>247</w:t>
            </w:r>
          </w:p>
        </w:tc>
        <w:tc>
          <w:tcPr>
            <w:tcW w:w="1652" w:type="pct"/>
            <w:noWrap/>
            <w:vAlign w:val="center"/>
            <w:hideMark/>
          </w:tcPr>
          <w:p w:rsidRPr="001D7FA5" w:rsidR="00C80DF4" w:rsidP="00A24961" w:rsidRDefault="00C80DF4" w14:paraId="5FF5575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PAQ51</w:t>
            </w:r>
          </w:p>
        </w:tc>
        <w:tc>
          <w:tcPr>
            <w:tcW w:w="1079" w:type="pct"/>
            <w:noWrap/>
            <w:vAlign w:val="center"/>
            <w:hideMark/>
          </w:tcPr>
          <w:p w:rsidRPr="001D7FA5" w:rsidR="00C80DF4" w:rsidP="00A24961" w:rsidRDefault="00C80DF4" w14:paraId="6224DAA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25993361</w:t>
            </w:r>
          </w:p>
        </w:tc>
        <w:tc>
          <w:tcPr>
            <w:tcW w:w="1111" w:type="pct"/>
            <w:noWrap/>
            <w:vAlign w:val="center"/>
            <w:hideMark/>
          </w:tcPr>
          <w:p w:rsidRPr="001D7FA5" w:rsidR="00C80DF4" w:rsidP="00A24961" w:rsidRDefault="00C80DF4" w14:paraId="3AE62DE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22/11/2025</w:t>
            </w:r>
          </w:p>
        </w:tc>
        <w:tc>
          <w:tcPr>
            <w:tcW w:w="632" w:type="pct"/>
            <w:noWrap/>
            <w:vAlign w:val="center"/>
            <w:hideMark/>
          </w:tcPr>
          <w:p w:rsidRPr="001D7FA5" w:rsidR="00C80DF4" w:rsidP="00A24961" w:rsidRDefault="00C80DF4" w14:paraId="2B7B2DC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15172</w:t>
            </w:r>
          </w:p>
        </w:tc>
      </w:tr>
      <w:tr w:rsidRPr="00A24961" w:rsidR="004971A7" w:rsidTr="00A24961" w14:paraId="5955FF92"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05AB0701" w14:textId="77777777">
            <w:pPr>
              <w:jc w:val="center"/>
              <w:rPr>
                <w:rFonts w:eastAsia="Times New Roman"/>
                <w:color w:val="000000"/>
                <w:sz w:val="18"/>
                <w:szCs w:val="18"/>
              </w:rPr>
            </w:pPr>
            <w:r w:rsidRPr="001D7FA5">
              <w:rPr>
                <w:rFonts w:eastAsia="Times New Roman"/>
                <w:color w:val="000000"/>
                <w:sz w:val="18"/>
                <w:szCs w:val="18"/>
              </w:rPr>
              <w:t>248</w:t>
            </w:r>
          </w:p>
        </w:tc>
        <w:tc>
          <w:tcPr>
            <w:tcW w:w="1652" w:type="pct"/>
            <w:noWrap/>
            <w:vAlign w:val="center"/>
            <w:hideMark/>
          </w:tcPr>
          <w:p w:rsidRPr="001D7FA5" w:rsidR="00C80DF4" w:rsidP="00A24961" w:rsidRDefault="00C80DF4" w14:paraId="0D38766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PCE26399</w:t>
            </w:r>
          </w:p>
        </w:tc>
        <w:tc>
          <w:tcPr>
            <w:tcW w:w="1079" w:type="pct"/>
            <w:noWrap/>
            <w:vAlign w:val="center"/>
            <w:hideMark/>
          </w:tcPr>
          <w:p w:rsidRPr="001D7FA5" w:rsidR="00C80DF4" w:rsidP="00A24961" w:rsidRDefault="00C80DF4" w14:paraId="4A21FF8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25993625</w:t>
            </w:r>
          </w:p>
        </w:tc>
        <w:tc>
          <w:tcPr>
            <w:tcW w:w="1111" w:type="pct"/>
            <w:noWrap/>
            <w:vAlign w:val="center"/>
            <w:hideMark/>
          </w:tcPr>
          <w:p w:rsidRPr="001D7FA5" w:rsidR="00C80DF4" w:rsidP="00A24961" w:rsidRDefault="00C80DF4" w14:paraId="15543F1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22/11/2025</w:t>
            </w:r>
          </w:p>
        </w:tc>
        <w:tc>
          <w:tcPr>
            <w:tcW w:w="632" w:type="pct"/>
            <w:noWrap/>
            <w:vAlign w:val="center"/>
            <w:hideMark/>
          </w:tcPr>
          <w:p w:rsidRPr="001D7FA5" w:rsidR="00C80DF4" w:rsidP="00A24961" w:rsidRDefault="00C80DF4" w14:paraId="5C057B3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15164</w:t>
            </w:r>
          </w:p>
        </w:tc>
      </w:tr>
      <w:tr w:rsidRPr="00A24961" w:rsidR="004971A7" w:rsidTr="00A24961" w14:paraId="37CBE3AC"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533A5C27" w14:textId="77777777">
            <w:pPr>
              <w:jc w:val="center"/>
              <w:rPr>
                <w:rFonts w:eastAsia="Times New Roman"/>
                <w:color w:val="000000"/>
                <w:sz w:val="18"/>
                <w:szCs w:val="18"/>
              </w:rPr>
            </w:pPr>
            <w:r w:rsidRPr="001D7FA5">
              <w:rPr>
                <w:rFonts w:eastAsia="Times New Roman"/>
                <w:color w:val="000000"/>
                <w:sz w:val="18"/>
                <w:szCs w:val="18"/>
              </w:rPr>
              <w:t>249</w:t>
            </w:r>
          </w:p>
        </w:tc>
        <w:tc>
          <w:tcPr>
            <w:tcW w:w="1652" w:type="pct"/>
            <w:noWrap/>
            <w:vAlign w:val="center"/>
            <w:hideMark/>
          </w:tcPr>
          <w:p w:rsidRPr="001D7FA5" w:rsidR="00C80DF4" w:rsidP="00A24961" w:rsidRDefault="00C80DF4" w14:paraId="00EE356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350-5147</w:t>
            </w:r>
          </w:p>
        </w:tc>
        <w:tc>
          <w:tcPr>
            <w:tcW w:w="1079" w:type="pct"/>
            <w:noWrap/>
            <w:vAlign w:val="center"/>
            <w:hideMark/>
          </w:tcPr>
          <w:p w:rsidRPr="001D7FA5" w:rsidR="00C80DF4" w:rsidP="00A24961" w:rsidRDefault="00C80DF4" w14:paraId="4D82DC0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3040A45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22/11/2025</w:t>
            </w:r>
          </w:p>
        </w:tc>
        <w:tc>
          <w:tcPr>
            <w:tcW w:w="632" w:type="pct"/>
            <w:noWrap/>
            <w:vAlign w:val="center"/>
            <w:hideMark/>
          </w:tcPr>
          <w:p w:rsidRPr="001D7FA5" w:rsidR="00C80DF4" w:rsidP="00A24961" w:rsidRDefault="00C80DF4" w14:paraId="3AED2C5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15180</w:t>
            </w:r>
          </w:p>
        </w:tc>
      </w:tr>
      <w:tr w:rsidRPr="00A24961" w:rsidR="004971A7" w:rsidTr="00A24961" w14:paraId="26EC52CF"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23EA08F0" w14:textId="77777777">
            <w:pPr>
              <w:jc w:val="center"/>
              <w:rPr>
                <w:rFonts w:eastAsia="Times New Roman"/>
                <w:color w:val="000000"/>
                <w:sz w:val="18"/>
                <w:szCs w:val="18"/>
              </w:rPr>
            </w:pPr>
            <w:r w:rsidRPr="001D7FA5">
              <w:rPr>
                <w:rFonts w:eastAsia="Times New Roman"/>
                <w:color w:val="000000"/>
                <w:sz w:val="18"/>
                <w:szCs w:val="18"/>
              </w:rPr>
              <w:t>250</w:t>
            </w:r>
          </w:p>
        </w:tc>
        <w:tc>
          <w:tcPr>
            <w:tcW w:w="1652" w:type="pct"/>
            <w:noWrap/>
            <w:vAlign w:val="center"/>
            <w:hideMark/>
          </w:tcPr>
          <w:p w:rsidRPr="001D7FA5" w:rsidR="00C80DF4" w:rsidP="00A24961" w:rsidRDefault="00C80DF4" w14:paraId="6465B5A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FVS-1189</w:t>
            </w:r>
          </w:p>
        </w:tc>
        <w:tc>
          <w:tcPr>
            <w:tcW w:w="1079" w:type="pct"/>
            <w:noWrap/>
            <w:vAlign w:val="center"/>
            <w:hideMark/>
          </w:tcPr>
          <w:p w:rsidRPr="001D7FA5" w:rsidR="00C80DF4" w:rsidP="00A24961" w:rsidRDefault="00C80DF4" w14:paraId="2CF6B90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1025614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23/11/2025</w:t>
            </w:r>
          </w:p>
        </w:tc>
        <w:tc>
          <w:tcPr>
            <w:tcW w:w="632" w:type="pct"/>
            <w:noWrap/>
            <w:vAlign w:val="center"/>
            <w:hideMark/>
          </w:tcPr>
          <w:p w:rsidRPr="001D7FA5" w:rsidR="00C80DF4" w:rsidP="00A24961" w:rsidRDefault="00C80DF4" w14:paraId="0512379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15174</w:t>
            </w:r>
          </w:p>
        </w:tc>
      </w:tr>
      <w:tr w:rsidRPr="00A24961" w:rsidR="004971A7" w:rsidTr="00A24961" w14:paraId="1224EE2D"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5331A1B2" w14:textId="77777777">
            <w:pPr>
              <w:jc w:val="center"/>
              <w:rPr>
                <w:rFonts w:eastAsia="Times New Roman"/>
                <w:color w:val="000000"/>
                <w:sz w:val="18"/>
                <w:szCs w:val="18"/>
              </w:rPr>
            </w:pPr>
            <w:r w:rsidRPr="001D7FA5">
              <w:rPr>
                <w:rFonts w:eastAsia="Times New Roman"/>
                <w:color w:val="000000"/>
                <w:sz w:val="18"/>
                <w:szCs w:val="18"/>
              </w:rPr>
              <w:t>251</w:t>
            </w:r>
          </w:p>
        </w:tc>
        <w:tc>
          <w:tcPr>
            <w:tcW w:w="1652" w:type="pct"/>
            <w:noWrap/>
            <w:vAlign w:val="center"/>
            <w:hideMark/>
          </w:tcPr>
          <w:p w:rsidRPr="001D7FA5" w:rsidR="00C80DF4" w:rsidP="00A24961" w:rsidRDefault="00C80DF4" w14:paraId="321502F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SCJ17E050084</w:t>
            </w:r>
          </w:p>
        </w:tc>
        <w:tc>
          <w:tcPr>
            <w:tcW w:w="1079" w:type="pct"/>
            <w:noWrap/>
            <w:vAlign w:val="center"/>
            <w:hideMark/>
          </w:tcPr>
          <w:p w:rsidRPr="001D7FA5" w:rsidR="00C80DF4" w:rsidP="00A24961" w:rsidRDefault="00C80DF4" w14:paraId="6B201E7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4A3CA4E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23/11/2025</w:t>
            </w:r>
          </w:p>
        </w:tc>
        <w:tc>
          <w:tcPr>
            <w:tcW w:w="632" w:type="pct"/>
            <w:noWrap/>
            <w:vAlign w:val="center"/>
            <w:hideMark/>
          </w:tcPr>
          <w:p w:rsidRPr="001D7FA5" w:rsidR="00C80DF4" w:rsidP="00A24961" w:rsidRDefault="00C80DF4" w14:paraId="138FE3D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15165</w:t>
            </w:r>
          </w:p>
        </w:tc>
      </w:tr>
      <w:tr w:rsidRPr="00A24961" w:rsidR="004971A7" w:rsidTr="00A24961" w14:paraId="28E5188D"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2DD1EEDE" w14:textId="77777777">
            <w:pPr>
              <w:jc w:val="center"/>
              <w:rPr>
                <w:rFonts w:eastAsia="Times New Roman"/>
                <w:color w:val="000000"/>
                <w:sz w:val="18"/>
                <w:szCs w:val="18"/>
              </w:rPr>
            </w:pPr>
            <w:r w:rsidRPr="001D7FA5">
              <w:rPr>
                <w:rFonts w:eastAsia="Times New Roman"/>
                <w:color w:val="000000"/>
                <w:sz w:val="18"/>
                <w:szCs w:val="18"/>
              </w:rPr>
              <w:t>252</w:t>
            </w:r>
          </w:p>
        </w:tc>
        <w:tc>
          <w:tcPr>
            <w:tcW w:w="1652" w:type="pct"/>
            <w:noWrap/>
            <w:vAlign w:val="center"/>
            <w:hideMark/>
          </w:tcPr>
          <w:p w:rsidRPr="001D7FA5" w:rsidR="00C80DF4" w:rsidP="00A24961" w:rsidRDefault="00C80DF4" w14:paraId="69C58F2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PCE19695</w:t>
            </w:r>
          </w:p>
        </w:tc>
        <w:tc>
          <w:tcPr>
            <w:tcW w:w="1079" w:type="pct"/>
            <w:noWrap/>
            <w:vAlign w:val="center"/>
            <w:hideMark/>
          </w:tcPr>
          <w:p w:rsidRPr="001D7FA5" w:rsidR="00C80DF4" w:rsidP="00A24961" w:rsidRDefault="00C80DF4" w14:paraId="5B123A4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65520DC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23/11/2025</w:t>
            </w:r>
          </w:p>
        </w:tc>
        <w:tc>
          <w:tcPr>
            <w:tcW w:w="632" w:type="pct"/>
            <w:noWrap/>
            <w:vAlign w:val="center"/>
            <w:hideMark/>
          </w:tcPr>
          <w:p w:rsidRPr="001D7FA5" w:rsidR="00C80DF4" w:rsidP="00A24961" w:rsidRDefault="00C80DF4" w14:paraId="17E78BA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15186</w:t>
            </w:r>
          </w:p>
        </w:tc>
      </w:tr>
      <w:tr w:rsidRPr="00A24961" w:rsidR="004971A7" w:rsidTr="00A24961" w14:paraId="773889D0"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77EBAA5E" w14:textId="77777777">
            <w:pPr>
              <w:jc w:val="center"/>
              <w:rPr>
                <w:rFonts w:eastAsia="Times New Roman"/>
                <w:color w:val="000000"/>
                <w:sz w:val="18"/>
                <w:szCs w:val="18"/>
              </w:rPr>
            </w:pPr>
            <w:r w:rsidRPr="001D7FA5">
              <w:rPr>
                <w:rFonts w:eastAsia="Times New Roman"/>
                <w:color w:val="000000"/>
                <w:sz w:val="18"/>
                <w:szCs w:val="18"/>
              </w:rPr>
              <w:t>253</w:t>
            </w:r>
          </w:p>
        </w:tc>
        <w:tc>
          <w:tcPr>
            <w:tcW w:w="1652" w:type="pct"/>
            <w:noWrap/>
            <w:vAlign w:val="center"/>
            <w:hideMark/>
          </w:tcPr>
          <w:p w:rsidRPr="001D7FA5" w:rsidR="00C80DF4" w:rsidP="00A24961" w:rsidRDefault="00C80DF4" w14:paraId="26F3CD7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CCEL13_003</w:t>
            </w:r>
          </w:p>
        </w:tc>
        <w:tc>
          <w:tcPr>
            <w:tcW w:w="1079" w:type="pct"/>
            <w:noWrap/>
            <w:vAlign w:val="center"/>
            <w:hideMark/>
          </w:tcPr>
          <w:p w:rsidRPr="001D7FA5" w:rsidR="00C80DF4" w:rsidP="00A24961" w:rsidRDefault="00C80DF4" w14:paraId="721EF94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294DA32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23/11/2025</w:t>
            </w:r>
          </w:p>
        </w:tc>
        <w:tc>
          <w:tcPr>
            <w:tcW w:w="632" w:type="pct"/>
            <w:noWrap/>
            <w:vAlign w:val="center"/>
            <w:hideMark/>
          </w:tcPr>
          <w:p w:rsidRPr="001D7FA5" w:rsidR="00C80DF4" w:rsidP="00A24961" w:rsidRDefault="00C80DF4" w14:paraId="22782BE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15176</w:t>
            </w:r>
          </w:p>
        </w:tc>
      </w:tr>
      <w:tr w:rsidRPr="00A24961" w:rsidR="004971A7" w:rsidTr="00A24961" w14:paraId="48D6D607"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4F0BF569" w14:textId="77777777">
            <w:pPr>
              <w:jc w:val="center"/>
              <w:rPr>
                <w:rFonts w:eastAsia="Times New Roman"/>
                <w:color w:val="000000"/>
                <w:sz w:val="18"/>
                <w:szCs w:val="18"/>
              </w:rPr>
            </w:pPr>
            <w:r w:rsidRPr="001D7FA5">
              <w:rPr>
                <w:rFonts w:eastAsia="Times New Roman"/>
                <w:color w:val="000000"/>
                <w:sz w:val="18"/>
                <w:szCs w:val="18"/>
              </w:rPr>
              <w:t>254</w:t>
            </w:r>
          </w:p>
        </w:tc>
        <w:tc>
          <w:tcPr>
            <w:tcW w:w="1652" w:type="pct"/>
            <w:noWrap/>
            <w:vAlign w:val="center"/>
            <w:hideMark/>
          </w:tcPr>
          <w:p w:rsidRPr="001D7FA5" w:rsidR="00C80DF4" w:rsidP="00A24961" w:rsidRDefault="00C80DF4" w14:paraId="18D298E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SCJ17E140015</w:t>
            </w:r>
          </w:p>
        </w:tc>
        <w:tc>
          <w:tcPr>
            <w:tcW w:w="1079" w:type="pct"/>
            <w:noWrap/>
            <w:vAlign w:val="center"/>
            <w:hideMark/>
          </w:tcPr>
          <w:p w:rsidRPr="001D7FA5" w:rsidR="00C80DF4" w:rsidP="00A24961" w:rsidRDefault="00C80DF4" w14:paraId="6241CFD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25996218</w:t>
            </w:r>
          </w:p>
        </w:tc>
        <w:tc>
          <w:tcPr>
            <w:tcW w:w="1111" w:type="pct"/>
            <w:noWrap/>
            <w:vAlign w:val="center"/>
            <w:hideMark/>
          </w:tcPr>
          <w:p w:rsidRPr="001D7FA5" w:rsidR="00C80DF4" w:rsidP="00A24961" w:rsidRDefault="00C80DF4" w14:paraId="11CFE5E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23/11/2025</w:t>
            </w:r>
          </w:p>
        </w:tc>
        <w:tc>
          <w:tcPr>
            <w:tcW w:w="632" w:type="pct"/>
            <w:noWrap/>
            <w:vAlign w:val="center"/>
            <w:hideMark/>
          </w:tcPr>
          <w:p w:rsidRPr="001D7FA5" w:rsidR="00C80DF4" w:rsidP="00A24961" w:rsidRDefault="00C80DF4" w14:paraId="6FB333C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15187</w:t>
            </w:r>
          </w:p>
        </w:tc>
      </w:tr>
      <w:tr w:rsidRPr="00A24961" w:rsidR="004971A7" w:rsidTr="00A24961" w14:paraId="6BD82326"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74DD97F1" w14:textId="77777777">
            <w:pPr>
              <w:jc w:val="center"/>
              <w:rPr>
                <w:rFonts w:eastAsia="Times New Roman"/>
                <w:color w:val="000000"/>
                <w:sz w:val="18"/>
                <w:szCs w:val="18"/>
              </w:rPr>
            </w:pPr>
            <w:r w:rsidRPr="001D7FA5">
              <w:rPr>
                <w:rFonts w:eastAsia="Times New Roman"/>
                <w:color w:val="000000"/>
                <w:sz w:val="18"/>
                <w:szCs w:val="18"/>
              </w:rPr>
              <w:t>255</w:t>
            </w:r>
          </w:p>
        </w:tc>
        <w:tc>
          <w:tcPr>
            <w:tcW w:w="1652" w:type="pct"/>
            <w:noWrap/>
            <w:vAlign w:val="center"/>
            <w:hideMark/>
          </w:tcPr>
          <w:p w:rsidRPr="001D7FA5" w:rsidR="00C80DF4" w:rsidP="00A24961" w:rsidRDefault="00C80DF4" w14:paraId="741AEAB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AL1607</w:t>
            </w:r>
          </w:p>
        </w:tc>
        <w:tc>
          <w:tcPr>
            <w:tcW w:w="1079" w:type="pct"/>
            <w:noWrap/>
            <w:vAlign w:val="center"/>
            <w:hideMark/>
          </w:tcPr>
          <w:p w:rsidRPr="001D7FA5" w:rsidR="00C80DF4" w:rsidP="00A24961" w:rsidRDefault="00C80DF4" w14:paraId="47AC4DF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3837FFE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23/11/2025</w:t>
            </w:r>
          </w:p>
        </w:tc>
        <w:tc>
          <w:tcPr>
            <w:tcW w:w="632" w:type="pct"/>
            <w:noWrap/>
            <w:vAlign w:val="center"/>
            <w:hideMark/>
          </w:tcPr>
          <w:p w:rsidRPr="001D7FA5" w:rsidR="00C80DF4" w:rsidP="00A24961" w:rsidRDefault="00C80DF4" w14:paraId="5762295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15184</w:t>
            </w:r>
          </w:p>
        </w:tc>
      </w:tr>
      <w:tr w:rsidRPr="00A24961" w:rsidR="004971A7" w:rsidTr="00A24961" w14:paraId="35484685"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5DC96C61" w14:textId="77777777">
            <w:pPr>
              <w:jc w:val="center"/>
              <w:rPr>
                <w:rFonts w:eastAsia="Times New Roman"/>
                <w:color w:val="000000"/>
                <w:sz w:val="18"/>
                <w:szCs w:val="18"/>
              </w:rPr>
            </w:pPr>
            <w:r w:rsidRPr="001D7FA5">
              <w:rPr>
                <w:rFonts w:eastAsia="Times New Roman"/>
                <w:color w:val="000000"/>
                <w:sz w:val="18"/>
                <w:szCs w:val="18"/>
              </w:rPr>
              <w:t>256</w:t>
            </w:r>
          </w:p>
        </w:tc>
        <w:tc>
          <w:tcPr>
            <w:tcW w:w="1652" w:type="pct"/>
            <w:noWrap/>
            <w:vAlign w:val="center"/>
            <w:hideMark/>
          </w:tcPr>
          <w:p w:rsidRPr="001D7FA5" w:rsidR="00C80DF4" w:rsidP="00A24961" w:rsidRDefault="00C80DF4" w14:paraId="134F9D9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FVS-1161</w:t>
            </w:r>
          </w:p>
        </w:tc>
        <w:tc>
          <w:tcPr>
            <w:tcW w:w="1079" w:type="pct"/>
            <w:noWrap/>
            <w:vAlign w:val="center"/>
            <w:hideMark/>
          </w:tcPr>
          <w:p w:rsidRPr="001D7FA5" w:rsidR="00C80DF4" w:rsidP="00A24961" w:rsidRDefault="00C80DF4" w14:paraId="705D168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25996821</w:t>
            </w:r>
          </w:p>
        </w:tc>
        <w:tc>
          <w:tcPr>
            <w:tcW w:w="1111" w:type="pct"/>
            <w:noWrap/>
            <w:vAlign w:val="center"/>
            <w:hideMark/>
          </w:tcPr>
          <w:p w:rsidRPr="001D7FA5" w:rsidR="00C80DF4" w:rsidP="00A24961" w:rsidRDefault="00C80DF4" w14:paraId="3E35F1C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23/11/2025</w:t>
            </w:r>
          </w:p>
        </w:tc>
        <w:tc>
          <w:tcPr>
            <w:tcW w:w="632" w:type="pct"/>
            <w:noWrap/>
            <w:vAlign w:val="center"/>
            <w:hideMark/>
          </w:tcPr>
          <w:p w:rsidRPr="001D7FA5" w:rsidR="00C80DF4" w:rsidP="00A24961" w:rsidRDefault="00C80DF4" w14:paraId="3688B30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15170</w:t>
            </w:r>
          </w:p>
        </w:tc>
      </w:tr>
      <w:tr w:rsidRPr="00A24961" w:rsidR="004971A7" w:rsidTr="00A24961" w14:paraId="57383ED7"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30C61A49" w14:textId="77777777">
            <w:pPr>
              <w:jc w:val="center"/>
              <w:rPr>
                <w:rFonts w:eastAsia="Times New Roman"/>
                <w:color w:val="000000"/>
                <w:sz w:val="18"/>
                <w:szCs w:val="18"/>
              </w:rPr>
            </w:pPr>
            <w:r w:rsidRPr="001D7FA5">
              <w:rPr>
                <w:rFonts w:eastAsia="Times New Roman"/>
                <w:color w:val="000000"/>
                <w:sz w:val="18"/>
                <w:szCs w:val="18"/>
              </w:rPr>
              <w:t>257</w:t>
            </w:r>
          </w:p>
        </w:tc>
        <w:tc>
          <w:tcPr>
            <w:tcW w:w="1652" w:type="pct"/>
            <w:noWrap/>
            <w:vAlign w:val="center"/>
            <w:hideMark/>
          </w:tcPr>
          <w:p w:rsidRPr="001D7FA5" w:rsidR="00C80DF4" w:rsidP="00A24961" w:rsidRDefault="00C80DF4" w14:paraId="3AEB1E5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FVS-1162</w:t>
            </w:r>
          </w:p>
        </w:tc>
        <w:tc>
          <w:tcPr>
            <w:tcW w:w="1079" w:type="pct"/>
            <w:noWrap/>
            <w:vAlign w:val="center"/>
            <w:hideMark/>
          </w:tcPr>
          <w:p w:rsidRPr="001D7FA5" w:rsidR="00C80DF4" w:rsidP="00A24961" w:rsidRDefault="00C80DF4" w14:paraId="68F6BAF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5C6EFEF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23/11/2025</w:t>
            </w:r>
          </w:p>
        </w:tc>
        <w:tc>
          <w:tcPr>
            <w:tcW w:w="632" w:type="pct"/>
            <w:noWrap/>
            <w:vAlign w:val="center"/>
            <w:hideMark/>
          </w:tcPr>
          <w:p w:rsidRPr="001D7FA5" w:rsidR="00C80DF4" w:rsidP="00A24961" w:rsidRDefault="00C80DF4" w14:paraId="2937A81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15173</w:t>
            </w:r>
          </w:p>
        </w:tc>
      </w:tr>
      <w:tr w:rsidRPr="00A24961" w:rsidR="004971A7" w:rsidTr="00A24961" w14:paraId="72E25F25"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23CF98B2" w14:textId="77777777">
            <w:pPr>
              <w:jc w:val="center"/>
              <w:rPr>
                <w:rFonts w:eastAsia="Times New Roman"/>
                <w:color w:val="000000"/>
                <w:sz w:val="18"/>
                <w:szCs w:val="18"/>
              </w:rPr>
            </w:pPr>
            <w:r w:rsidRPr="001D7FA5">
              <w:rPr>
                <w:rFonts w:eastAsia="Times New Roman"/>
                <w:color w:val="000000"/>
                <w:sz w:val="18"/>
                <w:szCs w:val="18"/>
              </w:rPr>
              <w:t>258</w:t>
            </w:r>
          </w:p>
        </w:tc>
        <w:tc>
          <w:tcPr>
            <w:tcW w:w="1652" w:type="pct"/>
            <w:noWrap/>
            <w:vAlign w:val="center"/>
            <w:hideMark/>
          </w:tcPr>
          <w:p w:rsidRPr="001D7FA5" w:rsidR="00C80DF4" w:rsidP="00A24961" w:rsidRDefault="00C80DF4" w14:paraId="6E21AF4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ESU-226</w:t>
            </w:r>
          </w:p>
        </w:tc>
        <w:tc>
          <w:tcPr>
            <w:tcW w:w="1079" w:type="pct"/>
            <w:noWrap/>
            <w:vAlign w:val="center"/>
            <w:hideMark/>
          </w:tcPr>
          <w:p w:rsidRPr="001D7FA5" w:rsidR="00C80DF4" w:rsidP="00A24961" w:rsidRDefault="00C80DF4" w14:paraId="1D4EA6C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25997327</w:t>
            </w:r>
          </w:p>
        </w:tc>
        <w:tc>
          <w:tcPr>
            <w:tcW w:w="1111" w:type="pct"/>
            <w:noWrap/>
            <w:vAlign w:val="center"/>
            <w:hideMark/>
          </w:tcPr>
          <w:p w:rsidRPr="001D7FA5" w:rsidR="00C80DF4" w:rsidP="00A24961" w:rsidRDefault="00C80DF4" w14:paraId="6D61656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23/11/2025</w:t>
            </w:r>
          </w:p>
        </w:tc>
        <w:tc>
          <w:tcPr>
            <w:tcW w:w="632" w:type="pct"/>
            <w:noWrap/>
            <w:vAlign w:val="center"/>
            <w:hideMark/>
          </w:tcPr>
          <w:p w:rsidRPr="001D7FA5" w:rsidR="00C80DF4" w:rsidP="00A24961" w:rsidRDefault="00C80DF4" w14:paraId="4C7D02D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15213</w:t>
            </w:r>
          </w:p>
        </w:tc>
      </w:tr>
      <w:tr w:rsidRPr="00A24961" w:rsidR="004971A7" w:rsidTr="00A24961" w14:paraId="6D497149"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7169105D" w14:textId="77777777">
            <w:pPr>
              <w:jc w:val="center"/>
              <w:rPr>
                <w:rFonts w:eastAsia="Times New Roman"/>
                <w:color w:val="000000"/>
                <w:sz w:val="18"/>
                <w:szCs w:val="18"/>
              </w:rPr>
            </w:pPr>
            <w:r w:rsidRPr="001D7FA5">
              <w:rPr>
                <w:rFonts w:eastAsia="Times New Roman"/>
                <w:color w:val="000000"/>
                <w:sz w:val="18"/>
                <w:szCs w:val="18"/>
              </w:rPr>
              <w:t>259</w:t>
            </w:r>
          </w:p>
        </w:tc>
        <w:tc>
          <w:tcPr>
            <w:tcW w:w="1652" w:type="pct"/>
            <w:noWrap/>
            <w:vAlign w:val="center"/>
            <w:hideMark/>
          </w:tcPr>
          <w:p w:rsidRPr="001D7FA5" w:rsidR="00C80DF4" w:rsidP="00A24961" w:rsidRDefault="00C80DF4" w14:paraId="66A5BEC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CVID22157</w:t>
            </w:r>
          </w:p>
        </w:tc>
        <w:tc>
          <w:tcPr>
            <w:tcW w:w="1079" w:type="pct"/>
            <w:noWrap/>
            <w:vAlign w:val="center"/>
            <w:hideMark/>
          </w:tcPr>
          <w:p w:rsidRPr="001D7FA5" w:rsidR="00C80DF4" w:rsidP="00A24961" w:rsidRDefault="00C80DF4" w14:paraId="7F9520B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26001555</w:t>
            </w:r>
          </w:p>
        </w:tc>
        <w:tc>
          <w:tcPr>
            <w:tcW w:w="1111" w:type="pct"/>
            <w:noWrap/>
            <w:vAlign w:val="center"/>
            <w:hideMark/>
          </w:tcPr>
          <w:p w:rsidRPr="001D7FA5" w:rsidR="00C80DF4" w:rsidP="00A24961" w:rsidRDefault="00C80DF4" w14:paraId="1715552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24/11/2025</w:t>
            </w:r>
          </w:p>
        </w:tc>
        <w:tc>
          <w:tcPr>
            <w:tcW w:w="632" w:type="pct"/>
            <w:noWrap/>
            <w:vAlign w:val="center"/>
            <w:hideMark/>
          </w:tcPr>
          <w:p w:rsidRPr="001D7FA5" w:rsidR="00C80DF4" w:rsidP="00A24961" w:rsidRDefault="00C80DF4" w14:paraId="28700A5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15243</w:t>
            </w:r>
          </w:p>
        </w:tc>
      </w:tr>
      <w:tr w:rsidRPr="00A24961" w:rsidR="004971A7" w:rsidTr="00A24961" w14:paraId="727A9E58"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358BFAE0" w14:textId="77777777">
            <w:pPr>
              <w:jc w:val="center"/>
              <w:rPr>
                <w:rFonts w:eastAsia="Times New Roman"/>
                <w:color w:val="000000"/>
                <w:sz w:val="18"/>
                <w:szCs w:val="18"/>
              </w:rPr>
            </w:pPr>
            <w:r w:rsidRPr="001D7FA5">
              <w:rPr>
                <w:rFonts w:eastAsia="Times New Roman"/>
                <w:color w:val="000000"/>
                <w:sz w:val="18"/>
                <w:szCs w:val="18"/>
              </w:rPr>
              <w:t>260</w:t>
            </w:r>
          </w:p>
        </w:tc>
        <w:tc>
          <w:tcPr>
            <w:tcW w:w="1652" w:type="pct"/>
            <w:noWrap/>
            <w:vAlign w:val="center"/>
            <w:hideMark/>
          </w:tcPr>
          <w:p w:rsidRPr="001D7FA5" w:rsidR="00C80DF4" w:rsidP="00A24961" w:rsidRDefault="00C80DF4" w14:paraId="562438D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CCE_L10_27</w:t>
            </w:r>
          </w:p>
        </w:tc>
        <w:tc>
          <w:tcPr>
            <w:tcW w:w="1079" w:type="pct"/>
            <w:noWrap/>
            <w:vAlign w:val="center"/>
            <w:hideMark/>
          </w:tcPr>
          <w:p w:rsidRPr="001D7FA5" w:rsidR="00C80DF4" w:rsidP="00A24961" w:rsidRDefault="00C80DF4" w14:paraId="46A6802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26002463</w:t>
            </w:r>
          </w:p>
        </w:tc>
        <w:tc>
          <w:tcPr>
            <w:tcW w:w="1111" w:type="pct"/>
            <w:noWrap/>
            <w:vAlign w:val="center"/>
            <w:hideMark/>
          </w:tcPr>
          <w:p w:rsidRPr="001D7FA5" w:rsidR="00C80DF4" w:rsidP="00A24961" w:rsidRDefault="00C80DF4" w14:paraId="7C8F3A6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24/11/2025</w:t>
            </w:r>
          </w:p>
        </w:tc>
        <w:tc>
          <w:tcPr>
            <w:tcW w:w="632" w:type="pct"/>
            <w:noWrap/>
            <w:vAlign w:val="center"/>
            <w:hideMark/>
          </w:tcPr>
          <w:p w:rsidRPr="001D7FA5" w:rsidR="00C80DF4" w:rsidP="00A24961" w:rsidRDefault="00C80DF4" w14:paraId="1DC039E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15244</w:t>
            </w:r>
          </w:p>
        </w:tc>
      </w:tr>
      <w:tr w:rsidRPr="00A24961" w:rsidR="004971A7" w:rsidTr="00A24961" w14:paraId="630CA016"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65199C17" w14:textId="77777777">
            <w:pPr>
              <w:jc w:val="center"/>
              <w:rPr>
                <w:rFonts w:eastAsia="Times New Roman"/>
                <w:color w:val="000000"/>
                <w:sz w:val="18"/>
                <w:szCs w:val="18"/>
              </w:rPr>
            </w:pPr>
            <w:r w:rsidRPr="001D7FA5">
              <w:rPr>
                <w:rFonts w:eastAsia="Times New Roman"/>
                <w:color w:val="000000"/>
                <w:sz w:val="18"/>
                <w:szCs w:val="18"/>
              </w:rPr>
              <w:t>261</w:t>
            </w:r>
          </w:p>
        </w:tc>
        <w:tc>
          <w:tcPr>
            <w:tcW w:w="1652" w:type="pct"/>
            <w:noWrap/>
            <w:vAlign w:val="center"/>
            <w:hideMark/>
          </w:tcPr>
          <w:p w:rsidRPr="001D7FA5" w:rsidR="00C80DF4" w:rsidP="00A24961" w:rsidRDefault="00C80DF4" w14:paraId="2285FD9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AL2109</w:t>
            </w:r>
          </w:p>
        </w:tc>
        <w:tc>
          <w:tcPr>
            <w:tcW w:w="1079" w:type="pct"/>
            <w:noWrap/>
            <w:vAlign w:val="center"/>
            <w:hideMark/>
          </w:tcPr>
          <w:p w:rsidRPr="001D7FA5" w:rsidR="00C80DF4" w:rsidP="00A24961" w:rsidRDefault="00C80DF4" w14:paraId="095E5E8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045D1E4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24/11/2025</w:t>
            </w:r>
          </w:p>
        </w:tc>
        <w:tc>
          <w:tcPr>
            <w:tcW w:w="632" w:type="pct"/>
            <w:noWrap/>
            <w:vAlign w:val="center"/>
            <w:hideMark/>
          </w:tcPr>
          <w:p w:rsidRPr="001D7FA5" w:rsidR="00C80DF4" w:rsidP="00A24961" w:rsidRDefault="00C80DF4" w14:paraId="035EB32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15250</w:t>
            </w:r>
          </w:p>
        </w:tc>
      </w:tr>
      <w:tr w:rsidRPr="00A24961" w:rsidR="004971A7" w:rsidTr="00A24961" w14:paraId="559AE5FD"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7666448E" w14:textId="77777777">
            <w:pPr>
              <w:jc w:val="center"/>
              <w:rPr>
                <w:rFonts w:eastAsia="Times New Roman"/>
                <w:color w:val="000000"/>
                <w:sz w:val="18"/>
                <w:szCs w:val="18"/>
              </w:rPr>
            </w:pPr>
            <w:r w:rsidRPr="001D7FA5">
              <w:rPr>
                <w:rFonts w:eastAsia="Times New Roman"/>
                <w:color w:val="000000"/>
                <w:sz w:val="18"/>
                <w:szCs w:val="18"/>
              </w:rPr>
              <w:t>262</w:t>
            </w:r>
          </w:p>
        </w:tc>
        <w:tc>
          <w:tcPr>
            <w:tcW w:w="1652" w:type="pct"/>
            <w:noWrap/>
            <w:vAlign w:val="center"/>
            <w:hideMark/>
          </w:tcPr>
          <w:p w:rsidRPr="001D7FA5" w:rsidR="00C80DF4" w:rsidP="00A24961" w:rsidRDefault="00C80DF4" w14:paraId="4C60F04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SCJ17E160045</w:t>
            </w:r>
          </w:p>
        </w:tc>
        <w:tc>
          <w:tcPr>
            <w:tcW w:w="1079" w:type="pct"/>
            <w:noWrap/>
            <w:vAlign w:val="center"/>
            <w:hideMark/>
          </w:tcPr>
          <w:p w:rsidRPr="001D7FA5" w:rsidR="00C80DF4" w:rsidP="00A24961" w:rsidRDefault="00C80DF4" w14:paraId="3DED9A0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26004032</w:t>
            </w:r>
          </w:p>
        </w:tc>
        <w:tc>
          <w:tcPr>
            <w:tcW w:w="1111" w:type="pct"/>
            <w:noWrap/>
            <w:vAlign w:val="center"/>
            <w:hideMark/>
          </w:tcPr>
          <w:p w:rsidRPr="001D7FA5" w:rsidR="00C80DF4" w:rsidP="00A24961" w:rsidRDefault="00C80DF4" w14:paraId="5F3B8D2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24/11/2025</w:t>
            </w:r>
          </w:p>
        </w:tc>
        <w:tc>
          <w:tcPr>
            <w:tcW w:w="632" w:type="pct"/>
            <w:noWrap/>
            <w:vAlign w:val="center"/>
            <w:hideMark/>
          </w:tcPr>
          <w:p w:rsidRPr="001D7FA5" w:rsidR="00C80DF4" w:rsidP="00A24961" w:rsidRDefault="00C80DF4" w14:paraId="0AA4213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15251</w:t>
            </w:r>
          </w:p>
        </w:tc>
      </w:tr>
      <w:tr w:rsidRPr="00A24961" w:rsidR="004971A7" w:rsidTr="00A24961" w14:paraId="2299FA43"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3275FECA" w14:textId="77777777">
            <w:pPr>
              <w:jc w:val="center"/>
              <w:rPr>
                <w:rFonts w:eastAsia="Times New Roman"/>
                <w:color w:val="000000"/>
                <w:sz w:val="18"/>
                <w:szCs w:val="18"/>
              </w:rPr>
            </w:pPr>
            <w:r w:rsidRPr="001D7FA5">
              <w:rPr>
                <w:rFonts w:eastAsia="Times New Roman"/>
                <w:color w:val="000000"/>
                <w:sz w:val="18"/>
                <w:szCs w:val="18"/>
              </w:rPr>
              <w:t>263</w:t>
            </w:r>
          </w:p>
        </w:tc>
        <w:tc>
          <w:tcPr>
            <w:tcW w:w="1652" w:type="pct"/>
            <w:noWrap/>
            <w:vAlign w:val="center"/>
            <w:hideMark/>
          </w:tcPr>
          <w:p w:rsidRPr="001D7FA5" w:rsidR="00C80DF4" w:rsidP="00A24961" w:rsidRDefault="00C80DF4" w14:paraId="73BC6A1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350-5200</w:t>
            </w:r>
          </w:p>
        </w:tc>
        <w:tc>
          <w:tcPr>
            <w:tcW w:w="1079" w:type="pct"/>
            <w:noWrap/>
            <w:vAlign w:val="center"/>
            <w:hideMark/>
          </w:tcPr>
          <w:p w:rsidRPr="001D7FA5" w:rsidR="00C80DF4" w:rsidP="00A24961" w:rsidRDefault="00C80DF4" w14:paraId="1E3EE4F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26004307</w:t>
            </w:r>
          </w:p>
        </w:tc>
        <w:tc>
          <w:tcPr>
            <w:tcW w:w="1111" w:type="pct"/>
            <w:noWrap/>
            <w:vAlign w:val="center"/>
            <w:hideMark/>
          </w:tcPr>
          <w:p w:rsidRPr="001D7FA5" w:rsidR="00C80DF4" w:rsidP="00A24961" w:rsidRDefault="00C80DF4" w14:paraId="6DE2FE9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24/11/2025</w:t>
            </w:r>
          </w:p>
        </w:tc>
        <w:tc>
          <w:tcPr>
            <w:tcW w:w="632" w:type="pct"/>
            <w:noWrap/>
            <w:vAlign w:val="center"/>
            <w:hideMark/>
          </w:tcPr>
          <w:p w:rsidRPr="001D7FA5" w:rsidR="00C80DF4" w:rsidP="00A24961" w:rsidRDefault="00C80DF4" w14:paraId="384DFAC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15252</w:t>
            </w:r>
          </w:p>
        </w:tc>
      </w:tr>
      <w:tr w:rsidRPr="00A24961" w:rsidR="004971A7" w:rsidTr="00A24961" w14:paraId="0465E9E0"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082293A4" w14:textId="77777777">
            <w:pPr>
              <w:jc w:val="center"/>
              <w:rPr>
                <w:rFonts w:eastAsia="Times New Roman"/>
                <w:color w:val="000000"/>
                <w:sz w:val="18"/>
                <w:szCs w:val="18"/>
              </w:rPr>
            </w:pPr>
            <w:r w:rsidRPr="001D7FA5">
              <w:rPr>
                <w:rFonts w:eastAsia="Times New Roman"/>
                <w:color w:val="000000"/>
                <w:sz w:val="18"/>
                <w:szCs w:val="18"/>
              </w:rPr>
              <w:t>264</w:t>
            </w:r>
          </w:p>
        </w:tc>
        <w:tc>
          <w:tcPr>
            <w:tcW w:w="1652" w:type="pct"/>
            <w:noWrap/>
            <w:vAlign w:val="center"/>
            <w:hideMark/>
          </w:tcPr>
          <w:p w:rsidRPr="001D7FA5" w:rsidR="00C80DF4" w:rsidP="00A24961" w:rsidRDefault="00C80DF4" w14:paraId="3186B00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350-4894</w:t>
            </w:r>
          </w:p>
        </w:tc>
        <w:tc>
          <w:tcPr>
            <w:tcW w:w="1079" w:type="pct"/>
            <w:noWrap/>
            <w:vAlign w:val="center"/>
            <w:hideMark/>
          </w:tcPr>
          <w:p w:rsidRPr="001D7FA5" w:rsidR="00C80DF4" w:rsidP="00A24961" w:rsidRDefault="00C80DF4" w14:paraId="171ADD6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7CAC4D0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24/11/2025</w:t>
            </w:r>
          </w:p>
        </w:tc>
        <w:tc>
          <w:tcPr>
            <w:tcW w:w="632" w:type="pct"/>
            <w:noWrap/>
            <w:vAlign w:val="center"/>
            <w:hideMark/>
          </w:tcPr>
          <w:p w:rsidRPr="001D7FA5" w:rsidR="00C80DF4" w:rsidP="00A24961" w:rsidRDefault="00C80DF4" w14:paraId="7913B72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15259</w:t>
            </w:r>
          </w:p>
        </w:tc>
      </w:tr>
      <w:tr w:rsidRPr="00A24961" w:rsidR="004971A7" w:rsidTr="00A24961" w14:paraId="182EC608"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54C9EB59" w14:textId="77777777">
            <w:pPr>
              <w:jc w:val="center"/>
              <w:rPr>
                <w:rFonts w:eastAsia="Times New Roman"/>
                <w:color w:val="000000"/>
                <w:sz w:val="18"/>
                <w:szCs w:val="18"/>
              </w:rPr>
            </w:pPr>
            <w:r w:rsidRPr="001D7FA5">
              <w:rPr>
                <w:rFonts w:eastAsia="Times New Roman"/>
                <w:color w:val="000000"/>
                <w:sz w:val="18"/>
                <w:szCs w:val="18"/>
              </w:rPr>
              <w:t>265</w:t>
            </w:r>
          </w:p>
        </w:tc>
        <w:tc>
          <w:tcPr>
            <w:tcW w:w="1652" w:type="pct"/>
            <w:noWrap/>
            <w:vAlign w:val="center"/>
            <w:hideMark/>
          </w:tcPr>
          <w:p w:rsidRPr="001D7FA5" w:rsidR="00C80DF4" w:rsidP="00A24961" w:rsidRDefault="00C80DF4" w14:paraId="61569F4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SCJ18ESP00009_1</w:t>
            </w:r>
          </w:p>
        </w:tc>
        <w:tc>
          <w:tcPr>
            <w:tcW w:w="1079" w:type="pct"/>
            <w:noWrap/>
            <w:vAlign w:val="center"/>
            <w:hideMark/>
          </w:tcPr>
          <w:p w:rsidRPr="001D7FA5" w:rsidR="00C80DF4" w:rsidP="00A24961" w:rsidRDefault="00C80DF4" w14:paraId="532960D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26007813</w:t>
            </w:r>
          </w:p>
        </w:tc>
        <w:tc>
          <w:tcPr>
            <w:tcW w:w="1111" w:type="pct"/>
            <w:noWrap/>
            <w:vAlign w:val="center"/>
            <w:hideMark/>
          </w:tcPr>
          <w:p w:rsidRPr="001D7FA5" w:rsidR="00C80DF4" w:rsidP="00A24961" w:rsidRDefault="00C80DF4" w14:paraId="757560E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24/11/2025</w:t>
            </w:r>
          </w:p>
        </w:tc>
        <w:tc>
          <w:tcPr>
            <w:tcW w:w="632" w:type="pct"/>
            <w:noWrap/>
            <w:vAlign w:val="center"/>
            <w:hideMark/>
          </w:tcPr>
          <w:p w:rsidRPr="001D7FA5" w:rsidR="00C80DF4" w:rsidP="00A24961" w:rsidRDefault="00C80DF4" w14:paraId="3313C30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15171</w:t>
            </w:r>
          </w:p>
        </w:tc>
      </w:tr>
      <w:tr w:rsidRPr="00A24961" w:rsidR="004971A7" w:rsidTr="00A24961" w14:paraId="505F485C"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556FE17E" w14:textId="77777777">
            <w:pPr>
              <w:jc w:val="center"/>
              <w:rPr>
                <w:rFonts w:eastAsia="Times New Roman"/>
                <w:color w:val="000000"/>
                <w:sz w:val="18"/>
                <w:szCs w:val="18"/>
              </w:rPr>
            </w:pPr>
            <w:r w:rsidRPr="001D7FA5">
              <w:rPr>
                <w:rFonts w:eastAsia="Times New Roman"/>
                <w:color w:val="000000"/>
                <w:sz w:val="18"/>
                <w:szCs w:val="18"/>
              </w:rPr>
              <w:t>266</w:t>
            </w:r>
          </w:p>
        </w:tc>
        <w:tc>
          <w:tcPr>
            <w:tcW w:w="1652" w:type="pct"/>
            <w:noWrap/>
            <w:vAlign w:val="center"/>
            <w:hideMark/>
          </w:tcPr>
          <w:p w:rsidRPr="001D7FA5" w:rsidR="00C80DF4" w:rsidP="00A24961" w:rsidRDefault="00C80DF4" w14:paraId="402A8EA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AL1459</w:t>
            </w:r>
          </w:p>
        </w:tc>
        <w:tc>
          <w:tcPr>
            <w:tcW w:w="1079" w:type="pct"/>
            <w:noWrap/>
            <w:vAlign w:val="center"/>
            <w:hideMark/>
          </w:tcPr>
          <w:p w:rsidRPr="001D7FA5" w:rsidR="00C80DF4" w:rsidP="00A24961" w:rsidRDefault="00C80DF4" w14:paraId="3BAF0AB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26007808</w:t>
            </w:r>
          </w:p>
        </w:tc>
        <w:tc>
          <w:tcPr>
            <w:tcW w:w="1111" w:type="pct"/>
            <w:noWrap/>
            <w:vAlign w:val="center"/>
            <w:hideMark/>
          </w:tcPr>
          <w:p w:rsidRPr="001D7FA5" w:rsidR="00C80DF4" w:rsidP="00A24961" w:rsidRDefault="00C80DF4" w14:paraId="4539C50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25/11/2025</w:t>
            </w:r>
          </w:p>
        </w:tc>
        <w:tc>
          <w:tcPr>
            <w:tcW w:w="632" w:type="pct"/>
            <w:noWrap/>
            <w:vAlign w:val="center"/>
            <w:hideMark/>
          </w:tcPr>
          <w:p w:rsidRPr="001D7FA5" w:rsidR="00C80DF4" w:rsidP="00A24961" w:rsidRDefault="00C80DF4" w14:paraId="54475A4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15254</w:t>
            </w:r>
          </w:p>
        </w:tc>
      </w:tr>
      <w:tr w:rsidRPr="00A24961" w:rsidR="004971A7" w:rsidTr="00A24961" w14:paraId="5F08523D"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7267C0D8" w14:textId="77777777">
            <w:pPr>
              <w:jc w:val="center"/>
              <w:rPr>
                <w:rFonts w:eastAsia="Times New Roman"/>
                <w:color w:val="000000"/>
                <w:sz w:val="18"/>
                <w:szCs w:val="18"/>
              </w:rPr>
            </w:pPr>
            <w:r w:rsidRPr="001D7FA5">
              <w:rPr>
                <w:rFonts w:eastAsia="Times New Roman"/>
                <w:color w:val="000000"/>
                <w:sz w:val="18"/>
                <w:szCs w:val="18"/>
              </w:rPr>
              <w:t>267</w:t>
            </w:r>
          </w:p>
        </w:tc>
        <w:tc>
          <w:tcPr>
            <w:tcW w:w="1652" w:type="pct"/>
            <w:noWrap/>
            <w:vAlign w:val="center"/>
            <w:hideMark/>
          </w:tcPr>
          <w:p w:rsidRPr="001D7FA5" w:rsidR="00C80DF4" w:rsidP="00A24961" w:rsidRDefault="00C80DF4" w14:paraId="115E0CF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ALB152</w:t>
            </w:r>
          </w:p>
        </w:tc>
        <w:tc>
          <w:tcPr>
            <w:tcW w:w="1079" w:type="pct"/>
            <w:noWrap/>
            <w:vAlign w:val="center"/>
            <w:hideMark/>
          </w:tcPr>
          <w:p w:rsidRPr="001D7FA5" w:rsidR="00C80DF4" w:rsidP="00A24961" w:rsidRDefault="00C80DF4" w14:paraId="60251CC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26007810</w:t>
            </w:r>
          </w:p>
        </w:tc>
        <w:tc>
          <w:tcPr>
            <w:tcW w:w="1111" w:type="pct"/>
            <w:noWrap/>
            <w:vAlign w:val="center"/>
            <w:hideMark/>
          </w:tcPr>
          <w:p w:rsidRPr="001D7FA5" w:rsidR="00C80DF4" w:rsidP="00A24961" w:rsidRDefault="00C80DF4" w14:paraId="0ACCDF9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25/11/2025</w:t>
            </w:r>
          </w:p>
        </w:tc>
        <w:tc>
          <w:tcPr>
            <w:tcW w:w="632" w:type="pct"/>
            <w:noWrap/>
            <w:vAlign w:val="center"/>
            <w:hideMark/>
          </w:tcPr>
          <w:p w:rsidRPr="001D7FA5" w:rsidR="00C80DF4" w:rsidP="00A24961" w:rsidRDefault="00C80DF4" w14:paraId="70AAAEF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15245</w:t>
            </w:r>
          </w:p>
        </w:tc>
      </w:tr>
      <w:tr w:rsidRPr="00A24961" w:rsidR="004971A7" w:rsidTr="00A24961" w14:paraId="7E00E268"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5D47D3B0" w14:textId="77777777">
            <w:pPr>
              <w:jc w:val="center"/>
              <w:rPr>
                <w:rFonts w:eastAsia="Times New Roman"/>
                <w:color w:val="000000"/>
                <w:sz w:val="18"/>
                <w:szCs w:val="18"/>
              </w:rPr>
            </w:pPr>
            <w:r w:rsidRPr="001D7FA5">
              <w:rPr>
                <w:rFonts w:eastAsia="Times New Roman"/>
                <w:color w:val="000000"/>
                <w:sz w:val="18"/>
                <w:szCs w:val="18"/>
              </w:rPr>
              <w:t>268</w:t>
            </w:r>
          </w:p>
        </w:tc>
        <w:tc>
          <w:tcPr>
            <w:tcW w:w="1652" w:type="pct"/>
            <w:noWrap/>
            <w:vAlign w:val="center"/>
            <w:hideMark/>
          </w:tcPr>
          <w:p w:rsidRPr="001D7FA5" w:rsidR="00C80DF4" w:rsidP="00A24961" w:rsidRDefault="00C80DF4" w14:paraId="2790E58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FSC0013</w:t>
            </w:r>
          </w:p>
        </w:tc>
        <w:tc>
          <w:tcPr>
            <w:tcW w:w="1079" w:type="pct"/>
            <w:noWrap/>
            <w:vAlign w:val="center"/>
            <w:hideMark/>
          </w:tcPr>
          <w:p w:rsidRPr="001D7FA5" w:rsidR="00C80DF4" w:rsidP="00A24961" w:rsidRDefault="00C80DF4" w14:paraId="7CC11BD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26007842</w:t>
            </w:r>
          </w:p>
        </w:tc>
        <w:tc>
          <w:tcPr>
            <w:tcW w:w="1111" w:type="pct"/>
            <w:noWrap/>
            <w:vAlign w:val="center"/>
            <w:hideMark/>
          </w:tcPr>
          <w:p w:rsidRPr="001D7FA5" w:rsidR="00C80DF4" w:rsidP="00A24961" w:rsidRDefault="00C80DF4" w14:paraId="1755033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25/11/2025</w:t>
            </w:r>
          </w:p>
        </w:tc>
        <w:tc>
          <w:tcPr>
            <w:tcW w:w="632" w:type="pct"/>
            <w:noWrap/>
            <w:vAlign w:val="center"/>
            <w:hideMark/>
          </w:tcPr>
          <w:p w:rsidRPr="001D7FA5" w:rsidR="00C80DF4" w:rsidP="00A24961" w:rsidRDefault="00C80DF4" w14:paraId="3369D44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15255</w:t>
            </w:r>
          </w:p>
        </w:tc>
      </w:tr>
      <w:tr w:rsidRPr="00A24961" w:rsidR="004971A7" w:rsidTr="00A24961" w14:paraId="3E491CA6"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02FAA858" w14:textId="77777777">
            <w:pPr>
              <w:jc w:val="center"/>
              <w:rPr>
                <w:rFonts w:eastAsia="Times New Roman"/>
                <w:color w:val="000000"/>
                <w:sz w:val="18"/>
                <w:szCs w:val="18"/>
              </w:rPr>
            </w:pPr>
            <w:r w:rsidRPr="001D7FA5">
              <w:rPr>
                <w:rFonts w:eastAsia="Times New Roman"/>
                <w:color w:val="000000"/>
                <w:sz w:val="18"/>
                <w:szCs w:val="18"/>
              </w:rPr>
              <w:t>269</w:t>
            </w:r>
          </w:p>
        </w:tc>
        <w:tc>
          <w:tcPr>
            <w:tcW w:w="1652" w:type="pct"/>
            <w:noWrap/>
            <w:vAlign w:val="center"/>
            <w:hideMark/>
          </w:tcPr>
          <w:p w:rsidRPr="001D7FA5" w:rsidR="00C80DF4" w:rsidP="00A24961" w:rsidRDefault="00C80DF4" w14:paraId="6518F57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AL1457</w:t>
            </w:r>
          </w:p>
        </w:tc>
        <w:tc>
          <w:tcPr>
            <w:tcW w:w="1079" w:type="pct"/>
            <w:noWrap/>
            <w:vAlign w:val="center"/>
            <w:hideMark/>
          </w:tcPr>
          <w:p w:rsidRPr="001D7FA5" w:rsidR="00C80DF4" w:rsidP="00A24961" w:rsidRDefault="00C80DF4" w14:paraId="098E74C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26007884</w:t>
            </w:r>
          </w:p>
        </w:tc>
        <w:tc>
          <w:tcPr>
            <w:tcW w:w="1111" w:type="pct"/>
            <w:noWrap/>
            <w:vAlign w:val="center"/>
            <w:hideMark/>
          </w:tcPr>
          <w:p w:rsidRPr="001D7FA5" w:rsidR="00C80DF4" w:rsidP="00A24961" w:rsidRDefault="00C80DF4" w14:paraId="392217B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25/11/2025</w:t>
            </w:r>
          </w:p>
        </w:tc>
        <w:tc>
          <w:tcPr>
            <w:tcW w:w="632" w:type="pct"/>
            <w:noWrap/>
            <w:vAlign w:val="center"/>
            <w:hideMark/>
          </w:tcPr>
          <w:p w:rsidRPr="001D7FA5" w:rsidR="00C80DF4" w:rsidP="00A24961" w:rsidRDefault="00C80DF4" w14:paraId="6BF5584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15253</w:t>
            </w:r>
          </w:p>
        </w:tc>
      </w:tr>
      <w:tr w:rsidRPr="00A24961" w:rsidR="004971A7" w:rsidTr="00A24961" w14:paraId="01513D5B"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15DCD942" w14:textId="77777777">
            <w:pPr>
              <w:jc w:val="center"/>
              <w:rPr>
                <w:rFonts w:eastAsia="Times New Roman"/>
                <w:color w:val="000000"/>
                <w:sz w:val="18"/>
                <w:szCs w:val="18"/>
              </w:rPr>
            </w:pPr>
            <w:r w:rsidRPr="001D7FA5">
              <w:rPr>
                <w:rFonts w:eastAsia="Times New Roman"/>
                <w:color w:val="000000"/>
                <w:sz w:val="18"/>
                <w:szCs w:val="18"/>
              </w:rPr>
              <w:t>270</w:t>
            </w:r>
          </w:p>
        </w:tc>
        <w:tc>
          <w:tcPr>
            <w:tcW w:w="1652" w:type="pct"/>
            <w:noWrap/>
            <w:vAlign w:val="center"/>
            <w:hideMark/>
          </w:tcPr>
          <w:p w:rsidRPr="001D7FA5" w:rsidR="00C80DF4" w:rsidP="00A24961" w:rsidRDefault="00C80DF4" w14:paraId="5487815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ESU-032</w:t>
            </w:r>
          </w:p>
        </w:tc>
        <w:tc>
          <w:tcPr>
            <w:tcW w:w="1079" w:type="pct"/>
            <w:noWrap/>
            <w:vAlign w:val="center"/>
            <w:hideMark/>
          </w:tcPr>
          <w:p w:rsidRPr="001D7FA5" w:rsidR="00C80DF4" w:rsidP="00A24961" w:rsidRDefault="00C80DF4" w14:paraId="6D7A6BB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26007935</w:t>
            </w:r>
          </w:p>
        </w:tc>
        <w:tc>
          <w:tcPr>
            <w:tcW w:w="1111" w:type="pct"/>
            <w:noWrap/>
            <w:vAlign w:val="center"/>
            <w:hideMark/>
          </w:tcPr>
          <w:p w:rsidRPr="001D7FA5" w:rsidR="00C80DF4" w:rsidP="00A24961" w:rsidRDefault="00C80DF4" w14:paraId="0C83BF7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25/11/2025</w:t>
            </w:r>
          </w:p>
        </w:tc>
        <w:tc>
          <w:tcPr>
            <w:tcW w:w="632" w:type="pct"/>
            <w:noWrap/>
            <w:vAlign w:val="center"/>
            <w:hideMark/>
          </w:tcPr>
          <w:p w:rsidRPr="001D7FA5" w:rsidR="00C80DF4" w:rsidP="00A24961" w:rsidRDefault="00C80DF4" w14:paraId="3554627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15237</w:t>
            </w:r>
          </w:p>
        </w:tc>
      </w:tr>
      <w:tr w:rsidRPr="00A24961" w:rsidR="004971A7" w:rsidTr="00A24961" w14:paraId="0F5C2F34"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24AB774B" w14:textId="77777777">
            <w:pPr>
              <w:jc w:val="center"/>
              <w:rPr>
                <w:rFonts w:eastAsia="Times New Roman"/>
                <w:color w:val="000000"/>
                <w:sz w:val="18"/>
                <w:szCs w:val="18"/>
              </w:rPr>
            </w:pPr>
            <w:r w:rsidRPr="001D7FA5">
              <w:rPr>
                <w:rFonts w:eastAsia="Times New Roman"/>
                <w:color w:val="000000"/>
                <w:sz w:val="18"/>
                <w:szCs w:val="18"/>
              </w:rPr>
              <w:t>271</w:t>
            </w:r>
          </w:p>
        </w:tc>
        <w:tc>
          <w:tcPr>
            <w:tcW w:w="1652" w:type="pct"/>
            <w:noWrap/>
            <w:vAlign w:val="center"/>
            <w:hideMark/>
          </w:tcPr>
          <w:p w:rsidRPr="001D7FA5" w:rsidR="00C80DF4" w:rsidP="00A24961" w:rsidRDefault="00C80DF4" w14:paraId="610C4AA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CCEL19_118</w:t>
            </w:r>
          </w:p>
        </w:tc>
        <w:tc>
          <w:tcPr>
            <w:tcW w:w="1079" w:type="pct"/>
            <w:noWrap/>
            <w:vAlign w:val="center"/>
            <w:hideMark/>
          </w:tcPr>
          <w:p w:rsidRPr="001D7FA5" w:rsidR="00C80DF4" w:rsidP="00A24961" w:rsidRDefault="00C80DF4" w14:paraId="2F995FF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26007967</w:t>
            </w:r>
          </w:p>
        </w:tc>
        <w:tc>
          <w:tcPr>
            <w:tcW w:w="1111" w:type="pct"/>
            <w:noWrap/>
            <w:vAlign w:val="center"/>
            <w:hideMark/>
          </w:tcPr>
          <w:p w:rsidRPr="001D7FA5" w:rsidR="00C80DF4" w:rsidP="00A24961" w:rsidRDefault="00C80DF4" w14:paraId="2A03872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25/11/2025</w:t>
            </w:r>
          </w:p>
        </w:tc>
        <w:tc>
          <w:tcPr>
            <w:tcW w:w="632" w:type="pct"/>
            <w:noWrap/>
            <w:vAlign w:val="center"/>
            <w:hideMark/>
          </w:tcPr>
          <w:p w:rsidRPr="001D7FA5" w:rsidR="00C80DF4" w:rsidP="00A24961" w:rsidRDefault="00C80DF4" w14:paraId="6464F01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15309</w:t>
            </w:r>
          </w:p>
        </w:tc>
      </w:tr>
      <w:tr w:rsidRPr="00A24961" w:rsidR="004971A7" w:rsidTr="00A24961" w14:paraId="7749FA20"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5E8B86E0" w14:textId="77777777">
            <w:pPr>
              <w:jc w:val="center"/>
              <w:rPr>
                <w:rFonts w:eastAsia="Times New Roman"/>
                <w:color w:val="000000"/>
                <w:sz w:val="18"/>
                <w:szCs w:val="18"/>
              </w:rPr>
            </w:pPr>
            <w:r w:rsidRPr="001D7FA5">
              <w:rPr>
                <w:rFonts w:eastAsia="Times New Roman"/>
                <w:color w:val="000000"/>
                <w:sz w:val="18"/>
                <w:szCs w:val="18"/>
              </w:rPr>
              <w:t>272</w:t>
            </w:r>
          </w:p>
        </w:tc>
        <w:tc>
          <w:tcPr>
            <w:tcW w:w="1652" w:type="pct"/>
            <w:noWrap/>
            <w:vAlign w:val="center"/>
            <w:hideMark/>
          </w:tcPr>
          <w:p w:rsidRPr="001D7FA5" w:rsidR="00C80DF4" w:rsidP="00A24961" w:rsidRDefault="00C80DF4" w14:paraId="29C226E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CVID21923</w:t>
            </w:r>
          </w:p>
        </w:tc>
        <w:tc>
          <w:tcPr>
            <w:tcW w:w="1079" w:type="pct"/>
            <w:noWrap/>
            <w:vAlign w:val="center"/>
            <w:hideMark/>
          </w:tcPr>
          <w:p w:rsidRPr="001D7FA5" w:rsidR="00C80DF4" w:rsidP="00A24961" w:rsidRDefault="00C80DF4" w14:paraId="185C2CF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26009526</w:t>
            </w:r>
          </w:p>
        </w:tc>
        <w:tc>
          <w:tcPr>
            <w:tcW w:w="1111" w:type="pct"/>
            <w:noWrap/>
            <w:vAlign w:val="center"/>
            <w:hideMark/>
          </w:tcPr>
          <w:p w:rsidRPr="001D7FA5" w:rsidR="00C80DF4" w:rsidP="00A24961" w:rsidRDefault="00C80DF4" w14:paraId="2336A60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25/11/2025</w:t>
            </w:r>
          </w:p>
        </w:tc>
        <w:tc>
          <w:tcPr>
            <w:tcW w:w="632" w:type="pct"/>
            <w:noWrap/>
            <w:vAlign w:val="center"/>
            <w:hideMark/>
          </w:tcPr>
          <w:p w:rsidRPr="001D7FA5" w:rsidR="00C80DF4" w:rsidP="00A24961" w:rsidRDefault="00C80DF4" w14:paraId="028D06C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15293</w:t>
            </w:r>
          </w:p>
        </w:tc>
      </w:tr>
      <w:tr w:rsidRPr="00A24961" w:rsidR="004971A7" w:rsidTr="00A24961" w14:paraId="00BA0E02"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6C0D84CD" w14:textId="77777777">
            <w:pPr>
              <w:jc w:val="center"/>
              <w:rPr>
                <w:rFonts w:eastAsia="Times New Roman"/>
                <w:color w:val="000000"/>
                <w:sz w:val="18"/>
                <w:szCs w:val="18"/>
              </w:rPr>
            </w:pPr>
            <w:r w:rsidRPr="001D7FA5">
              <w:rPr>
                <w:rFonts w:eastAsia="Times New Roman"/>
                <w:color w:val="000000"/>
                <w:sz w:val="18"/>
                <w:szCs w:val="18"/>
              </w:rPr>
              <w:t>273</w:t>
            </w:r>
          </w:p>
        </w:tc>
        <w:tc>
          <w:tcPr>
            <w:tcW w:w="1652" w:type="pct"/>
            <w:noWrap/>
            <w:vAlign w:val="center"/>
            <w:hideMark/>
          </w:tcPr>
          <w:p w:rsidRPr="001D7FA5" w:rsidR="00C80DF4" w:rsidP="00A24961" w:rsidRDefault="00C80DF4" w14:paraId="5DACA1E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SCJ17E030042</w:t>
            </w:r>
          </w:p>
        </w:tc>
        <w:tc>
          <w:tcPr>
            <w:tcW w:w="1079" w:type="pct"/>
            <w:noWrap/>
            <w:vAlign w:val="center"/>
            <w:hideMark/>
          </w:tcPr>
          <w:p w:rsidRPr="001D7FA5" w:rsidR="00C80DF4" w:rsidP="00A24961" w:rsidRDefault="00C80DF4" w14:paraId="42CB4D3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2601196</w:t>
            </w:r>
          </w:p>
        </w:tc>
        <w:tc>
          <w:tcPr>
            <w:tcW w:w="1111" w:type="pct"/>
            <w:noWrap/>
            <w:vAlign w:val="center"/>
            <w:hideMark/>
          </w:tcPr>
          <w:p w:rsidRPr="001D7FA5" w:rsidR="00C80DF4" w:rsidP="00A24961" w:rsidRDefault="00C80DF4" w14:paraId="0C5E295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25/11/2025</w:t>
            </w:r>
          </w:p>
        </w:tc>
        <w:tc>
          <w:tcPr>
            <w:tcW w:w="632" w:type="pct"/>
            <w:noWrap/>
            <w:vAlign w:val="center"/>
            <w:hideMark/>
          </w:tcPr>
          <w:p w:rsidRPr="001D7FA5" w:rsidR="00C80DF4" w:rsidP="00A24961" w:rsidRDefault="00C80DF4" w14:paraId="13640FA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15288</w:t>
            </w:r>
          </w:p>
        </w:tc>
      </w:tr>
      <w:tr w:rsidRPr="00A24961" w:rsidR="004971A7" w:rsidTr="00A24961" w14:paraId="74F84F9C"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7CB81201" w14:textId="77777777">
            <w:pPr>
              <w:jc w:val="center"/>
              <w:rPr>
                <w:rFonts w:eastAsia="Times New Roman"/>
                <w:color w:val="000000"/>
                <w:sz w:val="18"/>
                <w:szCs w:val="18"/>
              </w:rPr>
            </w:pPr>
            <w:r w:rsidRPr="001D7FA5">
              <w:rPr>
                <w:rFonts w:eastAsia="Times New Roman"/>
                <w:color w:val="000000"/>
                <w:sz w:val="18"/>
                <w:szCs w:val="18"/>
              </w:rPr>
              <w:t>274</w:t>
            </w:r>
          </w:p>
        </w:tc>
        <w:tc>
          <w:tcPr>
            <w:tcW w:w="1652" w:type="pct"/>
            <w:noWrap/>
            <w:vAlign w:val="center"/>
            <w:hideMark/>
          </w:tcPr>
          <w:p w:rsidRPr="001D7FA5" w:rsidR="00C80DF4" w:rsidP="00A24961" w:rsidRDefault="00C80DF4" w14:paraId="3C97A1C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ALB116</w:t>
            </w:r>
          </w:p>
        </w:tc>
        <w:tc>
          <w:tcPr>
            <w:tcW w:w="1079" w:type="pct"/>
            <w:noWrap/>
            <w:vAlign w:val="center"/>
            <w:hideMark/>
          </w:tcPr>
          <w:p w:rsidRPr="001D7FA5" w:rsidR="00C80DF4" w:rsidP="00A24961" w:rsidRDefault="00C80DF4" w14:paraId="2027415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26012043</w:t>
            </w:r>
          </w:p>
        </w:tc>
        <w:tc>
          <w:tcPr>
            <w:tcW w:w="1111" w:type="pct"/>
            <w:noWrap/>
            <w:vAlign w:val="center"/>
            <w:hideMark/>
          </w:tcPr>
          <w:p w:rsidRPr="001D7FA5" w:rsidR="00C80DF4" w:rsidP="00A24961" w:rsidRDefault="00C80DF4" w14:paraId="1D036B5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25/11/2025</w:t>
            </w:r>
          </w:p>
        </w:tc>
        <w:tc>
          <w:tcPr>
            <w:tcW w:w="632" w:type="pct"/>
            <w:noWrap/>
            <w:vAlign w:val="center"/>
            <w:hideMark/>
          </w:tcPr>
          <w:p w:rsidRPr="001D7FA5" w:rsidR="00C80DF4" w:rsidP="00A24961" w:rsidRDefault="00C80DF4" w14:paraId="2739F1A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15294</w:t>
            </w:r>
          </w:p>
        </w:tc>
      </w:tr>
      <w:tr w:rsidRPr="00A24961" w:rsidR="004971A7" w:rsidTr="00A24961" w14:paraId="10784DA6"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7512F97F" w14:textId="77777777">
            <w:pPr>
              <w:jc w:val="center"/>
              <w:rPr>
                <w:rFonts w:eastAsia="Times New Roman"/>
                <w:color w:val="000000"/>
                <w:sz w:val="18"/>
                <w:szCs w:val="18"/>
              </w:rPr>
            </w:pPr>
            <w:r w:rsidRPr="001D7FA5">
              <w:rPr>
                <w:rFonts w:eastAsia="Times New Roman"/>
                <w:color w:val="000000"/>
                <w:sz w:val="18"/>
                <w:szCs w:val="18"/>
              </w:rPr>
              <w:t>275</w:t>
            </w:r>
          </w:p>
        </w:tc>
        <w:tc>
          <w:tcPr>
            <w:tcW w:w="1652" w:type="pct"/>
            <w:noWrap/>
            <w:vAlign w:val="center"/>
            <w:hideMark/>
          </w:tcPr>
          <w:p w:rsidRPr="001D7FA5" w:rsidR="00C80DF4" w:rsidP="00A24961" w:rsidRDefault="00C80DF4" w14:paraId="73FA77A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SCJ17E100144</w:t>
            </w:r>
          </w:p>
        </w:tc>
        <w:tc>
          <w:tcPr>
            <w:tcW w:w="1079" w:type="pct"/>
            <w:noWrap/>
            <w:vAlign w:val="center"/>
            <w:hideMark/>
          </w:tcPr>
          <w:p w:rsidRPr="001D7FA5" w:rsidR="00C80DF4" w:rsidP="00A24961" w:rsidRDefault="00C80DF4" w14:paraId="6ACCCE2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26012167</w:t>
            </w:r>
          </w:p>
        </w:tc>
        <w:tc>
          <w:tcPr>
            <w:tcW w:w="1111" w:type="pct"/>
            <w:noWrap/>
            <w:vAlign w:val="center"/>
            <w:hideMark/>
          </w:tcPr>
          <w:p w:rsidRPr="001D7FA5" w:rsidR="00C80DF4" w:rsidP="00A24961" w:rsidRDefault="00C80DF4" w14:paraId="4E0EA17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25/11/2025</w:t>
            </w:r>
          </w:p>
        </w:tc>
        <w:tc>
          <w:tcPr>
            <w:tcW w:w="632" w:type="pct"/>
            <w:noWrap/>
            <w:vAlign w:val="center"/>
            <w:hideMark/>
          </w:tcPr>
          <w:p w:rsidRPr="001D7FA5" w:rsidR="00C80DF4" w:rsidP="00A24961" w:rsidRDefault="00C80DF4" w14:paraId="225420B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15292</w:t>
            </w:r>
          </w:p>
        </w:tc>
      </w:tr>
      <w:tr w:rsidRPr="00A24961" w:rsidR="004971A7" w:rsidTr="00A24961" w14:paraId="340C3B40"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7247971E" w14:textId="77777777">
            <w:pPr>
              <w:jc w:val="center"/>
              <w:rPr>
                <w:rFonts w:eastAsia="Times New Roman"/>
                <w:color w:val="000000"/>
                <w:sz w:val="18"/>
                <w:szCs w:val="18"/>
              </w:rPr>
            </w:pPr>
            <w:r w:rsidRPr="001D7FA5">
              <w:rPr>
                <w:rFonts w:eastAsia="Times New Roman"/>
                <w:color w:val="000000"/>
                <w:sz w:val="18"/>
                <w:szCs w:val="18"/>
              </w:rPr>
              <w:t>276</w:t>
            </w:r>
          </w:p>
        </w:tc>
        <w:tc>
          <w:tcPr>
            <w:tcW w:w="1652" w:type="pct"/>
            <w:noWrap/>
            <w:vAlign w:val="center"/>
            <w:hideMark/>
          </w:tcPr>
          <w:p w:rsidRPr="001D7FA5" w:rsidR="00C80DF4" w:rsidP="00A24961" w:rsidRDefault="00C80DF4" w14:paraId="3F7D547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ESU-286</w:t>
            </w:r>
          </w:p>
        </w:tc>
        <w:tc>
          <w:tcPr>
            <w:tcW w:w="1079" w:type="pct"/>
            <w:noWrap/>
            <w:vAlign w:val="center"/>
            <w:hideMark/>
          </w:tcPr>
          <w:p w:rsidRPr="001D7FA5" w:rsidR="00C80DF4" w:rsidP="00A24961" w:rsidRDefault="00C80DF4" w14:paraId="461ED2D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26013142</w:t>
            </w:r>
          </w:p>
        </w:tc>
        <w:tc>
          <w:tcPr>
            <w:tcW w:w="1111" w:type="pct"/>
            <w:noWrap/>
            <w:vAlign w:val="center"/>
            <w:hideMark/>
          </w:tcPr>
          <w:p w:rsidRPr="001D7FA5" w:rsidR="00C80DF4" w:rsidP="00A24961" w:rsidRDefault="00C80DF4" w14:paraId="278A777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25/11/2025</w:t>
            </w:r>
          </w:p>
        </w:tc>
        <w:tc>
          <w:tcPr>
            <w:tcW w:w="632" w:type="pct"/>
            <w:noWrap/>
            <w:vAlign w:val="center"/>
            <w:hideMark/>
          </w:tcPr>
          <w:p w:rsidRPr="001D7FA5" w:rsidR="00C80DF4" w:rsidP="00A24961" w:rsidRDefault="00C80DF4" w14:paraId="0616CEE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15325</w:t>
            </w:r>
          </w:p>
        </w:tc>
      </w:tr>
      <w:tr w:rsidRPr="00A24961" w:rsidR="004971A7" w:rsidTr="00A24961" w14:paraId="7CF8DA1D"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5449DD17" w14:textId="77777777">
            <w:pPr>
              <w:jc w:val="center"/>
              <w:rPr>
                <w:rFonts w:eastAsia="Times New Roman"/>
                <w:color w:val="000000"/>
                <w:sz w:val="18"/>
                <w:szCs w:val="18"/>
              </w:rPr>
            </w:pPr>
            <w:r w:rsidRPr="001D7FA5">
              <w:rPr>
                <w:rFonts w:eastAsia="Times New Roman"/>
                <w:color w:val="000000"/>
                <w:sz w:val="18"/>
                <w:szCs w:val="18"/>
              </w:rPr>
              <w:t>277</w:t>
            </w:r>
          </w:p>
        </w:tc>
        <w:tc>
          <w:tcPr>
            <w:tcW w:w="1652" w:type="pct"/>
            <w:noWrap/>
            <w:vAlign w:val="center"/>
            <w:hideMark/>
          </w:tcPr>
          <w:p w:rsidRPr="001D7FA5" w:rsidR="00C80DF4" w:rsidP="00A24961" w:rsidRDefault="00C80DF4" w14:paraId="30B3A93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COL-1932_JORGE_ELIECER_GAITAN</w:t>
            </w:r>
          </w:p>
        </w:tc>
        <w:tc>
          <w:tcPr>
            <w:tcW w:w="1079" w:type="pct"/>
            <w:noWrap/>
            <w:vAlign w:val="center"/>
            <w:hideMark/>
          </w:tcPr>
          <w:p w:rsidRPr="001D7FA5" w:rsidR="00C80DF4" w:rsidP="00A24961" w:rsidRDefault="00C80DF4" w14:paraId="776EEE4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26011411</w:t>
            </w:r>
          </w:p>
        </w:tc>
        <w:tc>
          <w:tcPr>
            <w:tcW w:w="1111" w:type="pct"/>
            <w:noWrap/>
            <w:vAlign w:val="center"/>
            <w:hideMark/>
          </w:tcPr>
          <w:p w:rsidRPr="001D7FA5" w:rsidR="00C80DF4" w:rsidP="00A24961" w:rsidRDefault="00C80DF4" w14:paraId="75B90BF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25/11/2025</w:t>
            </w:r>
          </w:p>
        </w:tc>
        <w:tc>
          <w:tcPr>
            <w:tcW w:w="632" w:type="pct"/>
            <w:noWrap/>
            <w:vAlign w:val="center"/>
            <w:hideMark/>
          </w:tcPr>
          <w:p w:rsidRPr="001D7FA5" w:rsidR="00C80DF4" w:rsidP="00A24961" w:rsidRDefault="00C80DF4" w14:paraId="570BDBB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15330</w:t>
            </w:r>
          </w:p>
        </w:tc>
      </w:tr>
      <w:tr w:rsidRPr="00A24961" w:rsidR="004971A7" w:rsidTr="00A24961" w14:paraId="7D10EFF7"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71D4742E" w14:textId="77777777">
            <w:pPr>
              <w:jc w:val="center"/>
              <w:rPr>
                <w:rFonts w:eastAsia="Times New Roman"/>
                <w:color w:val="000000"/>
                <w:sz w:val="18"/>
                <w:szCs w:val="18"/>
              </w:rPr>
            </w:pPr>
            <w:r w:rsidRPr="001D7FA5">
              <w:rPr>
                <w:rFonts w:eastAsia="Times New Roman"/>
                <w:color w:val="000000"/>
                <w:sz w:val="18"/>
                <w:szCs w:val="18"/>
              </w:rPr>
              <w:t>278</w:t>
            </w:r>
          </w:p>
        </w:tc>
        <w:tc>
          <w:tcPr>
            <w:tcW w:w="1652" w:type="pct"/>
            <w:noWrap/>
            <w:vAlign w:val="center"/>
            <w:hideMark/>
          </w:tcPr>
          <w:p w:rsidRPr="001D7FA5" w:rsidR="00C80DF4" w:rsidP="00A24961" w:rsidRDefault="00C80DF4" w14:paraId="7E7A0D6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SCJ17E010045</w:t>
            </w:r>
          </w:p>
        </w:tc>
        <w:tc>
          <w:tcPr>
            <w:tcW w:w="1079" w:type="pct"/>
            <w:noWrap/>
            <w:vAlign w:val="center"/>
            <w:hideMark/>
          </w:tcPr>
          <w:p w:rsidRPr="001D7FA5" w:rsidR="00C80DF4" w:rsidP="00A24961" w:rsidRDefault="00C80DF4" w14:paraId="2B6142F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26015892</w:t>
            </w:r>
          </w:p>
        </w:tc>
        <w:tc>
          <w:tcPr>
            <w:tcW w:w="1111" w:type="pct"/>
            <w:noWrap/>
            <w:vAlign w:val="center"/>
            <w:hideMark/>
          </w:tcPr>
          <w:p w:rsidRPr="001D7FA5" w:rsidR="00C80DF4" w:rsidP="00A24961" w:rsidRDefault="00C80DF4" w14:paraId="4D53FFF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25/11/2025</w:t>
            </w:r>
          </w:p>
        </w:tc>
        <w:tc>
          <w:tcPr>
            <w:tcW w:w="632" w:type="pct"/>
            <w:noWrap/>
            <w:vAlign w:val="center"/>
            <w:hideMark/>
          </w:tcPr>
          <w:p w:rsidRPr="001D7FA5" w:rsidR="00C80DF4" w:rsidP="00A24961" w:rsidRDefault="00C80DF4" w14:paraId="2A904E1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15327</w:t>
            </w:r>
          </w:p>
        </w:tc>
      </w:tr>
      <w:tr w:rsidRPr="00A24961" w:rsidR="004971A7" w:rsidTr="00A24961" w14:paraId="6CE5733C"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0DD2E399" w14:textId="77777777">
            <w:pPr>
              <w:jc w:val="center"/>
              <w:rPr>
                <w:rFonts w:eastAsia="Times New Roman"/>
                <w:color w:val="000000"/>
                <w:sz w:val="18"/>
                <w:szCs w:val="18"/>
              </w:rPr>
            </w:pPr>
            <w:r w:rsidRPr="001D7FA5">
              <w:rPr>
                <w:rFonts w:eastAsia="Times New Roman"/>
                <w:color w:val="000000"/>
                <w:sz w:val="18"/>
                <w:szCs w:val="18"/>
              </w:rPr>
              <w:t>279</w:t>
            </w:r>
          </w:p>
        </w:tc>
        <w:tc>
          <w:tcPr>
            <w:tcW w:w="1652" w:type="pct"/>
            <w:noWrap/>
            <w:vAlign w:val="center"/>
            <w:hideMark/>
          </w:tcPr>
          <w:p w:rsidRPr="001D7FA5" w:rsidR="00C80DF4" w:rsidP="00A24961" w:rsidRDefault="00C80DF4" w14:paraId="6E722AA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PCE18623</w:t>
            </w:r>
          </w:p>
        </w:tc>
        <w:tc>
          <w:tcPr>
            <w:tcW w:w="1079" w:type="pct"/>
            <w:noWrap/>
            <w:vAlign w:val="center"/>
            <w:hideMark/>
          </w:tcPr>
          <w:p w:rsidRPr="001D7FA5" w:rsidR="00C80DF4" w:rsidP="00A24961" w:rsidRDefault="00C80DF4" w14:paraId="2CDAA90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5B9418A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26/11/2025</w:t>
            </w:r>
          </w:p>
        </w:tc>
        <w:tc>
          <w:tcPr>
            <w:tcW w:w="632" w:type="pct"/>
            <w:noWrap/>
            <w:vAlign w:val="center"/>
            <w:hideMark/>
          </w:tcPr>
          <w:p w:rsidRPr="001D7FA5" w:rsidR="00C80DF4" w:rsidP="00A24961" w:rsidRDefault="00C80DF4" w14:paraId="5B83DDE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15316</w:t>
            </w:r>
          </w:p>
        </w:tc>
      </w:tr>
      <w:tr w:rsidRPr="00A24961" w:rsidR="004971A7" w:rsidTr="00A24961" w14:paraId="22A56B1C"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3982B018" w14:textId="77777777">
            <w:pPr>
              <w:jc w:val="center"/>
              <w:rPr>
                <w:rFonts w:eastAsia="Times New Roman"/>
                <w:color w:val="000000"/>
                <w:sz w:val="18"/>
                <w:szCs w:val="18"/>
              </w:rPr>
            </w:pPr>
            <w:r w:rsidRPr="001D7FA5">
              <w:rPr>
                <w:rFonts w:eastAsia="Times New Roman"/>
                <w:color w:val="000000"/>
                <w:sz w:val="18"/>
                <w:szCs w:val="18"/>
              </w:rPr>
              <w:t>280</w:t>
            </w:r>
          </w:p>
        </w:tc>
        <w:tc>
          <w:tcPr>
            <w:tcW w:w="1652" w:type="pct"/>
            <w:noWrap/>
            <w:vAlign w:val="center"/>
            <w:hideMark/>
          </w:tcPr>
          <w:p w:rsidRPr="001D7FA5" w:rsidR="00C80DF4" w:rsidP="00A24961" w:rsidRDefault="00C80DF4" w14:paraId="65AA66C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AL1449</w:t>
            </w:r>
          </w:p>
        </w:tc>
        <w:tc>
          <w:tcPr>
            <w:tcW w:w="1079" w:type="pct"/>
            <w:noWrap/>
            <w:vAlign w:val="center"/>
            <w:hideMark/>
          </w:tcPr>
          <w:p w:rsidRPr="001D7FA5" w:rsidR="00C80DF4" w:rsidP="00A24961" w:rsidRDefault="00C80DF4" w14:paraId="5534D26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26015937</w:t>
            </w:r>
          </w:p>
        </w:tc>
        <w:tc>
          <w:tcPr>
            <w:tcW w:w="1111" w:type="pct"/>
            <w:noWrap/>
            <w:vAlign w:val="center"/>
            <w:hideMark/>
          </w:tcPr>
          <w:p w:rsidRPr="001D7FA5" w:rsidR="00C80DF4" w:rsidP="00A24961" w:rsidRDefault="00C80DF4" w14:paraId="6677AC0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26/11/2025</w:t>
            </w:r>
          </w:p>
        </w:tc>
        <w:tc>
          <w:tcPr>
            <w:tcW w:w="632" w:type="pct"/>
            <w:noWrap/>
            <w:vAlign w:val="center"/>
            <w:hideMark/>
          </w:tcPr>
          <w:p w:rsidRPr="001D7FA5" w:rsidR="00C80DF4" w:rsidP="00A24961" w:rsidRDefault="00C80DF4" w14:paraId="180F6BC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15313</w:t>
            </w:r>
          </w:p>
        </w:tc>
      </w:tr>
      <w:tr w:rsidRPr="00A24961" w:rsidR="004971A7" w:rsidTr="00A24961" w14:paraId="1C36ECD6"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3F0ADA27" w14:textId="77777777">
            <w:pPr>
              <w:jc w:val="center"/>
              <w:rPr>
                <w:rFonts w:eastAsia="Times New Roman"/>
                <w:color w:val="000000"/>
                <w:sz w:val="18"/>
                <w:szCs w:val="18"/>
              </w:rPr>
            </w:pPr>
            <w:r w:rsidRPr="001D7FA5">
              <w:rPr>
                <w:rFonts w:eastAsia="Times New Roman"/>
                <w:color w:val="000000"/>
                <w:sz w:val="18"/>
                <w:szCs w:val="18"/>
              </w:rPr>
              <w:t>281</w:t>
            </w:r>
          </w:p>
        </w:tc>
        <w:tc>
          <w:tcPr>
            <w:tcW w:w="1652" w:type="pct"/>
            <w:noWrap/>
            <w:vAlign w:val="center"/>
            <w:hideMark/>
          </w:tcPr>
          <w:p w:rsidRPr="001D7FA5" w:rsidR="00C80DF4" w:rsidP="00A24961" w:rsidRDefault="00C80DF4" w14:paraId="1E5FE0D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MB1124</w:t>
            </w:r>
          </w:p>
        </w:tc>
        <w:tc>
          <w:tcPr>
            <w:tcW w:w="1079" w:type="pct"/>
            <w:noWrap/>
            <w:vAlign w:val="center"/>
            <w:hideMark/>
          </w:tcPr>
          <w:p w:rsidRPr="001D7FA5" w:rsidR="00C80DF4" w:rsidP="00A24961" w:rsidRDefault="00C80DF4" w14:paraId="5F4237D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0A64AD0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26/11/2025</w:t>
            </w:r>
          </w:p>
        </w:tc>
        <w:tc>
          <w:tcPr>
            <w:tcW w:w="632" w:type="pct"/>
            <w:noWrap/>
            <w:vAlign w:val="center"/>
            <w:hideMark/>
          </w:tcPr>
          <w:p w:rsidRPr="001D7FA5" w:rsidR="00C80DF4" w:rsidP="00A24961" w:rsidRDefault="00C80DF4" w14:paraId="534F171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15329</w:t>
            </w:r>
          </w:p>
        </w:tc>
      </w:tr>
      <w:tr w:rsidRPr="00A24961" w:rsidR="004971A7" w:rsidTr="00A24961" w14:paraId="769A17E8"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022888CA" w14:textId="77777777">
            <w:pPr>
              <w:jc w:val="center"/>
              <w:rPr>
                <w:rFonts w:eastAsia="Times New Roman"/>
                <w:color w:val="000000"/>
                <w:sz w:val="18"/>
                <w:szCs w:val="18"/>
              </w:rPr>
            </w:pPr>
            <w:r w:rsidRPr="001D7FA5">
              <w:rPr>
                <w:rFonts w:eastAsia="Times New Roman"/>
                <w:color w:val="000000"/>
                <w:sz w:val="18"/>
                <w:szCs w:val="18"/>
              </w:rPr>
              <w:t>282</w:t>
            </w:r>
          </w:p>
        </w:tc>
        <w:tc>
          <w:tcPr>
            <w:tcW w:w="1652" w:type="pct"/>
            <w:noWrap/>
            <w:vAlign w:val="center"/>
            <w:hideMark/>
          </w:tcPr>
          <w:p w:rsidRPr="001D7FA5" w:rsidR="00C80DF4" w:rsidP="00A24961" w:rsidRDefault="00C80DF4" w14:paraId="681465F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SCJ17E010084</w:t>
            </w:r>
          </w:p>
        </w:tc>
        <w:tc>
          <w:tcPr>
            <w:tcW w:w="1079" w:type="pct"/>
            <w:noWrap/>
            <w:vAlign w:val="center"/>
            <w:hideMark/>
          </w:tcPr>
          <w:p w:rsidRPr="001D7FA5" w:rsidR="00C80DF4" w:rsidP="00A24961" w:rsidRDefault="00C80DF4" w14:paraId="719820C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26015987</w:t>
            </w:r>
          </w:p>
        </w:tc>
        <w:tc>
          <w:tcPr>
            <w:tcW w:w="1111" w:type="pct"/>
            <w:noWrap/>
            <w:vAlign w:val="center"/>
            <w:hideMark/>
          </w:tcPr>
          <w:p w:rsidRPr="001D7FA5" w:rsidR="00C80DF4" w:rsidP="00A24961" w:rsidRDefault="00C80DF4" w14:paraId="742F3D2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26/11/2025</w:t>
            </w:r>
          </w:p>
        </w:tc>
        <w:tc>
          <w:tcPr>
            <w:tcW w:w="632" w:type="pct"/>
            <w:noWrap/>
            <w:vAlign w:val="center"/>
            <w:hideMark/>
          </w:tcPr>
          <w:p w:rsidRPr="001D7FA5" w:rsidR="00C80DF4" w:rsidP="00A24961" w:rsidRDefault="00C80DF4" w14:paraId="534AC5F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15317</w:t>
            </w:r>
          </w:p>
        </w:tc>
      </w:tr>
      <w:tr w:rsidRPr="00A24961" w:rsidR="004971A7" w:rsidTr="00A24961" w14:paraId="54F18050"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10940470" w14:textId="77777777">
            <w:pPr>
              <w:jc w:val="center"/>
              <w:rPr>
                <w:rFonts w:eastAsia="Times New Roman"/>
                <w:color w:val="000000"/>
                <w:sz w:val="18"/>
                <w:szCs w:val="18"/>
              </w:rPr>
            </w:pPr>
            <w:r w:rsidRPr="001D7FA5">
              <w:rPr>
                <w:rFonts w:eastAsia="Times New Roman"/>
                <w:color w:val="000000"/>
                <w:sz w:val="18"/>
                <w:szCs w:val="18"/>
              </w:rPr>
              <w:t>283</w:t>
            </w:r>
          </w:p>
        </w:tc>
        <w:tc>
          <w:tcPr>
            <w:tcW w:w="1652" w:type="pct"/>
            <w:noWrap/>
            <w:vAlign w:val="center"/>
            <w:hideMark/>
          </w:tcPr>
          <w:p w:rsidRPr="001D7FA5" w:rsidR="00C80DF4" w:rsidP="00A24961" w:rsidRDefault="00C80DF4" w14:paraId="197AF88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CCE_L10_02</w:t>
            </w:r>
          </w:p>
        </w:tc>
        <w:tc>
          <w:tcPr>
            <w:tcW w:w="1079" w:type="pct"/>
            <w:noWrap/>
            <w:vAlign w:val="center"/>
            <w:hideMark/>
          </w:tcPr>
          <w:p w:rsidRPr="001D7FA5" w:rsidR="00C80DF4" w:rsidP="00A24961" w:rsidRDefault="00C80DF4" w14:paraId="1D9E3E7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26015988</w:t>
            </w:r>
          </w:p>
        </w:tc>
        <w:tc>
          <w:tcPr>
            <w:tcW w:w="1111" w:type="pct"/>
            <w:noWrap/>
            <w:vAlign w:val="center"/>
            <w:hideMark/>
          </w:tcPr>
          <w:p w:rsidRPr="001D7FA5" w:rsidR="00C80DF4" w:rsidP="00A24961" w:rsidRDefault="00C80DF4" w14:paraId="5ACE739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26/11/2025</w:t>
            </w:r>
          </w:p>
        </w:tc>
        <w:tc>
          <w:tcPr>
            <w:tcW w:w="632" w:type="pct"/>
            <w:noWrap/>
            <w:vAlign w:val="center"/>
            <w:hideMark/>
          </w:tcPr>
          <w:p w:rsidRPr="001D7FA5" w:rsidR="00C80DF4" w:rsidP="00A24961" w:rsidRDefault="00C80DF4" w14:paraId="3D35D32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15362</w:t>
            </w:r>
          </w:p>
        </w:tc>
      </w:tr>
      <w:tr w:rsidRPr="00A24961" w:rsidR="004971A7" w:rsidTr="00A24961" w14:paraId="476E9AE7"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4FD46968" w14:textId="77777777">
            <w:pPr>
              <w:jc w:val="center"/>
              <w:rPr>
                <w:rFonts w:eastAsia="Times New Roman"/>
                <w:color w:val="000000"/>
                <w:sz w:val="18"/>
                <w:szCs w:val="18"/>
              </w:rPr>
            </w:pPr>
            <w:r w:rsidRPr="001D7FA5">
              <w:rPr>
                <w:rFonts w:eastAsia="Times New Roman"/>
                <w:color w:val="000000"/>
                <w:sz w:val="18"/>
                <w:szCs w:val="18"/>
              </w:rPr>
              <w:t>284</w:t>
            </w:r>
          </w:p>
        </w:tc>
        <w:tc>
          <w:tcPr>
            <w:tcW w:w="1652" w:type="pct"/>
            <w:noWrap/>
            <w:vAlign w:val="center"/>
            <w:hideMark/>
          </w:tcPr>
          <w:p w:rsidRPr="001D7FA5" w:rsidR="00C80DF4" w:rsidP="00A24961" w:rsidRDefault="00C80DF4" w14:paraId="22DCADA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SCJ17E190113</w:t>
            </w:r>
          </w:p>
        </w:tc>
        <w:tc>
          <w:tcPr>
            <w:tcW w:w="1079" w:type="pct"/>
            <w:noWrap/>
            <w:vAlign w:val="center"/>
            <w:hideMark/>
          </w:tcPr>
          <w:p w:rsidRPr="001D7FA5" w:rsidR="00C80DF4" w:rsidP="00A24961" w:rsidRDefault="00C80DF4" w14:paraId="06FE7E3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25977557</w:t>
            </w:r>
          </w:p>
        </w:tc>
        <w:tc>
          <w:tcPr>
            <w:tcW w:w="1111" w:type="pct"/>
            <w:noWrap/>
            <w:vAlign w:val="center"/>
            <w:hideMark/>
          </w:tcPr>
          <w:p w:rsidRPr="001D7FA5" w:rsidR="00C80DF4" w:rsidP="00A24961" w:rsidRDefault="00C80DF4" w14:paraId="6C3DC83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26/11/2025</w:t>
            </w:r>
          </w:p>
        </w:tc>
        <w:tc>
          <w:tcPr>
            <w:tcW w:w="632" w:type="pct"/>
            <w:noWrap/>
            <w:vAlign w:val="center"/>
            <w:hideMark/>
          </w:tcPr>
          <w:p w:rsidRPr="001D7FA5" w:rsidR="00C80DF4" w:rsidP="00A24961" w:rsidRDefault="00C80DF4" w14:paraId="1935FE6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15328</w:t>
            </w:r>
          </w:p>
        </w:tc>
      </w:tr>
      <w:tr w:rsidRPr="00A24961" w:rsidR="004971A7" w:rsidTr="00A24961" w14:paraId="100B1D9E"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79395AB1" w14:textId="77777777">
            <w:pPr>
              <w:jc w:val="center"/>
              <w:rPr>
                <w:rFonts w:eastAsia="Times New Roman"/>
                <w:color w:val="000000"/>
                <w:sz w:val="18"/>
                <w:szCs w:val="18"/>
              </w:rPr>
            </w:pPr>
            <w:r w:rsidRPr="001D7FA5">
              <w:rPr>
                <w:rFonts w:eastAsia="Times New Roman"/>
                <w:color w:val="000000"/>
                <w:sz w:val="18"/>
                <w:szCs w:val="18"/>
              </w:rPr>
              <w:t>285</w:t>
            </w:r>
          </w:p>
        </w:tc>
        <w:tc>
          <w:tcPr>
            <w:tcW w:w="1652" w:type="pct"/>
            <w:noWrap/>
            <w:vAlign w:val="center"/>
            <w:hideMark/>
          </w:tcPr>
          <w:p w:rsidRPr="001D7FA5" w:rsidR="00C80DF4" w:rsidP="00A24961" w:rsidRDefault="00C80DF4" w14:paraId="2859432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ESU-125</w:t>
            </w:r>
          </w:p>
        </w:tc>
        <w:tc>
          <w:tcPr>
            <w:tcW w:w="1079" w:type="pct"/>
            <w:noWrap/>
            <w:vAlign w:val="center"/>
            <w:hideMark/>
          </w:tcPr>
          <w:p w:rsidRPr="001D7FA5" w:rsidR="00C80DF4" w:rsidP="00A24961" w:rsidRDefault="00C80DF4" w14:paraId="0371AC4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26016002</w:t>
            </w:r>
          </w:p>
        </w:tc>
        <w:tc>
          <w:tcPr>
            <w:tcW w:w="1111" w:type="pct"/>
            <w:noWrap/>
            <w:vAlign w:val="center"/>
            <w:hideMark/>
          </w:tcPr>
          <w:p w:rsidRPr="001D7FA5" w:rsidR="00C80DF4" w:rsidP="00A24961" w:rsidRDefault="00C80DF4" w14:paraId="3AE9C38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26/11/2025</w:t>
            </w:r>
          </w:p>
        </w:tc>
        <w:tc>
          <w:tcPr>
            <w:tcW w:w="632" w:type="pct"/>
            <w:noWrap/>
            <w:vAlign w:val="center"/>
            <w:hideMark/>
          </w:tcPr>
          <w:p w:rsidRPr="001D7FA5" w:rsidR="00C80DF4" w:rsidP="00A24961" w:rsidRDefault="00C80DF4" w14:paraId="34FE04C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5400</w:t>
            </w:r>
          </w:p>
        </w:tc>
      </w:tr>
      <w:tr w:rsidRPr="00A24961" w:rsidR="004971A7" w:rsidTr="00A24961" w14:paraId="3FCD1618"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157BF484" w14:textId="77777777">
            <w:pPr>
              <w:jc w:val="center"/>
              <w:rPr>
                <w:rFonts w:eastAsia="Times New Roman"/>
                <w:color w:val="000000"/>
                <w:sz w:val="18"/>
                <w:szCs w:val="18"/>
              </w:rPr>
            </w:pPr>
            <w:r w:rsidRPr="001D7FA5">
              <w:rPr>
                <w:rFonts w:eastAsia="Times New Roman"/>
                <w:color w:val="000000"/>
                <w:sz w:val="18"/>
                <w:szCs w:val="18"/>
              </w:rPr>
              <w:t>286</w:t>
            </w:r>
          </w:p>
        </w:tc>
        <w:tc>
          <w:tcPr>
            <w:tcW w:w="1652" w:type="pct"/>
            <w:noWrap/>
            <w:vAlign w:val="center"/>
            <w:hideMark/>
          </w:tcPr>
          <w:p w:rsidRPr="001D7FA5" w:rsidR="00C80DF4" w:rsidP="00A24961" w:rsidRDefault="00C80DF4" w14:paraId="4F6035A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AL2755</w:t>
            </w:r>
          </w:p>
        </w:tc>
        <w:tc>
          <w:tcPr>
            <w:tcW w:w="1079" w:type="pct"/>
            <w:noWrap/>
            <w:vAlign w:val="center"/>
            <w:hideMark/>
          </w:tcPr>
          <w:p w:rsidRPr="001D7FA5" w:rsidR="00C80DF4" w:rsidP="00A24961" w:rsidRDefault="00C80DF4" w14:paraId="38F84A3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284449C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26/11/2025</w:t>
            </w:r>
          </w:p>
        </w:tc>
        <w:tc>
          <w:tcPr>
            <w:tcW w:w="632" w:type="pct"/>
            <w:noWrap/>
            <w:vAlign w:val="center"/>
            <w:hideMark/>
          </w:tcPr>
          <w:p w:rsidRPr="001D7FA5" w:rsidR="00C80DF4" w:rsidP="00A24961" w:rsidRDefault="00C80DF4" w14:paraId="5ECED4F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15315</w:t>
            </w:r>
          </w:p>
        </w:tc>
      </w:tr>
      <w:tr w:rsidRPr="00A24961" w:rsidR="004971A7" w:rsidTr="00A24961" w14:paraId="6EC7DBDA"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39D5750E" w14:textId="77777777">
            <w:pPr>
              <w:jc w:val="center"/>
              <w:rPr>
                <w:rFonts w:eastAsia="Times New Roman"/>
                <w:color w:val="000000"/>
                <w:sz w:val="18"/>
                <w:szCs w:val="18"/>
              </w:rPr>
            </w:pPr>
            <w:r w:rsidRPr="001D7FA5">
              <w:rPr>
                <w:rFonts w:eastAsia="Times New Roman"/>
                <w:color w:val="000000"/>
                <w:sz w:val="18"/>
                <w:szCs w:val="18"/>
              </w:rPr>
              <w:t>287</w:t>
            </w:r>
          </w:p>
        </w:tc>
        <w:tc>
          <w:tcPr>
            <w:tcW w:w="1652" w:type="pct"/>
            <w:noWrap/>
            <w:vAlign w:val="center"/>
            <w:hideMark/>
          </w:tcPr>
          <w:p w:rsidRPr="001D7FA5" w:rsidR="00C80DF4" w:rsidP="00A24961" w:rsidRDefault="00C80DF4" w14:paraId="4CF867D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AL2145</w:t>
            </w:r>
          </w:p>
        </w:tc>
        <w:tc>
          <w:tcPr>
            <w:tcW w:w="1079" w:type="pct"/>
            <w:noWrap/>
            <w:vAlign w:val="center"/>
            <w:hideMark/>
          </w:tcPr>
          <w:p w:rsidRPr="001D7FA5" w:rsidR="00C80DF4" w:rsidP="00A24961" w:rsidRDefault="00C80DF4" w14:paraId="70B5519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26016039</w:t>
            </w:r>
          </w:p>
        </w:tc>
        <w:tc>
          <w:tcPr>
            <w:tcW w:w="1111" w:type="pct"/>
            <w:noWrap/>
            <w:vAlign w:val="center"/>
            <w:hideMark/>
          </w:tcPr>
          <w:p w:rsidRPr="001D7FA5" w:rsidR="00C80DF4" w:rsidP="00A24961" w:rsidRDefault="00C80DF4" w14:paraId="7707F28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26/11/2025</w:t>
            </w:r>
          </w:p>
        </w:tc>
        <w:tc>
          <w:tcPr>
            <w:tcW w:w="632" w:type="pct"/>
            <w:noWrap/>
            <w:vAlign w:val="center"/>
            <w:hideMark/>
          </w:tcPr>
          <w:p w:rsidRPr="001D7FA5" w:rsidR="00C80DF4" w:rsidP="00A24961" w:rsidRDefault="00C80DF4" w14:paraId="06F1369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15314</w:t>
            </w:r>
          </w:p>
        </w:tc>
      </w:tr>
      <w:tr w:rsidRPr="00A24961" w:rsidR="004971A7" w:rsidTr="00A24961" w14:paraId="655842F2"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044A1F5A" w14:textId="77777777">
            <w:pPr>
              <w:jc w:val="center"/>
              <w:rPr>
                <w:rFonts w:eastAsia="Times New Roman"/>
                <w:color w:val="000000"/>
                <w:sz w:val="18"/>
                <w:szCs w:val="18"/>
              </w:rPr>
            </w:pPr>
            <w:r w:rsidRPr="001D7FA5">
              <w:rPr>
                <w:rFonts w:eastAsia="Times New Roman"/>
                <w:color w:val="000000"/>
                <w:sz w:val="18"/>
                <w:szCs w:val="18"/>
              </w:rPr>
              <w:t>288</w:t>
            </w:r>
          </w:p>
        </w:tc>
        <w:tc>
          <w:tcPr>
            <w:tcW w:w="1652" w:type="pct"/>
            <w:noWrap/>
            <w:vAlign w:val="center"/>
            <w:hideMark/>
          </w:tcPr>
          <w:p w:rsidRPr="001D7FA5" w:rsidR="00C80DF4" w:rsidP="00A24961" w:rsidRDefault="00C80DF4" w14:paraId="2AA17B9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350-5183</w:t>
            </w:r>
          </w:p>
        </w:tc>
        <w:tc>
          <w:tcPr>
            <w:tcW w:w="1079" w:type="pct"/>
            <w:noWrap/>
            <w:vAlign w:val="center"/>
            <w:hideMark/>
          </w:tcPr>
          <w:p w:rsidRPr="001D7FA5" w:rsidR="00C80DF4" w:rsidP="00A24961" w:rsidRDefault="00C80DF4" w14:paraId="100E222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26016026</w:t>
            </w:r>
          </w:p>
        </w:tc>
        <w:tc>
          <w:tcPr>
            <w:tcW w:w="1111" w:type="pct"/>
            <w:noWrap/>
            <w:vAlign w:val="center"/>
            <w:hideMark/>
          </w:tcPr>
          <w:p w:rsidRPr="001D7FA5" w:rsidR="00C80DF4" w:rsidP="00A24961" w:rsidRDefault="00C80DF4" w14:paraId="0941CA2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26/11/2025</w:t>
            </w:r>
          </w:p>
        </w:tc>
        <w:tc>
          <w:tcPr>
            <w:tcW w:w="632" w:type="pct"/>
            <w:noWrap/>
            <w:vAlign w:val="center"/>
            <w:hideMark/>
          </w:tcPr>
          <w:p w:rsidRPr="001D7FA5" w:rsidR="00C80DF4" w:rsidP="00A24961" w:rsidRDefault="00C80DF4" w14:paraId="3BF5F22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15236</w:t>
            </w:r>
          </w:p>
        </w:tc>
      </w:tr>
      <w:tr w:rsidRPr="00A24961" w:rsidR="004971A7" w:rsidTr="00A24961" w14:paraId="15C53CB9"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060D2A44" w14:textId="77777777">
            <w:pPr>
              <w:jc w:val="center"/>
              <w:rPr>
                <w:rFonts w:eastAsia="Times New Roman"/>
                <w:color w:val="000000"/>
                <w:sz w:val="18"/>
                <w:szCs w:val="18"/>
              </w:rPr>
            </w:pPr>
            <w:r w:rsidRPr="001D7FA5">
              <w:rPr>
                <w:rFonts w:eastAsia="Times New Roman"/>
                <w:color w:val="000000"/>
                <w:sz w:val="18"/>
                <w:szCs w:val="18"/>
              </w:rPr>
              <w:t>289</w:t>
            </w:r>
          </w:p>
        </w:tc>
        <w:tc>
          <w:tcPr>
            <w:tcW w:w="1652" w:type="pct"/>
            <w:noWrap/>
            <w:vAlign w:val="center"/>
            <w:hideMark/>
          </w:tcPr>
          <w:p w:rsidRPr="001D7FA5" w:rsidR="00C80DF4" w:rsidP="00A24961" w:rsidRDefault="00C80DF4" w14:paraId="421B18D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SCJ17E050030</w:t>
            </w:r>
          </w:p>
        </w:tc>
        <w:tc>
          <w:tcPr>
            <w:tcW w:w="1079" w:type="pct"/>
            <w:noWrap/>
            <w:vAlign w:val="center"/>
            <w:hideMark/>
          </w:tcPr>
          <w:p w:rsidRPr="001D7FA5" w:rsidR="00C80DF4" w:rsidP="00A24961" w:rsidRDefault="00C80DF4" w14:paraId="2494DB6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26018353</w:t>
            </w:r>
          </w:p>
        </w:tc>
        <w:tc>
          <w:tcPr>
            <w:tcW w:w="1111" w:type="pct"/>
            <w:noWrap/>
            <w:vAlign w:val="center"/>
            <w:hideMark/>
          </w:tcPr>
          <w:p w:rsidRPr="001D7FA5" w:rsidR="00C80DF4" w:rsidP="00A24961" w:rsidRDefault="00C80DF4" w14:paraId="7DB1DC7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26/11/2025</w:t>
            </w:r>
          </w:p>
        </w:tc>
        <w:tc>
          <w:tcPr>
            <w:tcW w:w="632" w:type="pct"/>
            <w:noWrap/>
            <w:vAlign w:val="center"/>
            <w:hideMark/>
          </w:tcPr>
          <w:p w:rsidRPr="001D7FA5" w:rsidR="00C80DF4" w:rsidP="00A24961" w:rsidRDefault="00C80DF4" w14:paraId="2B63266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15372</w:t>
            </w:r>
          </w:p>
        </w:tc>
      </w:tr>
      <w:tr w:rsidRPr="00A24961" w:rsidR="004971A7" w:rsidTr="00A24961" w14:paraId="00CC1ACB"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4AB74FFC" w14:textId="77777777">
            <w:pPr>
              <w:jc w:val="center"/>
              <w:rPr>
                <w:rFonts w:eastAsia="Times New Roman"/>
                <w:color w:val="000000"/>
                <w:sz w:val="18"/>
                <w:szCs w:val="18"/>
              </w:rPr>
            </w:pPr>
            <w:r w:rsidRPr="001D7FA5">
              <w:rPr>
                <w:rFonts w:eastAsia="Times New Roman"/>
                <w:color w:val="000000"/>
                <w:sz w:val="18"/>
                <w:szCs w:val="18"/>
              </w:rPr>
              <w:t>290</w:t>
            </w:r>
          </w:p>
        </w:tc>
        <w:tc>
          <w:tcPr>
            <w:tcW w:w="1652" w:type="pct"/>
            <w:noWrap/>
            <w:vAlign w:val="center"/>
            <w:hideMark/>
          </w:tcPr>
          <w:p w:rsidRPr="001D7FA5" w:rsidR="00C80DF4" w:rsidP="00A24961" w:rsidRDefault="00C80DF4" w14:paraId="75845B0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COL-RODRIGO_LARA_BONILLA</w:t>
            </w:r>
          </w:p>
        </w:tc>
        <w:tc>
          <w:tcPr>
            <w:tcW w:w="1079" w:type="pct"/>
            <w:noWrap/>
            <w:vAlign w:val="center"/>
            <w:hideMark/>
          </w:tcPr>
          <w:p w:rsidRPr="001D7FA5" w:rsidR="00C80DF4" w:rsidP="00A24961" w:rsidRDefault="00C80DF4" w14:paraId="71A4E54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5DFC7E1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26/11/2025</w:t>
            </w:r>
          </w:p>
        </w:tc>
        <w:tc>
          <w:tcPr>
            <w:tcW w:w="632" w:type="pct"/>
            <w:noWrap/>
            <w:vAlign w:val="center"/>
            <w:hideMark/>
          </w:tcPr>
          <w:p w:rsidRPr="001D7FA5" w:rsidR="00C80DF4" w:rsidP="00A24961" w:rsidRDefault="00C80DF4" w14:paraId="3A7DA26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12515</w:t>
            </w:r>
          </w:p>
        </w:tc>
      </w:tr>
      <w:tr w:rsidRPr="00A24961" w:rsidR="004971A7" w:rsidTr="00A24961" w14:paraId="6BCB5F66"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312C9B43" w14:textId="77777777">
            <w:pPr>
              <w:jc w:val="center"/>
              <w:rPr>
                <w:rFonts w:eastAsia="Times New Roman"/>
                <w:color w:val="000000"/>
                <w:sz w:val="18"/>
                <w:szCs w:val="18"/>
              </w:rPr>
            </w:pPr>
            <w:r w:rsidRPr="001D7FA5">
              <w:rPr>
                <w:rFonts w:eastAsia="Times New Roman"/>
                <w:color w:val="000000"/>
                <w:sz w:val="18"/>
                <w:szCs w:val="18"/>
              </w:rPr>
              <w:t>291</w:t>
            </w:r>
          </w:p>
        </w:tc>
        <w:tc>
          <w:tcPr>
            <w:tcW w:w="1652" w:type="pct"/>
            <w:noWrap/>
            <w:vAlign w:val="center"/>
            <w:hideMark/>
          </w:tcPr>
          <w:p w:rsidRPr="001D7FA5" w:rsidR="00C80DF4" w:rsidP="00A24961" w:rsidRDefault="00C80DF4" w14:paraId="174D380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P475</w:t>
            </w:r>
          </w:p>
        </w:tc>
        <w:tc>
          <w:tcPr>
            <w:tcW w:w="1079" w:type="pct"/>
            <w:noWrap/>
            <w:vAlign w:val="center"/>
            <w:hideMark/>
          </w:tcPr>
          <w:p w:rsidRPr="001D7FA5" w:rsidR="00C80DF4" w:rsidP="00A24961" w:rsidRDefault="00C80DF4" w14:paraId="086C207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3726D10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26/11/2025</w:t>
            </w:r>
          </w:p>
        </w:tc>
        <w:tc>
          <w:tcPr>
            <w:tcW w:w="632" w:type="pct"/>
            <w:noWrap/>
            <w:vAlign w:val="center"/>
            <w:hideMark/>
          </w:tcPr>
          <w:p w:rsidRPr="001D7FA5" w:rsidR="00C80DF4" w:rsidP="00A24961" w:rsidRDefault="00C80DF4" w14:paraId="672E06E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15371</w:t>
            </w:r>
          </w:p>
        </w:tc>
      </w:tr>
      <w:tr w:rsidRPr="00A24961" w:rsidR="004971A7" w:rsidTr="00A24961" w14:paraId="73FE2ECD"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7417AE95" w14:textId="77777777">
            <w:pPr>
              <w:jc w:val="center"/>
              <w:rPr>
                <w:rFonts w:eastAsia="Times New Roman"/>
                <w:color w:val="000000"/>
                <w:sz w:val="18"/>
                <w:szCs w:val="18"/>
              </w:rPr>
            </w:pPr>
            <w:r w:rsidRPr="001D7FA5">
              <w:rPr>
                <w:rFonts w:eastAsia="Times New Roman"/>
                <w:color w:val="000000"/>
                <w:sz w:val="18"/>
                <w:szCs w:val="18"/>
              </w:rPr>
              <w:t>292</w:t>
            </w:r>
          </w:p>
        </w:tc>
        <w:tc>
          <w:tcPr>
            <w:tcW w:w="1652" w:type="pct"/>
            <w:noWrap/>
            <w:vAlign w:val="center"/>
            <w:hideMark/>
          </w:tcPr>
          <w:p w:rsidRPr="001D7FA5" w:rsidR="00C80DF4" w:rsidP="00A24961" w:rsidRDefault="00C80DF4" w14:paraId="4B9184F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COL-3637_ROBERT_KENNEDY</w:t>
            </w:r>
          </w:p>
        </w:tc>
        <w:tc>
          <w:tcPr>
            <w:tcW w:w="1079" w:type="pct"/>
            <w:noWrap/>
            <w:vAlign w:val="center"/>
            <w:hideMark/>
          </w:tcPr>
          <w:p w:rsidRPr="001D7FA5" w:rsidR="00C80DF4" w:rsidP="00A24961" w:rsidRDefault="00C80DF4" w14:paraId="28A5B9F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26020575</w:t>
            </w:r>
          </w:p>
        </w:tc>
        <w:tc>
          <w:tcPr>
            <w:tcW w:w="1111" w:type="pct"/>
            <w:noWrap/>
            <w:vAlign w:val="center"/>
            <w:hideMark/>
          </w:tcPr>
          <w:p w:rsidRPr="001D7FA5" w:rsidR="00C80DF4" w:rsidP="00A24961" w:rsidRDefault="00C80DF4" w14:paraId="78DB025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26/11/2025</w:t>
            </w:r>
          </w:p>
        </w:tc>
        <w:tc>
          <w:tcPr>
            <w:tcW w:w="632" w:type="pct"/>
            <w:noWrap/>
            <w:vAlign w:val="center"/>
            <w:hideMark/>
          </w:tcPr>
          <w:p w:rsidRPr="001D7FA5" w:rsidR="00C80DF4" w:rsidP="00A24961" w:rsidRDefault="00C80DF4" w14:paraId="04F6328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15143</w:t>
            </w:r>
          </w:p>
        </w:tc>
      </w:tr>
      <w:tr w:rsidRPr="00A24961" w:rsidR="004971A7" w:rsidTr="00A24961" w14:paraId="04A0C73E"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795657AB" w14:textId="77777777">
            <w:pPr>
              <w:jc w:val="center"/>
              <w:rPr>
                <w:rFonts w:eastAsia="Times New Roman"/>
                <w:color w:val="000000"/>
                <w:sz w:val="18"/>
                <w:szCs w:val="18"/>
              </w:rPr>
            </w:pPr>
            <w:r w:rsidRPr="001D7FA5">
              <w:rPr>
                <w:rFonts w:eastAsia="Times New Roman"/>
                <w:color w:val="000000"/>
                <w:sz w:val="18"/>
                <w:szCs w:val="18"/>
              </w:rPr>
              <w:t>293</w:t>
            </w:r>
          </w:p>
        </w:tc>
        <w:tc>
          <w:tcPr>
            <w:tcW w:w="1652" w:type="pct"/>
            <w:noWrap/>
            <w:vAlign w:val="center"/>
            <w:hideMark/>
          </w:tcPr>
          <w:p w:rsidRPr="001D7FA5" w:rsidR="00C80DF4" w:rsidP="00A24961" w:rsidRDefault="00C80DF4" w14:paraId="006E3C3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AL1338</w:t>
            </w:r>
          </w:p>
        </w:tc>
        <w:tc>
          <w:tcPr>
            <w:tcW w:w="1079" w:type="pct"/>
            <w:noWrap/>
            <w:vAlign w:val="center"/>
            <w:hideMark/>
          </w:tcPr>
          <w:p w:rsidRPr="001D7FA5" w:rsidR="00C80DF4" w:rsidP="00A24961" w:rsidRDefault="00C80DF4" w14:paraId="20092F5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26020795</w:t>
            </w:r>
          </w:p>
        </w:tc>
        <w:tc>
          <w:tcPr>
            <w:tcW w:w="1111" w:type="pct"/>
            <w:noWrap/>
            <w:vAlign w:val="center"/>
            <w:hideMark/>
          </w:tcPr>
          <w:p w:rsidRPr="001D7FA5" w:rsidR="00C80DF4" w:rsidP="00A24961" w:rsidRDefault="00C80DF4" w14:paraId="1B6A3E9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26/11/2025</w:t>
            </w:r>
          </w:p>
        </w:tc>
        <w:tc>
          <w:tcPr>
            <w:tcW w:w="632" w:type="pct"/>
            <w:noWrap/>
            <w:vAlign w:val="center"/>
            <w:hideMark/>
          </w:tcPr>
          <w:p w:rsidRPr="001D7FA5" w:rsidR="00C80DF4" w:rsidP="00A24961" w:rsidRDefault="00C80DF4" w14:paraId="55F0740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15383</w:t>
            </w:r>
          </w:p>
        </w:tc>
      </w:tr>
      <w:tr w:rsidRPr="00A24961" w:rsidR="004971A7" w:rsidTr="00A24961" w14:paraId="52686FAC"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27084D46" w14:textId="77777777">
            <w:pPr>
              <w:jc w:val="center"/>
              <w:rPr>
                <w:rFonts w:eastAsia="Times New Roman"/>
                <w:color w:val="000000"/>
                <w:sz w:val="18"/>
                <w:szCs w:val="18"/>
              </w:rPr>
            </w:pPr>
            <w:r w:rsidRPr="001D7FA5">
              <w:rPr>
                <w:rFonts w:eastAsia="Times New Roman"/>
                <w:color w:val="000000"/>
                <w:sz w:val="18"/>
                <w:szCs w:val="18"/>
              </w:rPr>
              <w:t>294</w:t>
            </w:r>
          </w:p>
        </w:tc>
        <w:tc>
          <w:tcPr>
            <w:tcW w:w="1652" w:type="pct"/>
            <w:noWrap/>
            <w:vAlign w:val="center"/>
            <w:hideMark/>
          </w:tcPr>
          <w:p w:rsidRPr="001D7FA5" w:rsidR="00C80DF4" w:rsidP="00A24961" w:rsidRDefault="00C80DF4" w14:paraId="04892F4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COL-3666_GRAN_COLOMBIANO</w:t>
            </w:r>
          </w:p>
        </w:tc>
        <w:tc>
          <w:tcPr>
            <w:tcW w:w="1079" w:type="pct"/>
            <w:noWrap/>
            <w:vAlign w:val="center"/>
            <w:hideMark/>
          </w:tcPr>
          <w:p w:rsidRPr="001D7FA5" w:rsidR="00C80DF4" w:rsidP="00A24961" w:rsidRDefault="00C80DF4" w14:paraId="1DE871A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26019921</w:t>
            </w:r>
          </w:p>
        </w:tc>
        <w:tc>
          <w:tcPr>
            <w:tcW w:w="1111" w:type="pct"/>
            <w:noWrap/>
            <w:vAlign w:val="center"/>
            <w:hideMark/>
          </w:tcPr>
          <w:p w:rsidRPr="001D7FA5" w:rsidR="00C80DF4" w:rsidP="00A24961" w:rsidRDefault="00C80DF4" w14:paraId="795C842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26/11/2025</w:t>
            </w:r>
          </w:p>
        </w:tc>
        <w:tc>
          <w:tcPr>
            <w:tcW w:w="632" w:type="pct"/>
            <w:noWrap/>
            <w:vAlign w:val="center"/>
            <w:hideMark/>
          </w:tcPr>
          <w:p w:rsidRPr="001D7FA5" w:rsidR="00C80DF4" w:rsidP="00A24961" w:rsidRDefault="00C80DF4" w14:paraId="6D46DBB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15350</w:t>
            </w:r>
          </w:p>
        </w:tc>
      </w:tr>
      <w:tr w:rsidRPr="00A24961" w:rsidR="004971A7" w:rsidTr="00A24961" w14:paraId="7443FE57"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0B90F221" w14:textId="77777777">
            <w:pPr>
              <w:jc w:val="center"/>
              <w:rPr>
                <w:rFonts w:eastAsia="Times New Roman"/>
                <w:color w:val="000000"/>
                <w:sz w:val="18"/>
                <w:szCs w:val="18"/>
              </w:rPr>
            </w:pPr>
            <w:r w:rsidRPr="001D7FA5">
              <w:rPr>
                <w:rFonts w:eastAsia="Times New Roman"/>
                <w:color w:val="000000"/>
                <w:sz w:val="18"/>
                <w:szCs w:val="18"/>
              </w:rPr>
              <w:t>295</w:t>
            </w:r>
          </w:p>
        </w:tc>
        <w:tc>
          <w:tcPr>
            <w:tcW w:w="1652" w:type="pct"/>
            <w:noWrap/>
            <w:vAlign w:val="center"/>
            <w:hideMark/>
          </w:tcPr>
          <w:p w:rsidRPr="001D7FA5" w:rsidR="00C80DF4" w:rsidP="00A24961" w:rsidRDefault="00C80DF4" w14:paraId="52A58AE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350-4959</w:t>
            </w:r>
          </w:p>
        </w:tc>
        <w:tc>
          <w:tcPr>
            <w:tcW w:w="1079" w:type="pct"/>
            <w:noWrap/>
            <w:vAlign w:val="center"/>
            <w:hideMark/>
          </w:tcPr>
          <w:p w:rsidRPr="001D7FA5" w:rsidR="00C80DF4" w:rsidP="00A24961" w:rsidRDefault="00C80DF4" w14:paraId="33CE41C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26023423</w:t>
            </w:r>
          </w:p>
        </w:tc>
        <w:tc>
          <w:tcPr>
            <w:tcW w:w="1111" w:type="pct"/>
            <w:noWrap/>
            <w:vAlign w:val="center"/>
            <w:hideMark/>
          </w:tcPr>
          <w:p w:rsidRPr="001D7FA5" w:rsidR="00C80DF4" w:rsidP="00A24961" w:rsidRDefault="00C80DF4" w14:paraId="0ABED0F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26/11/2025</w:t>
            </w:r>
          </w:p>
        </w:tc>
        <w:tc>
          <w:tcPr>
            <w:tcW w:w="632" w:type="pct"/>
            <w:noWrap/>
            <w:vAlign w:val="center"/>
            <w:hideMark/>
          </w:tcPr>
          <w:p w:rsidRPr="001D7FA5" w:rsidR="00C80DF4" w:rsidP="00A24961" w:rsidRDefault="00C80DF4" w14:paraId="5563E48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15290</w:t>
            </w:r>
          </w:p>
        </w:tc>
      </w:tr>
      <w:tr w:rsidRPr="00A24961" w:rsidR="004971A7" w:rsidTr="00A24961" w14:paraId="5C1209D8"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6F8138E1" w14:textId="77777777">
            <w:pPr>
              <w:jc w:val="center"/>
              <w:rPr>
                <w:rFonts w:eastAsia="Times New Roman"/>
                <w:color w:val="000000"/>
                <w:sz w:val="18"/>
                <w:szCs w:val="18"/>
              </w:rPr>
            </w:pPr>
            <w:r w:rsidRPr="001D7FA5">
              <w:rPr>
                <w:rFonts w:eastAsia="Times New Roman"/>
                <w:color w:val="000000"/>
                <w:sz w:val="18"/>
                <w:szCs w:val="18"/>
              </w:rPr>
              <w:t>296</w:t>
            </w:r>
          </w:p>
        </w:tc>
        <w:tc>
          <w:tcPr>
            <w:tcW w:w="1652" w:type="pct"/>
            <w:noWrap/>
            <w:vAlign w:val="center"/>
            <w:hideMark/>
          </w:tcPr>
          <w:p w:rsidRPr="001D7FA5" w:rsidR="00C80DF4" w:rsidP="00A24961" w:rsidRDefault="00C80DF4" w14:paraId="4B6FF18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MB216</w:t>
            </w:r>
          </w:p>
        </w:tc>
        <w:tc>
          <w:tcPr>
            <w:tcW w:w="1079" w:type="pct"/>
            <w:noWrap/>
            <w:vAlign w:val="center"/>
            <w:hideMark/>
          </w:tcPr>
          <w:p w:rsidRPr="001D7FA5" w:rsidR="00C80DF4" w:rsidP="00A24961" w:rsidRDefault="00C80DF4" w14:paraId="209156C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26023483</w:t>
            </w:r>
          </w:p>
        </w:tc>
        <w:tc>
          <w:tcPr>
            <w:tcW w:w="1111" w:type="pct"/>
            <w:noWrap/>
            <w:vAlign w:val="center"/>
            <w:hideMark/>
          </w:tcPr>
          <w:p w:rsidRPr="001D7FA5" w:rsidR="00C80DF4" w:rsidP="00A24961" w:rsidRDefault="00C80DF4" w14:paraId="02BBEE5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26/11/2025</w:t>
            </w:r>
          </w:p>
        </w:tc>
        <w:tc>
          <w:tcPr>
            <w:tcW w:w="632" w:type="pct"/>
            <w:noWrap/>
            <w:vAlign w:val="center"/>
            <w:hideMark/>
          </w:tcPr>
          <w:p w:rsidRPr="001D7FA5" w:rsidR="00C80DF4" w:rsidP="00A24961" w:rsidRDefault="00C80DF4" w14:paraId="7EB40AD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15294</w:t>
            </w:r>
          </w:p>
        </w:tc>
      </w:tr>
      <w:tr w:rsidRPr="00A24961" w:rsidR="004971A7" w:rsidTr="00A24961" w14:paraId="7E48BAD9"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3B10858D" w14:textId="77777777">
            <w:pPr>
              <w:jc w:val="center"/>
              <w:rPr>
                <w:rFonts w:eastAsia="Times New Roman"/>
                <w:color w:val="000000"/>
                <w:sz w:val="18"/>
                <w:szCs w:val="18"/>
              </w:rPr>
            </w:pPr>
            <w:r w:rsidRPr="001D7FA5">
              <w:rPr>
                <w:rFonts w:eastAsia="Times New Roman"/>
                <w:color w:val="000000"/>
                <w:sz w:val="18"/>
                <w:szCs w:val="18"/>
              </w:rPr>
              <w:t>297</w:t>
            </w:r>
          </w:p>
        </w:tc>
        <w:tc>
          <w:tcPr>
            <w:tcW w:w="1652" w:type="pct"/>
            <w:noWrap/>
            <w:vAlign w:val="center"/>
            <w:hideMark/>
          </w:tcPr>
          <w:p w:rsidRPr="001D7FA5" w:rsidR="00C80DF4" w:rsidP="00A24961" w:rsidRDefault="00C80DF4" w14:paraId="03E0432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FVS-1401</w:t>
            </w:r>
          </w:p>
        </w:tc>
        <w:tc>
          <w:tcPr>
            <w:tcW w:w="1079" w:type="pct"/>
            <w:noWrap/>
            <w:vAlign w:val="center"/>
            <w:hideMark/>
          </w:tcPr>
          <w:p w:rsidRPr="001D7FA5" w:rsidR="00C80DF4" w:rsidP="00A24961" w:rsidRDefault="00C80DF4" w14:paraId="4D7CC2E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26023445</w:t>
            </w:r>
          </w:p>
        </w:tc>
        <w:tc>
          <w:tcPr>
            <w:tcW w:w="1111" w:type="pct"/>
            <w:noWrap/>
            <w:vAlign w:val="center"/>
            <w:hideMark/>
          </w:tcPr>
          <w:p w:rsidRPr="001D7FA5" w:rsidR="00C80DF4" w:rsidP="00A24961" w:rsidRDefault="00C80DF4" w14:paraId="464CDC7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27/11/2025</w:t>
            </w:r>
          </w:p>
        </w:tc>
        <w:tc>
          <w:tcPr>
            <w:tcW w:w="632" w:type="pct"/>
            <w:noWrap/>
            <w:vAlign w:val="center"/>
            <w:hideMark/>
          </w:tcPr>
          <w:p w:rsidRPr="001D7FA5" w:rsidR="00C80DF4" w:rsidP="00A24961" w:rsidRDefault="00C80DF4" w14:paraId="0DB1EFC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15380</w:t>
            </w:r>
          </w:p>
        </w:tc>
      </w:tr>
      <w:tr w:rsidRPr="00A24961" w:rsidR="004971A7" w:rsidTr="00A24961" w14:paraId="4318250A"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473505F3" w14:textId="77777777">
            <w:pPr>
              <w:jc w:val="center"/>
              <w:rPr>
                <w:rFonts w:eastAsia="Times New Roman"/>
                <w:color w:val="000000"/>
                <w:sz w:val="18"/>
                <w:szCs w:val="18"/>
              </w:rPr>
            </w:pPr>
            <w:r w:rsidRPr="001D7FA5">
              <w:rPr>
                <w:rFonts w:eastAsia="Times New Roman"/>
                <w:color w:val="000000"/>
                <w:sz w:val="18"/>
                <w:szCs w:val="18"/>
              </w:rPr>
              <w:t>298</w:t>
            </w:r>
          </w:p>
        </w:tc>
        <w:tc>
          <w:tcPr>
            <w:tcW w:w="1652" w:type="pct"/>
            <w:noWrap/>
            <w:vAlign w:val="center"/>
            <w:hideMark/>
          </w:tcPr>
          <w:p w:rsidRPr="001D7FA5" w:rsidR="00C80DF4" w:rsidP="00A24961" w:rsidRDefault="00C80DF4" w14:paraId="5832238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P154</w:t>
            </w:r>
          </w:p>
        </w:tc>
        <w:tc>
          <w:tcPr>
            <w:tcW w:w="1079" w:type="pct"/>
            <w:noWrap/>
            <w:vAlign w:val="center"/>
            <w:hideMark/>
          </w:tcPr>
          <w:p w:rsidRPr="001D7FA5" w:rsidR="00C80DF4" w:rsidP="00A24961" w:rsidRDefault="00C80DF4" w14:paraId="1688D8B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26023529</w:t>
            </w:r>
          </w:p>
        </w:tc>
        <w:tc>
          <w:tcPr>
            <w:tcW w:w="1111" w:type="pct"/>
            <w:noWrap/>
            <w:vAlign w:val="center"/>
            <w:hideMark/>
          </w:tcPr>
          <w:p w:rsidRPr="001D7FA5" w:rsidR="00C80DF4" w:rsidP="00A24961" w:rsidRDefault="00C80DF4" w14:paraId="1AEFB27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27/11/2025</w:t>
            </w:r>
          </w:p>
        </w:tc>
        <w:tc>
          <w:tcPr>
            <w:tcW w:w="632" w:type="pct"/>
            <w:noWrap/>
            <w:vAlign w:val="center"/>
            <w:hideMark/>
          </w:tcPr>
          <w:p w:rsidRPr="001D7FA5" w:rsidR="00C80DF4" w:rsidP="00A24961" w:rsidRDefault="00C80DF4" w14:paraId="789D3C1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15393</w:t>
            </w:r>
          </w:p>
        </w:tc>
      </w:tr>
      <w:tr w:rsidRPr="00A24961" w:rsidR="004971A7" w:rsidTr="00A24961" w14:paraId="3DF2723A"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1051B7E5" w14:textId="77777777">
            <w:pPr>
              <w:jc w:val="center"/>
              <w:rPr>
                <w:rFonts w:eastAsia="Times New Roman"/>
                <w:color w:val="000000"/>
                <w:sz w:val="18"/>
                <w:szCs w:val="18"/>
              </w:rPr>
            </w:pPr>
            <w:r w:rsidRPr="001D7FA5">
              <w:rPr>
                <w:rFonts w:eastAsia="Times New Roman"/>
                <w:color w:val="000000"/>
                <w:sz w:val="18"/>
                <w:szCs w:val="18"/>
              </w:rPr>
              <w:t>299</w:t>
            </w:r>
          </w:p>
        </w:tc>
        <w:tc>
          <w:tcPr>
            <w:tcW w:w="1652" w:type="pct"/>
            <w:noWrap/>
            <w:vAlign w:val="center"/>
            <w:hideMark/>
          </w:tcPr>
          <w:p w:rsidRPr="001D7FA5" w:rsidR="00C80DF4" w:rsidP="00A24961" w:rsidRDefault="00C80DF4" w14:paraId="2A0875B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CVID21920</w:t>
            </w:r>
          </w:p>
        </w:tc>
        <w:tc>
          <w:tcPr>
            <w:tcW w:w="1079" w:type="pct"/>
            <w:noWrap/>
            <w:vAlign w:val="center"/>
            <w:hideMark/>
          </w:tcPr>
          <w:p w:rsidRPr="001D7FA5" w:rsidR="00C80DF4" w:rsidP="00A24961" w:rsidRDefault="00C80DF4" w14:paraId="219845F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26023561</w:t>
            </w:r>
          </w:p>
        </w:tc>
        <w:tc>
          <w:tcPr>
            <w:tcW w:w="1111" w:type="pct"/>
            <w:noWrap/>
            <w:vAlign w:val="center"/>
            <w:hideMark/>
          </w:tcPr>
          <w:p w:rsidRPr="001D7FA5" w:rsidR="00C80DF4" w:rsidP="00A24961" w:rsidRDefault="00C80DF4" w14:paraId="69C205A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27/11/2025</w:t>
            </w:r>
          </w:p>
        </w:tc>
        <w:tc>
          <w:tcPr>
            <w:tcW w:w="632" w:type="pct"/>
            <w:noWrap/>
            <w:vAlign w:val="center"/>
            <w:hideMark/>
          </w:tcPr>
          <w:p w:rsidRPr="001D7FA5" w:rsidR="00C80DF4" w:rsidP="00A24961" w:rsidRDefault="00C80DF4" w14:paraId="5360A6F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15375</w:t>
            </w:r>
          </w:p>
        </w:tc>
      </w:tr>
      <w:tr w:rsidRPr="00A24961" w:rsidR="004971A7" w:rsidTr="00A24961" w14:paraId="5829BB3B"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1914F7C2" w14:textId="77777777">
            <w:pPr>
              <w:jc w:val="center"/>
              <w:rPr>
                <w:rFonts w:eastAsia="Times New Roman"/>
                <w:color w:val="000000"/>
                <w:sz w:val="18"/>
                <w:szCs w:val="18"/>
              </w:rPr>
            </w:pPr>
            <w:r w:rsidRPr="001D7FA5">
              <w:rPr>
                <w:rFonts w:eastAsia="Times New Roman"/>
                <w:color w:val="000000"/>
                <w:sz w:val="18"/>
                <w:szCs w:val="18"/>
              </w:rPr>
              <w:t>300</w:t>
            </w:r>
          </w:p>
        </w:tc>
        <w:tc>
          <w:tcPr>
            <w:tcW w:w="1652" w:type="pct"/>
            <w:noWrap/>
            <w:vAlign w:val="center"/>
            <w:hideMark/>
          </w:tcPr>
          <w:p w:rsidRPr="001D7FA5" w:rsidR="00C80DF4" w:rsidP="00A24961" w:rsidRDefault="00C80DF4" w14:paraId="54719B6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SCJ17E120009</w:t>
            </w:r>
          </w:p>
        </w:tc>
        <w:tc>
          <w:tcPr>
            <w:tcW w:w="1079" w:type="pct"/>
            <w:noWrap/>
            <w:vAlign w:val="center"/>
            <w:hideMark/>
          </w:tcPr>
          <w:p w:rsidRPr="001D7FA5" w:rsidR="00C80DF4" w:rsidP="00A24961" w:rsidRDefault="00C80DF4" w14:paraId="256394A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784AF3D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27/11/2025</w:t>
            </w:r>
          </w:p>
        </w:tc>
        <w:tc>
          <w:tcPr>
            <w:tcW w:w="632" w:type="pct"/>
            <w:noWrap/>
            <w:vAlign w:val="center"/>
            <w:hideMark/>
          </w:tcPr>
          <w:p w:rsidRPr="001D7FA5" w:rsidR="00C80DF4" w:rsidP="00A24961" w:rsidRDefault="00C80DF4" w14:paraId="6E79F7F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2593</w:t>
            </w:r>
          </w:p>
        </w:tc>
      </w:tr>
      <w:tr w:rsidRPr="00A24961" w:rsidR="004971A7" w:rsidTr="00A24961" w14:paraId="0AC18926"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5400A8D0" w14:textId="77777777">
            <w:pPr>
              <w:jc w:val="center"/>
              <w:rPr>
                <w:rFonts w:eastAsia="Times New Roman"/>
                <w:color w:val="000000"/>
                <w:sz w:val="18"/>
                <w:szCs w:val="18"/>
              </w:rPr>
            </w:pPr>
            <w:r w:rsidRPr="001D7FA5">
              <w:rPr>
                <w:rFonts w:eastAsia="Times New Roman"/>
                <w:color w:val="000000"/>
                <w:sz w:val="18"/>
                <w:szCs w:val="18"/>
              </w:rPr>
              <w:t>301</w:t>
            </w:r>
          </w:p>
        </w:tc>
        <w:tc>
          <w:tcPr>
            <w:tcW w:w="1652" w:type="pct"/>
            <w:noWrap/>
            <w:vAlign w:val="center"/>
            <w:hideMark/>
          </w:tcPr>
          <w:p w:rsidRPr="001D7FA5" w:rsidR="00C80DF4" w:rsidP="00A24961" w:rsidRDefault="00C80DF4" w14:paraId="3859205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CVID21921</w:t>
            </w:r>
          </w:p>
        </w:tc>
        <w:tc>
          <w:tcPr>
            <w:tcW w:w="1079" w:type="pct"/>
            <w:noWrap/>
            <w:vAlign w:val="center"/>
            <w:hideMark/>
          </w:tcPr>
          <w:p w:rsidRPr="001D7FA5" w:rsidR="00C80DF4" w:rsidP="00A24961" w:rsidRDefault="00C80DF4" w14:paraId="4E3B395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26023618</w:t>
            </w:r>
          </w:p>
        </w:tc>
        <w:tc>
          <w:tcPr>
            <w:tcW w:w="1111" w:type="pct"/>
            <w:noWrap/>
            <w:vAlign w:val="center"/>
            <w:hideMark/>
          </w:tcPr>
          <w:p w:rsidRPr="001D7FA5" w:rsidR="00C80DF4" w:rsidP="00A24961" w:rsidRDefault="00C80DF4" w14:paraId="5114C41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27/11/2025</w:t>
            </w:r>
          </w:p>
        </w:tc>
        <w:tc>
          <w:tcPr>
            <w:tcW w:w="632" w:type="pct"/>
            <w:noWrap/>
            <w:vAlign w:val="center"/>
            <w:hideMark/>
          </w:tcPr>
          <w:p w:rsidRPr="001D7FA5" w:rsidR="00C80DF4" w:rsidP="00A24961" w:rsidRDefault="00C80DF4" w14:paraId="24B339E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15376</w:t>
            </w:r>
          </w:p>
        </w:tc>
      </w:tr>
      <w:tr w:rsidRPr="00A24961" w:rsidR="004971A7" w:rsidTr="00A24961" w14:paraId="54C985A3"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3DB720B1" w14:textId="77777777">
            <w:pPr>
              <w:jc w:val="center"/>
              <w:rPr>
                <w:rFonts w:eastAsia="Times New Roman"/>
                <w:color w:val="000000"/>
                <w:sz w:val="18"/>
                <w:szCs w:val="18"/>
              </w:rPr>
            </w:pPr>
            <w:r w:rsidRPr="001D7FA5">
              <w:rPr>
                <w:rFonts w:eastAsia="Times New Roman"/>
                <w:color w:val="000000"/>
                <w:sz w:val="18"/>
                <w:szCs w:val="18"/>
              </w:rPr>
              <w:t>302</w:t>
            </w:r>
          </w:p>
        </w:tc>
        <w:tc>
          <w:tcPr>
            <w:tcW w:w="1652" w:type="pct"/>
            <w:noWrap/>
            <w:vAlign w:val="center"/>
            <w:hideMark/>
          </w:tcPr>
          <w:p w:rsidRPr="001D7FA5" w:rsidR="00C80DF4" w:rsidP="00A24961" w:rsidRDefault="00C80DF4" w14:paraId="356DEE6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AL2112</w:t>
            </w:r>
          </w:p>
        </w:tc>
        <w:tc>
          <w:tcPr>
            <w:tcW w:w="1079" w:type="pct"/>
            <w:noWrap/>
            <w:vAlign w:val="center"/>
            <w:hideMark/>
          </w:tcPr>
          <w:p w:rsidRPr="001D7FA5" w:rsidR="00C80DF4" w:rsidP="00A24961" w:rsidRDefault="00C80DF4" w14:paraId="555EF56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26023615</w:t>
            </w:r>
          </w:p>
        </w:tc>
        <w:tc>
          <w:tcPr>
            <w:tcW w:w="1111" w:type="pct"/>
            <w:noWrap/>
            <w:vAlign w:val="center"/>
            <w:hideMark/>
          </w:tcPr>
          <w:p w:rsidRPr="001D7FA5" w:rsidR="00C80DF4" w:rsidP="00A24961" w:rsidRDefault="00C80DF4" w14:paraId="36F9350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27/11/2025</w:t>
            </w:r>
          </w:p>
        </w:tc>
        <w:tc>
          <w:tcPr>
            <w:tcW w:w="632" w:type="pct"/>
            <w:noWrap/>
            <w:vAlign w:val="center"/>
            <w:hideMark/>
          </w:tcPr>
          <w:p w:rsidRPr="001D7FA5" w:rsidR="00C80DF4" w:rsidP="00A24961" w:rsidRDefault="00C80DF4" w14:paraId="11751C4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15391</w:t>
            </w:r>
          </w:p>
        </w:tc>
      </w:tr>
      <w:tr w:rsidRPr="00A24961" w:rsidR="004971A7" w:rsidTr="00A24961" w14:paraId="37BA1F26"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52189581" w14:textId="77777777">
            <w:pPr>
              <w:jc w:val="center"/>
              <w:rPr>
                <w:rFonts w:eastAsia="Times New Roman"/>
                <w:color w:val="000000"/>
                <w:sz w:val="18"/>
                <w:szCs w:val="18"/>
              </w:rPr>
            </w:pPr>
            <w:r w:rsidRPr="001D7FA5">
              <w:rPr>
                <w:rFonts w:eastAsia="Times New Roman"/>
                <w:color w:val="000000"/>
                <w:sz w:val="18"/>
                <w:szCs w:val="18"/>
              </w:rPr>
              <w:t>303</w:t>
            </w:r>
          </w:p>
        </w:tc>
        <w:tc>
          <w:tcPr>
            <w:tcW w:w="1652" w:type="pct"/>
            <w:noWrap/>
            <w:vAlign w:val="center"/>
            <w:hideMark/>
          </w:tcPr>
          <w:p w:rsidRPr="001D7FA5" w:rsidR="00C80DF4" w:rsidP="00A24961" w:rsidRDefault="00C80DF4" w14:paraId="142C672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CCEL19_108</w:t>
            </w:r>
          </w:p>
        </w:tc>
        <w:tc>
          <w:tcPr>
            <w:tcW w:w="1079" w:type="pct"/>
            <w:noWrap/>
            <w:vAlign w:val="center"/>
            <w:hideMark/>
          </w:tcPr>
          <w:p w:rsidRPr="001D7FA5" w:rsidR="00C80DF4" w:rsidP="00A24961" w:rsidRDefault="00C80DF4" w14:paraId="067E359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26023628</w:t>
            </w:r>
          </w:p>
        </w:tc>
        <w:tc>
          <w:tcPr>
            <w:tcW w:w="1111" w:type="pct"/>
            <w:noWrap/>
            <w:vAlign w:val="center"/>
            <w:hideMark/>
          </w:tcPr>
          <w:p w:rsidRPr="001D7FA5" w:rsidR="00C80DF4" w:rsidP="00A24961" w:rsidRDefault="00C80DF4" w14:paraId="32DA7CF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27/11/2025</w:t>
            </w:r>
          </w:p>
        </w:tc>
        <w:tc>
          <w:tcPr>
            <w:tcW w:w="632" w:type="pct"/>
            <w:noWrap/>
            <w:vAlign w:val="center"/>
            <w:hideMark/>
          </w:tcPr>
          <w:p w:rsidRPr="001D7FA5" w:rsidR="00C80DF4" w:rsidP="00A24961" w:rsidRDefault="00C80DF4" w14:paraId="02F9799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15370</w:t>
            </w:r>
          </w:p>
        </w:tc>
      </w:tr>
      <w:tr w:rsidRPr="00A24961" w:rsidR="004971A7" w:rsidTr="00A24961" w14:paraId="0394AAF7"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7A49BC5C" w14:textId="77777777">
            <w:pPr>
              <w:jc w:val="center"/>
              <w:rPr>
                <w:rFonts w:eastAsia="Times New Roman"/>
                <w:color w:val="000000"/>
                <w:sz w:val="18"/>
                <w:szCs w:val="18"/>
              </w:rPr>
            </w:pPr>
            <w:r w:rsidRPr="001D7FA5">
              <w:rPr>
                <w:rFonts w:eastAsia="Times New Roman"/>
                <w:color w:val="000000"/>
                <w:sz w:val="18"/>
                <w:szCs w:val="18"/>
              </w:rPr>
              <w:t>304</w:t>
            </w:r>
          </w:p>
        </w:tc>
        <w:tc>
          <w:tcPr>
            <w:tcW w:w="1652" w:type="pct"/>
            <w:noWrap/>
            <w:vAlign w:val="center"/>
            <w:hideMark/>
          </w:tcPr>
          <w:p w:rsidRPr="001D7FA5" w:rsidR="00C80DF4" w:rsidP="00A24961" w:rsidRDefault="00C80DF4" w14:paraId="79CC182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ESU-132</w:t>
            </w:r>
          </w:p>
        </w:tc>
        <w:tc>
          <w:tcPr>
            <w:tcW w:w="1079" w:type="pct"/>
            <w:noWrap/>
            <w:vAlign w:val="center"/>
            <w:hideMark/>
          </w:tcPr>
          <w:p w:rsidRPr="001D7FA5" w:rsidR="00C80DF4" w:rsidP="00A24961" w:rsidRDefault="00C80DF4" w14:paraId="25C8287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26023643</w:t>
            </w:r>
          </w:p>
        </w:tc>
        <w:tc>
          <w:tcPr>
            <w:tcW w:w="1111" w:type="pct"/>
            <w:noWrap/>
            <w:vAlign w:val="center"/>
            <w:hideMark/>
          </w:tcPr>
          <w:p w:rsidRPr="001D7FA5" w:rsidR="00C80DF4" w:rsidP="00A24961" w:rsidRDefault="00C80DF4" w14:paraId="0AC597B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27/11/2025</w:t>
            </w:r>
          </w:p>
        </w:tc>
        <w:tc>
          <w:tcPr>
            <w:tcW w:w="632" w:type="pct"/>
            <w:noWrap/>
            <w:vAlign w:val="center"/>
            <w:hideMark/>
          </w:tcPr>
          <w:p w:rsidRPr="001D7FA5" w:rsidR="00C80DF4" w:rsidP="00A24961" w:rsidRDefault="00C80DF4" w14:paraId="595A986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15378</w:t>
            </w:r>
          </w:p>
        </w:tc>
      </w:tr>
      <w:tr w:rsidRPr="00A24961" w:rsidR="004971A7" w:rsidTr="00A24961" w14:paraId="3535DE26"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796F8484" w14:textId="77777777">
            <w:pPr>
              <w:jc w:val="center"/>
              <w:rPr>
                <w:rFonts w:eastAsia="Times New Roman"/>
                <w:color w:val="000000"/>
                <w:sz w:val="18"/>
                <w:szCs w:val="18"/>
              </w:rPr>
            </w:pPr>
            <w:r w:rsidRPr="001D7FA5">
              <w:rPr>
                <w:rFonts w:eastAsia="Times New Roman"/>
                <w:color w:val="000000"/>
                <w:sz w:val="18"/>
                <w:szCs w:val="18"/>
              </w:rPr>
              <w:t>305</w:t>
            </w:r>
          </w:p>
        </w:tc>
        <w:tc>
          <w:tcPr>
            <w:tcW w:w="1652" w:type="pct"/>
            <w:noWrap/>
            <w:vAlign w:val="center"/>
            <w:hideMark/>
          </w:tcPr>
          <w:p w:rsidRPr="001D7FA5" w:rsidR="00C80DF4" w:rsidP="00A24961" w:rsidRDefault="00C80DF4" w14:paraId="463BC46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ESU-108</w:t>
            </w:r>
          </w:p>
        </w:tc>
        <w:tc>
          <w:tcPr>
            <w:tcW w:w="1079" w:type="pct"/>
            <w:noWrap/>
            <w:vAlign w:val="center"/>
            <w:hideMark/>
          </w:tcPr>
          <w:p w:rsidRPr="001D7FA5" w:rsidR="00C80DF4" w:rsidP="00A24961" w:rsidRDefault="00C80DF4" w14:paraId="7DEA4E0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20C1302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27/11/2025</w:t>
            </w:r>
          </w:p>
        </w:tc>
        <w:tc>
          <w:tcPr>
            <w:tcW w:w="632" w:type="pct"/>
            <w:noWrap/>
            <w:vAlign w:val="center"/>
            <w:hideMark/>
          </w:tcPr>
          <w:p w:rsidRPr="001D7FA5" w:rsidR="00C80DF4" w:rsidP="00A24961" w:rsidRDefault="00C80DF4" w14:paraId="2E60089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15377</w:t>
            </w:r>
          </w:p>
        </w:tc>
      </w:tr>
      <w:tr w:rsidRPr="00A24961" w:rsidR="004971A7" w:rsidTr="00A24961" w14:paraId="2A697A65"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6E981D1C" w14:textId="77777777">
            <w:pPr>
              <w:jc w:val="center"/>
              <w:rPr>
                <w:rFonts w:eastAsia="Times New Roman"/>
                <w:color w:val="000000"/>
                <w:sz w:val="18"/>
                <w:szCs w:val="18"/>
              </w:rPr>
            </w:pPr>
            <w:r w:rsidRPr="001D7FA5">
              <w:rPr>
                <w:rFonts w:eastAsia="Times New Roman"/>
                <w:color w:val="000000"/>
                <w:sz w:val="18"/>
                <w:szCs w:val="18"/>
              </w:rPr>
              <w:t>306</w:t>
            </w:r>
          </w:p>
        </w:tc>
        <w:tc>
          <w:tcPr>
            <w:tcW w:w="1652" w:type="pct"/>
            <w:noWrap/>
            <w:vAlign w:val="center"/>
            <w:hideMark/>
          </w:tcPr>
          <w:p w:rsidRPr="001D7FA5" w:rsidR="00C80DF4" w:rsidP="00A24961" w:rsidRDefault="00C80DF4" w14:paraId="5CA1BC0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ESU-221</w:t>
            </w:r>
          </w:p>
        </w:tc>
        <w:tc>
          <w:tcPr>
            <w:tcW w:w="1079" w:type="pct"/>
            <w:noWrap/>
            <w:vAlign w:val="center"/>
            <w:hideMark/>
          </w:tcPr>
          <w:p w:rsidRPr="001D7FA5" w:rsidR="00C80DF4" w:rsidP="00A24961" w:rsidRDefault="00C80DF4" w14:paraId="43B8026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0540444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27/11/2025</w:t>
            </w:r>
          </w:p>
        </w:tc>
        <w:tc>
          <w:tcPr>
            <w:tcW w:w="632" w:type="pct"/>
            <w:noWrap/>
            <w:vAlign w:val="center"/>
            <w:hideMark/>
          </w:tcPr>
          <w:p w:rsidRPr="001D7FA5" w:rsidR="00C80DF4" w:rsidP="00A24961" w:rsidRDefault="00C80DF4" w14:paraId="0D87B64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15379</w:t>
            </w:r>
          </w:p>
        </w:tc>
      </w:tr>
      <w:tr w:rsidRPr="00A24961" w:rsidR="004971A7" w:rsidTr="00A24961" w14:paraId="21A36645"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2B89470A" w14:textId="77777777">
            <w:pPr>
              <w:jc w:val="center"/>
              <w:rPr>
                <w:rFonts w:eastAsia="Times New Roman"/>
                <w:color w:val="000000"/>
                <w:sz w:val="18"/>
                <w:szCs w:val="18"/>
              </w:rPr>
            </w:pPr>
            <w:r w:rsidRPr="001D7FA5">
              <w:rPr>
                <w:rFonts w:eastAsia="Times New Roman"/>
                <w:color w:val="000000"/>
                <w:sz w:val="18"/>
                <w:szCs w:val="18"/>
              </w:rPr>
              <w:t>307</w:t>
            </w:r>
          </w:p>
        </w:tc>
        <w:tc>
          <w:tcPr>
            <w:tcW w:w="1652" w:type="pct"/>
            <w:noWrap/>
            <w:vAlign w:val="center"/>
            <w:hideMark/>
          </w:tcPr>
          <w:p w:rsidRPr="001D7FA5" w:rsidR="00C80DF4" w:rsidP="00A24961" w:rsidRDefault="00C80DF4" w14:paraId="4C77160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MB217</w:t>
            </w:r>
          </w:p>
        </w:tc>
        <w:tc>
          <w:tcPr>
            <w:tcW w:w="1079" w:type="pct"/>
            <w:noWrap/>
            <w:vAlign w:val="center"/>
            <w:hideMark/>
          </w:tcPr>
          <w:p w:rsidRPr="001D7FA5" w:rsidR="00C80DF4" w:rsidP="00A24961" w:rsidRDefault="00C80DF4" w14:paraId="0F94409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26025928</w:t>
            </w:r>
          </w:p>
        </w:tc>
        <w:tc>
          <w:tcPr>
            <w:tcW w:w="1111" w:type="pct"/>
            <w:noWrap/>
            <w:vAlign w:val="center"/>
            <w:hideMark/>
          </w:tcPr>
          <w:p w:rsidRPr="001D7FA5" w:rsidR="00C80DF4" w:rsidP="00A24961" w:rsidRDefault="00C80DF4" w14:paraId="457EAFF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27/11/2025</w:t>
            </w:r>
          </w:p>
        </w:tc>
        <w:tc>
          <w:tcPr>
            <w:tcW w:w="632" w:type="pct"/>
            <w:noWrap/>
            <w:vAlign w:val="center"/>
            <w:hideMark/>
          </w:tcPr>
          <w:p w:rsidRPr="001D7FA5" w:rsidR="00C80DF4" w:rsidP="00A24961" w:rsidRDefault="00C80DF4" w14:paraId="283202D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15423</w:t>
            </w:r>
          </w:p>
        </w:tc>
      </w:tr>
      <w:tr w:rsidRPr="00A24961" w:rsidR="004971A7" w:rsidTr="00A24961" w14:paraId="6A420148"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14972416" w14:textId="77777777">
            <w:pPr>
              <w:jc w:val="center"/>
              <w:rPr>
                <w:rFonts w:eastAsia="Times New Roman"/>
                <w:color w:val="000000"/>
                <w:sz w:val="18"/>
                <w:szCs w:val="18"/>
              </w:rPr>
            </w:pPr>
            <w:r w:rsidRPr="001D7FA5">
              <w:rPr>
                <w:rFonts w:eastAsia="Times New Roman"/>
                <w:color w:val="000000"/>
                <w:sz w:val="18"/>
                <w:szCs w:val="18"/>
              </w:rPr>
              <w:t>308</w:t>
            </w:r>
          </w:p>
        </w:tc>
        <w:tc>
          <w:tcPr>
            <w:tcW w:w="1652" w:type="pct"/>
            <w:noWrap/>
            <w:vAlign w:val="center"/>
            <w:hideMark/>
          </w:tcPr>
          <w:p w:rsidRPr="001D7FA5" w:rsidR="00C80DF4" w:rsidP="00A24961" w:rsidRDefault="00C80DF4" w14:paraId="05500A4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COL-3668_ALFONSO_LOPEZ_MICHELSEN</w:t>
            </w:r>
          </w:p>
        </w:tc>
        <w:tc>
          <w:tcPr>
            <w:tcW w:w="1079" w:type="pct"/>
            <w:noWrap/>
            <w:vAlign w:val="center"/>
            <w:hideMark/>
          </w:tcPr>
          <w:p w:rsidRPr="001D7FA5" w:rsidR="00C80DF4" w:rsidP="00A24961" w:rsidRDefault="00C80DF4" w14:paraId="6AA6242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26025802</w:t>
            </w:r>
          </w:p>
        </w:tc>
        <w:tc>
          <w:tcPr>
            <w:tcW w:w="1111" w:type="pct"/>
            <w:noWrap/>
            <w:vAlign w:val="center"/>
            <w:hideMark/>
          </w:tcPr>
          <w:p w:rsidRPr="001D7FA5" w:rsidR="00C80DF4" w:rsidP="00A24961" w:rsidRDefault="00C80DF4" w14:paraId="02C68D8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27/11/2025</w:t>
            </w:r>
          </w:p>
        </w:tc>
        <w:tc>
          <w:tcPr>
            <w:tcW w:w="632" w:type="pct"/>
            <w:noWrap/>
            <w:vAlign w:val="center"/>
            <w:hideMark/>
          </w:tcPr>
          <w:p w:rsidRPr="001D7FA5" w:rsidR="00C80DF4" w:rsidP="00A24961" w:rsidRDefault="00C80DF4" w14:paraId="1630D40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15400</w:t>
            </w:r>
          </w:p>
        </w:tc>
      </w:tr>
      <w:tr w:rsidRPr="00A24961" w:rsidR="004971A7" w:rsidTr="00A24961" w14:paraId="4941F0D9"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01380C9D" w14:textId="77777777">
            <w:pPr>
              <w:jc w:val="center"/>
              <w:rPr>
                <w:rFonts w:eastAsia="Times New Roman"/>
                <w:color w:val="000000"/>
                <w:sz w:val="18"/>
                <w:szCs w:val="18"/>
              </w:rPr>
            </w:pPr>
            <w:r w:rsidRPr="001D7FA5">
              <w:rPr>
                <w:rFonts w:eastAsia="Times New Roman"/>
                <w:color w:val="000000"/>
                <w:sz w:val="18"/>
                <w:szCs w:val="18"/>
              </w:rPr>
              <w:t>309</w:t>
            </w:r>
          </w:p>
        </w:tc>
        <w:tc>
          <w:tcPr>
            <w:tcW w:w="1652" w:type="pct"/>
            <w:noWrap/>
            <w:vAlign w:val="center"/>
            <w:hideMark/>
          </w:tcPr>
          <w:p w:rsidRPr="001D7FA5" w:rsidR="00C80DF4" w:rsidP="00A24961" w:rsidRDefault="00C80DF4" w14:paraId="5E48944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AL2157</w:t>
            </w:r>
          </w:p>
        </w:tc>
        <w:tc>
          <w:tcPr>
            <w:tcW w:w="1079" w:type="pct"/>
            <w:noWrap/>
            <w:vAlign w:val="center"/>
            <w:hideMark/>
          </w:tcPr>
          <w:p w:rsidRPr="001D7FA5" w:rsidR="00C80DF4" w:rsidP="00A24961" w:rsidRDefault="00C80DF4" w14:paraId="216CB52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26027010</w:t>
            </w:r>
          </w:p>
        </w:tc>
        <w:tc>
          <w:tcPr>
            <w:tcW w:w="1111" w:type="pct"/>
            <w:noWrap/>
            <w:vAlign w:val="center"/>
            <w:hideMark/>
          </w:tcPr>
          <w:p w:rsidRPr="001D7FA5" w:rsidR="00C80DF4" w:rsidP="00A24961" w:rsidRDefault="00C80DF4" w14:paraId="626E137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27/11/2025</w:t>
            </w:r>
          </w:p>
        </w:tc>
        <w:tc>
          <w:tcPr>
            <w:tcW w:w="632" w:type="pct"/>
            <w:noWrap/>
            <w:vAlign w:val="center"/>
            <w:hideMark/>
          </w:tcPr>
          <w:p w:rsidRPr="001D7FA5" w:rsidR="00C80DF4" w:rsidP="00A24961" w:rsidRDefault="00C80DF4" w14:paraId="33EDEA4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15392</w:t>
            </w:r>
          </w:p>
        </w:tc>
      </w:tr>
      <w:tr w:rsidRPr="00A24961" w:rsidR="004971A7" w:rsidTr="00A24961" w14:paraId="280144E3"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01C1981E" w14:textId="77777777">
            <w:pPr>
              <w:jc w:val="center"/>
              <w:rPr>
                <w:rFonts w:eastAsia="Times New Roman"/>
                <w:color w:val="000000"/>
                <w:sz w:val="18"/>
                <w:szCs w:val="18"/>
              </w:rPr>
            </w:pPr>
            <w:r w:rsidRPr="001D7FA5">
              <w:rPr>
                <w:rFonts w:eastAsia="Times New Roman"/>
                <w:color w:val="000000"/>
                <w:sz w:val="18"/>
                <w:szCs w:val="18"/>
              </w:rPr>
              <w:t>310</w:t>
            </w:r>
          </w:p>
        </w:tc>
        <w:tc>
          <w:tcPr>
            <w:tcW w:w="1652" w:type="pct"/>
            <w:noWrap/>
            <w:vAlign w:val="center"/>
            <w:hideMark/>
          </w:tcPr>
          <w:p w:rsidRPr="001D7FA5" w:rsidR="00C80DF4" w:rsidP="00A24961" w:rsidRDefault="00C80DF4" w14:paraId="7AF55DD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P369</w:t>
            </w:r>
          </w:p>
        </w:tc>
        <w:tc>
          <w:tcPr>
            <w:tcW w:w="1079" w:type="pct"/>
            <w:noWrap/>
            <w:vAlign w:val="center"/>
            <w:hideMark/>
          </w:tcPr>
          <w:p w:rsidRPr="001D7FA5" w:rsidR="00C80DF4" w:rsidP="00A24961" w:rsidRDefault="00C80DF4" w14:paraId="321EAC2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26027415</w:t>
            </w:r>
          </w:p>
        </w:tc>
        <w:tc>
          <w:tcPr>
            <w:tcW w:w="1111" w:type="pct"/>
            <w:noWrap/>
            <w:vAlign w:val="center"/>
            <w:hideMark/>
          </w:tcPr>
          <w:p w:rsidRPr="001D7FA5" w:rsidR="00C80DF4" w:rsidP="00A24961" w:rsidRDefault="00C80DF4" w14:paraId="5DBEF58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27/11/2025</w:t>
            </w:r>
          </w:p>
        </w:tc>
        <w:tc>
          <w:tcPr>
            <w:tcW w:w="632" w:type="pct"/>
            <w:noWrap/>
            <w:vAlign w:val="center"/>
            <w:hideMark/>
          </w:tcPr>
          <w:p w:rsidRPr="001D7FA5" w:rsidR="00C80DF4" w:rsidP="00A24961" w:rsidRDefault="00C80DF4" w14:paraId="01DD75E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15429</w:t>
            </w:r>
          </w:p>
        </w:tc>
      </w:tr>
      <w:tr w:rsidRPr="00A24961" w:rsidR="004971A7" w:rsidTr="00A24961" w14:paraId="21C91297"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53BC78C1" w14:textId="77777777">
            <w:pPr>
              <w:jc w:val="center"/>
              <w:rPr>
                <w:rFonts w:eastAsia="Times New Roman"/>
                <w:color w:val="000000"/>
                <w:sz w:val="18"/>
                <w:szCs w:val="18"/>
              </w:rPr>
            </w:pPr>
            <w:r w:rsidRPr="001D7FA5">
              <w:rPr>
                <w:rFonts w:eastAsia="Times New Roman"/>
                <w:color w:val="000000"/>
                <w:sz w:val="18"/>
                <w:szCs w:val="18"/>
              </w:rPr>
              <w:t>311</w:t>
            </w:r>
          </w:p>
        </w:tc>
        <w:tc>
          <w:tcPr>
            <w:tcW w:w="1652" w:type="pct"/>
            <w:noWrap/>
            <w:vAlign w:val="center"/>
            <w:hideMark/>
          </w:tcPr>
          <w:p w:rsidRPr="001D7FA5" w:rsidR="00C80DF4" w:rsidP="00A24961" w:rsidRDefault="00C80DF4" w14:paraId="00716F1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FVS-4628</w:t>
            </w:r>
          </w:p>
        </w:tc>
        <w:tc>
          <w:tcPr>
            <w:tcW w:w="1079" w:type="pct"/>
            <w:noWrap/>
            <w:vAlign w:val="center"/>
            <w:hideMark/>
          </w:tcPr>
          <w:p w:rsidRPr="001D7FA5" w:rsidR="00C80DF4" w:rsidP="00A24961" w:rsidRDefault="00C80DF4" w14:paraId="1AC06DB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26030738</w:t>
            </w:r>
          </w:p>
        </w:tc>
        <w:tc>
          <w:tcPr>
            <w:tcW w:w="1111" w:type="pct"/>
            <w:noWrap/>
            <w:vAlign w:val="center"/>
            <w:hideMark/>
          </w:tcPr>
          <w:p w:rsidRPr="001D7FA5" w:rsidR="00C80DF4" w:rsidP="00A24961" w:rsidRDefault="00C80DF4" w14:paraId="633D2E6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27/11/2025</w:t>
            </w:r>
          </w:p>
        </w:tc>
        <w:tc>
          <w:tcPr>
            <w:tcW w:w="632" w:type="pct"/>
            <w:noWrap/>
            <w:vAlign w:val="center"/>
            <w:hideMark/>
          </w:tcPr>
          <w:p w:rsidRPr="001D7FA5" w:rsidR="00C80DF4" w:rsidP="00A24961" w:rsidRDefault="00C80DF4" w14:paraId="3D2A7B4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15431</w:t>
            </w:r>
          </w:p>
        </w:tc>
      </w:tr>
      <w:tr w:rsidRPr="00A24961" w:rsidR="004971A7" w:rsidTr="00A24961" w14:paraId="6C909E18"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39DAE79F" w14:textId="77777777">
            <w:pPr>
              <w:jc w:val="center"/>
              <w:rPr>
                <w:rFonts w:eastAsia="Times New Roman"/>
                <w:color w:val="000000"/>
                <w:sz w:val="18"/>
                <w:szCs w:val="18"/>
              </w:rPr>
            </w:pPr>
            <w:r w:rsidRPr="001D7FA5">
              <w:rPr>
                <w:rFonts w:eastAsia="Times New Roman"/>
                <w:color w:val="000000"/>
                <w:sz w:val="18"/>
                <w:szCs w:val="18"/>
              </w:rPr>
              <w:t>312</w:t>
            </w:r>
          </w:p>
        </w:tc>
        <w:tc>
          <w:tcPr>
            <w:tcW w:w="1652" w:type="pct"/>
            <w:noWrap/>
            <w:vAlign w:val="center"/>
            <w:hideMark/>
          </w:tcPr>
          <w:p w:rsidRPr="001D7FA5" w:rsidR="00C80DF4" w:rsidP="00A24961" w:rsidRDefault="00C80DF4" w14:paraId="1DF4A48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PAQ27</w:t>
            </w:r>
          </w:p>
        </w:tc>
        <w:tc>
          <w:tcPr>
            <w:tcW w:w="1079" w:type="pct"/>
            <w:noWrap/>
            <w:vAlign w:val="center"/>
            <w:hideMark/>
          </w:tcPr>
          <w:p w:rsidRPr="001D7FA5" w:rsidR="00C80DF4" w:rsidP="00A24961" w:rsidRDefault="00C80DF4" w14:paraId="4D58290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4A2BD46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28/11/2025</w:t>
            </w:r>
          </w:p>
        </w:tc>
        <w:tc>
          <w:tcPr>
            <w:tcW w:w="632" w:type="pct"/>
            <w:noWrap/>
            <w:vAlign w:val="center"/>
            <w:hideMark/>
          </w:tcPr>
          <w:p w:rsidRPr="001D7FA5" w:rsidR="00C80DF4" w:rsidP="00A24961" w:rsidRDefault="00C80DF4" w14:paraId="0E8056D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15433</w:t>
            </w:r>
          </w:p>
        </w:tc>
      </w:tr>
      <w:tr w:rsidRPr="00A24961" w:rsidR="004971A7" w:rsidTr="00A24961" w14:paraId="22362BC8"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030DE1B4" w14:textId="77777777">
            <w:pPr>
              <w:jc w:val="center"/>
              <w:rPr>
                <w:rFonts w:eastAsia="Times New Roman"/>
                <w:color w:val="000000"/>
                <w:sz w:val="18"/>
                <w:szCs w:val="18"/>
              </w:rPr>
            </w:pPr>
            <w:r w:rsidRPr="001D7FA5">
              <w:rPr>
                <w:rFonts w:eastAsia="Times New Roman"/>
                <w:color w:val="000000"/>
                <w:sz w:val="18"/>
                <w:szCs w:val="18"/>
              </w:rPr>
              <w:t>313</w:t>
            </w:r>
          </w:p>
        </w:tc>
        <w:tc>
          <w:tcPr>
            <w:tcW w:w="1652" w:type="pct"/>
            <w:noWrap/>
            <w:vAlign w:val="center"/>
            <w:hideMark/>
          </w:tcPr>
          <w:p w:rsidRPr="001D7FA5" w:rsidR="00C80DF4" w:rsidP="00A24961" w:rsidRDefault="00C80DF4" w14:paraId="469867E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SCJ17E100092</w:t>
            </w:r>
          </w:p>
        </w:tc>
        <w:tc>
          <w:tcPr>
            <w:tcW w:w="1079" w:type="pct"/>
            <w:noWrap/>
            <w:vAlign w:val="center"/>
            <w:hideMark/>
          </w:tcPr>
          <w:p w:rsidRPr="001D7FA5" w:rsidR="00C80DF4" w:rsidP="00A24961" w:rsidRDefault="00C80DF4" w14:paraId="5FD77EA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26030854</w:t>
            </w:r>
          </w:p>
        </w:tc>
        <w:tc>
          <w:tcPr>
            <w:tcW w:w="1111" w:type="pct"/>
            <w:noWrap/>
            <w:vAlign w:val="center"/>
            <w:hideMark/>
          </w:tcPr>
          <w:p w:rsidRPr="001D7FA5" w:rsidR="00C80DF4" w:rsidP="00A24961" w:rsidRDefault="00C80DF4" w14:paraId="6923E80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28/11/2025</w:t>
            </w:r>
          </w:p>
        </w:tc>
        <w:tc>
          <w:tcPr>
            <w:tcW w:w="632" w:type="pct"/>
            <w:noWrap/>
            <w:vAlign w:val="center"/>
            <w:hideMark/>
          </w:tcPr>
          <w:p w:rsidRPr="001D7FA5" w:rsidR="00C80DF4" w:rsidP="00A24961" w:rsidRDefault="00C80DF4" w14:paraId="21890FF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15461</w:t>
            </w:r>
          </w:p>
        </w:tc>
      </w:tr>
      <w:tr w:rsidRPr="00A24961" w:rsidR="004971A7" w:rsidTr="00A24961" w14:paraId="47A4FAAA"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133A6237" w14:textId="77777777">
            <w:pPr>
              <w:jc w:val="center"/>
              <w:rPr>
                <w:rFonts w:eastAsia="Times New Roman"/>
                <w:color w:val="000000"/>
                <w:sz w:val="18"/>
                <w:szCs w:val="18"/>
              </w:rPr>
            </w:pPr>
            <w:r w:rsidRPr="001D7FA5">
              <w:rPr>
                <w:rFonts w:eastAsia="Times New Roman"/>
                <w:color w:val="000000"/>
                <w:sz w:val="18"/>
                <w:szCs w:val="18"/>
              </w:rPr>
              <w:t>314</w:t>
            </w:r>
          </w:p>
        </w:tc>
        <w:tc>
          <w:tcPr>
            <w:tcW w:w="1652" w:type="pct"/>
            <w:noWrap/>
            <w:vAlign w:val="center"/>
            <w:hideMark/>
          </w:tcPr>
          <w:p w:rsidRPr="001D7FA5" w:rsidR="00C80DF4" w:rsidP="00A24961" w:rsidRDefault="00C80DF4" w14:paraId="41D6813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SFGN_6</w:t>
            </w:r>
          </w:p>
        </w:tc>
        <w:tc>
          <w:tcPr>
            <w:tcW w:w="1079" w:type="pct"/>
            <w:noWrap/>
            <w:vAlign w:val="center"/>
            <w:hideMark/>
          </w:tcPr>
          <w:p w:rsidRPr="001D7FA5" w:rsidR="00C80DF4" w:rsidP="00A24961" w:rsidRDefault="00C80DF4" w14:paraId="5D270AE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26030848</w:t>
            </w:r>
          </w:p>
        </w:tc>
        <w:tc>
          <w:tcPr>
            <w:tcW w:w="1111" w:type="pct"/>
            <w:noWrap/>
            <w:vAlign w:val="center"/>
            <w:hideMark/>
          </w:tcPr>
          <w:p w:rsidRPr="001D7FA5" w:rsidR="00C80DF4" w:rsidP="00A24961" w:rsidRDefault="00C80DF4" w14:paraId="3DD9C1B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28/11/2025</w:t>
            </w:r>
          </w:p>
        </w:tc>
        <w:tc>
          <w:tcPr>
            <w:tcW w:w="632" w:type="pct"/>
            <w:noWrap/>
            <w:vAlign w:val="center"/>
            <w:hideMark/>
          </w:tcPr>
          <w:p w:rsidRPr="001D7FA5" w:rsidR="00C80DF4" w:rsidP="00A24961" w:rsidRDefault="00C80DF4" w14:paraId="65E9711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15432</w:t>
            </w:r>
          </w:p>
        </w:tc>
      </w:tr>
      <w:tr w:rsidRPr="00A24961" w:rsidR="004971A7" w:rsidTr="00A24961" w14:paraId="79FFEB0E"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1F312E24" w14:textId="77777777">
            <w:pPr>
              <w:jc w:val="center"/>
              <w:rPr>
                <w:rFonts w:eastAsia="Times New Roman"/>
                <w:color w:val="000000"/>
                <w:sz w:val="18"/>
                <w:szCs w:val="18"/>
              </w:rPr>
            </w:pPr>
            <w:r w:rsidRPr="001D7FA5">
              <w:rPr>
                <w:rFonts w:eastAsia="Times New Roman"/>
                <w:color w:val="000000"/>
                <w:sz w:val="18"/>
                <w:szCs w:val="18"/>
              </w:rPr>
              <w:t>315</w:t>
            </w:r>
          </w:p>
        </w:tc>
        <w:tc>
          <w:tcPr>
            <w:tcW w:w="1652" w:type="pct"/>
            <w:noWrap/>
            <w:vAlign w:val="center"/>
            <w:hideMark/>
          </w:tcPr>
          <w:p w:rsidRPr="001D7FA5" w:rsidR="00C80DF4" w:rsidP="00A24961" w:rsidRDefault="00C80DF4" w14:paraId="3CC3E18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MB1064</w:t>
            </w:r>
          </w:p>
        </w:tc>
        <w:tc>
          <w:tcPr>
            <w:tcW w:w="1079" w:type="pct"/>
            <w:noWrap/>
            <w:vAlign w:val="center"/>
            <w:hideMark/>
          </w:tcPr>
          <w:p w:rsidRPr="001D7FA5" w:rsidR="00C80DF4" w:rsidP="00A24961" w:rsidRDefault="00C80DF4" w14:paraId="41AF2E8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26030870</w:t>
            </w:r>
          </w:p>
        </w:tc>
        <w:tc>
          <w:tcPr>
            <w:tcW w:w="1111" w:type="pct"/>
            <w:noWrap/>
            <w:vAlign w:val="center"/>
            <w:hideMark/>
          </w:tcPr>
          <w:p w:rsidRPr="001D7FA5" w:rsidR="00C80DF4" w:rsidP="00A24961" w:rsidRDefault="00C80DF4" w14:paraId="789936B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28/11/2025</w:t>
            </w:r>
          </w:p>
        </w:tc>
        <w:tc>
          <w:tcPr>
            <w:tcW w:w="632" w:type="pct"/>
            <w:noWrap/>
            <w:vAlign w:val="center"/>
            <w:hideMark/>
          </w:tcPr>
          <w:p w:rsidRPr="001D7FA5" w:rsidR="00C80DF4" w:rsidP="00A24961" w:rsidRDefault="00C80DF4" w14:paraId="28D477A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15424</w:t>
            </w:r>
          </w:p>
        </w:tc>
      </w:tr>
      <w:tr w:rsidRPr="00A24961" w:rsidR="004971A7" w:rsidTr="00A24961" w14:paraId="052A63BD"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69E975AA" w14:textId="77777777">
            <w:pPr>
              <w:jc w:val="center"/>
              <w:rPr>
                <w:rFonts w:eastAsia="Times New Roman"/>
                <w:color w:val="000000"/>
                <w:sz w:val="18"/>
                <w:szCs w:val="18"/>
              </w:rPr>
            </w:pPr>
            <w:r w:rsidRPr="001D7FA5">
              <w:rPr>
                <w:rFonts w:eastAsia="Times New Roman"/>
                <w:color w:val="000000"/>
                <w:sz w:val="18"/>
                <w:szCs w:val="18"/>
              </w:rPr>
              <w:t>316</w:t>
            </w:r>
          </w:p>
        </w:tc>
        <w:tc>
          <w:tcPr>
            <w:tcW w:w="1652" w:type="pct"/>
            <w:noWrap/>
            <w:vAlign w:val="center"/>
            <w:hideMark/>
          </w:tcPr>
          <w:p w:rsidRPr="001D7FA5" w:rsidR="00C80DF4" w:rsidP="00A24961" w:rsidRDefault="00C80DF4" w14:paraId="3C53E51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PAQ33</w:t>
            </w:r>
          </w:p>
        </w:tc>
        <w:tc>
          <w:tcPr>
            <w:tcW w:w="1079" w:type="pct"/>
            <w:noWrap/>
            <w:vAlign w:val="center"/>
            <w:hideMark/>
          </w:tcPr>
          <w:p w:rsidRPr="001D7FA5" w:rsidR="00C80DF4" w:rsidP="00A24961" w:rsidRDefault="00C80DF4" w14:paraId="798826C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77456DF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28/11/2025</w:t>
            </w:r>
          </w:p>
        </w:tc>
        <w:tc>
          <w:tcPr>
            <w:tcW w:w="632" w:type="pct"/>
            <w:noWrap/>
            <w:vAlign w:val="center"/>
            <w:hideMark/>
          </w:tcPr>
          <w:p w:rsidRPr="001D7FA5" w:rsidR="00C80DF4" w:rsidP="00A24961" w:rsidRDefault="00C80DF4" w14:paraId="3D97D74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15430</w:t>
            </w:r>
          </w:p>
        </w:tc>
      </w:tr>
      <w:tr w:rsidRPr="00A24961" w:rsidR="004971A7" w:rsidTr="00A24961" w14:paraId="3DEFA305"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4640EBD4" w14:textId="77777777">
            <w:pPr>
              <w:jc w:val="center"/>
              <w:rPr>
                <w:rFonts w:eastAsia="Times New Roman"/>
                <w:color w:val="000000"/>
                <w:sz w:val="18"/>
                <w:szCs w:val="18"/>
              </w:rPr>
            </w:pPr>
            <w:r w:rsidRPr="001D7FA5">
              <w:rPr>
                <w:rFonts w:eastAsia="Times New Roman"/>
                <w:color w:val="000000"/>
                <w:sz w:val="18"/>
                <w:szCs w:val="18"/>
              </w:rPr>
              <w:t>317</w:t>
            </w:r>
          </w:p>
        </w:tc>
        <w:tc>
          <w:tcPr>
            <w:tcW w:w="1652" w:type="pct"/>
            <w:noWrap/>
            <w:vAlign w:val="center"/>
            <w:hideMark/>
          </w:tcPr>
          <w:p w:rsidRPr="001D7FA5" w:rsidR="00C80DF4" w:rsidP="00A24961" w:rsidRDefault="00C80DF4" w14:paraId="43A3F74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CCEL08_0011</w:t>
            </w:r>
          </w:p>
        </w:tc>
        <w:tc>
          <w:tcPr>
            <w:tcW w:w="1079" w:type="pct"/>
            <w:noWrap/>
            <w:vAlign w:val="center"/>
            <w:hideMark/>
          </w:tcPr>
          <w:p w:rsidRPr="001D7FA5" w:rsidR="00C80DF4" w:rsidP="00A24961" w:rsidRDefault="00C80DF4" w14:paraId="0451979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4932267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28/11/2025</w:t>
            </w:r>
          </w:p>
        </w:tc>
        <w:tc>
          <w:tcPr>
            <w:tcW w:w="632" w:type="pct"/>
            <w:noWrap/>
            <w:vAlign w:val="center"/>
            <w:hideMark/>
          </w:tcPr>
          <w:p w:rsidRPr="001D7FA5" w:rsidR="00C80DF4" w:rsidP="00A24961" w:rsidRDefault="00C80DF4" w14:paraId="23F9B70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15470</w:t>
            </w:r>
          </w:p>
        </w:tc>
      </w:tr>
      <w:tr w:rsidRPr="00A24961" w:rsidR="004971A7" w:rsidTr="00A24961" w14:paraId="123EB220"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2D4DCCFC" w14:textId="77777777">
            <w:pPr>
              <w:jc w:val="center"/>
              <w:rPr>
                <w:rFonts w:eastAsia="Times New Roman"/>
                <w:color w:val="000000"/>
                <w:sz w:val="18"/>
                <w:szCs w:val="18"/>
              </w:rPr>
            </w:pPr>
            <w:r w:rsidRPr="001D7FA5">
              <w:rPr>
                <w:rFonts w:eastAsia="Times New Roman"/>
                <w:color w:val="000000"/>
                <w:sz w:val="18"/>
                <w:szCs w:val="18"/>
              </w:rPr>
              <w:t>318</w:t>
            </w:r>
          </w:p>
        </w:tc>
        <w:tc>
          <w:tcPr>
            <w:tcW w:w="1652" w:type="pct"/>
            <w:noWrap/>
            <w:vAlign w:val="center"/>
            <w:hideMark/>
          </w:tcPr>
          <w:p w:rsidRPr="001D7FA5" w:rsidR="00C80DF4" w:rsidP="00A24961" w:rsidRDefault="00C80DF4" w14:paraId="1CBDB50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FVS-1003</w:t>
            </w:r>
          </w:p>
        </w:tc>
        <w:tc>
          <w:tcPr>
            <w:tcW w:w="1079" w:type="pct"/>
            <w:noWrap/>
            <w:vAlign w:val="center"/>
            <w:hideMark/>
          </w:tcPr>
          <w:p w:rsidRPr="001D7FA5" w:rsidR="00C80DF4" w:rsidP="00A24961" w:rsidRDefault="00C80DF4" w14:paraId="34D7242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26030874</w:t>
            </w:r>
          </w:p>
        </w:tc>
        <w:tc>
          <w:tcPr>
            <w:tcW w:w="1111" w:type="pct"/>
            <w:noWrap/>
            <w:vAlign w:val="center"/>
            <w:hideMark/>
          </w:tcPr>
          <w:p w:rsidRPr="001D7FA5" w:rsidR="00C80DF4" w:rsidP="00A24961" w:rsidRDefault="00C80DF4" w14:paraId="3C9234F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28/11/2025</w:t>
            </w:r>
          </w:p>
        </w:tc>
        <w:tc>
          <w:tcPr>
            <w:tcW w:w="632" w:type="pct"/>
            <w:noWrap/>
            <w:vAlign w:val="center"/>
            <w:hideMark/>
          </w:tcPr>
          <w:p w:rsidRPr="001D7FA5" w:rsidR="00C80DF4" w:rsidP="00A24961" w:rsidRDefault="00C80DF4" w14:paraId="500606C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15435</w:t>
            </w:r>
          </w:p>
        </w:tc>
      </w:tr>
      <w:tr w:rsidRPr="00A24961" w:rsidR="004971A7" w:rsidTr="00A24961" w14:paraId="101FF6DF"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0A442116" w14:textId="77777777">
            <w:pPr>
              <w:jc w:val="center"/>
              <w:rPr>
                <w:rFonts w:eastAsia="Times New Roman"/>
                <w:color w:val="000000"/>
                <w:sz w:val="18"/>
                <w:szCs w:val="18"/>
              </w:rPr>
            </w:pPr>
            <w:r w:rsidRPr="001D7FA5">
              <w:rPr>
                <w:rFonts w:eastAsia="Times New Roman"/>
                <w:color w:val="000000"/>
                <w:sz w:val="18"/>
                <w:szCs w:val="18"/>
              </w:rPr>
              <w:t>319</w:t>
            </w:r>
          </w:p>
        </w:tc>
        <w:tc>
          <w:tcPr>
            <w:tcW w:w="1652" w:type="pct"/>
            <w:noWrap/>
            <w:vAlign w:val="center"/>
            <w:hideMark/>
          </w:tcPr>
          <w:p w:rsidRPr="001D7FA5" w:rsidR="00C80DF4" w:rsidP="00A24961" w:rsidRDefault="00C80DF4" w14:paraId="72B609F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350-5151</w:t>
            </w:r>
          </w:p>
        </w:tc>
        <w:tc>
          <w:tcPr>
            <w:tcW w:w="1079" w:type="pct"/>
            <w:noWrap/>
            <w:vAlign w:val="center"/>
            <w:hideMark/>
          </w:tcPr>
          <w:p w:rsidRPr="001D7FA5" w:rsidR="00C80DF4" w:rsidP="00A24961" w:rsidRDefault="00C80DF4" w14:paraId="4CA8C1F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26030926</w:t>
            </w:r>
          </w:p>
        </w:tc>
        <w:tc>
          <w:tcPr>
            <w:tcW w:w="1111" w:type="pct"/>
            <w:noWrap/>
            <w:vAlign w:val="center"/>
            <w:hideMark/>
          </w:tcPr>
          <w:p w:rsidRPr="001D7FA5" w:rsidR="00C80DF4" w:rsidP="00A24961" w:rsidRDefault="00C80DF4" w14:paraId="0126D39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28/11/2025</w:t>
            </w:r>
          </w:p>
        </w:tc>
        <w:tc>
          <w:tcPr>
            <w:tcW w:w="632" w:type="pct"/>
            <w:noWrap/>
            <w:vAlign w:val="center"/>
            <w:hideMark/>
          </w:tcPr>
          <w:p w:rsidRPr="001D7FA5" w:rsidR="00C80DF4" w:rsidP="00A24961" w:rsidRDefault="00C80DF4" w14:paraId="498F0E2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15474</w:t>
            </w:r>
          </w:p>
        </w:tc>
      </w:tr>
      <w:tr w:rsidRPr="00A24961" w:rsidR="004971A7" w:rsidTr="00A24961" w14:paraId="5D201D84"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354E8721" w14:textId="77777777">
            <w:pPr>
              <w:jc w:val="center"/>
              <w:rPr>
                <w:rFonts w:eastAsia="Times New Roman"/>
                <w:color w:val="000000"/>
                <w:sz w:val="18"/>
                <w:szCs w:val="18"/>
              </w:rPr>
            </w:pPr>
            <w:r w:rsidRPr="001D7FA5">
              <w:rPr>
                <w:rFonts w:eastAsia="Times New Roman"/>
                <w:color w:val="000000"/>
                <w:sz w:val="18"/>
                <w:szCs w:val="18"/>
              </w:rPr>
              <w:t>320</w:t>
            </w:r>
          </w:p>
        </w:tc>
        <w:tc>
          <w:tcPr>
            <w:tcW w:w="1652" w:type="pct"/>
            <w:noWrap/>
            <w:vAlign w:val="center"/>
            <w:hideMark/>
          </w:tcPr>
          <w:p w:rsidRPr="001D7FA5" w:rsidR="00C80DF4" w:rsidP="00A24961" w:rsidRDefault="00C80DF4" w14:paraId="20A2C6B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PAQ55</w:t>
            </w:r>
          </w:p>
        </w:tc>
        <w:tc>
          <w:tcPr>
            <w:tcW w:w="1079" w:type="pct"/>
            <w:noWrap/>
            <w:vAlign w:val="center"/>
            <w:hideMark/>
          </w:tcPr>
          <w:p w:rsidRPr="001D7FA5" w:rsidR="00C80DF4" w:rsidP="00A24961" w:rsidRDefault="00C80DF4" w14:paraId="1FAE507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7D52CED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28/11/2025</w:t>
            </w:r>
          </w:p>
        </w:tc>
        <w:tc>
          <w:tcPr>
            <w:tcW w:w="632" w:type="pct"/>
            <w:noWrap/>
            <w:vAlign w:val="center"/>
            <w:hideMark/>
          </w:tcPr>
          <w:p w:rsidRPr="001D7FA5" w:rsidR="00C80DF4" w:rsidP="00A24961" w:rsidRDefault="00C80DF4" w14:paraId="6CD5B22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15427</w:t>
            </w:r>
          </w:p>
        </w:tc>
      </w:tr>
      <w:tr w:rsidRPr="00A24961" w:rsidR="004971A7" w:rsidTr="00A24961" w14:paraId="4293E688"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34193655" w14:textId="77777777">
            <w:pPr>
              <w:jc w:val="center"/>
              <w:rPr>
                <w:rFonts w:eastAsia="Times New Roman"/>
                <w:color w:val="000000"/>
                <w:sz w:val="18"/>
                <w:szCs w:val="18"/>
              </w:rPr>
            </w:pPr>
            <w:r w:rsidRPr="001D7FA5">
              <w:rPr>
                <w:rFonts w:eastAsia="Times New Roman"/>
                <w:color w:val="000000"/>
                <w:sz w:val="18"/>
                <w:szCs w:val="18"/>
              </w:rPr>
              <w:t>321</w:t>
            </w:r>
          </w:p>
        </w:tc>
        <w:tc>
          <w:tcPr>
            <w:tcW w:w="1652" w:type="pct"/>
            <w:noWrap/>
            <w:vAlign w:val="center"/>
            <w:hideMark/>
          </w:tcPr>
          <w:p w:rsidRPr="001D7FA5" w:rsidR="00C80DF4" w:rsidP="00A24961" w:rsidRDefault="00C80DF4" w14:paraId="46462B8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SGT16</w:t>
            </w:r>
          </w:p>
        </w:tc>
        <w:tc>
          <w:tcPr>
            <w:tcW w:w="1079" w:type="pct"/>
            <w:noWrap/>
            <w:vAlign w:val="center"/>
            <w:hideMark/>
          </w:tcPr>
          <w:p w:rsidRPr="001D7FA5" w:rsidR="00C80DF4" w:rsidP="00A24961" w:rsidRDefault="00C80DF4" w14:paraId="0CFFB86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26032515</w:t>
            </w:r>
          </w:p>
        </w:tc>
        <w:tc>
          <w:tcPr>
            <w:tcW w:w="1111" w:type="pct"/>
            <w:noWrap/>
            <w:vAlign w:val="center"/>
            <w:hideMark/>
          </w:tcPr>
          <w:p w:rsidRPr="001D7FA5" w:rsidR="00C80DF4" w:rsidP="00A24961" w:rsidRDefault="00C80DF4" w14:paraId="4952E8C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28/11/2025</w:t>
            </w:r>
          </w:p>
        </w:tc>
        <w:tc>
          <w:tcPr>
            <w:tcW w:w="632" w:type="pct"/>
            <w:noWrap/>
            <w:vAlign w:val="center"/>
            <w:hideMark/>
          </w:tcPr>
          <w:p w:rsidRPr="001D7FA5" w:rsidR="00C80DF4" w:rsidP="00A24961" w:rsidRDefault="00C80DF4" w14:paraId="0CB97A4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15466</w:t>
            </w:r>
          </w:p>
        </w:tc>
      </w:tr>
      <w:tr w:rsidRPr="00A24961" w:rsidR="004971A7" w:rsidTr="00A24961" w14:paraId="41543871"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3EFFBDDB" w14:textId="77777777">
            <w:pPr>
              <w:jc w:val="center"/>
              <w:rPr>
                <w:rFonts w:eastAsia="Times New Roman"/>
                <w:color w:val="000000"/>
                <w:sz w:val="18"/>
                <w:szCs w:val="18"/>
              </w:rPr>
            </w:pPr>
            <w:r w:rsidRPr="001D7FA5">
              <w:rPr>
                <w:rFonts w:eastAsia="Times New Roman"/>
                <w:color w:val="000000"/>
                <w:sz w:val="18"/>
                <w:szCs w:val="18"/>
              </w:rPr>
              <w:t>322</w:t>
            </w:r>
          </w:p>
        </w:tc>
        <w:tc>
          <w:tcPr>
            <w:tcW w:w="1652" w:type="pct"/>
            <w:noWrap/>
            <w:vAlign w:val="center"/>
            <w:hideMark/>
          </w:tcPr>
          <w:p w:rsidRPr="001D7FA5" w:rsidR="00C80DF4" w:rsidP="00A24961" w:rsidRDefault="00C80DF4" w14:paraId="74235B3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SCJ17E050001</w:t>
            </w:r>
          </w:p>
        </w:tc>
        <w:tc>
          <w:tcPr>
            <w:tcW w:w="1079" w:type="pct"/>
            <w:noWrap/>
            <w:vAlign w:val="center"/>
            <w:hideMark/>
          </w:tcPr>
          <w:p w:rsidRPr="001D7FA5" w:rsidR="00C80DF4" w:rsidP="00A24961" w:rsidRDefault="00C80DF4" w14:paraId="0B6F32F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26032959</w:t>
            </w:r>
          </w:p>
        </w:tc>
        <w:tc>
          <w:tcPr>
            <w:tcW w:w="1111" w:type="pct"/>
            <w:noWrap/>
            <w:vAlign w:val="center"/>
            <w:hideMark/>
          </w:tcPr>
          <w:p w:rsidRPr="001D7FA5" w:rsidR="00C80DF4" w:rsidP="00A24961" w:rsidRDefault="00C80DF4" w14:paraId="4402C31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28/11/2025</w:t>
            </w:r>
          </w:p>
        </w:tc>
        <w:tc>
          <w:tcPr>
            <w:tcW w:w="632" w:type="pct"/>
            <w:noWrap/>
            <w:vAlign w:val="center"/>
            <w:hideMark/>
          </w:tcPr>
          <w:p w:rsidRPr="001D7FA5" w:rsidR="00C80DF4" w:rsidP="00A24961" w:rsidRDefault="00C80DF4" w14:paraId="3902F3E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15462</w:t>
            </w:r>
          </w:p>
        </w:tc>
      </w:tr>
      <w:tr w:rsidRPr="00A24961" w:rsidR="004971A7" w:rsidTr="00A24961" w14:paraId="166B4408"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5706181F" w14:textId="77777777">
            <w:pPr>
              <w:jc w:val="center"/>
              <w:rPr>
                <w:rFonts w:eastAsia="Times New Roman"/>
                <w:color w:val="000000"/>
                <w:sz w:val="18"/>
                <w:szCs w:val="18"/>
              </w:rPr>
            </w:pPr>
            <w:r w:rsidRPr="001D7FA5">
              <w:rPr>
                <w:rFonts w:eastAsia="Times New Roman"/>
                <w:color w:val="000000"/>
                <w:sz w:val="18"/>
                <w:szCs w:val="18"/>
              </w:rPr>
              <w:t>323</w:t>
            </w:r>
          </w:p>
        </w:tc>
        <w:tc>
          <w:tcPr>
            <w:tcW w:w="1652" w:type="pct"/>
            <w:noWrap/>
            <w:vAlign w:val="center"/>
            <w:hideMark/>
          </w:tcPr>
          <w:p w:rsidRPr="001D7FA5" w:rsidR="00C80DF4" w:rsidP="00A24961" w:rsidRDefault="00C80DF4" w14:paraId="1FD84BA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SCJ17E050081</w:t>
            </w:r>
          </w:p>
        </w:tc>
        <w:tc>
          <w:tcPr>
            <w:tcW w:w="1079" w:type="pct"/>
            <w:noWrap/>
            <w:vAlign w:val="center"/>
            <w:hideMark/>
          </w:tcPr>
          <w:p w:rsidRPr="001D7FA5" w:rsidR="00C80DF4" w:rsidP="00A24961" w:rsidRDefault="00C80DF4" w14:paraId="47DA4EA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26034537</w:t>
            </w:r>
          </w:p>
        </w:tc>
        <w:tc>
          <w:tcPr>
            <w:tcW w:w="1111" w:type="pct"/>
            <w:noWrap/>
            <w:vAlign w:val="center"/>
            <w:hideMark/>
          </w:tcPr>
          <w:p w:rsidRPr="001D7FA5" w:rsidR="00C80DF4" w:rsidP="00A24961" w:rsidRDefault="00C80DF4" w14:paraId="1D09585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28/11/2025</w:t>
            </w:r>
          </w:p>
        </w:tc>
        <w:tc>
          <w:tcPr>
            <w:tcW w:w="632" w:type="pct"/>
            <w:noWrap/>
            <w:vAlign w:val="center"/>
            <w:hideMark/>
          </w:tcPr>
          <w:p w:rsidRPr="001D7FA5" w:rsidR="00C80DF4" w:rsidP="00A24961" w:rsidRDefault="00C80DF4" w14:paraId="0A8E76A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15484</w:t>
            </w:r>
          </w:p>
        </w:tc>
      </w:tr>
      <w:tr w:rsidRPr="00A24961" w:rsidR="004971A7" w:rsidTr="00A24961" w14:paraId="6B04D62E"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2C1DAC71" w14:textId="77777777">
            <w:pPr>
              <w:jc w:val="center"/>
              <w:rPr>
                <w:rFonts w:eastAsia="Times New Roman"/>
                <w:color w:val="000000"/>
                <w:sz w:val="18"/>
                <w:szCs w:val="18"/>
              </w:rPr>
            </w:pPr>
            <w:r w:rsidRPr="001D7FA5">
              <w:rPr>
                <w:rFonts w:eastAsia="Times New Roman"/>
                <w:color w:val="000000"/>
                <w:sz w:val="18"/>
                <w:szCs w:val="18"/>
              </w:rPr>
              <w:t>324</w:t>
            </w:r>
          </w:p>
        </w:tc>
        <w:tc>
          <w:tcPr>
            <w:tcW w:w="1652" w:type="pct"/>
            <w:noWrap/>
            <w:vAlign w:val="center"/>
            <w:hideMark/>
          </w:tcPr>
          <w:p w:rsidRPr="001D7FA5" w:rsidR="00C80DF4" w:rsidP="00A24961" w:rsidRDefault="00C80DF4" w14:paraId="096D341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350-2016</w:t>
            </w:r>
          </w:p>
        </w:tc>
        <w:tc>
          <w:tcPr>
            <w:tcW w:w="1079" w:type="pct"/>
            <w:noWrap/>
            <w:vAlign w:val="center"/>
            <w:hideMark/>
          </w:tcPr>
          <w:p w:rsidRPr="001D7FA5" w:rsidR="00C80DF4" w:rsidP="00A24961" w:rsidRDefault="00C80DF4" w14:paraId="3D74CD7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44FB506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28/11/2025</w:t>
            </w:r>
          </w:p>
        </w:tc>
        <w:tc>
          <w:tcPr>
            <w:tcW w:w="632" w:type="pct"/>
            <w:noWrap/>
            <w:vAlign w:val="center"/>
            <w:hideMark/>
          </w:tcPr>
          <w:p w:rsidRPr="001D7FA5" w:rsidR="00C80DF4" w:rsidP="00A24961" w:rsidRDefault="00C80DF4" w14:paraId="784786A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15468</w:t>
            </w:r>
          </w:p>
        </w:tc>
      </w:tr>
      <w:tr w:rsidRPr="00A24961" w:rsidR="004971A7" w:rsidTr="00A24961" w14:paraId="58523140"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3399A11E" w14:textId="77777777">
            <w:pPr>
              <w:jc w:val="center"/>
              <w:rPr>
                <w:rFonts w:eastAsia="Times New Roman"/>
                <w:color w:val="000000"/>
                <w:sz w:val="18"/>
                <w:szCs w:val="18"/>
              </w:rPr>
            </w:pPr>
            <w:r w:rsidRPr="001D7FA5">
              <w:rPr>
                <w:rFonts w:eastAsia="Times New Roman"/>
                <w:color w:val="000000"/>
                <w:sz w:val="18"/>
                <w:szCs w:val="18"/>
              </w:rPr>
              <w:t>325</w:t>
            </w:r>
          </w:p>
        </w:tc>
        <w:tc>
          <w:tcPr>
            <w:tcW w:w="1652" w:type="pct"/>
            <w:noWrap/>
            <w:vAlign w:val="center"/>
            <w:hideMark/>
          </w:tcPr>
          <w:p w:rsidRPr="001D7FA5" w:rsidR="00C80DF4" w:rsidP="00A24961" w:rsidRDefault="00C80DF4" w14:paraId="27C6BFD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SCJ17E070066</w:t>
            </w:r>
          </w:p>
        </w:tc>
        <w:tc>
          <w:tcPr>
            <w:tcW w:w="1079" w:type="pct"/>
            <w:noWrap/>
            <w:vAlign w:val="center"/>
            <w:hideMark/>
          </w:tcPr>
          <w:p w:rsidRPr="001D7FA5" w:rsidR="00C80DF4" w:rsidP="00A24961" w:rsidRDefault="00C80DF4" w14:paraId="0EBB2B1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26035057</w:t>
            </w:r>
          </w:p>
        </w:tc>
        <w:tc>
          <w:tcPr>
            <w:tcW w:w="1111" w:type="pct"/>
            <w:noWrap/>
            <w:vAlign w:val="center"/>
            <w:hideMark/>
          </w:tcPr>
          <w:p w:rsidRPr="001D7FA5" w:rsidR="00C80DF4" w:rsidP="00A24961" w:rsidRDefault="00C80DF4" w14:paraId="3D711F3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28/11/2025</w:t>
            </w:r>
          </w:p>
        </w:tc>
        <w:tc>
          <w:tcPr>
            <w:tcW w:w="632" w:type="pct"/>
            <w:noWrap/>
            <w:vAlign w:val="center"/>
            <w:hideMark/>
          </w:tcPr>
          <w:p w:rsidRPr="001D7FA5" w:rsidR="00C80DF4" w:rsidP="00A24961" w:rsidRDefault="00C80DF4" w14:paraId="37C6951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15465</w:t>
            </w:r>
          </w:p>
        </w:tc>
      </w:tr>
      <w:tr w:rsidRPr="00A24961" w:rsidR="004971A7" w:rsidTr="00A24961" w14:paraId="36BCB66F"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6438504B" w14:textId="77777777">
            <w:pPr>
              <w:jc w:val="center"/>
              <w:rPr>
                <w:rFonts w:eastAsia="Times New Roman"/>
                <w:color w:val="000000"/>
                <w:sz w:val="18"/>
                <w:szCs w:val="18"/>
              </w:rPr>
            </w:pPr>
            <w:r w:rsidRPr="001D7FA5">
              <w:rPr>
                <w:rFonts w:eastAsia="Times New Roman"/>
                <w:color w:val="000000"/>
                <w:sz w:val="18"/>
                <w:szCs w:val="18"/>
              </w:rPr>
              <w:t>326</w:t>
            </w:r>
          </w:p>
        </w:tc>
        <w:tc>
          <w:tcPr>
            <w:tcW w:w="1652" w:type="pct"/>
            <w:noWrap/>
            <w:vAlign w:val="center"/>
            <w:hideMark/>
          </w:tcPr>
          <w:p w:rsidRPr="001D7FA5" w:rsidR="00C80DF4" w:rsidP="00A24961" w:rsidRDefault="00C80DF4" w14:paraId="5F6D4A9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ESU-019</w:t>
            </w:r>
          </w:p>
        </w:tc>
        <w:tc>
          <w:tcPr>
            <w:tcW w:w="1079" w:type="pct"/>
            <w:noWrap/>
            <w:vAlign w:val="center"/>
            <w:hideMark/>
          </w:tcPr>
          <w:p w:rsidRPr="001D7FA5" w:rsidR="00C80DF4" w:rsidP="00A24961" w:rsidRDefault="00C80DF4" w14:paraId="7ED3CB5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1E2D8B5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29/11/2025</w:t>
            </w:r>
          </w:p>
        </w:tc>
        <w:tc>
          <w:tcPr>
            <w:tcW w:w="632" w:type="pct"/>
            <w:noWrap/>
            <w:vAlign w:val="center"/>
            <w:hideMark/>
          </w:tcPr>
          <w:p w:rsidRPr="001D7FA5" w:rsidR="00C80DF4" w:rsidP="00A24961" w:rsidRDefault="00C80DF4" w14:paraId="5446AF3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15481</w:t>
            </w:r>
          </w:p>
        </w:tc>
      </w:tr>
      <w:tr w:rsidRPr="00A24961" w:rsidR="004971A7" w:rsidTr="00A24961" w14:paraId="3059AB9E"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00AF97EB" w14:textId="77777777">
            <w:pPr>
              <w:jc w:val="center"/>
              <w:rPr>
                <w:rFonts w:eastAsia="Times New Roman"/>
                <w:color w:val="000000"/>
                <w:sz w:val="18"/>
                <w:szCs w:val="18"/>
              </w:rPr>
            </w:pPr>
            <w:r w:rsidRPr="001D7FA5">
              <w:rPr>
                <w:rFonts w:eastAsia="Times New Roman"/>
                <w:color w:val="000000"/>
                <w:sz w:val="18"/>
                <w:szCs w:val="18"/>
              </w:rPr>
              <w:t>327</w:t>
            </w:r>
          </w:p>
        </w:tc>
        <w:tc>
          <w:tcPr>
            <w:tcW w:w="1652" w:type="pct"/>
            <w:noWrap/>
            <w:vAlign w:val="center"/>
            <w:hideMark/>
          </w:tcPr>
          <w:p w:rsidRPr="001D7FA5" w:rsidR="00C80DF4" w:rsidP="00A24961" w:rsidRDefault="00C80DF4" w14:paraId="6B63D2C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ESU-166</w:t>
            </w:r>
          </w:p>
        </w:tc>
        <w:tc>
          <w:tcPr>
            <w:tcW w:w="1079" w:type="pct"/>
            <w:noWrap/>
            <w:vAlign w:val="center"/>
            <w:hideMark/>
          </w:tcPr>
          <w:p w:rsidRPr="001D7FA5" w:rsidR="00C80DF4" w:rsidP="00A24961" w:rsidRDefault="00C80DF4" w14:paraId="6F9B312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26037742</w:t>
            </w:r>
          </w:p>
        </w:tc>
        <w:tc>
          <w:tcPr>
            <w:tcW w:w="1111" w:type="pct"/>
            <w:noWrap/>
            <w:vAlign w:val="center"/>
            <w:hideMark/>
          </w:tcPr>
          <w:p w:rsidRPr="001D7FA5" w:rsidR="00C80DF4" w:rsidP="00A24961" w:rsidRDefault="00C80DF4" w14:paraId="2FB8B3F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29/11/2025</w:t>
            </w:r>
          </w:p>
        </w:tc>
        <w:tc>
          <w:tcPr>
            <w:tcW w:w="632" w:type="pct"/>
            <w:noWrap/>
            <w:vAlign w:val="center"/>
            <w:hideMark/>
          </w:tcPr>
          <w:p w:rsidRPr="001D7FA5" w:rsidR="00C80DF4" w:rsidP="00A24961" w:rsidRDefault="00C80DF4" w14:paraId="5BDC5FF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15494</w:t>
            </w:r>
          </w:p>
        </w:tc>
      </w:tr>
      <w:tr w:rsidRPr="00A24961" w:rsidR="004971A7" w:rsidTr="00A24961" w14:paraId="44CF01F8"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7B19AB08" w14:textId="77777777">
            <w:pPr>
              <w:jc w:val="center"/>
              <w:rPr>
                <w:rFonts w:eastAsia="Times New Roman"/>
                <w:color w:val="000000"/>
                <w:sz w:val="18"/>
                <w:szCs w:val="18"/>
              </w:rPr>
            </w:pPr>
            <w:r w:rsidRPr="001D7FA5">
              <w:rPr>
                <w:rFonts w:eastAsia="Times New Roman"/>
                <w:color w:val="000000"/>
                <w:sz w:val="18"/>
                <w:szCs w:val="18"/>
              </w:rPr>
              <w:t>328</w:t>
            </w:r>
          </w:p>
        </w:tc>
        <w:tc>
          <w:tcPr>
            <w:tcW w:w="1652" w:type="pct"/>
            <w:noWrap/>
            <w:vAlign w:val="center"/>
            <w:hideMark/>
          </w:tcPr>
          <w:p w:rsidRPr="001D7FA5" w:rsidR="00C80DF4" w:rsidP="00A24961" w:rsidRDefault="00C80DF4" w14:paraId="22C33B8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ESU-087</w:t>
            </w:r>
          </w:p>
        </w:tc>
        <w:tc>
          <w:tcPr>
            <w:tcW w:w="1079" w:type="pct"/>
            <w:noWrap/>
            <w:vAlign w:val="center"/>
            <w:hideMark/>
          </w:tcPr>
          <w:p w:rsidRPr="001D7FA5" w:rsidR="00C80DF4" w:rsidP="00A24961" w:rsidRDefault="00C80DF4" w14:paraId="36D094E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26037834</w:t>
            </w:r>
          </w:p>
        </w:tc>
        <w:tc>
          <w:tcPr>
            <w:tcW w:w="1111" w:type="pct"/>
            <w:noWrap/>
            <w:vAlign w:val="center"/>
            <w:hideMark/>
          </w:tcPr>
          <w:p w:rsidRPr="001D7FA5" w:rsidR="00C80DF4" w:rsidP="00A24961" w:rsidRDefault="00C80DF4" w14:paraId="7AEDEF8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29/11/2025</w:t>
            </w:r>
          </w:p>
        </w:tc>
        <w:tc>
          <w:tcPr>
            <w:tcW w:w="632" w:type="pct"/>
            <w:noWrap/>
            <w:vAlign w:val="center"/>
            <w:hideMark/>
          </w:tcPr>
          <w:p w:rsidRPr="001D7FA5" w:rsidR="00C80DF4" w:rsidP="00A24961" w:rsidRDefault="00C80DF4" w14:paraId="150A3CE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15477</w:t>
            </w:r>
          </w:p>
        </w:tc>
      </w:tr>
      <w:tr w:rsidRPr="00A24961" w:rsidR="004971A7" w:rsidTr="00A24961" w14:paraId="75BD3E93"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548B6CB2" w14:textId="77777777">
            <w:pPr>
              <w:jc w:val="center"/>
              <w:rPr>
                <w:rFonts w:eastAsia="Times New Roman"/>
                <w:color w:val="000000"/>
                <w:sz w:val="18"/>
                <w:szCs w:val="18"/>
              </w:rPr>
            </w:pPr>
            <w:r w:rsidRPr="001D7FA5">
              <w:rPr>
                <w:rFonts w:eastAsia="Times New Roman"/>
                <w:color w:val="000000"/>
                <w:sz w:val="18"/>
                <w:szCs w:val="18"/>
              </w:rPr>
              <w:t>329</w:t>
            </w:r>
          </w:p>
        </w:tc>
        <w:tc>
          <w:tcPr>
            <w:tcW w:w="1652" w:type="pct"/>
            <w:noWrap/>
            <w:vAlign w:val="center"/>
            <w:hideMark/>
          </w:tcPr>
          <w:p w:rsidRPr="001D7FA5" w:rsidR="00C80DF4" w:rsidP="00A24961" w:rsidRDefault="00C80DF4" w14:paraId="03D5CE3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ESU-035</w:t>
            </w:r>
          </w:p>
        </w:tc>
        <w:tc>
          <w:tcPr>
            <w:tcW w:w="1079" w:type="pct"/>
            <w:noWrap/>
            <w:vAlign w:val="center"/>
            <w:hideMark/>
          </w:tcPr>
          <w:p w:rsidRPr="001D7FA5" w:rsidR="00C80DF4" w:rsidP="00A24961" w:rsidRDefault="00C80DF4" w14:paraId="3C540C5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26037857</w:t>
            </w:r>
          </w:p>
        </w:tc>
        <w:tc>
          <w:tcPr>
            <w:tcW w:w="1111" w:type="pct"/>
            <w:noWrap/>
            <w:vAlign w:val="center"/>
            <w:hideMark/>
          </w:tcPr>
          <w:p w:rsidRPr="001D7FA5" w:rsidR="00C80DF4" w:rsidP="00A24961" w:rsidRDefault="00C80DF4" w14:paraId="7F6B081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29/11/2025</w:t>
            </w:r>
          </w:p>
        </w:tc>
        <w:tc>
          <w:tcPr>
            <w:tcW w:w="632" w:type="pct"/>
            <w:noWrap/>
            <w:vAlign w:val="center"/>
            <w:hideMark/>
          </w:tcPr>
          <w:p w:rsidRPr="001D7FA5" w:rsidR="00C80DF4" w:rsidP="00A24961" w:rsidRDefault="00C80DF4" w14:paraId="4822AFC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15482</w:t>
            </w:r>
          </w:p>
        </w:tc>
      </w:tr>
      <w:tr w:rsidRPr="00A24961" w:rsidR="004971A7" w:rsidTr="00A24961" w14:paraId="7E60C0A4"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781687D5" w14:textId="77777777">
            <w:pPr>
              <w:jc w:val="center"/>
              <w:rPr>
                <w:rFonts w:eastAsia="Times New Roman"/>
                <w:color w:val="000000"/>
                <w:sz w:val="18"/>
                <w:szCs w:val="18"/>
              </w:rPr>
            </w:pPr>
            <w:r w:rsidRPr="001D7FA5">
              <w:rPr>
                <w:rFonts w:eastAsia="Times New Roman"/>
                <w:color w:val="000000"/>
                <w:sz w:val="18"/>
                <w:szCs w:val="18"/>
              </w:rPr>
              <w:t>330</w:t>
            </w:r>
          </w:p>
        </w:tc>
        <w:tc>
          <w:tcPr>
            <w:tcW w:w="1652" w:type="pct"/>
            <w:noWrap/>
            <w:vAlign w:val="center"/>
            <w:hideMark/>
          </w:tcPr>
          <w:p w:rsidRPr="001D7FA5" w:rsidR="00C80DF4" w:rsidP="00A24961" w:rsidRDefault="00C80DF4" w14:paraId="1365EF1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SCJ17E110008</w:t>
            </w:r>
          </w:p>
        </w:tc>
        <w:tc>
          <w:tcPr>
            <w:tcW w:w="1079" w:type="pct"/>
            <w:noWrap/>
            <w:vAlign w:val="center"/>
            <w:hideMark/>
          </w:tcPr>
          <w:p w:rsidRPr="001D7FA5" w:rsidR="00C80DF4" w:rsidP="00A24961" w:rsidRDefault="00C80DF4" w14:paraId="489210C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26037852</w:t>
            </w:r>
          </w:p>
        </w:tc>
        <w:tc>
          <w:tcPr>
            <w:tcW w:w="1111" w:type="pct"/>
            <w:noWrap/>
            <w:vAlign w:val="center"/>
            <w:hideMark/>
          </w:tcPr>
          <w:p w:rsidRPr="001D7FA5" w:rsidR="00C80DF4" w:rsidP="00A24961" w:rsidRDefault="00C80DF4" w14:paraId="269BABA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29/11/2025</w:t>
            </w:r>
          </w:p>
        </w:tc>
        <w:tc>
          <w:tcPr>
            <w:tcW w:w="632" w:type="pct"/>
            <w:noWrap/>
            <w:vAlign w:val="center"/>
            <w:hideMark/>
          </w:tcPr>
          <w:p w:rsidRPr="001D7FA5" w:rsidR="00C80DF4" w:rsidP="00A24961" w:rsidRDefault="00C80DF4" w14:paraId="3D158A2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15487</w:t>
            </w:r>
          </w:p>
        </w:tc>
      </w:tr>
      <w:tr w:rsidRPr="00A24961" w:rsidR="004971A7" w:rsidTr="00A24961" w14:paraId="3CF78FF6"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60CB5DAB" w14:textId="77777777">
            <w:pPr>
              <w:jc w:val="center"/>
              <w:rPr>
                <w:rFonts w:eastAsia="Times New Roman"/>
                <w:color w:val="000000"/>
                <w:sz w:val="18"/>
                <w:szCs w:val="18"/>
              </w:rPr>
            </w:pPr>
            <w:r w:rsidRPr="001D7FA5">
              <w:rPr>
                <w:rFonts w:eastAsia="Times New Roman"/>
                <w:color w:val="000000"/>
                <w:sz w:val="18"/>
                <w:szCs w:val="18"/>
              </w:rPr>
              <w:t>331</w:t>
            </w:r>
          </w:p>
        </w:tc>
        <w:tc>
          <w:tcPr>
            <w:tcW w:w="1652" w:type="pct"/>
            <w:noWrap/>
            <w:vAlign w:val="center"/>
            <w:hideMark/>
          </w:tcPr>
          <w:p w:rsidRPr="001D7FA5" w:rsidR="00C80DF4" w:rsidP="00A24961" w:rsidRDefault="00C80DF4" w14:paraId="74D5605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FVS-1800</w:t>
            </w:r>
          </w:p>
        </w:tc>
        <w:tc>
          <w:tcPr>
            <w:tcW w:w="1079" w:type="pct"/>
            <w:noWrap/>
            <w:vAlign w:val="center"/>
            <w:hideMark/>
          </w:tcPr>
          <w:p w:rsidRPr="001D7FA5" w:rsidR="00C80DF4" w:rsidP="00A24961" w:rsidRDefault="00C80DF4" w14:paraId="38DD765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26037811</w:t>
            </w:r>
          </w:p>
        </w:tc>
        <w:tc>
          <w:tcPr>
            <w:tcW w:w="1111" w:type="pct"/>
            <w:noWrap/>
            <w:vAlign w:val="center"/>
            <w:hideMark/>
          </w:tcPr>
          <w:p w:rsidRPr="001D7FA5" w:rsidR="00C80DF4" w:rsidP="00A24961" w:rsidRDefault="00C80DF4" w14:paraId="2311E35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29/11/2025</w:t>
            </w:r>
          </w:p>
        </w:tc>
        <w:tc>
          <w:tcPr>
            <w:tcW w:w="632" w:type="pct"/>
            <w:noWrap/>
            <w:vAlign w:val="center"/>
            <w:hideMark/>
          </w:tcPr>
          <w:p w:rsidRPr="001D7FA5" w:rsidR="00C80DF4" w:rsidP="00A24961" w:rsidRDefault="00C80DF4" w14:paraId="004A49A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15476</w:t>
            </w:r>
          </w:p>
        </w:tc>
      </w:tr>
      <w:tr w:rsidRPr="00A24961" w:rsidR="004971A7" w:rsidTr="00A24961" w14:paraId="37864B98"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005AAE7C" w14:textId="77777777">
            <w:pPr>
              <w:jc w:val="center"/>
              <w:rPr>
                <w:rFonts w:eastAsia="Times New Roman"/>
                <w:color w:val="000000"/>
                <w:sz w:val="18"/>
                <w:szCs w:val="18"/>
              </w:rPr>
            </w:pPr>
            <w:r w:rsidRPr="001D7FA5">
              <w:rPr>
                <w:rFonts w:eastAsia="Times New Roman"/>
                <w:color w:val="000000"/>
                <w:sz w:val="18"/>
                <w:szCs w:val="18"/>
              </w:rPr>
              <w:t>332</w:t>
            </w:r>
          </w:p>
        </w:tc>
        <w:tc>
          <w:tcPr>
            <w:tcW w:w="1652" w:type="pct"/>
            <w:noWrap/>
            <w:vAlign w:val="center"/>
            <w:hideMark/>
          </w:tcPr>
          <w:p w:rsidRPr="001D7FA5" w:rsidR="00C80DF4" w:rsidP="00A24961" w:rsidRDefault="00C80DF4" w14:paraId="31E46BF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350-5007</w:t>
            </w:r>
          </w:p>
        </w:tc>
        <w:tc>
          <w:tcPr>
            <w:tcW w:w="1079" w:type="pct"/>
            <w:noWrap/>
            <w:vAlign w:val="center"/>
            <w:hideMark/>
          </w:tcPr>
          <w:p w:rsidRPr="001D7FA5" w:rsidR="00C80DF4" w:rsidP="00A24961" w:rsidRDefault="00C80DF4" w14:paraId="230DCC6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63684B9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29/11/2025</w:t>
            </w:r>
          </w:p>
        </w:tc>
        <w:tc>
          <w:tcPr>
            <w:tcW w:w="632" w:type="pct"/>
            <w:noWrap/>
            <w:vAlign w:val="center"/>
            <w:hideMark/>
          </w:tcPr>
          <w:p w:rsidRPr="001D7FA5" w:rsidR="00C80DF4" w:rsidP="00A24961" w:rsidRDefault="00C80DF4" w14:paraId="3328991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15492</w:t>
            </w:r>
          </w:p>
        </w:tc>
      </w:tr>
      <w:tr w:rsidRPr="00A24961" w:rsidR="004971A7" w:rsidTr="00A24961" w14:paraId="6CF28174"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360ED532" w14:textId="77777777">
            <w:pPr>
              <w:jc w:val="center"/>
              <w:rPr>
                <w:rFonts w:eastAsia="Times New Roman"/>
                <w:color w:val="000000"/>
                <w:sz w:val="18"/>
                <w:szCs w:val="18"/>
              </w:rPr>
            </w:pPr>
            <w:r w:rsidRPr="001D7FA5">
              <w:rPr>
                <w:rFonts w:eastAsia="Times New Roman"/>
                <w:color w:val="000000"/>
                <w:sz w:val="18"/>
                <w:szCs w:val="18"/>
              </w:rPr>
              <w:t>333</w:t>
            </w:r>
          </w:p>
        </w:tc>
        <w:tc>
          <w:tcPr>
            <w:tcW w:w="1652" w:type="pct"/>
            <w:noWrap/>
            <w:vAlign w:val="center"/>
            <w:hideMark/>
          </w:tcPr>
          <w:p w:rsidRPr="001D7FA5" w:rsidR="00C80DF4" w:rsidP="00A24961" w:rsidRDefault="00C80DF4" w14:paraId="7215A3D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ESU-049</w:t>
            </w:r>
          </w:p>
        </w:tc>
        <w:tc>
          <w:tcPr>
            <w:tcW w:w="1079" w:type="pct"/>
            <w:noWrap/>
            <w:vAlign w:val="center"/>
            <w:hideMark/>
          </w:tcPr>
          <w:p w:rsidRPr="001D7FA5" w:rsidR="00C80DF4" w:rsidP="00A24961" w:rsidRDefault="00C80DF4" w14:paraId="433C918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26037885</w:t>
            </w:r>
          </w:p>
        </w:tc>
        <w:tc>
          <w:tcPr>
            <w:tcW w:w="1111" w:type="pct"/>
            <w:noWrap/>
            <w:vAlign w:val="center"/>
            <w:hideMark/>
          </w:tcPr>
          <w:p w:rsidRPr="001D7FA5" w:rsidR="00C80DF4" w:rsidP="00A24961" w:rsidRDefault="00C80DF4" w14:paraId="05A6E67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29/11/2025</w:t>
            </w:r>
          </w:p>
        </w:tc>
        <w:tc>
          <w:tcPr>
            <w:tcW w:w="632" w:type="pct"/>
            <w:noWrap/>
            <w:vAlign w:val="center"/>
            <w:hideMark/>
          </w:tcPr>
          <w:p w:rsidRPr="001D7FA5" w:rsidR="00C80DF4" w:rsidP="00A24961" w:rsidRDefault="00C80DF4" w14:paraId="6EE5477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15483</w:t>
            </w:r>
          </w:p>
        </w:tc>
      </w:tr>
      <w:tr w:rsidRPr="00A24961" w:rsidR="004971A7" w:rsidTr="00A24961" w14:paraId="76372DCA"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2E5D4364" w14:textId="77777777">
            <w:pPr>
              <w:jc w:val="center"/>
              <w:rPr>
                <w:rFonts w:eastAsia="Times New Roman"/>
                <w:color w:val="000000"/>
                <w:sz w:val="18"/>
                <w:szCs w:val="18"/>
              </w:rPr>
            </w:pPr>
            <w:r w:rsidRPr="001D7FA5">
              <w:rPr>
                <w:rFonts w:eastAsia="Times New Roman"/>
                <w:color w:val="000000"/>
                <w:sz w:val="18"/>
                <w:szCs w:val="18"/>
              </w:rPr>
              <w:t>334</w:t>
            </w:r>
          </w:p>
        </w:tc>
        <w:tc>
          <w:tcPr>
            <w:tcW w:w="1652" w:type="pct"/>
            <w:noWrap/>
            <w:vAlign w:val="center"/>
            <w:hideMark/>
          </w:tcPr>
          <w:p w:rsidRPr="001D7FA5" w:rsidR="00C80DF4" w:rsidP="00A24961" w:rsidRDefault="00C80DF4" w14:paraId="4AEF1DB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SCJ17E140039</w:t>
            </w:r>
          </w:p>
        </w:tc>
        <w:tc>
          <w:tcPr>
            <w:tcW w:w="1079" w:type="pct"/>
            <w:noWrap/>
            <w:vAlign w:val="center"/>
            <w:hideMark/>
          </w:tcPr>
          <w:p w:rsidRPr="001D7FA5" w:rsidR="00C80DF4" w:rsidP="00A24961" w:rsidRDefault="00C80DF4" w14:paraId="525476E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0D638D2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29/11/2025</w:t>
            </w:r>
          </w:p>
        </w:tc>
        <w:tc>
          <w:tcPr>
            <w:tcW w:w="632" w:type="pct"/>
            <w:noWrap/>
            <w:vAlign w:val="center"/>
            <w:hideMark/>
          </w:tcPr>
          <w:p w:rsidRPr="001D7FA5" w:rsidR="00C80DF4" w:rsidP="00A24961" w:rsidRDefault="00C80DF4" w14:paraId="3F2B2BA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15480</w:t>
            </w:r>
          </w:p>
        </w:tc>
      </w:tr>
      <w:tr w:rsidRPr="00A24961" w:rsidR="004971A7" w:rsidTr="00A24961" w14:paraId="27457B82"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3DE48316" w14:textId="77777777">
            <w:pPr>
              <w:jc w:val="center"/>
              <w:rPr>
                <w:rFonts w:eastAsia="Times New Roman"/>
                <w:color w:val="000000"/>
                <w:sz w:val="18"/>
                <w:szCs w:val="18"/>
              </w:rPr>
            </w:pPr>
            <w:r w:rsidRPr="001D7FA5">
              <w:rPr>
                <w:rFonts w:eastAsia="Times New Roman"/>
                <w:color w:val="000000"/>
                <w:sz w:val="18"/>
                <w:szCs w:val="18"/>
              </w:rPr>
              <w:t>335</w:t>
            </w:r>
          </w:p>
        </w:tc>
        <w:tc>
          <w:tcPr>
            <w:tcW w:w="1652" w:type="pct"/>
            <w:noWrap/>
            <w:vAlign w:val="center"/>
            <w:hideMark/>
          </w:tcPr>
          <w:p w:rsidRPr="001D7FA5" w:rsidR="00C80DF4" w:rsidP="00A24961" w:rsidRDefault="00C80DF4" w14:paraId="0285C1A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SCJ17E150030</w:t>
            </w:r>
          </w:p>
        </w:tc>
        <w:tc>
          <w:tcPr>
            <w:tcW w:w="1079" w:type="pct"/>
            <w:noWrap/>
            <w:vAlign w:val="center"/>
            <w:hideMark/>
          </w:tcPr>
          <w:p w:rsidRPr="001D7FA5" w:rsidR="00C80DF4" w:rsidP="00A24961" w:rsidRDefault="00C80DF4" w14:paraId="606200C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26037919</w:t>
            </w:r>
          </w:p>
        </w:tc>
        <w:tc>
          <w:tcPr>
            <w:tcW w:w="1111" w:type="pct"/>
            <w:noWrap/>
            <w:vAlign w:val="center"/>
            <w:hideMark/>
          </w:tcPr>
          <w:p w:rsidRPr="001D7FA5" w:rsidR="00C80DF4" w:rsidP="00A24961" w:rsidRDefault="00C80DF4" w14:paraId="2AC48A1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29/11/2025</w:t>
            </w:r>
          </w:p>
        </w:tc>
        <w:tc>
          <w:tcPr>
            <w:tcW w:w="632" w:type="pct"/>
            <w:noWrap/>
            <w:vAlign w:val="center"/>
            <w:hideMark/>
          </w:tcPr>
          <w:p w:rsidRPr="001D7FA5" w:rsidR="00C80DF4" w:rsidP="00A24961" w:rsidRDefault="00C80DF4" w14:paraId="50F377B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15508</w:t>
            </w:r>
          </w:p>
        </w:tc>
      </w:tr>
      <w:tr w:rsidRPr="00A24961" w:rsidR="004971A7" w:rsidTr="00A24961" w14:paraId="09D68CFD"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2F9FE8A5" w14:textId="77777777">
            <w:pPr>
              <w:jc w:val="center"/>
              <w:rPr>
                <w:rFonts w:eastAsia="Times New Roman"/>
                <w:color w:val="000000"/>
                <w:sz w:val="18"/>
                <w:szCs w:val="18"/>
              </w:rPr>
            </w:pPr>
            <w:r w:rsidRPr="001D7FA5">
              <w:rPr>
                <w:rFonts w:eastAsia="Times New Roman"/>
                <w:color w:val="000000"/>
                <w:sz w:val="18"/>
                <w:szCs w:val="18"/>
              </w:rPr>
              <w:t>336</w:t>
            </w:r>
          </w:p>
        </w:tc>
        <w:tc>
          <w:tcPr>
            <w:tcW w:w="1652" w:type="pct"/>
            <w:noWrap/>
            <w:vAlign w:val="center"/>
            <w:hideMark/>
          </w:tcPr>
          <w:p w:rsidRPr="001D7FA5" w:rsidR="00C80DF4" w:rsidP="00A24961" w:rsidRDefault="00C80DF4" w14:paraId="24ACC12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CVID22359</w:t>
            </w:r>
          </w:p>
        </w:tc>
        <w:tc>
          <w:tcPr>
            <w:tcW w:w="1079" w:type="pct"/>
            <w:noWrap/>
            <w:vAlign w:val="center"/>
            <w:hideMark/>
          </w:tcPr>
          <w:p w:rsidRPr="001D7FA5" w:rsidR="00C80DF4" w:rsidP="00A24961" w:rsidRDefault="00C80DF4" w14:paraId="127BE73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26039129</w:t>
            </w:r>
          </w:p>
        </w:tc>
        <w:tc>
          <w:tcPr>
            <w:tcW w:w="1111" w:type="pct"/>
            <w:noWrap/>
            <w:vAlign w:val="center"/>
            <w:hideMark/>
          </w:tcPr>
          <w:p w:rsidRPr="001D7FA5" w:rsidR="00C80DF4" w:rsidP="00A24961" w:rsidRDefault="00C80DF4" w14:paraId="3662EDB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29/11/2025</w:t>
            </w:r>
          </w:p>
        </w:tc>
        <w:tc>
          <w:tcPr>
            <w:tcW w:w="632" w:type="pct"/>
            <w:noWrap/>
            <w:vAlign w:val="center"/>
            <w:hideMark/>
          </w:tcPr>
          <w:p w:rsidRPr="001D7FA5" w:rsidR="00C80DF4" w:rsidP="00A24961" w:rsidRDefault="00C80DF4" w14:paraId="0C468E8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15497</w:t>
            </w:r>
          </w:p>
        </w:tc>
      </w:tr>
      <w:tr w:rsidRPr="00A24961" w:rsidR="004971A7" w:rsidTr="00A24961" w14:paraId="16B3DAB1"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06EB8561" w14:textId="77777777">
            <w:pPr>
              <w:jc w:val="center"/>
              <w:rPr>
                <w:rFonts w:eastAsia="Times New Roman"/>
                <w:color w:val="000000"/>
                <w:sz w:val="18"/>
                <w:szCs w:val="18"/>
              </w:rPr>
            </w:pPr>
            <w:r w:rsidRPr="001D7FA5">
              <w:rPr>
                <w:rFonts w:eastAsia="Times New Roman"/>
                <w:color w:val="000000"/>
                <w:sz w:val="18"/>
                <w:szCs w:val="18"/>
              </w:rPr>
              <w:t>337</w:t>
            </w:r>
          </w:p>
        </w:tc>
        <w:tc>
          <w:tcPr>
            <w:tcW w:w="1652" w:type="pct"/>
            <w:noWrap/>
            <w:vAlign w:val="center"/>
            <w:hideMark/>
          </w:tcPr>
          <w:p w:rsidRPr="001D7FA5" w:rsidR="00C80DF4" w:rsidP="00A24961" w:rsidRDefault="00C80DF4" w14:paraId="146887F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CCEL19_116</w:t>
            </w:r>
          </w:p>
        </w:tc>
        <w:tc>
          <w:tcPr>
            <w:tcW w:w="1079" w:type="pct"/>
            <w:noWrap/>
            <w:vAlign w:val="center"/>
            <w:hideMark/>
          </w:tcPr>
          <w:p w:rsidRPr="001D7FA5" w:rsidR="00C80DF4" w:rsidP="00A24961" w:rsidRDefault="00C80DF4" w14:paraId="0934211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2FE712F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29/11/2025</w:t>
            </w:r>
          </w:p>
        </w:tc>
        <w:tc>
          <w:tcPr>
            <w:tcW w:w="632" w:type="pct"/>
            <w:noWrap/>
            <w:vAlign w:val="center"/>
            <w:hideMark/>
          </w:tcPr>
          <w:p w:rsidRPr="001D7FA5" w:rsidR="00C80DF4" w:rsidP="00A24961" w:rsidRDefault="00C80DF4" w14:paraId="4ECFD89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15501</w:t>
            </w:r>
          </w:p>
        </w:tc>
      </w:tr>
      <w:tr w:rsidRPr="00A24961" w:rsidR="004971A7" w:rsidTr="00A24961" w14:paraId="25405A6D"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0CD96BA1" w14:textId="77777777">
            <w:pPr>
              <w:jc w:val="center"/>
              <w:rPr>
                <w:rFonts w:eastAsia="Times New Roman"/>
                <w:color w:val="000000"/>
                <w:sz w:val="18"/>
                <w:szCs w:val="18"/>
              </w:rPr>
            </w:pPr>
            <w:r w:rsidRPr="001D7FA5">
              <w:rPr>
                <w:rFonts w:eastAsia="Times New Roman"/>
                <w:color w:val="000000"/>
                <w:sz w:val="18"/>
                <w:szCs w:val="18"/>
              </w:rPr>
              <w:t>338</w:t>
            </w:r>
          </w:p>
        </w:tc>
        <w:tc>
          <w:tcPr>
            <w:tcW w:w="1652" w:type="pct"/>
            <w:noWrap/>
            <w:vAlign w:val="center"/>
            <w:hideMark/>
          </w:tcPr>
          <w:p w:rsidRPr="001D7FA5" w:rsidR="00C80DF4" w:rsidP="00A24961" w:rsidRDefault="00C80DF4" w14:paraId="0C02C33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MB1104</w:t>
            </w:r>
          </w:p>
        </w:tc>
        <w:tc>
          <w:tcPr>
            <w:tcW w:w="1079" w:type="pct"/>
            <w:noWrap/>
            <w:vAlign w:val="center"/>
            <w:hideMark/>
          </w:tcPr>
          <w:p w:rsidRPr="001D7FA5" w:rsidR="00C80DF4" w:rsidP="00A24961" w:rsidRDefault="00C80DF4" w14:paraId="6108435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26039960</w:t>
            </w:r>
          </w:p>
        </w:tc>
        <w:tc>
          <w:tcPr>
            <w:tcW w:w="1111" w:type="pct"/>
            <w:noWrap/>
            <w:vAlign w:val="center"/>
            <w:hideMark/>
          </w:tcPr>
          <w:p w:rsidRPr="001D7FA5" w:rsidR="00C80DF4" w:rsidP="00A24961" w:rsidRDefault="00C80DF4" w14:paraId="150C2E1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29/11/2025</w:t>
            </w:r>
          </w:p>
        </w:tc>
        <w:tc>
          <w:tcPr>
            <w:tcW w:w="632" w:type="pct"/>
            <w:noWrap/>
            <w:vAlign w:val="center"/>
            <w:hideMark/>
          </w:tcPr>
          <w:p w:rsidRPr="001D7FA5" w:rsidR="00C80DF4" w:rsidP="00A24961" w:rsidRDefault="00C80DF4" w14:paraId="0F50AE6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15498</w:t>
            </w:r>
          </w:p>
        </w:tc>
      </w:tr>
      <w:tr w:rsidRPr="00A24961" w:rsidR="004971A7" w:rsidTr="00A24961" w14:paraId="67CD997A"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30D9BE5F" w14:textId="77777777">
            <w:pPr>
              <w:jc w:val="center"/>
              <w:rPr>
                <w:rFonts w:eastAsia="Times New Roman"/>
                <w:color w:val="000000"/>
                <w:sz w:val="18"/>
                <w:szCs w:val="18"/>
              </w:rPr>
            </w:pPr>
            <w:r w:rsidRPr="001D7FA5">
              <w:rPr>
                <w:rFonts w:eastAsia="Times New Roman"/>
                <w:color w:val="000000"/>
                <w:sz w:val="18"/>
                <w:szCs w:val="18"/>
              </w:rPr>
              <w:t>339</w:t>
            </w:r>
          </w:p>
        </w:tc>
        <w:tc>
          <w:tcPr>
            <w:tcW w:w="1652" w:type="pct"/>
            <w:noWrap/>
            <w:vAlign w:val="center"/>
            <w:hideMark/>
          </w:tcPr>
          <w:p w:rsidRPr="001D7FA5" w:rsidR="00C80DF4" w:rsidP="00A24961" w:rsidRDefault="00C80DF4" w14:paraId="2C6913E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P472</w:t>
            </w:r>
          </w:p>
        </w:tc>
        <w:tc>
          <w:tcPr>
            <w:tcW w:w="1079" w:type="pct"/>
            <w:noWrap/>
            <w:vAlign w:val="center"/>
            <w:hideMark/>
          </w:tcPr>
          <w:p w:rsidRPr="001D7FA5" w:rsidR="00C80DF4" w:rsidP="00A24961" w:rsidRDefault="00C80DF4" w14:paraId="562CA8F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0A5B83E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29/11/2025</w:t>
            </w:r>
          </w:p>
        </w:tc>
        <w:tc>
          <w:tcPr>
            <w:tcW w:w="632" w:type="pct"/>
            <w:noWrap/>
            <w:vAlign w:val="center"/>
            <w:hideMark/>
          </w:tcPr>
          <w:p w:rsidRPr="001D7FA5" w:rsidR="00C80DF4" w:rsidP="00A24961" w:rsidRDefault="00C80DF4" w14:paraId="73DFB27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15499</w:t>
            </w:r>
          </w:p>
        </w:tc>
      </w:tr>
      <w:tr w:rsidRPr="00A24961" w:rsidR="004971A7" w:rsidTr="00A24961" w14:paraId="483B95DF"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5585C40C" w14:textId="77777777">
            <w:pPr>
              <w:jc w:val="center"/>
              <w:rPr>
                <w:rFonts w:eastAsia="Times New Roman"/>
                <w:color w:val="000000"/>
                <w:sz w:val="18"/>
                <w:szCs w:val="18"/>
              </w:rPr>
            </w:pPr>
            <w:r w:rsidRPr="001D7FA5">
              <w:rPr>
                <w:rFonts w:eastAsia="Times New Roman"/>
                <w:color w:val="000000"/>
                <w:sz w:val="18"/>
                <w:szCs w:val="18"/>
              </w:rPr>
              <w:t>340</w:t>
            </w:r>
          </w:p>
        </w:tc>
        <w:tc>
          <w:tcPr>
            <w:tcW w:w="1652" w:type="pct"/>
            <w:noWrap/>
            <w:vAlign w:val="center"/>
            <w:hideMark/>
          </w:tcPr>
          <w:p w:rsidRPr="001D7FA5" w:rsidR="00C80DF4" w:rsidP="00A24961" w:rsidRDefault="00C80DF4" w14:paraId="07BEDB5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PAQ1-1</w:t>
            </w:r>
          </w:p>
        </w:tc>
        <w:tc>
          <w:tcPr>
            <w:tcW w:w="1079" w:type="pct"/>
            <w:noWrap/>
            <w:vAlign w:val="center"/>
            <w:hideMark/>
          </w:tcPr>
          <w:p w:rsidRPr="001D7FA5" w:rsidR="00C80DF4" w:rsidP="00A24961" w:rsidRDefault="00C80DF4" w14:paraId="3FF0C64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26040436</w:t>
            </w:r>
          </w:p>
        </w:tc>
        <w:tc>
          <w:tcPr>
            <w:tcW w:w="1111" w:type="pct"/>
            <w:noWrap/>
            <w:vAlign w:val="center"/>
            <w:hideMark/>
          </w:tcPr>
          <w:p w:rsidRPr="001D7FA5" w:rsidR="00C80DF4" w:rsidP="00A24961" w:rsidRDefault="00C80DF4" w14:paraId="12F2BA4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29/11/2025</w:t>
            </w:r>
          </w:p>
        </w:tc>
        <w:tc>
          <w:tcPr>
            <w:tcW w:w="632" w:type="pct"/>
            <w:noWrap/>
            <w:vAlign w:val="center"/>
            <w:hideMark/>
          </w:tcPr>
          <w:p w:rsidRPr="001D7FA5" w:rsidR="00C80DF4" w:rsidP="00A24961" w:rsidRDefault="00C80DF4" w14:paraId="04E109A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15511</w:t>
            </w:r>
          </w:p>
        </w:tc>
      </w:tr>
      <w:tr w:rsidRPr="00A24961" w:rsidR="004971A7" w:rsidTr="00A24961" w14:paraId="025369DA"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30F155D1" w14:textId="77777777">
            <w:pPr>
              <w:jc w:val="center"/>
              <w:rPr>
                <w:rFonts w:eastAsia="Times New Roman"/>
                <w:color w:val="000000"/>
                <w:sz w:val="18"/>
                <w:szCs w:val="18"/>
              </w:rPr>
            </w:pPr>
            <w:r w:rsidRPr="001D7FA5">
              <w:rPr>
                <w:rFonts w:eastAsia="Times New Roman"/>
                <w:color w:val="000000"/>
                <w:sz w:val="18"/>
                <w:szCs w:val="18"/>
              </w:rPr>
              <w:t>341</w:t>
            </w:r>
          </w:p>
        </w:tc>
        <w:tc>
          <w:tcPr>
            <w:tcW w:w="1652" w:type="pct"/>
            <w:noWrap/>
            <w:vAlign w:val="center"/>
            <w:hideMark/>
          </w:tcPr>
          <w:p w:rsidRPr="001D7FA5" w:rsidR="00C80DF4" w:rsidP="00A24961" w:rsidRDefault="00C80DF4" w14:paraId="3576098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AL2453</w:t>
            </w:r>
          </w:p>
        </w:tc>
        <w:tc>
          <w:tcPr>
            <w:tcW w:w="1079" w:type="pct"/>
            <w:noWrap/>
            <w:vAlign w:val="center"/>
            <w:hideMark/>
          </w:tcPr>
          <w:p w:rsidRPr="001D7FA5" w:rsidR="00C80DF4" w:rsidP="00A24961" w:rsidRDefault="00C80DF4" w14:paraId="0C58F27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26040631</w:t>
            </w:r>
          </w:p>
        </w:tc>
        <w:tc>
          <w:tcPr>
            <w:tcW w:w="1111" w:type="pct"/>
            <w:noWrap/>
            <w:vAlign w:val="center"/>
            <w:hideMark/>
          </w:tcPr>
          <w:p w:rsidRPr="001D7FA5" w:rsidR="00C80DF4" w:rsidP="00A24961" w:rsidRDefault="00C80DF4" w14:paraId="4B597D7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29/11/2025</w:t>
            </w:r>
          </w:p>
        </w:tc>
        <w:tc>
          <w:tcPr>
            <w:tcW w:w="632" w:type="pct"/>
            <w:noWrap/>
            <w:vAlign w:val="center"/>
            <w:hideMark/>
          </w:tcPr>
          <w:p w:rsidRPr="001D7FA5" w:rsidR="00C80DF4" w:rsidP="00A24961" w:rsidRDefault="00C80DF4" w14:paraId="432F22B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15496</w:t>
            </w:r>
          </w:p>
        </w:tc>
      </w:tr>
      <w:tr w:rsidRPr="00A24961" w:rsidR="004971A7" w:rsidTr="00A24961" w14:paraId="6770CE36"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5510797B" w14:textId="77777777">
            <w:pPr>
              <w:jc w:val="center"/>
              <w:rPr>
                <w:rFonts w:eastAsia="Times New Roman"/>
                <w:color w:val="000000"/>
                <w:sz w:val="18"/>
                <w:szCs w:val="18"/>
              </w:rPr>
            </w:pPr>
            <w:r w:rsidRPr="001D7FA5">
              <w:rPr>
                <w:rFonts w:eastAsia="Times New Roman"/>
                <w:color w:val="000000"/>
                <w:sz w:val="18"/>
                <w:szCs w:val="18"/>
              </w:rPr>
              <w:t>342</w:t>
            </w:r>
          </w:p>
        </w:tc>
        <w:tc>
          <w:tcPr>
            <w:tcW w:w="1652" w:type="pct"/>
            <w:noWrap/>
            <w:vAlign w:val="center"/>
            <w:hideMark/>
          </w:tcPr>
          <w:p w:rsidRPr="001D7FA5" w:rsidR="00C80DF4" w:rsidP="00A24961" w:rsidRDefault="00C80DF4" w14:paraId="741140B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FS_26431</w:t>
            </w:r>
          </w:p>
        </w:tc>
        <w:tc>
          <w:tcPr>
            <w:tcW w:w="1079" w:type="pct"/>
            <w:noWrap/>
            <w:vAlign w:val="center"/>
            <w:hideMark/>
          </w:tcPr>
          <w:p w:rsidRPr="001D7FA5" w:rsidR="00C80DF4" w:rsidP="00A24961" w:rsidRDefault="00C80DF4" w14:paraId="54EDC0C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26040737</w:t>
            </w:r>
          </w:p>
        </w:tc>
        <w:tc>
          <w:tcPr>
            <w:tcW w:w="1111" w:type="pct"/>
            <w:noWrap/>
            <w:vAlign w:val="center"/>
            <w:hideMark/>
          </w:tcPr>
          <w:p w:rsidRPr="001D7FA5" w:rsidR="00C80DF4" w:rsidP="00A24961" w:rsidRDefault="00C80DF4" w14:paraId="400A0AA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29/11/2025</w:t>
            </w:r>
          </w:p>
        </w:tc>
        <w:tc>
          <w:tcPr>
            <w:tcW w:w="632" w:type="pct"/>
            <w:noWrap/>
            <w:vAlign w:val="center"/>
            <w:hideMark/>
          </w:tcPr>
          <w:p w:rsidRPr="001D7FA5" w:rsidR="00C80DF4" w:rsidP="00A24961" w:rsidRDefault="00C80DF4" w14:paraId="5C48945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15512</w:t>
            </w:r>
          </w:p>
        </w:tc>
      </w:tr>
      <w:tr w:rsidRPr="00A24961" w:rsidR="004971A7" w:rsidTr="00A24961" w14:paraId="402E3237"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6DA3D551" w14:textId="77777777">
            <w:pPr>
              <w:jc w:val="center"/>
              <w:rPr>
                <w:rFonts w:eastAsia="Times New Roman"/>
                <w:color w:val="000000"/>
                <w:sz w:val="18"/>
                <w:szCs w:val="18"/>
              </w:rPr>
            </w:pPr>
            <w:r w:rsidRPr="001D7FA5">
              <w:rPr>
                <w:rFonts w:eastAsia="Times New Roman"/>
                <w:color w:val="000000"/>
                <w:sz w:val="18"/>
                <w:szCs w:val="18"/>
              </w:rPr>
              <w:t>343</w:t>
            </w:r>
          </w:p>
        </w:tc>
        <w:tc>
          <w:tcPr>
            <w:tcW w:w="1652" w:type="pct"/>
            <w:noWrap/>
            <w:vAlign w:val="center"/>
            <w:hideMark/>
          </w:tcPr>
          <w:p w:rsidRPr="001D7FA5" w:rsidR="00C80DF4" w:rsidP="00A24961" w:rsidRDefault="00C80DF4" w14:paraId="413B6D4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SCJ17E100150</w:t>
            </w:r>
          </w:p>
        </w:tc>
        <w:tc>
          <w:tcPr>
            <w:tcW w:w="1079" w:type="pct"/>
            <w:noWrap/>
            <w:vAlign w:val="center"/>
            <w:hideMark/>
          </w:tcPr>
          <w:p w:rsidRPr="001D7FA5" w:rsidR="00C80DF4" w:rsidP="00A24961" w:rsidRDefault="00C80DF4" w14:paraId="1FDB0E9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26042287</w:t>
            </w:r>
          </w:p>
        </w:tc>
        <w:tc>
          <w:tcPr>
            <w:tcW w:w="1111" w:type="pct"/>
            <w:noWrap/>
            <w:vAlign w:val="center"/>
            <w:hideMark/>
          </w:tcPr>
          <w:p w:rsidRPr="001D7FA5" w:rsidR="00C80DF4" w:rsidP="00A24961" w:rsidRDefault="00C80DF4" w14:paraId="31CB5E4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29/11/2025</w:t>
            </w:r>
          </w:p>
        </w:tc>
        <w:tc>
          <w:tcPr>
            <w:tcW w:w="632" w:type="pct"/>
            <w:noWrap/>
            <w:vAlign w:val="center"/>
            <w:hideMark/>
          </w:tcPr>
          <w:p w:rsidRPr="001D7FA5" w:rsidR="00C80DF4" w:rsidP="00A24961" w:rsidRDefault="00C80DF4" w14:paraId="61EC455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15523</w:t>
            </w:r>
          </w:p>
        </w:tc>
      </w:tr>
      <w:tr w:rsidRPr="00A24961" w:rsidR="004971A7" w:rsidTr="00A24961" w14:paraId="50D0D66E"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4749469D" w14:textId="77777777">
            <w:pPr>
              <w:jc w:val="center"/>
              <w:rPr>
                <w:rFonts w:eastAsia="Times New Roman"/>
                <w:color w:val="000000"/>
                <w:sz w:val="18"/>
                <w:szCs w:val="18"/>
              </w:rPr>
            </w:pPr>
            <w:r w:rsidRPr="001D7FA5">
              <w:rPr>
                <w:rFonts w:eastAsia="Times New Roman"/>
                <w:color w:val="000000"/>
                <w:sz w:val="18"/>
                <w:szCs w:val="18"/>
              </w:rPr>
              <w:t>344</w:t>
            </w:r>
          </w:p>
        </w:tc>
        <w:tc>
          <w:tcPr>
            <w:tcW w:w="1652" w:type="pct"/>
            <w:noWrap/>
            <w:vAlign w:val="center"/>
            <w:hideMark/>
          </w:tcPr>
          <w:p w:rsidRPr="001D7FA5" w:rsidR="00C80DF4" w:rsidP="00A24961" w:rsidRDefault="00C80DF4" w14:paraId="6126DEA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CCE_L10_17</w:t>
            </w:r>
          </w:p>
        </w:tc>
        <w:tc>
          <w:tcPr>
            <w:tcW w:w="1079" w:type="pct"/>
            <w:noWrap/>
            <w:vAlign w:val="center"/>
            <w:hideMark/>
          </w:tcPr>
          <w:p w:rsidRPr="001D7FA5" w:rsidR="00C80DF4" w:rsidP="00A24961" w:rsidRDefault="00C80DF4" w14:paraId="2B39BDC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26042333</w:t>
            </w:r>
          </w:p>
        </w:tc>
        <w:tc>
          <w:tcPr>
            <w:tcW w:w="1111" w:type="pct"/>
            <w:noWrap/>
            <w:vAlign w:val="center"/>
            <w:hideMark/>
          </w:tcPr>
          <w:p w:rsidRPr="001D7FA5" w:rsidR="00C80DF4" w:rsidP="00A24961" w:rsidRDefault="00C80DF4" w14:paraId="6131A1A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30/11/2025</w:t>
            </w:r>
          </w:p>
        </w:tc>
        <w:tc>
          <w:tcPr>
            <w:tcW w:w="632" w:type="pct"/>
            <w:noWrap/>
            <w:vAlign w:val="center"/>
            <w:hideMark/>
          </w:tcPr>
          <w:p w:rsidRPr="001D7FA5" w:rsidR="00C80DF4" w:rsidP="00A24961" w:rsidRDefault="00C80DF4" w14:paraId="481460C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15526</w:t>
            </w:r>
          </w:p>
        </w:tc>
      </w:tr>
      <w:tr w:rsidRPr="00A24961" w:rsidR="004971A7" w:rsidTr="00A24961" w14:paraId="5044E0C0"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76BF1FA3" w14:textId="77777777">
            <w:pPr>
              <w:jc w:val="center"/>
              <w:rPr>
                <w:rFonts w:eastAsia="Times New Roman"/>
                <w:color w:val="000000"/>
                <w:sz w:val="18"/>
                <w:szCs w:val="18"/>
              </w:rPr>
            </w:pPr>
            <w:r w:rsidRPr="001D7FA5">
              <w:rPr>
                <w:rFonts w:eastAsia="Times New Roman"/>
                <w:color w:val="000000"/>
                <w:sz w:val="18"/>
                <w:szCs w:val="18"/>
              </w:rPr>
              <w:t>345</w:t>
            </w:r>
          </w:p>
        </w:tc>
        <w:tc>
          <w:tcPr>
            <w:tcW w:w="1652" w:type="pct"/>
            <w:noWrap/>
            <w:vAlign w:val="center"/>
            <w:hideMark/>
          </w:tcPr>
          <w:p w:rsidRPr="001D7FA5" w:rsidR="00C80DF4" w:rsidP="00A24961" w:rsidRDefault="00C80DF4" w14:paraId="1D2D9CB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ESU-100</w:t>
            </w:r>
          </w:p>
        </w:tc>
        <w:tc>
          <w:tcPr>
            <w:tcW w:w="1079" w:type="pct"/>
            <w:noWrap/>
            <w:vAlign w:val="center"/>
            <w:hideMark/>
          </w:tcPr>
          <w:p w:rsidRPr="001D7FA5" w:rsidR="00C80DF4" w:rsidP="00A24961" w:rsidRDefault="00C80DF4" w14:paraId="79E1CC8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667146A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30/11/2025</w:t>
            </w:r>
          </w:p>
        </w:tc>
        <w:tc>
          <w:tcPr>
            <w:tcW w:w="632" w:type="pct"/>
            <w:noWrap/>
            <w:vAlign w:val="center"/>
            <w:hideMark/>
          </w:tcPr>
          <w:p w:rsidRPr="001D7FA5" w:rsidR="00C80DF4" w:rsidP="00A24961" w:rsidRDefault="00C80DF4" w14:paraId="22AFE08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15525</w:t>
            </w:r>
          </w:p>
        </w:tc>
      </w:tr>
      <w:tr w:rsidRPr="00A24961" w:rsidR="004971A7" w:rsidTr="00A24961" w14:paraId="3FBD20F4"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7D6EF372" w14:textId="77777777">
            <w:pPr>
              <w:jc w:val="center"/>
              <w:rPr>
                <w:rFonts w:eastAsia="Times New Roman"/>
                <w:color w:val="000000"/>
                <w:sz w:val="18"/>
                <w:szCs w:val="18"/>
              </w:rPr>
            </w:pPr>
            <w:r w:rsidRPr="001D7FA5">
              <w:rPr>
                <w:rFonts w:eastAsia="Times New Roman"/>
                <w:color w:val="000000"/>
                <w:sz w:val="18"/>
                <w:szCs w:val="18"/>
              </w:rPr>
              <w:t>346</w:t>
            </w:r>
          </w:p>
        </w:tc>
        <w:tc>
          <w:tcPr>
            <w:tcW w:w="1652" w:type="pct"/>
            <w:noWrap/>
            <w:vAlign w:val="center"/>
            <w:hideMark/>
          </w:tcPr>
          <w:p w:rsidRPr="001D7FA5" w:rsidR="00C80DF4" w:rsidP="00A24961" w:rsidRDefault="00C80DF4" w14:paraId="247E6A7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SCJ17E150068</w:t>
            </w:r>
          </w:p>
        </w:tc>
        <w:tc>
          <w:tcPr>
            <w:tcW w:w="1079" w:type="pct"/>
            <w:noWrap/>
            <w:vAlign w:val="center"/>
            <w:hideMark/>
          </w:tcPr>
          <w:p w:rsidRPr="001D7FA5" w:rsidR="00C80DF4" w:rsidP="00A24961" w:rsidRDefault="00C80DF4" w14:paraId="20C7B32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283070B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30/11/2025</w:t>
            </w:r>
          </w:p>
        </w:tc>
        <w:tc>
          <w:tcPr>
            <w:tcW w:w="632" w:type="pct"/>
            <w:noWrap/>
            <w:vAlign w:val="center"/>
            <w:hideMark/>
          </w:tcPr>
          <w:p w:rsidRPr="001D7FA5" w:rsidR="00C80DF4" w:rsidP="00A24961" w:rsidRDefault="00C80DF4" w14:paraId="6560703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15527</w:t>
            </w:r>
          </w:p>
        </w:tc>
      </w:tr>
      <w:tr w:rsidRPr="00A24961" w:rsidR="004971A7" w:rsidTr="00A24961" w14:paraId="0A4C93DB"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55A614F8" w14:textId="77777777">
            <w:pPr>
              <w:jc w:val="center"/>
              <w:rPr>
                <w:rFonts w:eastAsia="Times New Roman"/>
                <w:color w:val="000000"/>
                <w:sz w:val="18"/>
                <w:szCs w:val="18"/>
              </w:rPr>
            </w:pPr>
            <w:r w:rsidRPr="001D7FA5">
              <w:rPr>
                <w:rFonts w:eastAsia="Times New Roman"/>
                <w:color w:val="000000"/>
                <w:sz w:val="18"/>
                <w:szCs w:val="18"/>
              </w:rPr>
              <w:t>347</w:t>
            </w:r>
          </w:p>
        </w:tc>
        <w:tc>
          <w:tcPr>
            <w:tcW w:w="1652" w:type="pct"/>
            <w:noWrap/>
            <w:vAlign w:val="center"/>
            <w:hideMark/>
          </w:tcPr>
          <w:p w:rsidRPr="001D7FA5" w:rsidR="00C80DF4" w:rsidP="00A24961" w:rsidRDefault="00C80DF4" w14:paraId="5F7F504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CCE_L10_18</w:t>
            </w:r>
          </w:p>
        </w:tc>
        <w:tc>
          <w:tcPr>
            <w:tcW w:w="1079" w:type="pct"/>
            <w:noWrap/>
            <w:vAlign w:val="center"/>
            <w:hideMark/>
          </w:tcPr>
          <w:p w:rsidRPr="001D7FA5" w:rsidR="00C80DF4" w:rsidP="00A24961" w:rsidRDefault="00C80DF4" w14:paraId="32367F2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6FB8646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30/11/2025</w:t>
            </w:r>
          </w:p>
        </w:tc>
        <w:tc>
          <w:tcPr>
            <w:tcW w:w="632" w:type="pct"/>
            <w:noWrap/>
            <w:vAlign w:val="center"/>
            <w:hideMark/>
          </w:tcPr>
          <w:p w:rsidRPr="001D7FA5" w:rsidR="00C80DF4" w:rsidP="00A24961" w:rsidRDefault="00C80DF4" w14:paraId="0FF021C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15528</w:t>
            </w:r>
          </w:p>
        </w:tc>
      </w:tr>
      <w:tr w:rsidRPr="00A24961" w:rsidR="004971A7" w:rsidTr="00A24961" w14:paraId="626000D9"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36D0F3C1" w14:textId="77777777">
            <w:pPr>
              <w:jc w:val="center"/>
              <w:rPr>
                <w:rFonts w:eastAsia="Times New Roman"/>
                <w:color w:val="000000"/>
                <w:sz w:val="18"/>
                <w:szCs w:val="18"/>
              </w:rPr>
            </w:pPr>
            <w:r w:rsidRPr="001D7FA5">
              <w:rPr>
                <w:rFonts w:eastAsia="Times New Roman"/>
                <w:color w:val="000000"/>
                <w:sz w:val="18"/>
                <w:szCs w:val="18"/>
              </w:rPr>
              <w:t>348</w:t>
            </w:r>
          </w:p>
        </w:tc>
        <w:tc>
          <w:tcPr>
            <w:tcW w:w="1652" w:type="pct"/>
            <w:noWrap/>
            <w:vAlign w:val="center"/>
            <w:hideMark/>
          </w:tcPr>
          <w:p w:rsidRPr="001D7FA5" w:rsidR="00C80DF4" w:rsidP="00A24961" w:rsidRDefault="00C80DF4" w14:paraId="0923F9A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ESU-268</w:t>
            </w:r>
          </w:p>
        </w:tc>
        <w:tc>
          <w:tcPr>
            <w:tcW w:w="1079" w:type="pct"/>
            <w:noWrap/>
            <w:vAlign w:val="center"/>
            <w:hideMark/>
          </w:tcPr>
          <w:p w:rsidRPr="001D7FA5" w:rsidR="00C80DF4" w:rsidP="00A24961" w:rsidRDefault="00C80DF4" w14:paraId="442C1FA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6BC824A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30/11/2025</w:t>
            </w:r>
          </w:p>
        </w:tc>
        <w:tc>
          <w:tcPr>
            <w:tcW w:w="632" w:type="pct"/>
            <w:noWrap/>
            <w:vAlign w:val="center"/>
            <w:hideMark/>
          </w:tcPr>
          <w:p w:rsidRPr="001D7FA5" w:rsidR="00C80DF4" w:rsidP="00A24961" w:rsidRDefault="00C80DF4" w14:paraId="7833480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15519</w:t>
            </w:r>
          </w:p>
        </w:tc>
      </w:tr>
      <w:tr w:rsidRPr="00A24961" w:rsidR="004971A7" w:rsidTr="00A24961" w14:paraId="2E68468C"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180D74DA" w14:textId="77777777">
            <w:pPr>
              <w:jc w:val="center"/>
              <w:rPr>
                <w:rFonts w:eastAsia="Times New Roman"/>
                <w:color w:val="000000"/>
                <w:sz w:val="18"/>
                <w:szCs w:val="18"/>
              </w:rPr>
            </w:pPr>
            <w:r w:rsidRPr="001D7FA5">
              <w:rPr>
                <w:rFonts w:eastAsia="Times New Roman"/>
                <w:color w:val="000000"/>
                <w:sz w:val="18"/>
                <w:szCs w:val="18"/>
              </w:rPr>
              <w:t>349</w:t>
            </w:r>
          </w:p>
        </w:tc>
        <w:tc>
          <w:tcPr>
            <w:tcW w:w="1652" w:type="pct"/>
            <w:noWrap/>
            <w:vAlign w:val="center"/>
            <w:hideMark/>
          </w:tcPr>
          <w:p w:rsidRPr="001D7FA5" w:rsidR="00C80DF4" w:rsidP="00A24961" w:rsidRDefault="00C80DF4" w14:paraId="574897E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SCJ17E190138</w:t>
            </w:r>
          </w:p>
        </w:tc>
        <w:tc>
          <w:tcPr>
            <w:tcW w:w="1079" w:type="pct"/>
            <w:noWrap/>
            <w:vAlign w:val="center"/>
            <w:hideMark/>
          </w:tcPr>
          <w:p w:rsidRPr="001D7FA5" w:rsidR="00C80DF4" w:rsidP="00A24961" w:rsidRDefault="00C80DF4" w14:paraId="16F74D8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286730F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30/11/2025</w:t>
            </w:r>
          </w:p>
        </w:tc>
        <w:tc>
          <w:tcPr>
            <w:tcW w:w="632" w:type="pct"/>
            <w:noWrap/>
            <w:vAlign w:val="center"/>
            <w:hideMark/>
          </w:tcPr>
          <w:p w:rsidRPr="001D7FA5" w:rsidR="00C80DF4" w:rsidP="00A24961" w:rsidRDefault="00C80DF4" w14:paraId="19CED25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15529</w:t>
            </w:r>
          </w:p>
        </w:tc>
      </w:tr>
      <w:tr w:rsidRPr="00A24961" w:rsidR="004971A7" w:rsidTr="00A24961" w14:paraId="5D4D8C1F"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716734C2" w14:textId="77777777">
            <w:pPr>
              <w:jc w:val="center"/>
              <w:rPr>
                <w:rFonts w:eastAsia="Times New Roman"/>
                <w:color w:val="000000"/>
                <w:sz w:val="18"/>
                <w:szCs w:val="18"/>
              </w:rPr>
            </w:pPr>
            <w:r w:rsidRPr="001D7FA5">
              <w:rPr>
                <w:rFonts w:eastAsia="Times New Roman"/>
                <w:color w:val="000000"/>
                <w:sz w:val="18"/>
                <w:szCs w:val="18"/>
              </w:rPr>
              <w:t>350</w:t>
            </w:r>
          </w:p>
        </w:tc>
        <w:tc>
          <w:tcPr>
            <w:tcW w:w="1652" w:type="pct"/>
            <w:noWrap/>
            <w:vAlign w:val="center"/>
            <w:hideMark/>
          </w:tcPr>
          <w:p w:rsidRPr="001D7FA5" w:rsidR="00C80DF4" w:rsidP="00A24961" w:rsidRDefault="00C80DF4" w14:paraId="1F5FF6C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AL1982</w:t>
            </w:r>
          </w:p>
        </w:tc>
        <w:tc>
          <w:tcPr>
            <w:tcW w:w="1079" w:type="pct"/>
            <w:noWrap/>
            <w:vAlign w:val="center"/>
            <w:hideMark/>
          </w:tcPr>
          <w:p w:rsidRPr="001D7FA5" w:rsidR="00C80DF4" w:rsidP="00A24961" w:rsidRDefault="00C80DF4" w14:paraId="3F8A22C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31641B6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30/11/2025</w:t>
            </w:r>
          </w:p>
        </w:tc>
        <w:tc>
          <w:tcPr>
            <w:tcW w:w="632" w:type="pct"/>
            <w:noWrap/>
            <w:vAlign w:val="center"/>
            <w:hideMark/>
          </w:tcPr>
          <w:p w:rsidRPr="001D7FA5" w:rsidR="00C80DF4" w:rsidP="00A24961" w:rsidRDefault="00C80DF4" w14:paraId="687B4D3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15531</w:t>
            </w:r>
          </w:p>
        </w:tc>
      </w:tr>
      <w:tr w:rsidRPr="00A24961" w:rsidR="004971A7" w:rsidTr="00A24961" w14:paraId="08EBD1E6"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03055F00" w14:textId="77777777">
            <w:pPr>
              <w:jc w:val="center"/>
              <w:rPr>
                <w:rFonts w:eastAsia="Times New Roman"/>
                <w:color w:val="000000"/>
                <w:sz w:val="18"/>
                <w:szCs w:val="18"/>
              </w:rPr>
            </w:pPr>
            <w:r w:rsidRPr="001D7FA5">
              <w:rPr>
                <w:rFonts w:eastAsia="Times New Roman"/>
                <w:color w:val="000000"/>
                <w:sz w:val="18"/>
                <w:szCs w:val="18"/>
              </w:rPr>
              <w:t>351</w:t>
            </w:r>
          </w:p>
        </w:tc>
        <w:tc>
          <w:tcPr>
            <w:tcW w:w="1652" w:type="pct"/>
            <w:noWrap/>
            <w:vAlign w:val="center"/>
            <w:hideMark/>
          </w:tcPr>
          <w:p w:rsidRPr="001D7FA5" w:rsidR="00C80DF4" w:rsidP="00A24961" w:rsidRDefault="00C80DF4" w14:paraId="001A3F6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SCJ17E190136</w:t>
            </w:r>
          </w:p>
        </w:tc>
        <w:tc>
          <w:tcPr>
            <w:tcW w:w="1079" w:type="pct"/>
            <w:noWrap/>
            <w:vAlign w:val="center"/>
            <w:hideMark/>
          </w:tcPr>
          <w:p w:rsidRPr="001D7FA5" w:rsidR="00C80DF4" w:rsidP="00A24961" w:rsidRDefault="00C80DF4" w14:paraId="09FEC89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26042389</w:t>
            </w:r>
          </w:p>
        </w:tc>
        <w:tc>
          <w:tcPr>
            <w:tcW w:w="1111" w:type="pct"/>
            <w:noWrap/>
            <w:vAlign w:val="center"/>
            <w:hideMark/>
          </w:tcPr>
          <w:p w:rsidRPr="001D7FA5" w:rsidR="00C80DF4" w:rsidP="00A24961" w:rsidRDefault="00C80DF4" w14:paraId="0E62B4A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30/11/2025</w:t>
            </w:r>
          </w:p>
        </w:tc>
        <w:tc>
          <w:tcPr>
            <w:tcW w:w="632" w:type="pct"/>
            <w:noWrap/>
            <w:vAlign w:val="center"/>
            <w:hideMark/>
          </w:tcPr>
          <w:p w:rsidRPr="001D7FA5" w:rsidR="00C80DF4" w:rsidP="00A24961" w:rsidRDefault="00C80DF4" w14:paraId="7BB925C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15532</w:t>
            </w:r>
          </w:p>
        </w:tc>
      </w:tr>
      <w:tr w:rsidRPr="00A24961" w:rsidR="004971A7" w:rsidTr="00A24961" w14:paraId="565E76A5"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59E02B10" w14:textId="77777777">
            <w:pPr>
              <w:jc w:val="center"/>
              <w:rPr>
                <w:rFonts w:eastAsia="Times New Roman"/>
                <w:color w:val="000000"/>
                <w:sz w:val="18"/>
                <w:szCs w:val="18"/>
              </w:rPr>
            </w:pPr>
            <w:r w:rsidRPr="001D7FA5">
              <w:rPr>
                <w:rFonts w:eastAsia="Times New Roman"/>
                <w:color w:val="000000"/>
                <w:sz w:val="18"/>
                <w:szCs w:val="18"/>
              </w:rPr>
              <w:t>352</w:t>
            </w:r>
          </w:p>
        </w:tc>
        <w:tc>
          <w:tcPr>
            <w:tcW w:w="1652" w:type="pct"/>
            <w:noWrap/>
            <w:vAlign w:val="center"/>
            <w:hideMark/>
          </w:tcPr>
          <w:p w:rsidRPr="001D7FA5" w:rsidR="00C80DF4" w:rsidP="00A24961" w:rsidRDefault="00C80DF4" w14:paraId="07E0DBB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ESU-032</w:t>
            </w:r>
          </w:p>
        </w:tc>
        <w:tc>
          <w:tcPr>
            <w:tcW w:w="1079" w:type="pct"/>
            <w:noWrap/>
            <w:vAlign w:val="center"/>
            <w:hideMark/>
          </w:tcPr>
          <w:p w:rsidRPr="001D7FA5" w:rsidR="00C80DF4" w:rsidP="00A24961" w:rsidRDefault="00C80DF4" w14:paraId="585A636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1EA3874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30/11/2025</w:t>
            </w:r>
          </w:p>
        </w:tc>
        <w:tc>
          <w:tcPr>
            <w:tcW w:w="632" w:type="pct"/>
            <w:noWrap/>
            <w:vAlign w:val="center"/>
            <w:hideMark/>
          </w:tcPr>
          <w:p w:rsidRPr="001D7FA5" w:rsidR="00C80DF4" w:rsidP="00A24961" w:rsidRDefault="00C80DF4" w14:paraId="0288D4F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15536</w:t>
            </w:r>
          </w:p>
        </w:tc>
      </w:tr>
      <w:tr w:rsidRPr="00A24961" w:rsidR="004971A7" w:rsidTr="00A24961" w14:paraId="38A7578E"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00FA8844" w14:textId="77777777">
            <w:pPr>
              <w:jc w:val="center"/>
              <w:rPr>
                <w:rFonts w:eastAsia="Times New Roman"/>
                <w:color w:val="000000"/>
                <w:sz w:val="18"/>
                <w:szCs w:val="18"/>
              </w:rPr>
            </w:pPr>
            <w:r w:rsidRPr="001D7FA5">
              <w:rPr>
                <w:rFonts w:eastAsia="Times New Roman"/>
                <w:color w:val="000000"/>
                <w:sz w:val="18"/>
                <w:szCs w:val="18"/>
              </w:rPr>
              <w:t>353</w:t>
            </w:r>
          </w:p>
        </w:tc>
        <w:tc>
          <w:tcPr>
            <w:tcW w:w="1652" w:type="pct"/>
            <w:noWrap/>
            <w:vAlign w:val="center"/>
            <w:hideMark/>
          </w:tcPr>
          <w:p w:rsidRPr="001D7FA5" w:rsidR="00C80DF4" w:rsidP="00A24961" w:rsidRDefault="00C80DF4" w14:paraId="264A478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SFGN_1</w:t>
            </w:r>
          </w:p>
        </w:tc>
        <w:tc>
          <w:tcPr>
            <w:tcW w:w="1079" w:type="pct"/>
            <w:noWrap/>
            <w:vAlign w:val="center"/>
            <w:hideMark/>
          </w:tcPr>
          <w:p w:rsidRPr="001D7FA5" w:rsidR="00C80DF4" w:rsidP="00A24961" w:rsidRDefault="00C80DF4" w14:paraId="0AA71A6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47ACB94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30/11/2025</w:t>
            </w:r>
          </w:p>
        </w:tc>
        <w:tc>
          <w:tcPr>
            <w:tcW w:w="632" w:type="pct"/>
            <w:noWrap/>
            <w:vAlign w:val="center"/>
            <w:hideMark/>
          </w:tcPr>
          <w:p w:rsidRPr="001D7FA5" w:rsidR="00C80DF4" w:rsidP="00A24961" w:rsidRDefault="00C80DF4" w14:paraId="484C781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15495</w:t>
            </w:r>
          </w:p>
        </w:tc>
      </w:tr>
      <w:tr w:rsidRPr="00A24961" w:rsidR="004971A7" w:rsidTr="00A24961" w14:paraId="02BC791B"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06D6B696" w14:textId="77777777">
            <w:pPr>
              <w:jc w:val="center"/>
              <w:rPr>
                <w:rFonts w:eastAsia="Times New Roman"/>
                <w:color w:val="000000"/>
                <w:sz w:val="18"/>
                <w:szCs w:val="18"/>
              </w:rPr>
            </w:pPr>
            <w:r w:rsidRPr="001D7FA5">
              <w:rPr>
                <w:rFonts w:eastAsia="Times New Roman"/>
                <w:color w:val="000000"/>
                <w:sz w:val="18"/>
                <w:szCs w:val="18"/>
              </w:rPr>
              <w:t>354</w:t>
            </w:r>
          </w:p>
        </w:tc>
        <w:tc>
          <w:tcPr>
            <w:tcW w:w="1652" w:type="pct"/>
            <w:noWrap/>
            <w:vAlign w:val="center"/>
            <w:hideMark/>
          </w:tcPr>
          <w:p w:rsidRPr="001D7FA5" w:rsidR="00C80DF4" w:rsidP="00A24961" w:rsidRDefault="00C80DF4" w14:paraId="76273D5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SCJ17E090027</w:t>
            </w:r>
          </w:p>
        </w:tc>
        <w:tc>
          <w:tcPr>
            <w:tcW w:w="1079" w:type="pct"/>
            <w:noWrap/>
            <w:vAlign w:val="center"/>
            <w:hideMark/>
          </w:tcPr>
          <w:p w:rsidRPr="001D7FA5" w:rsidR="00C80DF4" w:rsidP="00A24961" w:rsidRDefault="00C80DF4" w14:paraId="5A69B3F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242AA1F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30/11/2025</w:t>
            </w:r>
          </w:p>
        </w:tc>
        <w:tc>
          <w:tcPr>
            <w:tcW w:w="632" w:type="pct"/>
            <w:noWrap/>
            <w:vAlign w:val="center"/>
            <w:hideMark/>
          </w:tcPr>
          <w:p w:rsidRPr="001D7FA5" w:rsidR="00C80DF4" w:rsidP="00A24961" w:rsidRDefault="00C80DF4" w14:paraId="12953FC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15535</w:t>
            </w:r>
          </w:p>
        </w:tc>
      </w:tr>
      <w:tr w:rsidRPr="00A24961" w:rsidR="004971A7" w:rsidTr="00A24961" w14:paraId="359CCF7D"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137EC30C" w14:textId="77777777">
            <w:pPr>
              <w:jc w:val="center"/>
              <w:rPr>
                <w:rFonts w:eastAsia="Times New Roman"/>
                <w:color w:val="000000"/>
                <w:sz w:val="18"/>
                <w:szCs w:val="18"/>
              </w:rPr>
            </w:pPr>
            <w:r w:rsidRPr="001D7FA5">
              <w:rPr>
                <w:rFonts w:eastAsia="Times New Roman"/>
                <w:color w:val="000000"/>
                <w:sz w:val="18"/>
                <w:szCs w:val="18"/>
              </w:rPr>
              <w:t>355</w:t>
            </w:r>
          </w:p>
        </w:tc>
        <w:tc>
          <w:tcPr>
            <w:tcW w:w="1652" w:type="pct"/>
            <w:noWrap/>
            <w:vAlign w:val="center"/>
            <w:hideMark/>
          </w:tcPr>
          <w:p w:rsidRPr="001D7FA5" w:rsidR="00C80DF4" w:rsidP="00A24961" w:rsidRDefault="00C80DF4" w14:paraId="010D6CB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FVS-1182</w:t>
            </w:r>
          </w:p>
        </w:tc>
        <w:tc>
          <w:tcPr>
            <w:tcW w:w="1079" w:type="pct"/>
            <w:noWrap/>
            <w:vAlign w:val="center"/>
            <w:hideMark/>
          </w:tcPr>
          <w:p w:rsidRPr="001D7FA5" w:rsidR="00C80DF4" w:rsidP="00A24961" w:rsidRDefault="00C80DF4" w14:paraId="7B1092A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45D6F94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30/11/2025</w:t>
            </w:r>
          </w:p>
        </w:tc>
        <w:tc>
          <w:tcPr>
            <w:tcW w:w="632" w:type="pct"/>
            <w:noWrap/>
            <w:vAlign w:val="center"/>
            <w:hideMark/>
          </w:tcPr>
          <w:p w:rsidRPr="001D7FA5" w:rsidR="00C80DF4" w:rsidP="00A24961" w:rsidRDefault="00C80DF4" w14:paraId="6325A0F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15533</w:t>
            </w:r>
          </w:p>
        </w:tc>
      </w:tr>
      <w:tr w:rsidRPr="00A24961" w:rsidR="004971A7" w:rsidTr="00A24961" w14:paraId="4A781646"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5BD0CB3F" w14:textId="77777777">
            <w:pPr>
              <w:jc w:val="center"/>
              <w:rPr>
                <w:rFonts w:eastAsia="Times New Roman"/>
                <w:color w:val="000000"/>
                <w:sz w:val="18"/>
                <w:szCs w:val="18"/>
              </w:rPr>
            </w:pPr>
            <w:r w:rsidRPr="001D7FA5">
              <w:rPr>
                <w:rFonts w:eastAsia="Times New Roman"/>
                <w:color w:val="000000"/>
                <w:sz w:val="18"/>
                <w:szCs w:val="18"/>
              </w:rPr>
              <w:t>356</w:t>
            </w:r>
          </w:p>
        </w:tc>
        <w:tc>
          <w:tcPr>
            <w:tcW w:w="1652" w:type="pct"/>
            <w:noWrap/>
            <w:vAlign w:val="center"/>
            <w:hideMark/>
          </w:tcPr>
          <w:p w:rsidRPr="001D7FA5" w:rsidR="00C80DF4" w:rsidP="00A24961" w:rsidRDefault="00C80DF4" w14:paraId="74120BB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P476</w:t>
            </w:r>
          </w:p>
        </w:tc>
        <w:tc>
          <w:tcPr>
            <w:tcW w:w="1079" w:type="pct"/>
            <w:noWrap/>
            <w:vAlign w:val="center"/>
            <w:hideMark/>
          </w:tcPr>
          <w:p w:rsidRPr="001D7FA5" w:rsidR="00C80DF4" w:rsidP="00A24961" w:rsidRDefault="00C80DF4" w14:paraId="735992B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25887510</w:t>
            </w:r>
          </w:p>
        </w:tc>
        <w:tc>
          <w:tcPr>
            <w:tcW w:w="1111" w:type="pct"/>
            <w:noWrap/>
            <w:vAlign w:val="center"/>
            <w:hideMark/>
          </w:tcPr>
          <w:p w:rsidRPr="001D7FA5" w:rsidR="00C80DF4" w:rsidP="00A24961" w:rsidRDefault="00C80DF4" w14:paraId="4E5FAD0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30/11/2025</w:t>
            </w:r>
          </w:p>
        </w:tc>
        <w:tc>
          <w:tcPr>
            <w:tcW w:w="632" w:type="pct"/>
            <w:noWrap/>
            <w:vAlign w:val="center"/>
            <w:hideMark/>
          </w:tcPr>
          <w:p w:rsidRPr="001D7FA5" w:rsidR="00C80DF4" w:rsidP="00A24961" w:rsidRDefault="00C80DF4" w14:paraId="477E11A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15538</w:t>
            </w:r>
          </w:p>
        </w:tc>
      </w:tr>
      <w:tr w:rsidRPr="00A24961" w:rsidR="004971A7" w:rsidTr="00A24961" w14:paraId="4E6AD64F"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7BFB56C4" w14:textId="77777777">
            <w:pPr>
              <w:jc w:val="center"/>
              <w:rPr>
                <w:rFonts w:eastAsia="Times New Roman"/>
                <w:color w:val="000000"/>
                <w:sz w:val="18"/>
                <w:szCs w:val="18"/>
              </w:rPr>
            </w:pPr>
            <w:r w:rsidRPr="001D7FA5">
              <w:rPr>
                <w:rFonts w:eastAsia="Times New Roman"/>
                <w:color w:val="000000"/>
                <w:sz w:val="18"/>
                <w:szCs w:val="18"/>
              </w:rPr>
              <w:t>357</w:t>
            </w:r>
          </w:p>
        </w:tc>
        <w:tc>
          <w:tcPr>
            <w:tcW w:w="1652" w:type="pct"/>
            <w:noWrap/>
            <w:vAlign w:val="center"/>
            <w:hideMark/>
          </w:tcPr>
          <w:p w:rsidRPr="001D7FA5" w:rsidR="00C80DF4" w:rsidP="00A24961" w:rsidRDefault="00C80DF4" w14:paraId="743C872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AL2315</w:t>
            </w:r>
          </w:p>
        </w:tc>
        <w:tc>
          <w:tcPr>
            <w:tcW w:w="1079" w:type="pct"/>
            <w:noWrap/>
            <w:vAlign w:val="center"/>
            <w:hideMark/>
          </w:tcPr>
          <w:p w:rsidRPr="001D7FA5" w:rsidR="00C80DF4" w:rsidP="00A24961" w:rsidRDefault="00C80DF4" w14:paraId="5119B70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26043227</w:t>
            </w:r>
          </w:p>
        </w:tc>
        <w:tc>
          <w:tcPr>
            <w:tcW w:w="1111" w:type="pct"/>
            <w:noWrap/>
            <w:vAlign w:val="center"/>
            <w:hideMark/>
          </w:tcPr>
          <w:p w:rsidRPr="001D7FA5" w:rsidR="00C80DF4" w:rsidP="00A24961" w:rsidRDefault="00C80DF4" w14:paraId="628ED1D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30/11/2025</w:t>
            </w:r>
          </w:p>
        </w:tc>
        <w:tc>
          <w:tcPr>
            <w:tcW w:w="632" w:type="pct"/>
            <w:noWrap/>
            <w:vAlign w:val="center"/>
            <w:hideMark/>
          </w:tcPr>
          <w:p w:rsidRPr="001D7FA5" w:rsidR="00C80DF4" w:rsidP="00A24961" w:rsidRDefault="00C80DF4" w14:paraId="1C14361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15541</w:t>
            </w:r>
          </w:p>
        </w:tc>
      </w:tr>
      <w:tr w:rsidRPr="00A24961" w:rsidR="004971A7" w:rsidTr="00A24961" w14:paraId="49781E9F"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73AC6E03" w14:textId="77777777">
            <w:pPr>
              <w:jc w:val="center"/>
              <w:rPr>
                <w:rFonts w:eastAsia="Times New Roman"/>
                <w:color w:val="000000"/>
                <w:sz w:val="18"/>
                <w:szCs w:val="18"/>
              </w:rPr>
            </w:pPr>
            <w:r w:rsidRPr="001D7FA5">
              <w:rPr>
                <w:rFonts w:eastAsia="Times New Roman"/>
                <w:color w:val="000000"/>
                <w:sz w:val="18"/>
                <w:szCs w:val="18"/>
              </w:rPr>
              <w:t>358</w:t>
            </w:r>
          </w:p>
        </w:tc>
        <w:tc>
          <w:tcPr>
            <w:tcW w:w="1652" w:type="pct"/>
            <w:noWrap/>
            <w:vAlign w:val="center"/>
            <w:hideMark/>
          </w:tcPr>
          <w:p w:rsidRPr="001D7FA5" w:rsidR="00C80DF4" w:rsidP="00A24961" w:rsidRDefault="00C80DF4" w14:paraId="390556B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PCE23681</w:t>
            </w:r>
          </w:p>
        </w:tc>
        <w:tc>
          <w:tcPr>
            <w:tcW w:w="1079" w:type="pct"/>
            <w:noWrap/>
            <w:vAlign w:val="center"/>
            <w:hideMark/>
          </w:tcPr>
          <w:p w:rsidRPr="001D7FA5" w:rsidR="00C80DF4" w:rsidP="00A24961" w:rsidRDefault="00C80DF4" w14:paraId="1CDC541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26043383</w:t>
            </w:r>
          </w:p>
        </w:tc>
        <w:tc>
          <w:tcPr>
            <w:tcW w:w="1111" w:type="pct"/>
            <w:noWrap/>
            <w:vAlign w:val="center"/>
            <w:hideMark/>
          </w:tcPr>
          <w:p w:rsidRPr="001D7FA5" w:rsidR="00C80DF4" w:rsidP="00A24961" w:rsidRDefault="00C80DF4" w14:paraId="4B91E2B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30/11/2025</w:t>
            </w:r>
          </w:p>
        </w:tc>
        <w:tc>
          <w:tcPr>
            <w:tcW w:w="632" w:type="pct"/>
            <w:noWrap/>
            <w:vAlign w:val="center"/>
            <w:hideMark/>
          </w:tcPr>
          <w:p w:rsidRPr="001D7FA5" w:rsidR="00C80DF4" w:rsidP="00A24961" w:rsidRDefault="00C80DF4" w14:paraId="36B499A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15545</w:t>
            </w:r>
          </w:p>
        </w:tc>
      </w:tr>
      <w:tr w:rsidRPr="00A24961" w:rsidR="004971A7" w:rsidTr="00A24961" w14:paraId="2E733E8D"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203B8A03" w14:textId="77777777">
            <w:pPr>
              <w:jc w:val="center"/>
              <w:rPr>
                <w:rFonts w:eastAsia="Times New Roman"/>
                <w:color w:val="000000"/>
                <w:sz w:val="18"/>
                <w:szCs w:val="18"/>
              </w:rPr>
            </w:pPr>
            <w:r w:rsidRPr="001D7FA5">
              <w:rPr>
                <w:rFonts w:eastAsia="Times New Roman"/>
                <w:color w:val="000000"/>
                <w:sz w:val="18"/>
                <w:szCs w:val="18"/>
              </w:rPr>
              <w:t>359</w:t>
            </w:r>
          </w:p>
        </w:tc>
        <w:tc>
          <w:tcPr>
            <w:tcW w:w="1652" w:type="pct"/>
            <w:noWrap/>
            <w:vAlign w:val="center"/>
            <w:hideMark/>
          </w:tcPr>
          <w:p w:rsidRPr="001D7FA5" w:rsidR="00C80DF4" w:rsidP="00A24961" w:rsidRDefault="00C80DF4" w14:paraId="272A5D2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CCEL19_102</w:t>
            </w:r>
          </w:p>
        </w:tc>
        <w:tc>
          <w:tcPr>
            <w:tcW w:w="1079" w:type="pct"/>
            <w:noWrap/>
            <w:vAlign w:val="center"/>
            <w:hideMark/>
          </w:tcPr>
          <w:p w:rsidRPr="001D7FA5" w:rsidR="00C80DF4" w:rsidP="00A24961" w:rsidRDefault="00C80DF4" w14:paraId="1F4530C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SIN NÚMERO DE CASO</w:t>
            </w:r>
          </w:p>
        </w:tc>
        <w:tc>
          <w:tcPr>
            <w:tcW w:w="1111" w:type="pct"/>
            <w:noWrap/>
            <w:vAlign w:val="center"/>
            <w:hideMark/>
          </w:tcPr>
          <w:p w:rsidRPr="001D7FA5" w:rsidR="00C80DF4" w:rsidP="00A24961" w:rsidRDefault="00C80DF4" w14:paraId="3C6D53A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30/11/2025</w:t>
            </w:r>
          </w:p>
        </w:tc>
        <w:tc>
          <w:tcPr>
            <w:tcW w:w="632" w:type="pct"/>
            <w:noWrap/>
            <w:vAlign w:val="center"/>
            <w:hideMark/>
          </w:tcPr>
          <w:p w:rsidRPr="001D7FA5" w:rsidR="00C80DF4" w:rsidP="00A24961" w:rsidRDefault="00C80DF4" w14:paraId="492F163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15543</w:t>
            </w:r>
          </w:p>
        </w:tc>
      </w:tr>
      <w:tr w:rsidRPr="00A24961" w:rsidR="004971A7" w:rsidTr="00A24961" w14:paraId="691D4DFF"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16337E84" w14:textId="77777777">
            <w:pPr>
              <w:jc w:val="center"/>
              <w:rPr>
                <w:rFonts w:eastAsia="Times New Roman"/>
                <w:color w:val="000000"/>
                <w:sz w:val="18"/>
                <w:szCs w:val="18"/>
              </w:rPr>
            </w:pPr>
            <w:r w:rsidRPr="001D7FA5">
              <w:rPr>
                <w:rFonts w:eastAsia="Times New Roman"/>
                <w:color w:val="000000"/>
                <w:sz w:val="18"/>
                <w:szCs w:val="18"/>
              </w:rPr>
              <w:t>360</w:t>
            </w:r>
          </w:p>
        </w:tc>
        <w:tc>
          <w:tcPr>
            <w:tcW w:w="1652" w:type="pct"/>
            <w:noWrap/>
            <w:vAlign w:val="center"/>
            <w:hideMark/>
          </w:tcPr>
          <w:p w:rsidRPr="001D7FA5" w:rsidR="00C80DF4" w:rsidP="00A24961" w:rsidRDefault="00C80DF4" w14:paraId="508958E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AL1437</w:t>
            </w:r>
          </w:p>
        </w:tc>
        <w:tc>
          <w:tcPr>
            <w:tcW w:w="1079" w:type="pct"/>
            <w:noWrap/>
            <w:vAlign w:val="center"/>
            <w:hideMark/>
          </w:tcPr>
          <w:p w:rsidRPr="001D7FA5" w:rsidR="00C80DF4" w:rsidP="00A24961" w:rsidRDefault="00C80DF4" w14:paraId="4023A22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26043569</w:t>
            </w:r>
          </w:p>
        </w:tc>
        <w:tc>
          <w:tcPr>
            <w:tcW w:w="1111" w:type="pct"/>
            <w:noWrap/>
            <w:vAlign w:val="center"/>
            <w:hideMark/>
          </w:tcPr>
          <w:p w:rsidRPr="001D7FA5" w:rsidR="00C80DF4" w:rsidP="00A24961" w:rsidRDefault="00C80DF4" w14:paraId="32109A0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30/11/2025</w:t>
            </w:r>
          </w:p>
        </w:tc>
        <w:tc>
          <w:tcPr>
            <w:tcW w:w="632" w:type="pct"/>
            <w:noWrap/>
            <w:vAlign w:val="center"/>
            <w:hideMark/>
          </w:tcPr>
          <w:p w:rsidRPr="001D7FA5" w:rsidR="00C80DF4" w:rsidP="00A24961" w:rsidRDefault="00C80DF4" w14:paraId="41F1823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15547</w:t>
            </w:r>
          </w:p>
        </w:tc>
      </w:tr>
      <w:tr w:rsidRPr="00A24961" w:rsidR="004971A7" w:rsidTr="00A24961" w14:paraId="17225DE1"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24461D8F" w14:textId="77777777">
            <w:pPr>
              <w:jc w:val="center"/>
              <w:rPr>
                <w:rFonts w:eastAsia="Times New Roman"/>
                <w:color w:val="000000"/>
                <w:sz w:val="18"/>
                <w:szCs w:val="18"/>
              </w:rPr>
            </w:pPr>
            <w:r w:rsidRPr="001D7FA5">
              <w:rPr>
                <w:rFonts w:eastAsia="Times New Roman"/>
                <w:color w:val="000000"/>
                <w:sz w:val="18"/>
                <w:szCs w:val="18"/>
              </w:rPr>
              <w:t>361</w:t>
            </w:r>
          </w:p>
        </w:tc>
        <w:tc>
          <w:tcPr>
            <w:tcW w:w="1652" w:type="pct"/>
            <w:noWrap/>
            <w:vAlign w:val="center"/>
            <w:hideMark/>
          </w:tcPr>
          <w:p w:rsidRPr="001D7FA5" w:rsidR="00C80DF4" w:rsidP="00A24961" w:rsidRDefault="00C80DF4" w14:paraId="30E8BC5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ESU-315</w:t>
            </w:r>
          </w:p>
        </w:tc>
        <w:tc>
          <w:tcPr>
            <w:tcW w:w="1079" w:type="pct"/>
            <w:noWrap/>
            <w:vAlign w:val="center"/>
            <w:hideMark/>
          </w:tcPr>
          <w:p w:rsidRPr="001D7FA5" w:rsidR="00C80DF4" w:rsidP="00A24961" w:rsidRDefault="00C80DF4" w14:paraId="6B8DEA5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26044787</w:t>
            </w:r>
          </w:p>
        </w:tc>
        <w:tc>
          <w:tcPr>
            <w:tcW w:w="1111" w:type="pct"/>
            <w:noWrap/>
            <w:vAlign w:val="center"/>
            <w:hideMark/>
          </w:tcPr>
          <w:p w:rsidRPr="001D7FA5" w:rsidR="00C80DF4" w:rsidP="00A24961" w:rsidRDefault="00C80DF4" w14:paraId="3E64B15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30/11/2025</w:t>
            </w:r>
          </w:p>
        </w:tc>
        <w:tc>
          <w:tcPr>
            <w:tcW w:w="632" w:type="pct"/>
            <w:noWrap/>
            <w:vAlign w:val="center"/>
            <w:hideMark/>
          </w:tcPr>
          <w:p w:rsidRPr="001D7FA5" w:rsidR="00C80DF4" w:rsidP="00A24961" w:rsidRDefault="00C80DF4" w14:paraId="37F3983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15554</w:t>
            </w:r>
          </w:p>
        </w:tc>
      </w:tr>
      <w:tr w:rsidRPr="00A24961" w:rsidR="004971A7" w:rsidTr="00A24961" w14:paraId="7A7EC102" w14:textId="77777777">
        <w:trPr>
          <w:trHeight w:val="315"/>
        </w:trPr>
        <w:tc>
          <w:tcPr>
            <w:cnfStyle w:val="001000000000" w:firstRow="0" w:lastRow="0" w:firstColumn="1" w:lastColumn="0" w:oddVBand="0" w:evenVBand="0" w:oddHBand="0" w:evenHBand="0" w:firstRowFirstColumn="0" w:firstRowLastColumn="0" w:lastRowFirstColumn="0" w:lastRowLastColumn="0"/>
            <w:tcW w:w="526" w:type="pct"/>
            <w:noWrap/>
            <w:vAlign w:val="center"/>
            <w:hideMark/>
          </w:tcPr>
          <w:p w:rsidRPr="001D7FA5" w:rsidR="00C80DF4" w:rsidP="00A24961" w:rsidRDefault="00C80DF4" w14:paraId="1C783E8E" w14:textId="77777777">
            <w:pPr>
              <w:jc w:val="center"/>
              <w:rPr>
                <w:rFonts w:eastAsia="Times New Roman"/>
                <w:color w:val="000000"/>
                <w:sz w:val="18"/>
                <w:szCs w:val="18"/>
              </w:rPr>
            </w:pPr>
            <w:r w:rsidRPr="001D7FA5">
              <w:rPr>
                <w:rFonts w:eastAsia="Times New Roman"/>
                <w:color w:val="000000"/>
                <w:sz w:val="18"/>
                <w:szCs w:val="18"/>
              </w:rPr>
              <w:t>362</w:t>
            </w:r>
          </w:p>
        </w:tc>
        <w:tc>
          <w:tcPr>
            <w:tcW w:w="1652" w:type="pct"/>
            <w:noWrap/>
            <w:vAlign w:val="center"/>
            <w:hideMark/>
          </w:tcPr>
          <w:p w:rsidRPr="001D7FA5" w:rsidR="00C80DF4" w:rsidP="00A24961" w:rsidRDefault="00C80DF4" w14:paraId="4C04A1C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ESU-303</w:t>
            </w:r>
          </w:p>
        </w:tc>
        <w:tc>
          <w:tcPr>
            <w:tcW w:w="1079" w:type="pct"/>
            <w:noWrap/>
            <w:vAlign w:val="center"/>
            <w:hideMark/>
          </w:tcPr>
          <w:p w:rsidRPr="001D7FA5" w:rsidR="00C80DF4" w:rsidP="00A24961" w:rsidRDefault="00C80DF4" w14:paraId="68C03BF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26044821</w:t>
            </w:r>
          </w:p>
        </w:tc>
        <w:tc>
          <w:tcPr>
            <w:tcW w:w="1111" w:type="pct"/>
            <w:noWrap/>
            <w:vAlign w:val="center"/>
            <w:hideMark/>
          </w:tcPr>
          <w:p w:rsidRPr="001D7FA5" w:rsidR="00C80DF4" w:rsidP="00A24961" w:rsidRDefault="00C80DF4" w14:paraId="31C974A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30/11/2025</w:t>
            </w:r>
          </w:p>
        </w:tc>
        <w:tc>
          <w:tcPr>
            <w:tcW w:w="632" w:type="pct"/>
            <w:noWrap/>
            <w:vAlign w:val="center"/>
            <w:hideMark/>
          </w:tcPr>
          <w:p w:rsidRPr="001D7FA5" w:rsidR="00C80DF4" w:rsidP="00A24961" w:rsidRDefault="00C80DF4" w14:paraId="188D298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15556</w:t>
            </w:r>
          </w:p>
        </w:tc>
      </w:tr>
    </w:tbl>
    <w:p w:rsidRPr="006E6062" w:rsidR="007D50F4" w:rsidP="007B11DA" w:rsidRDefault="00D77773" w14:paraId="4E9B7C5D" w14:textId="73DD94EE">
      <w:pPr>
        <w:pStyle w:val="Descripcin"/>
        <w:jc w:val="center"/>
        <w:rPr>
          <w:color w:val="44546A"/>
        </w:rPr>
      </w:pPr>
      <w:bookmarkStart w:name="_Toc215650554" w:id="180"/>
      <w:r w:rsidRPr="006E6062">
        <w:t xml:space="preserve">Tabla </w:t>
      </w:r>
      <w:r w:rsidRPr="006E6062">
        <w:fldChar w:fldCharType="begin"/>
      </w:r>
      <w:r w:rsidRPr="006E6062">
        <w:instrText>SEQ Tabla \* ARABIC</w:instrText>
      </w:r>
      <w:r w:rsidRPr="006E6062">
        <w:fldChar w:fldCharType="separate"/>
      </w:r>
      <w:r w:rsidR="00041DFA">
        <w:rPr>
          <w:noProof/>
        </w:rPr>
        <w:t>19</w:t>
      </w:r>
      <w:r w:rsidRPr="006E6062">
        <w:fldChar w:fldCharType="end"/>
      </w:r>
      <w:r w:rsidRPr="006E6062">
        <w:t xml:space="preserve">. </w:t>
      </w:r>
      <w:r w:rsidRPr="006E6062">
        <w:rPr>
          <w:color w:val="44546A"/>
        </w:rPr>
        <w:t>ESCALAMIENTOS ETB</w:t>
      </w:r>
      <w:bookmarkEnd w:id="180"/>
    </w:p>
    <w:p w:rsidRPr="006E6062" w:rsidR="00E33077" w:rsidP="00E33077" w:rsidRDefault="00E33077" w14:paraId="6CB1665B" w14:textId="1E67AC69">
      <w:pPr>
        <w:jc w:val="both"/>
      </w:pPr>
      <w:r w:rsidRPr="006E6062">
        <w:t xml:space="preserve">Se anexa archivo en la ruta: </w:t>
      </w:r>
      <w:r w:rsidRPr="006E6062" w:rsidR="006F704E">
        <w:rPr>
          <w:i/>
        </w:rPr>
        <w:t>01NOV - 30NOV</w:t>
      </w:r>
      <w:r w:rsidRPr="006E6062" w:rsidR="00076432">
        <w:rPr>
          <w:i/>
        </w:rPr>
        <w:t>\</w:t>
      </w:r>
      <w:r w:rsidRPr="006E6062" w:rsidR="00F846A2">
        <w:rPr>
          <w:i/>
        </w:rPr>
        <w:t xml:space="preserve">01 </w:t>
      </w:r>
      <w:r w:rsidRPr="006E6062" w:rsidR="00076432">
        <w:rPr>
          <w:i/>
        </w:rPr>
        <w:t>OBLIGACIONES GENERALES\</w:t>
      </w:r>
      <w:r w:rsidRPr="006E6062" w:rsidR="0032184D">
        <w:rPr>
          <w:i/>
        </w:rPr>
        <w:t>OBLIGACIÓN</w:t>
      </w:r>
      <w:r w:rsidRPr="006E6062" w:rsidR="00076432">
        <w:rPr>
          <w:i/>
        </w:rPr>
        <w:t xml:space="preserve"> 2,5,6,9,13\ANEXO MESA DE SERVICIO\</w:t>
      </w:r>
      <w:r w:rsidRPr="006E6062" w:rsidR="00076432">
        <w:t xml:space="preserve"> ESCALAMIENTOS\CONECTIVIDAD </w:t>
      </w:r>
      <w:r w:rsidRPr="006E6062">
        <w:t>donde se podrán verificar los datos aquí mencionados.</w:t>
      </w:r>
    </w:p>
    <w:p w:rsidRPr="006E6062" w:rsidR="004F2076" w:rsidP="00E33077" w:rsidRDefault="004F2076" w14:paraId="68CC52BE" w14:textId="77777777">
      <w:pPr>
        <w:jc w:val="both"/>
      </w:pPr>
    </w:p>
    <w:p w:rsidRPr="006E6062" w:rsidR="007D50F4" w:rsidP="00154641" w:rsidRDefault="7BF2C916" w14:paraId="4A668ACE" w14:textId="1BB61AF4">
      <w:pPr>
        <w:pStyle w:val="Ttulo2"/>
        <w:numPr>
          <w:ilvl w:val="1"/>
          <w:numId w:val="5"/>
        </w:numPr>
      </w:pPr>
      <w:bookmarkStart w:name="_Toc194682937" w:id="181"/>
      <w:bookmarkStart w:name="_Toc294731323" w:id="182"/>
      <w:bookmarkStart w:name="_Toc1601696883" w:id="183"/>
      <w:bookmarkStart w:name="_Toc1183846647" w:id="184"/>
      <w:bookmarkStart w:name="_Toc1750500050" w:id="185"/>
      <w:bookmarkStart w:name="_Toc216169839" w:id="186"/>
      <w:r w:rsidRPr="006E6062">
        <w:t>INFORME ACTUALIZADO DE HOJAS DE VIDA DE LOS PUNTOS Y SUBSISTEMAS DE VIDEO VIGILANCIA.</w:t>
      </w:r>
      <w:bookmarkEnd w:id="181"/>
      <w:bookmarkEnd w:id="182"/>
      <w:bookmarkEnd w:id="183"/>
      <w:bookmarkEnd w:id="184"/>
      <w:bookmarkEnd w:id="185"/>
      <w:bookmarkEnd w:id="186"/>
    </w:p>
    <w:p w:rsidRPr="006E6062" w:rsidR="007D50F4" w:rsidP="007B11DA" w:rsidRDefault="007D50F4" w14:paraId="5AE7EFCE" w14:textId="77777777">
      <w:pPr>
        <w:rPr>
          <w:highlight w:val="yellow"/>
        </w:rPr>
      </w:pPr>
    </w:p>
    <w:p w:rsidR="57CB2308" w:rsidP="57CB2308" w:rsidRDefault="38B51EDE" w14:paraId="2E125A9D" w14:textId="4CBC334E">
      <w:pPr>
        <w:spacing w:line="257" w:lineRule="auto"/>
        <w:jc w:val="both"/>
      </w:pPr>
      <w:r w:rsidRPr="006E6062">
        <w:t xml:space="preserve">Para el periodo comprendido entre el 01 al </w:t>
      </w:r>
      <w:r w:rsidRPr="006E6062" w:rsidR="00650623">
        <w:t>30 de NOVIEMBRE</w:t>
      </w:r>
      <w:r w:rsidRPr="006E6062" w:rsidR="00CD1A84">
        <w:t xml:space="preserve"> </w:t>
      </w:r>
      <w:r w:rsidRPr="006E6062" w:rsidR="001869EC">
        <w:t>de</w:t>
      </w:r>
      <w:r w:rsidRPr="006E6062" w:rsidR="00CD1A84">
        <w:t xml:space="preserve"> 2025</w:t>
      </w:r>
      <w:r w:rsidRPr="006E6062">
        <w:t xml:space="preserve">, se dio cumplimiento con la actualización de la hoja de vida de los puntos que conforman el sistema de videovigilancia, en este informe se encontrará relacionado en la siguiente ruta de acceso, ruta: </w:t>
      </w:r>
      <w:r w:rsidRPr="006E6062" w:rsidR="00531777">
        <w:t xml:space="preserve"> </w:t>
      </w:r>
      <w:r w:rsidRPr="006E6062" w:rsidR="006F704E">
        <w:rPr>
          <w:i/>
        </w:rPr>
        <w:t>01NOV - 30NOV</w:t>
      </w:r>
      <w:r w:rsidRPr="006E6062" w:rsidR="003D4557">
        <w:rPr>
          <w:i/>
        </w:rPr>
        <w:t>\</w:t>
      </w:r>
      <w:r w:rsidRPr="006E6062" w:rsidR="00662743">
        <w:rPr>
          <w:i/>
        </w:rPr>
        <w:t xml:space="preserve">01 </w:t>
      </w:r>
      <w:r w:rsidRPr="006E6062" w:rsidR="003D4557">
        <w:rPr>
          <w:i/>
        </w:rPr>
        <w:t>OBLIGACIONES GENERALES\</w:t>
      </w:r>
      <w:r w:rsidRPr="006E6062" w:rsidR="0032184D">
        <w:rPr>
          <w:i/>
        </w:rPr>
        <w:t>OBLIGACIÓN</w:t>
      </w:r>
      <w:r w:rsidRPr="006E6062" w:rsidR="003D4557">
        <w:rPr>
          <w:i/>
        </w:rPr>
        <w:t xml:space="preserve"> 2,5,6,9,13\ANEXO MESA DE SERVICIO\</w:t>
      </w:r>
      <w:r w:rsidRPr="006E6062" w:rsidR="003D4557">
        <w:t xml:space="preserve"> </w:t>
      </w:r>
      <w:r w:rsidRPr="006E6062">
        <w:rPr>
          <w:i/>
          <w:iCs/>
        </w:rPr>
        <w:t>ESTADO DEL SISTEMA</w:t>
      </w:r>
      <w:r w:rsidRPr="006E6062" w:rsidR="00106D79">
        <w:rPr>
          <w:i/>
          <w:iCs/>
        </w:rPr>
        <w:t>\</w:t>
      </w:r>
      <w:r w:rsidRPr="006E6062">
        <w:rPr>
          <w:i/>
          <w:iCs/>
        </w:rPr>
        <w:t xml:space="preserve"> HOJA DE VIDA.xls</w:t>
      </w:r>
      <w:r w:rsidRPr="006E6062">
        <w:t xml:space="preserve"> donde se podrán verificar los datos aquí mencionados.</w:t>
      </w:r>
    </w:p>
    <w:p w:rsidRPr="006E6062" w:rsidR="00A24961" w:rsidP="57CB2308" w:rsidRDefault="00A24961" w14:paraId="11E5ABA8" w14:textId="77777777">
      <w:pPr>
        <w:spacing w:line="257" w:lineRule="auto"/>
        <w:jc w:val="both"/>
        <w:rPr>
          <w:i/>
        </w:rPr>
      </w:pPr>
    </w:p>
    <w:p w:rsidRPr="006E6062" w:rsidR="007D50F4" w:rsidP="00154641" w:rsidRDefault="7BF2C916" w14:paraId="51E6AEFE" w14:textId="3CEEAF50">
      <w:pPr>
        <w:pStyle w:val="Ttulo2"/>
        <w:numPr>
          <w:ilvl w:val="1"/>
          <w:numId w:val="5"/>
        </w:numPr>
      </w:pPr>
      <w:bookmarkStart w:name="_Toc194682938" w:id="187"/>
      <w:bookmarkStart w:name="_Toc1292919347" w:id="188"/>
      <w:bookmarkStart w:name="_Toc1262535956" w:id="189"/>
      <w:bookmarkStart w:name="_Toc1961742279" w:id="190"/>
      <w:bookmarkStart w:name="_Toc131757850" w:id="191"/>
      <w:bookmarkStart w:name="_Toc216169840" w:id="192"/>
      <w:r w:rsidRPr="006E6062">
        <w:t>INFORME EJECUTIVO DEL ESTADO D</w:t>
      </w:r>
      <w:r w:rsidRPr="006E6062" w:rsidR="111A821F">
        <w:t>EL SISTEMA</w:t>
      </w:r>
      <w:r w:rsidRPr="006E6062">
        <w:t>.</w:t>
      </w:r>
      <w:bookmarkEnd w:id="187"/>
      <w:bookmarkEnd w:id="188"/>
      <w:bookmarkEnd w:id="189"/>
      <w:bookmarkEnd w:id="190"/>
      <w:bookmarkEnd w:id="191"/>
      <w:bookmarkEnd w:id="192"/>
    </w:p>
    <w:p w:rsidRPr="006E6062" w:rsidR="007D50F4" w:rsidRDefault="007D50F4" w14:paraId="19D426C9" w14:textId="77777777">
      <w:pPr>
        <w:jc w:val="both"/>
      </w:pPr>
    </w:p>
    <w:p w:rsidRPr="006E6062" w:rsidR="007D50F4" w:rsidRDefault="00747199" w14:paraId="7AE09EB2" w14:textId="5709EFD4">
      <w:pPr>
        <w:jc w:val="both"/>
      </w:pPr>
      <w:r w:rsidRPr="006E6062">
        <w:t xml:space="preserve">Se finaliza el mes con el estado del sistema del </w:t>
      </w:r>
      <w:r w:rsidRPr="006E6062" w:rsidR="00650623">
        <w:t>30 de NOVIEMBRE</w:t>
      </w:r>
      <w:r w:rsidRPr="006E6062" w:rsidR="006467ED">
        <w:t xml:space="preserve"> </w:t>
      </w:r>
      <w:r w:rsidRPr="006E6062" w:rsidR="00026B6C">
        <w:t>de</w:t>
      </w:r>
      <w:r w:rsidRPr="006E6062" w:rsidR="00CD1A84">
        <w:t xml:space="preserve"> 2025</w:t>
      </w:r>
      <w:r w:rsidRPr="006E6062">
        <w:t>, con el siguiente estado sobre los 5.824 puntos de videovigilancia que confirman el sistema, se relaciona su estado:</w:t>
      </w:r>
    </w:p>
    <w:tbl>
      <w:tblPr>
        <w:tblStyle w:val="Tabladelista4-nfasis1"/>
        <w:tblW w:w="8962" w:type="dxa"/>
        <w:tblLayout w:type="fixed"/>
        <w:tblLook w:val="06A0" w:firstRow="1" w:lastRow="0" w:firstColumn="1" w:lastColumn="0" w:noHBand="1" w:noVBand="1"/>
      </w:tblPr>
      <w:tblGrid>
        <w:gridCol w:w="3539"/>
        <w:gridCol w:w="5423"/>
      </w:tblGrid>
      <w:tr w:rsidRPr="006E6062" w:rsidR="1393C610" w:rsidTr="00851784" w14:paraId="4CEC23A9" w14:textId="77777777">
        <w:trPr>
          <w:cnfStyle w:val="100000000000" w:firstRow="1" w:lastRow="0" w:firstColumn="0" w:lastColumn="0" w:oddVBand="0" w:evenVBand="0" w:oddHBand="0"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3539" w:type="dxa"/>
          </w:tcPr>
          <w:p w:rsidRPr="006E6062" w:rsidR="1393C610" w:rsidP="00F43D60" w:rsidRDefault="00BB7418" w14:paraId="72DB8163" w14:textId="3488687D">
            <w:pPr>
              <w:jc w:val="center"/>
              <w:rPr>
                <w:rFonts w:eastAsia="Aptos Narrow"/>
                <w:sz w:val="18"/>
                <w:szCs w:val="18"/>
              </w:rPr>
            </w:pPr>
            <w:r w:rsidRPr="006E6062">
              <w:rPr>
                <w:rFonts w:eastAsia="Aptos Narrow"/>
                <w:sz w:val="18"/>
                <w:szCs w:val="18"/>
              </w:rPr>
              <w:t>ESTADO</w:t>
            </w:r>
          </w:p>
        </w:tc>
        <w:tc>
          <w:tcPr>
            <w:tcW w:w="5423" w:type="dxa"/>
          </w:tcPr>
          <w:p w:rsidRPr="006E6062" w:rsidR="1393C610" w:rsidP="00F43D60" w:rsidRDefault="00BB7418" w14:paraId="7ABAB914" w14:textId="670224A8">
            <w:pPr>
              <w:jc w:val="center"/>
              <w:cnfStyle w:val="100000000000" w:firstRow="1" w:lastRow="0" w:firstColumn="0" w:lastColumn="0" w:oddVBand="0" w:evenVBand="0" w:oddHBand="0" w:evenHBand="0" w:firstRowFirstColumn="0" w:firstRowLastColumn="0" w:lastRowFirstColumn="0" w:lastRowLastColumn="0"/>
              <w:rPr>
                <w:rFonts w:eastAsia="Aptos Narrow"/>
                <w:sz w:val="18"/>
                <w:szCs w:val="18"/>
              </w:rPr>
            </w:pPr>
            <w:r w:rsidRPr="006E6062">
              <w:rPr>
                <w:rFonts w:eastAsia="Aptos Narrow"/>
                <w:sz w:val="18"/>
                <w:szCs w:val="18"/>
              </w:rPr>
              <w:t>CANTIDAD</w:t>
            </w:r>
          </w:p>
        </w:tc>
      </w:tr>
      <w:tr w:rsidRPr="006E6062" w:rsidR="00C54E5C" w:rsidTr="00FD6702" w14:paraId="199B22A5" w14:textId="77777777">
        <w:trPr>
          <w:trHeight w:val="41"/>
        </w:trPr>
        <w:tc>
          <w:tcPr>
            <w:cnfStyle w:val="001000000000" w:firstRow="0" w:lastRow="0" w:firstColumn="1" w:lastColumn="0" w:oddVBand="0" w:evenVBand="0" w:oddHBand="0" w:evenHBand="0" w:firstRowFirstColumn="0" w:firstRowLastColumn="0" w:lastRowFirstColumn="0" w:lastRowLastColumn="0"/>
            <w:tcW w:w="3539" w:type="dxa"/>
          </w:tcPr>
          <w:p w:rsidRPr="006E6062" w:rsidR="00C54E5C" w:rsidP="00C54E5C" w:rsidRDefault="00C54E5C" w14:paraId="66E03229" w14:textId="7A6AEE8C">
            <w:pPr>
              <w:jc w:val="center"/>
              <w:rPr>
                <w:rFonts w:eastAsia="Aptos Narrow"/>
                <w:b w:val="0"/>
                <w:sz w:val="18"/>
                <w:szCs w:val="18"/>
              </w:rPr>
            </w:pPr>
            <w:r w:rsidRPr="006E6062">
              <w:rPr>
                <w:rFonts w:eastAsia="Aptos Narrow"/>
                <w:b w:val="0"/>
                <w:sz w:val="18"/>
                <w:szCs w:val="18"/>
              </w:rPr>
              <w:t>CAÍDA MASIVA</w:t>
            </w:r>
          </w:p>
        </w:tc>
        <w:tc>
          <w:tcPr>
            <w:tcW w:w="5423" w:type="dxa"/>
          </w:tcPr>
          <w:p w:rsidRPr="006E6062" w:rsidR="004054F1" w:rsidP="00D57C0B" w:rsidRDefault="002068A5" w14:paraId="100E0B81" w14:textId="75546BFC">
            <w:pPr>
              <w:jc w:val="center"/>
              <w:cnfStyle w:val="000000000000" w:firstRow="0" w:lastRow="0" w:firstColumn="0" w:lastColumn="0" w:oddVBand="0" w:evenVBand="0" w:oddHBand="0" w:evenHBand="0" w:firstRowFirstColumn="0" w:firstRowLastColumn="0" w:lastRowFirstColumn="0" w:lastRowLastColumn="0"/>
              <w:rPr>
                <w:rFonts w:eastAsia="Aptos Narrow"/>
                <w:b/>
                <w:sz w:val="18"/>
                <w:szCs w:val="18"/>
              </w:rPr>
            </w:pPr>
            <w:r>
              <w:rPr>
                <w:rFonts w:eastAsia="Aptos Narrow"/>
                <w:b/>
                <w:sz w:val="18"/>
                <w:szCs w:val="18"/>
              </w:rPr>
              <w:t>44</w:t>
            </w:r>
          </w:p>
        </w:tc>
      </w:tr>
      <w:tr w:rsidRPr="006E6062" w:rsidR="00C54E5C" w:rsidTr="00851784" w14:paraId="4DE40331" w14:textId="77777777">
        <w:trPr>
          <w:trHeight w:val="170"/>
        </w:trPr>
        <w:tc>
          <w:tcPr>
            <w:cnfStyle w:val="001000000000" w:firstRow="0" w:lastRow="0" w:firstColumn="1" w:lastColumn="0" w:oddVBand="0" w:evenVBand="0" w:oddHBand="0" w:evenHBand="0" w:firstRowFirstColumn="0" w:firstRowLastColumn="0" w:lastRowFirstColumn="0" w:lastRowLastColumn="0"/>
            <w:tcW w:w="3539" w:type="dxa"/>
          </w:tcPr>
          <w:p w:rsidRPr="006E6062" w:rsidR="00C54E5C" w:rsidP="00C54E5C" w:rsidRDefault="00C54E5C" w14:paraId="4D1F0699" w14:textId="3F560018">
            <w:pPr>
              <w:jc w:val="center"/>
              <w:rPr>
                <w:rFonts w:eastAsia="Aptos Narrow"/>
                <w:b w:val="0"/>
                <w:sz w:val="18"/>
                <w:szCs w:val="18"/>
              </w:rPr>
            </w:pPr>
            <w:r w:rsidRPr="006E6062">
              <w:rPr>
                <w:rFonts w:eastAsia="Aptos Narrow"/>
                <w:b w:val="0"/>
                <w:sz w:val="18"/>
                <w:szCs w:val="18"/>
              </w:rPr>
              <w:t>FUERA DE SERVICIO</w:t>
            </w:r>
          </w:p>
        </w:tc>
        <w:tc>
          <w:tcPr>
            <w:tcW w:w="5423" w:type="dxa"/>
          </w:tcPr>
          <w:p w:rsidRPr="006E6062" w:rsidR="00C54E5C" w:rsidP="00C54E5C" w:rsidRDefault="00C54E5C" w14:paraId="06146631" w14:textId="247F0CD2">
            <w:pPr>
              <w:jc w:val="center"/>
              <w:cnfStyle w:val="000000000000" w:firstRow="0" w:lastRow="0" w:firstColumn="0" w:lastColumn="0" w:oddVBand="0" w:evenVBand="0" w:oddHBand="0" w:evenHBand="0" w:firstRowFirstColumn="0" w:firstRowLastColumn="0" w:lastRowFirstColumn="0" w:lastRowLastColumn="0"/>
              <w:rPr>
                <w:rFonts w:eastAsia="Aptos Narrow"/>
                <w:b/>
                <w:sz w:val="18"/>
                <w:szCs w:val="18"/>
              </w:rPr>
            </w:pPr>
            <w:r w:rsidRPr="006E6062">
              <w:rPr>
                <w:rFonts w:eastAsia="Aptos Narrow"/>
                <w:b/>
                <w:sz w:val="18"/>
                <w:szCs w:val="18"/>
              </w:rPr>
              <w:t>1</w:t>
            </w:r>
            <w:r w:rsidR="002068A5">
              <w:rPr>
                <w:rFonts w:eastAsia="Aptos Narrow"/>
                <w:b/>
                <w:sz w:val="18"/>
                <w:szCs w:val="18"/>
              </w:rPr>
              <w:t>582</w:t>
            </w:r>
          </w:p>
        </w:tc>
      </w:tr>
      <w:tr w:rsidRPr="006E6062" w:rsidR="00C54E5C" w:rsidTr="00851784" w14:paraId="0F14FEB7" w14:textId="77777777">
        <w:trPr>
          <w:trHeight w:val="170"/>
        </w:trPr>
        <w:tc>
          <w:tcPr>
            <w:cnfStyle w:val="001000000000" w:firstRow="0" w:lastRow="0" w:firstColumn="1" w:lastColumn="0" w:oddVBand="0" w:evenVBand="0" w:oddHBand="0" w:evenHBand="0" w:firstRowFirstColumn="0" w:firstRowLastColumn="0" w:lastRowFirstColumn="0" w:lastRowLastColumn="0"/>
            <w:tcW w:w="3539" w:type="dxa"/>
          </w:tcPr>
          <w:p w:rsidRPr="006E6062" w:rsidR="00C54E5C" w:rsidP="00C54E5C" w:rsidRDefault="00C54E5C" w14:paraId="0EA0510E" w14:textId="009A234B">
            <w:pPr>
              <w:jc w:val="center"/>
              <w:rPr>
                <w:rFonts w:eastAsia="Aptos Narrow"/>
                <w:b w:val="0"/>
                <w:sz w:val="18"/>
                <w:szCs w:val="18"/>
              </w:rPr>
            </w:pPr>
            <w:r w:rsidRPr="006E6062">
              <w:rPr>
                <w:rFonts w:eastAsia="Aptos Narrow"/>
                <w:b w:val="0"/>
                <w:sz w:val="18"/>
                <w:szCs w:val="18"/>
              </w:rPr>
              <w:t>OPERATIVA</w:t>
            </w:r>
          </w:p>
        </w:tc>
        <w:tc>
          <w:tcPr>
            <w:tcW w:w="5423" w:type="dxa"/>
          </w:tcPr>
          <w:p w:rsidRPr="006E6062" w:rsidR="00C54E5C" w:rsidP="00C54E5C" w:rsidRDefault="00C54E5C" w14:paraId="0698445D" w14:textId="15E281B6">
            <w:pPr>
              <w:jc w:val="center"/>
              <w:cnfStyle w:val="000000000000" w:firstRow="0" w:lastRow="0" w:firstColumn="0" w:lastColumn="0" w:oddVBand="0" w:evenVBand="0" w:oddHBand="0" w:evenHBand="0" w:firstRowFirstColumn="0" w:firstRowLastColumn="0" w:lastRowFirstColumn="0" w:lastRowLastColumn="0"/>
              <w:rPr>
                <w:rFonts w:eastAsia="Aptos Narrow"/>
                <w:b/>
                <w:sz w:val="18"/>
                <w:szCs w:val="18"/>
              </w:rPr>
            </w:pPr>
            <w:r w:rsidRPr="006E6062">
              <w:rPr>
                <w:rFonts w:eastAsia="Aptos Narrow"/>
                <w:b/>
                <w:sz w:val="18"/>
                <w:szCs w:val="18"/>
              </w:rPr>
              <w:t>3</w:t>
            </w:r>
            <w:r w:rsidRPr="006E6062" w:rsidR="00D57C0B">
              <w:rPr>
                <w:rFonts w:eastAsia="Aptos Narrow"/>
                <w:b/>
                <w:sz w:val="18"/>
                <w:szCs w:val="18"/>
              </w:rPr>
              <w:t>5</w:t>
            </w:r>
            <w:r w:rsidR="002068A5">
              <w:rPr>
                <w:rFonts w:eastAsia="Aptos Narrow"/>
                <w:b/>
                <w:sz w:val="18"/>
                <w:szCs w:val="18"/>
              </w:rPr>
              <w:t>19</w:t>
            </w:r>
          </w:p>
        </w:tc>
      </w:tr>
      <w:tr w:rsidRPr="006E6062" w:rsidR="00C54E5C" w:rsidTr="00851784" w14:paraId="1B4D01B4" w14:textId="77777777">
        <w:trPr>
          <w:trHeight w:val="170"/>
        </w:trPr>
        <w:tc>
          <w:tcPr>
            <w:cnfStyle w:val="001000000000" w:firstRow="0" w:lastRow="0" w:firstColumn="1" w:lastColumn="0" w:oddVBand="0" w:evenVBand="0" w:oddHBand="0" w:evenHBand="0" w:firstRowFirstColumn="0" w:firstRowLastColumn="0" w:lastRowFirstColumn="0" w:lastRowLastColumn="0"/>
            <w:tcW w:w="3539" w:type="dxa"/>
          </w:tcPr>
          <w:p w:rsidRPr="006E6062" w:rsidR="00C54E5C" w:rsidP="00C54E5C" w:rsidRDefault="00C54E5C" w14:paraId="3C4B9EE9" w14:textId="5362B0F3">
            <w:pPr>
              <w:jc w:val="center"/>
              <w:rPr>
                <w:rFonts w:eastAsia="Aptos Narrow"/>
                <w:b w:val="0"/>
                <w:sz w:val="18"/>
                <w:szCs w:val="18"/>
              </w:rPr>
            </w:pPr>
            <w:r w:rsidRPr="006E6062">
              <w:rPr>
                <w:rFonts w:eastAsia="Aptos Narrow"/>
                <w:b w:val="0"/>
                <w:sz w:val="18"/>
                <w:szCs w:val="18"/>
              </w:rPr>
              <w:t>OPERATIVA CON NOVEDAD</w:t>
            </w:r>
          </w:p>
        </w:tc>
        <w:tc>
          <w:tcPr>
            <w:tcW w:w="5423" w:type="dxa"/>
          </w:tcPr>
          <w:p w:rsidRPr="006E6062" w:rsidR="00C54E5C" w:rsidP="00C54E5C" w:rsidRDefault="00D57C0B" w14:paraId="47CC47A2" w14:textId="7308E96A">
            <w:pPr>
              <w:jc w:val="center"/>
              <w:cnfStyle w:val="000000000000" w:firstRow="0" w:lastRow="0" w:firstColumn="0" w:lastColumn="0" w:oddVBand="0" w:evenVBand="0" w:oddHBand="0" w:evenHBand="0" w:firstRowFirstColumn="0" w:firstRowLastColumn="0" w:lastRowFirstColumn="0" w:lastRowLastColumn="0"/>
              <w:rPr>
                <w:rFonts w:eastAsia="Aptos Narrow"/>
                <w:b/>
                <w:sz w:val="18"/>
                <w:szCs w:val="18"/>
              </w:rPr>
            </w:pPr>
            <w:r w:rsidRPr="006E6062">
              <w:rPr>
                <w:rFonts w:eastAsia="Aptos Narrow"/>
                <w:b/>
                <w:sz w:val="18"/>
                <w:szCs w:val="18"/>
              </w:rPr>
              <w:t>6</w:t>
            </w:r>
            <w:r w:rsidR="002068A5">
              <w:rPr>
                <w:rFonts w:eastAsia="Aptos Narrow"/>
                <w:b/>
                <w:sz w:val="18"/>
                <w:szCs w:val="18"/>
              </w:rPr>
              <w:t>79</w:t>
            </w:r>
          </w:p>
        </w:tc>
      </w:tr>
      <w:tr w:rsidRPr="006E6062" w:rsidR="00C54E5C" w:rsidTr="00EA6E7D" w14:paraId="483476B9" w14:textId="77777777">
        <w:trPr>
          <w:trHeight w:val="170"/>
        </w:trPr>
        <w:tc>
          <w:tcPr>
            <w:cnfStyle w:val="001000000000" w:firstRow="0" w:lastRow="0" w:firstColumn="1" w:lastColumn="0" w:oddVBand="0" w:evenVBand="0" w:oddHBand="0" w:evenHBand="0" w:firstRowFirstColumn="0" w:firstRowLastColumn="0" w:lastRowFirstColumn="0" w:lastRowLastColumn="0"/>
            <w:tcW w:w="3539" w:type="dxa"/>
            <w:shd w:val="clear" w:color="auto" w:fill="4472C4" w:themeFill="accent1"/>
          </w:tcPr>
          <w:p w:rsidRPr="006E6062" w:rsidR="00C54E5C" w:rsidP="00C54E5C" w:rsidRDefault="00C54E5C" w14:paraId="6A6BCAA9" w14:textId="46D42F54">
            <w:pPr>
              <w:jc w:val="center"/>
              <w:rPr>
                <w:rFonts w:eastAsia="Aptos Narrow"/>
                <w:color w:val="FFFFFF" w:themeColor="background1"/>
                <w:sz w:val="18"/>
                <w:szCs w:val="18"/>
              </w:rPr>
            </w:pPr>
            <w:r w:rsidRPr="006E6062">
              <w:rPr>
                <w:rFonts w:eastAsia="Aptos Narrow"/>
                <w:color w:val="FFFFFF" w:themeColor="background1"/>
                <w:sz w:val="18"/>
                <w:szCs w:val="18"/>
              </w:rPr>
              <w:t>TOTAL</w:t>
            </w:r>
          </w:p>
        </w:tc>
        <w:tc>
          <w:tcPr>
            <w:tcW w:w="5423" w:type="dxa"/>
            <w:shd w:val="clear" w:color="auto" w:fill="4472C4" w:themeFill="accent1"/>
          </w:tcPr>
          <w:p w:rsidRPr="006E6062" w:rsidR="00C54E5C" w:rsidP="00C54E5C" w:rsidRDefault="00C54E5C" w14:paraId="2146D3F3" w14:textId="481E38AC">
            <w:pPr>
              <w:jc w:val="center"/>
              <w:cnfStyle w:val="000000000000" w:firstRow="0" w:lastRow="0" w:firstColumn="0" w:lastColumn="0" w:oddVBand="0" w:evenVBand="0" w:oddHBand="0" w:evenHBand="0" w:firstRowFirstColumn="0" w:firstRowLastColumn="0" w:lastRowFirstColumn="0" w:lastRowLastColumn="0"/>
              <w:rPr>
                <w:rFonts w:eastAsia="Aptos Narrow"/>
                <w:b/>
                <w:color w:val="FFFFFF" w:themeColor="background1"/>
                <w:sz w:val="18"/>
                <w:szCs w:val="18"/>
              </w:rPr>
            </w:pPr>
            <w:r w:rsidRPr="006E6062">
              <w:rPr>
                <w:rFonts w:eastAsia="Aptos Narrow"/>
                <w:b/>
                <w:color w:val="FFFFFF" w:themeColor="background1"/>
                <w:sz w:val="18"/>
                <w:szCs w:val="18"/>
              </w:rPr>
              <w:t>5824</w:t>
            </w:r>
          </w:p>
        </w:tc>
      </w:tr>
    </w:tbl>
    <w:p w:rsidRPr="006E6062" w:rsidR="66D0941E" w:rsidP="3082FFE7" w:rsidRDefault="00D77773" w14:paraId="2CDB23F3" w14:textId="26E1C4D3">
      <w:pPr>
        <w:pStyle w:val="Descripcin"/>
        <w:jc w:val="center"/>
      </w:pPr>
      <w:bookmarkStart w:name="_Toc215650555" w:id="193"/>
      <w:r w:rsidRPr="006E6062">
        <w:t xml:space="preserve">Tabla </w:t>
      </w:r>
      <w:r w:rsidRPr="006E6062">
        <w:fldChar w:fldCharType="begin"/>
      </w:r>
      <w:r w:rsidRPr="006E6062">
        <w:instrText>SEQ Tabla \* ARABIC</w:instrText>
      </w:r>
      <w:r w:rsidRPr="006E6062">
        <w:fldChar w:fldCharType="separate"/>
      </w:r>
      <w:r w:rsidR="00041DFA">
        <w:rPr>
          <w:noProof/>
        </w:rPr>
        <w:t>20</w:t>
      </w:r>
      <w:r w:rsidRPr="006E6062">
        <w:fldChar w:fldCharType="end"/>
      </w:r>
      <w:r w:rsidRPr="006E6062">
        <w:t xml:space="preserve">. </w:t>
      </w:r>
      <w:r w:rsidRPr="006E6062" w:rsidR="704F3EC2">
        <w:t>ESTADO DEL SISTEMA</w:t>
      </w:r>
      <w:bookmarkEnd w:id="193"/>
      <w:r w:rsidRPr="006E6062" w:rsidR="704F3EC2">
        <w:t xml:space="preserve"> </w:t>
      </w:r>
    </w:p>
    <w:p w:rsidRPr="006E6062" w:rsidR="00125FEA" w:rsidP="00182CB4" w:rsidRDefault="00B7738A" w14:paraId="23C9DC2F" w14:textId="1D43281D">
      <w:pPr>
        <w:pStyle w:val="Descripcin"/>
        <w:jc w:val="center"/>
      </w:pPr>
      <w:r w:rsidRPr="00B7738A">
        <w:rPr>
          <w:noProof/>
        </w:rPr>
        <w:drawing>
          <wp:inline distT="0" distB="0" distL="0" distR="0" wp14:anchorId="3466A09A" wp14:editId="152B1811">
            <wp:extent cx="5612130" cy="2504440"/>
            <wp:effectExtent l="0" t="0" r="7620" b="0"/>
            <wp:docPr id="592791733"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91733" name="Imagen 1" descr="Gráfico, Gráfico de barras&#10;&#10;El contenido generado por IA puede ser incorrecto."/>
                    <pic:cNvPicPr/>
                  </pic:nvPicPr>
                  <pic:blipFill>
                    <a:blip r:embed="rId16"/>
                    <a:stretch>
                      <a:fillRect/>
                    </a:stretch>
                  </pic:blipFill>
                  <pic:spPr>
                    <a:xfrm>
                      <a:off x="0" y="0"/>
                      <a:ext cx="5612130" cy="2504440"/>
                    </a:xfrm>
                    <a:prstGeom prst="rect">
                      <a:avLst/>
                    </a:prstGeom>
                  </pic:spPr>
                </pic:pic>
              </a:graphicData>
            </a:graphic>
          </wp:inline>
        </w:drawing>
      </w:r>
    </w:p>
    <w:p w:rsidRPr="006E6062" w:rsidR="007D50F4" w:rsidP="35E55523" w:rsidRDefault="06B1CDDC" w14:paraId="00A1B5EB" w14:textId="37401731">
      <w:pPr>
        <w:pStyle w:val="Descripcin"/>
        <w:jc w:val="center"/>
      </w:pPr>
      <w:bookmarkStart w:name="_Toc216169907" w:id="194"/>
      <w:r w:rsidRPr="006E6062">
        <w:t xml:space="preserve">Ilustración </w:t>
      </w:r>
      <w:r w:rsidRPr="006E6062" w:rsidR="004137C9">
        <w:fldChar w:fldCharType="begin"/>
      </w:r>
      <w:r w:rsidRPr="006E6062" w:rsidR="004137C9">
        <w:instrText>SEQ Ilustración \* ARABIC</w:instrText>
      </w:r>
      <w:r w:rsidRPr="006E6062" w:rsidR="004137C9">
        <w:fldChar w:fldCharType="separate"/>
      </w:r>
      <w:r w:rsidR="00041DFA">
        <w:rPr>
          <w:noProof/>
        </w:rPr>
        <w:t>3</w:t>
      </w:r>
      <w:r w:rsidRPr="006E6062" w:rsidR="004137C9">
        <w:fldChar w:fldCharType="end"/>
      </w:r>
      <w:r w:rsidRPr="006E6062" w:rsidR="79CC9916">
        <w:t>. ESTADO DEL SISTEMA</w:t>
      </w:r>
      <w:r w:rsidRPr="006E6062" w:rsidR="0B0B93D5">
        <w:t xml:space="preserve"> 3</w:t>
      </w:r>
      <w:r w:rsidRPr="006E6062" w:rsidR="00C31EEA">
        <w:t>1</w:t>
      </w:r>
      <w:r w:rsidRPr="006E6062" w:rsidR="0B0B93D5">
        <w:t xml:space="preserve"> </w:t>
      </w:r>
      <w:r w:rsidRPr="006E6062" w:rsidR="00315B13">
        <w:t>NOVIEMBRE</w:t>
      </w:r>
      <w:r w:rsidRPr="006E6062" w:rsidR="00EB6A0D">
        <w:t xml:space="preserve"> 2025</w:t>
      </w:r>
      <w:bookmarkEnd w:id="194"/>
      <w:r w:rsidRPr="006E6062" w:rsidR="4F454DDA">
        <w:t xml:space="preserve"> </w:t>
      </w:r>
    </w:p>
    <w:p w:rsidRPr="006E6062" w:rsidR="003126B5" w:rsidP="358A2647" w:rsidRDefault="4F454DDA" w14:paraId="3DBD631C" w14:textId="1553914D">
      <w:pPr>
        <w:pStyle w:val="Textoindependiente"/>
        <w:jc w:val="both"/>
        <w:rPr>
          <w:rFonts w:ascii="Calibri" w:hAnsi="Calibri" w:cs="Calibri"/>
          <w:sz w:val="22"/>
          <w:szCs w:val="22"/>
        </w:rPr>
      </w:pPr>
      <w:r w:rsidRPr="006E6062">
        <w:rPr>
          <w:rFonts w:ascii="Calibri" w:hAnsi="Calibri" w:cs="Calibri"/>
          <w:sz w:val="22"/>
          <w:szCs w:val="22"/>
        </w:rPr>
        <w:t xml:space="preserve">En este período las cámaras no visualizadas fueron </w:t>
      </w:r>
      <w:r w:rsidRPr="006E6062" w:rsidR="00220A07">
        <w:rPr>
          <w:rFonts w:ascii="Calibri" w:hAnsi="Calibri" w:cs="Calibri"/>
          <w:sz w:val="22"/>
          <w:szCs w:val="22"/>
        </w:rPr>
        <w:t>1</w:t>
      </w:r>
      <w:r w:rsidR="00867EB4">
        <w:rPr>
          <w:rFonts w:ascii="Calibri" w:hAnsi="Calibri" w:cs="Calibri"/>
          <w:sz w:val="22"/>
          <w:szCs w:val="22"/>
        </w:rPr>
        <w:t>582</w:t>
      </w:r>
      <w:r w:rsidRPr="006E6062" w:rsidR="00220A07">
        <w:rPr>
          <w:rFonts w:ascii="Calibri" w:hAnsi="Calibri" w:cs="Calibri"/>
          <w:sz w:val="22"/>
          <w:szCs w:val="22"/>
        </w:rPr>
        <w:t xml:space="preserve"> </w:t>
      </w:r>
      <w:r w:rsidRPr="006E6062">
        <w:rPr>
          <w:rFonts w:ascii="Calibri" w:hAnsi="Calibri" w:cs="Calibri"/>
          <w:sz w:val="22"/>
          <w:szCs w:val="22"/>
        </w:rPr>
        <w:t xml:space="preserve">donde </w:t>
      </w:r>
      <w:r w:rsidRPr="006E6062" w:rsidR="00220A07">
        <w:rPr>
          <w:rFonts w:ascii="Calibri" w:hAnsi="Calibri" w:cs="Calibri"/>
          <w:sz w:val="22"/>
          <w:szCs w:val="22"/>
        </w:rPr>
        <w:t>1</w:t>
      </w:r>
      <w:r w:rsidRPr="006E6062" w:rsidR="008959D0">
        <w:rPr>
          <w:rFonts w:ascii="Calibri" w:hAnsi="Calibri" w:cs="Calibri"/>
          <w:sz w:val="22"/>
          <w:szCs w:val="22"/>
        </w:rPr>
        <w:t>4</w:t>
      </w:r>
      <w:r w:rsidR="001559B7">
        <w:rPr>
          <w:rFonts w:ascii="Calibri" w:hAnsi="Calibri" w:cs="Calibri"/>
          <w:sz w:val="22"/>
          <w:szCs w:val="22"/>
        </w:rPr>
        <w:t>1</w:t>
      </w:r>
      <w:r w:rsidRPr="006E6062">
        <w:rPr>
          <w:rFonts w:ascii="Calibri" w:hAnsi="Calibri" w:cs="Calibri"/>
          <w:sz w:val="22"/>
          <w:szCs w:val="22"/>
        </w:rPr>
        <w:t xml:space="preserve"> corresponden a mantenimiento y los </w:t>
      </w:r>
      <w:r w:rsidRPr="006E6062" w:rsidR="00FE7600">
        <w:rPr>
          <w:rFonts w:ascii="Calibri" w:hAnsi="Calibri" w:cs="Calibri"/>
          <w:sz w:val="22"/>
          <w:szCs w:val="22"/>
        </w:rPr>
        <w:t>1</w:t>
      </w:r>
      <w:r w:rsidRPr="006E6062" w:rsidR="00D869BE">
        <w:rPr>
          <w:rFonts w:ascii="Calibri" w:hAnsi="Calibri" w:cs="Calibri"/>
          <w:sz w:val="22"/>
          <w:szCs w:val="22"/>
        </w:rPr>
        <w:t>4</w:t>
      </w:r>
      <w:r w:rsidR="00602E01">
        <w:rPr>
          <w:rFonts w:ascii="Calibri" w:hAnsi="Calibri" w:cs="Calibri"/>
          <w:sz w:val="22"/>
          <w:szCs w:val="22"/>
        </w:rPr>
        <w:t>41</w:t>
      </w:r>
      <w:r w:rsidRPr="006E6062">
        <w:rPr>
          <w:rFonts w:ascii="Calibri" w:hAnsi="Calibri" w:cs="Calibri"/>
          <w:sz w:val="22"/>
          <w:szCs w:val="22"/>
        </w:rPr>
        <w:t xml:space="preserve"> restantes están clasificadas en diferentes responsables con afectaciones por terceros como conectividad, obras, </w:t>
      </w:r>
      <w:r w:rsidRPr="006E6062" w:rsidR="00F9548B">
        <w:rPr>
          <w:rFonts w:ascii="Calibri" w:hAnsi="Calibri" w:cs="Calibri"/>
          <w:sz w:val="22"/>
          <w:szCs w:val="22"/>
        </w:rPr>
        <w:t>pendientes de aprobación de bolsa</w:t>
      </w:r>
      <w:r w:rsidRPr="006E6062">
        <w:rPr>
          <w:rFonts w:ascii="Calibri" w:hAnsi="Calibri" w:cs="Calibri"/>
          <w:sz w:val="22"/>
          <w:szCs w:val="22"/>
        </w:rPr>
        <w:t xml:space="preserve"> entre otras. Por</w:t>
      </w:r>
      <w:r w:rsidRPr="006E6062" w:rsidR="7737DE75">
        <w:rPr>
          <w:rFonts w:ascii="Calibri" w:hAnsi="Calibri" w:cs="Calibri"/>
          <w:sz w:val="22"/>
          <w:szCs w:val="22"/>
        </w:rPr>
        <w:t xml:space="preserve"> lo</w:t>
      </w:r>
      <w:r w:rsidRPr="006E6062">
        <w:rPr>
          <w:rFonts w:ascii="Calibri" w:hAnsi="Calibri" w:cs="Calibri"/>
          <w:sz w:val="22"/>
          <w:szCs w:val="22"/>
        </w:rPr>
        <w:t xml:space="preserve"> tanto</w:t>
      </w:r>
      <w:r w:rsidRPr="006E6062" w:rsidR="36E413B4">
        <w:rPr>
          <w:rFonts w:ascii="Calibri" w:hAnsi="Calibri" w:cs="Calibri"/>
          <w:sz w:val="22"/>
          <w:szCs w:val="22"/>
        </w:rPr>
        <w:t>,</w:t>
      </w:r>
      <w:r w:rsidRPr="006E6062">
        <w:rPr>
          <w:rFonts w:ascii="Calibri" w:hAnsi="Calibri" w:cs="Calibri"/>
          <w:sz w:val="22"/>
          <w:szCs w:val="22"/>
        </w:rPr>
        <w:t xml:space="preserve"> se realizan escalamientos constantes y atenciones correctivas para restaurar la disponibilidad del sistema de videovigilancia. Para reducir el número de cámaras no visualizadas desde el área mesa de servicio, se realizaron las revisiones a estos puntos para dar operatividad a las cámaras de manera remota, de igual forma las que no se lograron restablecer desde mesa de servicio. </w:t>
      </w:r>
    </w:p>
    <w:p w:rsidRPr="006E6062" w:rsidR="003F3988" w:rsidP="358A2647" w:rsidRDefault="003F3988" w14:paraId="787A06F7" w14:textId="77777777">
      <w:pPr>
        <w:pStyle w:val="Textoindependiente"/>
        <w:jc w:val="both"/>
        <w:rPr>
          <w:rFonts w:ascii="Calibri" w:hAnsi="Calibri" w:cs="Calibri"/>
          <w:sz w:val="22"/>
          <w:szCs w:val="22"/>
        </w:rPr>
      </w:pPr>
    </w:p>
    <w:p w:rsidRPr="006E6062" w:rsidR="007D50F4" w:rsidP="358A2647" w:rsidRDefault="4F454DDA" w14:paraId="6DE1D9A2" w14:textId="69886C1F">
      <w:pPr>
        <w:pStyle w:val="Textoindependiente"/>
        <w:jc w:val="both"/>
        <w:rPr>
          <w:rFonts w:ascii="Calibri" w:hAnsi="Calibri" w:cs="Calibri"/>
          <w:sz w:val="22"/>
          <w:szCs w:val="22"/>
        </w:rPr>
      </w:pPr>
      <w:r w:rsidRPr="006E6062">
        <w:rPr>
          <w:rFonts w:ascii="Calibri" w:hAnsi="Calibri" w:cs="Calibri"/>
          <w:sz w:val="22"/>
          <w:szCs w:val="22"/>
        </w:rPr>
        <w:t xml:space="preserve">De los </w:t>
      </w:r>
      <w:r w:rsidRPr="006E6062" w:rsidR="00662743">
        <w:rPr>
          <w:rFonts w:ascii="Calibri" w:hAnsi="Calibri" w:cs="Calibri"/>
          <w:sz w:val="22"/>
          <w:szCs w:val="22"/>
        </w:rPr>
        <w:t>1</w:t>
      </w:r>
      <w:r w:rsidR="001D2B47">
        <w:rPr>
          <w:rFonts w:ascii="Calibri" w:hAnsi="Calibri" w:cs="Calibri"/>
          <w:sz w:val="22"/>
          <w:szCs w:val="22"/>
        </w:rPr>
        <w:t>582</w:t>
      </w:r>
      <w:r w:rsidRPr="006E6062">
        <w:rPr>
          <w:rFonts w:ascii="Calibri" w:hAnsi="Calibri" w:cs="Calibri"/>
          <w:sz w:val="22"/>
          <w:szCs w:val="22"/>
        </w:rPr>
        <w:t xml:space="preserve"> puntos fuera de servicio reportados registraban las siguientes asignaciones de responsabilidad sobre su no operatividad:</w:t>
      </w:r>
    </w:p>
    <w:p w:rsidRPr="006E6062" w:rsidR="00463F58" w:rsidP="358A2647" w:rsidRDefault="00463F58" w14:paraId="37B39E6E" w14:textId="77777777">
      <w:pPr>
        <w:pStyle w:val="Textoindependiente"/>
        <w:jc w:val="both"/>
        <w:rPr>
          <w:rFonts w:ascii="Calibri" w:hAnsi="Calibri" w:cs="Calibri"/>
        </w:rPr>
      </w:pPr>
    </w:p>
    <w:tbl>
      <w:tblPr>
        <w:tblStyle w:val="Tabladelista4-nfasis1"/>
        <w:tblW w:w="5000" w:type="pct"/>
        <w:tblLook w:val="04A0" w:firstRow="1" w:lastRow="0" w:firstColumn="1" w:lastColumn="0" w:noHBand="0" w:noVBand="1"/>
      </w:tblPr>
      <w:tblGrid>
        <w:gridCol w:w="4045"/>
        <w:gridCol w:w="4783"/>
      </w:tblGrid>
      <w:tr w:rsidRPr="006E6062" w:rsidR="00F36396" w:rsidTr="00DD789F" w14:paraId="0FDC1F66" w14:textId="77777777">
        <w:trPr>
          <w:cnfStyle w:val="100000000000" w:firstRow="1" w:lastRow="0" w:firstColumn="0" w:lastColumn="0" w:oddVBand="0" w:evenVBand="0" w:oddHBand="0" w:evenHBand="0" w:firstRowFirstColumn="0" w:firstRowLastColumn="0" w:lastRowFirstColumn="0" w:lastRowLastColumn="0"/>
          <w:trHeight w:val="283"/>
          <w:tblHeader/>
        </w:trPr>
        <w:tc>
          <w:tcPr>
            <w:cnfStyle w:val="001000000000" w:firstRow="0" w:lastRow="0" w:firstColumn="1" w:lastColumn="0" w:oddVBand="0" w:evenVBand="0" w:oddHBand="0" w:evenHBand="0" w:firstRowFirstColumn="0" w:firstRowLastColumn="0" w:lastRowFirstColumn="0" w:lastRowLastColumn="0"/>
            <w:tcW w:w="2291" w:type="pct"/>
            <w:noWrap/>
            <w:hideMark/>
          </w:tcPr>
          <w:p w:rsidRPr="006E6062" w:rsidR="00F36396" w:rsidP="002059D9" w:rsidRDefault="00F36396" w14:paraId="29C44B5C" w14:textId="77777777">
            <w:pPr>
              <w:jc w:val="center"/>
              <w:rPr>
                <w:rFonts w:eastAsia="Times New Roman"/>
                <w:sz w:val="18"/>
                <w:szCs w:val="18"/>
              </w:rPr>
            </w:pPr>
            <w:r w:rsidRPr="006E6062">
              <w:rPr>
                <w:rFonts w:eastAsia="Times New Roman"/>
                <w:sz w:val="18"/>
                <w:szCs w:val="18"/>
              </w:rPr>
              <w:t>RESPONSABLE</w:t>
            </w:r>
          </w:p>
        </w:tc>
        <w:tc>
          <w:tcPr>
            <w:tcW w:w="2709" w:type="pct"/>
            <w:noWrap/>
            <w:hideMark/>
          </w:tcPr>
          <w:p w:rsidRPr="006E6062" w:rsidR="00F36396" w:rsidP="002059D9" w:rsidRDefault="00F36396" w14:paraId="6A8BCA48"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6E6062">
              <w:rPr>
                <w:rFonts w:eastAsia="Times New Roman"/>
                <w:sz w:val="18"/>
                <w:szCs w:val="18"/>
              </w:rPr>
              <w:t>CANTIDAD</w:t>
            </w:r>
          </w:p>
        </w:tc>
      </w:tr>
      <w:tr w:rsidRPr="006E6062" w:rsidR="00451EF5" w14:paraId="4D63C651"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91" w:type="pct"/>
            <w:noWrap/>
            <w:vAlign w:val="bottom"/>
            <w:hideMark/>
          </w:tcPr>
          <w:p w:rsidRPr="001D7FA5" w:rsidR="00451EF5" w:rsidP="00451EF5" w:rsidRDefault="00451EF5" w14:paraId="0AAD4D78" w14:textId="6E62E7AC">
            <w:pPr>
              <w:jc w:val="center"/>
              <w:rPr>
                <w:rFonts w:eastAsia="Times New Roman"/>
                <w:b w:val="0"/>
                <w:color w:val="000000"/>
                <w:sz w:val="20"/>
                <w:szCs w:val="20"/>
              </w:rPr>
            </w:pPr>
            <w:r w:rsidRPr="001D7FA5">
              <w:rPr>
                <w:b w:val="0"/>
                <w:color w:val="000000"/>
                <w:sz w:val="20"/>
                <w:szCs w:val="20"/>
              </w:rPr>
              <w:t xml:space="preserve">PTE </w:t>
            </w:r>
            <w:r w:rsidRPr="001D7FA5" w:rsidR="00A24961">
              <w:rPr>
                <w:b w:val="0"/>
                <w:color w:val="000000"/>
                <w:sz w:val="20"/>
                <w:szCs w:val="20"/>
              </w:rPr>
              <w:t>APROBACIÓN</w:t>
            </w:r>
            <w:r w:rsidRPr="001D7FA5">
              <w:rPr>
                <w:b w:val="0"/>
                <w:color w:val="000000"/>
                <w:sz w:val="20"/>
                <w:szCs w:val="20"/>
              </w:rPr>
              <w:t> USO DE BOLSA</w:t>
            </w:r>
          </w:p>
        </w:tc>
        <w:tc>
          <w:tcPr>
            <w:tcW w:w="2709" w:type="pct"/>
            <w:noWrap/>
            <w:vAlign w:val="bottom"/>
            <w:hideMark/>
          </w:tcPr>
          <w:p w:rsidRPr="001D7FA5" w:rsidR="00451EF5" w:rsidP="00451EF5" w:rsidRDefault="00451EF5" w14:paraId="3581BE06" w14:textId="522D09E2">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D7FA5">
              <w:rPr>
                <w:color w:val="000000"/>
                <w:sz w:val="20"/>
                <w:szCs w:val="20"/>
              </w:rPr>
              <w:t>696</w:t>
            </w:r>
          </w:p>
        </w:tc>
      </w:tr>
      <w:tr w:rsidRPr="006E6062" w:rsidR="00451EF5" w14:paraId="4B244282" w14:textId="77777777">
        <w:trPr>
          <w:trHeight w:val="283"/>
        </w:trPr>
        <w:tc>
          <w:tcPr>
            <w:cnfStyle w:val="001000000000" w:firstRow="0" w:lastRow="0" w:firstColumn="1" w:lastColumn="0" w:oddVBand="0" w:evenVBand="0" w:oddHBand="0" w:evenHBand="0" w:firstRowFirstColumn="0" w:firstRowLastColumn="0" w:lastRowFirstColumn="0" w:lastRowLastColumn="0"/>
            <w:tcW w:w="2291" w:type="pct"/>
            <w:noWrap/>
            <w:vAlign w:val="bottom"/>
            <w:hideMark/>
          </w:tcPr>
          <w:p w:rsidRPr="001D7FA5" w:rsidR="00451EF5" w:rsidP="00451EF5" w:rsidRDefault="00451EF5" w14:paraId="07BBFEFA" w14:textId="697F16C0">
            <w:pPr>
              <w:jc w:val="center"/>
              <w:rPr>
                <w:rFonts w:eastAsia="Times New Roman"/>
                <w:b w:val="0"/>
                <w:color w:val="000000"/>
                <w:sz w:val="20"/>
                <w:szCs w:val="20"/>
              </w:rPr>
            </w:pPr>
            <w:r w:rsidRPr="001D7FA5">
              <w:rPr>
                <w:b w:val="0"/>
                <w:color w:val="000000"/>
                <w:sz w:val="20"/>
                <w:szCs w:val="20"/>
              </w:rPr>
              <w:t>CONECTIVIDAD</w:t>
            </w:r>
          </w:p>
        </w:tc>
        <w:tc>
          <w:tcPr>
            <w:tcW w:w="2709" w:type="pct"/>
            <w:noWrap/>
            <w:vAlign w:val="bottom"/>
            <w:hideMark/>
          </w:tcPr>
          <w:p w:rsidRPr="001D7FA5" w:rsidR="00451EF5" w:rsidP="00451EF5" w:rsidRDefault="00451EF5" w14:paraId="52315F5D" w14:textId="3CE1CD7D">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D7FA5">
              <w:rPr>
                <w:color w:val="000000"/>
                <w:sz w:val="20"/>
                <w:szCs w:val="20"/>
              </w:rPr>
              <w:t>497</w:t>
            </w:r>
          </w:p>
        </w:tc>
      </w:tr>
      <w:tr w:rsidRPr="006E6062" w:rsidR="00451EF5" w14:paraId="14616F5B"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91" w:type="pct"/>
            <w:noWrap/>
            <w:vAlign w:val="bottom"/>
            <w:hideMark/>
          </w:tcPr>
          <w:p w:rsidRPr="001D7FA5" w:rsidR="00451EF5" w:rsidP="00451EF5" w:rsidRDefault="00451EF5" w14:paraId="49185941" w14:textId="18DACFBD">
            <w:pPr>
              <w:jc w:val="center"/>
              <w:rPr>
                <w:rFonts w:eastAsia="Times New Roman"/>
                <w:b w:val="0"/>
                <w:color w:val="000000"/>
                <w:sz w:val="20"/>
                <w:szCs w:val="20"/>
              </w:rPr>
            </w:pPr>
            <w:r w:rsidRPr="001D7FA5">
              <w:rPr>
                <w:b w:val="0"/>
                <w:color w:val="000000"/>
                <w:sz w:val="20"/>
                <w:szCs w:val="20"/>
              </w:rPr>
              <w:t>MANTENIMIENTO</w:t>
            </w:r>
          </w:p>
        </w:tc>
        <w:tc>
          <w:tcPr>
            <w:tcW w:w="2709" w:type="pct"/>
            <w:noWrap/>
            <w:vAlign w:val="bottom"/>
            <w:hideMark/>
          </w:tcPr>
          <w:p w:rsidRPr="001D7FA5" w:rsidR="00451EF5" w:rsidP="00451EF5" w:rsidRDefault="00451EF5" w14:paraId="4624FF42" w14:textId="0F37C87E">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D7FA5">
              <w:rPr>
                <w:color w:val="000000"/>
                <w:sz w:val="20"/>
                <w:szCs w:val="20"/>
              </w:rPr>
              <w:t>141</w:t>
            </w:r>
          </w:p>
        </w:tc>
      </w:tr>
      <w:tr w:rsidRPr="006E6062" w:rsidR="00451EF5" w14:paraId="67CF2F17" w14:textId="77777777">
        <w:trPr>
          <w:trHeight w:val="283"/>
        </w:trPr>
        <w:tc>
          <w:tcPr>
            <w:cnfStyle w:val="001000000000" w:firstRow="0" w:lastRow="0" w:firstColumn="1" w:lastColumn="0" w:oddVBand="0" w:evenVBand="0" w:oddHBand="0" w:evenHBand="0" w:firstRowFirstColumn="0" w:firstRowLastColumn="0" w:lastRowFirstColumn="0" w:lastRowLastColumn="0"/>
            <w:tcW w:w="2291" w:type="pct"/>
            <w:noWrap/>
            <w:vAlign w:val="bottom"/>
            <w:hideMark/>
          </w:tcPr>
          <w:p w:rsidRPr="001D7FA5" w:rsidR="00451EF5" w:rsidP="00451EF5" w:rsidRDefault="00451EF5" w14:paraId="78F9AA81" w14:textId="02632C6C">
            <w:pPr>
              <w:jc w:val="center"/>
              <w:rPr>
                <w:rFonts w:eastAsia="Times New Roman"/>
                <w:b w:val="0"/>
                <w:color w:val="000000"/>
                <w:sz w:val="20"/>
                <w:szCs w:val="20"/>
              </w:rPr>
            </w:pPr>
            <w:r w:rsidRPr="001D7FA5">
              <w:rPr>
                <w:b w:val="0"/>
                <w:color w:val="000000"/>
                <w:sz w:val="20"/>
                <w:szCs w:val="20"/>
              </w:rPr>
              <w:t>SINIESTRO</w:t>
            </w:r>
          </w:p>
        </w:tc>
        <w:tc>
          <w:tcPr>
            <w:tcW w:w="2709" w:type="pct"/>
            <w:noWrap/>
            <w:vAlign w:val="bottom"/>
            <w:hideMark/>
          </w:tcPr>
          <w:p w:rsidRPr="001D7FA5" w:rsidR="00451EF5" w:rsidP="00451EF5" w:rsidRDefault="00451EF5" w14:paraId="1D0F1CC3" w14:textId="289A48A8">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D7FA5">
              <w:rPr>
                <w:color w:val="000000"/>
                <w:sz w:val="20"/>
                <w:szCs w:val="20"/>
              </w:rPr>
              <w:t>105</w:t>
            </w:r>
          </w:p>
        </w:tc>
      </w:tr>
      <w:tr w:rsidRPr="006E6062" w:rsidR="00451EF5" w14:paraId="699A3AD2"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91" w:type="pct"/>
            <w:noWrap/>
            <w:vAlign w:val="bottom"/>
            <w:hideMark/>
          </w:tcPr>
          <w:p w:rsidRPr="001D7FA5" w:rsidR="00451EF5" w:rsidP="00451EF5" w:rsidRDefault="00451EF5" w14:paraId="124E85C9" w14:textId="1AF0EC6C">
            <w:pPr>
              <w:jc w:val="center"/>
              <w:rPr>
                <w:rFonts w:eastAsia="Times New Roman"/>
                <w:b w:val="0"/>
                <w:color w:val="000000"/>
                <w:sz w:val="20"/>
                <w:szCs w:val="20"/>
              </w:rPr>
            </w:pPr>
            <w:r w:rsidRPr="001D7FA5">
              <w:rPr>
                <w:b w:val="0"/>
                <w:color w:val="000000"/>
                <w:sz w:val="20"/>
                <w:szCs w:val="20"/>
              </w:rPr>
              <w:t>OBRAS</w:t>
            </w:r>
          </w:p>
        </w:tc>
        <w:tc>
          <w:tcPr>
            <w:tcW w:w="2709" w:type="pct"/>
            <w:noWrap/>
            <w:vAlign w:val="bottom"/>
            <w:hideMark/>
          </w:tcPr>
          <w:p w:rsidRPr="001D7FA5" w:rsidR="00451EF5" w:rsidP="00451EF5" w:rsidRDefault="00451EF5" w14:paraId="696F303B" w14:textId="59B1059B">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D7FA5">
              <w:rPr>
                <w:color w:val="000000"/>
                <w:sz w:val="20"/>
                <w:szCs w:val="20"/>
              </w:rPr>
              <w:t>67</w:t>
            </w:r>
          </w:p>
        </w:tc>
      </w:tr>
      <w:tr w:rsidRPr="006E6062" w:rsidR="00451EF5" w14:paraId="6987671C" w14:textId="77777777">
        <w:trPr>
          <w:trHeight w:val="283"/>
        </w:trPr>
        <w:tc>
          <w:tcPr>
            <w:cnfStyle w:val="001000000000" w:firstRow="0" w:lastRow="0" w:firstColumn="1" w:lastColumn="0" w:oddVBand="0" w:evenVBand="0" w:oddHBand="0" w:evenHBand="0" w:firstRowFirstColumn="0" w:firstRowLastColumn="0" w:lastRowFirstColumn="0" w:lastRowLastColumn="0"/>
            <w:tcW w:w="2291" w:type="pct"/>
            <w:noWrap/>
            <w:vAlign w:val="bottom"/>
            <w:hideMark/>
          </w:tcPr>
          <w:p w:rsidRPr="001D7FA5" w:rsidR="00451EF5" w:rsidP="00451EF5" w:rsidRDefault="00451EF5" w14:paraId="5CCF8000" w14:textId="29411B13">
            <w:pPr>
              <w:jc w:val="center"/>
              <w:rPr>
                <w:rFonts w:eastAsia="Times New Roman"/>
                <w:b w:val="0"/>
                <w:color w:val="000000"/>
                <w:sz w:val="20"/>
                <w:szCs w:val="20"/>
              </w:rPr>
            </w:pPr>
            <w:r w:rsidRPr="001D7FA5">
              <w:rPr>
                <w:b w:val="0"/>
                <w:color w:val="000000"/>
                <w:sz w:val="20"/>
                <w:szCs w:val="20"/>
              </w:rPr>
              <w:t>ENERGIZACIÓN</w:t>
            </w:r>
          </w:p>
        </w:tc>
        <w:tc>
          <w:tcPr>
            <w:tcW w:w="2709" w:type="pct"/>
            <w:noWrap/>
            <w:vAlign w:val="bottom"/>
            <w:hideMark/>
          </w:tcPr>
          <w:p w:rsidRPr="001D7FA5" w:rsidR="00451EF5" w:rsidP="00451EF5" w:rsidRDefault="00451EF5" w14:paraId="1F6E678E" w14:textId="5B484ADF">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D7FA5">
              <w:rPr>
                <w:color w:val="000000"/>
                <w:sz w:val="20"/>
                <w:szCs w:val="20"/>
              </w:rPr>
              <w:t>57</w:t>
            </w:r>
          </w:p>
        </w:tc>
      </w:tr>
      <w:tr w:rsidRPr="006E6062" w:rsidR="00451EF5" w14:paraId="3AEB1CC1"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91" w:type="pct"/>
            <w:noWrap/>
            <w:vAlign w:val="bottom"/>
            <w:hideMark/>
          </w:tcPr>
          <w:p w:rsidRPr="001D7FA5" w:rsidR="00451EF5" w:rsidP="00451EF5" w:rsidRDefault="00451EF5" w14:paraId="0A8B83AD" w14:textId="1AA8FD29">
            <w:pPr>
              <w:jc w:val="center"/>
              <w:rPr>
                <w:rFonts w:eastAsia="Times New Roman"/>
                <w:b w:val="0"/>
                <w:color w:val="000000"/>
                <w:sz w:val="20"/>
                <w:szCs w:val="20"/>
              </w:rPr>
            </w:pPr>
            <w:r w:rsidRPr="001D7FA5">
              <w:rPr>
                <w:b w:val="0"/>
                <w:color w:val="000000"/>
                <w:sz w:val="20"/>
                <w:szCs w:val="20"/>
              </w:rPr>
              <w:t>PUNTO DESMONTADO</w:t>
            </w:r>
          </w:p>
        </w:tc>
        <w:tc>
          <w:tcPr>
            <w:tcW w:w="2709" w:type="pct"/>
            <w:noWrap/>
            <w:vAlign w:val="bottom"/>
            <w:hideMark/>
          </w:tcPr>
          <w:p w:rsidRPr="001D7FA5" w:rsidR="00451EF5" w:rsidP="00451EF5" w:rsidRDefault="00451EF5" w14:paraId="254749E8" w14:textId="34F0835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D7FA5">
              <w:rPr>
                <w:color w:val="000000"/>
                <w:sz w:val="20"/>
                <w:szCs w:val="20"/>
              </w:rPr>
              <w:t>13</w:t>
            </w:r>
          </w:p>
        </w:tc>
      </w:tr>
      <w:tr w:rsidRPr="006E6062" w:rsidR="00451EF5" w14:paraId="7E6B81F8" w14:textId="77777777">
        <w:trPr>
          <w:trHeight w:val="283"/>
        </w:trPr>
        <w:tc>
          <w:tcPr>
            <w:cnfStyle w:val="001000000000" w:firstRow="0" w:lastRow="0" w:firstColumn="1" w:lastColumn="0" w:oddVBand="0" w:evenVBand="0" w:oddHBand="0" w:evenHBand="0" w:firstRowFirstColumn="0" w:firstRowLastColumn="0" w:lastRowFirstColumn="0" w:lastRowLastColumn="0"/>
            <w:tcW w:w="2291" w:type="pct"/>
            <w:noWrap/>
            <w:vAlign w:val="bottom"/>
            <w:hideMark/>
          </w:tcPr>
          <w:p w:rsidRPr="001D7FA5" w:rsidR="00451EF5" w:rsidP="00451EF5" w:rsidRDefault="00451EF5" w14:paraId="68BAD8ED" w14:textId="3A74B8E9">
            <w:pPr>
              <w:jc w:val="center"/>
              <w:rPr>
                <w:rFonts w:eastAsia="Times New Roman"/>
                <w:b w:val="0"/>
                <w:color w:val="000000"/>
                <w:sz w:val="20"/>
                <w:szCs w:val="20"/>
              </w:rPr>
            </w:pPr>
            <w:r w:rsidRPr="001D7FA5">
              <w:rPr>
                <w:b w:val="0"/>
                <w:color w:val="000000"/>
                <w:sz w:val="20"/>
                <w:szCs w:val="20"/>
              </w:rPr>
              <w:t>ENEL</w:t>
            </w:r>
          </w:p>
        </w:tc>
        <w:tc>
          <w:tcPr>
            <w:tcW w:w="2709" w:type="pct"/>
            <w:noWrap/>
            <w:vAlign w:val="bottom"/>
            <w:hideMark/>
          </w:tcPr>
          <w:p w:rsidRPr="001D7FA5" w:rsidR="00451EF5" w:rsidP="00451EF5" w:rsidRDefault="00451EF5" w14:paraId="6320DA81" w14:textId="685F3D2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1D7FA5">
              <w:rPr>
                <w:color w:val="000000"/>
                <w:sz w:val="20"/>
                <w:szCs w:val="20"/>
              </w:rPr>
              <w:t>6</w:t>
            </w:r>
          </w:p>
        </w:tc>
      </w:tr>
      <w:tr w:rsidRPr="006E6062" w:rsidR="00451EF5" w14:paraId="0E8F98F7"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91" w:type="pct"/>
            <w:noWrap/>
            <w:vAlign w:val="bottom"/>
            <w:hideMark/>
          </w:tcPr>
          <w:p w:rsidRPr="001D7FA5" w:rsidR="00451EF5" w:rsidP="00451EF5" w:rsidRDefault="00451EF5" w14:paraId="7D65F1A3" w14:textId="297D6516">
            <w:pPr>
              <w:jc w:val="center"/>
              <w:rPr>
                <w:rFonts w:eastAsia="Times New Roman"/>
                <w:b w:val="0"/>
                <w:color w:val="000000"/>
                <w:sz w:val="20"/>
                <w:szCs w:val="20"/>
              </w:rPr>
            </w:pPr>
            <w:r w:rsidRPr="001D7FA5">
              <w:rPr>
                <w:b w:val="0"/>
                <w:color w:val="000000"/>
                <w:sz w:val="20"/>
                <w:szCs w:val="20"/>
              </w:rPr>
              <w:t xml:space="preserve">Total </w:t>
            </w:r>
          </w:p>
        </w:tc>
        <w:tc>
          <w:tcPr>
            <w:tcW w:w="2709" w:type="pct"/>
            <w:noWrap/>
            <w:vAlign w:val="bottom"/>
            <w:hideMark/>
          </w:tcPr>
          <w:p w:rsidRPr="001D7FA5" w:rsidR="00451EF5" w:rsidP="00451EF5" w:rsidRDefault="00451EF5" w14:paraId="4AF405CE" w14:textId="05082A7E">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rPr>
            </w:pPr>
            <w:r w:rsidRPr="001D7FA5">
              <w:rPr>
                <w:color w:val="000000"/>
                <w:sz w:val="20"/>
                <w:szCs w:val="20"/>
              </w:rPr>
              <w:t>1582</w:t>
            </w:r>
          </w:p>
        </w:tc>
      </w:tr>
    </w:tbl>
    <w:p w:rsidRPr="006E6062" w:rsidR="006B4C32" w:rsidP="006467ED" w:rsidRDefault="006B4C32" w14:paraId="39B8196A" w14:textId="05F21C5B">
      <w:pPr>
        <w:pStyle w:val="Descripcin"/>
        <w:keepNext/>
        <w:jc w:val="center"/>
      </w:pPr>
      <w:bookmarkStart w:name="_Toc215650556" w:id="195"/>
      <w:r w:rsidRPr="006E6062">
        <w:t xml:space="preserve">Tabla </w:t>
      </w:r>
      <w:r w:rsidRPr="006E6062">
        <w:fldChar w:fldCharType="begin"/>
      </w:r>
      <w:r w:rsidRPr="006E6062">
        <w:instrText>SEQ Tabla \* ARABIC</w:instrText>
      </w:r>
      <w:r w:rsidRPr="006E6062">
        <w:fldChar w:fldCharType="separate"/>
      </w:r>
      <w:r w:rsidR="00041DFA">
        <w:rPr>
          <w:noProof/>
        </w:rPr>
        <w:t>21</w:t>
      </w:r>
      <w:r w:rsidRPr="006E6062">
        <w:fldChar w:fldCharType="end"/>
      </w:r>
      <w:r w:rsidRPr="006E6062">
        <w:t xml:space="preserve"> FUERA DE SERVICIO CON </w:t>
      </w:r>
      <w:r w:rsidRPr="006E6062" w:rsidR="00463F58">
        <w:t>RESPONSABLE</w:t>
      </w:r>
      <w:bookmarkEnd w:id="195"/>
    </w:p>
    <w:p w:rsidRPr="006E6062" w:rsidR="005B55FD" w:rsidP="00A24961" w:rsidRDefault="003D13C5" w14:paraId="11238E3D" w14:textId="56F8129C">
      <w:pPr>
        <w:jc w:val="both"/>
      </w:pPr>
      <w:r w:rsidRPr="003D13C5">
        <w:t>Durante la vigencia del presente contrato se han reportado un total de once (11) siniestros, los cuales se encuentran en los siguientes estados: cuatro (4) están en trámite de revisión por parte del almacén de la SDSCJ para la emisión del Certificado de Inventario Fiscal; uno (1) no ha podido ser tramitado debido a una observación técnica realizada por el mismo almacén (Devolución de Informe Técnico); tres (3) ya han sido indemnizados; y los tres (3) restantes se encuentran actualmente en proceso de reclamación ante la aseguradora. A continuación, se relacionan la disponibilidad por cada uno de los subsistemas.</w:t>
      </w:r>
    </w:p>
    <w:tbl>
      <w:tblPr>
        <w:tblStyle w:val="Tabladelista4-nfasis1"/>
        <w:tblW w:w="0" w:type="auto"/>
        <w:tblLayout w:type="fixed"/>
        <w:tblLook w:val="04A0" w:firstRow="1" w:lastRow="0" w:firstColumn="1" w:lastColumn="0" w:noHBand="0" w:noVBand="1"/>
      </w:tblPr>
      <w:tblGrid>
        <w:gridCol w:w="2101"/>
        <w:gridCol w:w="1278"/>
        <w:gridCol w:w="1600"/>
        <w:gridCol w:w="1253"/>
        <w:gridCol w:w="1560"/>
        <w:gridCol w:w="1036"/>
      </w:tblGrid>
      <w:tr w:rsidRPr="00AD47E5" w:rsidR="00421899" w:rsidTr="00A24961" w14:paraId="5D349510" w14:textId="77777777">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rsidRPr="001D7FA5" w:rsidR="00421899" w:rsidP="00A24961" w:rsidRDefault="00421899" w14:paraId="343F4283" w14:textId="77777777">
            <w:pPr>
              <w:jc w:val="center"/>
              <w:rPr>
                <w:sz w:val="20"/>
                <w:szCs w:val="20"/>
              </w:rPr>
            </w:pPr>
            <w:r w:rsidRPr="001D7FA5">
              <w:rPr>
                <w:sz w:val="20"/>
                <w:szCs w:val="20"/>
              </w:rPr>
              <w:t>SUBSISTEMAS</w:t>
            </w:r>
          </w:p>
        </w:tc>
        <w:tc>
          <w:tcPr>
            <w:tcW w:w="1278" w:type="dxa"/>
            <w:noWrap/>
            <w:vAlign w:val="center"/>
            <w:hideMark/>
          </w:tcPr>
          <w:p w:rsidRPr="001D7FA5" w:rsidR="00421899" w:rsidP="00A24961" w:rsidRDefault="00421899" w14:paraId="79E75E59" w14:textId="77777777">
            <w:pPr>
              <w:jc w:val="center"/>
              <w:cnfStyle w:val="100000000000" w:firstRow="1" w:lastRow="0" w:firstColumn="0" w:lastColumn="0" w:oddVBand="0" w:evenVBand="0" w:oddHBand="0" w:evenHBand="0" w:firstRowFirstColumn="0" w:firstRowLastColumn="0" w:lastRowFirstColumn="0" w:lastRowLastColumn="0"/>
              <w:rPr>
                <w:sz w:val="20"/>
                <w:szCs w:val="20"/>
              </w:rPr>
            </w:pPr>
            <w:r w:rsidRPr="001D7FA5">
              <w:rPr>
                <w:sz w:val="20"/>
                <w:szCs w:val="20"/>
              </w:rPr>
              <w:t>CAIDA MASIVA</w:t>
            </w:r>
          </w:p>
        </w:tc>
        <w:tc>
          <w:tcPr>
            <w:tcW w:w="1600" w:type="dxa"/>
            <w:noWrap/>
            <w:vAlign w:val="center"/>
            <w:hideMark/>
          </w:tcPr>
          <w:p w:rsidRPr="001D7FA5" w:rsidR="00421899" w:rsidP="00A24961" w:rsidRDefault="00421899" w14:paraId="3C1B7677" w14:textId="77777777">
            <w:pPr>
              <w:jc w:val="center"/>
              <w:cnfStyle w:val="100000000000" w:firstRow="1" w:lastRow="0" w:firstColumn="0" w:lastColumn="0" w:oddVBand="0" w:evenVBand="0" w:oddHBand="0" w:evenHBand="0" w:firstRowFirstColumn="0" w:firstRowLastColumn="0" w:lastRowFirstColumn="0" w:lastRowLastColumn="0"/>
              <w:rPr>
                <w:sz w:val="20"/>
                <w:szCs w:val="20"/>
              </w:rPr>
            </w:pPr>
            <w:r w:rsidRPr="001D7FA5">
              <w:rPr>
                <w:sz w:val="20"/>
                <w:szCs w:val="20"/>
              </w:rPr>
              <w:t>FUERA DE SERVICIO</w:t>
            </w:r>
          </w:p>
        </w:tc>
        <w:tc>
          <w:tcPr>
            <w:tcW w:w="1253" w:type="dxa"/>
            <w:noWrap/>
            <w:vAlign w:val="center"/>
            <w:hideMark/>
          </w:tcPr>
          <w:p w:rsidRPr="001D7FA5" w:rsidR="00421899" w:rsidP="00A24961" w:rsidRDefault="00421899" w14:paraId="049C9012" w14:textId="77777777">
            <w:pPr>
              <w:jc w:val="center"/>
              <w:cnfStyle w:val="100000000000" w:firstRow="1" w:lastRow="0" w:firstColumn="0" w:lastColumn="0" w:oddVBand="0" w:evenVBand="0" w:oddHBand="0" w:evenHBand="0" w:firstRowFirstColumn="0" w:firstRowLastColumn="0" w:lastRowFirstColumn="0" w:lastRowLastColumn="0"/>
              <w:rPr>
                <w:sz w:val="20"/>
                <w:szCs w:val="20"/>
              </w:rPr>
            </w:pPr>
            <w:r w:rsidRPr="001D7FA5">
              <w:rPr>
                <w:sz w:val="20"/>
                <w:szCs w:val="20"/>
              </w:rPr>
              <w:t>OPERATIVA</w:t>
            </w:r>
          </w:p>
        </w:tc>
        <w:tc>
          <w:tcPr>
            <w:tcW w:w="1560" w:type="dxa"/>
            <w:noWrap/>
            <w:vAlign w:val="center"/>
            <w:hideMark/>
          </w:tcPr>
          <w:p w:rsidRPr="001D7FA5" w:rsidR="00421899" w:rsidP="00A24961" w:rsidRDefault="00421899" w14:paraId="054FB80B" w14:textId="77777777">
            <w:pPr>
              <w:jc w:val="center"/>
              <w:cnfStyle w:val="100000000000" w:firstRow="1" w:lastRow="0" w:firstColumn="0" w:lastColumn="0" w:oddVBand="0" w:evenVBand="0" w:oddHBand="0" w:evenHBand="0" w:firstRowFirstColumn="0" w:firstRowLastColumn="0" w:lastRowFirstColumn="0" w:lastRowLastColumn="0"/>
              <w:rPr>
                <w:sz w:val="20"/>
                <w:szCs w:val="20"/>
              </w:rPr>
            </w:pPr>
            <w:r w:rsidRPr="001D7FA5">
              <w:rPr>
                <w:sz w:val="20"/>
                <w:szCs w:val="20"/>
              </w:rPr>
              <w:t>OPERATIVA CON NOVEDAD</w:t>
            </w:r>
          </w:p>
        </w:tc>
        <w:tc>
          <w:tcPr>
            <w:tcW w:w="1036" w:type="dxa"/>
            <w:noWrap/>
            <w:vAlign w:val="center"/>
            <w:hideMark/>
          </w:tcPr>
          <w:p w:rsidRPr="001D7FA5" w:rsidR="00421899" w:rsidP="00A24961" w:rsidRDefault="00421899" w14:paraId="5E5425A2" w14:textId="77777777">
            <w:pPr>
              <w:jc w:val="center"/>
              <w:cnfStyle w:val="100000000000" w:firstRow="1" w:lastRow="0" w:firstColumn="0" w:lastColumn="0" w:oddVBand="0" w:evenVBand="0" w:oddHBand="0" w:evenHBand="0" w:firstRowFirstColumn="0" w:firstRowLastColumn="0" w:lastRowFirstColumn="0" w:lastRowLastColumn="0"/>
              <w:rPr>
                <w:sz w:val="20"/>
                <w:szCs w:val="20"/>
              </w:rPr>
            </w:pPr>
            <w:r w:rsidRPr="001D7FA5">
              <w:rPr>
                <w:sz w:val="20"/>
                <w:szCs w:val="20"/>
              </w:rPr>
              <w:t>TOTAL</w:t>
            </w:r>
          </w:p>
        </w:tc>
      </w:tr>
      <w:tr w:rsidRPr="00AD47E5" w:rsidR="00421899" w:rsidTr="00A24961" w14:paraId="1B77259E"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rsidRPr="001D7FA5" w:rsidR="00421899" w:rsidP="00A24961" w:rsidRDefault="00421899" w14:paraId="45475F27" w14:textId="5361CC2A">
            <w:pPr>
              <w:jc w:val="center"/>
              <w:rPr>
                <w:color w:val="000000"/>
                <w:sz w:val="20"/>
                <w:szCs w:val="20"/>
              </w:rPr>
            </w:pPr>
            <w:r w:rsidRPr="001D7FA5">
              <w:rPr>
                <w:color w:val="000000"/>
                <w:sz w:val="20"/>
                <w:szCs w:val="20"/>
              </w:rPr>
              <w:t xml:space="preserve">ESTACIONES DE </w:t>
            </w:r>
            <w:r w:rsidRPr="001D7FA5" w:rsidR="00D65946">
              <w:rPr>
                <w:color w:val="000000"/>
                <w:sz w:val="20"/>
                <w:szCs w:val="20"/>
              </w:rPr>
              <w:t>POLICÍA</w:t>
            </w:r>
          </w:p>
        </w:tc>
        <w:tc>
          <w:tcPr>
            <w:tcW w:w="1278" w:type="dxa"/>
            <w:noWrap/>
            <w:vAlign w:val="center"/>
            <w:hideMark/>
          </w:tcPr>
          <w:p w:rsidRPr="001D7FA5" w:rsidR="00421899" w:rsidP="00A24961" w:rsidRDefault="00421899" w14:paraId="5E1A3AED" w14:textId="77777777">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D7FA5">
              <w:rPr>
                <w:color w:val="000000"/>
                <w:sz w:val="20"/>
                <w:szCs w:val="20"/>
              </w:rPr>
              <w:t>0</w:t>
            </w:r>
          </w:p>
        </w:tc>
        <w:tc>
          <w:tcPr>
            <w:tcW w:w="1600" w:type="dxa"/>
            <w:noWrap/>
            <w:vAlign w:val="center"/>
            <w:hideMark/>
          </w:tcPr>
          <w:p w:rsidRPr="001D7FA5" w:rsidR="00421899" w:rsidP="00A24961" w:rsidRDefault="00421899" w14:paraId="2F53752F" w14:textId="77777777">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D7FA5">
              <w:rPr>
                <w:color w:val="000000"/>
                <w:sz w:val="20"/>
                <w:szCs w:val="20"/>
              </w:rPr>
              <w:t>45</w:t>
            </w:r>
          </w:p>
        </w:tc>
        <w:tc>
          <w:tcPr>
            <w:tcW w:w="1253" w:type="dxa"/>
            <w:noWrap/>
            <w:vAlign w:val="center"/>
            <w:hideMark/>
          </w:tcPr>
          <w:p w:rsidRPr="001D7FA5" w:rsidR="00421899" w:rsidP="00A24961" w:rsidRDefault="00421899" w14:paraId="2FC352CF" w14:textId="77777777">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D7FA5">
              <w:rPr>
                <w:color w:val="000000"/>
                <w:sz w:val="20"/>
                <w:szCs w:val="20"/>
              </w:rPr>
              <w:t>233</w:t>
            </w:r>
          </w:p>
        </w:tc>
        <w:tc>
          <w:tcPr>
            <w:tcW w:w="1560" w:type="dxa"/>
            <w:noWrap/>
            <w:vAlign w:val="center"/>
            <w:hideMark/>
          </w:tcPr>
          <w:p w:rsidRPr="001D7FA5" w:rsidR="00421899" w:rsidP="00A24961" w:rsidRDefault="00421899" w14:paraId="734C94A8" w14:textId="77777777">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D7FA5">
              <w:rPr>
                <w:color w:val="000000"/>
                <w:sz w:val="20"/>
                <w:szCs w:val="20"/>
              </w:rPr>
              <w:t>24</w:t>
            </w:r>
          </w:p>
        </w:tc>
        <w:tc>
          <w:tcPr>
            <w:tcW w:w="1036" w:type="dxa"/>
            <w:noWrap/>
            <w:vAlign w:val="center"/>
            <w:hideMark/>
          </w:tcPr>
          <w:p w:rsidRPr="001D7FA5" w:rsidR="00421899" w:rsidP="00A24961" w:rsidRDefault="00421899" w14:paraId="5BEFD97B" w14:textId="77777777">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D7FA5">
              <w:rPr>
                <w:color w:val="000000"/>
                <w:sz w:val="20"/>
                <w:szCs w:val="20"/>
              </w:rPr>
              <w:t>302</w:t>
            </w:r>
          </w:p>
        </w:tc>
      </w:tr>
      <w:tr w:rsidRPr="00AD47E5" w:rsidR="00421899" w:rsidTr="00A24961" w14:paraId="7EDFE386" w14:textId="77777777">
        <w:trPr>
          <w:trHeight w:val="315"/>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rsidRPr="001D7FA5" w:rsidR="00421899" w:rsidP="00A24961" w:rsidRDefault="00421899" w14:paraId="44EAE162" w14:textId="77777777">
            <w:pPr>
              <w:jc w:val="center"/>
              <w:rPr>
                <w:color w:val="000000"/>
                <w:sz w:val="20"/>
                <w:szCs w:val="20"/>
              </w:rPr>
            </w:pPr>
            <w:r w:rsidRPr="001D7FA5">
              <w:rPr>
                <w:color w:val="000000"/>
                <w:sz w:val="20"/>
                <w:szCs w:val="20"/>
              </w:rPr>
              <w:t>PROYECTO 350</w:t>
            </w:r>
          </w:p>
        </w:tc>
        <w:tc>
          <w:tcPr>
            <w:tcW w:w="1278" w:type="dxa"/>
            <w:noWrap/>
            <w:vAlign w:val="center"/>
            <w:hideMark/>
          </w:tcPr>
          <w:p w:rsidRPr="001D7FA5" w:rsidR="00421899" w:rsidP="00A24961" w:rsidRDefault="00421899" w14:paraId="01D55548" w14:textId="77777777">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D7FA5">
              <w:rPr>
                <w:color w:val="000000"/>
                <w:sz w:val="20"/>
                <w:szCs w:val="20"/>
              </w:rPr>
              <w:t>1</w:t>
            </w:r>
          </w:p>
        </w:tc>
        <w:tc>
          <w:tcPr>
            <w:tcW w:w="1600" w:type="dxa"/>
            <w:noWrap/>
            <w:vAlign w:val="center"/>
            <w:hideMark/>
          </w:tcPr>
          <w:p w:rsidRPr="001D7FA5" w:rsidR="00421899" w:rsidP="00A24961" w:rsidRDefault="00421899" w14:paraId="7035551D" w14:textId="77777777">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D7FA5">
              <w:rPr>
                <w:color w:val="000000"/>
                <w:sz w:val="20"/>
                <w:szCs w:val="20"/>
              </w:rPr>
              <w:t>112</w:t>
            </w:r>
          </w:p>
        </w:tc>
        <w:tc>
          <w:tcPr>
            <w:tcW w:w="1253" w:type="dxa"/>
            <w:noWrap/>
            <w:vAlign w:val="center"/>
            <w:hideMark/>
          </w:tcPr>
          <w:p w:rsidRPr="001D7FA5" w:rsidR="00421899" w:rsidP="00A24961" w:rsidRDefault="00421899" w14:paraId="490F2EF3" w14:textId="77777777">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D7FA5">
              <w:rPr>
                <w:color w:val="000000"/>
                <w:sz w:val="20"/>
                <w:szCs w:val="20"/>
              </w:rPr>
              <w:t>263</w:t>
            </w:r>
          </w:p>
        </w:tc>
        <w:tc>
          <w:tcPr>
            <w:tcW w:w="1560" w:type="dxa"/>
            <w:noWrap/>
            <w:vAlign w:val="center"/>
            <w:hideMark/>
          </w:tcPr>
          <w:p w:rsidRPr="001D7FA5" w:rsidR="00421899" w:rsidP="00A24961" w:rsidRDefault="00421899" w14:paraId="668902F5" w14:textId="77777777">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D7FA5">
              <w:rPr>
                <w:color w:val="000000"/>
                <w:sz w:val="20"/>
                <w:szCs w:val="20"/>
              </w:rPr>
              <w:t>57</w:t>
            </w:r>
          </w:p>
        </w:tc>
        <w:tc>
          <w:tcPr>
            <w:tcW w:w="1036" w:type="dxa"/>
            <w:noWrap/>
            <w:vAlign w:val="center"/>
            <w:hideMark/>
          </w:tcPr>
          <w:p w:rsidRPr="001D7FA5" w:rsidR="00421899" w:rsidP="00A24961" w:rsidRDefault="00421899" w14:paraId="31435350" w14:textId="77777777">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D7FA5">
              <w:rPr>
                <w:color w:val="000000"/>
                <w:sz w:val="20"/>
                <w:szCs w:val="20"/>
              </w:rPr>
              <w:t>433</w:t>
            </w:r>
          </w:p>
        </w:tc>
      </w:tr>
      <w:tr w:rsidRPr="00AD47E5" w:rsidR="00421899" w:rsidTr="00A24961" w14:paraId="360CC28D"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rsidRPr="001D7FA5" w:rsidR="00421899" w:rsidP="00A24961" w:rsidRDefault="00421899" w14:paraId="6E28861C" w14:textId="77777777">
            <w:pPr>
              <w:jc w:val="center"/>
              <w:rPr>
                <w:color w:val="000000"/>
                <w:sz w:val="20"/>
                <w:szCs w:val="20"/>
              </w:rPr>
            </w:pPr>
            <w:r w:rsidRPr="001D7FA5">
              <w:rPr>
                <w:color w:val="000000"/>
                <w:sz w:val="20"/>
                <w:szCs w:val="20"/>
              </w:rPr>
              <w:t>PROYECTO 732</w:t>
            </w:r>
          </w:p>
        </w:tc>
        <w:tc>
          <w:tcPr>
            <w:tcW w:w="1278" w:type="dxa"/>
            <w:noWrap/>
            <w:vAlign w:val="center"/>
            <w:hideMark/>
          </w:tcPr>
          <w:p w:rsidRPr="001D7FA5" w:rsidR="00421899" w:rsidP="00A24961" w:rsidRDefault="00421899" w14:paraId="23ADD8E2" w14:textId="77777777">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D7FA5">
              <w:rPr>
                <w:color w:val="000000"/>
                <w:sz w:val="20"/>
                <w:szCs w:val="20"/>
              </w:rPr>
              <w:t>12</w:t>
            </w:r>
          </w:p>
        </w:tc>
        <w:tc>
          <w:tcPr>
            <w:tcW w:w="1600" w:type="dxa"/>
            <w:noWrap/>
            <w:vAlign w:val="center"/>
            <w:hideMark/>
          </w:tcPr>
          <w:p w:rsidRPr="001D7FA5" w:rsidR="00421899" w:rsidP="00A24961" w:rsidRDefault="00421899" w14:paraId="5F66218E" w14:textId="77777777">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D7FA5">
              <w:rPr>
                <w:color w:val="000000"/>
                <w:sz w:val="20"/>
                <w:szCs w:val="20"/>
              </w:rPr>
              <w:t>365</w:t>
            </w:r>
          </w:p>
        </w:tc>
        <w:tc>
          <w:tcPr>
            <w:tcW w:w="1253" w:type="dxa"/>
            <w:noWrap/>
            <w:vAlign w:val="center"/>
            <w:hideMark/>
          </w:tcPr>
          <w:p w:rsidRPr="001D7FA5" w:rsidR="00421899" w:rsidP="00A24961" w:rsidRDefault="00421899" w14:paraId="6C221B0D" w14:textId="77777777">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D7FA5">
              <w:rPr>
                <w:color w:val="000000"/>
                <w:sz w:val="20"/>
                <w:szCs w:val="20"/>
              </w:rPr>
              <w:t>992</w:t>
            </w:r>
          </w:p>
        </w:tc>
        <w:tc>
          <w:tcPr>
            <w:tcW w:w="1560" w:type="dxa"/>
            <w:noWrap/>
            <w:vAlign w:val="center"/>
            <w:hideMark/>
          </w:tcPr>
          <w:p w:rsidRPr="001D7FA5" w:rsidR="00421899" w:rsidP="00A24961" w:rsidRDefault="00421899" w14:paraId="7374B316" w14:textId="77777777">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D7FA5">
              <w:rPr>
                <w:color w:val="000000"/>
                <w:sz w:val="20"/>
                <w:szCs w:val="20"/>
              </w:rPr>
              <w:t>272</w:t>
            </w:r>
          </w:p>
        </w:tc>
        <w:tc>
          <w:tcPr>
            <w:tcW w:w="1036" w:type="dxa"/>
            <w:noWrap/>
            <w:vAlign w:val="center"/>
            <w:hideMark/>
          </w:tcPr>
          <w:p w:rsidRPr="001D7FA5" w:rsidR="00421899" w:rsidP="00A24961" w:rsidRDefault="00421899" w14:paraId="5F074C73" w14:textId="77777777">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D7FA5">
              <w:rPr>
                <w:color w:val="000000"/>
                <w:sz w:val="20"/>
                <w:szCs w:val="20"/>
              </w:rPr>
              <w:t>1641</w:t>
            </w:r>
          </w:p>
        </w:tc>
      </w:tr>
      <w:tr w:rsidRPr="00AD47E5" w:rsidR="00421899" w:rsidTr="00A24961" w14:paraId="14A12A11" w14:textId="77777777">
        <w:trPr>
          <w:trHeight w:val="315"/>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rsidRPr="001D7FA5" w:rsidR="00421899" w:rsidP="00A24961" w:rsidRDefault="00421899" w14:paraId="22906ED8" w14:textId="2DACA2A9">
            <w:pPr>
              <w:jc w:val="center"/>
              <w:rPr>
                <w:color w:val="000000"/>
                <w:sz w:val="20"/>
                <w:szCs w:val="20"/>
              </w:rPr>
            </w:pPr>
            <w:r w:rsidRPr="001D7FA5">
              <w:rPr>
                <w:color w:val="000000"/>
                <w:sz w:val="20"/>
                <w:szCs w:val="20"/>
              </w:rPr>
              <w:t xml:space="preserve">PROYECTO </w:t>
            </w:r>
            <w:r w:rsidRPr="001D7FA5" w:rsidR="009F2D50">
              <w:rPr>
                <w:color w:val="000000"/>
                <w:sz w:val="20"/>
                <w:szCs w:val="20"/>
              </w:rPr>
              <w:t>ALCALDÍA</w:t>
            </w:r>
          </w:p>
        </w:tc>
        <w:tc>
          <w:tcPr>
            <w:tcW w:w="1278" w:type="dxa"/>
            <w:noWrap/>
            <w:vAlign w:val="center"/>
            <w:hideMark/>
          </w:tcPr>
          <w:p w:rsidRPr="001D7FA5" w:rsidR="00421899" w:rsidP="00A24961" w:rsidRDefault="00421899" w14:paraId="19F92339" w14:textId="77777777">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D7FA5">
              <w:rPr>
                <w:color w:val="000000"/>
                <w:sz w:val="20"/>
                <w:szCs w:val="20"/>
              </w:rPr>
              <w:t>25</w:t>
            </w:r>
          </w:p>
        </w:tc>
        <w:tc>
          <w:tcPr>
            <w:tcW w:w="1600" w:type="dxa"/>
            <w:noWrap/>
            <w:vAlign w:val="center"/>
            <w:hideMark/>
          </w:tcPr>
          <w:p w:rsidRPr="001D7FA5" w:rsidR="00421899" w:rsidP="00A24961" w:rsidRDefault="00421899" w14:paraId="05C8F184" w14:textId="77777777">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D7FA5">
              <w:rPr>
                <w:color w:val="000000"/>
                <w:sz w:val="20"/>
                <w:szCs w:val="20"/>
              </w:rPr>
              <w:t>394</w:t>
            </w:r>
          </w:p>
        </w:tc>
        <w:tc>
          <w:tcPr>
            <w:tcW w:w="1253" w:type="dxa"/>
            <w:noWrap/>
            <w:vAlign w:val="center"/>
            <w:hideMark/>
          </w:tcPr>
          <w:p w:rsidRPr="001D7FA5" w:rsidR="00421899" w:rsidP="00A24961" w:rsidRDefault="00421899" w14:paraId="08E60416" w14:textId="77777777">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D7FA5">
              <w:rPr>
                <w:color w:val="000000"/>
                <w:sz w:val="20"/>
                <w:szCs w:val="20"/>
              </w:rPr>
              <w:t>1063</w:t>
            </w:r>
          </w:p>
        </w:tc>
        <w:tc>
          <w:tcPr>
            <w:tcW w:w="1560" w:type="dxa"/>
            <w:noWrap/>
            <w:vAlign w:val="center"/>
            <w:hideMark/>
          </w:tcPr>
          <w:p w:rsidRPr="001D7FA5" w:rsidR="00421899" w:rsidP="00A24961" w:rsidRDefault="00421899" w14:paraId="7B377D21" w14:textId="77777777">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D7FA5">
              <w:rPr>
                <w:color w:val="000000"/>
                <w:sz w:val="20"/>
                <w:szCs w:val="20"/>
              </w:rPr>
              <w:t>192</w:t>
            </w:r>
          </w:p>
        </w:tc>
        <w:tc>
          <w:tcPr>
            <w:tcW w:w="1036" w:type="dxa"/>
            <w:noWrap/>
            <w:vAlign w:val="center"/>
            <w:hideMark/>
          </w:tcPr>
          <w:p w:rsidRPr="001D7FA5" w:rsidR="00421899" w:rsidP="00A24961" w:rsidRDefault="00421899" w14:paraId="1AC86396" w14:textId="77777777">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D7FA5">
              <w:rPr>
                <w:color w:val="000000"/>
                <w:sz w:val="20"/>
                <w:szCs w:val="20"/>
              </w:rPr>
              <w:t>1674</w:t>
            </w:r>
          </w:p>
        </w:tc>
      </w:tr>
      <w:tr w:rsidRPr="00AD47E5" w:rsidR="00421899" w:rsidTr="00A24961" w14:paraId="69C06C42"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rsidRPr="001D7FA5" w:rsidR="00421899" w:rsidP="00A24961" w:rsidRDefault="00421899" w14:paraId="05D786FA" w14:textId="77777777">
            <w:pPr>
              <w:jc w:val="center"/>
              <w:rPr>
                <w:color w:val="000000"/>
                <w:sz w:val="20"/>
                <w:szCs w:val="20"/>
              </w:rPr>
            </w:pPr>
            <w:r w:rsidRPr="001D7FA5">
              <w:rPr>
                <w:color w:val="000000"/>
                <w:sz w:val="20"/>
                <w:szCs w:val="20"/>
              </w:rPr>
              <w:t>PROYECTO CAI</w:t>
            </w:r>
          </w:p>
        </w:tc>
        <w:tc>
          <w:tcPr>
            <w:tcW w:w="1278" w:type="dxa"/>
            <w:noWrap/>
            <w:vAlign w:val="center"/>
            <w:hideMark/>
          </w:tcPr>
          <w:p w:rsidRPr="001D7FA5" w:rsidR="00421899" w:rsidP="00A24961" w:rsidRDefault="00421899" w14:paraId="3861CC29" w14:textId="77777777">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D7FA5">
              <w:rPr>
                <w:color w:val="000000"/>
                <w:sz w:val="20"/>
                <w:szCs w:val="20"/>
              </w:rPr>
              <w:t>0</w:t>
            </w:r>
          </w:p>
        </w:tc>
        <w:tc>
          <w:tcPr>
            <w:tcW w:w="1600" w:type="dxa"/>
            <w:noWrap/>
            <w:vAlign w:val="center"/>
            <w:hideMark/>
          </w:tcPr>
          <w:p w:rsidRPr="001D7FA5" w:rsidR="00421899" w:rsidP="00A24961" w:rsidRDefault="00421899" w14:paraId="1AE2023C" w14:textId="77777777">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D7FA5">
              <w:rPr>
                <w:color w:val="000000"/>
                <w:sz w:val="20"/>
                <w:szCs w:val="20"/>
              </w:rPr>
              <w:t>148</w:t>
            </w:r>
          </w:p>
        </w:tc>
        <w:tc>
          <w:tcPr>
            <w:tcW w:w="1253" w:type="dxa"/>
            <w:noWrap/>
            <w:vAlign w:val="center"/>
            <w:hideMark/>
          </w:tcPr>
          <w:p w:rsidRPr="001D7FA5" w:rsidR="00421899" w:rsidP="00A24961" w:rsidRDefault="00421899" w14:paraId="6B7C7A42" w14:textId="77777777">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D7FA5">
              <w:rPr>
                <w:color w:val="000000"/>
                <w:sz w:val="20"/>
                <w:szCs w:val="20"/>
              </w:rPr>
              <w:t>353</w:t>
            </w:r>
          </w:p>
        </w:tc>
        <w:tc>
          <w:tcPr>
            <w:tcW w:w="1560" w:type="dxa"/>
            <w:noWrap/>
            <w:vAlign w:val="center"/>
            <w:hideMark/>
          </w:tcPr>
          <w:p w:rsidRPr="001D7FA5" w:rsidR="00421899" w:rsidP="00A24961" w:rsidRDefault="00421899" w14:paraId="216B143D" w14:textId="77777777">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D7FA5">
              <w:rPr>
                <w:color w:val="000000"/>
                <w:sz w:val="20"/>
                <w:szCs w:val="20"/>
              </w:rPr>
              <w:t>9</w:t>
            </w:r>
          </w:p>
        </w:tc>
        <w:tc>
          <w:tcPr>
            <w:tcW w:w="1036" w:type="dxa"/>
            <w:noWrap/>
            <w:vAlign w:val="center"/>
            <w:hideMark/>
          </w:tcPr>
          <w:p w:rsidRPr="001D7FA5" w:rsidR="00421899" w:rsidP="00A24961" w:rsidRDefault="00421899" w14:paraId="23F42F1F" w14:textId="77777777">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D7FA5">
              <w:rPr>
                <w:color w:val="000000"/>
                <w:sz w:val="20"/>
                <w:szCs w:val="20"/>
              </w:rPr>
              <w:t>510</w:t>
            </w:r>
          </w:p>
        </w:tc>
      </w:tr>
      <w:tr w:rsidRPr="00AD47E5" w:rsidR="00421899" w:rsidTr="00A24961" w14:paraId="7572E526" w14:textId="77777777">
        <w:trPr>
          <w:trHeight w:val="315"/>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rsidRPr="001D7FA5" w:rsidR="00421899" w:rsidP="00A24961" w:rsidRDefault="00421899" w14:paraId="1606226E" w14:textId="77777777">
            <w:pPr>
              <w:jc w:val="center"/>
              <w:rPr>
                <w:color w:val="000000"/>
                <w:sz w:val="20"/>
                <w:szCs w:val="20"/>
              </w:rPr>
            </w:pPr>
            <w:r w:rsidRPr="001D7FA5">
              <w:rPr>
                <w:color w:val="000000"/>
                <w:sz w:val="20"/>
                <w:szCs w:val="20"/>
              </w:rPr>
              <w:t>PROYECTO COLEGIOS</w:t>
            </w:r>
          </w:p>
        </w:tc>
        <w:tc>
          <w:tcPr>
            <w:tcW w:w="1278" w:type="dxa"/>
            <w:noWrap/>
            <w:vAlign w:val="center"/>
            <w:hideMark/>
          </w:tcPr>
          <w:p w:rsidRPr="001D7FA5" w:rsidR="00421899" w:rsidP="00A24961" w:rsidRDefault="00421899" w14:paraId="04639282" w14:textId="77777777">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D7FA5">
              <w:rPr>
                <w:color w:val="000000"/>
                <w:sz w:val="20"/>
                <w:szCs w:val="20"/>
              </w:rPr>
              <w:t>0</w:t>
            </w:r>
          </w:p>
        </w:tc>
        <w:tc>
          <w:tcPr>
            <w:tcW w:w="1600" w:type="dxa"/>
            <w:noWrap/>
            <w:vAlign w:val="center"/>
            <w:hideMark/>
          </w:tcPr>
          <w:p w:rsidRPr="001D7FA5" w:rsidR="00421899" w:rsidP="00A24961" w:rsidRDefault="00421899" w14:paraId="7AF82FB5" w14:textId="77777777">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D7FA5">
              <w:rPr>
                <w:color w:val="000000"/>
                <w:sz w:val="20"/>
                <w:szCs w:val="20"/>
              </w:rPr>
              <w:t>160</w:t>
            </w:r>
          </w:p>
        </w:tc>
        <w:tc>
          <w:tcPr>
            <w:tcW w:w="1253" w:type="dxa"/>
            <w:noWrap/>
            <w:vAlign w:val="center"/>
            <w:hideMark/>
          </w:tcPr>
          <w:p w:rsidRPr="001D7FA5" w:rsidR="00421899" w:rsidP="00A24961" w:rsidRDefault="00421899" w14:paraId="1E4B3295" w14:textId="77777777">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D7FA5">
              <w:rPr>
                <w:color w:val="000000"/>
                <w:sz w:val="20"/>
                <w:szCs w:val="20"/>
              </w:rPr>
              <w:t>32</w:t>
            </w:r>
          </w:p>
        </w:tc>
        <w:tc>
          <w:tcPr>
            <w:tcW w:w="1560" w:type="dxa"/>
            <w:noWrap/>
            <w:vAlign w:val="center"/>
            <w:hideMark/>
          </w:tcPr>
          <w:p w:rsidRPr="001D7FA5" w:rsidR="00421899" w:rsidP="00A24961" w:rsidRDefault="00421899" w14:paraId="45E05379" w14:textId="77777777">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D7FA5">
              <w:rPr>
                <w:color w:val="000000"/>
                <w:sz w:val="20"/>
                <w:szCs w:val="20"/>
              </w:rPr>
              <w:t>43</w:t>
            </w:r>
          </w:p>
        </w:tc>
        <w:tc>
          <w:tcPr>
            <w:tcW w:w="1036" w:type="dxa"/>
            <w:noWrap/>
            <w:vAlign w:val="center"/>
            <w:hideMark/>
          </w:tcPr>
          <w:p w:rsidRPr="001D7FA5" w:rsidR="00421899" w:rsidP="00A24961" w:rsidRDefault="00421899" w14:paraId="49EF1E86" w14:textId="77777777">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D7FA5">
              <w:rPr>
                <w:color w:val="000000"/>
                <w:sz w:val="20"/>
                <w:szCs w:val="20"/>
              </w:rPr>
              <w:t>235</w:t>
            </w:r>
          </w:p>
        </w:tc>
      </w:tr>
      <w:tr w:rsidRPr="00AD47E5" w:rsidR="00421899" w:rsidTr="00A24961" w14:paraId="13089C53"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rsidRPr="001D7FA5" w:rsidR="00421899" w:rsidP="00A24961" w:rsidRDefault="00421899" w14:paraId="53CDE747" w14:textId="77777777">
            <w:pPr>
              <w:jc w:val="center"/>
              <w:rPr>
                <w:color w:val="000000"/>
                <w:sz w:val="20"/>
                <w:szCs w:val="20"/>
              </w:rPr>
            </w:pPr>
            <w:r w:rsidRPr="001D7FA5">
              <w:rPr>
                <w:color w:val="000000"/>
                <w:sz w:val="20"/>
                <w:szCs w:val="20"/>
              </w:rPr>
              <w:t>PROYECTO CTP</w:t>
            </w:r>
          </w:p>
        </w:tc>
        <w:tc>
          <w:tcPr>
            <w:tcW w:w="1278" w:type="dxa"/>
            <w:noWrap/>
            <w:vAlign w:val="center"/>
            <w:hideMark/>
          </w:tcPr>
          <w:p w:rsidRPr="001D7FA5" w:rsidR="00421899" w:rsidP="00A24961" w:rsidRDefault="00421899" w14:paraId="1D2E6E07" w14:textId="77777777">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D7FA5">
              <w:rPr>
                <w:color w:val="000000"/>
                <w:sz w:val="20"/>
                <w:szCs w:val="20"/>
              </w:rPr>
              <w:t>0</w:t>
            </w:r>
          </w:p>
        </w:tc>
        <w:tc>
          <w:tcPr>
            <w:tcW w:w="1600" w:type="dxa"/>
            <w:noWrap/>
            <w:vAlign w:val="center"/>
            <w:hideMark/>
          </w:tcPr>
          <w:p w:rsidRPr="001D7FA5" w:rsidR="00421899" w:rsidP="00A24961" w:rsidRDefault="00421899" w14:paraId="193FD737" w14:textId="77777777">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D7FA5">
              <w:rPr>
                <w:color w:val="000000"/>
                <w:sz w:val="20"/>
                <w:szCs w:val="20"/>
              </w:rPr>
              <w:t>11</w:t>
            </w:r>
          </w:p>
        </w:tc>
        <w:tc>
          <w:tcPr>
            <w:tcW w:w="1253" w:type="dxa"/>
            <w:noWrap/>
            <w:vAlign w:val="center"/>
            <w:hideMark/>
          </w:tcPr>
          <w:p w:rsidRPr="001D7FA5" w:rsidR="00421899" w:rsidP="00A24961" w:rsidRDefault="00421899" w14:paraId="41301632" w14:textId="77777777">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D7FA5">
              <w:rPr>
                <w:color w:val="000000"/>
                <w:sz w:val="20"/>
                <w:szCs w:val="20"/>
              </w:rPr>
              <w:t>93</w:t>
            </w:r>
          </w:p>
        </w:tc>
        <w:tc>
          <w:tcPr>
            <w:tcW w:w="1560" w:type="dxa"/>
            <w:noWrap/>
            <w:vAlign w:val="center"/>
            <w:hideMark/>
          </w:tcPr>
          <w:p w:rsidRPr="001D7FA5" w:rsidR="00421899" w:rsidP="00A24961" w:rsidRDefault="00421899" w14:paraId="6CD0655C" w14:textId="77777777">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D7FA5">
              <w:rPr>
                <w:color w:val="000000"/>
                <w:sz w:val="20"/>
                <w:szCs w:val="20"/>
              </w:rPr>
              <w:t>0</w:t>
            </w:r>
          </w:p>
        </w:tc>
        <w:tc>
          <w:tcPr>
            <w:tcW w:w="1036" w:type="dxa"/>
            <w:noWrap/>
            <w:vAlign w:val="center"/>
            <w:hideMark/>
          </w:tcPr>
          <w:p w:rsidRPr="001D7FA5" w:rsidR="00421899" w:rsidP="00A24961" w:rsidRDefault="00421899" w14:paraId="11CD7B87" w14:textId="77777777">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D7FA5">
              <w:rPr>
                <w:color w:val="000000"/>
                <w:sz w:val="20"/>
                <w:szCs w:val="20"/>
              </w:rPr>
              <w:t>104</w:t>
            </w:r>
          </w:p>
        </w:tc>
      </w:tr>
      <w:tr w:rsidRPr="00AD47E5" w:rsidR="00421899" w:rsidTr="00A24961" w14:paraId="70C6558B" w14:textId="77777777">
        <w:trPr>
          <w:trHeight w:val="315"/>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rsidRPr="001D7FA5" w:rsidR="00421899" w:rsidP="00A24961" w:rsidRDefault="00421899" w14:paraId="4C61CB0F" w14:textId="77777777">
            <w:pPr>
              <w:jc w:val="center"/>
              <w:rPr>
                <w:color w:val="000000"/>
                <w:sz w:val="20"/>
                <w:szCs w:val="20"/>
              </w:rPr>
            </w:pPr>
            <w:r w:rsidRPr="001D7FA5">
              <w:rPr>
                <w:color w:val="000000"/>
                <w:sz w:val="20"/>
                <w:szCs w:val="20"/>
              </w:rPr>
              <w:t>PROYECTO ESU-C4</w:t>
            </w:r>
          </w:p>
        </w:tc>
        <w:tc>
          <w:tcPr>
            <w:tcW w:w="1278" w:type="dxa"/>
            <w:noWrap/>
            <w:vAlign w:val="center"/>
            <w:hideMark/>
          </w:tcPr>
          <w:p w:rsidRPr="001D7FA5" w:rsidR="00421899" w:rsidP="00A24961" w:rsidRDefault="00421899" w14:paraId="5EB7CD0C" w14:textId="77777777">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D7FA5">
              <w:rPr>
                <w:color w:val="000000"/>
                <w:sz w:val="20"/>
                <w:szCs w:val="20"/>
              </w:rPr>
              <w:t>6</w:t>
            </w:r>
          </w:p>
        </w:tc>
        <w:tc>
          <w:tcPr>
            <w:tcW w:w="1600" w:type="dxa"/>
            <w:noWrap/>
            <w:vAlign w:val="center"/>
            <w:hideMark/>
          </w:tcPr>
          <w:p w:rsidRPr="001D7FA5" w:rsidR="00421899" w:rsidP="00A24961" w:rsidRDefault="00421899" w14:paraId="4C4233F4" w14:textId="77777777">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D7FA5">
              <w:rPr>
                <w:color w:val="000000"/>
                <w:sz w:val="20"/>
                <w:szCs w:val="20"/>
              </w:rPr>
              <w:t>130</w:t>
            </w:r>
          </w:p>
        </w:tc>
        <w:tc>
          <w:tcPr>
            <w:tcW w:w="1253" w:type="dxa"/>
            <w:noWrap/>
            <w:vAlign w:val="center"/>
            <w:hideMark/>
          </w:tcPr>
          <w:p w:rsidRPr="001D7FA5" w:rsidR="00421899" w:rsidP="00A24961" w:rsidRDefault="00421899" w14:paraId="22CFF561" w14:textId="77777777">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D7FA5">
              <w:rPr>
                <w:color w:val="000000"/>
                <w:sz w:val="20"/>
                <w:szCs w:val="20"/>
              </w:rPr>
              <w:t>159</w:t>
            </w:r>
          </w:p>
        </w:tc>
        <w:tc>
          <w:tcPr>
            <w:tcW w:w="1560" w:type="dxa"/>
            <w:noWrap/>
            <w:vAlign w:val="center"/>
            <w:hideMark/>
          </w:tcPr>
          <w:p w:rsidRPr="001D7FA5" w:rsidR="00421899" w:rsidP="00A24961" w:rsidRDefault="00421899" w14:paraId="1F0546A2" w14:textId="77777777">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D7FA5">
              <w:rPr>
                <w:color w:val="000000"/>
                <w:sz w:val="20"/>
                <w:szCs w:val="20"/>
              </w:rPr>
              <w:t>30</w:t>
            </w:r>
          </w:p>
        </w:tc>
        <w:tc>
          <w:tcPr>
            <w:tcW w:w="1036" w:type="dxa"/>
            <w:noWrap/>
            <w:vAlign w:val="center"/>
            <w:hideMark/>
          </w:tcPr>
          <w:p w:rsidRPr="001D7FA5" w:rsidR="00421899" w:rsidP="00A24961" w:rsidRDefault="00421899" w14:paraId="287377C4" w14:textId="77777777">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D7FA5">
              <w:rPr>
                <w:color w:val="000000"/>
                <w:sz w:val="20"/>
                <w:szCs w:val="20"/>
              </w:rPr>
              <w:t>325</w:t>
            </w:r>
          </w:p>
        </w:tc>
      </w:tr>
      <w:tr w:rsidRPr="00AD47E5" w:rsidR="00421899" w:rsidTr="00A24961" w14:paraId="014AB847"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rsidRPr="001D7FA5" w:rsidR="00421899" w:rsidP="00A24961" w:rsidRDefault="00421899" w14:paraId="03CCB04F" w14:textId="77777777">
            <w:pPr>
              <w:jc w:val="center"/>
              <w:rPr>
                <w:color w:val="000000"/>
                <w:sz w:val="20"/>
                <w:szCs w:val="20"/>
              </w:rPr>
            </w:pPr>
            <w:r w:rsidRPr="001D7FA5">
              <w:rPr>
                <w:color w:val="000000"/>
                <w:sz w:val="20"/>
                <w:szCs w:val="20"/>
              </w:rPr>
              <w:t>PROYECTO ESU-ESTADIO</w:t>
            </w:r>
          </w:p>
        </w:tc>
        <w:tc>
          <w:tcPr>
            <w:tcW w:w="1278" w:type="dxa"/>
            <w:noWrap/>
            <w:vAlign w:val="center"/>
            <w:hideMark/>
          </w:tcPr>
          <w:p w:rsidRPr="001D7FA5" w:rsidR="00421899" w:rsidP="00A24961" w:rsidRDefault="00421899" w14:paraId="5E946F16" w14:textId="77777777">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D7FA5">
              <w:rPr>
                <w:color w:val="000000"/>
                <w:sz w:val="20"/>
                <w:szCs w:val="20"/>
              </w:rPr>
              <w:t>0</w:t>
            </w:r>
          </w:p>
        </w:tc>
        <w:tc>
          <w:tcPr>
            <w:tcW w:w="1600" w:type="dxa"/>
            <w:noWrap/>
            <w:vAlign w:val="center"/>
            <w:hideMark/>
          </w:tcPr>
          <w:p w:rsidRPr="001D7FA5" w:rsidR="00421899" w:rsidP="00A24961" w:rsidRDefault="00421899" w14:paraId="7F767528" w14:textId="77777777">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D7FA5">
              <w:rPr>
                <w:color w:val="000000"/>
                <w:sz w:val="20"/>
                <w:szCs w:val="20"/>
              </w:rPr>
              <w:t>2</w:t>
            </w:r>
          </w:p>
        </w:tc>
        <w:tc>
          <w:tcPr>
            <w:tcW w:w="1253" w:type="dxa"/>
            <w:noWrap/>
            <w:vAlign w:val="center"/>
            <w:hideMark/>
          </w:tcPr>
          <w:p w:rsidRPr="001D7FA5" w:rsidR="00421899" w:rsidP="00A24961" w:rsidRDefault="00421899" w14:paraId="7E797B62" w14:textId="77777777">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D7FA5">
              <w:rPr>
                <w:color w:val="000000"/>
                <w:sz w:val="20"/>
                <w:szCs w:val="20"/>
              </w:rPr>
              <w:t>56</w:t>
            </w:r>
          </w:p>
        </w:tc>
        <w:tc>
          <w:tcPr>
            <w:tcW w:w="1560" w:type="dxa"/>
            <w:noWrap/>
            <w:vAlign w:val="center"/>
            <w:hideMark/>
          </w:tcPr>
          <w:p w:rsidRPr="001D7FA5" w:rsidR="00421899" w:rsidP="00A24961" w:rsidRDefault="00421899" w14:paraId="157F688C" w14:textId="77777777">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D7FA5">
              <w:rPr>
                <w:color w:val="000000"/>
                <w:sz w:val="20"/>
                <w:szCs w:val="20"/>
              </w:rPr>
              <w:t>0</w:t>
            </w:r>
          </w:p>
        </w:tc>
        <w:tc>
          <w:tcPr>
            <w:tcW w:w="1036" w:type="dxa"/>
            <w:noWrap/>
            <w:vAlign w:val="center"/>
            <w:hideMark/>
          </w:tcPr>
          <w:p w:rsidRPr="001D7FA5" w:rsidR="00421899" w:rsidP="00A24961" w:rsidRDefault="00421899" w14:paraId="53DA85C5" w14:textId="77777777">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D7FA5">
              <w:rPr>
                <w:color w:val="000000"/>
                <w:sz w:val="20"/>
                <w:szCs w:val="20"/>
              </w:rPr>
              <w:t>58</w:t>
            </w:r>
          </w:p>
        </w:tc>
      </w:tr>
      <w:tr w:rsidRPr="00AD47E5" w:rsidR="00421899" w:rsidTr="00A24961" w14:paraId="6208D5F9" w14:textId="77777777">
        <w:trPr>
          <w:trHeight w:val="300"/>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rsidRPr="001D7FA5" w:rsidR="00421899" w:rsidP="00A24961" w:rsidRDefault="00421899" w14:paraId="2A8C29E0" w14:textId="77777777">
            <w:pPr>
              <w:jc w:val="center"/>
              <w:rPr>
                <w:color w:val="000000"/>
                <w:sz w:val="20"/>
                <w:szCs w:val="20"/>
              </w:rPr>
            </w:pPr>
            <w:r w:rsidRPr="001D7FA5">
              <w:rPr>
                <w:color w:val="000000"/>
                <w:sz w:val="20"/>
                <w:szCs w:val="20"/>
              </w:rPr>
              <w:t>PROYECTO FVS</w:t>
            </w:r>
          </w:p>
        </w:tc>
        <w:tc>
          <w:tcPr>
            <w:tcW w:w="1278" w:type="dxa"/>
            <w:noWrap/>
            <w:vAlign w:val="center"/>
            <w:hideMark/>
          </w:tcPr>
          <w:p w:rsidRPr="001D7FA5" w:rsidR="00421899" w:rsidP="00A24961" w:rsidRDefault="00421899" w14:paraId="5E2F450D" w14:textId="77777777">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D7FA5">
              <w:rPr>
                <w:color w:val="000000"/>
                <w:sz w:val="20"/>
                <w:szCs w:val="20"/>
              </w:rPr>
              <w:t>0</w:t>
            </w:r>
          </w:p>
        </w:tc>
        <w:tc>
          <w:tcPr>
            <w:tcW w:w="1600" w:type="dxa"/>
            <w:noWrap/>
            <w:vAlign w:val="center"/>
            <w:hideMark/>
          </w:tcPr>
          <w:p w:rsidRPr="001D7FA5" w:rsidR="00421899" w:rsidP="00A24961" w:rsidRDefault="00421899" w14:paraId="5678DE6C" w14:textId="77777777">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D7FA5">
              <w:rPr>
                <w:color w:val="000000"/>
                <w:sz w:val="20"/>
                <w:szCs w:val="20"/>
              </w:rPr>
              <w:t>135</w:t>
            </w:r>
          </w:p>
        </w:tc>
        <w:tc>
          <w:tcPr>
            <w:tcW w:w="1253" w:type="dxa"/>
            <w:noWrap/>
            <w:vAlign w:val="center"/>
            <w:hideMark/>
          </w:tcPr>
          <w:p w:rsidRPr="001D7FA5" w:rsidR="00421899" w:rsidP="00A24961" w:rsidRDefault="00421899" w14:paraId="75F9BD88" w14:textId="77777777">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D7FA5">
              <w:rPr>
                <w:color w:val="000000"/>
                <w:sz w:val="20"/>
                <w:szCs w:val="20"/>
              </w:rPr>
              <w:t>199</w:t>
            </w:r>
          </w:p>
        </w:tc>
        <w:tc>
          <w:tcPr>
            <w:tcW w:w="1560" w:type="dxa"/>
            <w:noWrap/>
            <w:vAlign w:val="center"/>
            <w:hideMark/>
          </w:tcPr>
          <w:p w:rsidRPr="001D7FA5" w:rsidR="00421899" w:rsidP="00A24961" w:rsidRDefault="00421899" w14:paraId="08E9049E" w14:textId="77777777">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D7FA5">
              <w:rPr>
                <w:color w:val="000000"/>
                <w:sz w:val="20"/>
                <w:szCs w:val="20"/>
              </w:rPr>
              <w:t>44</w:t>
            </w:r>
          </w:p>
        </w:tc>
        <w:tc>
          <w:tcPr>
            <w:tcW w:w="1036" w:type="dxa"/>
            <w:noWrap/>
            <w:vAlign w:val="center"/>
            <w:hideMark/>
          </w:tcPr>
          <w:p w:rsidRPr="001D7FA5" w:rsidR="00421899" w:rsidP="00A24961" w:rsidRDefault="00421899" w14:paraId="6E62DEC3" w14:textId="77777777">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D7FA5">
              <w:rPr>
                <w:color w:val="000000"/>
                <w:sz w:val="20"/>
                <w:szCs w:val="20"/>
              </w:rPr>
              <w:t>378</w:t>
            </w:r>
          </w:p>
        </w:tc>
      </w:tr>
      <w:tr w:rsidRPr="00AD47E5" w:rsidR="00421899" w:rsidTr="00A24961" w14:paraId="65BFA2EB"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rsidRPr="001D7FA5" w:rsidR="00421899" w:rsidP="00A24961" w:rsidRDefault="00421899" w14:paraId="0805AA78" w14:textId="77777777">
            <w:pPr>
              <w:jc w:val="center"/>
              <w:rPr>
                <w:color w:val="000000"/>
                <w:sz w:val="20"/>
                <w:szCs w:val="20"/>
              </w:rPr>
            </w:pPr>
            <w:r w:rsidRPr="001D7FA5">
              <w:rPr>
                <w:color w:val="000000"/>
                <w:sz w:val="20"/>
                <w:szCs w:val="20"/>
              </w:rPr>
              <w:t>PROYECTO TRANSMILENIO</w:t>
            </w:r>
          </w:p>
        </w:tc>
        <w:tc>
          <w:tcPr>
            <w:tcW w:w="1278" w:type="dxa"/>
            <w:noWrap/>
            <w:vAlign w:val="center"/>
            <w:hideMark/>
          </w:tcPr>
          <w:p w:rsidRPr="001D7FA5" w:rsidR="00421899" w:rsidP="00A24961" w:rsidRDefault="00421899" w14:paraId="5C697E7B" w14:textId="77777777">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D7FA5">
              <w:rPr>
                <w:color w:val="000000"/>
                <w:sz w:val="20"/>
                <w:szCs w:val="20"/>
              </w:rPr>
              <w:t>0</w:t>
            </w:r>
          </w:p>
        </w:tc>
        <w:tc>
          <w:tcPr>
            <w:tcW w:w="1600" w:type="dxa"/>
            <w:noWrap/>
            <w:vAlign w:val="center"/>
            <w:hideMark/>
          </w:tcPr>
          <w:p w:rsidRPr="001D7FA5" w:rsidR="00421899" w:rsidP="00A24961" w:rsidRDefault="00421899" w14:paraId="56261A0F" w14:textId="77777777">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D7FA5">
              <w:rPr>
                <w:color w:val="000000"/>
                <w:sz w:val="20"/>
                <w:szCs w:val="20"/>
              </w:rPr>
              <w:t>80</w:t>
            </w:r>
          </w:p>
        </w:tc>
        <w:tc>
          <w:tcPr>
            <w:tcW w:w="1253" w:type="dxa"/>
            <w:noWrap/>
            <w:vAlign w:val="center"/>
            <w:hideMark/>
          </w:tcPr>
          <w:p w:rsidRPr="001D7FA5" w:rsidR="00421899" w:rsidP="00A24961" w:rsidRDefault="00421899" w14:paraId="0EC2A870" w14:textId="77777777">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D7FA5">
              <w:rPr>
                <w:color w:val="000000"/>
                <w:sz w:val="20"/>
                <w:szCs w:val="20"/>
              </w:rPr>
              <w:t>76</w:t>
            </w:r>
          </w:p>
        </w:tc>
        <w:tc>
          <w:tcPr>
            <w:tcW w:w="1560" w:type="dxa"/>
            <w:noWrap/>
            <w:vAlign w:val="center"/>
            <w:hideMark/>
          </w:tcPr>
          <w:p w:rsidRPr="001D7FA5" w:rsidR="00421899" w:rsidP="00A24961" w:rsidRDefault="00421899" w14:paraId="5CC4953F" w14:textId="77777777">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D7FA5">
              <w:rPr>
                <w:color w:val="000000"/>
                <w:sz w:val="20"/>
                <w:szCs w:val="20"/>
              </w:rPr>
              <w:t>8</w:t>
            </w:r>
          </w:p>
        </w:tc>
        <w:tc>
          <w:tcPr>
            <w:tcW w:w="1036" w:type="dxa"/>
            <w:noWrap/>
            <w:vAlign w:val="center"/>
            <w:hideMark/>
          </w:tcPr>
          <w:p w:rsidRPr="001D7FA5" w:rsidR="00421899" w:rsidP="00A24961" w:rsidRDefault="00421899" w14:paraId="7C9E7371" w14:textId="77777777">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D7FA5">
              <w:rPr>
                <w:color w:val="000000"/>
                <w:sz w:val="20"/>
                <w:szCs w:val="20"/>
              </w:rPr>
              <w:t>164</w:t>
            </w:r>
          </w:p>
        </w:tc>
      </w:tr>
      <w:tr w:rsidRPr="00AD47E5" w:rsidR="00421899" w:rsidTr="00A24961" w14:paraId="173D7D84" w14:textId="77777777">
        <w:trPr>
          <w:trHeight w:val="300"/>
        </w:trPr>
        <w:tc>
          <w:tcPr>
            <w:cnfStyle w:val="001000000000" w:firstRow="0" w:lastRow="0" w:firstColumn="1" w:lastColumn="0" w:oddVBand="0" w:evenVBand="0" w:oddHBand="0" w:evenHBand="0" w:firstRowFirstColumn="0" w:firstRowLastColumn="0" w:lastRowFirstColumn="0" w:lastRowLastColumn="0"/>
            <w:tcW w:w="2101" w:type="dxa"/>
            <w:noWrap/>
            <w:vAlign w:val="center"/>
            <w:hideMark/>
          </w:tcPr>
          <w:p w:rsidRPr="001D7FA5" w:rsidR="00421899" w:rsidP="00A24961" w:rsidRDefault="00421899" w14:paraId="03DA0EBB" w14:textId="77777777">
            <w:pPr>
              <w:jc w:val="center"/>
              <w:rPr>
                <w:color w:val="000000"/>
                <w:sz w:val="20"/>
                <w:szCs w:val="20"/>
              </w:rPr>
            </w:pPr>
            <w:r w:rsidRPr="001D7FA5">
              <w:rPr>
                <w:color w:val="000000"/>
                <w:sz w:val="20"/>
                <w:szCs w:val="20"/>
              </w:rPr>
              <w:t>TOTAL</w:t>
            </w:r>
          </w:p>
        </w:tc>
        <w:tc>
          <w:tcPr>
            <w:tcW w:w="1278" w:type="dxa"/>
            <w:noWrap/>
            <w:vAlign w:val="center"/>
            <w:hideMark/>
          </w:tcPr>
          <w:p w:rsidRPr="001D7FA5" w:rsidR="00421899" w:rsidP="00A24961" w:rsidRDefault="00421899" w14:paraId="5F73CAFD" w14:textId="77777777">
            <w:pPr>
              <w:jc w:val="center"/>
              <w:cnfStyle w:val="000000000000" w:firstRow="0" w:lastRow="0" w:firstColumn="0" w:lastColumn="0" w:oddVBand="0" w:evenVBand="0" w:oddHBand="0" w:evenHBand="0" w:firstRowFirstColumn="0" w:firstRowLastColumn="0" w:lastRowFirstColumn="0" w:lastRowLastColumn="0"/>
              <w:rPr>
                <w:b/>
                <w:color w:val="000000"/>
                <w:sz w:val="20"/>
                <w:szCs w:val="20"/>
              </w:rPr>
            </w:pPr>
            <w:r w:rsidRPr="001D7FA5">
              <w:rPr>
                <w:b/>
                <w:color w:val="000000"/>
                <w:sz w:val="20"/>
                <w:szCs w:val="20"/>
              </w:rPr>
              <w:t>44</w:t>
            </w:r>
          </w:p>
        </w:tc>
        <w:tc>
          <w:tcPr>
            <w:tcW w:w="1600" w:type="dxa"/>
            <w:noWrap/>
            <w:vAlign w:val="center"/>
            <w:hideMark/>
          </w:tcPr>
          <w:p w:rsidRPr="001D7FA5" w:rsidR="00421899" w:rsidP="00A24961" w:rsidRDefault="00421899" w14:paraId="783F2872" w14:textId="77777777">
            <w:pPr>
              <w:jc w:val="center"/>
              <w:cnfStyle w:val="000000000000" w:firstRow="0" w:lastRow="0" w:firstColumn="0" w:lastColumn="0" w:oddVBand="0" w:evenVBand="0" w:oddHBand="0" w:evenHBand="0" w:firstRowFirstColumn="0" w:firstRowLastColumn="0" w:lastRowFirstColumn="0" w:lastRowLastColumn="0"/>
              <w:rPr>
                <w:b/>
                <w:color w:val="000000"/>
                <w:sz w:val="20"/>
                <w:szCs w:val="20"/>
              </w:rPr>
            </w:pPr>
            <w:r w:rsidRPr="001D7FA5">
              <w:rPr>
                <w:b/>
                <w:color w:val="000000"/>
                <w:sz w:val="20"/>
                <w:szCs w:val="20"/>
              </w:rPr>
              <w:t>1582</w:t>
            </w:r>
          </w:p>
        </w:tc>
        <w:tc>
          <w:tcPr>
            <w:tcW w:w="1253" w:type="dxa"/>
            <w:noWrap/>
            <w:vAlign w:val="center"/>
            <w:hideMark/>
          </w:tcPr>
          <w:p w:rsidRPr="001D7FA5" w:rsidR="00421899" w:rsidP="00A24961" w:rsidRDefault="00421899" w14:paraId="29FF83C5" w14:textId="77777777">
            <w:pPr>
              <w:jc w:val="center"/>
              <w:cnfStyle w:val="000000000000" w:firstRow="0" w:lastRow="0" w:firstColumn="0" w:lastColumn="0" w:oddVBand="0" w:evenVBand="0" w:oddHBand="0" w:evenHBand="0" w:firstRowFirstColumn="0" w:firstRowLastColumn="0" w:lastRowFirstColumn="0" w:lastRowLastColumn="0"/>
              <w:rPr>
                <w:b/>
                <w:color w:val="000000"/>
                <w:sz w:val="20"/>
                <w:szCs w:val="20"/>
              </w:rPr>
            </w:pPr>
            <w:r w:rsidRPr="001D7FA5">
              <w:rPr>
                <w:b/>
                <w:color w:val="000000"/>
                <w:sz w:val="20"/>
                <w:szCs w:val="20"/>
              </w:rPr>
              <w:t>3519</w:t>
            </w:r>
          </w:p>
        </w:tc>
        <w:tc>
          <w:tcPr>
            <w:tcW w:w="1560" w:type="dxa"/>
            <w:noWrap/>
            <w:vAlign w:val="center"/>
            <w:hideMark/>
          </w:tcPr>
          <w:p w:rsidRPr="001D7FA5" w:rsidR="00421899" w:rsidP="00A24961" w:rsidRDefault="00421899" w14:paraId="4A6ED4D6" w14:textId="77777777">
            <w:pPr>
              <w:jc w:val="center"/>
              <w:cnfStyle w:val="000000000000" w:firstRow="0" w:lastRow="0" w:firstColumn="0" w:lastColumn="0" w:oddVBand="0" w:evenVBand="0" w:oddHBand="0" w:evenHBand="0" w:firstRowFirstColumn="0" w:firstRowLastColumn="0" w:lastRowFirstColumn="0" w:lastRowLastColumn="0"/>
              <w:rPr>
                <w:b/>
                <w:color w:val="000000"/>
                <w:sz w:val="20"/>
                <w:szCs w:val="20"/>
              </w:rPr>
            </w:pPr>
            <w:r w:rsidRPr="001D7FA5">
              <w:rPr>
                <w:b/>
                <w:color w:val="000000"/>
                <w:sz w:val="20"/>
                <w:szCs w:val="20"/>
              </w:rPr>
              <w:t>679</w:t>
            </w:r>
          </w:p>
        </w:tc>
        <w:tc>
          <w:tcPr>
            <w:tcW w:w="1036" w:type="dxa"/>
            <w:noWrap/>
            <w:vAlign w:val="center"/>
            <w:hideMark/>
          </w:tcPr>
          <w:p w:rsidRPr="001D7FA5" w:rsidR="00421899" w:rsidP="00A24961" w:rsidRDefault="00421899" w14:paraId="18E7FF65" w14:textId="77777777">
            <w:pPr>
              <w:jc w:val="center"/>
              <w:cnfStyle w:val="000000000000" w:firstRow="0" w:lastRow="0" w:firstColumn="0" w:lastColumn="0" w:oddVBand="0" w:evenVBand="0" w:oddHBand="0" w:evenHBand="0" w:firstRowFirstColumn="0" w:firstRowLastColumn="0" w:lastRowFirstColumn="0" w:lastRowLastColumn="0"/>
              <w:rPr>
                <w:b/>
                <w:color w:val="000000"/>
                <w:sz w:val="20"/>
                <w:szCs w:val="20"/>
              </w:rPr>
            </w:pPr>
            <w:r w:rsidRPr="001D7FA5">
              <w:rPr>
                <w:b/>
                <w:color w:val="000000"/>
                <w:sz w:val="20"/>
                <w:szCs w:val="20"/>
              </w:rPr>
              <w:t>5824</w:t>
            </w:r>
          </w:p>
        </w:tc>
      </w:tr>
    </w:tbl>
    <w:p w:rsidRPr="006E6062" w:rsidR="006B4C32" w:rsidP="006B4C32" w:rsidRDefault="00421899" w14:paraId="471CD0A3" w14:textId="5071689C">
      <w:pPr>
        <w:pStyle w:val="Descripcin"/>
        <w:keepNext/>
        <w:jc w:val="center"/>
      </w:pPr>
      <w:r w:rsidRPr="006E6062">
        <w:t xml:space="preserve"> </w:t>
      </w:r>
      <w:bookmarkStart w:name="_Toc215650557" w:id="196"/>
      <w:r w:rsidRPr="006E6062" w:rsidR="006B4C32">
        <w:t xml:space="preserve">Tabla </w:t>
      </w:r>
      <w:r w:rsidRPr="006E6062" w:rsidR="006B4C32">
        <w:fldChar w:fldCharType="begin"/>
      </w:r>
      <w:r w:rsidRPr="006E6062" w:rsidR="006B4C32">
        <w:instrText>SEQ Tabla \* ARABIC</w:instrText>
      </w:r>
      <w:r w:rsidRPr="006E6062" w:rsidR="006B4C32">
        <w:fldChar w:fldCharType="separate"/>
      </w:r>
      <w:r w:rsidR="00041DFA">
        <w:rPr>
          <w:noProof/>
        </w:rPr>
        <w:t>22</w:t>
      </w:r>
      <w:r w:rsidRPr="006E6062" w:rsidR="006B4C32">
        <w:fldChar w:fldCharType="end"/>
      </w:r>
      <w:r w:rsidRPr="006E6062" w:rsidR="006B4C32">
        <w:t xml:space="preserve"> </w:t>
      </w:r>
      <w:r w:rsidRPr="006E6062" w:rsidR="00463F58">
        <w:t>DISPONIBILIDAD</w:t>
      </w:r>
      <w:r w:rsidRPr="006E6062" w:rsidR="006B4C32">
        <w:t xml:space="preserve"> SUBSISTEMAS</w:t>
      </w:r>
      <w:bookmarkEnd w:id="196"/>
    </w:p>
    <w:p w:rsidR="00056EF7" w:rsidP="00DD24BE" w:rsidRDefault="00747199" w14:paraId="1C3D82BC" w14:textId="10395B69">
      <w:pPr>
        <w:jc w:val="both"/>
        <w:rPr>
          <w:i/>
        </w:rPr>
      </w:pPr>
      <w:r w:rsidRPr="006E6062">
        <w:t xml:space="preserve">Para ver el detalle del estado de los remitirse al capítulo de </w:t>
      </w:r>
      <w:r w:rsidRPr="006E6062" w:rsidR="00095F53">
        <w:rPr>
          <w:i/>
        </w:rPr>
        <w:t>01NOV - 30NOV</w:t>
      </w:r>
      <w:r w:rsidRPr="006E6062" w:rsidR="00106D79">
        <w:rPr>
          <w:i/>
        </w:rPr>
        <w:t>\OBLIGACIONES GENERALES\</w:t>
      </w:r>
      <w:r w:rsidRPr="006E6062" w:rsidR="0032184D">
        <w:rPr>
          <w:i/>
        </w:rPr>
        <w:t>OBLIGACIÓN</w:t>
      </w:r>
      <w:r w:rsidRPr="006E6062" w:rsidR="00106D79">
        <w:rPr>
          <w:i/>
        </w:rPr>
        <w:t xml:space="preserve"> 2,5,6,9,13\ANEXO MESA DE SERVICIO\ </w:t>
      </w:r>
      <w:r w:rsidRPr="006E6062" w:rsidR="00193EED">
        <w:rPr>
          <w:i/>
        </w:rPr>
        <w:t xml:space="preserve">ESTADO DEL SISTEMA </w:t>
      </w:r>
      <w:r w:rsidRPr="006E6062" w:rsidR="005E3C2B">
        <w:rPr>
          <w:i/>
        </w:rPr>
        <w:t>\</w:t>
      </w:r>
      <w:r w:rsidRPr="006E6062" w:rsidR="006F02F1">
        <w:rPr>
          <w:i/>
        </w:rPr>
        <w:t xml:space="preserve"> </w:t>
      </w:r>
      <w:r w:rsidRPr="006E6062" w:rsidR="00315B13">
        <w:rPr>
          <w:i/>
        </w:rPr>
        <w:t>NOVIEMBRE</w:t>
      </w:r>
      <w:r w:rsidRPr="006E6062" w:rsidR="004B5C99">
        <w:rPr>
          <w:i/>
        </w:rPr>
        <w:t>-EVIDENCIAS</w:t>
      </w:r>
      <w:r w:rsidRPr="006E6062" w:rsidR="239409FF">
        <w:rPr>
          <w:i/>
        </w:rPr>
        <w:t xml:space="preserve"> ESTADO DEL SISTEMA </w:t>
      </w:r>
      <w:r w:rsidRPr="006E6062" w:rsidR="005E3C2B">
        <w:rPr>
          <w:i/>
        </w:rPr>
        <w:t>\</w:t>
      </w:r>
      <w:r w:rsidRPr="006E6062" w:rsidR="239409FF">
        <w:rPr>
          <w:i/>
        </w:rPr>
        <w:t xml:space="preserve"> </w:t>
      </w:r>
      <w:r w:rsidRPr="006E6062" w:rsidR="005F0BFF">
        <w:rPr>
          <w:i/>
        </w:rPr>
        <w:t xml:space="preserve">ESTADOSISVIDEOETB </w:t>
      </w:r>
      <w:r w:rsidRPr="006E6062" w:rsidR="002F03ED">
        <w:rPr>
          <w:i/>
        </w:rPr>
        <w:t>3</w:t>
      </w:r>
      <w:r w:rsidR="00DB0F5D">
        <w:rPr>
          <w:i/>
        </w:rPr>
        <w:t>0</w:t>
      </w:r>
      <w:r w:rsidRPr="006E6062" w:rsidR="005F0BFF">
        <w:rPr>
          <w:i/>
        </w:rPr>
        <w:t>-</w:t>
      </w:r>
      <w:r w:rsidRPr="006E6062" w:rsidR="00290196">
        <w:rPr>
          <w:i/>
        </w:rPr>
        <w:t>1</w:t>
      </w:r>
      <w:r w:rsidR="00DB0F5D">
        <w:rPr>
          <w:i/>
        </w:rPr>
        <w:t>1</w:t>
      </w:r>
      <w:r w:rsidRPr="006E6062" w:rsidR="005F0BFF">
        <w:rPr>
          <w:i/>
        </w:rPr>
        <w:t>-2025 22_00</w:t>
      </w:r>
      <w:r w:rsidRPr="006E6062" w:rsidR="00EA497F">
        <w:rPr>
          <w:i/>
        </w:rPr>
        <w:t>.xlsx</w:t>
      </w:r>
    </w:p>
    <w:p w:rsidR="00DB0F5D" w:rsidP="00DD24BE" w:rsidRDefault="00DB0F5D" w14:paraId="25785EF7" w14:textId="77777777">
      <w:pPr>
        <w:jc w:val="both"/>
        <w:rPr>
          <w:i/>
        </w:rPr>
      </w:pPr>
    </w:p>
    <w:p w:rsidR="00DB0F5D" w:rsidP="00DD24BE" w:rsidRDefault="00DB0F5D" w14:paraId="49699E16" w14:textId="77777777">
      <w:pPr>
        <w:jc w:val="both"/>
        <w:rPr>
          <w:i/>
        </w:rPr>
      </w:pPr>
    </w:p>
    <w:p w:rsidR="00DB0F5D" w:rsidP="00DD24BE" w:rsidRDefault="00DB0F5D" w14:paraId="57F27B55" w14:textId="77777777">
      <w:pPr>
        <w:jc w:val="both"/>
        <w:rPr>
          <w:i/>
        </w:rPr>
      </w:pPr>
    </w:p>
    <w:p w:rsidR="00DB0F5D" w:rsidP="00DD24BE" w:rsidRDefault="00DB0F5D" w14:paraId="15D581EF" w14:textId="77777777">
      <w:pPr>
        <w:jc w:val="both"/>
        <w:rPr>
          <w:i/>
        </w:rPr>
      </w:pPr>
    </w:p>
    <w:p w:rsidR="009E1074" w:rsidP="00DD24BE" w:rsidRDefault="009E1074" w14:paraId="5A403510" w14:textId="77777777">
      <w:pPr>
        <w:jc w:val="both"/>
        <w:rPr>
          <w:i/>
        </w:rPr>
      </w:pPr>
    </w:p>
    <w:p w:rsidRPr="006E6062" w:rsidR="00DB0F5D" w:rsidP="00DD24BE" w:rsidRDefault="00DB0F5D" w14:paraId="34EA44BB" w14:textId="77777777">
      <w:pPr>
        <w:jc w:val="both"/>
        <w:rPr>
          <w:i/>
        </w:rPr>
      </w:pPr>
    </w:p>
    <w:p w:rsidRPr="006E6062" w:rsidR="007D50F4" w:rsidP="00154641" w:rsidRDefault="7BF2C916" w14:paraId="6F2BBF31" w14:textId="488C3B9C">
      <w:pPr>
        <w:pStyle w:val="Ttulo1"/>
        <w:numPr>
          <w:ilvl w:val="0"/>
          <w:numId w:val="5"/>
        </w:numPr>
        <w:rPr>
          <w:rFonts w:cs="Calibri"/>
          <w:lang w:val="es-CO"/>
        </w:rPr>
      </w:pPr>
      <w:bookmarkStart w:name="_Toc194682939" w:id="197"/>
      <w:bookmarkStart w:name="_Toc518387656" w:id="198"/>
      <w:bookmarkStart w:name="_Toc528396601" w:id="199"/>
      <w:bookmarkStart w:name="_Toc1614197798" w:id="200"/>
      <w:bookmarkStart w:name="_Toc2116861062" w:id="201"/>
      <w:bookmarkStart w:name="_Toc216169841" w:id="202"/>
      <w:r w:rsidRPr="006E6062">
        <w:rPr>
          <w:rFonts w:cs="Calibri"/>
          <w:lang w:val="es-CO"/>
        </w:rPr>
        <w:t>INFORMES DE MEDICIÓN DE NIVELES DE SERVICIO (ANS)</w:t>
      </w:r>
      <w:bookmarkEnd w:id="197"/>
      <w:bookmarkEnd w:id="198"/>
      <w:bookmarkEnd w:id="199"/>
      <w:bookmarkEnd w:id="200"/>
      <w:bookmarkEnd w:id="201"/>
      <w:bookmarkEnd w:id="202"/>
    </w:p>
    <w:p w:rsidRPr="006E6062" w:rsidR="002C75F5" w:rsidP="002C75F5" w:rsidRDefault="00940536" w14:paraId="35A8D856" w14:textId="54369E62">
      <w:pPr>
        <w:jc w:val="both"/>
      </w:pPr>
      <w:r w:rsidRPr="006E6062">
        <w:t>L</w:t>
      </w:r>
      <w:r w:rsidRPr="006E6062" w:rsidR="009C3A5B">
        <w:t>o</w:t>
      </w:r>
      <w:r w:rsidRPr="006E6062">
        <w:t>s lineamientos y r</w:t>
      </w:r>
      <w:r w:rsidRPr="006E6062" w:rsidR="00747199">
        <w:t>equisitos para cumplimiento contractual</w:t>
      </w:r>
      <w:r w:rsidRPr="006E6062" w:rsidR="008B3B73">
        <w:t xml:space="preserve"> se encuentran bajo el ANEXO 6 - Acuerdo Niveles de Servicio del contrato SCJ-1809-2024 donde </w:t>
      </w:r>
      <w:r w:rsidRPr="006E6062" w:rsidR="00925729">
        <w:t>consigna</w:t>
      </w:r>
      <w:r w:rsidRPr="006E6062" w:rsidR="008B3B73">
        <w:t xml:space="preserve"> </w:t>
      </w:r>
      <w:r w:rsidRPr="006E6062" w:rsidR="00AF0FBC">
        <w:t xml:space="preserve">los </w:t>
      </w:r>
      <w:r w:rsidRPr="006E6062" w:rsidR="001A6734">
        <w:t>requisitos</w:t>
      </w:r>
      <w:r w:rsidRPr="006E6062" w:rsidR="00AF0FBC">
        <w:t xml:space="preserve"> del </w:t>
      </w:r>
      <w:r w:rsidRPr="006E6062" w:rsidR="001A6734">
        <w:t>cliente, como se evidencia en la siguiente tabla</w:t>
      </w:r>
      <w:r w:rsidRPr="006E6062" w:rsidR="00AF0FBC">
        <w:t>.</w:t>
      </w:r>
    </w:p>
    <w:tbl>
      <w:tblPr>
        <w:tblStyle w:val="Tabladelista4-nfasis1"/>
        <w:tblW w:w="5000" w:type="pct"/>
        <w:tblLook w:val="04A0" w:firstRow="1" w:lastRow="0" w:firstColumn="1" w:lastColumn="0" w:noHBand="0" w:noVBand="1"/>
      </w:tblPr>
      <w:tblGrid>
        <w:gridCol w:w="1762"/>
        <w:gridCol w:w="1889"/>
        <w:gridCol w:w="5177"/>
      </w:tblGrid>
      <w:tr w:rsidRPr="006E6062" w:rsidR="00E94F56" w:rsidTr="00EA6E7D" w14:paraId="1D27C104" w14:textId="77777777">
        <w:trPr>
          <w:cnfStyle w:val="100000000000" w:firstRow="1" w:lastRow="0" w:firstColumn="0" w:lastColumn="0" w:oddVBand="0" w:evenVBand="0" w:oddHBand="0" w:evenHBand="0" w:firstRowFirstColumn="0" w:firstRowLastColumn="0" w:lastRowFirstColumn="0" w:lastRowLastColumn="0"/>
          <w:trHeight w:val="20"/>
          <w:tblHeader/>
        </w:trPr>
        <w:tc>
          <w:tcPr>
            <w:cnfStyle w:val="001000000000" w:firstRow="0" w:lastRow="0" w:firstColumn="1" w:lastColumn="0" w:oddVBand="0" w:evenVBand="0" w:oddHBand="0" w:evenHBand="0" w:firstRowFirstColumn="0" w:firstRowLastColumn="0" w:lastRowFirstColumn="0" w:lastRowLastColumn="0"/>
            <w:tcW w:w="5000" w:type="pct"/>
            <w:gridSpan w:val="3"/>
            <w:vAlign w:val="center"/>
            <w:hideMark/>
          </w:tcPr>
          <w:p w:rsidRPr="006E6062" w:rsidR="00375380" w:rsidP="00375380" w:rsidRDefault="00375380" w14:paraId="5EB692BA" w14:textId="77777777">
            <w:pPr>
              <w:jc w:val="center"/>
              <w:rPr>
                <w:rFonts w:eastAsia="Times New Roman"/>
                <w:bCs w:val="0"/>
                <w:sz w:val="18"/>
                <w:szCs w:val="18"/>
              </w:rPr>
            </w:pPr>
            <w:r w:rsidRPr="006E6062">
              <w:rPr>
                <w:rFonts w:eastAsia="Times New Roman"/>
                <w:bCs w:val="0"/>
                <w:sz w:val="18"/>
                <w:szCs w:val="18"/>
              </w:rPr>
              <w:t>6. ACUERDO DE NIVEL DE SERVICIO</w:t>
            </w:r>
          </w:p>
        </w:tc>
      </w:tr>
      <w:tr w:rsidRPr="006E6062" w:rsidR="004C3AC7" w:rsidTr="00EA6E7D" w14:paraId="24DB42D1" w14:textId="7777777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hideMark/>
          </w:tcPr>
          <w:p w:rsidRPr="006E6062" w:rsidR="00375380" w:rsidP="00EA6E7D" w:rsidRDefault="00375380" w14:paraId="192468F5" w14:textId="1BFD4837">
            <w:pPr>
              <w:rPr>
                <w:rFonts w:eastAsia="Times New Roman"/>
                <w:bCs w:val="0"/>
                <w:i/>
                <w:iCs/>
                <w:sz w:val="18"/>
                <w:szCs w:val="18"/>
              </w:rPr>
            </w:pPr>
            <w:r w:rsidRPr="006E6062">
              <w:rPr>
                <w:rFonts w:eastAsia="Times New Roman"/>
                <w:bCs w:val="0"/>
                <w:i/>
                <w:iCs/>
                <w:sz w:val="18"/>
                <w:szCs w:val="18"/>
              </w:rPr>
              <w:t>6.1. REQUISITOS DEL CLIENTE</w:t>
            </w:r>
            <w:r w:rsidRPr="006E6062" w:rsidR="003B5F6F">
              <w:rPr>
                <w:rFonts w:eastAsia="Times New Roman"/>
                <w:bCs w:val="0"/>
                <w:i/>
                <w:iCs/>
                <w:sz w:val="18"/>
                <w:szCs w:val="18"/>
              </w:rPr>
              <w:t xml:space="preserve"> </w:t>
            </w:r>
            <w:r w:rsidRPr="006E6062">
              <w:rPr>
                <w:rFonts w:eastAsia="Times New Roman"/>
                <w:i/>
                <w:iCs/>
                <w:sz w:val="18"/>
                <w:szCs w:val="18"/>
              </w:rPr>
              <w:t>(Oportuno, en debida forma, trazabilidad, entre otros)</w:t>
            </w:r>
          </w:p>
        </w:tc>
      </w:tr>
      <w:tr w:rsidRPr="006E6062" w:rsidR="000C502F" w:rsidTr="00EA6E7D" w14:paraId="226F688F" w14:textId="77777777">
        <w:trPr>
          <w:trHeight w:val="20"/>
        </w:trPr>
        <w:tc>
          <w:tcPr>
            <w:cnfStyle w:val="001000000000" w:firstRow="0" w:lastRow="0" w:firstColumn="1" w:lastColumn="0" w:oddVBand="0" w:evenVBand="0" w:oddHBand="0" w:evenHBand="0" w:firstRowFirstColumn="0" w:firstRowLastColumn="0" w:lastRowFirstColumn="0" w:lastRowLastColumn="0"/>
            <w:tcW w:w="998" w:type="pct"/>
            <w:vAlign w:val="center"/>
            <w:hideMark/>
          </w:tcPr>
          <w:p w:rsidRPr="006E6062" w:rsidR="00375380" w:rsidP="00EA6E7D" w:rsidRDefault="00375380" w14:paraId="0A9F0E2A" w14:textId="77777777">
            <w:pPr>
              <w:rPr>
                <w:rFonts w:eastAsia="Times New Roman"/>
                <w:bCs w:val="0"/>
                <w:sz w:val="18"/>
                <w:szCs w:val="18"/>
              </w:rPr>
            </w:pPr>
            <w:r w:rsidRPr="006E6062">
              <w:rPr>
                <w:rFonts w:eastAsia="Times New Roman"/>
                <w:bCs w:val="0"/>
                <w:sz w:val="18"/>
                <w:szCs w:val="18"/>
              </w:rPr>
              <w:t>RESPONSABLE</w:t>
            </w:r>
          </w:p>
        </w:tc>
        <w:tc>
          <w:tcPr>
            <w:tcW w:w="1070" w:type="pct"/>
            <w:vAlign w:val="center"/>
            <w:hideMark/>
          </w:tcPr>
          <w:p w:rsidRPr="006E6062" w:rsidR="00375380" w:rsidP="00EA6E7D" w:rsidRDefault="00375380" w14:paraId="12EF2A9E" w14:textId="77777777">
            <w:pPr>
              <w:cnfStyle w:val="000000000000" w:firstRow="0" w:lastRow="0" w:firstColumn="0" w:lastColumn="0" w:oddVBand="0" w:evenVBand="0" w:oddHBand="0" w:evenHBand="0" w:firstRowFirstColumn="0" w:firstRowLastColumn="0" w:lastRowFirstColumn="0" w:lastRowLastColumn="0"/>
              <w:rPr>
                <w:rFonts w:eastAsia="Times New Roman"/>
                <w:b/>
                <w:bCs/>
                <w:sz w:val="18"/>
                <w:szCs w:val="18"/>
              </w:rPr>
            </w:pPr>
            <w:r w:rsidRPr="006E6062">
              <w:rPr>
                <w:rFonts w:eastAsia="Times New Roman"/>
                <w:b/>
                <w:bCs/>
                <w:sz w:val="18"/>
                <w:szCs w:val="18"/>
              </w:rPr>
              <w:t>REQUISITO</w:t>
            </w:r>
          </w:p>
        </w:tc>
        <w:tc>
          <w:tcPr>
            <w:tcW w:w="2933" w:type="pct"/>
            <w:vAlign w:val="center"/>
            <w:hideMark/>
          </w:tcPr>
          <w:p w:rsidRPr="006E6062" w:rsidR="00375380" w:rsidP="00EA6E7D" w:rsidRDefault="00375380" w14:paraId="7C429C34" w14:textId="77777777">
            <w:pPr>
              <w:cnfStyle w:val="000000000000" w:firstRow="0" w:lastRow="0" w:firstColumn="0" w:lastColumn="0" w:oddVBand="0" w:evenVBand="0" w:oddHBand="0" w:evenHBand="0" w:firstRowFirstColumn="0" w:firstRowLastColumn="0" w:lastRowFirstColumn="0" w:lastRowLastColumn="0"/>
              <w:rPr>
                <w:rFonts w:eastAsia="Times New Roman"/>
                <w:b/>
                <w:bCs/>
                <w:sz w:val="18"/>
                <w:szCs w:val="18"/>
              </w:rPr>
            </w:pPr>
            <w:r w:rsidRPr="006E6062">
              <w:rPr>
                <w:rFonts w:eastAsia="Times New Roman"/>
                <w:b/>
                <w:bCs/>
                <w:sz w:val="18"/>
                <w:szCs w:val="18"/>
              </w:rPr>
              <w:t>DESCRIPCIÓN DEL REQUISITO</w:t>
            </w:r>
          </w:p>
        </w:tc>
      </w:tr>
      <w:tr w:rsidRPr="006E6062" w:rsidR="000C502F" w:rsidTr="00EA6E7D" w14:paraId="42A84BFC" w14:textId="7777777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98" w:type="pct"/>
            <w:vAlign w:val="center"/>
            <w:hideMark/>
          </w:tcPr>
          <w:p w:rsidRPr="006E6062" w:rsidR="00375380" w:rsidP="00EA6E7D" w:rsidRDefault="00375380" w14:paraId="270AFE8E" w14:textId="77777777">
            <w:pPr>
              <w:rPr>
                <w:rFonts w:eastAsia="Times New Roman"/>
                <w:sz w:val="18"/>
                <w:szCs w:val="18"/>
              </w:rPr>
            </w:pPr>
            <w:r w:rsidRPr="006E6062">
              <w:rPr>
                <w:rFonts w:eastAsia="Times New Roman"/>
                <w:sz w:val="18"/>
                <w:szCs w:val="18"/>
              </w:rPr>
              <w:t>SDSCJ - interventor</w:t>
            </w:r>
          </w:p>
        </w:tc>
        <w:tc>
          <w:tcPr>
            <w:tcW w:w="1070" w:type="pct"/>
            <w:vAlign w:val="center"/>
            <w:hideMark/>
          </w:tcPr>
          <w:p w:rsidRPr="006E6062" w:rsidR="00375380" w:rsidP="00EA6E7D" w:rsidRDefault="00375380" w14:paraId="6BD467CC" w14:textId="77777777">
            <w:pP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E6062">
              <w:rPr>
                <w:rFonts w:eastAsia="Times New Roman"/>
                <w:sz w:val="18"/>
                <w:szCs w:val="18"/>
              </w:rPr>
              <w:t>DISPONIBILIDAD</w:t>
            </w:r>
          </w:p>
        </w:tc>
        <w:tc>
          <w:tcPr>
            <w:tcW w:w="2933" w:type="pct"/>
            <w:vAlign w:val="center"/>
            <w:hideMark/>
          </w:tcPr>
          <w:p w:rsidRPr="006E6062" w:rsidR="00375380" w:rsidP="00EA6E7D" w:rsidRDefault="00375380" w14:paraId="4E9EF19F" w14:textId="77777777">
            <w:pP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E6062">
              <w:rPr>
                <w:rFonts w:eastAsia="Times New Roman"/>
                <w:sz w:val="18"/>
                <w:szCs w:val="18"/>
              </w:rPr>
              <w:t>Verificar la optimización del funcionamiento del sistema de video vigilancia mediante estrategias que permitan alcanzar el 99% de su disponibilidad para el servicio.</w:t>
            </w:r>
          </w:p>
        </w:tc>
      </w:tr>
      <w:tr w:rsidRPr="006E6062" w:rsidR="000C502F" w:rsidTr="00EA6E7D" w14:paraId="4D434A08" w14:textId="77777777">
        <w:trPr>
          <w:trHeight w:val="20"/>
        </w:trPr>
        <w:tc>
          <w:tcPr>
            <w:cnfStyle w:val="001000000000" w:firstRow="0" w:lastRow="0" w:firstColumn="1" w:lastColumn="0" w:oddVBand="0" w:evenVBand="0" w:oddHBand="0" w:evenHBand="0" w:firstRowFirstColumn="0" w:firstRowLastColumn="0" w:lastRowFirstColumn="0" w:lastRowLastColumn="0"/>
            <w:tcW w:w="998" w:type="pct"/>
            <w:vAlign w:val="center"/>
            <w:hideMark/>
          </w:tcPr>
          <w:p w:rsidRPr="006E6062" w:rsidR="00375380" w:rsidP="00EA6E7D" w:rsidRDefault="00375380" w14:paraId="4D77D99D" w14:textId="77777777">
            <w:pPr>
              <w:rPr>
                <w:rFonts w:eastAsia="Times New Roman"/>
                <w:sz w:val="18"/>
                <w:szCs w:val="18"/>
              </w:rPr>
            </w:pPr>
            <w:r w:rsidRPr="006E6062">
              <w:rPr>
                <w:rFonts w:eastAsia="Times New Roman"/>
                <w:sz w:val="18"/>
                <w:szCs w:val="18"/>
              </w:rPr>
              <w:t>SDSCJ - interventor</w:t>
            </w:r>
          </w:p>
        </w:tc>
        <w:tc>
          <w:tcPr>
            <w:tcW w:w="1070" w:type="pct"/>
            <w:vAlign w:val="center"/>
            <w:hideMark/>
          </w:tcPr>
          <w:p w:rsidRPr="006E6062" w:rsidR="00375380" w:rsidP="00EA6E7D" w:rsidRDefault="00375380" w14:paraId="09E4386D" w14:textId="77777777">
            <w:pPr>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6E6062">
              <w:rPr>
                <w:rFonts w:eastAsia="Times New Roman"/>
                <w:sz w:val="18"/>
                <w:szCs w:val="18"/>
              </w:rPr>
              <w:t>CALIDAD</w:t>
            </w:r>
          </w:p>
        </w:tc>
        <w:tc>
          <w:tcPr>
            <w:tcW w:w="2933" w:type="pct"/>
            <w:vAlign w:val="center"/>
            <w:hideMark/>
          </w:tcPr>
          <w:p w:rsidRPr="006E6062" w:rsidR="00375380" w:rsidP="00EA6E7D" w:rsidRDefault="00375380" w14:paraId="13555FA7" w14:textId="77777777">
            <w:pPr>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6E6062">
              <w:rPr>
                <w:rFonts w:eastAsia="Times New Roman"/>
                <w:sz w:val="18"/>
                <w:szCs w:val="18"/>
              </w:rPr>
              <w:t>Revisar detalladamente las actividades ejecutadas vs. las descritas en el informe y el análisis incluido en los reportes generados por el contratista.</w:t>
            </w:r>
          </w:p>
        </w:tc>
      </w:tr>
      <w:tr w:rsidRPr="006E6062" w:rsidR="000C502F" w:rsidTr="00EA6E7D" w14:paraId="6503D05F" w14:textId="7777777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98" w:type="pct"/>
            <w:vAlign w:val="center"/>
            <w:hideMark/>
          </w:tcPr>
          <w:p w:rsidRPr="006E6062" w:rsidR="00375380" w:rsidP="00EA6E7D" w:rsidRDefault="00375380" w14:paraId="297BEFDF" w14:textId="77777777">
            <w:pPr>
              <w:rPr>
                <w:rFonts w:eastAsia="Times New Roman"/>
                <w:sz w:val="18"/>
                <w:szCs w:val="18"/>
              </w:rPr>
            </w:pPr>
            <w:r w:rsidRPr="006E6062">
              <w:rPr>
                <w:rFonts w:eastAsia="Times New Roman"/>
                <w:sz w:val="18"/>
                <w:szCs w:val="18"/>
              </w:rPr>
              <w:t>SDSCJ - interventor</w:t>
            </w:r>
          </w:p>
        </w:tc>
        <w:tc>
          <w:tcPr>
            <w:tcW w:w="1070" w:type="pct"/>
            <w:vAlign w:val="center"/>
            <w:hideMark/>
          </w:tcPr>
          <w:p w:rsidRPr="006E6062" w:rsidR="00375380" w:rsidP="00EA6E7D" w:rsidRDefault="00375380" w14:paraId="12AE051F" w14:textId="77777777">
            <w:pP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E6062">
              <w:rPr>
                <w:rFonts w:eastAsia="Times New Roman"/>
                <w:sz w:val="18"/>
                <w:szCs w:val="18"/>
              </w:rPr>
              <w:t>OPORTUNIDAD</w:t>
            </w:r>
          </w:p>
        </w:tc>
        <w:tc>
          <w:tcPr>
            <w:tcW w:w="2933" w:type="pct"/>
            <w:vAlign w:val="center"/>
            <w:hideMark/>
          </w:tcPr>
          <w:p w:rsidRPr="006E6062" w:rsidR="00375380" w:rsidP="00EA6E7D" w:rsidRDefault="00375380" w14:paraId="39073833" w14:textId="5486B419">
            <w:pP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E6062">
              <w:rPr>
                <w:rFonts w:eastAsia="Times New Roman"/>
                <w:sz w:val="18"/>
                <w:szCs w:val="18"/>
              </w:rPr>
              <w:t xml:space="preserve">Revisar que el contratista entregue los informes, reportes y conceptos en los tiempos establecidos en los </w:t>
            </w:r>
            <w:r w:rsidRPr="006E6062" w:rsidR="000E2F04">
              <w:rPr>
                <w:rFonts w:eastAsia="Times New Roman"/>
                <w:sz w:val="18"/>
                <w:szCs w:val="18"/>
              </w:rPr>
              <w:t>estudios</w:t>
            </w:r>
            <w:r w:rsidRPr="006E6062">
              <w:rPr>
                <w:rFonts w:eastAsia="Times New Roman"/>
                <w:sz w:val="18"/>
                <w:szCs w:val="18"/>
              </w:rPr>
              <w:t xml:space="preserve"> previos.</w:t>
            </w:r>
          </w:p>
        </w:tc>
      </w:tr>
      <w:tr w:rsidRPr="006E6062" w:rsidR="000C502F" w:rsidTr="00EA6E7D" w14:paraId="5C32D5EB" w14:textId="77777777">
        <w:trPr>
          <w:trHeight w:val="20"/>
        </w:trPr>
        <w:tc>
          <w:tcPr>
            <w:cnfStyle w:val="001000000000" w:firstRow="0" w:lastRow="0" w:firstColumn="1" w:lastColumn="0" w:oddVBand="0" w:evenVBand="0" w:oddHBand="0" w:evenHBand="0" w:firstRowFirstColumn="0" w:firstRowLastColumn="0" w:lastRowFirstColumn="0" w:lastRowLastColumn="0"/>
            <w:tcW w:w="998" w:type="pct"/>
            <w:vAlign w:val="center"/>
            <w:hideMark/>
          </w:tcPr>
          <w:p w:rsidRPr="006E6062" w:rsidR="00375380" w:rsidP="00EA6E7D" w:rsidRDefault="00375380" w14:paraId="5E5DB02A" w14:textId="77777777">
            <w:pPr>
              <w:rPr>
                <w:rFonts w:eastAsia="Times New Roman"/>
                <w:sz w:val="18"/>
                <w:szCs w:val="18"/>
              </w:rPr>
            </w:pPr>
            <w:r w:rsidRPr="006E6062">
              <w:rPr>
                <w:rFonts w:eastAsia="Times New Roman"/>
                <w:sz w:val="18"/>
                <w:szCs w:val="18"/>
              </w:rPr>
              <w:t>SDSCJ - interventor</w:t>
            </w:r>
          </w:p>
        </w:tc>
        <w:tc>
          <w:tcPr>
            <w:tcW w:w="1070" w:type="pct"/>
            <w:vAlign w:val="center"/>
            <w:hideMark/>
          </w:tcPr>
          <w:p w:rsidRPr="006E6062" w:rsidR="00375380" w:rsidP="00EA6E7D" w:rsidRDefault="00375380" w14:paraId="4B3C2B6D" w14:textId="77777777">
            <w:pPr>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6E6062">
              <w:rPr>
                <w:rFonts w:eastAsia="Times New Roman"/>
                <w:sz w:val="18"/>
                <w:szCs w:val="18"/>
              </w:rPr>
              <w:t>OPORTUNIDAD</w:t>
            </w:r>
          </w:p>
        </w:tc>
        <w:tc>
          <w:tcPr>
            <w:tcW w:w="2933" w:type="pct"/>
            <w:vAlign w:val="center"/>
            <w:hideMark/>
          </w:tcPr>
          <w:p w:rsidRPr="006E6062" w:rsidR="00375380" w:rsidP="00EA6E7D" w:rsidRDefault="00375380" w14:paraId="5E5ACB37" w14:textId="77777777">
            <w:pPr>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6E6062">
              <w:rPr>
                <w:rFonts w:eastAsia="Times New Roman"/>
                <w:sz w:val="18"/>
                <w:szCs w:val="18"/>
              </w:rPr>
              <w:t>Revisar que el tiempo máximo fijado para la solución de cualquier requerimiento o incidencia no exceda el tiempo definido.</w:t>
            </w:r>
          </w:p>
        </w:tc>
      </w:tr>
      <w:tr w:rsidRPr="006E6062" w:rsidR="000C502F" w:rsidTr="00EA6E7D" w14:paraId="7DFA15B6" w14:textId="7777777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98" w:type="pct"/>
            <w:vAlign w:val="center"/>
            <w:hideMark/>
          </w:tcPr>
          <w:p w:rsidRPr="006E6062" w:rsidR="00375380" w:rsidP="00EA6E7D" w:rsidRDefault="00375380" w14:paraId="25458984" w14:textId="77777777">
            <w:pPr>
              <w:rPr>
                <w:rFonts w:eastAsia="Times New Roman"/>
                <w:sz w:val="18"/>
                <w:szCs w:val="18"/>
              </w:rPr>
            </w:pPr>
            <w:r w:rsidRPr="006E6062">
              <w:rPr>
                <w:rFonts w:eastAsia="Times New Roman"/>
                <w:sz w:val="18"/>
                <w:szCs w:val="18"/>
              </w:rPr>
              <w:t>SDSCJ - interventor</w:t>
            </w:r>
          </w:p>
        </w:tc>
        <w:tc>
          <w:tcPr>
            <w:tcW w:w="1070" w:type="pct"/>
            <w:vAlign w:val="center"/>
            <w:hideMark/>
          </w:tcPr>
          <w:p w:rsidRPr="006E6062" w:rsidR="00375380" w:rsidP="00EA6E7D" w:rsidRDefault="00375380" w14:paraId="77B94B11" w14:textId="77777777">
            <w:pP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E6062">
              <w:rPr>
                <w:rFonts w:eastAsia="Times New Roman"/>
                <w:sz w:val="18"/>
                <w:szCs w:val="18"/>
              </w:rPr>
              <w:t>DISPONIBILIDAD</w:t>
            </w:r>
          </w:p>
        </w:tc>
        <w:tc>
          <w:tcPr>
            <w:tcW w:w="2933" w:type="pct"/>
            <w:vAlign w:val="center"/>
            <w:hideMark/>
          </w:tcPr>
          <w:p w:rsidRPr="006E6062" w:rsidR="00375380" w:rsidP="00EA6E7D" w:rsidRDefault="00375380" w14:paraId="1A81BB45" w14:textId="77777777">
            <w:pP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E6062">
              <w:rPr>
                <w:rFonts w:eastAsia="Times New Roman"/>
                <w:sz w:val="18"/>
                <w:szCs w:val="18"/>
              </w:rPr>
              <w:t>Establecer las estrategias necesarias para que en caso de falla en Datacenter, no se superen los tiempos máximos de restauración de los servicios y se brinde la menor interrupción posible.</w:t>
            </w:r>
          </w:p>
        </w:tc>
      </w:tr>
      <w:tr w:rsidRPr="006E6062" w:rsidR="000C502F" w:rsidTr="00EA6E7D" w14:paraId="247BFC93" w14:textId="77777777">
        <w:trPr>
          <w:trHeight w:val="20"/>
        </w:trPr>
        <w:tc>
          <w:tcPr>
            <w:cnfStyle w:val="001000000000" w:firstRow="0" w:lastRow="0" w:firstColumn="1" w:lastColumn="0" w:oddVBand="0" w:evenVBand="0" w:oddHBand="0" w:evenHBand="0" w:firstRowFirstColumn="0" w:firstRowLastColumn="0" w:lastRowFirstColumn="0" w:lastRowLastColumn="0"/>
            <w:tcW w:w="998" w:type="pct"/>
            <w:vAlign w:val="center"/>
            <w:hideMark/>
          </w:tcPr>
          <w:p w:rsidRPr="006E6062" w:rsidR="00375380" w:rsidP="00EA6E7D" w:rsidRDefault="00375380" w14:paraId="7E1FEA8A" w14:textId="77777777">
            <w:pPr>
              <w:rPr>
                <w:rFonts w:eastAsia="Times New Roman"/>
                <w:sz w:val="18"/>
                <w:szCs w:val="18"/>
              </w:rPr>
            </w:pPr>
            <w:r w:rsidRPr="006E6062">
              <w:rPr>
                <w:rFonts w:eastAsia="Times New Roman"/>
                <w:sz w:val="18"/>
                <w:szCs w:val="18"/>
              </w:rPr>
              <w:t>SDSCJ - interventor</w:t>
            </w:r>
          </w:p>
        </w:tc>
        <w:tc>
          <w:tcPr>
            <w:tcW w:w="1070" w:type="pct"/>
            <w:vAlign w:val="center"/>
            <w:hideMark/>
          </w:tcPr>
          <w:p w:rsidRPr="006E6062" w:rsidR="00375380" w:rsidP="00EA6E7D" w:rsidRDefault="00375380" w14:paraId="2975A10D" w14:textId="77777777">
            <w:pPr>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6E6062">
              <w:rPr>
                <w:rFonts w:eastAsia="Times New Roman"/>
                <w:sz w:val="18"/>
                <w:szCs w:val="18"/>
              </w:rPr>
              <w:t>CONFIABILIDAD</w:t>
            </w:r>
          </w:p>
        </w:tc>
        <w:tc>
          <w:tcPr>
            <w:tcW w:w="2933" w:type="pct"/>
            <w:vAlign w:val="center"/>
            <w:hideMark/>
          </w:tcPr>
          <w:p w:rsidRPr="006E6062" w:rsidR="00375380" w:rsidP="00EA6E7D" w:rsidRDefault="00375380" w14:paraId="20B03F60" w14:textId="77777777">
            <w:pPr>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6E6062">
              <w:rPr>
                <w:rFonts w:eastAsia="Times New Roman"/>
                <w:sz w:val="18"/>
                <w:szCs w:val="18"/>
              </w:rPr>
              <w:t>Realizar seguimiento y controlar que el número de diagnósticos fallidos no supere el máximo permitido.</w:t>
            </w:r>
          </w:p>
        </w:tc>
      </w:tr>
      <w:tr w:rsidRPr="006E6062" w:rsidR="004C3AC7" w:rsidTr="00EA6E7D" w14:paraId="543C8FD6" w14:textId="7777777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hideMark/>
          </w:tcPr>
          <w:p w:rsidRPr="006E6062" w:rsidR="00375380" w:rsidP="00EA6E7D" w:rsidRDefault="00375380" w14:paraId="43955DCE" w14:textId="77777777">
            <w:pPr>
              <w:rPr>
                <w:rFonts w:eastAsia="Times New Roman"/>
                <w:bCs w:val="0"/>
                <w:i/>
                <w:iCs/>
                <w:sz w:val="18"/>
                <w:szCs w:val="18"/>
              </w:rPr>
            </w:pPr>
            <w:r w:rsidRPr="006E6062">
              <w:rPr>
                <w:rFonts w:eastAsia="Times New Roman"/>
                <w:bCs w:val="0"/>
                <w:i/>
                <w:iCs/>
                <w:sz w:val="18"/>
                <w:szCs w:val="18"/>
              </w:rPr>
              <w:t>6.2. REQUISITOS DEL PROVEEDOR Y OTRAS PARTES QUE INTERVIENEN</w:t>
            </w:r>
          </w:p>
        </w:tc>
      </w:tr>
      <w:tr w:rsidRPr="006E6062" w:rsidR="000C502F" w:rsidTr="00EA6E7D" w14:paraId="66C5C8AD" w14:textId="77777777">
        <w:trPr>
          <w:trHeight w:val="20"/>
        </w:trPr>
        <w:tc>
          <w:tcPr>
            <w:cnfStyle w:val="001000000000" w:firstRow="0" w:lastRow="0" w:firstColumn="1" w:lastColumn="0" w:oddVBand="0" w:evenVBand="0" w:oddHBand="0" w:evenHBand="0" w:firstRowFirstColumn="0" w:firstRowLastColumn="0" w:lastRowFirstColumn="0" w:lastRowLastColumn="0"/>
            <w:tcW w:w="998" w:type="pct"/>
            <w:vAlign w:val="center"/>
            <w:hideMark/>
          </w:tcPr>
          <w:p w:rsidRPr="006E6062" w:rsidR="00375380" w:rsidP="00EA6E7D" w:rsidRDefault="00375380" w14:paraId="3266E314" w14:textId="77777777">
            <w:pPr>
              <w:rPr>
                <w:rFonts w:eastAsia="Times New Roman"/>
                <w:bCs w:val="0"/>
                <w:sz w:val="18"/>
                <w:szCs w:val="18"/>
              </w:rPr>
            </w:pPr>
            <w:r w:rsidRPr="006E6062">
              <w:rPr>
                <w:rFonts w:eastAsia="Times New Roman"/>
                <w:bCs w:val="0"/>
                <w:sz w:val="18"/>
                <w:szCs w:val="18"/>
              </w:rPr>
              <w:t>RESPONSABLE</w:t>
            </w:r>
          </w:p>
        </w:tc>
        <w:tc>
          <w:tcPr>
            <w:tcW w:w="1070" w:type="pct"/>
            <w:vAlign w:val="center"/>
            <w:hideMark/>
          </w:tcPr>
          <w:p w:rsidRPr="006E6062" w:rsidR="00375380" w:rsidP="00EA6E7D" w:rsidRDefault="00375380" w14:paraId="3022440B" w14:textId="77777777">
            <w:pPr>
              <w:cnfStyle w:val="000000000000" w:firstRow="0" w:lastRow="0" w:firstColumn="0" w:lastColumn="0" w:oddVBand="0" w:evenVBand="0" w:oddHBand="0" w:evenHBand="0" w:firstRowFirstColumn="0" w:firstRowLastColumn="0" w:lastRowFirstColumn="0" w:lastRowLastColumn="0"/>
              <w:rPr>
                <w:rFonts w:eastAsia="Times New Roman"/>
                <w:b/>
                <w:bCs/>
                <w:sz w:val="18"/>
                <w:szCs w:val="18"/>
              </w:rPr>
            </w:pPr>
            <w:r w:rsidRPr="006E6062">
              <w:rPr>
                <w:rFonts w:eastAsia="Times New Roman"/>
                <w:b/>
                <w:bCs/>
                <w:sz w:val="18"/>
                <w:szCs w:val="18"/>
              </w:rPr>
              <w:t>REQUISITO</w:t>
            </w:r>
          </w:p>
        </w:tc>
        <w:tc>
          <w:tcPr>
            <w:tcW w:w="2933" w:type="pct"/>
            <w:vAlign w:val="center"/>
            <w:hideMark/>
          </w:tcPr>
          <w:p w:rsidRPr="006E6062" w:rsidR="00375380" w:rsidP="00EA6E7D" w:rsidRDefault="00375380" w14:paraId="2D99224E" w14:textId="77777777">
            <w:pPr>
              <w:cnfStyle w:val="000000000000" w:firstRow="0" w:lastRow="0" w:firstColumn="0" w:lastColumn="0" w:oddVBand="0" w:evenVBand="0" w:oddHBand="0" w:evenHBand="0" w:firstRowFirstColumn="0" w:firstRowLastColumn="0" w:lastRowFirstColumn="0" w:lastRowLastColumn="0"/>
              <w:rPr>
                <w:rFonts w:eastAsia="Times New Roman"/>
                <w:b/>
                <w:bCs/>
                <w:sz w:val="18"/>
                <w:szCs w:val="18"/>
              </w:rPr>
            </w:pPr>
            <w:r w:rsidRPr="006E6062">
              <w:rPr>
                <w:rFonts w:eastAsia="Times New Roman"/>
                <w:b/>
                <w:bCs/>
                <w:sz w:val="18"/>
                <w:szCs w:val="18"/>
              </w:rPr>
              <w:t>DESCRIPCIÓN DEL REQUISITO</w:t>
            </w:r>
          </w:p>
        </w:tc>
      </w:tr>
      <w:tr w:rsidRPr="006E6062" w:rsidR="000C502F" w:rsidTr="00EA6E7D" w14:paraId="7A3CF203" w14:textId="7777777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98" w:type="pct"/>
            <w:vAlign w:val="center"/>
            <w:hideMark/>
          </w:tcPr>
          <w:p w:rsidRPr="006E6062" w:rsidR="00375380" w:rsidP="00EA6E7D" w:rsidRDefault="00375380" w14:paraId="4CB0737B" w14:textId="77777777">
            <w:pPr>
              <w:rPr>
                <w:rFonts w:eastAsia="Times New Roman"/>
                <w:sz w:val="18"/>
                <w:szCs w:val="18"/>
              </w:rPr>
            </w:pPr>
            <w:r w:rsidRPr="006E6062">
              <w:rPr>
                <w:rFonts w:eastAsia="Times New Roman"/>
                <w:sz w:val="18"/>
                <w:szCs w:val="18"/>
              </w:rPr>
              <w:t>CONTRATISTA</w:t>
            </w:r>
          </w:p>
        </w:tc>
        <w:tc>
          <w:tcPr>
            <w:tcW w:w="1070" w:type="pct"/>
            <w:vAlign w:val="center"/>
            <w:hideMark/>
          </w:tcPr>
          <w:p w:rsidRPr="006E6062" w:rsidR="00375380" w:rsidP="00EA6E7D" w:rsidRDefault="00375380" w14:paraId="284B1F56" w14:textId="77777777">
            <w:pP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E6062">
              <w:rPr>
                <w:rFonts w:eastAsia="Times New Roman"/>
                <w:sz w:val="18"/>
                <w:szCs w:val="18"/>
              </w:rPr>
              <w:t>DISPONIBILIDAD</w:t>
            </w:r>
          </w:p>
        </w:tc>
        <w:tc>
          <w:tcPr>
            <w:tcW w:w="2933" w:type="pct"/>
            <w:vAlign w:val="center"/>
            <w:hideMark/>
          </w:tcPr>
          <w:p w:rsidRPr="006E6062" w:rsidR="00375380" w:rsidP="00EA6E7D" w:rsidRDefault="00375380" w14:paraId="64FDDE10" w14:textId="77777777">
            <w:pP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E6062">
              <w:rPr>
                <w:rFonts w:eastAsia="Times New Roman"/>
                <w:sz w:val="18"/>
                <w:szCs w:val="18"/>
              </w:rPr>
              <w:t>El Proveedor debe asegurar que los servicios ejecutados de mantenimiento correctivo, preventivo, limpieza de acrílicos y uso de bolsa de repuestos, sean realizados por personal idóneo, implementando estrategias efectivas que permitan fortalecer el funcionamiento del sistema de video vigilancia y en consecuencia, su disponibilidad. De identificarse una disminución en la disponibilidad del sistema, se ejecutará la penalidad que a este respecto se establece.</w:t>
            </w:r>
            <w:r w:rsidRPr="006E6062">
              <w:rPr>
                <w:rFonts w:eastAsia="Times New Roman"/>
                <w:sz w:val="18"/>
                <w:szCs w:val="18"/>
              </w:rPr>
              <w:br/>
            </w:r>
            <w:r w:rsidRPr="006E6062">
              <w:rPr>
                <w:rFonts w:eastAsia="Times New Roman"/>
                <w:sz w:val="18"/>
                <w:szCs w:val="18"/>
              </w:rPr>
              <w:br/>
            </w:r>
            <w:r w:rsidRPr="006E6062">
              <w:rPr>
                <w:rFonts w:eastAsia="Times New Roman"/>
                <w:sz w:val="18"/>
                <w:szCs w:val="18"/>
              </w:rPr>
              <w:t xml:space="preserve">Aplicable a los siguientes servicios: </w:t>
            </w:r>
            <w:r w:rsidRPr="006E6062">
              <w:rPr>
                <w:rFonts w:eastAsia="Times New Roman"/>
                <w:sz w:val="18"/>
                <w:szCs w:val="18"/>
              </w:rPr>
              <w:br/>
            </w:r>
            <w:r w:rsidRPr="006E6062">
              <w:rPr>
                <w:rFonts w:eastAsia="Times New Roman"/>
                <w:sz w:val="18"/>
                <w:szCs w:val="18"/>
              </w:rPr>
              <w:br/>
            </w:r>
            <w:r w:rsidRPr="006E6062">
              <w:rPr>
                <w:rFonts w:eastAsia="Times New Roman"/>
                <w:sz w:val="18"/>
                <w:szCs w:val="18"/>
              </w:rPr>
              <w:t>Servicio de mantenimiento correctivo y soporte al sistema de video vigilancia de Bogotá, con disponibilidad de bolsa de repuestos.</w:t>
            </w:r>
          </w:p>
        </w:tc>
      </w:tr>
      <w:tr w:rsidRPr="006E6062" w:rsidR="000C502F" w:rsidTr="00EA6E7D" w14:paraId="50C336F6" w14:textId="77777777">
        <w:trPr>
          <w:trHeight w:val="20"/>
        </w:trPr>
        <w:tc>
          <w:tcPr>
            <w:cnfStyle w:val="001000000000" w:firstRow="0" w:lastRow="0" w:firstColumn="1" w:lastColumn="0" w:oddVBand="0" w:evenVBand="0" w:oddHBand="0" w:evenHBand="0" w:firstRowFirstColumn="0" w:firstRowLastColumn="0" w:lastRowFirstColumn="0" w:lastRowLastColumn="0"/>
            <w:tcW w:w="998" w:type="pct"/>
            <w:vAlign w:val="center"/>
            <w:hideMark/>
          </w:tcPr>
          <w:p w:rsidRPr="006E6062" w:rsidR="00375380" w:rsidP="00EA6E7D" w:rsidRDefault="00375380" w14:paraId="0F1D5401" w14:textId="77777777">
            <w:pPr>
              <w:rPr>
                <w:rFonts w:eastAsia="Times New Roman"/>
                <w:sz w:val="18"/>
                <w:szCs w:val="18"/>
              </w:rPr>
            </w:pPr>
            <w:r w:rsidRPr="006E6062">
              <w:rPr>
                <w:rFonts w:eastAsia="Times New Roman"/>
                <w:sz w:val="18"/>
                <w:szCs w:val="18"/>
              </w:rPr>
              <w:t>CONTRATISTA</w:t>
            </w:r>
          </w:p>
        </w:tc>
        <w:tc>
          <w:tcPr>
            <w:tcW w:w="1070" w:type="pct"/>
            <w:vAlign w:val="center"/>
            <w:hideMark/>
          </w:tcPr>
          <w:p w:rsidRPr="006E6062" w:rsidR="00375380" w:rsidP="00EA6E7D" w:rsidRDefault="00375380" w14:paraId="732C6807" w14:textId="77777777">
            <w:pPr>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6E6062">
              <w:rPr>
                <w:rFonts w:eastAsia="Times New Roman"/>
                <w:sz w:val="18"/>
                <w:szCs w:val="18"/>
              </w:rPr>
              <w:t>CALIDAD</w:t>
            </w:r>
          </w:p>
        </w:tc>
        <w:tc>
          <w:tcPr>
            <w:tcW w:w="2933" w:type="pct"/>
            <w:vAlign w:val="center"/>
            <w:hideMark/>
          </w:tcPr>
          <w:p w:rsidRPr="006E6062" w:rsidR="00375380" w:rsidP="00EA6E7D" w:rsidRDefault="00375380" w14:paraId="099FC131" w14:textId="77777777">
            <w:pPr>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6E6062">
              <w:rPr>
                <w:rFonts w:eastAsia="Times New Roman"/>
                <w:sz w:val="18"/>
                <w:szCs w:val="18"/>
              </w:rPr>
              <w:t>El Proveedor debe garantizar la calidad, en términos de completitud y consistencia de la información que contienen los informes, reportes y conceptos emitidos.</w:t>
            </w:r>
            <w:r w:rsidRPr="006E6062">
              <w:rPr>
                <w:rFonts w:eastAsia="Times New Roman"/>
                <w:sz w:val="18"/>
                <w:szCs w:val="18"/>
              </w:rPr>
              <w:br/>
            </w:r>
            <w:r w:rsidRPr="006E6062">
              <w:rPr>
                <w:rFonts w:eastAsia="Times New Roman"/>
                <w:sz w:val="18"/>
                <w:szCs w:val="18"/>
              </w:rPr>
              <w:br/>
            </w:r>
            <w:r w:rsidRPr="006E6062">
              <w:rPr>
                <w:rFonts w:eastAsia="Times New Roman"/>
                <w:sz w:val="18"/>
                <w:szCs w:val="18"/>
              </w:rPr>
              <w:t xml:space="preserve">Aplicable a los siguientes servicios: </w:t>
            </w:r>
            <w:r w:rsidRPr="006E6062">
              <w:rPr>
                <w:rFonts w:eastAsia="Times New Roman"/>
                <w:sz w:val="18"/>
                <w:szCs w:val="18"/>
              </w:rPr>
              <w:br/>
            </w:r>
            <w:r w:rsidRPr="006E6062">
              <w:rPr>
                <w:rFonts w:eastAsia="Times New Roman"/>
                <w:sz w:val="18"/>
                <w:szCs w:val="18"/>
              </w:rPr>
              <w:t>•   Visitas de mantenimientos preventivos (tarificado)</w:t>
            </w:r>
            <w:r w:rsidRPr="006E6062">
              <w:rPr>
                <w:rFonts w:eastAsia="Times New Roman"/>
                <w:sz w:val="18"/>
                <w:szCs w:val="18"/>
              </w:rPr>
              <w:br/>
            </w:r>
            <w:r w:rsidRPr="006E6062">
              <w:rPr>
                <w:rFonts w:eastAsia="Times New Roman"/>
                <w:sz w:val="18"/>
                <w:szCs w:val="18"/>
              </w:rPr>
              <w:t>•   Visitas de mantenimientos correctivos (tarificado)</w:t>
            </w:r>
            <w:r w:rsidRPr="006E6062">
              <w:rPr>
                <w:rFonts w:eastAsia="Times New Roman"/>
                <w:sz w:val="18"/>
                <w:szCs w:val="18"/>
              </w:rPr>
              <w:br/>
            </w:r>
            <w:r w:rsidRPr="006E6062">
              <w:rPr>
                <w:rFonts w:eastAsia="Times New Roman"/>
                <w:sz w:val="18"/>
                <w:szCs w:val="18"/>
              </w:rPr>
              <w:t>•   Visitas de limpiezas de acrílico (tarificado)</w:t>
            </w:r>
            <w:r w:rsidRPr="006E6062">
              <w:rPr>
                <w:rFonts w:eastAsia="Times New Roman"/>
                <w:sz w:val="18"/>
                <w:szCs w:val="18"/>
              </w:rPr>
              <w:br/>
            </w:r>
            <w:r w:rsidRPr="006E6062">
              <w:rPr>
                <w:rFonts w:eastAsia="Times New Roman"/>
                <w:sz w:val="18"/>
                <w:szCs w:val="18"/>
              </w:rPr>
              <w:t>•   Actividades de la mesa de servicio (tarificado)</w:t>
            </w:r>
            <w:r w:rsidRPr="006E6062">
              <w:rPr>
                <w:rFonts w:eastAsia="Times New Roman"/>
                <w:sz w:val="18"/>
                <w:szCs w:val="18"/>
              </w:rPr>
              <w:br/>
            </w:r>
            <w:r w:rsidRPr="006E6062">
              <w:rPr>
                <w:rFonts w:eastAsia="Times New Roman"/>
                <w:sz w:val="18"/>
                <w:szCs w:val="18"/>
              </w:rPr>
              <w:t>•   Informes de ejecución</w:t>
            </w:r>
            <w:r w:rsidRPr="006E6062">
              <w:rPr>
                <w:rFonts w:eastAsia="Times New Roman"/>
                <w:sz w:val="18"/>
                <w:szCs w:val="18"/>
              </w:rPr>
              <w:br/>
            </w:r>
            <w:r w:rsidRPr="006E6062">
              <w:rPr>
                <w:rFonts w:eastAsia="Times New Roman"/>
                <w:sz w:val="18"/>
                <w:szCs w:val="18"/>
              </w:rPr>
              <w:t>•   Informes de actividades</w:t>
            </w:r>
            <w:r w:rsidRPr="006E6062">
              <w:rPr>
                <w:rFonts w:eastAsia="Times New Roman"/>
                <w:sz w:val="18"/>
                <w:szCs w:val="18"/>
              </w:rPr>
              <w:br/>
            </w:r>
            <w:r w:rsidRPr="006E6062">
              <w:rPr>
                <w:rFonts w:eastAsia="Times New Roman"/>
                <w:sz w:val="18"/>
                <w:szCs w:val="18"/>
              </w:rPr>
              <w:t>•   Reportes</w:t>
            </w:r>
            <w:r w:rsidRPr="006E6062">
              <w:rPr>
                <w:rFonts w:eastAsia="Times New Roman"/>
                <w:sz w:val="18"/>
                <w:szCs w:val="18"/>
              </w:rPr>
              <w:br/>
            </w:r>
            <w:r w:rsidRPr="006E6062">
              <w:rPr>
                <w:rFonts w:eastAsia="Times New Roman"/>
                <w:sz w:val="18"/>
                <w:szCs w:val="18"/>
              </w:rPr>
              <w:t>•   Conceptos</w:t>
            </w:r>
            <w:r w:rsidRPr="006E6062">
              <w:rPr>
                <w:rFonts w:eastAsia="Times New Roman"/>
                <w:sz w:val="18"/>
                <w:szCs w:val="18"/>
              </w:rPr>
              <w:br/>
            </w:r>
            <w:r w:rsidRPr="006E6062">
              <w:rPr>
                <w:rFonts w:eastAsia="Times New Roman"/>
                <w:sz w:val="18"/>
                <w:szCs w:val="18"/>
              </w:rPr>
              <w:t>•   Proyección de respuesta a oficios y derechos de petición</w:t>
            </w:r>
            <w:r w:rsidRPr="006E6062">
              <w:rPr>
                <w:rFonts w:eastAsia="Times New Roman"/>
                <w:sz w:val="18"/>
                <w:szCs w:val="18"/>
              </w:rPr>
              <w:br/>
            </w:r>
            <w:r w:rsidRPr="006E6062">
              <w:rPr>
                <w:rFonts w:eastAsia="Times New Roman"/>
                <w:sz w:val="18"/>
                <w:szCs w:val="18"/>
              </w:rPr>
              <w:t>•   Cualquier requerimiento de la Jefatura del C4 o personal de apoyo a la supervisión.</w:t>
            </w:r>
          </w:p>
        </w:tc>
      </w:tr>
      <w:tr w:rsidRPr="006E6062" w:rsidR="000C502F" w:rsidTr="00EA6E7D" w14:paraId="7C6485DA" w14:textId="7777777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98" w:type="pct"/>
            <w:vAlign w:val="center"/>
            <w:hideMark/>
          </w:tcPr>
          <w:p w:rsidRPr="006E6062" w:rsidR="00375380" w:rsidP="00EA6E7D" w:rsidRDefault="00375380" w14:paraId="6C20641D" w14:textId="77777777">
            <w:pPr>
              <w:rPr>
                <w:rFonts w:eastAsia="Times New Roman"/>
                <w:sz w:val="18"/>
                <w:szCs w:val="18"/>
              </w:rPr>
            </w:pPr>
            <w:r w:rsidRPr="006E6062">
              <w:rPr>
                <w:rFonts w:eastAsia="Times New Roman"/>
                <w:sz w:val="18"/>
                <w:szCs w:val="18"/>
              </w:rPr>
              <w:t>CONTRATISTA</w:t>
            </w:r>
          </w:p>
        </w:tc>
        <w:tc>
          <w:tcPr>
            <w:tcW w:w="1070" w:type="pct"/>
            <w:vAlign w:val="center"/>
            <w:hideMark/>
          </w:tcPr>
          <w:p w:rsidRPr="006E6062" w:rsidR="00375380" w:rsidP="00EA6E7D" w:rsidRDefault="00375380" w14:paraId="31ADAA31" w14:textId="77777777">
            <w:pP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E6062">
              <w:rPr>
                <w:rFonts w:eastAsia="Times New Roman"/>
                <w:sz w:val="18"/>
                <w:szCs w:val="18"/>
              </w:rPr>
              <w:t>OPORTUNIDAD</w:t>
            </w:r>
          </w:p>
        </w:tc>
        <w:tc>
          <w:tcPr>
            <w:tcW w:w="2933" w:type="pct"/>
            <w:vAlign w:val="center"/>
            <w:hideMark/>
          </w:tcPr>
          <w:p w:rsidRPr="006E6062" w:rsidR="00375380" w:rsidP="00EA6E7D" w:rsidRDefault="00375380" w14:paraId="6E66E4CD" w14:textId="77777777">
            <w:pP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E6062">
              <w:rPr>
                <w:rFonts w:eastAsia="Times New Roman"/>
                <w:sz w:val="18"/>
                <w:szCs w:val="18"/>
              </w:rPr>
              <w:t>El Proveedor debe garantizar los tiempos de entrega de los informes, reportes y conceptos emitidos.</w:t>
            </w:r>
            <w:r w:rsidRPr="006E6062">
              <w:rPr>
                <w:rFonts w:eastAsia="Times New Roman"/>
                <w:sz w:val="18"/>
                <w:szCs w:val="18"/>
              </w:rPr>
              <w:br/>
            </w:r>
            <w:r w:rsidRPr="006E6062">
              <w:rPr>
                <w:rFonts w:eastAsia="Times New Roman"/>
                <w:sz w:val="18"/>
                <w:szCs w:val="18"/>
              </w:rPr>
              <w:br/>
            </w:r>
            <w:r w:rsidRPr="006E6062">
              <w:rPr>
                <w:rFonts w:eastAsia="Times New Roman"/>
                <w:sz w:val="18"/>
                <w:szCs w:val="18"/>
              </w:rPr>
              <w:t xml:space="preserve">Aplicable a los siguientes servicios: </w:t>
            </w:r>
            <w:r w:rsidRPr="006E6062">
              <w:rPr>
                <w:rFonts w:eastAsia="Times New Roman"/>
                <w:sz w:val="18"/>
                <w:szCs w:val="18"/>
              </w:rPr>
              <w:br/>
            </w:r>
            <w:r w:rsidRPr="006E6062">
              <w:rPr>
                <w:rFonts w:eastAsia="Times New Roman"/>
                <w:sz w:val="18"/>
                <w:szCs w:val="18"/>
              </w:rPr>
              <w:t>•   Visitas de mantenimientos preventivos (tarificado)</w:t>
            </w:r>
            <w:r w:rsidRPr="006E6062">
              <w:rPr>
                <w:rFonts w:eastAsia="Times New Roman"/>
                <w:sz w:val="18"/>
                <w:szCs w:val="18"/>
              </w:rPr>
              <w:br/>
            </w:r>
            <w:r w:rsidRPr="006E6062">
              <w:rPr>
                <w:rFonts w:eastAsia="Times New Roman"/>
                <w:sz w:val="18"/>
                <w:szCs w:val="18"/>
              </w:rPr>
              <w:t>•   Visitas de mantenimientos correctivos (tarificado)</w:t>
            </w:r>
            <w:r w:rsidRPr="006E6062">
              <w:rPr>
                <w:rFonts w:eastAsia="Times New Roman"/>
                <w:sz w:val="18"/>
                <w:szCs w:val="18"/>
              </w:rPr>
              <w:br/>
            </w:r>
            <w:r w:rsidRPr="006E6062">
              <w:rPr>
                <w:rFonts w:eastAsia="Times New Roman"/>
                <w:sz w:val="18"/>
                <w:szCs w:val="18"/>
              </w:rPr>
              <w:t>•   Visitas de limpiezas (tarificado)</w:t>
            </w:r>
            <w:r w:rsidRPr="006E6062">
              <w:rPr>
                <w:rFonts w:eastAsia="Times New Roman"/>
                <w:sz w:val="18"/>
                <w:szCs w:val="18"/>
              </w:rPr>
              <w:br/>
            </w:r>
            <w:r w:rsidRPr="006E6062">
              <w:rPr>
                <w:rFonts w:eastAsia="Times New Roman"/>
                <w:sz w:val="18"/>
                <w:szCs w:val="18"/>
              </w:rPr>
              <w:t>•   Actividades de la mesa de servicio (tarificado)</w:t>
            </w:r>
            <w:r w:rsidRPr="006E6062">
              <w:rPr>
                <w:rFonts w:eastAsia="Times New Roman"/>
                <w:sz w:val="18"/>
                <w:szCs w:val="18"/>
              </w:rPr>
              <w:br/>
            </w:r>
            <w:r w:rsidRPr="006E6062">
              <w:rPr>
                <w:rFonts w:eastAsia="Times New Roman"/>
                <w:sz w:val="18"/>
                <w:szCs w:val="18"/>
              </w:rPr>
              <w:t>•   Informes de ejecución</w:t>
            </w:r>
            <w:r w:rsidRPr="006E6062">
              <w:rPr>
                <w:rFonts w:eastAsia="Times New Roman"/>
                <w:sz w:val="18"/>
                <w:szCs w:val="18"/>
              </w:rPr>
              <w:br/>
            </w:r>
            <w:r w:rsidRPr="006E6062">
              <w:rPr>
                <w:rFonts w:eastAsia="Times New Roman"/>
                <w:sz w:val="18"/>
                <w:szCs w:val="18"/>
              </w:rPr>
              <w:t>•   Informes de actividades</w:t>
            </w:r>
            <w:r w:rsidRPr="006E6062">
              <w:rPr>
                <w:rFonts w:eastAsia="Times New Roman"/>
                <w:sz w:val="18"/>
                <w:szCs w:val="18"/>
              </w:rPr>
              <w:br/>
            </w:r>
            <w:r w:rsidRPr="006E6062">
              <w:rPr>
                <w:rFonts w:eastAsia="Times New Roman"/>
                <w:sz w:val="18"/>
                <w:szCs w:val="18"/>
              </w:rPr>
              <w:t>•   Reportes</w:t>
            </w:r>
            <w:r w:rsidRPr="006E6062">
              <w:rPr>
                <w:rFonts w:eastAsia="Times New Roman"/>
                <w:sz w:val="18"/>
                <w:szCs w:val="18"/>
              </w:rPr>
              <w:br/>
            </w:r>
            <w:r w:rsidRPr="006E6062">
              <w:rPr>
                <w:rFonts w:eastAsia="Times New Roman"/>
                <w:sz w:val="18"/>
                <w:szCs w:val="18"/>
              </w:rPr>
              <w:t>•   Conceptos</w:t>
            </w:r>
            <w:r w:rsidRPr="006E6062">
              <w:rPr>
                <w:rFonts w:eastAsia="Times New Roman"/>
                <w:sz w:val="18"/>
                <w:szCs w:val="18"/>
              </w:rPr>
              <w:br/>
            </w:r>
            <w:r w:rsidRPr="006E6062">
              <w:rPr>
                <w:rFonts w:eastAsia="Times New Roman"/>
                <w:sz w:val="18"/>
                <w:szCs w:val="18"/>
              </w:rPr>
              <w:t>•   Proyección de respuesta a oficios y derechos de petición</w:t>
            </w:r>
            <w:r w:rsidRPr="006E6062">
              <w:rPr>
                <w:rFonts w:eastAsia="Times New Roman"/>
                <w:sz w:val="18"/>
                <w:szCs w:val="18"/>
              </w:rPr>
              <w:br/>
            </w:r>
            <w:r w:rsidRPr="006E6062">
              <w:rPr>
                <w:rFonts w:eastAsia="Times New Roman"/>
                <w:sz w:val="18"/>
                <w:szCs w:val="18"/>
              </w:rPr>
              <w:t>•   Cualquier requerimiento de la Jefatura del C4 o personal de apoyo a la supervisión.</w:t>
            </w:r>
          </w:p>
        </w:tc>
      </w:tr>
      <w:tr w:rsidRPr="006E6062" w:rsidR="000C502F" w:rsidTr="00EA6E7D" w14:paraId="5A3E9E3F" w14:textId="77777777">
        <w:trPr>
          <w:trHeight w:val="20"/>
        </w:trPr>
        <w:tc>
          <w:tcPr>
            <w:cnfStyle w:val="001000000000" w:firstRow="0" w:lastRow="0" w:firstColumn="1" w:lastColumn="0" w:oddVBand="0" w:evenVBand="0" w:oddHBand="0" w:evenHBand="0" w:firstRowFirstColumn="0" w:firstRowLastColumn="0" w:lastRowFirstColumn="0" w:lastRowLastColumn="0"/>
            <w:tcW w:w="998" w:type="pct"/>
            <w:vAlign w:val="center"/>
            <w:hideMark/>
          </w:tcPr>
          <w:p w:rsidRPr="006E6062" w:rsidR="00375380" w:rsidP="00EA6E7D" w:rsidRDefault="00375380" w14:paraId="3770064A" w14:textId="77777777">
            <w:pPr>
              <w:rPr>
                <w:rFonts w:eastAsia="Times New Roman"/>
                <w:sz w:val="18"/>
                <w:szCs w:val="18"/>
              </w:rPr>
            </w:pPr>
            <w:r w:rsidRPr="006E6062">
              <w:rPr>
                <w:rFonts w:eastAsia="Times New Roman"/>
                <w:sz w:val="18"/>
                <w:szCs w:val="18"/>
              </w:rPr>
              <w:t>CONTRATISTA</w:t>
            </w:r>
          </w:p>
        </w:tc>
        <w:tc>
          <w:tcPr>
            <w:tcW w:w="1070" w:type="pct"/>
            <w:vAlign w:val="center"/>
            <w:hideMark/>
          </w:tcPr>
          <w:p w:rsidRPr="006E6062" w:rsidR="00375380" w:rsidP="00EA6E7D" w:rsidRDefault="00375380" w14:paraId="5FAE15BB" w14:textId="77777777">
            <w:pPr>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6E6062">
              <w:rPr>
                <w:rFonts w:eastAsia="Times New Roman"/>
                <w:sz w:val="18"/>
                <w:szCs w:val="18"/>
              </w:rPr>
              <w:t>OPORTUNIDAD</w:t>
            </w:r>
          </w:p>
        </w:tc>
        <w:tc>
          <w:tcPr>
            <w:tcW w:w="2933" w:type="pct"/>
            <w:vAlign w:val="center"/>
            <w:hideMark/>
          </w:tcPr>
          <w:p w:rsidRPr="006E6062" w:rsidR="00375380" w:rsidP="00EA6E7D" w:rsidRDefault="00375380" w14:paraId="34848066" w14:textId="77777777">
            <w:pPr>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6E6062">
              <w:rPr>
                <w:rFonts w:eastAsia="Times New Roman"/>
                <w:sz w:val="18"/>
                <w:szCs w:val="18"/>
              </w:rPr>
              <w:t>El RTO (Recovery Time Objective) es el tiempo máximo que cualquier requerimiento o incidencia tarda en ser SOLUCIONADO.</w:t>
            </w:r>
            <w:r w:rsidRPr="006E6062">
              <w:rPr>
                <w:rFonts w:eastAsia="Times New Roman"/>
                <w:sz w:val="18"/>
                <w:szCs w:val="18"/>
              </w:rPr>
              <w:br w:type="page"/>
            </w:r>
            <w:r w:rsidRPr="006E6062">
              <w:rPr>
                <w:rFonts w:eastAsia="Times New Roman"/>
                <w:sz w:val="18"/>
                <w:szCs w:val="18"/>
              </w:rPr>
              <w:br w:type="page"/>
            </w:r>
            <w:r w:rsidRPr="006E6062">
              <w:rPr>
                <w:rFonts w:eastAsia="Times New Roman"/>
                <w:sz w:val="18"/>
                <w:szCs w:val="18"/>
              </w:rPr>
              <w:t>Aplicable a los siguientes servicios:</w:t>
            </w:r>
            <w:r w:rsidRPr="006E6062">
              <w:rPr>
                <w:rFonts w:eastAsia="Times New Roman"/>
                <w:sz w:val="18"/>
                <w:szCs w:val="18"/>
              </w:rPr>
              <w:br w:type="page"/>
            </w:r>
            <w:r w:rsidRPr="006E6062">
              <w:rPr>
                <w:rFonts w:eastAsia="Times New Roman"/>
                <w:sz w:val="18"/>
                <w:szCs w:val="18"/>
              </w:rPr>
              <w:t>•   Visitas de mantenimientos preventivos</w:t>
            </w:r>
            <w:r w:rsidRPr="006E6062">
              <w:rPr>
                <w:rFonts w:eastAsia="Times New Roman"/>
                <w:sz w:val="18"/>
                <w:szCs w:val="18"/>
              </w:rPr>
              <w:br w:type="page"/>
            </w:r>
            <w:r w:rsidRPr="006E6062">
              <w:rPr>
                <w:rFonts w:eastAsia="Times New Roman"/>
                <w:sz w:val="18"/>
                <w:szCs w:val="18"/>
              </w:rPr>
              <w:t>•   Visitas de mantenimientos correctivos</w:t>
            </w:r>
          </w:p>
        </w:tc>
      </w:tr>
      <w:tr w:rsidRPr="006E6062" w:rsidR="000C502F" w:rsidTr="00EA6E7D" w14:paraId="2D2D45C7" w14:textId="7777777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98" w:type="pct"/>
            <w:vAlign w:val="center"/>
            <w:hideMark/>
          </w:tcPr>
          <w:p w:rsidRPr="006E6062" w:rsidR="00375380" w:rsidP="00EA6E7D" w:rsidRDefault="00375380" w14:paraId="2F49C4E2" w14:textId="77777777">
            <w:pPr>
              <w:rPr>
                <w:rFonts w:eastAsia="Times New Roman"/>
                <w:sz w:val="18"/>
                <w:szCs w:val="18"/>
              </w:rPr>
            </w:pPr>
            <w:r w:rsidRPr="006E6062">
              <w:rPr>
                <w:rFonts w:eastAsia="Times New Roman"/>
                <w:sz w:val="18"/>
                <w:szCs w:val="18"/>
              </w:rPr>
              <w:t>CONTRATISTA</w:t>
            </w:r>
          </w:p>
        </w:tc>
        <w:tc>
          <w:tcPr>
            <w:tcW w:w="1070" w:type="pct"/>
            <w:vAlign w:val="center"/>
            <w:hideMark/>
          </w:tcPr>
          <w:p w:rsidRPr="006E6062" w:rsidR="00375380" w:rsidP="00EA6E7D" w:rsidRDefault="00375380" w14:paraId="3C12DE74" w14:textId="584DF2F4">
            <w:pP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E6062">
              <w:rPr>
                <w:rFonts w:eastAsia="Times New Roman"/>
                <w:sz w:val="18"/>
                <w:szCs w:val="18"/>
              </w:rPr>
              <w:t>DISPONIBILIDAD</w:t>
            </w:r>
          </w:p>
        </w:tc>
        <w:tc>
          <w:tcPr>
            <w:tcW w:w="2933" w:type="pct"/>
            <w:vAlign w:val="center"/>
            <w:hideMark/>
          </w:tcPr>
          <w:p w:rsidRPr="006E6062" w:rsidR="00375380" w:rsidP="00EA6E7D" w:rsidRDefault="00375380" w14:paraId="3AECE580" w14:textId="77777777">
            <w:pP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E6062">
              <w:rPr>
                <w:rFonts w:eastAsia="Times New Roman"/>
                <w:sz w:val="18"/>
                <w:szCs w:val="18"/>
              </w:rPr>
              <w:t>El Proveedor debe garantizar que en caso de que se presente falla en datacenter del sistema, tendrá implementadas las estrategias suficientes que permitan la restauración de la totalidad de los servidores y servicios propios del Sistema de Videovigilancia, en un tiempo máximo de 60 minutos (1 Hora). En caso de no cumplir con los tiempos requeridos, se ejecutará la penalidad que a este respecto se establece.</w:t>
            </w:r>
            <w:r w:rsidRPr="006E6062">
              <w:rPr>
                <w:rFonts w:eastAsia="Times New Roman"/>
                <w:sz w:val="18"/>
                <w:szCs w:val="18"/>
              </w:rPr>
              <w:br/>
            </w:r>
            <w:r w:rsidRPr="006E6062">
              <w:rPr>
                <w:rFonts w:eastAsia="Times New Roman"/>
                <w:sz w:val="18"/>
                <w:szCs w:val="18"/>
              </w:rPr>
              <w:br/>
            </w:r>
            <w:r w:rsidRPr="006E6062">
              <w:rPr>
                <w:rFonts w:eastAsia="Times New Roman"/>
                <w:sz w:val="18"/>
                <w:szCs w:val="18"/>
              </w:rPr>
              <w:t xml:space="preserve">Aplicable a los siguientes servicios: </w:t>
            </w:r>
            <w:r w:rsidRPr="006E6062">
              <w:rPr>
                <w:rFonts w:eastAsia="Times New Roman"/>
                <w:sz w:val="18"/>
                <w:szCs w:val="18"/>
              </w:rPr>
              <w:br/>
            </w:r>
            <w:r w:rsidRPr="006E6062">
              <w:rPr>
                <w:rFonts w:eastAsia="Times New Roman"/>
                <w:sz w:val="18"/>
                <w:szCs w:val="18"/>
              </w:rPr>
              <w:t>Servicio de mantenimiento correctivo y soporte al sistema de video vigilancia de Bogotá, con disponibilidad de bolsa de repuestos.</w:t>
            </w:r>
          </w:p>
        </w:tc>
      </w:tr>
      <w:tr w:rsidRPr="006E6062" w:rsidR="004C3AC7" w:rsidTr="00EA6E7D" w14:paraId="2E3D7709" w14:textId="77777777">
        <w:trPr>
          <w:trHeight w:val="2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hideMark/>
          </w:tcPr>
          <w:p w:rsidRPr="006E6062" w:rsidR="00375380" w:rsidP="00EA6E7D" w:rsidRDefault="00375380" w14:paraId="3CDABACF" w14:textId="77777777">
            <w:pPr>
              <w:rPr>
                <w:rFonts w:eastAsia="Times New Roman"/>
                <w:bCs w:val="0"/>
                <w:i/>
                <w:iCs/>
                <w:sz w:val="18"/>
                <w:szCs w:val="18"/>
              </w:rPr>
            </w:pPr>
            <w:r w:rsidRPr="006E6062">
              <w:rPr>
                <w:rFonts w:eastAsia="Times New Roman"/>
                <w:bCs w:val="0"/>
                <w:i/>
                <w:iCs/>
                <w:sz w:val="18"/>
                <w:szCs w:val="18"/>
              </w:rPr>
              <w:t>6.3. RECURSOS CON LO QUE CUENTA EL PROVEEDOR DEL SERVICIO</w:t>
            </w:r>
          </w:p>
        </w:tc>
      </w:tr>
      <w:tr w:rsidRPr="006E6062" w:rsidR="00CB6582" w:rsidTr="00EA6E7D" w14:paraId="68C75104" w14:textId="7777777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98" w:type="pct"/>
            <w:vAlign w:val="center"/>
            <w:hideMark/>
          </w:tcPr>
          <w:p w:rsidRPr="006E6062" w:rsidR="00375380" w:rsidP="00EA6E7D" w:rsidRDefault="00375380" w14:paraId="070C53F6" w14:textId="77777777">
            <w:pPr>
              <w:rPr>
                <w:rFonts w:eastAsia="Times New Roman"/>
                <w:bCs w:val="0"/>
                <w:sz w:val="18"/>
                <w:szCs w:val="18"/>
              </w:rPr>
            </w:pPr>
            <w:r w:rsidRPr="006E6062">
              <w:rPr>
                <w:rFonts w:eastAsia="Times New Roman"/>
                <w:bCs w:val="0"/>
                <w:sz w:val="18"/>
                <w:szCs w:val="18"/>
              </w:rPr>
              <w:t>Recurso Humano:</w:t>
            </w:r>
          </w:p>
        </w:tc>
        <w:tc>
          <w:tcPr>
            <w:tcW w:w="4002" w:type="pct"/>
            <w:gridSpan w:val="2"/>
            <w:vAlign w:val="center"/>
            <w:hideMark/>
          </w:tcPr>
          <w:p w:rsidRPr="006E6062" w:rsidR="00375380" w:rsidP="00EA6E7D" w:rsidRDefault="00375380" w14:paraId="7EFDC6FA" w14:textId="77777777">
            <w:pP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E6062">
              <w:rPr>
                <w:rFonts w:eastAsia="Times New Roman"/>
                <w:sz w:val="18"/>
                <w:szCs w:val="18"/>
              </w:rPr>
              <w:t>Ingeniero coordinador de proyecto; Ingeniero Coordinador de mesa de servicio; Ingenieros residentes Mesa de Servicio, Ingeniero Residente para Datacenter, personal operativo, personal de salud ocupacional y demás que estime asignar para la correcta ejecución del proyecto.</w:t>
            </w:r>
          </w:p>
        </w:tc>
      </w:tr>
      <w:tr w:rsidRPr="006E6062" w:rsidR="00CB6582" w:rsidTr="00EA6E7D" w14:paraId="44593E94" w14:textId="77777777">
        <w:trPr>
          <w:trHeight w:val="20"/>
        </w:trPr>
        <w:tc>
          <w:tcPr>
            <w:cnfStyle w:val="001000000000" w:firstRow="0" w:lastRow="0" w:firstColumn="1" w:lastColumn="0" w:oddVBand="0" w:evenVBand="0" w:oddHBand="0" w:evenHBand="0" w:firstRowFirstColumn="0" w:firstRowLastColumn="0" w:lastRowFirstColumn="0" w:lastRowLastColumn="0"/>
            <w:tcW w:w="998" w:type="pct"/>
            <w:vAlign w:val="center"/>
            <w:hideMark/>
          </w:tcPr>
          <w:p w:rsidRPr="006E6062" w:rsidR="00375380" w:rsidP="00EA6E7D" w:rsidRDefault="00375380" w14:paraId="417BEB62" w14:textId="77777777">
            <w:pPr>
              <w:rPr>
                <w:rFonts w:eastAsia="Times New Roman"/>
                <w:bCs w:val="0"/>
                <w:sz w:val="18"/>
                <w:szCs w:val="18"/>
              </w:rPr>
            </w:pPr>
            <w:r w:rsidRPr="006E6062">
              <w:rPr>
                <w:rFonts w:eastAsia="Times New Roman"/>
                <w:bCs w:val="0"/>
                <w:sz w:val="18"/>
                <w:szCs w:val="18"/>
              </w:rPr>
              <w:t>Recurso Financiero:</w:t>
            </w:r>
          </w:p>
        </w:tc>
        <w:tc>
          <w:tcPr>
            <w:tcW w:w="4002" w:type="pct"/>
            <w:gridSpan w:val="2"/>
            <w:vAlign w:val="center"/>
            <w:hideMark/>
          </w:tcPr>
          <w:p w:rsidRPr="006E6062" w:rsidR="00375380" w:rsidP="00EA6E7D" w:rsidRDefault="00375380" w14:paraId="4A01DBC7" w14:textId="77777777">
            <w:pPr>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6E6062">
              <w:rPr>
                <w:rFonts w:eastAsia="Times New Roman"/>
                <w:sz w:val="18"/>
                <w:szCs w:val="18"/>
              </w:rPr>
              <w:t>Presupuesto del contrato, distribuido en los costos fijos, variables y la bolsa de repuestos.</w:t>
            </w:r>
          </w:p>
        </w:tc>
      </w:tr>
      <w:tr w:rsidRPr="006E6062" w:rsidR="00CB6582" w:rsidTr="00EA6E7D" w14:paraId="4EDA5C97" w14:textId="7777777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98" w:type="pct"/>
            <w:vAlign w:val="center"/>
            <w:hideMark/>
          </w:tcPr>
          <w:p w:rsidRPr="006E6062" w:rsidR="00375380" w:rsidP="00EA6E7D" w:rsidRDefault="00375380" w14:paraId="2EC29313" w14:textId="77777777">
            <w:pPr>
              <w:rPr>
                <w:rFonts w:eastAsia="Times New Roman"/>
                <w:bCs w:val="0"/>
                <w:sz w:val="18"/>
                <w:szCs w:val="18"/>
              </w:rPr>
            </w:pPr>
            <w:r w:rsidRPr="006E6062">
              <w:rPr>
                <w:rFonts w:eastAsia="Times New Roman"/>
                <w:bCs w:val="0"/>
                <w:sz w:val="18"/>
                <w:szCs w:val="18"/>
              </w:rPr>
              <w:t>Recurso Tecnológico:</w:t>
            </w:r>
          </w:p>
        </w:tc>
        <w:tc>
          <w:tcPr>
            <w:tcW w:w="4002" w:type="pct"/>
            <w:gridSpan w:val="2"/>
            <w:vAlign w:val="center"/>
            <w:hideMark/>
          </w:tcPr>
          <w:p w:rsidRPr="006E6062" w:rsidR="00375380" w:rsidP="00EA6E7D" w:rsidRDefault="00375380" w14:paraId="79911B89" w14:textId="69F4117C">
            <w:pPr>
              <w:cnfStyle w:val="000000100000" w:firstRow="0" w:lastRow="0" w:firstColumn="0" w:lastColumn="0" w:oddVBand="0" w:evenVBand="0" w:oddHBand="1" w:evenHBand="0" w:firstRowFirstColumn="0" w:firstRowLastColumn="0" w:lastRowFirstColumn="0" w:lastRowLastColumn="0"/>
              <w:rPr>
                <w:rFonts w:eastAsia="Times New Roman"/>
                <w:sz w:val="18"/>
                <w:szCs w:val="18"/>
              </w:rPr>
            </w:pPr>
            <w:r w:rsidRPr="006E6062">
              <w:rPr>
                <w:rFonts w:eastAsia="Times New Roman"/>
                <w:sz w:val="18"/>
                <w:szCs w:val="18"/>
              </w:rPr>
              <w:t xml:space="preserve">Aplicativo de mesa de servicio para cumplimiento de objeto contractual respecto al sistema y subsistemas de video </w:t>
            </w:r>
            <w:r w:rsidRPr="006E6062" w:rsidR="003405FC">
              <w:rPr>
                <w:rFonts w:eastAsia="Times New Roman"/>
                <w:sz w:val="18"/>
                <w:szCs w:val="18"/>
              </w:rPr>
              <w:t>vigilancia.</w:t>
            </w:r>
            <w:r w:rsidRPr="006E6062">
              <w:rPr>
                <w:rFonts w:eastAsia="Times New Roman"/>
                <w:sz w:val="18"/>
                <w:szCs w:val="18"/>
              </w:rPr>
              <w:t xml:space="preserve"> Estos recursos son propiedad del contratista y son puestos a disposición de la SDSCJ para garantizar el cumplimiento del objeto del contrato.</w:t>
            </w:r>
          </w:p>
        </w:tc>
      </w:tr>
      <w:tr w:rsidRPr="006E6062" w:rsidR="00CB6582" w:rsidTr="00EA6E7D" w14:paraId="2386C974" w14:textId="77777777">
        <w:trPr>
          <w:trHeight w:val="20"/>
        </w:trPr>
        <w:tc>
          <w:tcPr>
            <w:cnfStyle w:val="001000000000" w:firstRow="0" w:lastRow="0" w:firstColumn="1" w:lastColumn="0" w:oddVBand="0" w:evenVBand="0" w:oddHBand="0" w:evenHBand="0" w:firstRowFirstColumn="0" w:firstRowLastColumn="0" w:lastRowFirstColumn="0" w:lastRowLastColumn="0"/>
            <w:tcW w:w="998" w:type="pct"/>
            <w:vAlign w:val="center"/>
            <w:hideMark/>
          </w:tcPr>
          <w:p w:rsidRPr="006E6062" w:rsidR="00375380" w:rsidP="00EA6E7D" w:rsidRDefault="00375380" w14:paraId="2A1EF695" w14:textId="77777777">
            <w:pPr>
              <w:rPr>
                <w:rFonts w:eastAsia="Times New Roman"/>
                <w:bCs w:val="0"/>
                <w:sz w:val="18"/>
                <w:szCs w:val="18"/>
              </w:rPr>
            </w:pPr>
            <w:r w:rsidRPr="006E6062">
              <w:rPr>
                <w:rFonts w:eastAsia="Times New Roman"/>
                <w:bCs w:val="0"/>
                <w:sz w:val="18"/>
                <w:szCs w:val="18"/>
              </w:rPr>
              <w:t>Otros Recursos:</w:t>
            </w:r>
          </w:p>
        </w:tc>
        <w:tc>
          <w:tcPr>
            <w:tcW w:w="4002" w:type="pct"/>
            <w:gridSpan w:val="2"/>
            <w:vAlign w:val="center"/>
            <w:hideMark/>
          </w:tcPr>
          <w:p w:rsidRPr="006E6062" w:rsidR="00375380" w:rsidP="00EA6E7D" w:rsidRDefault="00375380" w14:paraId="00E670EC" w14:textId="77777777">
            <w:pPr>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6E6062">
              <w:rPr>
                <w:rFonts w:eastAsia="Times New Roman"/>
                <w:sz w:val="18"/>
                <w:szCs w:val="18"/>
              </w:rPr>
              <w:t>Los que el contratista considere para dar cumplimiento del objeto contractual.</w:t>
            </w:r>
          </w:p>
        </w:tc>
      </w:tr>
      <w:tr w:rsidRPr="006E6062" w:rsidR="004C3AC7" w:rsidTr="00EA6E7D" w14:paraId="4ED2A9BF" w14:textId="7777777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hideMark/>
          </w:tcPr>
          <w:p w:rsidRPr="006E6062" w:rsidR="00375380" w:rsidP="00EA6E7D" w:rsidRDefault="00375380" w14:paraId="04EB3811" w14:textId="77777777">
            <w:pPr>
              <w:rPr>
                <w:rFonts w:eastAsia="Times New Roman"/>
                <w:bCs w:val="0"/>
                <w:i/>
                <w:iCs/>
                <w:sz w:val="18"/>
                <w:szCs w:val="18"/>
              </w:rPr>
            </w:pPr>
            <w:r w:rsidRPr="006E6062">
              <w:rPr>
                <w:rFonts w:eastAsia="Times New Roman"/>
                <w:bCs w:val="0"/>
                <w:i/>
                <w:iCs/>
                <w:sz w:val="18"/>
                <w:szCs w:val="18"/>
              </w:rPr>
              <w:t>6.4. CAPACIDAD DEL PROVEEDOR DEL SERVICIO</w:t>
            </w:r>
          </w:p>
        </w:tc>
      </w:tr>
      <w:tr w:rsidRPr="006E6062" w:rsidR="004C3AC7" w:rsidTr="00EA6E7D" w14:paraId="2329CE8E" w14:textId="77777777">
        <w:trPr>
          <w:trHeight w:val="2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hideMark/>
          </w:tcPr>
          <w:p w:rsidRPr="006E6062" w:rsidR="00375380" w:rsidP="00EA6E7D" w:rsidRDefault="00375380" w14:paraId="02C6E41D" w14:textId="61A7BC1F">
            <w:pPr>
              <w:rPr>
                <w:rFonts w:eastAsia="Times New Roman"/>
                <w:sz w:val="18"/>
                <w:szCs w:val="18"/>
              </w:rPr>
            </w:pPr>
            <w:r w:rsidRPr="006E6062">
              <w:rPr>
                <w:rFonts w:eastAsia="Times New Roman"/>
                <w:sz w:val="18"/>
                <w:szCs w:val="18"/>
              </w:rPr>
              <w:t>Cumplir con el objeto del contrato según estudios previos y sus anexos.</w:t>
            </w:r>
          </w:p>
        </w:tc>
      </w:tr>
    </w:tbl>
    <w:p w:rsidRPr="006E6062" w:rsidR="007D50F4" w:rsidP="00D77773" w:rsidRDefault="00D77773" w14:paraId="1FA39AD0" w14:textId="16752C0D">
      <w:pPr>
        <w:pStyle w:val="Descripcin"/>
        <w:jc w:val="center"/>
        <w:rPr>
          <w:color w:val="44546A"/>
        </w:rPr>
      </w:pPr>
      <w:bookmarkStart w:name="_Toc215650558" w:id="203"/>
      <w:r w:rsidRPr="006E6062">
        <w:t xml:space="preserve">Tabla </w:t>
      </w:r>
      <w:r w:rsidRPr="006E6062">
        <w:fldChar w:fldCharType="begin"/>
      </w:r>
      <w:r w:rsidRPr="006E6062">
        <w:instrText>SEQ Tabla \* ARABIC</w:instrText>
      </w:r>
      <w:r w:rsidRPr="006E6062">
        <w:fldChar w:fldCharType="separate"/>
      </w:r>
      <w:r w:rsidR="00041DFA">
        <w:rPr>
          <w:noProof/>
        </w:rPr>
        <w:t>23</w:t>
      </w:r>
      <w:r w:rsidRPr="006E6062">
        <w:fldChar w:fldCharType="end"/>
      </w:r>
      <w:r w:rsidRPr="006E6062">
        <w:rPr>
          <w:color w:val="44546A"/>
        </w:rPr>
        <w:t>. ACUERDOS NIVELES DE SERVICIO</w:t>
      </w:r>
      <w:bookmarkEnd w:id="203"/>
    </w:p>
    <w:p w:rsidRPr="006E6062" w:rsidR="00011F7D" w:rsidP="00154641" w:rsidRDefault="00011F7D" w14:paraId="5B8E0220" w14:textId="77777777">
      <w:pPr>
        <w:pStyle w:val="Ttulo2"/>
        <w:numPr>
          <w:ilvl w:val="1"/>
          <w:numId w:val="5"/>
        </w:numPr>
        <w:sectPr w:rsidRPr="006E6062" w:rsidR="00011F7D" w:rsidSect="004272A7">
          <w:pgSz w:w="12240" w:h="15840" w:orient="portrait"/>
          <w:pgMar w:top="1417" w:right="1701" w:bottom="1417" w:left="1701" w:header="708" w:footer="708" w:gutter="0"/>
          <w:cols w:space="720"/>
        </w:sectPr>
      </w:pPr>
    </w:p>
    <w:p w:rsidRPr="006E6062" w:rsidR="00525116" w:rsidP="00154641" w:rsidRDefault="507365F5" w14:paraId="35447AF7" w14:textId="1DCDB2FD">
      <w:pPr>
        <w:pStyle w:val="Ttulo2"/>
        <w:numPr>
          <w:ilvl w:val="1"/>
          <w:numId w:val="5"/>
        </w:numPr>
      </w:pPr>
      <w:bookmarkStart w:name="_Toc194682940" w:id="204"/>
      <w:bookmarkStart w:name="_Toc1547558365" w:id="205"/>
      <w:bookmarkStart w:name="_Toc557084860" w:id="206"/>
      <w:bookmarkStart w:name="_Toc408567736" w:id="207"/>
      <w:bookmarkStart w:name="_Toc514057731" w:id="208"/>
      <w:bookmarkStart w:name="_Toc216169842" w:id="209"/>
      <w:r w:rsidRPr="006E6062">
        <w:t xml:space="preserve">PENALIDAD </w:t>
      </w:r>
      <w:r w:rsidRPr="006E6062" w:rsidR="669B3637">
        <w:t>DE ANS</w:t>
      </w:r>
      <w:bookmarkEnd w:id="204"/>
      <w:bookmarkEnd w:id="205"/>
      <w:bookmarkEnd w:id="206"/>
      <w:bookmarkEnd w:id="207"/>
      <w:bookmarkEnd w:id="208"/>
      <w:bookmarkEnd w:id="209"/>
    </w:p>
    <w:p w:rsidRPr="006E6062" w:rsidR="00DB5374" w:rsidP="00525116" w:rsidRDefault="00DB5374" w14:paraId="7F7CED1A" w14:textId="77777777"/>
    <w:p w:rsidRPr="006E6062" w:rsidR="00525116" w:rsidP="00A569A5" w:rsidRDefault="007B7146" w14:paraId="161FA5BB" w14:textId="54037336">
      <w:pPr>
        <w:jc w:val="both"/>
      </w:pPr>
      <w:r w:rsidRPr="006E6062">
        <w:t>Se realiza</w:t>
      </w:r>
      <w:r w:rsidRPr="006E6062" w:rsidR="00692C48">
        <w:t xml:space="preserve"> la</w:t>
      </w:r>
      <w:r w:rsidRPr="006E6062" w:rsidR="00173765">
        <w:t xml:space="preserve"> </w:t>
      </w:r>
      <w:r w:rsidRPr="006E6062" w:rsidR="0062595F">
        <w:t>concilia</w:t>
      </w:r>
      <w:r w:rsidRPr="006E6062" w:rsidR="00692C48">
        <w:t xml:space="preserve">ción </w:t>
      </w:r>
      <w:r w:rsidRPr="006E6062" w:rsidR="0062595F">
        <w:t xml:space="preserve">de ANS con la SUPERVISIÓN/INTERVENTORIA del contrato, motivo por el cual </w:t>
      </w:r>
      <w:r w:rsidRPr="006E6062">
        <w:t>se relacionan las</w:t>
      </w:r>
      <w:r w:rsidRPr="006E6062" w:rsidR="0062595F">
        <w:t xml:space="preserve"> cifras exactas sobre la penalidad de los indicadores de medición de niveles de servicio</w:t>
      </w:r>
      <w:r w:rsidRPr="006E6062" w:rsidR="00525116">
        <w:t>.</w:t>
      </w:r>
    </w:p>
    <w:tbl>
      <w:tblPr>
        <w:tblStyle w:val="Tabladelista4-nfasis1"/>
        <w:tblW w:w="4999" w:type="pct"/>
        <w:tblLook w:val="04A0" w:firstRow="1" w:lastRow="0" w:firstColumn="1" w:lastColumn="0" w:noHBand="0" w:noVBand="1"/>
      </w:tblPr>
      <w:tblGrid>
        <w:gridCol w:w="1267"/>
        <w:gridCol w:w="1410"/>
        <w:gridCol w:w="1267"/>
        <w:gridCol w:w="2591"/>
        <w:gridCol w:w="1026"/>
        <w:gridCol w:w="1223"/>
        <w:gridCol w:w="42"/>
      </w:tblGrid>
      <w:tr w:rsidRPr="006E6062" w:rsidR="004952F0" w:rsidTr="00AC4FD8" w14:paraId="4B39FF51" w14:textId="77777777">
        <w:trPr>
          <w:cnfStyle w:val="100000000000" w:firstRow="1" w:lastRow="0" w:firstColumn="0" w:lastColumn="0" w:oddVBand="0" w:evenVBand="0" w:oddHBand="0" w:evenHBand="0" w:firstRowFirstColumn="0" w:firstRowLastColumn="0" w:lastRowFirstColumn="0" w:lastRowLastColumn="0"/>
          <w:trHeight w:val="20"/>
          <w:tblHeader/>
        </w:trPr>
        <w:tc>
          <w:tcPr>
            <w:cnfStyle w:val="001000000000" w:firstRow="0" w:lastRow="0" w:firstColumn="1" w:lastColumn="0" w:oddVBand="0" w:evenVBand="0" w:oddHBand="0" w:evenHBand="0" w:firstRowFirstColumn="0" w:firstRowLastColumn="0" w:lastRowFirstColumn="0" w:lastRowLastColumn="0"/>
            <w:tcW w:w="717" w:type="pct"/>
            <w:vAlign w:val="center"/>
            <w:hideMark/>
          </w:tcPr>
          <w:p w:rsidRPr="006E6062" w:rsidR="004952F0" w:rsidP="004952F0" w:rsidRDefault="004952F0" w14:paraId="1EE89701" w14:textId="77777777">
            <w:pPr>
              <w:jc w:val="center"/>
              <w:rPr>
                <w:rFonts w:eastAsia="Times New Roman"/>
                <w:color w:val="FFFFFF"/>
                <w:sz w:val="16"/>
                <w:szCs w:val="16"/>
              </w:rPr>
            </w:pPr>
            <w:r w:rsidRPr="006E6062">
              <w:rPr>
                <w:rFonts w:eastAsia="Times New Roman"/>
                <w:color w:val="FFFFFF"/>
                <w:sz w:val="16"/>
                <w:szCs w:val="16"/>
              </w:rPr>
              <w:t>NOMBRE DEL INDICADOR</w:t>
            </w:r>
          </w:p>
        </w:tc>
        <w:tc>
          <w:tcPr>
            <w:tcW w:w="799" w:type="pct"/>
            <w:vAlign w:val="center"/>
            <w:hideMark/>
          </w:tcPr>
          <w:p w:rsidRPr="006E6062" w:rsidR="004952F0" w:rsidP="004952F0" w:rsidRDefault="004952F0" w14:paraId="5BF5B6F0"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color w:val="FFFFFF"/>
                <w:sz w:val="16"/>
                <w:szCs w:val="16"/>
              </w:rPr>
            </w:pPr>
            <w:r w:rsidRPr="006E6062">
              <w:rPr>
                <w:rFonts w:eastAsia="Times New Roman"/>
                <w:color w:val="FFFFFF"/>
                <w:sz w:val="16"/>
                <w:szCs w:val="16"/>
              </w:rPr>
              <w:t>DESCRIPCIÓN O FORMULA</w:t>
            </w:r>
          </w:p>
        </w:tc>
        <w:tc>
          <w:tcPr>
            <w:tcW w:w="718" w:type="pct"/>
            <w:vAlign w:val="center"/>
            <w:hideMark/>
          </w:tcPr>
          <w:p w:rsidRPr="006E6062" w:rsidR="004952F0" w:rsidP="004952F0" w:rsidRDefault="004952F0" w14:paraId="7C77EA27"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color w:val="FFFFFF"/>
                <w:sz w:val="16"/>
                <w:szCs w:val="16"/>
              </w:rPr>
            </w:pPr>
            <w:r w:rsidRPr="006E6062">
              <w:rPr>
                <w:rFonts w:eastAsia="Times New Roman"/>
                <w:color w:val="FFFFFF"/>
                <w:sz w:val="16"/>
                <w:szCs w:val="16"/>
              </w:rPr>
              <w:t>PERIODICIDAD</w:t>
            </w:r>
          </w:p>
        </w:tc>
        <w:tc>
          <w:tcPr>
            <w:tcW w:w="1468" w:type="pct"/>
            <w:vAlign w:val="center"/>
            <w:hideMark/>
          </w:tcPr>
          <w:p w:rsidRPr="006E6062" w:rsidR="004952F0" w:rsidP="004952F0" w:rsidRDefault="004952F0" w14:paraId="1F5ED9A0"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color w:val="FFFFFF"/>
                <w:sz w:val="16"/>
                <w:szCs w:val="16"/>
              </w:rPr>
            </w:pPr>
            <w:r w:rsidRPr="006E6062">
              <w:rPr>
                <w:rFonts w:eastAsia="Times New Roman"/>
                <w:color w:val="FFFFFF"/>
                <w:sz w:val="16"/>
                <w:szCs w:val="16"/>
              </w:rPr>
              <w:t>PENALIDAD</w:t>
            </w:r>
          </w:p>
        </w:tc>
        <w:tc>
          <w:tcPr>
            <w:tcW w:w="581" w:type="pct"/>
            <w:vAlign w:val="center"/>
            <w:hideMark/>
          </w:tcPr>
          <w:p w:rsidRPr="006E6062" w:rsidR="004952F0" w:rsidP="004952F0" w:rsidRDefault="004952F0" w14:paraId="14CF818E"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color w:val="FFFFFF"/>
                <w:sz w:val="16"/>
                <w:szCs w:val="16"/>
              </w:rPr>
            </w:pPr>
            <w:r w:rsidRPr="006E6062">
              <w:rPr>
                <w:rFonts w:eastAsia="Times New Roman"/>
                <w:color w:val="FFFFFF"/>
                <w:sz w:val="16"/>
                <w:szCs w:val="16"/>
              </w:rPr>
              <w:t>CANTIDAD</w:t>
            </w:r>
          </w:p>
        </w:tc>
        <w:tc>
          <w:tcPr>
            <w:tcW w:w="717" w:type="pct"/>
            <w:gridSpan w:val="2"/>
            <w:vAlign w:val="center"/>
            <w:hideMark/>
          </w:tcPr>
          <w:p w:rsidRPr="006E6062" w:rsidR="004952F0" w:rsidP="004952F0" w:rsidRDefault="004952F0" w14:paraId="77A9E16D"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color w:val="FFFFFF"/>
                <w:sz w:val="16"/>
                <w:szCs w:val="16"/>
              </w:rPr>
            </w:pPr>
            <w:r w:rsidRPr="006E6062">
              <w:rPr>
                <w:rFonts w:eastAsia="Times New Roman"/>
                <w:color w:val="FFFFFF"/>
                <w:sz w:val="16"/>
                <w:szCs w:val="16"/>
              </w:rPr>
              <w:t>VALOR</w:t>
            </w:r>
          </w:p>
        </w:tc>
      </w:tr>
      <w:tr w:rsidRPr="006E6062" w:rsidR="004952F0" w:rsidTr="00AC4FD8" w14:paraId="6C2A1B84" w14:textId="7777777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7" w:type="pct"/>
            <w:vAlign w:val="center"/>
            <w:hideMark/>
          </w:tcPr>
          <w:p w:rsidRPr="006E6062" w:rsidR="004952F0" w:rsidP="004952F0" w:rsidRDefault="004952F0" w14:paraId="0B04B5D9" w14:textId="77777777">
            <w:pPr>
              <w:jc w:val="center"/>
              <w:rPr>
                <w:rFonts w:eastAsia="Times New Roman"/>
                <w:color w:val="000000"/>
                <w:sz w:val="16"/>
                <w:szCs w:val="16"/>
              </w:rPr>
            </w:pPr>
            <w:r w:rsidRPr="006E6062">
              <w:rPr>
                <w:rFonts w:eastAsia="Times New Roman"/>
                <w:color w:val="000000"/>
                <w:sz w:val="16"/>
                <w:szCs w:val="16"/>
              </w:rPr>
              <w:t>Disponibilidad del sistema</w:t>
            </w:r>
          </w:p>
        </w:tc>
        <w:tc>
          <w:tcPr>
            <w:tcW w:w="799" w:type="pct"/>
            <w:vAlign w:val="center"/>
            <w:hideMark/>
          </w:tcPr>
          <w:p w:rsidRPr="006E6062" w:rsidR="004952F0" w:rsidP="004952F0" w:rsidRDefault="004952F0" w14:paraId="4EC0FD2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i = Numero puntos de video vigilancia fuera de servicio * 100</w:t>
            </w:r>
            <w:r w:rsidRPr="006E6062">
              <w:rPr>
                <w:rFonts w:eastAsia="Times New Roman"/>
                <w:color w:val="000000"/>
                <w:sz w:val="16"/>
                <w:szCs w:val="16"/>
              </w:rPr>
              <w:br/>
            </w:r>
            <w:r w:rsidRPr="006E6062">
              <w:rPr>
                <w:rFonts w:eastAsia="Times New Roman"/>
                <w:color w:val="000000"/>
                <w:sz w:val="16"/>
                <w:szCs w:val="16"/>
              </w:rPr>
              <w:t xml:space="preserve">        Puntos de video vigilancia total del sistema</w:t>
            </w:r>
            <w:r w:rsidRPr="006E6062">
              <w:rPr>
                <w:rFonts w:eastAsia="Times New Roman"/>
                <w:color w:val="000000"/>
                <w:sz w:val="16"/>
                <w:szCs w:val="16"/>
              </w:rPr>
              <w:br/>
            </w:r>
            <w:r w:rsidRPr="006E6062">
              <w:rPr>
                <w:rFonts w:eastAsia="Times New Roman"/>
                <w:color w:val="000000"/>
                <w:sz w:val="16"/>
                <w:szCs w:val="16"/>
              </w:rPr>
              <w:br/>
            </w:r>
            <w:r w:rsidRPr="006E6062">
              <w:rPr>
                <w:rFonts w:eastAsia="Times New Roman"/>
                <w:color w:val="000000"/>
                <w:sz w:val="16"/>
                <w:szCs w:val="16"/>
              </w:rPr>
              <w:t>Este indicador se verificará mediante el promedio del mes, tomando como referencia el reporte diario del estado del sistema, entregado a las 6:00 PM</w:t>
            </w:r>
          </w:p>
        </w:tc>
        <w:tc>
          <w:tcPr>
            <w:tcW w:w="718" w:type="pct"/>
            <w:vAlign w:val="center"/>
            <w:hideMark/>
          </w:tcPr>
          <w:p w:rsidRPr="006E6062" w:rsidR="004952F0" w:rsidP="004952F0" w:rsidRDefault="004952F0" w14:paraId="5CBBB6C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MENSUAL</w:t>
            </w:r>
          </w:p>
        </w:tc>
        <w:tc>
          <w:tcPr>
            <w:tcW w:w="1468" w:type="pct"/>
            <w:vAlign w:val="center"/>
            <w:hideMark/>
          </w:tcPr>
          <w:p w:rsidRPr="006E6062" w:rsidR="004952F0" w:rsidP="004952F0" w:rsidRDefault="004952F0" w14:paraId="285FB75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Descuento por no conformidad:(*)</w:t>
            </w:r>
            <w:r w:rsidRPr="006E6062">
              <w:rPr>
                <w:rFonts w:eastAsia="Times New Roman"/>
                <w:color w:val="000000"/>
                <w:sz w:val="16"/>
                <w:szCs w:val="16"/>
              </w:rPr>
              <w:br/>
            </w:r>
            <w:r w:rsidRPr="006E6062">
              <w:rPr>
                <w:rFonts w:eastAsia="Times New Roman"/>
                <w:color w:val="000000"/>
                <w:sz w:val="16"/>
                <w:szCs w:val="16"/>
              </w:rPr>
              <w:t>i &lt;= 1%:   0% de descuento sobre el costo del servicio fijo mensual establecido de mantenimiento y soporte.</w:t>
            </w:r>
            <w:r w:rsidRPr="006E6062">
              <w:rPr>
                <w:rFonts w:eastAsia="Times New Roman"/>
                <w:color w:val="000000"/>
                <w:sz w:val="16"/>
                <w:szCs w:val="16"/>
              </w:rPr>
              <w:br/>
            </w:r>
            <w:r w:rsidRPr="006E6062">
              <w:rPr>
                <w:rFonts w:eastAsia="Times New Roman"/>
                <w:color w:val="000000"/>
                <w:sz w:val="16"/>
                <w:szCs w:val="16"/>
              </w:rPr>
              <w:t>1% &lt; i &lt;= 2%: 1% de descuento sobre el costo del servicio fijo mensual establecido de mantenimiento y soporte.</w:t>
            </w:r>
            <w:r w:rsidRPr="006E6062">
              <w:rPr>
                <w:rFonts w:eastAsia="Times New Roman"/>
                <w:color w:val="000000"/>
                <w:sz w:val="16"/>
                <w:szCs w:val="16"/>
              </w:rPr>
              <w:br/>
            </w:r>
            <w:r w:rsidRPr="006E6062">
              <w:rPr>
                <w:rFonts w:eastAsia="Times New Roman"/>
                <w:color w:val="000000"/>
                <w:sz w:val="16"/>
                <w:szCs w:val="16"/>
              </w:rPr>
              <w:t>2% &lt; i &lt;= 4%: 2% de descuento sobre el costo del servicio fijo mensual establecido de mantenimiento y soporte.</w:t>
            </w:r>
            <w:r w:rsidRPr="006E6062">
              <w:rPr>
                <w:rFonts w:eastAsia="Times New Roman"/>
                <w:color w:val="000000"/>
                <w:sz w:val="16"/>
                <w:szCs w:val="16"/>
              </w:rPr>
              <w:br/>
            </w:r>
            <w:r w:rsidRPr="006E6062">
              <w:rPr>
                <w:rFonts w:eastAsia="Times New Roman"/>
                <w:color w:val="000000"/>
                <w:sz w:val="16"/>
                <w:szCs w:val="16"/>
              </w:rPr>
              <w:t>4% &lt; i &lt;= 5%:  3% de descuento sobre el costo del servicio fijo mensual establecido de mantenimiento y soporte.</w:t>
            </w:r>
            <w:r w:rsidRPr="006E6062">
              <w:rPr>
                <w:rFonts w:eastAsia="Times New Roman"/>
                <w:color w:val="000000"/>
                <w:sz w:val="16"/>
                <w:szCs w:val="16"/>
              </w:rPr>
              <w:br/>
            </w:r>
            <w:r w:rsidRPr="006E6062">
              <w:rPr>
                <w:rFonts w:eastAsia="Times New Roman"/>
                <w:color w:val="000000"/>
                <w:sz w:val="16"/>
                <w:szCs w:val="16"/>
              </w:rPr>
              <w:t>5% &lt; i &lt;= 6%:  4% de descuento sobre el costo del servicio fijo mensual establecido de mantenimiento y soporte.</w:t>
            </w:r>
            <w:r w:rsidRPr="006E6062">
              <w:rPr>
                <w:rFonts w:eastAsia="Times New Roman"/>
                <w:color w:val="000000"/>
                <w:sz w:val="16"/>
                <w:szCs w:val="16"/>
              </w:rPr>
              <w:br/>
            </w:r>
            <w:r w:rsidRPr="006E6062">
              <w:rPr>
                <w:rFonts w:eastAsia="Times New Roman"/>
                <w:color w:val="000000"/>
                <w:sz w:val="16"/>
                <w:szCs w:val="16"/>
              </w:rPr>
              <w:t>i &gt; 6%: 5% de descuento sobre el costo del servicio fijo mensual establecido de mantenimiento y soporte.</w:t>
            </w:r>
            <w:r w:rsidRPr="006E6062">
              <w:rPr>
                <w:rFonts w:eastAsia="Times New Roman"/>
                <w:color w:val="000000"/>
                <w:sz w:val="16"/>
                <w:szCs w:val="16"/>
              </w:rPr>
              <w:br/>
            </w:r>
            <w:r w:rsidRPr="006E6062">
              <w:rPr>
                <w:rFonts w:eastAsia="Times New Roman"/>
                <w:color w:val="000000"/>
                <w:sz w:val="16"/>
                <w:szCs w:val="16"/>
              </w:rPr>
              <w:br/>
            </w:r>
            <w:r w:rsidRPr="006E6062">
              <w:rPr>
                <w:rFonts w:eastAsia="Times New Roman"/>
                <w:color w:val="000000"/>
                <w:sz w:val="16"/>
                <w:szCs w:val="16"/>
              </w:rPr>
              <w:t>Nota: No se tendrá en cuenta para efectos de no conformidad, los puntos de video vigilancia que se encuentren fuera de servicio por las siguientes causas:</w:t>
            </w:r>
            <w:r w:rsidRPr="006E6062">
              <w:rPr>
                <w:rFonts w:eastAsia="Times New Roman"/>
                <w:color w:val="000000"/>
                <w:sz w:val="16"/>
                <w:szCs w:val="16"/>
              </w:rPr>
              <w:br/>
            </w:r>
            <w:r w:rsidRPr="006E6062">
              <w:rPr>
                <w:rFonts w:eastAsia="Times New Roman"/>
                <w:color w:val="000000"/>
                <w:sz w:val="16"/>
                <w:szCs w:val="16"/>
              </w:rPr>
              <w:t>-  ENEL (Casos escalados al proveedor de energía por falla de suministro eléctrico)</w:t>
            </w:r>
            <w:r w:rsidRPr="006E6062">
              <w:rPr>
                <w:rFonts w:eastAsia="Times New Roman"/>
                <w:color w:val="000000"/>
                <w:sz w:val="16"/>
                <w:szCs w:val="16"/>
              </w:rPr>
              <w:br/>
            </w:r>
            <w:r w:rsidRPr="006E6062">
              <w:rPr>
                <w:rFonts w:eastAsia="Times New Roman"/>
                <w:color w:val="000000"/>
                <w:sz w:val="16"/>
                <w:szCs w:val="16"/>
              </w:rPr>
              <w:t>-  ETB (Casos escalados al proveedor de Conectividad)</w:t>
            </w:r>
            <w:r w:rsidRPr="006E6062">
              <w:rPr>
                <w:rFonts w:eastAsia="Times New Roman"/>
                <w:color w:val="000000"/>
                <w:sz w:val="16"/>
                <w:szCs w:val="16"/>
              </w:rPr>
              <w:br/>
            </w:r>
            <w:r w:rsidRPr="006E6062">
              <w:rPr>
                <w:rFonts w:eastAsia="Times New Roman"/>
                <w:color w:val="000000"/>
                <w:sz w:val="16"/>
                <w:szCs w:val="16"/>
              </w:rPr>
              <w:t>-  Aseguradora (Casos informados a la SDSCJ por factores exigibles a la aseguradora tales como hurto, vandalismo, siniestros, etc.).</w:t>
            </w:r>
            <w:r w:rsidRPr="006E6062">
              <w:rPr>
                <w:rFonts w:eastAsia="Times New Roman"/>
                <w:color w:val="000000"/>
                <w:sz w:val="16"/>
                <w:szCs w:val="16"/>
              </w:rPr>
              <w:br/>
            </w:r>
            <w:r w:rsidRPr="006E6062">
              <w:rPr>
                <w:rFonts w:eastAsia="Times New Roman"/>
                <w:color w:val="000000"/>
                <w:sz w:val="16"/>
                <w:szCs w:val="16"/>
              </w:rPr>
              <w:t>-  IDU (Casos informados a la SDSCJ por factores asociados a obras civiles ejecutadas en la ciudad de Bogotá D.C.)</w:t>
            </w:r>
            <w:r w:rsidRPr="006E6062">
              <w:rPr>
                <w:rFonts w:eastAsia="Times New Roman"/>
                <w:color w:val="000000"/>
                <w:sz w:val="16"/>
                <w:szCs w:val="16"/>
              </w:rPr>
              <w:br/>
            </w:r>
            <w:r w:rsidRPr="006E6062">
              <w:rPr>
                <w:rFonts w:eastAsia="Times New Roman"/>
                <w:color w:val="000000"/>
                <w:sz w:val="16"/>
                <w:szCs w:val="16"/>
              </w:rPr>
              <w:t xml:space="preserve"> - Puntos no operativos al inicio del proyecto que no hayan sido intervenidos por parte del Contratista vigente</w:t>
            </w:r>
          </w:p>
        </w:tc>
        <w:tc>
          <w:tcPr>
            <w:tcW w:w="581" w:type="pct"/>
            <w:vAlign w:val="center"/>
            <w:hideMark/>
          </w:tcPr>
          <w:p w:rsidRPr="006E6062" w:rsidR="004952F0" w:rsidP="004952F0" w:rsidRDefault="004952F0" w14:paraId="7B08CC7B" w14:textId="78BA49C1">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1,</w:t>
            </w:r>
            <w:r w:rsidR="006C6A70">
              <w:rPr>
                <w:rFonts w:eastAsia="Times New Roman"/>
                <w:color w:val="000000"/>
                <w:sz w:val="16"/>
                <w:szCs w:val="16"/>
              </w:rPr>
              <w:t>6</w:t>
            </w:r>
            <w:r w:rsidRPr="006E6062">
              <w:rPr>
                <w:rFonts w:eastAsia="Times New Roman"/>
                <w:color w:val="000000"/>
                <w:sz w:val="16"/>
                <w:szCs w:val="16"/>
              </w:rPr>
              <w:t>%</w:t>
            </w:r>
          </w:p>
        </w:tc>
        <w:tc>
          <w:tcPr>
            <w:tcW w:w="717" w:type="pct"/>
            <w:gridSpan w:val="2"/>
            <w:vAlign w:val="center"/>
            <w:hideMark/>
          </w:tcPr>
          <w:p w:rsidRPr="006E6062" w:rsidR="004952F0" w:rsidP="004C19C5" w:rsidRDefault="004952F0" w14:paraId="1B998904" w14:textId="065B9429">
            <w:pP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  9.532.500,00</w:t>
            </w:r>
          </w:p>
        </w:tc>
      </w:tr>
      <w:tr w:rsidRPr="006E6062" w:rsidR="004952F0" w:rsidTr="00AC4FD8" w14:paraId="6927B44D" w14:textId="77777777">
        <w:trPr>
          <w:trHeight w:val="20"/>
        </w:trPr>
        <w:tc>
          <w:tcPr>
            <w:cnfStyle w:val="001000000000" w:firstRow="0" w:lastRow="0" w:firstColumn="1" w:lastColumn="0" w:oddVBand="0" w:evenVBand="0" w:oddHBand="0" w:evenHBand="0" w:firstRowFirstColumn="0" w:firstRowLastColumn="0" w:lastRowFirstColumn="0" w:lastRowLastColumn="0"/>
            <w:tcW w:w="717" w:type="pct"/>
            <w:vMerge w:val="restart"/>
            <w:vAlign w:val="center"/>
            <w:hideMark/>
          </w:tcPr>
          <w:p w:rsidRPr="006E6062" w:rsidR="004952F0" w:rsidP="004952F0" w:rsidRDefault="004952F0" w14:paraId="266E9895" w14:textId="77777777">
            <w:pPr>
              <w:jc w:val="center"/>
              <w:rPr>
                <w:rFonts w:eastAsia="Times New Roman"/>
                <w:color w:val="000000"/>
                <w:sz w:val="16"/>
                <w:szCs w:val="16"/>
              </w:rPr>
            </w:pPr>
            <w:r w:rsidRPr="006E6062">
              <w:rPr>
                <w:rFonts w:eastAsia="Times New Roman"/>
                <w:color w:val="000000"/>
                <w:sz w:val="16"/>
                <w:szCs w:val="16"/>
              </w:rPr>
              <w:t>Calidad de los informes / reportes / conceptos entregados</w:t>
            </w:r>
          </w:p>
        </w:tc>
        <w:tc>
          <w:tcPr>
            <w:tcW w:w="799" w:type="pct"/>
            <w:vMerge w:val="restart"/>
            <w:vAlign w:val="center"/>
            <w:hideMark/>
          </w:tcPr>
          <w:p w:rsidRPr="006E6062" w:rsidR="004952F0" w:rsidP="004952F0" w:rsidRDefault="004952F0" w14:paraId="7BE048E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 xml:space="preserve">i = </w:t>
            </w:r>
            <w:r w:rsidRPr="006E6062">
              <w:rPr>
                <w:rFonts w:eastAsia="Times New Roman"/>
                <w:color w:val="000000"/>
                <w:sz w:val="16"/>
                <w:szCs w:val="16"/>
                <w:u w:val="single"/>
              </w:rPr>
              <w:t xml:space="preserve">                    Número de devoluciones * 100                   ,</w:t>
            </w:r>
            <w:r w:rsidRPr="006E6062">
              <w:rPr>
                <w:rFonts w:eastAsia="Times New Roman"/>
                <w:color w:val="000000"/>
                <w:sz w:val="16"/>
                <w:szCs w:val="16"/>
                <w:u w:val="single"/>
              </w:rPr>
              <w:br/>
            </w:r>
            <w:r w:rsidRPr="006E6062">
              <w:rPr>
                <w:rFonts w:eastAsia="Times New Roman"/>
                <w:color w:val="000000"/>
                <w:sz w:val="16"/>
                <w:szCs w:val="16"/>
              </w:rPr>
              <w:t xml:space="preserve">Número de </w:t>
            </w:r>
            <w:r w:rsidRPr="006E6062">
              <w:rPr>
                <w:rFonts w:eastAsia="Times New Roman"/>
                <w:color w:val="000000"/>
                <w:sz w:val="16"/>
                <w:szCs w:val="16"/>
              </w:rPr>
              <w:t>informes / reportes / conceptos revisados</w:t>
            </w:r>
          </w:p>
        </w:tc>
        <w:tc>
          <w:tcPr>
            <w:tcW w:w="718" w:type="pct"/>
            <w:vAlign w:val="center"/>
            <w:hideMark/>
          </w:tcPr>
          <w:p w:rsidRPr="006E6062" w:rsidR="004952F0" w:rsidP="004952F0" w:rsidRDefault="004952F0" w14:paraId="66595EF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Semana 1</w:t>
            </w:r>
          </w:p>
        </w:tc>
        <w:tc>
          <w:tcPr>
            <w:tcW w:w="1468" w:type="pct"/>
            <w:vMerge w:val="restart"/>
            <w:vAlign w:val="center"/>
            <w:hideMark/>
          </w:tcPr>
          <w:p w:rsidRPr="006E6062" w:rsidR="004952F0" w:rsidP="004952F0" w:rsidRDefault="004952F0" w14:paraId="0D9C372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 xml:space="preserve">Descuento por no conformidad: </w:t>
            </w:r>
            <w:r w:rsidRPr="006E6062">
              <w:rPr>
                <w:rFonts w:eastAsia="Times New Roman"/>
                <w:color w:val="000000"/>
                <w:sz w:val="16"/>
                <w:szCs w:val="16"/>
              </w:rPr>
              <w:br/>
            </w:r>
            <w:r w:rsidRPr="006E6062">
              <w:rPr>
                <w:rFonts w:eastAsia="Times New Roman"/>
                <w:color w:val="000000"/>
                <w:sz w:val="16"/>
                <w:szCs w:val="16"/>
              </w:rPr>
              <w:t xml:space="preserve">La devolución de un informe/reporte/concepto, solo se dará a partir de las observaciones que den lugar a dicho rechazo y </w:t>
            </w:r>
            <w:r w:rsidRPr="006E6062">
              <w:rPr>
                <w:rFonts w:eastAsia="Times New Roman"/>
                <w:color w:val="000000"/>
                <w:sz w:val="16"/>
                <w:szCs w:val="16"/>
              </w:rPr>
              <w:t>serán contabilizadas sobre las observaciones que fueron solicitadas de manera explícita en la revisión.</w:t>
            </w:r>
            <w:r w:rsidRPr="006E6062">
              <w:rPr>
                <w:rFonts w:eastAsia="Times New Roman"/>
                <w:color w:val="000000"/>
                <w:sz w:val="16"/>
                <w:szCs w:val="16"/>
              </w:rPr>
              <w:br/>
            </w:r>
            <w:r w:rsidRPr="006E6062">
              <w:rPr>
                <w:rFonts w:eastAsia="Times New Roman"/>
                <w:color w:val="000000"/>
                <w:sz w:val="16"/>
                <w:szCs w:val="16"/>
              </w:rPr>
              <w:br/>
            </w:r>
            <w:r w:rsidRPr="006E6062">
              <w:rPr>
                <w:rFonts w:eastAsia="Times New Roman"/>
                <w:color w:val="000000"/>
                <w:sz w:val="16"/>
                <w:szCs w:val="16"/>
              </w:rPr>
              <w:t>Con corte semanal a los días miércoles, se promediará la cantidad de informes/reportes/conceptos que hayan sido objetos de devolución del periodo medido, y de acuerdo con ese valor se determinará el descuento de la siguiente manera:</w:t>
            </w:r>
            <w:r w:rsidRPr="006E6062">
              <w:rPr>
                <w:rFonts w:eastAsia="Times New Roman"/>
                <w:color w:val="000000"/>
                <w:sz w:val="16"/>
                <w:szCs w:val="16"/>
              </w:rPr>
              <w:br/>
            </w:r>
            <w:r w:rsidRPr="006E6062">
              <w:rPr>
                <w:rFonts w:eastAsia="Times New Roman"/>
                <w:color w:val="000000"/>
                <w:sz w:val="16"/>
                <w:szCs w:val="16"/>
              </w:rPr>
              <w:br/>
            </w:r>
            <w:r w:rsidRPr="006E6062">
              <w:rPr>
                <w:rFonts w:eastAsia="Times New Roman"/>
                <w:color w:val="000000"/>
                <w:sz w:val="16"/>
                <w:szCs w:val="16"/>
              </w:rPr>
              <w:t>i &lt; =1 :   Sin descuento</w:t>
            </w:r>
            <w:r w:rsidRPr="006E6062">
              <w:rPr>
                <w:rFonts w:eastAsia="Times New Roman"/>
                <w:color w:val="000000"/>
                <w:sz w:val="16"/>
                <w:szCs w:val="16"/>
              </w:rPr>
              <w:br/>
            </w:r>
            <w:r w:rsidRPr="006E6062">
              <w:rPr>
                <w:rFonts w:eastAsia="Times New Roman"/>
                <w:color w:val="000000"/>
                <w:sz w:val="16"/>
                <w:szCs w:val="16"/>
              </w:rPr>
              <w:t>1 &lt; i &lt;= 3: 1 SMMLV de descuento</w:t>
            </w:r>
            <w:r w:rsidRPr="006E6062">
              <w:rPr>
                <w:rFonts w:eastAsia="Times New Roman"/>
                <w:color w:val="000000"/>
                <w:sz w:val="16"/>
                <w:szCs w:val="16"/>
              </w:rPr>
              <w:br/>
            </w:r>
            <w:r w:rsidRPr="006E6062">
              <w:rPr>
                <w:rFonts w:eastAsia="Times New Roman"/>
                <w:color w:val="000000"/>
                <w:sz w:val="16"/>
                <w:szCs w:val="16"/>
              </w:rPr>
              <w:t>i &gt; 3: 3 SMMLV de descuento</w:t>
            </w:r>
            <w:r w:rsidRPr="006E6062">
              <w:rPr>
                <w:rFonts w:eastAsia="Times New Roman"/>
                <w:color w:val="000000"/>
                <w:sz w:val="16"/>
                <w:szCs w:val="16"/>
              </w:rPr>
              <w:br/>
            </w:r>
            <w:r w:rsidRPr="006E6062">
              <w:rPr>
                <w:rFonts w:eastAsia="Times New Roman"/>
                <w:color w:val="000000"/>
                <w:sz w:val="16"/>
                <w:szCs w:val="16"/>
              </w:rPr>
              <w:br/>
            </w:r>
            <w:r w:rsidRPr="006E6062">
              <w:rPr>
                <w:rFonts w:eastAsia="Times New Roman"/>
                <w:color w:val="000000"/>
                <w:sz w:val="16"/>
                <w:szCs w:val="16"/>
              </w:rPr>
              <w:t>NOTA: Cuando se presenten más de tres devoluciones, además de la penalidad, el contratista deberá presentar  un plan de acción por el ANS incumplido de inmediato cumplimiento e inicio de ejecución, aprobado y debidamente firmado por la Interventoría en un tiempo no superior a tres (3) días hábiles siguientes al incumplimiento del ANS. El Plan deberá mantenerse a cuenta y costo del contratista durante los treinta (30) días calendarios siguientes a su aprobación.</w:t>
            </w:r>
          </w:p>
        </w:tc>
        <w:tc>
          <w:tcPr>
            <w:tcW w:w="581" w:type="pct"/>
            <w:hideMark/>
          </w:tcPr>
          <w:p w:rsidRPr="006E6062" w:rsidR="004952F0" w:rsidP="004952F0" w:rsidRDefault="00910EEA" w14:paraId="3CFD2A83" w14:textId="3F2AC84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910EEA">
              <w:rPr>
                <w:sz w:val="16"/>
                <w:szCs w:val="16"/>
              </w:rPr>
              <w:t>4,9</w:t>
            </w:r>
          </w:p>
        </w:tc>
        <w:tc>
          <w:tcPr>
            <w:tcW w:w="717" w:type="pct"/>
            <w:gridSpan w:val="2"/>
            <w:hideMark/>
          </w:tcPr>
          <w:p w:rsidRPr="006E6062" w:rsidR="004952F0" w:rsidP="004952F0" w:rsidRDefault="000955A1" w14:paraId="5754BEC7" w14:textId="697FC2EF">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sz w:val="16"/>
                <w:szCs w:val="16"/>
              </w:rPr>
              <w:t xml:space="preserve"> $ </w:t>
            </w:r>
            <w:r w:rsidRPr="00910EEA" w:rsidR="00910EEA">
              <w:rPr>
                <w:sz w:val="16"/>
                <w:szCs w:val="16"/>
              </w:rPr>
              <w:t>4.270</w:t>
            </w:r>
            <w:r w:rsidRPr="006E6062" w:rsidR="004952F0">
              <w:rPr>
                <w:sz w:val="16"/>
                <w:szCs w:val="16"/>
              </w:rPr>
              <w:t>.500,00</w:t>
            </w:r>
            <w:r w:rsidRPr="006E6062">
              <w:rPr>
                <w:sz w:val="16"/>
                <w:szCs w:val="16"/>
              </w:rPr>
              <w:t xml:space="preserve"> </w:t>
            </w:r>
          </w:p>
        </w:tc>
      </w:tr>
      <w:tr w:rsidRPr="006E6062" w:rsidR="004952F0" w:rsidTr="00AC4FD8" w14:paraId="3DF0DEF7" w14:textId="7777777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7" w:type="pct"/>
            <w:vMerge/>
            <w:vAlign w:val="center"/>
            <w:hideMark/>
          </w:tcPr>
          <w:p w:rsidRPr="006E6062" w:rsidR="004952F0" w:rsidP="004952F0" w:rsidRDefault="004952F0" w14:paraId="333CF046" w14:textId="77777777">
            <w:pPr>
              <w:jc w:val="center"/>
              <w:rPr>
                <w:rFonts w:eastAsia="Times New Roman"/>
                <w:color w:val="000000"/>
                <w:sz w:val="16"/>
                <w:szCs w:val="16"/>
              </w:rPr>
            </w:pPr>
          </w:p>
        </w:tc>
        <w:tc>
          <w:tcPr>
            <w:tcW w:w="799" w:type="pct"/>
            <w:vMerge/>
            <w:vAlign w:val="center"/>
            <w:hideMark/>
          </w:tcPr>
          <w:p w:rsidRPr="006E6062" w:rsidR="004952F0" w:rsidP="004952F0" w:rsidRDefault="004952F0" w14:paraId="43DA826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p>
        </w:tc>
        <w:tc>
          <w:tcPr>
            <w:tcW w:w="718" w:type="pct"/>
            <w:vAlign w:val="center"/>
            <w:hideMark/>
          </w:tcPr>
          <w:p w:rsidRPr="006E6062" w:rsidR="004952F0" w:rsidP="004952F0" w:rsidRDefault="004952F0" w14:paraId="30C95C2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Semana 2</w:t>
            </w:r>
          </w:p>
        </w:tc>
        <w:tc>
          <w:tcPr>
            <w:tcW w:w="1468" w:type="pct"/>
            <w:vMerge/>
            <w:vAlign w:val="center"/>
            <w:hideMark/>
          </w:tcPr>
          <w:p w:rsidRPr="006E6062" w:rsidR="004952F0" w:rsidP="004952F0" w:rsidRDefault="004952F0" w14:paraId="37E0D02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p>
        </w:tc>
        <w:tc>
          <w:tcPr>
            <w:tcW w:w="581" w:type="pct"/>
            <w:hideMark/>
          </w:tcPr>
          <w:p w:rsidRPr="006E6062" w:rsidR="004952F0" w:rsidP="004952F0" w:rsidRDefault="00910EEA" w14:paraId="469E6AC5" w14:textId="1D37214D">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910EEA">
              <w:rPr>
                <w:sz w:val="16"/>
                <w:szCs w:val="16"/>
              </w:rPr>
              <w:t>2,2</w:t>
            </w:r>
          </w:p>
        </w:tc>
        <w:tc>
          <w:tcPr>
            <w:tcW w:w="717" w:type="pct"/>
            <w:gridSpan w:val="2"/>
          </w:tcPr>
          <w:p w:rsidRPr="006E6062" w:rsidR="004952F0" w:rsidP="004952F0" w:rsidRDefault="000955A1" w14:paraId="4672D20C" w14:textId="26A11DCB">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sz w:val="16"/>
                <w:szCs w:val="16"/>
              </w:rPr>
              <w:t xml:space="preserve"> $ 1.423</w:t>
            </w:r>
            <w:r w:rsidRPr="006E6062" w:rsidR="004952F0">
              <w:rPr>
                <w:sz w:val="16"/>
                <w:szCs w:val="16"/>
              </w:rPr>
              <w:t>.500,00</w:t>
            </w:r>
            <w:r w:rsidRPr="006E6062">
              <w:rPr>
                <w:sz w:val="16"/>
                <w:szCs w:val="16"/>
              </w:rPr>
              <w:t xml:space="preserve"> </w:t>
            </w:r>
          </w:p>
        </w:tc>
      </w:tr>
      <w:tr w:rsidRPr="006E6062" w:rsidR="004952F0" w:rsidTr="00AC4FD8" w14:paraId="23D6E2AF" w14:textId="77777777">
        <w:trPr>
          <w:trHeight w:val="20"/>
        </w:trPr>
        <w:tc>
          <w:tcPr>
            <w:cnfStyle w:val="001000000000" w:firstRow="0" w:lastRow="0" w:firstColumn="1" w:lastColumn="0" w:oddVBand="0" w:evenVBand="0" w:oddHBand="0" w:evenHBand="0" w:firstRowFirstColumn="0" w:firstRowLastColumn="0" w:lastRowFirstColumn="0" w:lastRowLastColumn="0"/>
            <w:tcW w:w="717" w:type="pct"/>
            <w:vMerge/>
            <w:vAlign w:val="center"/>
            <w:hideMark/>
          </w:tcPr>
          <w:p w:rsidRPr="006E6062" w:rsidR="004952F0" w:rsidP="004952F0" w:rsidRDefault="004952F0" w14:paraId="5CA683F1" w14:textId="77777777">
            <w:pPr>
              <w:jc w:val="center"/>
              <w:rPr>
                <w:rFonts w:eastAsia="Times New Roman"/>
                <w:color w:val="000000"/>
                <w:sz w:val="16"/>
                <w:szCs w:val="16"/>
              </w:rPr>
            </w:pPr>
          </w:p>
        </w:tc>
        <w:tc>
          <w:tcPr>
            <w:tcW w:w="799" w:type="pct"/>
            <w:vMerge/>
            <w:vAlign w:val="center"/>
            <w:hideMark/>
          </w:tcPr>
          <w:p w:rsidRPr="006E6062" w:rsidR="004952F0" w:rsidP="004952F0" w:rsidRDefault="004952F0" w14:paraId="7B20A91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p>
        </w:tc>
        <w:tc>
          <w:tcPr>
            <w:tcW w:w="718" w:type="pct"/>
            <w:vAlign w:val="center"/>
            <w:hideMark/>
          </w:tcPr>
          <w:p w:rsidRPr="006E6062" w:rsidR="004952F0" w:rsidP="004952F0" w:rsidRDefault="004952F0" w14:paraId="2F02B5F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Semana 3</w:t>
            </w:r>
          </w:p>
        </w:tc>
        <w:tc>
          <w:tcPr>
            <w:tcW w:w="1468" w:type="pct"/>
            <w:vMerge/>
            <w:vAlign w:val="center"/>
            <w:hideMark/>
          </w:tcPr>
          <w:p w:rsidRPr="006E6062" w:rsidR="004952F0" w:rsidP="004952F0" w:rsidRDefault="004952F0" w14:paraId="160B6E9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p>
        </w:tc>
        <w:tc>
          <w:tcPr>
            <w:tcW w:w="581" w:type="pct"/>
            <w:hideMark/>
          </w:tcPr>
          <w:p w:rsidRPr="006E6062" w:rsidR="004952F0" w:rsidP="004952F0" w:rsidRDefault="00910EEA" w14:paraId="4F9F6B7B" w14:textId="3A77A39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910EEA">
              <w:rPr>
                <w:sz w:val="16"/>
                <w:szCs w:val="16"/>
              </w:rPr>
              <w:t>1,7</w:t>
            </w:r>
          </w:p>
        </w:tc>
        <w:tc>
          <w:tcPr>
            <w:tcW w:w="717" w:type="pct"/>
            <w:gridSpan w:val="2"/>
            <w:hideMark/>
          </w:tcPr>
          <w:p w:rsidRPr="006E6062" w:rsidR="004952F0" w:rsidP="004952F0" w:rsidRDefault="000955A1" w14:paraId="31EB1D7C" w14:textId="62BAB39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sz w:val="16"/>
                <w:szCs w:val="16"/>
              </w:rPr>
              <w:t xml:space="preserve"> $ 1.423</w:t>
            </w:r>
            <w:r w:rsidRPr="006E6062" w:rsidR="004952F0">
              <w:rPr>
                <w:sz w:val="16"/>
                <w:szCs w:val="16"/>
              </w:rPr>
              <w:t>.500,00</w:t>
            </w:r>
            <w:r w:rsidRPr="006E6062">
              <w:rPr>
                <w:sz w:val="16"/>
                <w:szCs w:val="16"/>
              </w:rPr>
              <w:t xml:space="preserve"> </w:t>
            </w:r>
          </w:p>
        </w:tc>
      </w:tr>
      <w:tr w:rsidRPr="006E6062" w:rsidR="004952F0" w:rsidTr="00AC4FD8" w14:paraId="733D66F0" w14:textId="7777777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7" w:type="pct"/>
            <w:vMerge/>
            <w:vAlign w:val="center"/>
            <w:hideMark/>
          </w:tcPr>
          <w:p w:rsidRPr="006E6062" w:rsidR="004952F0" w:rsidP="004952F0" w:rsidRDefault="004952F0" w14:paraId="05C315BD" w14:textId="77777777">
            <w:pPr>
              <w:jc w:val="center"/>
              <w:rPr>
                <w:rFonts w:eastAsia="Times New Roman"/>
                <w:color w:val="000000"/>
                <w:sz w:val="16"/>
                <w:szCs w:val="16"/>
              </w:rPr>
            </w:pPr>
          </w:p>
        </w:tc>
        <w:tc>
          <w:tcPr>
            <w:tcW w:w="799" w:type="pct"/>
            <w:vMerge/>
            <w:vAlign w:val="center"/>
            <w:hideMark/>
          </w:tcPr>
          <w:p w:rsidRPr="006E6062" w:rsidR="004952F0" w:rsidP="004952F0" w:rsidRDefault="004952F0" w14:paraId="2825B60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p>
        </w:tc>
        <w:tc>
          <w:tcPr>
            <w:tcW w:w="718" w:type="pct"/>
            <w:vAlign w:val="center"/>
            <w:hideMark/>
          </w:tcPr>
          <w:p w:rsidRPr="006E6062" w:rsidR="004952F0" w:rsidP="004952F0" w:rsidRDefault="004952F0" w14:paraId="49C5C1A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Semana 4</w:t>
            </w:r>
          </w:p>
        </w:tc>
        <w:tc>
          <w:tcPr>
            <w:tcW w:w="1468" w:type="pct"/>
            <w:vMerge/>
            <w:vAlign w:val="center"/>
            <w:hideMark/>
          </w:tcPr>
          <w:p w:rsidRPr="006E6062" w:rsidR="004952F0" w:rsidP="004952F0" w:rsidRDefault="004952F0" w14:paraId="42A2EE9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p>
        </w:tc>
        <w:tc>
          <w:tcPr>
            <w:tcW w:w="581" w:type="pct"/>
            <w:hideMark/>
          </w:tcPr>
          <w:p w:rsidRPr="006E6062" w:rsidR="004952F0" w:rsidP="004952F0" w:rsidRDefault="00910EEA" w14:paraId="7FA82FA1" w14:textId="669E4674">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910EEA">
              <w:rPr>
                <w:sz w:val="16"/>
                <w:szCs w:val="16"/>
              </w:rPr>
              <w:t>0,0</w:t>
            </w:r>
          </w:p>
        </w:tc>
        <w:tc>
          <w:tcPr>
            <w:tcW w:w="717" w:type="pct"/>
            <w:gridSpan w:val="2"/>
            <w:hideMark/>
          </w:tcPr>
          <w:p w:rsidRPr="006E6062" w:rsidR="004952F0" w:rsidP="00C97A1C" w:rsidRDefault="00910EEA" w14:paraId="723841B3" w14:textId="198960D9">
            <w:pP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910EEA">
              <w:rPr>
                <w:sz w:val="16"/>
                <w:szCs w:val="16"/>
              </w:rPr>
              <w:t xml:space="preserve"> $ -   </w:t>
            </w:r>
          </w:p>
        </w:tc>
      </w:tr>
      <w:tr w:rsidRPr="006E6062" w:rsidR="004952F0" w:rsidTr="00AC4FD8" w14:paraId="3BFFD7D8" w14:textId="77777777">
        <w:trPr>
          <w:trHeight w:val="20"/>
        </w:trPr>
        <w:tc>
          <w:tcPr>
            <w:cnfStyle w:val="001000000000" w:firstRow="0" w:lastRow="0" w:firstColumn="1" w:lastColumn="0" w:oddVBand="0" w:evenVBand="0" w:oddHBand="0" w:evenHBand="0" w:firstRowFirstColumn="0" w:firstRowLastColumn="0" w:lastRowFirstColumn="0" w:lastRowLastColumn="0"/>
            <w:tcW w:w="717" w:type="pct"/>
            <w:vAlign w:val="center"/>
            <w:hideMark/>
          </w:tcPr>
          <w:p w:rsidRPr="006E6062" w:rsidR="004952F0" w:rsidP="004952F0" w:rsidRDefault="004952F0" w14:paraId="15A2E938" w14:textId="77777777">
            <w:pPr>
              <w:jc w:val="center"/>
              <w:rPr>
                <w:rFonts w:eastAsia="Times New Roman"/>
                <w:color w:val="000000"/>
                <w:sz w:val="16"/>
                <w:szCs w:val="16"/>
              </w:rPr>
            </w:pPr>
            <w:r w:rsidRPr="006E6062">
              <w:rPr>
                <w:rFonts w:eastAsia="Times New Roman"/>
                <w:color w:val="000000"/>
                <w:sz w:val="16"/>
                <w:szCs w:val="16"/>
              </w:rPr>
              <w:t>Oportunidad de los informes / reportes / conceptos entregados</w:t>
            </w:r>
          </w:p>
        </w:tc>
        <w:tc>
          <w:tcPr>
            <w:tcW w:w="799" w:type="pct"/>
            <w:vAlign w:val="center"/>
            <w:hideMark/>
          </w:tcPr>
          <w:p w:rsidRPr="006E6062" w:rsidR="004952F0" w:rsidP="004952F0" w:rsidRDefault="004952F0" w14:paraId="25D9CFB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i = Promedio de entrega de informes / reportes / conceptos &lt;= 4 días</w:t>
            </w:r>
          </w:p>
        </w:tc>
        <w:tc>
          <w:tcPr>
            <w:tcW w:w="718" w:type="pct"/>
            <w:vAlign w:val="center"/>
            <w:hideMark/>
          </w:tcPr>
          <w:p w:rsidRPr="006E6062" w:rsidR="004952F0" w:rsidP="004952F0" w:rsidRDefault="004952F0" w14:paraId="3001F55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MENSUAL</w:t>
            </w:r>
          </w:p>
        </w:tc>
        <w:tc>
          <w:tcPr>
            <w:tcW w:w="1468" w:type="pct"/>
            <w:vAlign w:val="center"/>
            <w:hideMark/>
          </w:tcPr>
          <w:p w:rsidRPr="006E6062" w:rsidR="004952F0" w:rsidP="004952F0" w:rsidRDefault="004952F0" w14:paraId="562F1434" w14:textId="3B507B4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Descuento por no conformidad:</w:t>
            </w:r>
            <w:r w:rsidRPr="006E6062">
              <w:rPr>
                <w:rFonts w:eastAsia="Times New Roman"/>
                <w:color w:val="000000"/>
                <w:sz w:val="16"/>
                <w:szCs w:val="16"/>
              </w:rPr>
              <w:br/>
            </w:r>
            <w:r w:rsidRPr="006E6062">
              <w:rPr>
                <w:rFonts w:eastAsia="Times New Roman"/>
                <w:color w:val="000000"/>
                <w:sz w:val="16"/>
                <w:szCs w:val="16"/>
              </w:rPr>
              <w:t>Se calculará el tiempo promedio de entrega de todos los informes / reportes / conceptos solicitados en el mes, a partir de la notificación de la ocurrencia del evento hasta la entrega de la versión aprobada y se aplicarán los descuentos de acuerdo con las siguientes categorías:</w:t>
            </w:r>
            <w:r w:rsidRPr="006E6062">
              <w:rPr>
                <w:rFonts w:eastAsia="Times New Roman"/>
                <w:color w:val="000000"/>
                <w:sz w:val="16"/>
                <w:szCs w:val="16"/>
              </w:rPr>
              <w:br/>
            </w:r>
            <w:r w:rsidRPr="006E6062">
              <w:rPr>
                <w:rFonts w:eastAsia="Times New Roman"/>
                <w:color w:val="000000"/>
                <w:sz w:val="16"/>
                <w:szCs w:val="16"/>
              </w:rPr>
              <w:br/>
            </w:r>
            <w:r w:rsidRPr="006E6062">
              <w:rPr>
                <w:rFonts w:eastAsia="Times New Roman"/>
                <w:color w:val="000000"/>
                <w:sz w:val="16"/>
                <w:szCs w:val="16"/>
              </w:rPr>
              <w:t>i &lt;= 4 días: 0% de descuento sobre el costo del servicio fijo mensual establecido de mantenimiento y soporte</w:t>
            </w:r>
            <w:r w:rsidRPr="006E6062">
              <w:rPr>
                <w:rFonts w:eastAsia="Times New Roman"/>
                <w:color w:val="000000"/>
                <w:sz w:val="16"/>
                <w:szCs w:val="16"/>
              </w:rPr>
              <w:br/>
            </w:r>
            <w:r w:rsidRPr="006E6062">
              <w:rPr>
                <w:rFonts w:eastAsia="Times New Roman"/>
                <w:color w:val="000000"/>
                <w:sz w:val="16"/>
                <w:szCs w:val="16"/>
              </w:rPr>
              <w:t>4 &lt; i &lt;= 6 días: 1% de descuento sobre el costo del servicio fijo mensual establecido de mantenimiento y soporte</w:t>
            </w:r>
            <w:r w:rsidRPr="006E6062">
              <w:rPr>
                <w:rFonts w:eastAsia="Times New Roman"/>
                <w:color w:val="000000"/>
                <w:sz w:val="16"/>
                <w:szCs w:val="16"/>
              </w:rPr>
              <w:br/>
            </w:r>
            <w:r w:rsidRPr="006E6062">
              <w:rPr>
                <w:rFonts w:eastAsia="Times New Roman"/>
                <w:color w:val="000000"/>
                <w:sz w:val="16"/>
                <w:szCs w:val="16"/>
              </w:rPr>
              <w:t>6 &lt; i &lt;= 8 días:  2% de descuento sobre el costo del servicio fijo mensual establecido de mantenimiento y soporte</w:t>
            </w:r>
            <w:r w:rsidRPr="006E6062">
              <w:rPr>
                <w:rFonts w:eastAsia="Times New Roman"/>
                <w:color w:val="000000"/>
                <w:sz w:val="16"/>
                <w:szCs w:val="16"/>
              </w:rPr>
              <w:br/>
            </w:r>
            <w:r w:rsidRPr="006E6062">
              <w:rPr>
                <w:rFonts w:eastAsia="Times New Roman"/>
                <w:color w:val="000000"/>
                <w:sz w:val="16"/>
                <w:szCs w:val="16"/>
              </w:rPr>
              <w:t>i &gt; 8 días: 4% de descuento sobre el costo del servicio fijo mensual establecido de mantenimiento y soporte.</w:t>
            </w:r>
            <w:r w:rsidRPr="006E6062">
              <w:rPr>
                <w:rFonts w:eastAsia="Times New Roman"/>
                <w:color w:val="000000"/>
                <w:sz w:val="16"/>
                <w:szCs w:val="16"/>
              </w:rPr>
              <w:br/>
            </w:r>
            <w:r w:rsidRPr="006E6062">
              <w:rPr>
                <w:rFonts w:eastAsia="Times New Roman"/>
                <w:color w:val="000000"/>
                <w:sz w:val="16"/>
                <w:szCs w:val="16"/>
              </w:rPr>
              <w:br/>
            </w:r>
            <w:r w:rsidRPr="006E6062">
              <w:rPr>
                <w:rFonts w:eastAsia="Times New Roman"/>
                <w:color w:val="000000"/>
                <w:sz w:val="16"/>
                <w:szCs w:val="16"/>
              </w:rPr>
              <w:t xml:space="preserve">NOTA 1: Cuando se presente retraso mayor a ocho (8) días hábiles para la </w:t>
            </w:r>
            <w:r w:rsidRPr="006E6062">
              <w:rPr>
                <w:rFonts w:eastAsia="Times New Roman"/>
                <w:color w:val="000000"/>
                <w:sz w:val="16"/>
                <w:szCs w:val="16"/>
              </w:rPr>
              <w:t>entrega del informe, además de la penalidad, el contratista deberá presentar  a la interventoría un plan de acción por el ANS incumplido de inmediato cumplimiento e inicio de ejecución, en un tiempo no superior a cuatro (4) días hábiles siguientes a la notificación del  incumplimiento del ANS. El Plan deberá mantenerse a cuenta y costo del contratista hasta la siguiente conciliación de la facturación.</w:t>
            </w:r>
            <w:r w:rsidRPr="006E6062">
              <w:rPr>
                <w:rFonts w:eastAsia="Times New Roman"/>
                <w:color w:val="000000"/>
                <w:sz w:val="16"/>
                <w:szCs w:val="16"/>
              </w:rPr>
              <w:br/>
            </w:r>
            <w:r w:rsidRPr="006E6062">
              <w:rPr>
                <w:rFonts w:eastAsia="Times New Roman"/>
                <w:color w:val="000000"/>
                <w:sz w:val="16"/>
                <w:szCs w:val="16"/>
              </w:rPr>
              <w:t>NOTA 2: En caso de devolución del informe / reporte / concepto, al tiempo inicial se le adicionará el tiempo de respuesta, calculando a partir de la devolución del informe hasta la entrega de la versión corregida, hasta lograr la versión aprobada.</w:t>
            </w:r>
          </w:p>
        </w:tc>
        <w:tc>
          <w:tcPr>
            <w:tcW w:w="581" w:type="pct"/>
            <w:vAlign w:val="center"/>
            <w:hideMark/>
          </w:tcPr>
          <w:p w:rsidRPr="006E6062" w:rsidR="004952F0" w:rsidP="004952F0" w:rsidRDefault="003E44D6" w14:paraId="6726EECC" w14:textId="3F9C2E46">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1</w:t>
            </w:r>
            <w:r w:rsidRPr="006E6062" w:rsidR="004952F0">
              <w:rPr>
                <w:rFonts w:eastAsia="Times New Roman"/>
                <w:color w:val="000000"/>
                <w:sz w:val="16"/>
                <w:szCs w:val="16"/>
              </w:rPr>
              <w:t>,</w:t>
            </w:r>
            <w:r w:rsidR="000011A6">
              <w:rPr>
                <w:rFonts w:eastAsia="Times New Roman"/>
                <w:color w:val="000000"/>
                <w:sz w:val="16"/>
                <w:szCs w:val="16"/>
              </w:rPr>
              <w:t>08</w:t>
            </w:r>
          </w:p>
        </w:tc>
        <w:tc>
          <w:tcPr>
            <w:tcW w:w="717" w:type="pct"/>
            <w:gridSpan w:val="2"/>
            <w:vAlign w:val="center"/>
            <w:hideMark/>
          </w:tcPr>
          <w:p w:rsidRPr="006E6062" w:rsidR="004952F0" w:rsidP="00C97A1C" w:rsidRDefault="004952F0" w14:paraId="5BA3F521" w14:textId="0A8E5CDD">
            <w:pP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               -</w:t>
            </w:r>
          </w:p>
        </w:tc>
      </w:tr>
      <w:tr w:rsidRPr="006E6062" w:rsidR="004952F0" w14:paraId="31942ACA" w14:textId="7777777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7" w:type="pct"/>
            <w:vMerge w:val="restart"/>
            <w:vAlign w:val="center"/>
            <w:hideMark/>
          </w:tcPr>
          <w:p w:rsidRPr="006E6062" w:rsidR="004952F0" w:rsidP="004952F0" w:rsidRDefault="004952F0" w14:paraId="61083FAD" w14:textId="77777777">
            <w:pPr>
              <w:jc w:val="center"/>
              <w:rPr>
                <w:rFonts w:eastAsia="Times New Roman"/>
                <w:color w:val="000000"/>
                <w:sz w:val="16"/>
                <w:szCs w:val="16"/>
              </w:rPr>
            </w:pPr>
            <w:r w:rsidRPr="006E6062">
              <w:rPr>
                <w:rFonts w:eastAsia="Times New Roman"/>
                <w:color w:val="000000"/>
                <w:sz w:val="16"/>
                <w:szCs w:val="16"/>
              </w:rPr>
              <w:t xml:space="preserve">RTO (Recovery Time </w:t>
            </w:r>
            <w:r w:rsidRPr="006E6062">
              <w:rPr>
                <w:rFonts w:eastAsia="Times New Roman"/>
                <w:color w:val="000000"/>
                <w:sz w:val="16"/>
                <w:szCs w:val="16"/>
              </w:rPr>
              <w:br/>
            </w:r>
            <w:r w:rsidRPr="006E6062">
              <w:rPr>
                <w:rFonts w:eastAsia="Times New Roman"/>
                <w:color w:val="000000"/>
                <w:sz w:val="16"/>
                <w:szCs w:val="16"/>
              </w:rPr>
              <w:t>Objective) (Tiempo máximo para el reemplazo temporal por falla )</w:t>
            </w:r>
          </w:p>
        </w:tc>
        <w:tc>
          <w:tcPr>
            <w:tcW w:w="799" w:type="pct"/>
            <w:vMerge w:val="restart"/>
            <w:vAlign w:val="center"/>
            <w:hideMark/>
          </w:tcPr>
          <w:p w:rsidRPr="006E6062" w:rsidR="004952F0" w:rsidP="004952F0" w:rsidRDefault="004952F0" w14:paraId="147FB14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RTO &lt;= 6 HORAS</w:t>
            </w:r>
            <w:r w:rsidRPr="006E6062">
              <w:rPr>
                <w:rFonts w:eastAsia="Times New Roman"/>
                <w:color w:val="000000"/>
                <w:sz w:val="16"/>
                <w:szCs w:val="16"/>
              </w:rPr>
              <w:br/>
            </w:r>
            <w:r w:rsidRPr="006E6062">
              <w:rPr>
                <w:rFonts w:eastAsia="Times New Roman"/>
                <w:color w:val="000000"/>
                <w:sz w:val="16"/>
                <w:szCs w:val="16"/>
              </w:rPr>
              <w:br/>
            </w:r>
            <w:r w:rsidRPr="006E6062">
              <w:rPr>
                <w:rFonts w:eastAsia="Times New Roman"/>
                <w:color w:val="000000"/>
                <w:sz w:val="16"/>
                <w:szCs w:val="16"/>
              </w:rPr>
              <w:t xml:space="preserve">NOTA: Cuando se superen las 37 horas, el contratista deberá presentar ante la interventoría, un plan de acción por el ANS incumplido. Este plan debe ser presentado a la Interventoría, durante los cuatro (4) días hábiles siguientes al incumplimiento del ANS. El Plan deberá mantenerse a cuenta y costo del contratista hasta la siguiente conciliación de la facturación, momento en el cual deberá ser evaluado su cumplimiento por parte de la interventoría y en caso de encontrarse incumplimiento injustificado, se procederá a aplicar un descuento por no conformidad </w:t>
            </w:r>
            <w:r w:rsidRPr="006E6062">
              <w:rPr>
                <w:rFonts w:eastAsia="Times New Roman"/>
                <w:color w:val="000000"/>
                <w:sz w:val="16"/>
                <w:szCs w:val="16"/>
              </w:rPr>
              <w:t>equivalente a 4 SMMLV.</w:t>
            </w:r>
          </w:p>
        </w:tc>
        <w:tc>
          <w:tcPr>
            <w:tcW w:w="718" w:type="pct"/>
            <w:vMerge w:val="restart"/>
            <w:vAlign w:val="center"/>
            <w:hideMark/>
          </w:tcPr>
          <w:p w:rsidRPr="006E6062" w:rsidR="004952F0" w:rsidP="004952F0" w:rsidRDefault="004952F0" w14:paraId="01BFE98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MENSUAL</w:t>
            </w:r>
          </w:p>
        </w:tc>
        <w:tc>
          <w:tcPr>
            <w:tcW w:w="1468" w:type="pct"/>
            <w:vAlign w:val="center"/>
            <w:hideMark/>
          </w:tcPr>
          <w:p w:rsidRPr="006E6062" w:rsidR="004952F0" w:rsidP="004952F0" w:rsidRDefault="004952F0" w14:paraId="3A6F7F0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     6 horas  &lt;  RTO  &lt;  12 horas:  0,4 SMMLV</w:t>
            </w:r>
          </w:p>
        </w:tc>
        <w:tc>
          <w:tcPr>
            <w:tcW w:w="581" w:type="pct"/>
            <w:vAlign w:val="center"/>
            <w:hideMark/>
          </w:tcPr>
          <w:p w:rsidRPr="006E6062" w:rsidR="004952F0" w:rsidP="004952F0" w:rsidRDefault="00871574" w14:paraId="6268B085" w14:textId="143AAA56">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Pr>
                <w:rFonts w:eastAsia="Times New Roman"/>
                <w:color w:val="000000"/>
                <w:sz w:val="18"/>
                <w:szCs w:val="18"/>
              </w:rPr>
              <w:t>3</w:t>
            </w:r>
          </w:p>
        </w:tc>
        <w:tc>
          <w:tcPr>
            <w:tcW w:w="717" w:type="pct"/>
            <w:gridSpan w:val="2"/>
            <w:vAlign w:val="center"/>
            <w:hideMark/>
          </w:tcPr>
          <w:p w:rsidRPr="006E6062" w:rsidR="004952F0" w:rsidP="00632424" w:rsidRDefault="00C860AC" w14:paraId="6548B6A8" w14:textId="01A89C1F">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C860AC">
              <w:rPr>
                <w:rFonts w:eastAsia="Times New Roman"/>
                <w:color w:val="000000"/>
                <w:sz w:val="16"/>
                <w:szCs w:val="16"/>
              </w:rPr>
              <w:t>$ 1.708.200,00</w:t>
            </w:r>
          </w:p>
        </w:tc>
      </w:tr>
      <w:tr w:rsidRPr="006E6062" w:rsidR="004952F0" w:rsidTr="00AC4FD8" w14:paraId="72CE619F" w14:textId="77777777">
        <w:trPr>
          <w:trHeight w:val="2019"/>
        </w:trPr>
        <w:tc>
          <w:tcPr>
            <w:cnfStyle w:val="001000000000" w:firstRow="0" w:lastRow="0" w:firstColumn="1" w:lastColumn="0" w:oddVBand="0" w:evenVBand="0" w:oddHBand="0" w:evenHBand="0" w:firstRowFirstColumn="0" w:firstRowLastColumn="0" w:lastRowFirstColumn="0" w:lastRowLastColumn="0"/>
            <w:tcW w:w="717" w:type="pct"/>
            <w:vMerge/>
            <w:vAlign w:val="center"/>
            <w:hideMark/>
          </w:tcPr>
          <w:p w:rsidRPr="006E6062" w:rsidR="004952F0" w:rsidP="004952F0" w:rsidRDefault="004952F0" w14:paraId="1C3A6678" w14:textId="77777777">
            <w:pPr>
              <w:jc w:val="center"/>
              <w:rPr>
                <w:rFonts w:eastAsia="Times New Roman"/>
                <w:color w:val="000000"/>
                <w:sz w:val="16"/>
                <w:szCs w:val="16"/>
              </w:rPr>
            </w:pPr>
          </w:p>
        </w:tc>
        <w:tc>
          <w:tcPr>
            <w:tcW w:w="799" w:type="pct"/>
            <w:vMerge/>
            <w:vAlign w:val="center"/>
            <w:hideMark/>
          </w:tcPr>
          <w:p w:rsidRPr="006E6062" w:rsidR="004952F0" w:rsidP="004952F0" w:rsidRDefault="004952F0" w14:paraId="0779D05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p>
        </w:tc>
        <w:tc>
          <w:tcPr>
            <w:tcW w:w="718" w:type="pct"/>
            <w:vMerge/>
            <w:vAlign w:val="center"/>
            <w:hideMark/>
          </w:tcPr>
          <w:p w:rsidRPr="006E6062" w:rsidR="004952F0" w:rsidP="004952F0" w:rsidRDefault="004952F0" w14:paraId="6739EBF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p>
        </w:tc>
        <w:tc>
          <w:tcPr>
            <w:tcW w:w="1468" w:type="pct"/>
            <w:vAlign w:val="center"/>
            <w:hideMark/>
          </w:tcPr>
          <w:p w:rsidRPr="006E6062" w:rsidR="004952F0" w:rsidP="004952F0" w:rsidRDefault="004952F0" w14:paraId="341E97E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4EB7D0C">
              <w:rPr>
                <w:rFonts w:eastAsia="Times New Roman"/>
                <w:color w:val="000000" w:themeColor="text1"/>
                <w:sz w:val="16"/>
                <w:szCs w:val="16"/>
              </w:rPr>
              <w:t xml:space="preserve">•   13 horas  &lt;  </w:t>
            </w:r>
            <w:bookmarkStart w:name="_Int_3sH7m0QN" w:id="210"/>
            <w:r w:rsidRPr="04EB7D0C">
              <w:rPr>
                <w:rFonts w:eastAsia="Times New Roman"/>
                <w:color w:val="000000" w:themeColor="text1"/>
                <w:sz w:val="16"/>
                <w:szCs w:val="16"/>
              </w:rPr>
              <w:t>RTO  &lt;</w:t>
            </w:r>
            <w:bookmarkEnd w:id="210"/>
            <w:r w:rsidRPr="04EB7D0C">
              <w:rPr>
                <w:rFonts w:eastAsia="Times New Roman"/>
                <w:color w:val="000000" w:themeColor="text1"/>
                <w:sz w:val="16"/>
                <w:szCs w:val="16"/>
              </w:rPr>
              <w:t xml:space="preserve">  24 horas:  0,8 SMMLV</w:t>
            </w:r>
          </w:p>
        </w:tc>
        <w:tc>
          <w:tcPr>
            <w:tcW w:w="581" w:type="pct"/>
            <w:vAlign w:val="center"/>
            <w:hideMark/>
          </w:tcPr>
          <w:p w:rsidRPr="006E6062" w:rsidR="004952F0" w:rsidP="004952F0" w:rsidRDefault="004952F0" w14:paraId="14B6811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0</w:t>
            </w:r>
          </w:p>
        </w:tc>
        <w:tc>
          <w:tcPr>
            <w:tcW w:w="717" w:type="pct"/>
            <w:gridSpan w:val="2"/>
            <w:vAlign w:val="center"/>
            <w:hideMark/>
          </w:tcPr>
          <w:p w:rsidRPr="006E6062" w:rsidR="004952F0" w:rsidP="004952F0" w:rsidRDefault="004952F0" w14:paraId="38821E3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                       -</w:t>
            </w:r>
          </w:p>
        </w:tc>
      </w:tr>
      <w:tr w:rsidRPr="006E6062" w:rsidR="004952F0" w:rsidTr="00AC4FD8" w14:paraId="0626E864" w14:textId="77777777">
        <w:trPr>
          <w:cnfStyle w:val="000000100000" w:firstRow="0" w:lastRow="0" w:firstColumn="0" w:lastColumn="0" w:oddVBand="0" w:evenVBand="0" w:oddHBand="1" w:evenHBand="0" w:firstRowFirstColumn="0" w:firstRowLastColumn="0" w:lastRowFirstColumn="0" w:lastRowLastColumn="0"/>
          <w:trHeight w:val="3739"/>
        </w:trPr>
        <w:tc>
          <w:tcPr>
            <w:cnfStyle w:val="001000000000" w:firstRow="0" w:lastRow="0" w:firstColumn="1" w:lastColumn="0" w:oddVBand="0" w:evenVBand="0" w:oddHBand="0" w:evenHBand="0" w:firstRowFirstColumn="0" w:firstRowLastColumn="0" w:lastRowFirstColumn="0" w:lastRowLastColumn="0"/>
            <w:tcW w:w="717" w:type="pct"/>
            <w:vMerge/>
            <w:vAlign w:val="center"/>
            <w:hideMark/>
          </w:tcPr>
          <w:p w:rsidRPr="006E6062" w:rsidR="004952F0" w:rsidP="004952F0" w:rsidRDefault="004952F0" w14:paraId="728406B2" w14:textId="77777777">
            <w:pPr>
              <w:jc w:val="center"/>
              <w:rPr>
                <w:rFonts w:eastAsia="Times New Roman"/>
                <w:color w:val="000000"/>
                <w:sz w:val="16"/>
                <w:szCs w:val="16"/>
              </w:rPr>
            </w:pPr>
          </w:p>
        </w:tc>
        <w:tc>
          <w:tcPr>
            <w:tcW w:w="799" w:type="pct"/>
            <w:vMerge/>
            <w:vAlign w:val="center"/>
            <w:hideMark/>
          </w:tcPr>
          <w:p w:rsidRPr="006E6062" w:rsidR="004952F0" w:rsidP="004952F0" w:rsidRDefault="004952F0" w14:paraId="4E01D74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p>
        </w:tc>
        <w:tc>
          <w:tcPr>
            <w:tcW w:w="718" w:type="pct"/>
            <w:vMerge/>
            <w:vAlign w:val="center"/>
            <w:hideMark/>
          </w:tcPr>
          <w:p w:rsidRPr="006E6062" w:rsidR="004952F0" w:rsidP="004952F0" w:rsidRDefault="004952F0" w14:paraId="37AC4E9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p>
        </w:tc>
        <w:tc>
          <w:tcPr>
            <w:tcW w:w="1468" w:type="pct"/>
            <w:vAlign w:val="center"/>
            <w:hideMark/>
          </w:tcPr>
          <w:p w:rsidRPr="006E6062" w:rsidR="004952F0" w:rsidP="004952F0" w:rsidRDefault="004952F0" w14:paraId="6850504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11E01D7D">
              <w:rPr>
                <w:rFonts w:eastAsia="Times New Roman"/>
                <w:color w:val="000000" w:themeColor="text1"/>
                <w:sz w:val="16"/>
                <w:szCs w:val="16"/>
              </w:rPr>
              <w:t xml:space="preserve">•   25 </w:t>
            </w:r>
            <w:bookmarkStart w:name="_Int_9v6Be33A" w:id="211"/>
            <w:r w:rsidRPr="11E01D7D">
              <w:rPr>
                <w:rFonts w:eastAsia="Times New Roman"/>
                <w:color w:val="000000" w:themeColor="text1"/>
                <w:sz w:val="16"/>
                <w:szCs w:val="16"/>
              </w:rPr>
              <w:t>horas  &lt;</w:t>
            </w:r>
            <w:bookmarkEnd w:id="211"/>
            <w:r w:rsidRPr="11E01D7D">
              <w:rPr>
                <w:rFonts w:eastAsia="Times New Roman"/>
                <w:color w:val="000000" w:themeColor="text1"/>
                <w:sz w:val="16"/>
                <w:szCs w:val="16"/>
              </w:rPr>
              <w:t xml:space="preserve">  RTO  &lt;  36 horas:  1,5 SMMLV</w:t>
            </w:r>
          </w:p>
        </w:tc>
        <w:tc>
          <w:tcPr>
            <w:tcW w:w="581" w:type="pct"/>
            <w:vAlign w:val="center"/>
            <w:hideMark/>
          </w:tcPr>
          <w:p w:rsidRPr="006E6062" w:rsidR="004952F0" w:rsidP="004952F0" w:rsidRDefault="004952F0" w14:paraId="6C25521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0</w:t>
            </w:r>
          </w:p>
        </w:tc>
        <w:tc>
          <w:tcPr>
            <w:tcW w:w="717" w:type="pct"/>
            <w:gridSpan w:val="2"/>
            <w:vAlign w:val="center"/>
            <w:hideMark/>
          </w:tcPr>
          <w:p w:rsidRPr="006E6062" w:rsidR="004952F0" w:rsidP="004952F0" w:rsidRDefault="004952F0" w14:paraId="6ECB3E6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                       -</w:t>
            </w:r>
          </w:p>
        </w:tc>
      </w:tr>
      <w:tr w:rsidRPr="006E6062" w:rsidR="004952F0" w:rsidTr="00AC4FD8" w14:paraId="51D2B375" w14:textId="77777777">
        <w:trPr>
          <w:trHeight w:val="20"/>
        </w:trPr>
        <w:tc>
          <w:tcPr>
            <w:cnfStyle w:val="001000000000" w:firstRow="0" w:lastRow="0" w:firstColumn="1" w:lastColumn="0" w:oddVBand="0" w:evenVBand="0" w:oddHBand="0" w:evenHBand="0" w:firstRowFirstColumn="0" w:firstRowLastColumn="0" w:lastRowFirstColumn="0" w:lastRowLastColumn="0"/>
            <w:tcW w:w="717" w:type="pct"/>
            <w:vMerge/>
            <w:vAlign w:val="center"/>
            <w:hideMark/>
          </w:tcPr>
          <w:p w:rsidRPr="006E6062" w:rsidR="004952F0" w:rsidP="004952F0" w:rsidRDefault="004952F0" w14:paraId="1DAE037F" w14:textId="77777777">
            <w:pPr>
              <w:jc w:val="center"/>
              <w:rPr>
                <w:rFonts w:eastAsia="Times New Roman"/>
                <w:color w:val="000000"/>
                <w:sz w:val="16"/>
                <w:szCs w:val="16"/>
              </w:rPr>
            </w:pPr>
          </w:p>
        </w:tc>
        <w:tc>
          <w:tcPr>
            <w:tcW w:w="799" w:type="pct"/>
            <w:vMerge/>
            <w:vAlign w:val="center"/>
            <w:hideMark/>
          </w:tcPr>
          <w:p w:rsidRPr="006E6062" w:rsidR="004952F0" w:rsidP="004952F0" w:rsidRDefault="004952F0" w14:paraId="37C8D75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p>
        </w:tc>
        <w:tc>
          <w:tcPr>
            <w:tcW w:w="718" w:type="pct"/>
            <w:vMerge/>
            <w:vAlign w:val="center"/>
            <w:hideMark/>
          </w:tcPr>
          <w:p w:rsidRPr="006E6062" w:rsidR="004952F0" w:rsidP="004952F0" w:rsidRDefault="004952F0" w14:paraId="2EF9BA9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p>
        </w:tc>
        <w:tc>
          <w:tcPr>
            <w:tcW w:w="1468" w:type="pct"/>
            <w:vAlign w:val="center"/>
            <w:hideMark/>
          </w:tcPr>
          <w:p w:rsidRPr="006E6062" w:rsidR="004952F0" w:rsidP="004952F0" w:rsidRDefault="004952F0" w14:paraId="3D76E24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   37 horas  &lt;  RTO =&gt; 37 horas:  2 SMMLV</w:t>
            </w:r>
          </w:p>
        </w:tc>
        <w:tc>
          <w:tcPr>
            <w:tcW w:w="581" w:type="pct"/>
            <w:vAlign w:val="center"/>
            <w:hideMark/>
          </w:tcPr>
          <w:p w:rsidRPr="006E6062" w:rsidR="004952F0" w:rsidP="004952F0" w:rsidRDefault="004952F0" w14:paraId="14D2BD7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0</w:t>
            </w:r>
          </w:p>
        </w:tc>
        <w:tc>
          <w:tcPr>
            <w:tcW w:w="717" w:type="pct"/>
            <w:gridSpan w:val="2"/>
            <w:vAlign w:val="center"/>
            <w:hideMark/>
          </w:tcPr>
          <w:p w:rsidRPr="006E6062" w:rsidR="004952F0" w:rsidP="004952F0" w:rsidRDefault="004952F0" w14:paraId="73BA6C1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                       -</w:t>
            </w:r>
          </w:p>
        </w:tc>
      </w:tr>
      <w:tr w:rsidRPr="006E6062" w:rsidR="004952F0" w:rsidTr="00AC4FD8" w14:paraId="61CF4668" w14:textId="7777777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7" w:type="pct"/>
            <w:vAlign w:val="center"/>
            <w:hideMark/>
          </w:tcPr>
          <w:p w:rsidRPr="006E6062" w:rsidR="004952F0" w:rsidP="004952F0" w:rsidRDefault="004952F0" w14:paraId="1B3B7363" w14:textId="77777777">
            <w:pPr>
              <w:jc w:val="center"/>
              <w:rPr>
                <w:rFonts w:eastAsia="Times New Roman"/>
                <w:color w:val="000000"/>
                <w:sz w:val="16"/>
                <w:szCs w:val="16"/>
              </w:rPr>
            </w:pPr>
            <w:r w:rsidRPr="006E6062">
              <w:rPr>
                <w:rFonts w:eastAsia="Times New Roman"/>
                <w:color w:val="000000"/>
                <w:sz w:val="16"/>
                <w:szCs w:val="16"/>
              </w:rPr>
              <w:t>Tiempo de Restauración de servicios en el Data Center</w:t>
            </w:r>
          </w:p>
        </w:tc>
        <w:tc>
          <w:tcPr>
            <w:tcW w:w="799" w:type="pct"/>
            <w:vAlign w:val="center"/>
            <w:hideMark/>
          </w:tcPr>
          <w:p w:rsidRPr="006E6062" w:rsidR="004952F0" w:rsidP="004952F0" w:rsidRDefault="004952F0" w14:paraId="52C6554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El tiempo de restauración de los servicios y servidores que conforman el sistema de video vigilancia, no debe superar 60 minutos (1 Hora). El tiempo establecido iniciará con la solicitud de interventoría, SDSCJ-C4 o PONAL-CAD. La recuperación incluye el restablecimiento de la totalidad de los servicios propios del Sistema de Videovigilancia.</w:t>
            </w:r>
          </w:p>
        </w:tc>
        <w:tc>
          <w:tcPr>
            <w:tcW w:w="718" w:type="pct"/>
            <w:vAlign w:val="center"/>
            <w:hideMark/>
          </w:tcPr>
          <w:p w:rsidRPr="006E6062" w:rsidR="004952F0" w:rsidP="004952F0" w:rsidRDefault="004952F0" w14:paraId="1DC3A85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MENSUAL</w:t>
            </w:r>
          </w:p>
        </w:tc>
        <w:tc>
          <w:tcPr>
            <w:tcW w:w="1468" w:type="pct"/>
            <w:vAlign w:val="center"/>
            <w:hideMark/>
          </w:tcPr>
          <w:p w:rsidRPr="006E6062" w:rsidR="004952F0" w:rsidP="004952F0" w:rsidRDefault="004952F0" w14:paraId="761D057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Por cada evento que supere el "Tiempo de Restauración de servicios en el Data Center", se descontará el equivalente a siete (07) salarios mínimos mensuales legales vigentes SMMLV.</w:t>
            </w:r>
          </w:p>
        </w:tc>
        <w:tc>
          <w:tcPr>
            <w:tcW w:w="581" w:type="pct"/>
            <w:vAlign w:val="center"/>
            <w:hideMark/>
          </w:tcPr>
          <w:p w:rsidRPr="006E6062" w:rsidR="004952F0" w:rsidP="004952F0" w:rsidRDefault="004952F0" w14:paraId="526872F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0</w:t>
            </w:r>
          </w:p>
        </w:tc>
        <w:tc>
          <w:tcPr>
            <w:tcW w:w="717" w:type="pct"/>
            <w:gridSpan w:val="2"/>
            <w:vAlign w:val="center"/>
            <w:hideMark/>
          </w:tcPr>
          <w:p w:rsidRPr="006E6062" w:rsidR="004952F0" w:rsidP="004952F0" w:rsidRDefault="004952F0" w14:paraId="0C10210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0</w:t>
            </w:r>
          </w:p>
        </w:tc>
      </w:tr>
      <w:tr w:rsidRPr="006E6062" w:rsidR="004952F0" w:rsidTr="00AC4FD8" w14:paraId="6478E29B" w14:textId="77777777">
        <w:trPr>
          <w:trHeight w:val="20"/>
        </w:trPr>
        <w:tc>
          <w:tcPr>
            <w:cnfStyle w:val="001000000000" w:firstRow="0" w:lastRow="0" w:firstColumn="1" w:lastColumn="0" w:oddVBand="0" w:evenVBand="0" w:oddHBand="0" w:evenHBand="0" w:firstRowFirstColumn="0" w:firstRowLastColumn="0" w:lastRowFirstColumn="0" w:lastRowLastColumn="0"/>
            <w:tcW w:w="717" w:type="pct"/>
            <w:vAlign w:val="center"/>
            <w:hideMark/>
          </w:tcPr>
          <w:p w:rsidRPr="006E6062" w:rsidR="004952F0" w:rsidP="004952F0" w:rsidRDefault="004952F0" w14:paraId="67CCE736" w14:textId="77777777">
            <w:pPr>
              <w:jc w:val="center"/>
              <w:rPr>
                <w:rFonts w:eastAsia="Times New Roman"/>
                <w:color w:val="000000"/>
                <w:sz w:val="16"/>
                <w:szCs w:val="16"/>
              </w:rPr>
            </w:pPr>
            <w:r w:rsidRPr="006E6062">
              <w:rPr>
                <w:rFonts w:eastAsia="Times New Roman"/>
                <w:color w:val="000000"/>
                <w:sz w:val="16"/>
                <w:szCs w:val="16"/>
              </w:rPr>
              <w:t>Oportunidad en las actividades de mantenimiento preventivo</w:t>
            </w:r>
          </w:p>
        </w:tc>
        <w:tc>
          <w:tcPr>
            <w:tcW w:w="799" w:type="pct"/>
            <w:vAlign w:val="center"/>
            <w:hideMark/>
          </w:tcPr>
          <w:p w:rsidRPr="006E6062" w:rsidR="004952F0" w:rsidP="004952F0" w:rsidRDefault="004952F0" w14:paraId="3ACEDDE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 xml:space="preserve">i =  </w:t>
            </w:r>
            <w:r w:rsidRPr="006E6062">
              <w:rPr>
                <w:rFonts w:eastAsia="Times New Roman"/>
                <w:color w:val="000000"/>
                <w:sz w:val="16"/>
                <w:szCs w:val="16"/>
                <w:u w:val="single"/>
              </w:rPr>
              <w:t>Numero de mantenimientos preventivos sin realizar * 100</w:t>
            </w:r>
            <w:r w:rsidRPr="006E6062">
              <w:rPr>
                <w:rFonts w:eastAsia="Times New Roman"/>
                <w:color w:val="000000"/>
                <w:sz w:val="16"/>
                <w:szCs w:val="16"/>
              </w:rPr>
              <w:br/>
            </w:r>
            <w:r w:rsidRPr="006E6062">
              <w:rPr>
                <w:rFonts w:eastAsia="Times New Roman"/>
                <w:color w:val="000000"/>
                <w:sz w:val="16"/>
                <w:szCs w:val="16"/>
              </w:rPr>
              <w:t xml:space="preserve">      Numero de mantenimientos preventivos programados</w:t>
            </w:r>
          </w:p>
        </w:tc>
        <w:tc>
          <w:tcPr>
            <w:tcW w:w="718" w:type="pct"/>
            <w:vAlign w:val="center"/>
            <w:hideMark/>
          </w:tcPr>
          <w:p w:rsidRPr="006E6062" w:rsidR="004952F0" w:rsidP="004952F0" w:rsidRDefault="004952F0" w14:paraId="2D22E3B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MENSUAL</w:t>
            </w:r>
          </w:p>
        </w:tc>
        <w:tc>
          <w:tcPr>
            <w:tcW w:w="1468" w:type="pct"/>
            <w:vAlign w:val="center"/>
            <w:hideMark/>
          </w:tcPr>
          <w:p w:rsidRPr="006E6062" w:rsidR="004952F0" w:rsidP="004952F0" w:rsidRDefault="004952F0" w14:paraId="2E86E1A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Descuento por no conformidad:</w:t>
            </w:r>
            <w:r w:rsidRPr="006E6062">
              <w:rPr>
                <w:rFonts w:eastAsia="Times New Roman"/>
                <w:color w:val="000000"/>
                <w:sz w:val="16"/>
                <w:szCs w:val="16"/>
              </w:rPr>
              <w:br/>
            </w:r>
            <w:r w:rsidRPr="006E6062">
              <w:rPr>
                <w:rFonts w:eastAsia="Times New Roman"/>
                <w:color w:val="000000"/>
                <w:sz w:val="16"/>
                <w:szCs w:val="16"/>
              </w:rPr>
              <w:t>Se aplica al valor de cada uno de los servicios de mantenimiento preventivo programados no ejecutados y se descontará del valor total de los preventivos ejecutados:</w:t>
            </w:r>
          </w:p>
          <w:p w:rsidRPr="006E6062" w:rsidR="004952F0" w:rsidP="004952F0" w:rsidRDefault="004952F0" w14:paraId="078BE5B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br/>
            </w:r>
            <w:r w:rsidRPr="006E6062">
              <w:rPr>
                <w:rFonts w:eastAsia="Times New Roman"/>
                <w:color w:val="000000"/>
                <w:sz w:val="16"/>
                <w:szCs w:val="16"/>
              </w:rPr>
              <w:t>i &lt;= 3%:  0% de descuento sobre el costo de este servicio a demanda</w:t>
            </w:r>
            <w:r w:rsidRPr="006E6062">
              <w:rPr>
                <w:rFonts w:eastAsia="Times New Roman"/>
                <w:color w:val="000000"/>
                <w:sz w:val="16"/>
                <w:szCs w:val="16"/>
              </w:rPr>
              <w:br/>
            </w:r>
            <w:r w:rsidRPr="006E6062">
              <w:rPr>
                <w:rFonts w:eastAsia="Times New Roman"/>
                <w:color w:val="000000"/>
                <w:sz w:val="16"/>
                <w:szCs w:val="16"/>
              </w:rPr>
              <w:t>&gt;3% &lt; i &lt; 6%:  5% de descuento sobre el costo de este servicio a demanda</w:t>
            </w:r>
            <w:r w:rsidRPr="006E6062">
              <w:rPr>
                <w:rFonts w:eastAsia="Times New Roman"/>
                <w:color w:val="000000"/>
                <w:sz w:val="16"/>
                <w:szCs w:val="16"/>
              </w:rPr>
              <w:br/>
            </w:r>
            <w:r w:rsidRPr="006E6062">
              <w:rPr>
                <w:rFonts w:eastAsia="Times New Roman"/>
                <w:color w:val="000000"/>
                <w:sz w:val="16"/>
                <w:szCs w:val="16"/>
              </w:rPr>
              <w:t>&gt;6% &lt; i &lt; 9%: 10% de descuento sobre el costo de este servicio a demanda</w:t>
            </w:r>
            <w:r w:rsidRPr="006E6062">
              <w:rPr>
                <w:rFonts w:eastAsia="Times New Roman"/>
                <w:color w:val="000000"/>
                <w:sz w:val="16"/>
                <w:szCs w:val="16"/>
              </w:rPr>
              <w:br/>
            </w:r>
            <w:r w:rsidRPr="006E6062">
              <w:rPr>
                <w:rFonts w:eastAsia="Times New Roman"/>
                <w:color w:val="000000"/>
                <w:sz w:val="16"/>
                <w:szCs w:val="16"/>
              </w:rPr>
              <w:t>&gt;9% &lt; i &lt; 15%: 20% de descuento sobre el costo de este servicio a demanda</w:t>
            </w:r>
            <w:r w:rsidRPr="006E6062">
              <w:rPr>
                <w:rFonts w:eastAsia="Times New Roman"/>
                <w:color w:val="000000"/>
                <w:sz w:val="16"/>
                <w:szCs w:val="16"/>
              </w:rPr>
              <w:br/>
            </w:r>
            <w:r w:rsidRPr="006E6062">
              <w:rPr>
                <w:rFonts w:eastAsia="Times New Roman"/>
                <w:color w:val="000000"/>
                <w:sz w:val="16"/>
                <w:szCs w:val="16"/>
              </w:rPr>
              <w:t>&gt; 16%: Por cada mantenimiento preventivo no realizado, se sumará un 2% adicional de descuento sobre el costo del servicio que se debía ejecutar.</w:t>
            </w:r>
          </w:p>
        </w:tc>
        <w:tc>
          <w:tcPr>
            <w:tcW w:w="581" w:type="pct"/>
            <w:vAlign w:val="center"/>
            <w:hideMark/>
          </w:tcPr>
          <w:p w:rsidRPr="006E6062" w:rsidR="004952F0" w:rsidP="004952F0" w:rsidRDefault="004952F0" w14:paraId="1CF9593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0</w:t>
            </w:r>
          </w:p>
        </w:tc>
        <w:tc>
          <w:tcPr>
            <w:tcW w:w="717" w:type="pct"/>
            <w:gridSpan w:val="2"/>
            <w:vAlign w:val="center"/>
            <w:hideMark/>
          </w:tcPr>
          <w:p w:rsidRPr="006E6062" w:rsidR="004952F0" w:rsidP="004952F0" w:rsidRDefault="004952F0" w14:paraId="24E0F08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0</w:t>
            </w:r>
          </w:p>
        </w:tc>
      </w:tr>
      <w:tr w:rsidRPr="006E6062" w:rsidR="004952F0" w:rsidTr="00AC4FD8" w14:paraId="480660F1" w14:textId="77777777">
        <w:trPr>
          <w:gridAfter w:val="1"/>
          <w:cnfStyle w:val="000000100000" w:firstRow="0" w:lastRow="0" w:firstColumn="0" w:lastColumn="0" w:oddVBand="0" w:evenVBand="0" w:oddHBand="1" w:evenHBand="0" w:firstRowFirstColumn="0" w:firstRowLastColumn="0" w:lastRowFirstColumn="0" w:lastRowLastColumn="0"/>
          <w:wAfter w:w="24" w:type="pct"/>
          <w:trHeight w:val="20"/>
        </w:trPr>
        <w:tc>
          <w:tcPr>
            <w:cnfStyle w:val="001000000000" w:firstRow="0" w:lastRow="0" w:firstColumn="1" w:lastColumn="0" w:oddVBand="0" w:evenVBand="0" w:oddHBand="0" w:evenHBand="0" w:firstRowFirstColumn="0" w:firstRowLastColumn="0" w:lastRowFirstColumn="0" w:lastRowLastColumn="0"/>
            <w:tcW w:w="717" w:type="pct"/>
            <w:shd w:val="clear" w:color="auto" w:fill="4472C4" w:themeFill="accent1"/>
            <w:vAlign w:val="center"/>
            <w:hideMark/>
          </w:tcPr>
          <w:p w:rsidRPr="006E6062" w:rsidR="004952F0" w:rsidP="004952F0" w:rsidRDefault="004952F0" w14:paraId="0C9A338C" w14:textId="77777777">
            <w:pPr>
              <w:jc w:val="center"/>
              <w:rPr>
                <w:rFonts w:eastAsia="Times New Roman"/>
                <w:color w:val="FFFFFF" w:themeColor="background1"/>
                <w:sz w:val="16"/>
                <w:szCs w:val="16"/>
              </w:rPr>
            </w:pPr>
            <w:r w:rsidRPr="006E6062">
              <w:rPr>
                <w:rFonts w:eastAsia="Times New Roman"/>
                <w:color w:val="FFFFFF" w:themeColor="background1"/>
                <w:sz w:val="16"/>
                <w:szCs w:val="16"/>
              </w:rPr>
              <w:t>TOTAL</w:t>
            </w:r>
          </w:p>
        </w:tc>
        <w:tc>
          <w:tcPr>
            <w:tcW w:w="799" w:type="pct"/>
            <w:shd w:val="clear" w:color="auto" w:fill="4472C4" w:themeFill="accent1"/>
            <w:vAlign w:val="center"/>
            <w:hideMark/>
          </w:tcPr>
          <w:p w:rsidRPr="006E6062" w:rsidR="004952F0" w:rsidP="004952F0" w:rsidRDefault="004952F0" w14:paraId="12B8302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FFFFFF" w:themeColor="background1"/>
                <w:sz w:val="16"/>
                <w:szCs w:val="16"/>
              </w:rPr>
            </w:pPr>
          </w:p>
        </w:tc>
        <w:tc>
          <w:tcPr>
            <w:tcW w:w="3460" w:type="pct"/>
            <w:gridSpan w:val="4"/>
            <w:shd w:val="clear" w:color="auto" w:fill="4472C4" w:themeFill="accent1"/>
            <w:vAlign w:val="center"/>
          </w:tcPr>
          <w:p w:rsidRPr="006E6062" w:rsidR="004952F0" w:rsidP="0001087E" w:rsidRDefault="00C860AC" w14:paraId="3F1C9ED7" w14:textId="0348CA33">
            <w:pPr>
              <w:ind w:left="4320"/>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C860AC">
              <w:rPr>
                <w:b/>
                <w:bCs/>
                <w:color w:val="FFFFFF" w:themeColor="background1"/>
                <w:sz w:val="20"/>
                <w:szCs w:val="20"/>
              </w:rPr>
              <w:t>$ 18.358.200,00</w:t>
            </w:r>
          </w:p>
        </w:tc>
      </w:tr>
    </w:tbl>
    <w:p w:rsidRPr="006E6062" w:rsidR="009C5936" w:rsidP="00027559" w:rsidRDefault="00BA14C8" w14:paraId="01F35C78" w14:textId="40D7965D">
      <w:pPr>
        <w:pStyle w:val="Descripcin"/>
        <w:jc w:val="center"/>
      </w:pPr>
      <w:r w:rsidRPr="006E6062">
        <w:t xml:space="preserve"> </w:t>
      </w:r>
      <w:bookmarkStart w:name="_Toc215650559" w:id="212"/>
      <w:r w:rsidRPr="006E6062" w:rsidR="009C5936">
        <w:t xml:space="preserve">Tabla </w:t>
      </w:r>
      <w:r w:rsidRPr="006E6062" w:rsidR="009C5936">
        <w:fldChar w:fldCharType="begin"/>
      </w:r>
      <w:r w:rsidRPr="006E6062" w:rsidR="009C5936">
        <w:instrText>SEQ Tabla \* ARABIC</w:instrText>
      </w:r>
      <w:r w:rsidRPr="006E6062" w:rsidR="009C5936">
        <w:fldChar w:fldCharType="separate"/>
      </w:r>
      <w:r w:rsidR="00041DFA">
        <w:rPr>
          <w:noProof/>
        </w:rPr>
        <w:t>24</w:t>
      </w:r>
      <w:r w:rsidRPr="006E6062" w:rsidR="009C5936">
        <w:fldChar w:fldCharType="end"/>
      </w:r>
      <w:r w:rsidRPr="006E6062" w:rsidR="009C5936">
        <w:t xml:space="preserve">. </w:t>
      </w:r>
      <w:r w:rsidRPr="006E6062" w:rsidR="00027559">
        <w:t>ANS CONTRATO SCJ-1809-2024</w:t>
      </w:r>
      <w:bookmarkEnd w:id="212"/>
    </w:p>
    <w:p w:rsidRPr="006E6062" w:rsidR="00D07A9F" w:rsidP="00811801" w:rsidRDefault="009F4FE7" w14:paraId="2F18A426" w14:textId="79FDE958">
      <w:r w:rsidRPr="009F4FE7">
        <w:rPr>
          <w:noProof/>
        </w:rPr>
        <w:drawing>
          <wp:anchor distT="0" distB="0" distL="114300" distR="114300" simplePos="0" relativeHeight="251658249" behindDoc="0" locked="0" layoutInCell="1" allowOverlap="1" wp14:anchorId="1CEDDFE3" wp14:editId="27FE8E0C">
            <wp:simplePos x="0" y="0"/>
            <wp:positionH relativeFrom="column">
              <wp:posOffset>3598</wp:posOffset>
            </wp:positionH>
            <wp:positionV relativeFrom="paragraph">
              <wp:posOffset>2963</wp:posOffset>
            </wp:positionV>
            <wp:extent cx="5612130" cy="3164205"/>
            <wp:effectExtent l="0" t="0" r="7620" b="0"/>
            <wp:wrapTopAndBottom/>
            <wp:docPr id="1837489830"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89830" name="Imagen 1" descr="Gráfico, Gráfico de líneas&#10;&#10;El contenido generado por IA puede ser incorrecto."/>
                    <pic:cNvPicPr/>
                  </pic:nvPicPr>
                  <pic:blipFill>
                    <a:blip r:embed="rId17">
                      <a:extLst>
                        <a:ext uri="{28A0092B-C50C-407E-A947-70E740481C1C}">
                          <a14:useLocalDpi xmlns:a14="http://schemas.microsoft.com/office/drawing/2010/main" val="0"/>
                        </a:ext>
                      </a:extLst>
                    </a:blip>
                    <a:stretch>
                      <a:fillRect/>
                    </a:stretch>
                  </pic:blipFill>
                  <pic:spPr>
                    <a:xfrm>
                      <a:off x="0" y="0"/>
                      <a:ext cx="5612130" cy="3164205"/>
                    </a:xfrm>
                    <a:prstGeom prst="rect">
                      <a:avLst/>
                    </a:prstGeom>
                  </pic:spPr>
                </pic:pic>
              </a:graphicData>
            </a:graphic>
          </wp:anchor>
        </w:drawing>
      </w:r>
    </w:p>
    <w:p w:rsidRPr="006E6062" w:rsidR="00811801" w:rsidP="005C590B" w:rsidRDefault="00D07A9F" w14:paraId="3E89E330" w14:textId="48CAA777">
      <w:pPr>
        <w:pStyle w:val="Descripcin"/>
        <w:jc w:val="center"/>
      </w:pPr>
      <w:bookmarkStart w:name="_Toc216169908" w:id="213"/>
      <w:r w:rsidRPr="006E6062">
        <w:t xml:space="preserve">Ilustración </w:t>
      </w:r>
      <w:r w:rsidRPr="006E6062">
        <w:fldChar w:fldCharType="begin"/>
      </w:r>
      <w:r w:rsidRPr="006E6062">
        <w:instrText>SEQ Ilustración \* ARABIC</w:instrText>
      </w:r>
      <w:r w:rsidRPr="006E6062">
        <w:fldChar w:fldCharType="separate"/>
      </w:r>
      <w:r w:rsidR="00041DFA">
        <w:rPr>
          <w:noProof/>
        </w:rPr>
        <w:t>4</w:t>
      </w:r>
      <w:r w:rsidRPr="006E6062">
        <w:fldChar w:fldCharType="end"/>
      </w:r>
      <w:r w:rsidRPr="006E6062">
        <w:t xml:space="preserve">. </w:t>
      </w:r>
      <w:r w:rsidRPr="006E6062" w:rsidR="005C590B">
        <w:t xml:space="preserve">ANS MES DE </w:t>
      </w:r>
      <w:r w:rsidRPr="006E6062" w:rsidR="00315B13">
        <w:t>NOVIEMBRE</w:t>
      </w:r>
      <w:r w:rsidRPr="006E6062" w:rsidR="005C590B">
        <w:t xml:space="preserve"> 2025</w:t>
      </w:r>
      <w:bookmarkEnd w:id="213"/>
    </w:p>
    <w:p w:rsidRPr="006E6062" w:rsidR="009E2704" w:rsidP="00154641" w:rsidRDefault="009E2704" w14:paraId="1E2DC085" w14:textId="77777777">
      <w:pPr>
        <w:pStyle w:val="Ttulo2"/>
        <w:numPr>
          <w:ilvl w:val="1"/>
          <w:numId w:val="5"/>
        </w:numPr>
      </w:pPr>
      <w:bookmarkStart w:name="_Toc205982426" w:id="214"/>
      <w:bookmarkStart w:name="_Toc207007329" w:id="215"/>
      <w:bookmarkStart w:name="_Toc216169843" w:id="216"/>
      <w:r w:rsidRPr="006E6062">
        <w:t>CONSOLIDADO ANS</w:t>
      </w:r>
      <w:bookmarkEnd w:id="214"/>
      <w:bookmarkEnd w:id="215"/>
      <w:bookmarkEnd w:id="216"/>
    </w:p>
    <w:p w:rsidRPr="006E6062" w:rsidR="009E2704" w:rsidP="009E2704" w:rsidRDefault="009E2704" w14:paraId="5C3F7D97" w14:textId="77777777">
      <w:pPr>
        <w:jc w:val="both"/>
      </w:pPr>
    </w:p>
    <w:p w:rsidRPr="006E6062" w:rsidR="009E2704" w:rsidP="009E2704" w:rsidRDefault="009E2704" w14:paraId="0AC1EA71" w14:textId="21DF0BA4">
      <w:pPr>
        <w:jc w:val="both"/>
      </w:pPr>
      <w:r w:rsidRPr="006E6062">
        <w:t xml:space="preserve">A continuación, se presenta resumen consolidado de los ANS aplicados durante la ejecución del contrato con corte al mes de </w:t>
      </w:r>
      <w:r w:rsidRPr="006E6062" w:rsidR="00315B13">
        <w:t>NOVIEMBRE</w:t>
      </w:r>
      <w:r w:rsidRPr="006E6062">
        <w:t xml:space="preserve"> del 2025.</w:t>
      </w:r>
    </w:p>
    <w:tbl>
      <w:tblPr>
        <w:tblW w:w="5000" w:type="pct"/>
        <w:tblCellMar>
          <w:left w:w="70" w:type="dxa"/>
          <w:right w:w="70" w:type="dxa"/>
        </w:tblCellMar>
        <w:tblLook w:val="04A0" w:firstRow="1" w:lastRow="0" w:firstColumn="1" w:lastColumn="0" w:noHBand="0" w:noVBand="1"/>
      </w:tblPr>
      <w:tblGrid>
        <w:gridCol w:w="6443"/>
        <w:gridCol w:w="1110"/>
        <w:gridCol w:w="1285"/>
      </w:tblGrid>
      <w:tr w:rsidRPr="00582E5C" w:rsidR="009F4FE7" w14:paraId="08644941" w14:textId="77777777">
        <w:trPr>
          <w:trHeight w:val="227"/>
          <w:tblHeader/>
        </w:trPr>
        <w:tc>
          <w:tcPr>
            <w:tcW w:w="3647" w:type="pct"/>
            <w:tcBorders>
              <w:top w:val="nil"/>
              <w:left w:val="nil"/>
              <w:bottom w:val="single" w:color="D9E1F2" w:sz="4" w:space="0"/>
              <w:right w:val="nil"/>
            </w:tcBorders>
            <w:shd w:val="clear" w:color="305496" w:fill="305496"/>
            <w:noWrap/>
            <w:vAlign w:val="bottom"/>
            <w:hideMark/>
          </w:tcPr>
          <w:p w:rsidRPr="00582E5C" w:rsidR="009F4FE7" w:rsidRDefault="009F4FE7" w14:paraId="3E589AE7" w14:textId="77777777">
            <w:pPr>
              <w:spacing w:after="0" w:line="240" w:lineRule="auto"/>
              <w:rPr>
                <w:rFonts w:eastAsia="Times New Roman"/>
                <w:color w:val="FFFFFF"/>
                <w:sz w:val="18"/>
                <w:szCs w:val="18"/>
              </w:rPr>
            </w:pPr>
            <w:bookmarkStart w:name="_Toc205982509" w:id="217"/>
            <w:bookmarkStart w:name="_Toc207021195" w:id="218"/>
            <w:bookmarkStart w:name="_Toc207611608" w:id="219"/>
            <w:bookmarkStart w:name="_Toc215650560" w:id="220"/>
            <w:r w:rsidRPr="00582E5C">
              <w:rPr>
                <w:rFonts w:eastAsia="Times New Roman"/>
                <w:color w:val="FFFFFF"/>
                <w:sz w:val="18"/>
                <w:szCs w:val="18"/>
              </w:rPr>
              <w:t>TIPO INDICADOR</w:t>
            </w:r>
          </w:p>
        </w:tc>
        <w:tc>
          <w:tcPr>
            <w:tcW w:w="629" w:type="pct"/>
            <w:tcBorders>
              <w:top w:val="nil"/>
              <w:left w:val="nil"/>
              <w:bottom w:val="single" w:color="B4C6E7" w:sz="4" w:space="0"/>
              <w:right w:val="nil"/>
            </w:tcBorders>
            <w:shd w:val="clear" w:color="305496" w:fill="305496"/>
            <w:noWrap/>
            <w:vAlign w:val="center"/>
            <w:hideMark/>
          </w:tcPr>
          <w:p w:rsidRPr="00582E5C" w:rsidR="009F4FE7" w:rsidRDefault="009F4FE7" w14:paraId="683B5E11" w14:textId="77777777">
            <w:pPr>
              <w:spacing w:after="0" w:line="240" w:lineRule="auto"/>
              <w:jc w:val="center"/>
              <w:rPr>
                <w:rFonts w:eastAsia="Times New Roman"/>
                <w:color w:val="FFFFFF"/>
                <w:sz w:val="18"/>
                <w:szCs w:val="18"/>
              </w:rPr>
            </w:pPr>
            <w:r w:rsidRPr="00582E5C">
              <w:rPr>
                <w:rFonts w:eastAsia="Times New Roman"/>
                <w:color w:val="FFFFFF"/>
                <w:sz w:val="18"/>
                <w:szCs w:val="18"/>
              </w:rPr>
              <w:t xml:space="preserve">CANTIDAD </w:t>
            </w:r>
          </w:p>
        </w:tc>
        <w:tc>
          <w:tcPr>
            <w:tcW w:w="724" w:type="pct"/>
            <w:tcBorders>
              <w:top w:val="nil"/>
              <w:left w:val="nil"/>
              <w:bottom w:val="single" w:color="B4C6E7" w:sz="4" w:space="0"/>
              <w:right w:val="nil"/>
            </w:tcBorders>
            <w:shd w:val="clear" w:color="305496" w:fill="305496"/>
            <w:noWrap/>
            <w:vAlign w:val="center"/>
            <w:hideMark/>
          </w:tcPr>
          <w:p w:rsidRPr="00582E5C" w:rsidR="009F4FE7" w:rsidRDefault="009F4FE7" w14:paraId="48949D53" w14:textId="77777777">
            <w:pPr>
              <w:spacing w:after="0" w:line="240" w:lineRule="auto"/>
              <w:jc w:val="center"/>
              <w:rPr>
                <w:rFonts w:eastAsia="Times New Roman"/>
                <w:color w:val="FFFFFF"/>
                <w:sz w:val="18"/>
                <w:szCs w:val="18"/>
              </w:rPr>
            </w:pPr>
            <w:r w:rsidRPr="00582E5C">
              <w:rPr>
                <w:rFonts w:eastAsia="Times New Roman"/>
                <w:color w:val="FFFFFF"/>
                <w:sz w:val="18"/>
                <w:szCs w:val="18"/>
              </w:rPr>
              <w:t xml:space="preserve">VALOR </w:t>
            </w:r>
          </w:p>
        </w:tc>
      </w:tr>
      <w:tr w:rsidRPr="00582E5C" w:rsidR="009F4FE7" w14:paraId="28B2E419" w14:textId="77777777">
        <w:trPr>
          <w:trHeight w:val="227"/>
        </w:trPr>
        <w:tc>
          <w:tcPr>
            <w:tcW w:w="3647" w:type="pct"/>
            <w:tcBorders>
              <w:top w:val="single" w:color="D9E1F2" w:sz="4" w:space="0"/>
              <w:left w:val="nil"/>
              <w:bottom w:val="single" w:color="D9E1F2" w:sz="4" w:space="0"/>
              <w:right w:val="nil"/>
            </w:tcBorders>
            <w:shd w:val="clear" w:color="8EA9DB" w:fill="8EA9DB"/>
            <w:noWrap/>
            <w:vAlign w:val="bottom"/>
            <w:hideMark/>
          </w:tcPr>
          <w:p w:rsidRPr="00582E5C" w:rsidR="009F4FE7" w:rsidRDefault="009F4FE7" w14:paraId="0A5AFCC3" w14:textId="77777777">
            <w:pPr>
              <w:spacing w:after="0" w:line="240" w:lineRule="auto"/>
              <w:rPr>
                <w:rFonts w:eastAsia="Times New Roman"/>
                <w:color w:val="FFFFFF"/>
                <w:sz w:val="18"/>
                <w:szCs w:val="18"/>
              </w:rPr>
            </w:pPr>
            <w:r w:rsidRPr="00582E5C">
              <w:rPr>
                <w:rFonts w:eastAsia="Times New Roman"/>
                <w:color w:val="FFFFFF"/>
                <w:sz w:val="18"/>
                <w:szCs w:val="18"/>
              </w:rPr>
              <w:t>dic-24</w:t>
            </w:r>
          </w:p>
        </w:tc>
        <w:tc>
          <w:tcPr>
            <w:tcW w:w="629" w:type="pct"/>
            <w:tcBorders>
              <w:top w:val="single" w:color="D9E1F2" w:sz="4" w:space="0"/>
              <w:left w:val="nil"/>
              <w:bottom w:val="single" w:color="D9E1F2" w:sz="4" w:space="0"/>
              <w:right w:val="nil"/>
            </w:tcBorders>
            <w:shd w:val="clear" w:color="8EA9DB" w:fill="8EA9DB"/>
            <w:noWrap/>
            <w:vAlign w:val="center"/>
            <w:hideMark/>
          </w:tcPr>
          <w:p w:rsidRPr="00582E5C" w:rsidR="009F4FE7" w:rsidRDefault="009F4FE7" w14:paraId="5F9F7684" w14:textId="77777777">
            <w:pPr>
              <w:spacing w:after="0" w:line="240" w:lineRule="auto"/>
              <w:jc w:val="center"/>
              <w:rPr>
                <w:rFonts w:eastAsia="Times New Roman"/>
                <w:color w:val="FFFFFF"/>
                <w:sz w:val="18"/>
                <w:szCs w:val="18"/>
              </w:rPr>
            </w:pPr>
            <w:r w:rsidRPr="00582E5C">
              <w:rPr>
                <w:rFonts w:eastAsia="Times New Roman"/>
                <w:color w:val="FFFFFF"/>
                <w:sz w:val="18"/>
                <w:szCs w:val="18"/>
              </w:rPr>
              <w:t>34,41</w:t>
            </w:r>
          </w:p>
        </w:tc>
        <w:tc>
          <w:tcPr>
            <w:tcW w:w="724" w:type="pct"/>
            <w:tcBorders>
              <w:top w:val="single" w:color="D9E1F2" w:sz="4" w:space="0"/>
              <w:left w:val="nil"/>
              <w:bottom w:val="single" w:color="D9E1F2" w:sz="4" w:space="0"/>
              <w:right w:val="nil"/>
            </w:tcBorders>
            <w:shd w:val="clear" w:color="8EA9DB" w:fill="8EA9DB"/>
            <w:noWrap/>
            <w:vAlign w:val="center"/>
            <w:hideMark/>
          </w:tcPr>
          <w:p w:rsidRPr="00582E5C" w:rsidR="009F4FE7" w:rsidRDefault="009F4FE7" w14:paraId="03929035" w14:textId="77777777">
            <w:pPr>
              <w:spacing w:after="0" w:line="240" w:lineRule="auto"/>
              <w:jc w:val="center"/>
              <w:rPr>
                <w:rFonts w:eastAsia="Times New Roman"/>
                <w:color w:val="FFFFFF"/>
                <w:sz w:val="18"/>
                <w:szCs w:val="18"/>
              </w:rPr>
            </w:pPr>
            <w:r w:rsidRPr="00582E5C">
              <w:rPr>
                <w:rFonts w:eastAsia="Times New Roman"/>
                <w:color w:val="FFFFFF"/>
                <w:sz w:val="18"/>
                <w:szCs w:val="18"/>
              </w:rPr>
              <w:t xml:space="preserve">-$    58.500.900 </w:t>
            </w:r>
          </w:p>
        </w:tc>
      </w:tr>
      <w:tr w:rsidRPr="00582E5C" w:rsidR="009F4FE7" w14:paraId="184D7452"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71E55850"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CALIDAD DE LOS REPORTES ENTREGADOS</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0679EEFA" w14:textId="77777777">
            <w:pPr>
              <w:spacing w:after="0" w:line="240" w:lineRule="auto"/>
              <w:jc w:val="center"/>
              <w:rPr>
                <w:rFonts w:eastAsia="Times New Roman"/>
                <w:color w:val="000000"/>
                <w:sz w:val="18"/>
                <w:szCs w:val="18"/>
              </w:rPr>
            </w:pPr>
            <w:r w:rsidRPr="00582E5C">
              <w:rPr>
                <w:rFonts w:eastAsia="Times New Roman"/>
                <w:color w:val="000000"/>
                <w:sz w:val="18"/>
                <w:szCs w:val="18"/>
              </w:rPr>
              <w:t>0</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0ED18E51"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                       - </w:t>
            </w:r>
          </w:p>
        </w:tc>
      </w:tr>
      <w:tr w:rsidRPr="00582E5C" w:rsidR="009F4FE7" w14:paraId="66EE71E4"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6E743EC9"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DISPONIBILIDAD DEL SISTEMA</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7C998C6B" w14:textId="77777777">
            <w:pPr>
              <w:spacing w:after="0" w:line="240" w:lineRule="auto"/>
              <w:jc w:val="center"/>
              <w:rPr>
                <w:rFonts w:eastAsia="Times New Roman"/>
                <w:color w:val="000000"/>
                <w:sz w:val="18"/>
                <w:szCs w:val="18"/>
              </w:rPr>
            </w:pPr>
            <w:r w:rsidRPr="00582E5C">
              <w:rPr>
                <w:rFonts w:eastAsia="Times New Roman"/>
                <w:color w:val="000000"/>
                <w:sz w:val="18"/>
                <w:szCs w:val="18"/>
              </w:rPr>
              <w:t>0,01</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29ACD830"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9.532.500 </w:t>
            </w:r>
          </w:p>
        </w:tc>
      </w:tr>
      <w:tr w:rsidRPr="00582E5C" w:rsidR="009F4FE7" w14:paraId="527BDF0E"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64942A77"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OPORTUNIDAD DE LOS REPORTES ENTREGADOS</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232E13FD" w14:textId="77777777">
            <w:pPr>
              <w:spacing w:after="0" w:line="240" w:lineRule="auto"/>
              <w:jc w:val="center"/>
              <w:rPr>
                <w:rFonts w:eastAsia="Times New Roman"/>
                <w:color w:val="000000"/>
                <w:sz w:val="18"/>
                <w:szCs w:val="18"/>
              </w:rPr>
            </w:pPr>
            <w:r w:rsidRPr="00582E5C">
              <w:rPr>
                <w:rFonts w:eastAsia="Times New Roman"/>
                <w:color w:val="000000"/>
                <w:sz w:val="18"/>
                <w:szCs w:val="18"/>
              </w:rPr>
              <w:t>0</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39C194F2"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                       - </w:t>
            </w:r>
          </w:p>
        </w:tc>
      </w:tr>
      <w:tr w:rsidRPr="00582E5C" w:rsidR="009F4FE7" w14:paraId="1150DADB"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7528FF70"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OPORTUNIDAD EN LAS ACTIVIDADES DE MANTENIMIENTO PREVENTIVO</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40DC6658" w14:textId="77777777">
            <w:pPr>
              <w:spacing w:after="0" w:line="240" w:lineRule="auto"/>
              <w:jc w:val="center"/>
              <w:rPr>
                <w:rFonts w:eastAsia="Times New Roman"/>
                <w:color w:val="000000"/>
                <w:sz w:val="18"/>
                <w:szCs w:val="18"/>
              </w:rPr>
            </w:pPr>
            <w:r w:rsidRPr="00582E5C">
              <w:rPr>
                <w:rFonts w:eastAsia="Times New Roman"/>
                <w:color w:val="000000"/>
                <w:sz w:val="18"/>
                <w:szCs w:val="18"/>
              </w:rPr>
              <w:t>0</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624F2525"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                       - </w:t>
            </w:r>
          </w:p>
        </w:tc>
      </w:tr>
      <w:tr w:rsidRPr="00582E5C" w:rsidR="009F4FE7" w14:paraId="0ADD88FE"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65E8B1F0"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RTO</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2AFF2EBD" w14:textId="77777777">
            <w:pPr>
              <w:spacing w:after="0" w:line="240" w:lineRule="auto"/>
              <w:jc w:val="center"/>
              <w:rPr>
                <w:rFonts w:eastAsia="Times New Roman"/>
                <w:color w:val="000000"/>
                <w:sz w:val="18"/>
                <w:szCs w:val="18"/>
              </w:rPr>
            </w:pPr>
            <w:r w:rsidRPr="00582E5C">
              <w:rPr>
                <w:rFonts w:eastAsia="Times New Roman"/>
                <w:color w:val="000000"/>
                <w:sz w:val="18"/>
                <w:szCs w:val="18"/>
              </w:rPr>
              <w:t>34,4</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1AB0C761"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48.968.400 </w:t>
            </w:r>
          </w:p>
        </w:tc>
      </w:tr>
      <w:tr w:rsidRPr="00582E5C" w:rsidR="009F4FE7" w14:paraId="0BDEC91E"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6FDD26F4"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TIEMPO DE RESTAURACIÓN DE SERVICIOS EN EL DATA CENTER</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122C3EB4" w14:textId="77777777">
            <w:pPr>
              <w:spacing w:after="0" w:line="240" w:lineRule="auto"/>
              <w:jc w:val="center"/>
              <w:rPr>
                <w:rFonts w:eastAsia="Times New Roman"/>
                <w:color w:val="000000"/>
                <w:sz w:val="18"/>
                <w:szCs w:val="18"/>
              </w:rPr>
            </w:pPr>
            <w:r w:rsidRPr="00582E5C">
              <w:rPr>
                <w:rFonts w:eastAsia="Times New Roman"/>
                <w:color w:val="000000"/>
                <w:sz w:val="18"/>
                <w:szCs w:val="18"/>
              </w:rPr>
              <w:t>0</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466E2DC5"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                       - </w:t>
            </w:r>
          </w:p>
        </w:tc>
      </w:tr>
      <w:tr w:rsidRPr="00582E5C" w:rsidR="009F4FE7" w14:paraId="34764EE4" w14:textId="77777777">
        <w:trPr>
          <w:trHeight w:val="227"/>
        </w:trPr>
        <w:tc>
          <w:tcPr>
            <w:tcW w:w="3647" w:type="pct"/>
            <w:tcBorders>
              <w:top w:val="single" w:color="D9E1F2" w:sz="4" w:space="0"/>
              <w:left w:val="nil"/>
              <w:bottom w:val="single" w:color="D9E1F2" w:sz="4" w:space="0"/>
              <w:right w:val="nil"/>
            </w:tcBorders>
            <w:shd w:val="clear" w:color="8EA9DB" w:fill="8EA9DB"/>
            <w:noWrap/>
            <w:vAlign w:val="bottom"/>
            <w:hideMark/>
          </w:tcPr>
          <w:p w:rsidRPr="00582E5C" w:rsidR="009F4FE7" w:rsidRDefault="009F4FE7" w14:paraId="7CD6429C" w14:textId="77777777">
            <w:pPr>
              <w:spacing w:after="0" w:line="240" w:lineRule="auto"/>
              <w:rPr>
                <w:rFonts w:eastAsia="Times New Roman"/>
                <w:color w:val="FFFFFF"/>
                <w:sz w:val="18"/>
                <w:szCs w:val="18"/>
              </w:rPr>
            </w:pPr>
            <w:r w:rsidRPr="00582E5C">
              <w:rPr>
                <w:rFonts w:eastAsia="Times New Roman"/>
                <w:color w:val="FFFFFF"/>
                <w:sz w:val="18"/>
                <w:szCs w:val="18"/>
              </w:rPr>
              <w:t>ene-25</w:t>
            </w:r>
          </w:p>
        </w:tc>
        <w:tc>
          <w:tcPr>
            <w:tcW w:w="629" w:type="pct"/>
            <w:tcBorders>
              <w:top w:val="single" w:color="D9E1F2" w:sz="4" w:space="0"/>
              <w:left w:val="nil"/>
              <w:bottom w:val="single" w:color="D9E1F2" w:sz="4" w:space="0"/>
              <w:right w:val="nil"/>
            </w:tcBorders>
            <w:shd w:val="clear" w:color="8EA9DB" w:fill="8EA9DB"/>
            <w:noWrap/>
            <w:vAlign w:val="center"/>
            <w:hideMark/>
          </w:tcPr>
          <w:p w:rsidRPr="00582E5C" w:rsidR="009F4FE7" w:rsidRDefault="009F4FE7" w14:paraId="42C65C26" w14:textId="77777777">
            <w:pPr>
              <w:spacing w:after="0" w:line="240" w:lineRule="auto"/>
              <w:jc w:val="center"/>
              <w:rPr>
                <w:rFonts w:eastAsia="Times New Roman"/>
                <w:color w:val="FFFFFF"/>
                <w:sz w:val="18"/>
                <w:szCs w:val="18"/>
              </w:rPr>
            </w:pPr>
            <w:r w:rsidRPr="00582E5C">
              <w:rPr>
                <w:rFonts w:eastAsia="Times New Roman"/>
                <w:color w:val="FFFFFF"/>
                <w:sz w:val="18"/>
                <w:szCs w:val="18"/>
              </w:rPr>
              <w:t>125,01</w:t>
            </w:r>
          </w:p>
        </w:tc>
        <w:tc>
          <w:tcPr>
            <w:tcW w:w="724" w:type="pct"/>
            <w:tcBorders>
              <w:top w:val="single" w:color="D9E1F2" w:sz="4" w:space="0"/>
              <w:left w:val="nil"/>
              <w:bottom w:val="single" w:color="D9E1F2" w:sz="4" w:space="0"/>
              <w:right w:val="nil"/>
            </w:tcBorders>
            <w:shd w:val="clear" w:color="8EA9DB" w:fill="8EA9DB"/>
            <w:noWrap/>
            <w:vAlign w:val="center"/>
            <w:hideMark/>
          </w:tcPr>
          <w:p w:rsidRPr="00582E5C" w:rsidR="009F4FE7" w:rsidRDefault="009F4FE7" w14:paraId="4EC9F2D9" w14:textId="77777777">
            <w:pPr>
              <w:spacing w:after="0" w:line="240" w:lineRule="auto"/>
              <w:jc w:val="center"/>
              <w:rPr>
                <w:rFonts w:eastAsia="Times New Roman"/>
                <w:color w:val="FFFFFF"/>
                <w:sz w:val="18"/>
                <w:szCs w:val="18"/>
              </w:rPr>
            </w:pPr>
            <w:r w:rsidRPr="00582E5C">
              <w:rPr>
                <w:rFonts w:eastAsia="Times New Roman"/>
                <w:color w:val="FFFFFF"/>
                <w:sz w:val="18"/>
                <w:szCs w:val="18"/>
              </w:rPr>
              <w:t xml:space="preserve">-$    54.083.100 </w:t>
            </w:r>
          </w:p>
        </w:tc>
      </w:tr>
      <w:tr w:rsidRPr="00582E5C" w:rsidR="009F4FE7" w14:paraId="3DC8AABF"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39BD556C"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CALIDAD DE LOS REPORTES ENTREGADOS</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2F82ECD9" w14:textId="77777777">
            <w:pPr>
              <w:spacing w:after="0" w:line="240" w:lineRule="auto"/>
              <w:jc w:val="center"/>
              <w:rPr>
                <w:rFonts w:eastAsia="Times New Roman"/>
                <w:color w:val="000000"/>
                <w:sz w:val="18"/>
                <w:szCs w:val="18"/>
              </w:rPr>
            </w:pPr>
            <w:r w:rsidRPr="00582E5C">
              <w:rPr>
                <w:rFonts w:eastAsia="Times New Roman"/>
                <w:color w:val="000000"/>
                <w:sz w:val="18"/>
                <w:szCs w:val="18"/>
              </w:rPr>
              <w:t>100</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4CC507CA"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8.541.000 </w:t>
            </w:r>
          </w:p>
        </w:tc>
      </w:tr>
      <w:tr w:rsidRPr="00582E5C" w:rsidR="009F4FE7" w14:paraId="37AA19D1"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564B3D79"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DISPONIBILIDAD DEL SISTEMA</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1F822DDD" w14:textId="77777777">
            <w:pPr>
              <w:spacing w:after="0" w:line="240" w:lineRule="auto"/>
              <w:jc w:val="center"/>
              <w:rPr>
                <w:rFonts w:eastAsia="Times New Roman"/>
                <w:color w:val="000000"/>
                <w:sz w:val="18"/>
                <w:szCs w:val="18"/>
              </w:rPr>
            </w:pPr>
            <w:r w:rsidRPr="00582E5C">
              <w:rPr>
                <w:rFonts w:eastAsia="Times New Roman"/>
                <w:color w:val="000000"/>
                <w:sz w:val="18"/>
                <w:szCs w:val="18"/>
              </w:rPr>
              <w:t>0,01</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60264822"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19.065.000 </w:t>
            </w:r>
          </w:p>
        </w:tc>
      </w:tr>
      <w:tr w:rsidRPr="00582E5C" w:rsidR="009F4FE7" w14:paraId="583932EE"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13AD3C1F"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OPORTUNIDAD DE LOS REPORTES ENTREGADOS</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77E838E4" w14:textId="77777777">
            <w:pPr>
              <w:spacing w:after="0" w:line="240" w:lineRule="auto"/>
              <w:jc w:val="center"/>
              <w:rPr>
                <w:rFonts w:eastAsia="Times New Roman"/>
                <w:color w:val="000000"/>
                <w:sz w:val="18"/>
                <w:szCs w:val="18"/>
              </w:rPr>
            </w:pPr>
            <w:r w:rsidRPr="00582E5C">
              <w:rPr>
                <w:rFonts w:eastAsia="Times New Roman"/>
                <w:color w:val="000000"/>
                <w:sz w:val="18"/>
                <w:szCs w:val="18"/>
              </w:rPr>
              <w:t>0</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22DB758C"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                       - </w:t>
            </w:r>
          </w:p>
        </w:tc>
      </w:tr>
      <w:tr w:rsidRPr="00582E5C" w:rsidR="009F4FE7" w14:paraId="0CF7EFA0"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2563C1B5"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OPORTUNIDAD EN LAS ACTIVIDADES DE MANTENIMIENTO PREVENTIVO</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7F0B1025" w14:textId="77777777">
            <w:pPr>
              <w:spacing w:after="0" w:line="240" w:lineRule="auto"/>
              <w:jc w:val="center"/>
              <w:rPr>
                <w:rFonts w:eastAsia="Times New Roman"/>
                <w:color w:val="000000"/>
                <w:sz w:val="18"/>
                <w:szCs w:val="18"/>
              </w:rPr>
            </w:pPr>
            <w:r w:rsidRPr="00582E5C">
              <w:rPr>
                <w:rFonts w:eastAsia="Times New Roman"/>
                <w:color w:val="000000"/>
                <w:sz w:val="18"/>
                <w:szCs w:val="18"/>
              </w:rPr>
              <w:t>0</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66776203"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                       - </w:t>
            </w:r>
          </w:p>
        </w:tc>
      </w:tr>
      <w:tr w:rsidRPr="00582E5C" w:rsidR="009F4FE7" w14:paraId="1A432FCF"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1EB07B22"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RTO</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73708F0E" w14:textId="77777777">
            <w:pPr>
              <w:spacing w:after="0" w:line="240" w:lineRule="auto"/>
              <w:jc w:val="center"/>
              <w:rPr>
                <w:rFonts w:eastAsia="Times New Roman"/>
                <w:color w:val="000000"/>
                <w:sz w:val="18"/>
                <w:szCs w:val="18"/>
              </w:rPr>
            </w:pPr>
            <w:r w:rsidRPr="00582E5C">
              <w:rPr>
                <w:rFonts w:eastAsia="Times New Roman"/>
                <w:color w:val="000000"/>
                <w:sz w:val="18"/>
                <w:szCs w:val="18"/>
              </w:rPr>
              <w:t>25</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402D05C5"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26.477.100 </w:t>
            </w:r>
          </w:p>
        </w:tc>
      </w:tr>
      <w:tr w:rsidRPr="00582E5C" w:rsidR="009F4FE7" w14:paraId="65A1F0A6"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1E8DD87D"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TIEMPO DE RESTAURACIÓN DE SERVICIOS EN EL DATA CENTER</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42B70768" w14:textId="77777777">
            <w:pPr>
              <w:spacing w:after="0" w:line="240" w:lineRule="auto"/>
              <w:jc w:val="center"/>
              <w:rPr>
                <w:rFonts w:eastAsia="Times New Roman"/>
                <w:color w:val="000000"/>
                <w:sz w:val="18"/>
                <w:szCs w:val="18"/>
              </w:rPr>
            </w:pPr>
            <w:r w:rsidRPr="00582E5C">
              <w:rPr>
                <w:rFonts w:eastAsia="Times New Roman"/>
                <w:color w:val="000000"/>
                <w:sz w:val="18"/>
                <w:szCs w:val="18"/>
              </w:rPr>
              <w:t>0</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02A3EC03"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                       - </w:t>
            </w:r>
          </w:p>
        </w:tc>
      </w:tr>
      <w:tr w:rsidRPr="00582E5C" w:rsidR="009F4FE7" w14:paraId="0AD5C3E3" w14:textId="77777777">
        <w:trPr>
          <w:trHeight w:val="227"/>
        </w:trPr>
        <w:tc>
          <w:tcPr>
            <w:tcW w:w="3647" w:type="pct"/>
            <w:tcBorders>
              <w:top w:val="single" w:color="D9E1F2" w:sz="4" w:space="0"/>
              <w:left w:val="nil"/>
              <w:bottom w:val="single" w:color="D9E1F2" w:sz="4" w:space="0"/>
              <w:right w:val="nil"/>
            </w:tcBorders>
            <w:shd w:val="clear" w:color="8EA9DB" w:fill="8EA9DB"/>
            <w:noWrap/>
            <w:vAlign w:val="bottom"/>
            <w:hideMark/>
          </w:tcPr>
          <w:p w:rsidRPr="00582E5C" w:rsidR="009F4FE7" w:rsidRDefault="009F4FE7" w14:paraId="109A0E0A" w14:textId="77777777">
            <w:pPr>
              <w:spacing w:after="0" w:line="240" w:lineRule="auto"/>
              <w:rPr>
                <w:rFonts w:eastAsia="Times New Roman"/>
                <w:color w:val="FFFFFF"/>
                <w:sz w:val="18"/>
                <w:szCs w:val="18"/>
              </w:rPr>
            </w:pPr>
            <w:r w:rsidRPr="00582E5C">
              <w:rPr>
                <w:rFonts w:eastAsia="Times New Roman"/>
                <w:color w:val="FFFFFF"/>
                <w:sz w:val="18"/>
                <w:szCs w:val="18"/>
              </w:rPr>
              <w:t>feb-25</w:t>
            </w:r>
          </w:p>
        </w:tc>
        <w:tc>
          <w:tcPr>
            <w:tcW w:w="629" w:type="pct"/>
            <w:tcBorders>
              <w:top w:val="single" w:color="D9E1F2" w:sz="4" w:space="0"/>
              <w:left w:val="nil"/>
              <w:bottom w:val="single" w:color="D9E1F2" w:sz="4" w:space="0"/>
              <w:right w:val="nil"/>
            </w:tcBorders>
            <w:shd w:val="clear" w:color="8EA9DB" w:fill="8EA9DB"/>
            <w:noWrap/>
            <w:vAlign w:val="center"/>
            <w:hideMark/>
          </w:tcPr>
          <w:p w:rsidRPr="00582E5C" w:rsidR="009F4FE7" w:rsidRDefault="009F4FE7" w14:paraId="0119582C" w14:textId="707A3769">
            <w:pPr>
              <w:spacing w:after="0" w:line="240" w:lineRule="auto"/>
              <w:jc w:val="center"/>
              <w:rPr>
                <w:rFonts w:eastAsia="Times New Roman"/>
                <w:color w:val="FFFFFF"/>
                <w:sz w:val="18"/>
                <w:szCs w:val="18"/>
              </w:rPr>
            </w:pPr>
            <w:r w:rsidRPr="00582E5C">
              <w:rPr>
                <w:rFonts w:eastAsia="Times New Roman"/>
                <w:color w:val="FFFFFF"/>
                <w:sz w:val="18"/>
                <w:szCs w:val="18"/>
              </w:rPr>
              <w:t>399,63</w:t>
            </w:r>
          </w:p>
        </w:tc>
        <w:tc>
          <w:tcPr>
            <w:tcW w:w="724" w:type="pct"/>
            <w:tcBorders>
              <w:top w:val="single" w:color="D9E1F2" w:sz="4" w:space="0"/>
              <w:left w:val="nil"/>
              <w:bottom w:val="single" w:color="D9E1F2" w:sz="4" w:space="0"/>
              <w:right w:val="nil"/>
            </w:tcBorders>
            <w:shd w:val="clear" w:color="8EA9DB" w:fill="8EA9DB"/>
            <w:noWrap/>
            <w:vAlign w:val="center"/>
            <w:hideMark/>
          </w:tcPr>
          <w:p w:rsidRPr="00582E5C" w:rsidR="009F4FE7" w:rsidRDefault="009F4FE7" w14:paraId="44584ED9" w14:textId="77777777">
            <w:pPr>
              <w:spacing w:after="0" w:line="240" w:lineRule="auto"/>
              <w:jc w:val="center"/>
              <w:rPr>
                <w:rFonts w:eastAsia="Times New Roman"/>
                <w:color w:val="FFFFFF"/>
                <w:sz w:val="18"/>
                <w:szCs w:val="18"/>
              </w:rPr>
            </w:pPr>
            <w:r w:rsidRPr="00582E5C">
              <w:rPr>
                <w:rFonts w:eastAsia="Times New Roman"/>
                <w:color w:val="FFFFFF"/>
                <w:sz w:val="18"/>
                <w:szCs w:val="18"/>
              </w:rPr>
              <w:t xml:space="preserve">-$    83.387.400 </w:t>
            </w:r>
          </w:p>
        </w:tc>
      </w:tr>
      <w:tr w:rsidRPr="00582E5C" w:rsidR="009F4FE7" w14:paraId="3A24BA0D"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45C88D5E"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CALIDAD DE LOS REPORTES ENTREGADOS</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39E427F0" w14:textId="77777777">
            <w:pPr>
              <w:spacing w:after="0" w:line="240" w:lineRule="auto"/>
              <w:jc w:val="center"/>
              <w:rPr>
                <w:rFonts w:eastAsia="Times New Roman"/>
                <w:color w:val="000000"/>
                <w:sz w:val="18"/>
                <w:szCs w:val="18"/>
              </w:rPr>
            </w:pPr>
            <w:r w:rsidRPr="00582E5C">
              <w:rPr>
                <w:rFonts w:eastAsia="Times New Roman"/>
                <w:color w:val="000000"/>
                <w:sz w:val="18"/>
                <w:szCs w:val="18"/>
              </w:rPr>
              <w:t>338,00</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00DD0566"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17.082.000 </w:t>
            </w:r>
          </w:p>
        </w:tc>
      </w:tr>
      <w:tr w:rsidRPr="00582E5C" w:rsidR="009F4FE7" w14:paraId="48CC6010"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2E024DB5"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DISPONIBILIDAD DEL SISTEMA</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296BD48C" w14:textId="77777777">
            <w:pPr>
              <w:spacing w:after="0" w:line="240" w:lineRule="auto"/>
              <w:jc w:val="center"/>
              <w:rPr>
                <w:rFonts w:eastAsia="Times New Roman"/>
                <w:color w:val="000000"/>
                <w:sz w:val="18"/>
                <w:szCs w:val="18"/>
              </w:rPr>
            </w:pPr>
            <w:r w:rsidRPr="00582E5C">
              <w:rPr>
                <w:rFonts w:eastAsia="Times New Roman"/>
                <w:color w:val="000000"/>
                <w:sz w:val="18"/>
                <w:szCs w:val="18"/>
              </w:rPr>
              <w:t>0,03</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28C5D6C1"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19.065.000 </w:t>
            </w:r>
          </w:p>
        </w:tc>
      </w:tr>
      <w:tr w:rsidRPr="00582E5C" w:rsidR="009F4FE7" w14:paraId="49F03B27"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638E1742"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OPORTUNIDAD DE LOS REPORTES ENTREGADOS</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5D1F29D3" w14:textId="77777777">
            <w:pPr>
              <w:spacing w:after="0" w:line="240" w:lineRule="auto"/>
              <w:jc w:val="center"/>
              <w:rPr>
                <w:rFonts w:eastAsia="Times New Roman"/>
                <w:color w:val="000000"/>
                <w:sz w:val="18"/>
                <w:szCs w:val="18"/>
              </w:rPr>
            </w:pPr>
            <w:r w:rsidRPr="00582E5C">
              <w:rPr>
                <w:rFonts w:eastAsia="Times New Roman"/>
                <w:color w:val="000000"/>
                <w:sz w:val="18"/>
                <w:szCs w:val="18"/>
              </w:rPr>
              <w:t>29,60</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0F945E3E"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38.130.000 </w:t>
            </w:r>
          </w:p>
        </w:tc>
      </w:tr>
      <w:tr w:rsidRPr="00582E5C" w:rsidR="009F4FE7" w14:paraId="1C01A7B8"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201A1DB6"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OPORTUNIDAD EN LAS ACTIVIDADES DE MANTENIMIENTO PREVENTIVO</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24F2A117" w14:textId="77777777">
            <w:pPr>
              <w:spacing w:after="0" w:line="240" w:lineRule="auto"/>
              <w:jc w:val="center"/>
              <w:rPr>
                <w:rFonts w:eastAsia="Times New Roman"/>
                <w:color w:val="000000"/>
                <w:sz w:val="18"/>
                <w:szCs w:val="18"/>
              </w:rPr>
            </w:pPr>
            <w:r w:rsidRPr="00582E5C">
              <w:rPr>
                <w:rFonts w:eastAsia="Times New Roman"/>
                <w:color w:val="000000"/>
                <w:sz w:val="18"/>
                <w:szCs w:val="18"/>
              </w:rPr>
              <w:t>0,00</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0B1ABE42"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                       - </w:t>
            </w:r>
          </w:p>
        </w:tc>
      </w:tr>
      <w:tr w:rsidRPr="00582E5C" w:rsidR="009F4FE7" w14:paraId="7892C7F3"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068C0B19"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RTO</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45927BF9" w14:textId="77777777">
            <w:pPr>
              <w:spacing w:after="0" w:line="240" w:lineRule="auto"/>
              <w:jc w:val="center"/>
              <w:rPr>
                <w:rFonts w:eastAsia="Times New Roman"/>
                <w:color w:val="000000"/>
                <w:sz w:val="18"/>
                <w:szCs w:val="18"/>
              </w:rPr>
            </w:pPr>
            <w:r w:rsidRPr="00582E5C">
              <w:rPr>
                <w:rFonts w:eastAsia="Times New Roman"/>
                <w:color w:val="000000"/>
                <w:sz w:val="18"/>
                <w:szCs w:val="18"/>
              </w:rPr>
              <w:t>32,00</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1FAADAA6"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9.110.400 </w:t>
            </w:r>
          </w:p>
        </w:tc>
      </w:tr>
      <w:tr w:rsidRPr="00582E5C" w:rsidR="009F4FE7" w14:paraId="293A0E93"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320DB794"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TIEMPO DE RESTAURACIÓN DE SERVICIOS EN EL DATA CENTER</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53487DCF" w14:textId="77777777">
            <w:pPr>
              <w:spacing w:after="0" w:line="240" w:lineRule="auto"/>
              <w:jc w:val="center"/>
              <w:rPr>
                <w:rFonts w:eastAsia="Times New Roman"/>
                <w:color w:val="000000"/>
                <w:sz w:val="18"/>
                <w:szCs w:val="18"/>
              </w:rPr>
            </w:pPr>
            <w:r w:rsidRPr="00582E5C">
              <w:rPr>
                <w:rFonts w:eastAsia="Times New Roman"/>
                <w:color w:val="000000"/>
                <w:sz w:val="18"/>
                <w:szCs w:val="18"/>
              </w:rPr>
              <w:t>0,00</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1F0F4E42"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                       - </w:t>
            </w:r>
          </w:p>
        </w:tc>
      </w:tr>
      <w:tr w:rsidRPr="00582E5C" w:rsidR="009F4FE7" w14:paraId="515CAF7F" w14:textId="77777777">
        <w:trPr>
          <w:trHeight w:val="227"/>
        </w:trPr>
        <w:tc>
          <w:tcPr>
            <w:tcW w:w="3647" w:type="pct"/>
            <w:tcBorders>
              <w:top w:val="single" w:color="D9E1F2" w:sz="4" w:space="0"/>
              <w:left w:val="nil"/>
              <w:bottom w:val="single" w:color="D9E1F2" w:sz="4" w:space="0"/>
              <w:right w:val="nil"/>
            </w:tcBorders>
            <w:shd w:val="clear" w:color="8EA9DB" w:fill="8EA9DB"/>
            <w:noWrap/>
            <w:vAlign w:val="bottom"/>
            <w:hideMark/>
          </w:tcPr>
          <w:p w:rsidRPr="00582E5C" w:rsidR="009F4FE7" w:rsidRDefault="009F4FE7" w14:paraId="334DD3A7" w14:textId="77777777">
            <w:pPr>
              <w:spacing w:after="0" w:line="240" w:lineRule="auto"/>
              <w:rPr>
                <w:rFonts w:eastAsia="Times New Roman"/>
                <w:color w:val="FFFFFF"/>
                <w:sz w:val="18"/>
                <w:szCs w:val="18"/>
              </w:rPr>
            </w:pPr>
            <w:r w:rsidRPr="00582E5C">
              <w:rPr>
                <w:rFonts w:eastAsia="Times New Roman"/>
                <w:color w:val="FFFFFF"/>
                <w:sz w:val="18"/>
                <w:szCs w:val="18"/>
              </w:rPr>
              <w:t>mar-25</w:t>
            </w:r>
          </w:p>
        </w:tc>
        <w:tc>
          <w:tcPr>
            <w:tcW w:w="629" w:type="pct"/>
            <w:tcBorders>
              <w:top w:val="single" w:color="D9E1F2" w:sz="4" w:space="0"/>
              <w:left w:val="nil"/>
              <w:bottom w:val="single" w:color="D9E1F2" w:sz="4" w:space="0"/>
              <w:right w:val="nil"/>
            </w:tcBorders>
            <w:shd w:val="clear" w:color="8EA9DB" w:fill="8EA9DB"/>
            <w:noWrap/>
            <w:vAlign w:val="center"/>
            <w:hideMark/>
          </w:tcPr>
          <w:p w:rsidRPr="00582E5C" w:rsidR="009F4FE7" w:rsidRDefault="009F4FE7" w14:paraId="4BBD74A0" w14:textId="77777777">
            <w:pPr>
              <w:spacing w:after="0" w:line="240" w:lineRule="auto"/>
              <w:jc w:val="center"/>
              <w:rPr>
                <w:rFonts w:eastAsia="Times New Roman"/>
                <w:color w:val="FFFFFF"/>
                <w:sz w:val="18"/>
                <w:szCs w:val="18"/>
              </w:rPr>
            </w:pPr>
            <w:r w:rsidRPr="00582E5C">
              <w:rPr>
                <w:rFonts w:eastAsia="Times New Roman"/>
                <w:color w:val="FFFFFF"/>
                <w:sz w:val="18"/>
                <w:szCs w:val="18"/>
              </w:rPr>
              <w:t>63,05</w:t>
            </w:r>
          </w:p>
        </w:tc>
        <w:tc>
          <w:tcPr>
            <w:tcW w:w="724" w:type="pct"/>
            <w:tcBorders>
              <w:top w:val="single" w:color="D9E1F2" w:sz="4" w:space="0"/>
              <w:left w:val="nil"/>
              <w:bottom w:val="single" w:color="D9E1F2" w:sz="4" w:space="0"/>
              <w:right w:val="nil"/>
            </w:tcBorders>
            <w:shd w:val="clear" w:color="8EA9DB" w:fill="8EA9DB"/>
            <w:noWrap/>
            <w:vAlign w:val="center"/>
            <w:hideMark/>
          </w:tcPr>
          <w:p w:rsidRPr="00582E5C" w:rsidR="009F4FE7" w:rsidRDefault="009F4FE7" w14:paraId="3E2FF87D" w14:textId="77777777">
            <w:pPr>
              <w:spacing w:after="0" w:line="240" w:lineRule="auto"/>
              <w:jc w:val="center"/>
              <w:rPr>
                <w:rFonts w:eastAsia="Times New Roman"/>
                <w:color w:val="FFFFFF"/>
                <w:sz w:val="18"/>
                <w:szCs w:val="18"/>
              </w:rPr>
            </w:pPr>
            <w:r w:rsidRPr="00582E5C">
              <w:rPr>
                <w:rFonts w:eastAsia="Times New Roman"/>
                <w:color w:val="FFFFFF"/>
                <w:sz w:val="18"/>
                <w:szCs w:val="18"/>
              </w:rPr>
              <w:t xml:space="preserve">-$    97.332.750 </w:t>
            </w:r>
          </w:p>
        </w:tc>
      </w:tr>
      <w:tr w:rsidRPr="00582E5C" w:rsidR="009F4FE7" w14:paraId="658E9CE3"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6BC57E0A"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CALIDAD DE LOS REPORTES ENTREGADOS</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12813CD9" w14:textId="77777777">
            <w:pPr>
              <w:spacing w:after="0" w:line="240" w:lineRule="auto"/>
              <w:jc w:val="center"/>
              <w:rPr>
                <w:rFonts w:eastAsia="Times New Roman"/>
                <w:color w:val="000000"/>
                <w:sz w:val="18"/>
                <w:szCs w:val="18"/>
              </w:rPr>
            </w:pPr>
            <w:r w:rsidRPr="00582E5C">
              <w:rPr>
                <w:rFonts w:eastAsia="Times New Roman"/>
                <w:color w:val="000000"/>
                <w:sz w:val="18"/>
                <w:szCs w:val="18"/>
              </w:rPr>
              <w:t>25,00</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03080403"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17.082.000 </w:t>
            </w:r>
          </w:p>
        </w:tc>
      </w:tr>
      <w:tr w:rsidRPr="00582E5C" w:rsidR="009F4FE7" w14:paraId="287BE6F3"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2B259A58"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DISPONIBILIDAD DEL SISTEMA</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5C9EDF55" w14:textId="77777777">
            <w:pPr>
              <w:spacing w:after="0" w:line="240" w:lineRule="auto"/>
              <w:jc w:val="center"/>
              <w:rPr>
                <w:rFonts w:eastAsia="Times New Roman"/>
                <w:color w:val="000000"/>
                <w:sz w:val="18"/>
                <w:szCs w:val="18"/>
              </w:rPr>
            </w:pPr>
            <w:r w:rsidRPr="00582E5C">
              <w:rPr>
                <w:rFonts w:eastAsia="Times New Roman"/>
                <w:color w:val="000000"/>
                <w:sz w:val="18"/>
                <w:szCs w:val="18"/>
              </w:rPr>
              <w:t>0,05</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55EAB704"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28.597.500 </w:t>
            </w:r>
          </w:p>
        </w:tc>
      </w:tr>
      <w:tr w:rsidRPr="00582E5C" w:rsidR="009F4FE7" w14:paraId="77AF94C3"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3457D198"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OPORTUNIDAD DE LOS REPORTES ENTREGADOS</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28107B7A" w14:textId="77777777">
            <w:pPr>
              <w:spacing w:after="0" w:line="240" w:lineRule="auto"/>
              <w:jc w:val="center"/>
              <w:rPr>
                <w:rFonts w:eastAsia="Times New Roman"/>
                <w:color w:val="000000"/>
                <w:sz w:val="18"/>
                <w:szCs w:val="18"/>
              </w:rPr>
            </w:pPr>
            <w:r w:rsidRPr="00582E5C">
              <w:rPr>
                <w:rFonts w:eastAsia="Times New Roman"/>
                <w:color w:val="000000"/>
                <w:sz w:val="18"/>
                <w:szCs w:val="18"/>
              </w:rPr>
              <w:t>23,00</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1B5DC732"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38.130.000 </w:t>
            </w:r>
          </w:p>
        </w:tc>
      </w:tr>
      <w:tr w:rsidRPr="00582E5C" w:rsidR="009F4FE7" w14:paraId="0E8DF169"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25EB079C"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OPORTUNIDAD EN LAS ACTIVIDADES DE MANTENIMIENTO PREVENTIVO</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448FAE6F" w14:textId="77777777">
            <w:pPr>
              <w:spacing w:after="0" w:line="240" w:lineRule="auto"/>
              <w:jc w:val="center"/>
              <w:rPr>
                <w:rFonts w:eastAsia="Times New Roman"/>
                <w:color w:val="000000"/>
                <w:sz w:val="18"/>
                <w:szCs w:val="18"/>
              </w:rPr>
            </w:pPr>
            <w:r w:rsidRPr="00582E5C">
              <w:rPr>
                <w:rFonts w:eastAsia="Times New Roman"/>
                <w:color w:val="000000"/>
                <w:sz w:val="18"/>
                <w:szCs w:val="18"/>
              </w:rPr>
              <w:t>0,00</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5723AC18"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                       - </w:t>
            </w:r>
          </w:p>
        </w:tc>
      </w:tr>
      <w:tr w:rsidRPr="00582E5C" w:rsidR="009F4FE7" w14:paraId="1A727257"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7672F0B4"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RTO</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328925FF" w14:textId="77777777">
            <w:pPr>
              <w:spacing w:after="0" w:line="240" w:lineRule="auto"/>
              <w:jc w:val="center"/>
              <w:rPr>
                <w:rFonts w:eastAsia="Times New Roman"/>
                <w:color w:val="000000"/>
                <w:sz w:val="18"/>
                <w:szCs w:val="18"/>
              </w:rPr>
            </w:pPr>
            <w:r w:rsidRPr="00582E5C">
              <w:rPr>
                <w:rFonts w:eastAsia="Times New Roman"/>
                <w:color w:val="000000"/>
                <w:sz w:val="18"/>
                <w:szCs w:val="18"/>
              </w:rPr>
              <w:t>15,00</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5283842C"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13.523.250 </w:t>
            </w:r>
          </w:p>
        </w:tc>
      </w:tr>
      <w:tr w:rsidRPr="00582E5C" w:rsidR="009F4FE7" w14:paraId="7D7DD394"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33992BBA"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TIEMPO DE RESTAURACIÓN DE SERVICIOS EN EL DATA CENTER</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162F5A49" w14:textId="77777777">
            <w:pPr>
              <w:spacing w:after="0" w:line="240" w:lineRule="auto"/>
              <w:jc w:val="center"/>
              <w:rPr>
                <w:rFonts w:eastAsia="Times New Roman"/>
                <w:color w:val="000000"/>
                <w:sz w:val="18"/>
                <w:szCs w:val="18"/>
              </w:rPr>
            </w:pPr>
            <w:r w:rsidRPr="00582E5C">
              <w:rPr>
                <w:rFonts w:eastAsia="Times New Roman"/>
                <w:color w:val="000000"/>
                <w:sz w:val="18"/>
                <w:szCs w:val="18"/>
              </w:rPr>
              <w:t>0,00</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31A76296"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                       - </w:t>
            </w:r>
          </w:p>
        </w:tc>
      </w:tr>
      <w:tr w:rsidRPr="00582E5C" w:rsidR="009F4FE7" w14:paraId="5C222840" w14:textId="77777777">
        <w:trPr>
          <w:trHeight w:val="227"/>
        </w:trPr>
        <w:tc>
          <w:tcPr>
            <w:tcW w:w="3647" w:type="pct"/>
            <w:tcBorders>
              <w:top w:val="single" w:color="D9E1F2" w:sz="4" w:space="0"/>
              <w:left w:val="nil"/>
              <w:bottom w:val="single" w:color="D9E1F2" w:sz="4" w:space="0"/>
              <w:right w:val="nil"/>
            </w:tcBorders>
            <w:shd w:val="clear" w:color="8EA9DB" w:fill="8EA9DB"/>
            <w:noWrap/>
            <w:vAlign w:val="bottom"/>
            <w:hideMark/>
          </w:tcPr>
          <w:p w:rsidRPr="00582E5C" w:rsidR="009F4FE7" w:rsidRDefault="009F4FE7" w14:paraId="5F2AD2B8" w14:textId="77777777">
            <w:pPr>
              <w:spacing w:after="0" w:line="240" w:lineRule="auto"/>
              <w:rPr>
                <w:rFonts w:eastAsia="Times New Roman"/>
                <w:color w:val="FFFFFF"/>
                <w:sz w:val="18"/>
                <w:szCs w:val="18"/>
              </w:rPr>
            </w:pPr>
            <w:r w:rsidRPr="00582E5C">
              <w:rPr>
                <w:rFonts w:eastAsia="Times New Roman"/>
                <w:color w:val="FFFFFF"/>
                <w:sz w:val="18"/>
                <w:szCs w:val="18"/>
              </w:rPr>
              <w:t>abr-25</w:t>
            </w:r>
          </w:p>
        </w:tc>
        <w:tc>
          <w:tcPr>
            <w:tcW w:w="629" w:type="pct"/>
            <w:tcBorders>
              <w:top w:val="single" w:color="D9E1F2" w:sz="4" w:space="0"/>
              <w:left w:val="nil"/>
              <w:bottom w:val="single" w:color="D9E1F2" w:sz="4" w:space="0"/>
              <w:right w:val="nil"/>
            </w:tcBorders>
            <w:shd w:val="clear" w:color="8EA9DB" w:fill="8EA9DB"/>
            <w:noWrap/>
            <w:vAlign w:val="center"/>
            <w:hideMark/>
          </w:tcPr>
          <w:p w:rsidRPr="00582E5C" w:rsidR="009F4FE7" w:rsidRDefault="009F4FE7" w14:paraId="08E2C3B9" w14:textId="77777777">
            <w:pPr>
              <w:spacing w:after="0" w:line="240" w:lineRule="auto"/>
              <w:jc w:val="center"/>
              <w:rPr>
                <w:rFonts w:eastAsia="Times New Roman"/>
                <w:color w:val="FFFFFF"/>
                <w:sz w:val="18"/>
                <w:szCs w:val="18"/>
              </w:rPr>
            </w:pPr>
            <w:r w:rsidRPr="00582E5C">
              <w:rPr>
                <w:rFonts w:eastAsia="Times New Roman"/>
                <w:color w:val="FFFFFF"/>
                <w:sz w:val="18"/>
                <w:szCs w:val="18"/>
              </w:rPr>
              <w:t>44,02</w:t>
            </w:r>
          </w:p>
        </w:tc>
        <w:tc>
          <w:tcPr>
            <w:tcW w:w="724" w:type="pct"/>
            <w:tcBorders>
              <w:top w:val="single" w:color="D9E1F2" w:sz="4" w:space="0"/>
              <w:left w:val="nil"/>
              <w:bottom w:val="single" w:color="D9E1F2" w:sz="4" w:space="0"/>
              <w:right w:val="nil"/>
            </w:tcBorders>
            <w:shd w:val="clear" w:color="8EA9DB" w:fill="8EA9DB"/>
            <w:noWrap/>
            <w:vAlign w:val="center"/>
            <w:hideMark/>
          </w:tcPr>
          <w:p w:rsidRPr="00582E5C" w:rsidR="009F4FE7" w:rsidRDefault="009F4FE7" w14:paraId="7E7B52BD" w14:textId="77777777">
            <w:pPr>
              <w:spacing w:after="0" w:line="240" w:lineRule="auto"/>
              <w:jc w:val="center"/>
              <w:rPr>
                <w:rFonts w:eastAsia="Times New Roman"/>
                <w:color w:val="FFFFFF"/>
                <w:sz w:val="18"/>
                <w:szCs w:val="18"/>
              </w:rPr>
            </w:pPr>
            <w:r w:rsidRPr="00582E5C">
              <w:rPr>
                <w:rFonts w:eastAsia="Times New Roman"/>
                <w:color w:val="FFFFFF"/>
                <w:sz w:val="18"/>
                <w:szCs w:val="18"/>
              </w:rPr>
              <w:t xml:space="preserve">-$    71.007.900 </w:t>
            </w:r>
          </w:p>
        </w:tc>
      </w:tr>
      <w:tr w:rsidRPr="00582E5C" w:rsidR="009F4FE7" w14:paraId="46B6FA6A"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256F0860"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CALIDAD DE LOS REPORTES ENTREGADOS</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2FA11EA5" w14:textId="77777777">
            <w:pPr>
              <w:spacing w:after="0" w:line="240" w:lineRule="auto"/>
              <w:jc w:val="center"/>
              <w:rPr>
                <w:rFonts w:eastAsia="Times New Roman"/>
                <w:color w:val="000000"/>
                <w:sz w:val="18"/>
                <w:szCs w:val="18"/>
              </w:rPr>
            </w:pPr>
            <w:r w:rsidRPr="00582E5C">
              <w:rPr>
                <w:rFonts w:eastAsia="Times New Roman"/>
                <w:color w:val="000000"/>
                <w:sz w:val="18"/>
                <w:szCs w:val="18"/>
              </w:rPr>
              <w:t>21,00</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53217CA0"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17.082.000 </w:t>
            </w:r>
          </w:p>
        </w:tc>
      </w:tr>
      <w:tr w:rsidRPr="00582E5C" w:rsidR="009F4FE7" w14:paraId="35EC4159"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74B18ABF"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DISPONIBILIDAD DEL SISTEMA</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5A24C436" w14:textId="77777777">
            <w:pPr>
              <w:spacing w:after="0" w:line="240" w:lineRule="auto"/>
              <w:jc w:val="center"/>
              <w:rPr>
                <w:rFonts w:eastAsia="Times New Roman"/>
                <w:color w:val="000000"/>
                <w:sz w:val="18"/>
                <w:szCs w:val="18"/>
              </w:rPr>
            </w:pPr>
            <w:r w:rsidRPr="00582E5C">
              <w:rPr>
                <w:rFonts w:eastAsia="Times New Roman"/>
                <w:color w:val="000000"/>
                <w:sz w:val="18"/>
                <w:szCs w:val="18"/>
              </w:rPr>
              <w:t>0,02</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4F882B26"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9.532.500 </w:t>
            </w:r>
          </w:p>
        </w:tc>
      </w:tr>
      <w:tr w:rsidRPr="00582E5C" w:rsidR="009F4FE7" w14:paraId="22CA6B36"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4393C66D"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OPORTUNIDAD DE LOS REPORTES ENTREGADOS</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17302E4C" w14:textId="77777777">
            <w:pPr>
              <w:spacing w:after="0" w:line="240" w:lineRule="auto"/>
              <w:jc w:val="center"/>
              <w:rPr>
                <w:rFonts w:eastAsia="Times New Roman"/>
                <w:color w:val="000000"/>
                <w:sz w:val="18"/>
                <w:szCs w:val="18"/>
              </w:rPr>
            </w:pPr>
            <w:r w:rsidRPr="00582E5C">
              <w:rPr>
                <w:rFonts w:eastAsia="Times New Roman"/>
                <w:color w:val="000000"/>
                <w:sz w:val="18"/>
                <w:szCs w:val="18"/>
              </w:rPr>
              <w:t>11,00</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2E6CE643"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38.130.000 </w:t>
            </w:r>
          </w:p>
        </w:tc>
      </w:tr>
      <w:tr w:rsidRPr="00582E5C" w:rsidR="009F4FE7" w14:paraId="3FDDCAF0"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4A7FCC69"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OPORTUNIDAD EN LAS ACTIVIDADES DE MANTENIMIENTO PREVENTIVO</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23D1B129" w14:textId="77777777">
            <w:pPr>
              <w:spacing w:after="0" w:line="240" w:lineRule="auto"/>
              <w:jc w:val="center"/>
              <w:rPr>
                <w:rFonts w:eastAsia="Times New Roman"/>
                <w:color w:val="000000"/>
                <w:sz w:val="18"/>
                <w:szCs w:val="18"/>
              </w:rPr>
            </w:pPr>
            <w:r w:rsidRPr="00582E5C">
              <w:rPr>
                <w:rFonts w:eastAsia="Times New Roman"/>
                <w:color w:val="000000"/>
                <w:sz w:val="18"/>
                <w:szCs w:val="18"/>
              </w:rPr>
              <w:t>0,00</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3E8643A4"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                       - </w:t>
            </w:r>
          </w:p>
        </w:tc>
      </w:tr>
      <w:tr w:rsidRPr="00582E5C" w:rsidR="009F4FE7" w14:paraId="09F1E829"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3ABF234B"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RTO</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51B9C05F" w14:textId="77777777">
            <w:pPr>
              <w:spacing w:after="0" w:line="240" w:lineRule="auto"/>
              <w:jc w:val="center"/>
              <w:rPr>
                <w:rFonts w:eastAsia="Times New Roman"/>
                <w:color w:val="000000"/>
                <w:sz w:val="18"/>
                <w:szCs w:val="18"/>
              </w:rPr>
            </w:pPr>
            <w:r w:rsidRPr="00582E5C">
              <w:rPr>
                <w:rFonts w:eastAsia="Times New Roman"/>
                <w:color w:val="000000"/>
                <w:sz w:val="18"/>
                <w:szCs w:val="18"/>
              </w:rPr>
              <w:t>12,00</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5E15EB54"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6.263.400 </w:t>
            </w:r>
          </w:p>
        </w:tc>
      </w:tr>
      <w:tr w:rsidRPr="00582E5C" w:rsidR="009F4FE7" w14:paraId="3C02AC21"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20641CED"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TIEMPO DE RESTAURACIÓN DE SERVICIOS EN EL DATA CENTER</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3BB67422" w14:textId="77777777">
            <w:pPr>
              <w:spacing w:after="0" w:line="240" w:lineRule="auto"/>
              <w:jc w:val="center"/>
              <w:rPr>
                <w:rFonts w:eastAsia="Times New Roman"/>
                <w:color w:val="000000"/>
                <w:sz w:val="18"/>
                <w:szCs w:val="18"/>
              </w:rPr>
            </w:pPr>
            <w:r w:rsidRPr="00582E5C">
              <w:rPr>
                <w:rFonts w:eastAsia="Times New Roman"/>
                <w:color w:val="000000"/>
                <w:sz w:val="18"/>
                <w:szCs w:val="18"/>
              </w:rPr>
              <w:t>0,00</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6192137E"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                       - </w:t>
            </w:r>
          </w:p>
        </w:tc>
      </w:tr>
      <w:tr w:rsidRPr="00582E5C" w:rsidR="009F4FE7" w14:paraId="51D313CF" w14:textId="77777777">
        <w:trPr>
          <w:trHeight w:val="227"/>
        </w:trPr>
        <w:tc>
          <w:tcPr>
            <w:tcW w:w="3647" w:type="pct"/>
            <w:tcBorders>
              <w:top w:val="single" w:color="D9E1F2" w:sz="4" w:space="0"/>
              <w:left w:val="nil"/>
              <w:bottom w:val="single" w:color="D9E1F2" w:sz="4" w:space="0"/>
              <w:right w:val="nil"/>
            </w:tcBorders>
            <w:shd w:val="clear" w:color="8EA9DB" w:fill="8EA9DB"/>
            <w:noWrap/>
            <w:vAlign w:val="bottom"/>
            <w:hideMark/>
          </w:tcPr>
          <w:p w:rsidRPr="00582E5C" w:rsidR="009F4FE7" w:rsidRDefault="009F4FE7" w14:paraId="4D924248" w14:textId="77777777">
            <w:pPr>
              <w:spacing w:after="0" w:line="240" w:lineRule="auto"/>
              <w:rPr>
                <w:rFonts w:eastAsia="Times New Roman"/>
                <w:color w:val="FFFFFF"/>
                <w:sz w:val="18"/>
                <w:szCs w:val="18"/>
              </w:rPr>
            </w:pPr>
            <w:r w:rsidRPr="00582E5C">
              <w:rPr>
                <w:rFonts w:eastAsia="Times New Roman"/>
                <w:color w:val="FFFFFF"/>
                <w:sz w:val="18"/>
                <w:szCs w:val="18"/>
              </w:rPr>
              <w:t>may-25</w:t>
            </w:r>
          </w:p>
        </w:tc>
        <w:tc>
          <w:tcPr>
            <w:tcW w:w="629" w:type="pct"/>
            <w:tcBorders>
              <w:top w:val="single" w:color="D9E1F2" w:sz="4" w:space="0"/>
              <w:left w:val="nil"/>
              <w:bottom w:val="single" w:color="D9E1F2" w:sz="4" w:space="0"/>
              <w:right w:val="nil"/>
            </w:tcBorders>
            <w:shd w:val="clear" w:color="8EA9DB" w:fill="8EA9DB"/>
            <w:noWrap/>
            <w:vAlign w:val="center"/>
            <w:hideMark/>
          </w:tcPr>
          <w:p w:rsidRPr="00582E5C" w:rsidR="009F4FE7" w:rsidRDefault="009F4FE7" w14:paraId="7F05AB41" w14:textId="77777777">
            <w:pPr>
              <w:spacing w:after="0" w:line="240" w:lineRule="auto"/>
              <w:jc w:val="center"/>
              <w:rPr>
                <w:rFonts w:eastAsia="Times New Roman"/>
                <w:color w:val="FFFFFF"/>
                <w:sz w:val="18"/>
                <w:szCs w:val="18"/>
              </w:rPr>
            </w:pPr>
            <w:r w:rsidRPr="00582E5C">
              <w:rPr>
                <w:rFonts w:eastAsia="Times New Roman"/>
                <w:color w:val="FFFFFF"/>
                <w:sz w:val="18"/>
                <w:szCs w:val="18"/>
              </w:rPr>
              <w:t>149,02</w:t>
            </w:r>
          </w:p>
        </w:tc>
        <w:tc>
          <w:tcPr>
            <w:tcW w:w="724" w:type="pct"/>
            <w:tcBorders>
              <w:top w:val="single" w:color="D9E1F2" w:sz="4" w:space="0"/>
              <w:left w:val="nil"/>
              <w:bottom w:val="single" w:color="D9E1F2" w:sz="4" w:space="0"/>
              <w:right w:val="nil"/>
            </w:tcBorders>
            <w:shd w:val="clear" w:color="8EA9DB" w:fill="8EA9DB"/>
            <w:noWrap/>
            <w:vAlign w:val="center"/>
            <w:hideMark/>
          </w:tcPr>
          <w:p w:rsidRPr="00582E5C" w:rsidR="009F4FE7" w:rsidRDefault="009F4FE7" w14:paraId="1787DA6C" w14:textId="77777777">
            <w:pPr>
              <w:spacing w:after="0" w:line="240" w:lineRule="auto"/>
              <w:jc w:val="center"/>
              <w:rPr>
                <w:rFonts w:eastAsia="Times New Roman"/>
                <w:color w:val="FFFFFF"/>
                <w:sz w:val="18"/>
                <w:szCs w:val="18"/>
              </w:rPr>
            </w:pPr>
            <w:r w:rsidRPr="00582E5C">
              <w:rPr>
                <w:rFonts w:eastAsia="Times New Roman"/>
                <w:color w:val="FFFFFF"/>
                <w:sz w:val="18"/>
                <w:szCs w:val="18"/>
              </w:rPr>
              <w:t xml:space="preserve">-$    82.822.950 </w:t>
            </w:r>
          </w:p>
        </w:tc>
      </w:tr>
      <w:tr w:rsidRPr="00582E5C" w:rsidR="009F4FE7" w14:paraId="0D3358DC"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29ABDD58"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CALIDAD DE LOS REPORTES ENTREGADOS</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41573716" w14:textId="77777777">
            <w:pPr>
              <w:spacing w:after="0" w:line="240" w:lineRule="auto"/>
              <w:jc w:val="center"/>
              <w:rPr>
                <w:rFonts w:eastAsia="Times New Roman"/>
                <w:color w:val="000000"/>
                <w:sz w:val="18"/>
                <w:szCs w:val="18"/>
              </w:rPr>
            </w:pPr>
            <w:r w:rsidRPr="00582E5C">
              <w:rPr>
                <w:rFonts w:eastAsia="Times New Roman"/>
                <w:color w:val="000000"/>
                <w:sz w:val="18"/>
                <w:szCs w:val="18"/>
              </w:rPr>
              <w:t>112,00</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49E910B9"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17.082.000 </w:t>
            </w:r>
          </w:p>
        </w:tc>
      </w:tr>
      <w:tr w:rsidRPr="00582E5C" w:rsidR="009F4FE7" w14:paraId="162F9550"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05E4A6A0"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DISPONIBILIDAD DEL SISTEMA</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2FD8EC2B" w14:textId="77777777">
            <w:pPr>
              <w:spacing w:after="0" w:line="240" w:lineRule="auto"/>
              <w:jc w:val="center"/>
              <w:rPr>
                <w:rFonts w:eastAsia="Times New Roman"/>
                <w:color w:val="000000"/>
                <w:sz w:val="18"/>
                <w:szCs w:val="18"/>
              </w:rPr>
            </w:pPr>
            <w:r w:rsidRPr="00582E5C">
              <w:rPr>
                <w:rFonts w:eastAsia="Times New Roman"/>
                <w:color w:val="000000"/>
                <w:sz w:val="18"/>
                <w:szCs w:val="18"/>
              </w:rPr>
              <w:t>0,02</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2FE8EF42"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9.532.500 </w:t>
            </w:r>
          </w:p>
        </w:tc>
      </w:tr>
      <w:tr w:rsidRPr="00582E5C" w:rsidR="009F4FE7" w14:paraId="08C01A78"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3A7FEBD7"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OPORTUNIDAD DE LOS REPORTES ENTREGADOS</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58875F69" w14:textId="77777777">
            <w:pPr>
              <w:spacing w:after="0" w:line="240" w:lineRule="auto"/>
              <w:jc w:val="center"/>
              <w:rPr>
                <w:rFonts w:eastAsia="Times New Roman"/>
                <w:color w:val="000000"/>
                <w:sz w:val="18"/>
                <w:szCs w:val="18"/>
              </w:rPr>
            </w:pPr>
            <w:r w:rsidRPr="00582E5C">
              <w:rPr>
                <w:rFonts w:eastAsia="Times New Roman"/>
                <w:color w:val="000000"/>
                <w:sz w:val="18"/>
                <w:szCs w:val="18"/>
              </w:rPr>
              <w:t>13,00</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5C6423D9"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38.130.000 </w:t>
            </w:r>
          </w:p>
        </w:tc>
      </w:tr>
      <w:tr w:rsidRPr="00582E5C" w:rsidR="009F4FE7" w14:paraId="61940BBC"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4CC430E1"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OPORTUNIDAD EN LAS ACTIVIDADES DE MANTENIMIENTO PREVENTIVO</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1D9405ED" w14:textId="77777777">
            <w:pPr>
              <w:spacing w:after="0" w:line="240" w:lineRule="auto"/>
              <w:jc w:val="center"/>
              <w:rPr>
                <w:rFonts w:eastAsia="Times New Roman"/>
                <w:color w:val="000000"/>
                <w:sz w:val="18"/>
                <w:szCs w:val="18"/>
              </w:rPr>
            </w:pPr>
            <w:r w:rsidRPr="00582E5C">
              <w:rPr>
                <w:rFonts w:eastAsia="Times New Roman"/>
                <w:color w:val="000000"/>
                <w:sz w:val="18"/>
                <w:szCs w:val="18"/>
              </w:rPr>
              <w:t>0,00</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52B414F0"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                       - </w:t>
            </w:r>
          </w:p>
        </w:tc>
      </w:tr>
      <w:tr w:rsidRPr="00582E5C" w:rsidR="009F4FE7" w14:paraId="7526F8A7"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07930F41"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RTO</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2FBCEFEE" w14:textId="77777777">
            <w:pPr>
              <w:spacing w:after="0" w:line="240" w:lineRule="auto"/>
              <w:jc w:val="center"/>
              <w:rPr>
                <w:rFonts w:eastAsia="Times New Roman"/>
                <w:color w:val="000000"/>
                <w:sz w:val="18"/>
                <w:szCs w:val="18"/>
              </w:rPr>
            </w:pPr>
            <w:r w:rsidRPr="00582E5C">
              <w:rPr>
                <w:rFonts w:eastAsia="Times New Roman"/>
                <w:color w:val="000000"/>
                <w:sz w:val="18"/>
                <w:szCs w:val="18"/>
              </w:rPr>
              <w:t>24,00</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7E4D4397"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18.078.450 </w:t>
            </w:r>
          </w:p>
        </w:tc>
      </w:tr>
      <w:tr w:rsidRPr="00582E5C" w:rsidR="009F4FE7" w14:paraId="0AEF30DD"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731E2829"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TIEMPO DE RESTAURACIÓN DE SERVICIOS EN EL DATA CENTER</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66F792B8" w14:textId="77777777">
            <w:pPr>
              <w:spacing w:after="0" w:line="240" w:lineRule="auto"/>
              <w:jc w:val="center"/>
              <w:rPr>
                <w:rFonts w:eastAsia="Times New Roman"/>
                <w:color w:val="000000"/>
                <w:sz w:val="18"/>
                <w:szCs w:val="18"/>
              </w:rPr>
            </w:pPr>
            <w:r w:rsidRPr="00582E5C">
              <w:rPr>
                <w:rFonts w:eastAsia="Times New Roman"/>
                <w:color w:val="000000"/>
                <w:sz w:val="18"/>
                <w:szCs w:val="18"/>
              </w:rPr>
              <w:t>0,00</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42C4975A"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                       - </w:t>
            </w:r>
          </w:p>
        </w:tc>
      </w:tr>
      <w:tr w:rsidRPr="00582E5C" w:rsidR="009F4FE7" w14:paraId="5C824C39" w14:textId="77777777">
        <w:trPr>
          <w:trHeight w:val="227"/>
        </w:trPr>
        <w:tc>
          <w:tcPr>
            <w:tcW w:w="3647" w:type="pct"/>
            <w:tcBorders>
              <w:top w:val="single" w:color="D9E1F2" w:sz="4" w:space="0"/>
              <w:left w:val="nil"/>
              <w:bottom w:val="single" w:color="D9E1F2" w:sz="4" w:space="0"/>
              <w:right w:val="nil"/>
            </w:tcBorders>
            <w:shd w:val="clear" w:color="8EA9DB" w:fill="8EA9DB"/>
            <w:noWrap/>
            <w:vAlign w:val="bottom"/>
            <w:hideMark/>
          </w:tcPr>
          <w:p w:rsidRPr="00582E5C" w:rsidR="009F4FE7" w:rsidRDefault="009F4FE7" w14:paraId="1532479C" w14:textId="77777777">
            <w:pPr>
              <w:spacing w:after="0" w:line="240" w:lineRule="auto"/>
              <w:rPr>
                <w:rFonts w:eastAsia="Times New Roman"/>
                <w:color w:val="FFFFFF"/>
                <w:sz w:val="18"/>
                <w:szCs w:val="18"/>
              </w:rPr>
            </w:pPr>
            <w:r w:rsidRPr="00582E5C">
              <w:rPr>
                <w:rFonts w:eastAsia="Times New Roman"/>
                <w:color w:val="FFFFFF"/>
                <w:sz w:val="18"/>
                <w:szCs w:val="18"/>
              </w:rPr>
              <w:t>jun-25</w:t>
            </w:r>
          </w:p>
        </w:tc>
        <w:tc>
          <w:tcPr>
            <w:tcW w:w="629" w:type="pct"/>
            <w:tcBorders>
              <w:top w:val="single" w:color="D9E1F2" w:sz="4" w:space="0"/>
              <w:left w:val="nil"/>
              <w:bottom w:val="single" w:color="D9E1F2" w:sz="4" w:space="0"/>
              <w:right w:val="nil"/>
            </w:tcBorders>
            <w:shd w:val="clear" w:color="8EA9DB" w:fill="8EA9DB"/>
            <w:noWrap/>
            <w:vAlign w:val="center"/>
            <w:hideMark/>
          </w:tcPr>
          <w:p w:rsidRPr="00582E5C" w:rsidR="009F4FE7" w:rsidRDefault="009F4FE7" w14:paraId="44F1DD6D" w14:textId="77777777">
            <w:pPr>
              <w:spacing w:after="0" w:line="240" w:lineRule="auto"/>
              <w:jc w:val="center"/>
              <w:rPr>
                <w:rFonts w:eastAsia="Times New Roman"/>
                <w:color w:val="FFFFFF"/>
                <w:sz w:val="18"/>
                <w:szCs w:val="18"/>
              </w:rPr>
            </w:pPr>
            <w:r w:rsidRPr="00582E5C">
              <w:rPr>
                <w:rFonts w:eastAsia="Times New Roman"/>
                <w:color w:val="FFFFFF"/>
                <w:sz w:val="18"/>
                <w:szCs w:val="18"/>
              </w:rPr>
              <w:t>43,52</w:t>
            </w:r>
          </w:p>
        </w:tc>
        <w:tc>
          <w:tcPr>
            <w:tcW w:w="724" w:type="pct"/>
            <w:tcBorders>
              <w:top w:val="single" w:color="D9E1F2" w:sz="4" w:space="0"/>
              <w:left w:val="nil"/>
              <w:bottom w:val="single" w:color="D9E1F2" w:sz="4" w:space="0"/>
              <w:right w:val="nil"/>
            </w:tcBorders>
            <w:shd w:val="clear" w:color="8EA9DB" w:fill="8EA9DB"/>
            <w:noWrap/>
            <w:vAlign w:val="center"/>
            <w:hideMark/>
          </w:tcPr>
          <w:p w:rsidRPr="00582E5C" w:rsidR="009F4FE7" w:rsidRDefault="009F4FE7" w14:paraId="0DC86974" w14:textId="77777777">
            <w:pPr>
              <w:spacing w:after="0" w:line="240" w:lineRule="auto"/>
              <w:jc w:val="center"/>
              <w:rPr>
                <w:rFonts w:eastAsia="Times New Roman"/>
                <w:color w:val="FFFFFF"/>
                <w:sz w:val="18"/>
                <w:szCs w:val="18"/>
              </w:rPr>
            </w:pPr>
            <w:r w:rsidRPr="00582E5C">
              <w:rPr>
                <w:rFonts w:eastAsia="Times New Roman"/>
                <w:color w:val="FFFFFF"/>
                <w:sz w:val="18"/>
                <w:szCs w:val="18"/>
              </w:rPr>
              <w:t xml:space="preserve">-$    44.688.000 </w:t>
            </w:r>
          </w:p>
        </w:tc>
      </w:tr>
      <w:tr w:rsidRPr="00582E5C" w:rsidR="009F4FE7" w14:paraId="14A16F68"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0DB312AF"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CALIDAD DE LOS REPORTES ENTREGADOS</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29E06D3C" w14:textId="77777777">
            <w:pPr>
              <w:spacing w:after="0" w:line="240" w:lineRule="auto"/>
              <w:jc w:val="center"/>
              <w:rPr>
                <w:rFonts w:eastAsia="Times New Roman"/>
                <w:color w:val="000000"/>
                <w:sz w:val="18"/>
                <w:szCs w:val="18"/>
              </w:rPr>
            </w:pPr>
            <w:r w:rsidRPr="00582E5C">
              <w:rPr>
                <w:rFonts w:eastAsia="Times New Roman"/>
                <w:color w:val="000000"/>
                <w:sz w:val="18"/>
                <w:szCs w:val="18"/>
              </w:rPr>
              <w:t>25,00</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21CB7057"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17.082.000 </w:t>
            </w:r>
          </w:p>
        </w:tc>
      </w:tr>
      <w:tr w:rsidRPr="00582E5C" w:rsidR="009F4FE7" w14:paraId="5D9BE448"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103BAC4B"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DISPONIBILIDAD DEL SISTEMA</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5C4D85F9" w14:textId="77777777">
            <w:pPr>
              <w:spacing w:after="0" w:line="240" w:lineRule="auto"/>
              <w:jc w:val="center"/>
              <w:rPr>
                <w:rFonts w:eastAsia="Times New Roman"/>
                <w:color w:val="000000"/>
                <w:sz w:val="18"/>
                <w:szCs w:val="18"/>
              </w:rPr>
            </w:pPr>
            <w:r w:rsidRPr="00582E5C">
              <w:rPr>
                <w:rFonts w:eastAsia="Times New Roman"/>
                <w:color w:val="000000"/>
                <w:sz w:val="18"/>
                <w:szCs w:val="18"/>
              </w:rPr>
              <w:t>0,02</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25197B4C"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9.532.500 </w:t>
            </w:r>
          </w:p>
        </w:tc>
      </w:tr>
      <w:tr w:rsidRPr="00582E5C" w:rsidR="009F4FE7" w14:paraId="0626EA5E"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4091778C"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OPORTUNIDAD DE LOS REPORTES ENTREGADOS</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27A40416" w14:textId="77777777">
            <w:pPr>
              <w:spacing w:after="0" w:line="240" w:lineRule="auto"/>
              <w:jc w:val="center"/>
              <w:rPr>
                <w:rFonts w:eastAsia="Times New Roman"/>
                <w:color w:val="000000"/>
                <w:sz w:val="18"/>
                <w:szCs w:val="18"/>
              </w:rPr>
            </w:pPr>
            <w:r w:rsidRPr="00582E5C">
              <w:rPr>
                <w:rFonts w:eastAsia="Times New Roman"/>
                <w:color w:val="000000"/>
                <w:sz w:val="18"/>
                <w:szCs w:val="18"/>
              </w:rPr>
              <w:t>5,50</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5A3D8BBE"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9.532.500 </w:t>
            </w:r>
          </w:p>
        </w:tc>
      </w:tr>
      <w:tr w:rsidRPr="00582E5C" w:rsidR="009F4FE7" w14:paraId="1E08A8CA"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1DF9D2AB"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OPORTUNIDAD EN LAS ACTIVIDADES DE MANTENIMIENTO PREVENTIVO</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1413BEA5" w14:textId="77777777">
            <w:pPr>
              <w:spacing w:after="0" w:line="240" w:lineRule="auto"/>
              <w:jc w:val="center"/>
              <w:rPr>
                <w:rFonts w:eastAsia="Times New Roman"/>
                <w:color w:val="000000"/>
                <w:sz w:val="18"/>
                <w:szCs w:val="18"/>
              </w:rPr>
            </w:pPr>
            <w:r w:rsidRPr="00582E5C">
              <w:rPr>
                <w:rFonts w:eastAsia="Times New Roman"/>
                <w:color w:val="000000"/>
                <w:sz w:val="18"/>
                <w:szCs w:val="18"/>
              </w:rPr>
              <w:t>0,00</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54856F38"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                       - </w:t>
            </w:r>
          </w:p>
        </w:tc>
      </w:tr>
      <w:tr w:rsidRPr="00582E5C" w:rsidR="009F4FE7" w14:paraId="6505C04D"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4D400102"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RTO</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2B738956" w14:textId="77777777">
            <w:pPr>
              <w:spacing w:after="0" w:line="240" w:lineRule="auto"/>
              <w:jc w:val="center"/>
              <w:rPr>
                <w:rFonts w:eastAsia="Times New Roman"/>
                <w:color w:val="000000"/>
                <w:sz w:val="18"/>
                <w:szCs w:val="18"/>
              </w:rPr>
            </w:pPr>
            <w:r w:rsidRPr="00582E5C">
              <w:rPr>
                <w:rFonts w:eastAsia="Times New Roman"/>
                <w:color w:val="000000"/>
                <w:sz w:val="18"/>
                <w:szCs w:val="18"/>
              </w:rPr>
              <w:t>13,00</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0A687965"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8.541.000 </w:t>
            </w:r>
          </w:p>
        </w:tc>
      </w:tr>
      <w:tr w:rsidRPr="00582E5C" w:rsidR="009F4FE7" w14:paraId="30937D4D"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28AF350C"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TIEMPO DE RESTAURACIÓN DE SERVICIOS EN EL DATA CENTER</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6492D67D" w14:textId="77777777">
            <w:pPr>
              <w:spacing w:after="0" w:line="240" w:lineRule="auto"/>
              <w:jc w:val="center"/>
              <w:rPr>
                <w:rFonts w:eastAsia="Times New Roman"/>
                <w:color w:val="000000"/>
                <w:sz w:val="18"/>
                <w:szCs w:val="18"/>
              </w:rPr>
            </w:pPr>
            <w:r w:rsidRPr="00582E5C">
              <w:rPr>
                <w:rFonts w:eastAsia="Times New Roman"/>
                <w:color w:val="000000"/>
                <w:sz w:val="18"/>
                <w:szCs w:val="18"/>
              </w:rPr>
              <w:t>0,00</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703B5E09"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                       - </w:t>
            </w:r>
          </w:p>
        </w:tc>
      </w:tr>
      <w:tr w:rsidRPr="00582E5C" w:rsidR="009F4FE7" w14:paraId="6B094A2F" w14:textId="77777777">
        <w:trPr>
          <w:trHeight w:val="227"/>
        </w:trPr>
        <w:tc>
          <w:tcPr>
            <w:tcW w:w="3647" w:type="pct"/>
            <w:tcBorders>
              <w:top w:val="single" w:color="D9E1F2" w:sz="4" w:space="0"/>
              <w:left w:val="nil"/>
              <w:bottom w:val="single" w:color="D9E1F2" w:sz="4" w:space="0"/>
              <w:right w:val="nil"/>
            </w:tcBorders>
            <w:shd w:val="clear" w:color="8EA9DB" w:fill="8EA9DB"/>
            <w:noWrap/>
            <w:vAlign w:val="bottom"/>
            <w:hideMark/>
          </w:tcPr>
          <w:p w:rsidRPr="00582E5C" w:rsidR="009F4FE7" w:rsidRDefault="009F4FE7" w14:paraId="253ABA88" w14:textId="77777777">
            <w:pPr>
              <w:spacing w:after="0" w:line="240" w:lineRule="auto"/>
              <w:rPr>
                <w:rFonts w:eastAsia="Times New Roman"/>
                <w:color w:val="FFFFFF"/>
                <w:sz w:val="18"/>
                <w:szCs w:val="18"/>
              </w:rPr>
            </w:pPr>
            <w:r w:rsidRPr="00582E5C">
              <w:rPr>
                <w:rFonts w:eastAsia="Times New Roman"/>
                <w:color w:val="FFFFFF"/>
                <w:sz w:val="18"/>
                <w:szCs w:val="18"/>
              </w:rPr>
              <w:t>jul-25</w:t>
            </w:r>
          </w:p>
        </w:tc>
        <w:tc>
          <w:tcPr>
            <w:tcW w:w="629" w:type="pct"/>
            <w:tcBorders>
              <w:top w:val="single" w:color="D9E1F2" w:sz="4" w:space="0"/>
              <w:left w:val="nil"/>
              <w:bottom w:val="single" w:color="D9E1F2" w:sz="4" w:space="0"/>
              <w:right w:val="nil"/>
            </w:tcBorders>
            <w:shd w:val="clear" w:color="8EA9DB" w:fill="8EA9DB"/>
            <w:noWrap/>
            <w:vAlign w:val="center"/>
            <w:hideMark/>
          </w:tcPr>
          <w:p w:rsidRPr="00582E5C" w:rsidR="009F4FE7" w:rsidRDefault="009F4FE7" w14:paraId="5912B8CA" w14:textId="77777777">
            <w:pPr>
              <w:spacing w:after="0" w:line="240" w:lineRule="auto"/>
              <w:jc w:val="center"/>
              <w:rPr>
                <w:rFonts w:eastAsia="Times New Roman"/>
                <w:color w:val="FFFFFF"/>
                <w:sz w:val="18"/>
                <w:szCs w:val="18"/>
              </w:rPr>
            </w:pPr>
            <w:r w:rsidRPr="00582E5C">
              <w:rPr>
                <w:rFonts w:eastAsia="Times New Roman"/>
                <w:color w:val="FFFFFF"/>
                <w:sz w:val="18"/>
                <w:szCs w:val="18"/>
              </w:rPr>
              <w:t>64,12</w:t>
            </w:r>
          </w:p>
        </w:tc>
        <w:tc>
          <w:tcPr>
            <w:tcW w:w="724" w:type="pct"/>
            <w:tcBorders>
              <w:top w:val="single" w:color="D9E1F2" w:sz="4" w:space="0"/>
              <w:left w:val="nil"/>
              <w:bottom w:val="single" w:color="D9E1F2" w:sz="4" w:space="0"/>
              <w:right w:val="nil"/>
            </w:tcBorders>
            <w:shd w:val="clear" w:color="8EA9DB" w:fill="8EA9DB"/>
            <w:noWrap/>
            <w:vAlign w:val="center"/>
            <w:hideMark/>
          </w:tcPr>
          <w:p w:rsidRPr="00582E5C" w:rsidR="009F4FE7" w:rsidRDefault="009F4FE7" w14:paraId="3E47FEDD" w14:textId="77777777">
            <w:pPr>
              <w:spacing w:after="0" w:line="240" w:lineRule="auto"/>
              <w:jc w:val="center"/>
              <w:rPr>
                <w:rFonts w:eastAsia="Times New Roman"/>
                <w:color w:val="FFFFFF"/>
                <w:sz w:val="18"/>
                <w:szCs w:val="18"/>
              </w:rPr>
            </w:pPr>
            <w:r w:rsidRPr="00582E5C">
              <w:rPr>
                <w:rFonts w:eastAsia="Times New Roman"/>
                <w:color w:val="FFFFFF"/>
                <w:sz w:val="18"/>
                <w:szCs w:val="18"/>
              </w:rPr>
              <w:t xml:space="preserve">-$    55.359.300 </w:t>
            </w:r>
          </w:p>
        </w:tc>
      </w:tr>
      <w:tr w:rsidRPr="00582E5C" w:rsidR="009F4FE7" w14:paraId="284CC320"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5E6FEE79"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CALIDAD DE LOS REPORTES ENTREGADOS</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071C8C79" w14:textId="77777777">
            <w:pPr>
              <w:spacing w:after="0" w:line="240" w:lineRule="auto"/>
              <w:jc w:val="center"/>
              <w:rPr>
                <w:rFonts w:eastAsia="Times New Roman"/>
                <w:color w:val="000000"/>
                <w:sz w:val="18"/>
                <w:szCs w:val="18"/>
              </w:rPr>
            </w:pPr>
            <w:r w:rsidRPr="00582E5C">
              <w:rPr>
                <w:rFonts w:eastAsia="Times New Roman"/>
                <w:color w:val="000000"/>
                <w:sz w:val="18"/>
                <w:szCs w:val="18"/>
              </w:rPr>
              <w:t>39,50</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6D45C2BD"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17.082.000 </w:t>
            </w:r>
          </w:p>
        </w:tc>
      </w:tr>
      <w:tr w:rsidRPr="00582E5C" w:rsidR="009F4FE7" w14:paraId="55336C5B"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23E65CD9"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DISPONIBILIDAD DEL SISTEMA</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5784A97A" w14:textId="77777777">
            <w:pPr>
              <w:spacing w:after="0" w:line="240" w:lineRule="auto"/>
              <w:jc w:val="center"/>
              <w:rPr>
                <w:rFonts w:eastAsia="Times New Roman"/>
                <w:color w:val="000000"/>
                <w:sz w:val="18"/>
                <w:szCs w:val="18"/>
              </w:rPr>
            </w:pPr>
            <w:r w:rsidRPr="00582E5C">
              <w:rPr>
                <w:rFonts w:eastAsia="Times New Roman"/>
                <w:color w:val="000000"/>
                <w:sz w:val="18"/>
                <w:szCs w:val="18"/>
              </w:rPr>
              <w:t>0,02</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17669373"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9.532.500 </w:t>
            </w:r>
          </w:p>
        </w:tc>
      </w:tr>
      <w:tr w:rsidRPr="00582E5C" w:rsidR="009F4FE7" w14:paraId="7AEA0E9D"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30D0C723"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OPORTUNIDAD DE LOS REPORTES ENTREGADOS</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547448A7" w14:textId="77777777">
            <w:pPr>
              <w:spacing w:after="0" w:line="240" w:lineRule="auto"/>
              <w:jc w:val="center"/>
              <w:rPr>
                <w:rFonts w:eastAsia="Times New Roman"/>
                <w:color w:val="000000"/>
                <w:sz w:val="18"/>
                <w:szCs w:val="18"/>
              </w:rPr>
            </w:pPr>
            <w:r w:rsidRPr="00582E5C">
              <w:rPr>
                <w:rFonts w:eastAsia="Times New Roman"/>
                <w:color w:val="000000"/>
                <w:sz w:val="18"/>
                <w:szCs w:val="18"/>
              </w:rPr>
              <w:t>7,60</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0C141EB0"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19.065.000 </w:t>
            </w:r>
          </w:p>
        </w:tc>
      </w:tr>
      <w:tr w:rsidRPr="00582E5C" w:rsidR="009F4FE7" w14:paraId="310721F1"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003FA496"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OPORTUNIDAD EN LAS ACTIVIDADES DE MANTENIMIENTO PREVENTIVO</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2499B23C" w14:textId="77777777">
            <w:pPr>
              <w:spacing w:after="0" w:line="240" w:lineRule="auto"/>
              <w:jc w:val="center"/>
              <w:rPr>
                <w:rFonts w:eastAsia="Times New Roman"/>
                <w:color w:val="000000"/>
                <w:sz w:val="18"/>
                <w:szCs w:val="18"/>
              </w:rPr>
            </w:pPr>
            <w:r w:rsidRPr="00582E5C">
              <w:rPr>
                <w:rFonts w:eastAsia="Times New Roman"/>
                <w:color w:val="000000"/>
                <w:sz w:val="18"/>
                <w:szCs w:val="18"/>
              </w:rPr>
              <w:t>0,00</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375773ED"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                       - </w:t>
            </w:r>
          </w:p>
        </w:tc>
      </w:tr>
      <w:tr w:rsidRPr="00582E5C" w:rsidR="009F4FE7" w14:paraId="13E73FC0"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79ADE207"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RTO</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1EC531B0" w14:textId="77777777">
            <w:pPr>
              <w:spacing w:after="0" w:line="240" w:lineRule="auto"/>
              <w:jc w:val="center"/>
              <w:rPr>
                <w:rFonts w:eastAsia="Times New Roman"/>
                <w:color w:val="000000"/>
                <w:sz w:val="18"/>
                <w:szCs w:val="18"/>
              </w:rPr>
            </w:pPr>
            <w:r w:rsidRPr="00582E5C">
              <w:rPr>
                <w:rFonts w:eastAsia="Times New Roman"/>
                <w:color w:val="000000"/>
                <w:sz w:val="18"/>
                <w:szCs w:val="18"/>
              </w:rPr>
              <w:t>17,00</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0E0FEC41"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9.679.800 </w:t>
            </w:r>
          </w:p>
        </w:tc>
      </w:tr>
      <w:tr w:rsidRPr="00582E5C" w:rsidR="009F4FE7" w14:paraId="2C05DA6E"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29855CD4"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TIEMPO DE RESTAURACIÓN DE SERVICIOS EN EL DATA CENTER</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7C46EDB4" w14:textId="77777777">
            <w:pPr>
              <w:spacing w:after="0" w:line="240" w:lineRule="auto"/>
              <w:jc w:val="center"/>
              <w:rPr>
                <w:rFonts w:eastAsia="Times New Roman"/>
                <w:color w:val="000000"/>
                <w:sz w:val="18"/>
                <w:szCs w:val="18"/>
              </w:rPr>
            </w:pPr>
            <w:r w:rsidRPr="00582E5C">
              <w:rPr>
                <w:rFonts w:eastAsia="Times New Roman"/>
                <w:color w:val="000000"/>
                <w:sz w:val="18"/>
                <w:szCs w:val="18"/>
              </w:rPr>
              <w:t>0,00</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481A178A"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                       - </w:t>
            </w:r>
          </w:p>
        </w:tc>
      </w:tr>
      <w:tr w:rsidRPr="00582E5C" w:rsidR="009F4FE7" w14:paraId="2F77C2CA" w14:textId="77777777">
        <w:trPr>
          <w:trHeight w:val="227"/>
        </w:trPr>
        <w:tc>
          <w:tcPr>
            <w:tcW w:w="3647" w:type="pct"/>
            <w:tcBorders>
              <w:top w:val="single" w:color="D9E1F2" w:sz="4" w:space="0"/>
              <w:left w:val="nil"/>
              <w:bottom w:val="single" w:color="D9E1F2" w:sz="4" w:space="0"/>
              <w:right w:val="nil"/>
            </w:tcBorders>
            <w:shd w:val="clear" w:color="8EA9DB" w:fill="8EA9DB"/>
            <w:noWrap/>
            <w:vAlign w:val="bottom"/>
            <w:hideMark/>
          </w:tcPr>
          <w:p w:rsidRPr="00582E5C" w:rsidR="009F4FE7" w:rsidRDefault="009F4FE7" w14:paraId="77998ADE" w14:textId="77777777">
            <w:pPr>
              <w:spacing w:after="0" w:line="240" w:lineRule="auto"/>
              <w:rPr>
                <w:rFonts w:eastAsia="Times New Roman"/>
                <w:color w:val="FFFFFF"/>
                <w:sz w:val="18"/>
                <w:szCs w:val="18"/>
              </w:rPr>
            </w:pPr>
            <w:r w:rsidRPr="00582E5C">
              <w:rPr>
                <w:rFonts w:eastAsia="Times New Roman"/>
                <w:color w:val="FFFFFF"/>
                <w:sz w:val="18"/>
                <w:szCs w:val="18"/>
              </w:rPr>
              <w:t>ago-25</w:t>
            </w:r>
          </w:p>
        </w:tc>
        <w:tc>
          <w:tcPr>
            <w:tcW w:w="629" w:type="pct"/>
            <w:tcBorders>
              <w:top w:val="single" w:color="D9E1F2" w:sz="4" w:space="0"/>
              <w:left w:val="nil"/>
              <w:bottom w:val="single" w:color="D9E1F2" w:sz="4" w:space="0"/>
              <w:right w:val="nil"/>
            </w:tcBorders>
            <w:shd w:val="clear" w:color="8EA9DB" w:fill="8EA9DB"/>
            <w:noWrap/>
            <w:vAlign w:val="center"/>
            <w:hideMark/>
          </w:tcPr>
          <w:p w:rsidRPr="00582E5C" w:rsidR="009F4FE7" w:rsidRDefault="009F4FE7" w14:paraId="58716FD7" w14:textId="77777777">
            <w:pPr>
              <w:spacing w:after="0" w:line="240" w:lineRule="auto"/>
              <w:jc w:val="center"/>
              <w:rPr>
                <w:rFonts w:eastAsia="Times New Roman"/>
                <w:color w:val="FFFFFF"/>
                <w:sz w:val="18"/>
                <w:szCs w:val="18"/>
              </w:rPr>
            </w:pPr>
            <w:r w:rsidRPr="00582E5C">
              <w:rPr>
                <w:rFonts w:eastAsia="Times New Roman"/>
                <w:color w:val="FFFFFF"/>
                <w:sz w:val="18"/>
                <w:szCs w:val="18"/>
              </w:rPr>
              <w:t>41,02</w:t>
            </w:r>
          </w:p>
        </w:tc>
        <w:tc>
          <w:tcPr>
            <w:tcW w:w="724" w:type="pct"/>
            <w:tcBorders>
              <w:top w:val="single" w:color="D9E1F2" w:sz="4" w:space="0"/>
              <w:left w:val="nil"/>
              <w:bottom w:val="single" w:color="D9E1F2" w:sz="4" w:space="0"/>
              <w:right w:val="nil"/>
            </w:tcBorders>
            <w:shd w:val="clear" w:color="8EA9DB" w:fill="8EA9DB"/>
            <w:noWrap/>
            <w:vAlign w:val="center"/>
            <w:hideMark/>
          </w:tcPr>
          <w:p w:rsidRPr="00582E5C" w:rsidR="009F4FE7" w:rsidRDefault="009F4FE7" w14:paraId="12DC7B6D" w14:textId="77777777">
            <w:pPr>
              <w:spacing w:after="0" w:line="240" w:lineRule="auto"/>
              <w:jc w:val="center"/>
              <w:rPr>
                <w:rFonts w:eastAsia="Times New Roman"/>
                <w:color w:val="FFFFFF"/>
                <w:sz w:val="18"/>
                <w:szCs w:val="18"/>
              </w:rPr>
            </w:pPr>
            <w:r w:rsidRPr="00582E5C">
              <w:rPr>
                <w:rFonts w:eastAsia="Times New Roman"/>
                <w:color w:val="FFFFFF"/>
                <w:sz w:val="18"/>
                <w:szCs w:val="18"/>
              </w:rPr>
              <w:t xml:space="preserve">-$    31.169.700 </w:t>
            </w:r>
          </w:p>
        </w:tc>
      </w:tr>
      <w:tr w:rsidRPr="00582E5C" w:rsidR="009F4FE7" w14:paraId="13D988FB"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20789015"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CALIDAD DE LOS REPORTES ENTREGADOS</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4C3C4128" w14:textId="77777777">
            <w:pPr>
              <w:spacing w:after="0" w:line="240" w:lineRule="auto"/>
              <w:jc w:val="center"/>
              <w:rPr>
                <w:rFonts w:eastAsia="Times New Roman"/>
                <w:color w:val="000000"/>
                <w:sz w:val="18"/>
                <w:szCs w:val="18"/>
              </w:rPr>
            </w:pPr>
            <w:r w:rsidRPr="00582E5C">
              <w:rPr>
                <w:rFonts w:eastAsia="Times New Roman"/>
                <w:color w:val="000000"/>
                <w:sz w:val="18"/>
                <w:szCs w:val="18"/>
              </w:rPr>
              <w:t>25,00</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3E9C78F8"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17.082.000 </w:t>
            </w:r>
          </w:p>
        </w:tc>
      </w:tr>
      <w:tr w:rsidRPr="00582E5C" w:rsidR="009F4FE7" w14:paraId="3324ED77"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1B68B238"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DISPONIBILIDAD DEL SISTEMA</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1A89C831" w14:textId="77777777">
            <w:pPr>
              <w:spacing w:after="0" w:line="240" w:lineRule="auto"/>
              <w:jc w:val="center"/>
              <w:rPr>
                <w:rFonts w:eastAsia="Times New Roman"/>
                <w:color w:val="000000"/>
                <w:sz w:val="18"/>
                <w:szCs w:val="18"/>
              </w:rPr>
            </w:pPr>
            <w:r w:rsidRPr="00582E5C">
              <w:rPr>
                <w:rFonts w:eastAsia="Times New Roman"/>
                <w:color w:val="000000"/>
                <w:sz w:val="18"/>
                <w:szCs w:val="18"/>
              </w:rPr>
              <w:t>0,02</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32D1BBF8"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9.532.500 </w:t>
            </w:r>
          </w:p>
        </w:tc>
      </w:tr>
      <w:tr w:rsidRPr="00582E5C" w:rsidR="009F4FE7" w14:paraId="18BF62E3"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2AB6B5F0"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OPORTUNIDAD DE LOS REPORTES ENTREGADOS</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3E6E8B82" w14:textId="77777777">
            <w:pPr>
              <w:spacing w:after="0" w:line="240" w:lineRule="auto"/>
              <w:jc w:val="center"/>
              <w:rPr>
                <w:rFonts w:eastAsia="Times New Roman"/>
                <w:color w:val="000000"/>
                <w:sz w:val="18"/>
                <w:szCs w:val="18"/>
              </w:rPr>
            </w:pPr>
            <w:r w:rsidRPr="00582E5C">
              <w:rPr>
                <w:rFonts w:eastAsia="Times New Roman"/>
                <w:color w:val="000000"/>
                <w:sz w:val="18"/>
                <w:szCs w:val="18"/>
              </w:rPr>
              <w:t>4,00</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31EAD378"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                       - </w:t>
            </w:r>
          </w:p>
        </w:tc>
      </w:tr>
      <w:tr w:rsidRPr="00582E5C" w:rsidR="009F4FE7" w14:paraId="38DAB8F5"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01414C1A"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OPORTUNIDAD EN LAS ACTIVIDADES DE MANTENIMIENTO PREVENTIVO</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4111264F" w14:textId="77777777">
            <w:pPr>
              <w:spacing w:after="0" w:line="240" w:lineRule="auto"/>
              <w:jc w:val="center"/>
              <w:rPr>
                <w:rFonts w:eastAsia="Times New Roman"/>
                <w:color w:val="000000"/>
                <w:sz w:val="18"/>
                <w:szCs w:val="18"/>
              </w:rPr>
            </w:pPr>
            <w:r w:rsidRPr="00582E5C">
              <w:rPr>
                <w:rFonts w:eastAsia="Times New Roman"/>
                <w:color w:val="000000"/>
                <w:sz w:val="18"/>
                <w:szCs w:val="18"/>
              </w:rPr>
              <w:t>0,00</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49F78CA0"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                       - </w:t>
            </w:r>
          </w:p>
        </w:tc>
      </w:tr>
      <w:tr w:rsidRPr="00582E5C" w:rsidR="009F4FE7" w14:paraId="456F4CA1"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39F658E2"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RTO</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3ABCB3B0" w14:textId="77777777">
            <w:pPr>
              <w:spacing w:after="0" w:line="240" w:lineRule="auto"/>
              <w:jc w:val="center"/>
              <w:rPr>
                <w:rFonts w:eastAsia="Times New Roman"/>
                <w:color w:val="000000"/>
                <w:sz w:val="18"/>
                <w:szCs w:val="18"/>
              </w:rPr>
            </w:pPr>
            <w:r w:rsidRPr="00582E5C">
              <w:rPr>
                <w:rFonts w:eastAsia="Times New Roman"/>
                <w:color w:val="000000"/>
                <w:sz w:val="18"/>
                <w:szCs w:val="18"/>
              </w:rPr>
              <w:t>12,00</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74463BC1"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4.555.200 </w:t>
            </w:r>
          </w:p>
        </w:tc>
      </w:tr>
      <w:tr w:rsidRPr="00582E5C" w:rsidR="009F4FE7" w14:paraId="38C2DEB5"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59DB9D85"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TIEMPO DE RESTAURACIÓN DE SERVICIOS EN EL DATA CENTER</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5936D9C5" w14:textId="77777777">
            <w:pPr>
              <w:spacing w:after="0" w:line="240" w:lineRule="auto"/>
              <w:jc w:val="center"/>
              <w:rPr>
                <w:rFonts w:eastAsia="Times New Roman"/>
                <w:color w:val="000000"/>
                <w:sz w:val="18"/>
                <w:szCs w:val="18"/>
              </w:rPr>
            </w:pPr>
            <w:r w:rsidRPr="00582E5C">
              <w:rPr>
                <w:rFonts w:eastAsia="Times New Roman"/>
                <w:color w:val="000000"/>
                <w:sz w:val="18"/>
                <w:szCs w:val="18"/>
              </w:rPr>
              <w:t>0,00</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284D4E55"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                       - </w:t>
            </w:r>
          </w:p>
        </w:tc>
      </w:tr>
      <w:tr w:rsidRPr="00582E5C" w:rsidR="009F4FE7" w14:paraId="403846FD" w14:textId="77777777">
        <w:trPr>
          <w:trHeight w:val="227"/>
        </w:trPr>
        <w:tc>
          <w:tcPr>
            <w:tcW w:w="3647" w:type="pct"/>
            <w:tcBorders>
              <w:top w:val="single" w:color="D9E1F2" w:sz="4" w:space="0"/>
              <w:left w:val="nil"/>
              <w:bottom w:val="single" w:color="D9E1F2" w:sz="4" w:space="0"/>
              <w:right w:val="nil"/>
            </w:tcBorders>
            <w:shd w:val="clear" w:color="8EA9DB" w:fill="8EA9DB"/>
            <w:noWrap/>
            <w:vAlign w:val="bottom"/>
            <w:hideMark/>
          </w:tcPr>
          <w:p w:rsidRPr="00582E5C" w:rsidR="009F4FE7" w:rsidRDefault="009F4FE7" w14:paraId="26E698B4" w14:textId="77777777">
            <w:pPr>
              <w:spacing w:after="0" w:line="240" w:lineRule="auto"/>
              <w:rPr>
                <w:rFonts w:eastAsia="Times New Roman"/>
                <w:color w:val="FFFFFF"/>
                <w:sz w:val="18"/>
                <w:szCs w:val="18"/>
              </w:rPr>
            </w:pPr>
            <w:r w:rsidRPr="00582E5C">
              <w:rPr>
                <w:rFonts w:eastAsia="Times New Roman"/>
                <w:color w:val="FFFFFF"/>
                <w:sz w:val="18"/>
                <w:szCs w:val="18"/>
              </w:rPr>
              <w:t>sep-25</w:t>
            </w:r>
          </w:p>
        </w:tc>
        <w:tc>
          <w:tcPr>
            <w:tcW w:w="629" w:type="pct"/>
            <w:tcBorders>
              <w:top w:val="single" w:color="D9E1F2" w:sz="4" w:space="0"/>
              <w:left w:val="nil"/>
              <w:bottom w:val="single" w:color="D9E1F2" w:sz="4" w:space="0"/>
              <w:right w:val="nil"/>
            </w:tcBorders>
            <w:shd w:val="clear" w:color="8EA9DB" w:fill="8EA9DB"/>
            <w:noWrap/>
            <w:vAlign w:val="center"/>
            <w:hideMark/>
          </w:tcPr>
          <w:p w:rsidRPr="00582E5C" w:rsidR="009F4FE7" w:rsidRDefault="009F4FE7" w14:paraId="777CE7C9" w14:textId="77777777">
            <w:pPr>
              <w:spacing w:after="0" w:line="240" w:lineRule="auto"/>
              <w:jc w:val="center"/>
              <w:rPr>
                <w:rFonts w:eastAsia="Times New Roman"/>
                <w:color w:val="FFFFFF"/>
                <w:sz w:val="18"/>
                <w:szCs w:val="18"/>
              </w:rPr>
            </w:pPr>
            <w:r w:rsidRPr="00582E5C">
              <w:rPr>
                <w:rFonts w:eastAsia="Times New Roman"/>
                <w:color w:val="FFFFFF"/>
                <w:sz w:val="18"/>
                <w:szCs w:val="18"/>
              </w:rPr>
              <w:t>36,06</w:t>
            </w:r>
          </w:p>
        </w:tc>
        <w:tc>
          <w:tcPr>
            <w:tcW w:w="724" w:type="pct"/>
            <w:tcBorders>
              <w:top w:val="single" w:color="D9E1F2" w:sz="4" w:space="0"/>
              <w:left w:val="nil"/>
              <w:bottom w:val="single" w:color="D9E1F2" w:sz="4" w:space="0"/>
              <w:right w:val="nil"/>
            </w:tcBorders>
            <w:shd w:val="clear" w:color="8EA9DB" w:fill="8EA9DB"/>
            <w:noWrap/>
            <w:vAlign w:val="center"/>
            <w:hideMark/>
          </w:tcPr>
          <w:p w:rsidRPr="00582E5C" w:rsidR="009F4FE7" w:rsidRDefault="009F4FE7" w14:paraId="0DD50548" w14:textId="77777777">
            <w:pPr>
              <w:spacing w:after="0" w:line="240" w:lineRule="auto"/>
              <w:jc w:val="center"/>
              <w:rPr>
                <w:rFonts w:eastAsia="Times New Roman"/>
                <w:color w:val="FFFFFF"/>
                <w:sz w:val="18"/>
                <w:szCs w:val="18"/>
              </w:rPr>
            </w:pPr>
            <w:r w:rsidRPr="00582E5C">
              <w:rPr>
                <w:rFonts w:eastAsia="Times New Roman"/>
                <w:color w:val="FFFFFF"/>
                <w:sz w:val="18"/>
                <w:szCs w:val="18"/>
              </w:rPr>
              <w:t xml:space="preserve">-$    35.724.900 </w:t>
            </w:r>
          </w:p>
        </w:tc>
      </w:tr>
      <w:tr w:rsidRPr="00582E5C" w:rsidR="009F4FE7" w14:paraId="6719DF51"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4A083BB7"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CALIDAD DE LOS REPORTES ENTREGADOS</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38E7B339" w14:textId="77777777">
            <w:pPr>
              <w:spacing w:after="0" w:line="240" w:lineRule="auto"/>
              <w:jc w:val="center"/>
              <w:rPr>
                <w:rFonts w:eastAsia="Times New Roman"/>
                <w:color w:val="000000"/>
                <w:sz w:val="18"/>
                <w:szCs w:val="18"/>
              </w:rPr>
            </w:pPr>
            <w:r w:rsidRPr="00582E5C">
              <w:rPr>
                <w:rFonts w:eastAsia="Times New Roman"/>
                <w:color w:val="000000"/>
                <w:sz w:val="18"/>
                <w:szCs w:val="18"/>
              </w:rPr>
              <w:t>19,00</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2BD36015"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17.082.000 </w:t>
            </w:r>
          </w:p>
        </w:tc>
      </w:tr>
      <w:tr w:rsidRPr="00582E5C" w:rsidR="009F4FE7" w14:paraId="131B58EF"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66991086"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DISPONIBILIDAD DEL SISTEMA</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191BC650" w14:textId="77777777">
            <w:pPr>
              <w:spacing w:after="0" w:line="240" w:lineRule="auto"/>
              <w:jc w:val="center"/>
              <w:rPr>
                <w:rFonts w:eastAsia="Times New Roman"/>
                <w:color w:val="000000"/>
                <w:sz w:val="18"/>
                <w:szCs w:val="18"/>
              </w:rPr>
            </w:pPr>
            <w:r w:rsidRPr="00582E5C">
              <w:rPr>
                <w:rFonts w:eastAsia="Times New Roman"/>
                <w:color w:val="000000"/>
                <w:sz w:val="18"/>
                <w:szCs w:val="18"/>
              </w:rPr>
              <w:t>0,01</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5993B88A"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9.532.500 </w:t>
            </w:r>
          </w:p>
        </w:tc>
      </w:tr>
      <w:tr w:rsidRPr="00582E5C" w:rsidR="009F4FE7" w14:paraId="21DBC34D"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1B2F714A"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OPORTUNIDAD DE LOS REPORTES ENTREGADOS</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0619DAA9" w14:textId="77777777">
            <w:pPr>
              <w:spacing w:after="0" w:line="240" w:lineRule="auto"/>
              <w:jc w:val="center"/>
              <w:rPr>
                <w:rFonts w:eastAsia="Times New Roman"/>
                <w:color w:val="000000"/>
                <w:sz w:val="18"/>
                <w:szCs w:val="18"/>
              </w:rPr>
            </w:pPr>
            <w:r w:rsidRPr="00582E5C">
              <w:rPr>
                <w:rFonts w:eastAsia="Times New Roman"/>
                <w:color w:val="000000"/>
                <w:sz w:val="18"/>
                <w:szCs w:val="18"/>
              </w:rPr>
              <w:t>3,05</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28E63068"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                       - </w:t>
            </w:r>
          </w:p>
        </w:tc>
      </w:tr>
      <w:tr w:rsidRPr="00582E5C" w:rsidR="009F4FE7" w14:paraId="1DB0D707"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06E01953"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OPORTUNIDAD EN LAS ACTIVIDADES DE MANTENIMIENTO PREVENTIVO</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5E38290B" w14:textId="77777777">
            <w:pPr>
              <w:spacing w:after="0" w:line="240" w:lineRule="auto"/>
              <w:jc w:val="center"/>
              <w:rPr>
                <w:rFonts w:eastAsia="Times New Roman"/>
                <w:color w:val="000000"/>
                <w:sz w:val="18"/>
                <w:szCs w:val="18"/>
              </w:rPr>
            </w:pPr>
            <w:r w:rsidRPr="00582E5C">
              <w:rPr>
                <w:rFonts w:eastAsia="Times New Roman"/>
                <w:color w:val="000000"/>
                <w:sz w:val="18"/>
                <w:szCs w:val="18"/>
              </w:rPr>
              <w:t>0,00</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2B8B6510"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                       - </w:t>
            </w:r>
          </w:p>
        </w:tc>
      </w:tr>
      <w:tr w:rsidRPr="00582E5C" w:rsidR="009F4FE7" w14:paraId="441C3FD7"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2435F492"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RTO</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44F45463" w14:textId="77777777">
            <w:pPr>
              <w:spacing w:after="0" w:line="240" w:lineRule="auto"/>
              <w:jc w:val="center"/>
              <w:rPr>
                <w:rFonts w:eastAsia="Times New Roman"/>
                <w:color w:val="000000"/>
                <w:sz w:val="18"/>
                <w:szCs w:val="18"/>
              </w:rPr>
            </w:pPr>
            <w:r w:rsidRPr="00582E5C">
              <w:rPr>
                <w:rFonts w:eastAsia="Times New Roman"/>
                <w:color w:val="000000"/>
                <w:sz w:val="18"/>
                <w:szCs w:val="18"/>
              </w:rPr>
              <w:t>14,00</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6C564183"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9.110.400 </w:t>
            </w:r>
          </w:p>
        </w:tc>
      </w:tr>
      <w:tr w:rsidRPr="00582E5C" w:rsidR="009F4FE7" w14:paraId="3F9F56CD"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0ACA01B0"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TIEMPO DE RESTAURACIÓN DE SERVICIOS EN EL DATA CENTER</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02AF639B" w14:textId="77777777">
            <w:pPr>
              <w:spacing w:after="0" w:line="240" w:lineRule="auto"/>
              <w:jc w:val="center"/>
              <w:rPr>
                <w:rFonts w:eastAsia="Times New Roman"/>
                <w:color w:val="000000"/>
                <w:sz w:val="18"/>
                <w:szCs w:val="18"/>
              </w:rPr>
            </w:pPr>
            <w:r w:rsidRPr="00582E5C">
              <w:rPr>
                <w:rFonts w:eastAsia="Times New Roman"/>
                <w:color w:val="000000"/>
                <w:sz w:val="18"/>
                <w:szCs w:val="18"/>
              </w:rPr>
              <w:t>0,00</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1D8CDA4C"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                       - </w:t>
            </w:r>
          </w:p>
        </w:tc>
      </w:tr>
      <w:tr w:rsidRPr="00582E5C" w:rsidR="009F4FE7" w14:paraId="1704F670" w14:textId="77777777">
        <w:trPr>
          <w:trHeight w:val="227"/>
        </w:trPr>
        <w:tc>
          <w:tcPr>
            <w:tcW w:w="3647" w:type="pct"/>
            <w:tcBorders>
              <w:top w:val="single" w:color="D9E1F2" w:sz="4" w:space="0"/>
              <w:left w:val="nil"/>
              <w:bottom w:val="single" w:color="D9E1F2" w:sz="4" w:space="0"/>
              <w:right w:val="nil"/>
            </w:tcBorders>
            <w:shd w:val="clear" w:color="8EA9DB" w:fill="8EA9DB"/>
            <w:noWrap/>
            <w:vAlign w:val="bottom"/>
            <w:hideMark/>
          </w:tcPr>
          <w:p w:rsidRPr="00582E5C" w:rsidR="009F4FE7" w:rsidRDefault="009F4FE7" w14:paraId="5ED1C200" w14:textId="77777777">
            <w:pPr>
              <w:spacing w:after="0" w:line="240" w:lineRule="auto"/>
              <w:rPr>
                <w:rFonts w:eastAsia="Times New Roman"/>
                <w:color w:val="FFFFFF"/>
                <w:sz w:val="18"/>
                <w:szCs w:val="18"/>
              </w:rPr>
            </w:pPr>
            <w:r w:rsidRPr="00582E5C">
              <w:rPr>
                <w:rFonts w:eastAsia="Times New Roman"/>
                <w:color w:val="FFFFFF"/>
                <w:sz w:val="18"/>
                <w:szCs w:val="18"/>
              </w:rPr>
              <w:t>oct-25</w:t>
            </w:r>
          </w:p>
        </w:tc>
        <w:tc>
          <w:tcPr>
            <w:tcW w:w="629" w:type="pct"/>
            <w:tcBorders>
              <w:top w:val="single" w:color="D9E1F2" w:sz="4" w:space="0"/>
              <w:left w:val="nil"/>
              <w:bottom w:val="single" w:color="D9E1F2" w:sz="4" w:space="0"/>
              <w:right w:val="nil"/>
            </w:tcBorders>
            <w:shd w:val="clear" w:color="8EA9DB" w:fill="8EA9DB"/>
            <w:noWrap/>
            <w:vAlign w:val="center"/>
            <w:hideMark/>
          </w:tcPr>
          <w:p w:rsidRPr="00582E5C" w:rsidR="009F4FE7" w:rsidRDefault="009F4FE7" w14:paraId="300C5770" w14:textId="77777777">
            <w:pPr>
              <w:spacing w:after="0" w:line="240" w:lineRule="auto"/>
              <w:jc w:val="center"/>
              <w:rPr>
                <w:rFonts w:eastAsia="Times New Roman"/>
                <w:color w:val="FFFFFF"/>
                <w:sz w:val="18"/>
                <w:szCs w:val="18"/>
              </w:rPr>
            </w:pPr>
            <w:r w:rsidRPr="00582E5C">
              <w:rPr>
                <w:rFonts w:eastAsia="Times New Roman"/>
                <w:color w:val="FFFFFF"/>
                <w:sz w:val="18"/>
                <w:szCs w:val="18"/>
              </w:rPr>
              <w:t>13,67203816</w:t>
            </w:r>
          </w:p>
        </w:tc>
        <w:tc>
          <w:tcPr>
            <w:tcW w:w="724" w:type="pct"/>
            <w:tcBorders>
              <w:top w:val="single" w:color="D9E1F2" w:sz="4" w:space="0"/>
              <w:left w:val="nil"/>
              <w:bottom w:val="single" w:color="D9E1F2" w:sz="4" w:space="0"/>
              <w:right w:val="nil"/>
            </w:tcBorders>
            <w:shd w:val="clear" w:color="8EA9DB" w:fill="8EA9DB"/>
            <w:noWrap/>
            <w:vAlign w:val="center"/>
            <w:hideMark/>
          </w:tcPr>
          <w:p w:rsidRPr="00582E5C" w:rsidR="009F4FE7" w:rsidRDefault="009F4FE7" w14:paraId="64832A91" w14:textId="77777777">
            <w:pPr>
              <w:spacing w:after="0" w:line="240" w:lineRule="auto"/>
              <w:jc w:val="center"/>
              <w:rPr>
                <w:rFonts w:eastAsia="Times New Roman"/>
                <w:color w:val="FFFFFF"/>
                <w:sz w:val="18"/>
                <w:szCs w:val="18"/>
              </w:rPr>
            </w:pPr>
            <w:r w:rsidRPr="00582E5C">
              <w:rPr>
                <w:rFonts w:eastAsia="Times New Roman"/>
                <w:color w:val="FFFFFF"/>
                <w:sz w:val="18"/>
                <w:szCs w:val="18"/>
              </w:rPr>
              <w:t xml:space="preserve">-$    20.351.100 </w:t>
            </w:r>
          </w:p>
        </w:tc>
      </w:tr>
      <w:tr w:rsidRPr="00582E5C" w:rsidR="009F4FE7" w14:paraId="57BCEFA8"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346EE088"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CALIDAD DE LOS REPORTES ENTREGADOS</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1CA8A3F0" w14:textId="77777777">
            <w:pPr>
              <w:spacing w:after="0" w:line="240" w:lineRule="auto"/>
              <w:jc w:val="center"/>
              <w:rPr>
                <w:rFonts w:eastAsia="Times New Roman"/>
                <w:color w:val="000000"/>
                <w:sz w:val="18"/>
                <w:szCs w:val="18"/>
              </w:rPr>
            </w:pPr>
            <w:r w:rsidRPr="00582E5C">
              <w:rPr>
                <w:rFonts w:eastAsia="Times New Roman"/>
                <w:color w:val="000000"/>
                <w:sz w:val="18"/>
                <w:szCs w:val="18"/>
              </w:rPr>
              <w:t>3</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0CA6028F"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5.694.000 </w:t>
            </w:r>
          </w:p>
        </w:tc>
      </w:tr>
      <w:tr w:rsidRPr="00582E5C" w:rsidR="009F4FE7" w14:paraId="178F7351"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0642D35B"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DISPONIBILIDAD DEL SISTEMA</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4CB2FCEF" w14:textId="77777777">
            <w:pPr>
              <w:spacing w:after="0" w:line="240" w:lineRule="auto"/>
              <w:jc w:val="center"/>
              <w:rPr>
                <w:rFonts w:eastAsia="Times New Roman"/>
                <w:color w:val="000000"/>
                <w:sz w:val="18"/>
                <w:szCs w:val="18"/>
              </w:rPr>
            </w:pPr>
            <w:r w:rsidRPr="00582E5C">
              <w:rPr>
                <w:rFonts w:eastAsia="Times New Roman"/>
                <w:color w:val="000000"/>
                <w:sz w:val="18"/>
                <w:szCs w:val="18"/>
              </w:rPr>
              <w:t>0,017439332</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099E437B"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9.532.500 </w:t>
            </w:r>
          </w:p>
        </w:tc>
      </w:tr>
      <w:tr w:rsidRPr="00582E5C" w:rsidR="009F4FE7" w14:paraId="22D6F943"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7547B5A7"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OPORTUNIDAD DE LOS REPORTES ENTREGADOS</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5B10AF98" w14:textId="77777777">
            <w:pPr>
              <w:spacing w:after="0" w:line="240" w:lineRule="auto"/>
              <w:jc w:val="center"/>
              <w:rPr>
                <w:rFonts w:eastAsia="Times New Roman"/>
                <w:color w:val="000000"/>
                <w:sz w:val="18"/>
                <w:szCs w:val="18"/>
              </w:rPr>
            </w:pPr>
            <w:r w:rsidRPr="00582E5C">
              <w:rPr>
                <w:rFonts w:eastAsia="Times New Roman"/>
                <w:color w:val="000000"/>
                <w:sz w:val="18"/>
                <w:szCs w:val="18"/>
              </w:rPr>
              <w:t>1,654598826</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2A2D31A9"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                       - </w:t>
            </w:r>
          </w:p>
        </w:tc>
      </w:tr>
      <w:tr w:rsidRPr="00582E5C" w:rsidR="009F4FE7" w14:paraId="3FD9CDE3"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2C254327"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OPORTUNIDAD EN LAS ACTIVIDADES DE MANTENIMIENTO PREVENTIVO</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2C8DF168" w14:textId="77777777">
            <w:pPr>
              <w:spacing w:after="0" w:line="240" w:lineRule="auto"/>
              <w:jc w:val="center"/>
              <w:rPr>
                <w:rFonts w:eastAsia="Times New Roman"/>
                <w:color w:val="000000"/>
                <w:sz w:val="18"/>
                <w:szCs w:val="18"/>
              </w:rPr>
            </w:pPr>
            <w:r w:rsidRPr="00582E5C">
              <w:rPr>
                <w:rFonts w:eastAsia="Times New Roman"/>
                <w:color w:val="000000"/>
                <w:sz w:val="18"/>
                <w:szCs w:val="18"/>
              </w:rPr>
              <w:t>0</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5C72EC22"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                       - </w:t>
            </w:r>
          </w:p>
        </w:tc>
      </w:tr>
      <w:tr w:rsidRPr="00582E5C" w:rsidR="009F4FE7" w14:paraId="408518CA"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21BC48C5"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RTO</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4F407619" w14:textId="77777777">
            <w:pPr>
              <w:spacing w:after="0" w:line="240" w:lineRule="auto"/>
              <w:jc w:val="center"/>
              <w:rPr>
                <w:rFonts w:eastAsia="Times New Roman"/>
                <w:color w:val="000000"/>
                <w:sz w:val="18"/>
                <w:szCs w:val="18"/>
              </w:rPr>
            </w:pPr>
            <w:r w:rsidRPr="00582E5C">
              <w:rPr>
                <w:rFonts w:eastAsia="Times New Roman"/>
                <w:color w:val="000000"/>
                <w:sz w:val="18"/>
                <w:szCs w:val="18"/>
              </w:rPr>
              <w:t>9</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76FF7053"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5.124.600 </w:t>
            </w:r>
          </w:p>
        </w:tc>
      </w:tr>
      <w:tr w:rsidRPr="00582E5C" w:rsidR="009F4FE7" w14:paraId="070BFE22"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4D14C1F1"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TIEMPO DE RESTAURACIÓN DE SERVICIOS EN EL DATA CENTER</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30611C1C" w14:textId="77777777">
            <w:pPr>
              <w:spacing w:after="0" w:line="240" w:lineRule="auto"/>
              <w:jc w:val="center"/>
              <w:rPr>
                <w:rFonts w:eastAsia="Times New Roman"/>
                <w:color w:val="000000"/>
                <w:sz w:val="18"/>
                <w:szCs w:val="18"/>
              </w:rPr>
            </w:pPr>
            <w:r w:rsidRPr="00582E5C">
              <w:rPr>
                <w:rFonts w:eastAsia="Times New Roman"/>
                <w:color w:val="000000"/>
                <w:sz w:val="18"/>
                <w:szCs w:val="18"/>
              </w:rPr>
              <w:t>0</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188024AF"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                       - </w:t>
            </w:r>
          </w:p>
        </w:tc>
      </w:tr>
      <w:tr w:rsidRPr="00582E5C" w:rsidR="009F4FE7" w14:paraId="133255BD" w14:textId="77777777">
        <w:trPr>
          <w:trHeight w:val="227"/>
        </w:trPr>
        <w:tc>
          <w:tcPr>
            <w:tcW w:w="3647" w:type="pct"/>
            <w:tcBorders>
              <w:top w:val="single" w:color="D9E1F2" w:sz="4" w:space="0"/>
              <w:left w:val="nil"/>
              <w:bottom w:val="single" w:color="D9E1F2" w:sz="4" w:space="0"/>
              <w:right w:val="nil"/>
            </w:tcBorders>
            <w:shd w:val="clear" w:color="8EA9DB" w:fill="8EA9DB"/>
            <w:noWrap/>
            <w:vAlign w:val="bottom"/>
            <w:hideMark/>
          </w:tcPr>
          <w:p w:rsidRPr="00582E5C" w:rsidR="009F4FE7" w:rsidRDefault="009F4FE7" w14:paraId="7221066F" w14:textId="77777777">
            <w:pPr>
              <w:spacing w:after="0" w:line="240" w:lineRule="auto"/>
              <w:rPr>
                <w:rFonts w:eastAsia="Times New Roman"/>
                <w:color w:val="FFFFFF"/>
                <w:sz w:val="18"/>
                <w:szCs w:val="18"/>
              </w:rPr>
            </w:pPr>
            <w:r w:rsidRPr="00582E5C">
              <w:rPr>
                <w:rFonts w:eastAsia="Times New Roman"/>
                <w:color w:val="FFFFFF"/>
                <w:sz w:val="18"/>
                <w:szCs w:val="18"/>
              </w:rPr>
              <w:t>nov-25</w:t>
            </w:r>
          </w:p>
        </w:tc>
        <w:tc>
          <w:tcPr>
            <w:tcW w:w="629" w:type="pct"/>
            <w:tcBorders>
              <w:top w:val="single" w:color="D9E1F2" w:sz="4" w:space="0"/>
              <w:left w:val="nil"/>
              <w:bottom w:val="single" w:color="D9E1F2" w:sz="4" w:space="0"/>
              <w:right w:val="nil"/>
            </w:tcBorders>
            <w:shd w:val="clear" w:color="8EA9DB" w:fill="8EA9DB"/>
            <w:noWrap/>
            <w:vAlign w:val="center"/>
            <w:hideMark/>
          </w:tcPr>
          <w:p w:rsidRPr="00582E5C" w:rsidR="009F4FE7" w:rsidRDefault="009F4FE7" w14:paraId="7800D758" w14:textId="77777777">
            <w:pPr>
              <w:spacing w:after="0" w:line="240" w:lineRule="auto"/>
              <w:jc w:val="center"/>
              <w:rPr>
                <w:rFonts w:eastAsia="Times New Roman"/>
                <w:color w:val="FFFFFF"/>
                <w:sz w:val="18"/>
                <w:szCs w:val="18"/>
              </w:rPr>
            </w:pPr>
            <w:r w:rsidRPr="00582E5C">
              <w:rPr>
                <w:rFonts w:eastAsia="Times New Roman"/>
                <w:color w:val="FFFFFF"/>
                <w:sz w:val="18"/>
                <w:szCs w:val="18"/>
              </w:rPr>
              <w:t>6,456</w:t>
            </w:r>
          </w:p>
        </w:tc>
        <w:tc>
          <w:tcPr>
            <w:tcW w:w="724" w:type="pct"/>
            <w:tcBorders>
              <w:top w:val="single" w:color="D9E1F2" w:sz="4" w:space="0"/>
              <w:left w:val="nil"/>
              <w:bottom w:val="single" w:color="D9E1F2" w:sz="4" w:space="0"/>
              <w:right w:val="nil"/>
            </w:tcBorders>
            <w:shd w:val="clear" w:color="8EA9DB" w:fill="8EA9DB"/>
            <w:noWrap/>
            <w:vAlign w:val="center"/>
            <w:hideMark/>
          </w:tcPr>
          <w:p w:rsidRPr="00582E5C" w:rsidR="009F4FE7" w:rsidRDefault="009F4FE7" w14:paraId="53523118" w14:textId="77777777">
            <w:pPr>
              <w:spacing w:after="0" w:line="240" w:lineRule="auto"/>
              <w:jc w:val="center"/>
              <w:rPr>
                <w:rFonts w:eastAsia="Times New Roman"/>
                <w:color w:val="FFFFFF"/>
                <w:sz w:val="18"/>
                <w:szCs w:val="18"/>
              </w:rPr>
            </w:pPr>
            <w:r w:rsidRPr="00582E5C">
              <w:rPr>
                <w:rFonts w:eastAsia="Times New Roman"/>
                <w:color w:val="FFFFFF"/>
                <w:sz w:val="18"/>
                <w:szCs w:val="18"/>
              </w:rPr>
              <w:t xml:space="preserve">-$    18.358.200 </w:t>
            </w:r>
          </w:p>
        </w:tc>
      </w:tr>
      <w:tr w:rsidRPr="00582E5C" w:rsidR="009F4FE7" w14:paraId="4F45C0AB"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0D0FFC58"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CALIDAD DE LOS REPORTES ENTREGADOS</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395076CA" w14:textId="77777777">
            <w:pPr>
              <w:spacing w:after="0" w:line="240" w:lineRule="auto"/>
              <w:jc w:val="center"/>
              <w:rPr>
                <w:rFonts w:eastAsia="Times New Roman"/>
                <w:color w:val="000000"/>
                <w:sz w:val="18"/>
                <w:szCs w:val="18"/>
              </w:rPr>
            </w:pPr>
            <w:r w:rsidRPr="00582E5C">
              <w:rPr>
                <w:rFonts w:eastAsia="Times New Roman"/>
                <w:color w:val="000000"/>
                <w:sz w:val="18"/>
                <w:szCs w:val="18"/>
              </w:rPr>
              <w:t>2,2</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5EE9ED69"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7.117.500 </w:t>
            </w:r>
          </w:p>
        </w:tc>
      </w:tr>
      <w:tr w:rsidRPr="00582E5C" w:rsidR="009F4FE7" w14:paraId="7B661983"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41FD2CB3"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DISPONIBILIDAD DEL SISTEMA</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28A89AEE" w14:textId="77777777">
            <w:pPr>
              <w:spacing w:after="0" w:line="240" w:lineRule="auto"/>
              <w:jc w:val="center"/>
              <w:rPr>
                <w:rFonts w:eastAsia="Times New Roman"/>
                <w:color w:val="000000"/>
                <w:sz w:val="18"/>
                <w:szCs w:val="18"/>
              </w:rPr>
            </w:pPr>
            <w:r w:rsidRPr="00582E5C">
              <w:rPr>
                <w:rFonts w:eastAsia="Times New Roman"/>
                <w:color w:val="000000"/>
                <w:sz w:val="18"/>
                <w:szCs w:val="18"/>
              </w:rPr>
              <w:t>0,016</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674C765F"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9.532.500 </w:t>
            </w:r>
          </w:p>
        </w:tc>
      </w:tr>
      <w:tr w:rsidRPr="00582E5C" w:rsidR="009F4FE7" w14:paraId="404F1CFA"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16EDB239"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OPORTUNIDAD DE LOS REPORTES ENTREGADOS</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37DB0375" w14:textId="77777777">
            <w:pPr>
              <w:spacing w:after="0" w:line="240" w:lineRule="auto"/>
              <w:jc w:val="center"/>
              <w:rPr>
                <w:rFonts w:eastAsia="Times New Roman"/>
                <w:color w:val="000000"/>
                <w:sz w:val="18"/>
                <w:szCs w:val="18"/>
              </w:rPr>
            </w:pPr>
            <w:r w:rsidRPr="00582E5C">
              <w:rPr>
                <w:rFonts w:eastAsia="Times New Roman"/>
                <w:color w:val="000000"/>
                <w:sz w:val="18"/>
                <w:szCs w:val="18"/>
              </w:rPr>
              <w:t>1,24</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682075AB"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                       - </w:t>
            </w:r>
          </w:p>
        </w:tc>
      </w:tr>
      <w:tr w:rsidRPr="00582E5C" w:rsidR="009F4FE7" w14:paraId="12C61D10"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36178653"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OPORTUNIDAD EN LAS ACTIVIDADES DE MANTENIMIENTO PREVENTIVO</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3F890062" w14:textId="77777777">
            <w:pPr>
              <w:spacing w:after="0" w:line="240" w:lineRule="auto"/>
              <w:jc w:val="center"/>
              <w:rPr>
                <w:rFonts w:eastAsia="Times New Roman"/>
                <w:color w:val="000000"/>
                <w:sz w:val="18"/>
                <w:szCs w:val="18"/>
              </w:rPr>
            </w:pPr>
            <w:r w:rsidRPr="00582E5C">
              <w:rPr>
                <w:rFonts w:eastAsia="Times New Roman"/>
                <w:color w:val="000000"/>
                <w:sz w:val="18"/>
                <w:szCs w:val="18"/>
              </w:rPr>
              <w:t>0</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05E08E77"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                       - </w:t>
            </w:r>
          </w:p>
        </w:tc>
      </w:tr>
      <w:tr w:rsidRPr="00582E5C" w:rsidR="009F4FE7" w14:paraId="41BBB15A"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55559A45"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RTO</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500C3064" w14:textId="77777777">
            <w:pPr>
              <w:spacing w:after="0" w:line="240" w:lineRule="auto"/>
              <w:jc w:val="center"/>
              <w:rPr>
                <w:rFonts w:eastAsia="Times New Roman"/>
                <w:color w:val="000000"/>
                <w:sz w:val="18"/>
                <w:szCs w:val="18"/>
              </w:rPr>
            </w:pPr>
            <w:r w:rsidRPr="00582E5C">
              <w:rPr>
                <w:rFonts w:eastAsia="Times New Roman"/>
                <w:color w:val="000000"/>
                <w:sz w:val="18"/>
                <w:szCs w:val="18"/>
              </w:rPr>
              <w:t>3</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7EA958AC"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1.708.200 </w:t>
            </w:r>
          </w:p>
        </w:tc>
      </w:tr>
      <w:tr w:rsidRPr="00582E5C" w:rsidR="009F4FE7" w14:paraId="69CA5CE8" w14:textId="77777777">
        <w:trPr>
          <w:trHeight w:val="227"/>
        </w:trPr>
        <w:tc>
          <w:tcPr>
            <w:tcW w:w="3647" w:type="pct"/>
            <w:tcBorders>
              <w:top w:val="single" w:color="D9E1F2" w:sz="4" w:space="0"/>
              <w:left w:val="nil"/>
              <w:bottom w:val="single" w:color="D9E1F2" w:sz="4" w:space="0"/>
              <w:right w:val="nil"/>
            </w:tcBorders>
            <w:noWrap/>
            <w:vAlign w:val="bottom"/>
            <w:hideMark/>
          </w:tcPr>
          <w:p w:rsidRPr="00582E5C" w:rsidR="009F4FE7" w:rsidRDefault="009F4FE7" w14:paraId="588F8EB4" w14:textId="77777777">
            <w:pPr>
              <w:spacing w:after="0" w:line="240" w:lineRule="auto"/>
              <w:ind w:firstLine="180" w:firstLineChars="100"/>
              <w:rPr>
                <w:rFonts w:eastAsia="Times New Roman"/>
                <w:color w:val="000000"/>
                <w:sz w:val="18"/>
                <w:szCs w:val="18"/>
              </w:rPr>
            </w:pPr>
            <w:r w:rsidRPr="00582E5C">
              <w:rPr>
                <w:rFonts w:eastAsia="Times New Roman"/>
                <w:color w:val="000000"/>
                <w:sz w:val="18"/>
                <w:szCs w:val="18"/>
              </w:rPr>
              <w:t>ANS TIEMPO DE RESTAURACIÓN DE SERVICIOS EN EL DATA CENTER</w:t>
            </w:r>
          </w:p>
        </w:tc>
        <w:tc>
          <w:tcPr>
            <w:tcW w:w="629" w:type="pct"/>
            <w:tcBorders>
              <w:top w:val="single" w:color="D9E1F2" w:sz="4" w:space="0"/>
              <w:left w:val="nil"/>
              <w:bottom w:val="single" w:color="D9E1F2" w:sz="4" w:space="0"/>
              <w:right w:val="nil"/>
            </w:tcBorders>
            <w:noWrap/>
            <w:vAlign w:val="center"/>
            <w:hideMark/>
          </w:tcPr>
          <w:p w:rsidRPr="00582E5C" w:rsidR="009F4FE7" w:rsidRDefault="009F4FE7" w14:paraId="16627466" w14:textId="77777777">
            <w:pPr>
              <w:spacing w:after="0" w:line="240" w:lineRule="auto"/>
              <w:jc w:val="center"/>
              <w:rPr>
                <w:rFonts w:eastAsia="Times New Roman"/>
                <w:color w:val="000000"/>
                <w:sz w:val="18"/>
                <w:szCs w:val="18"/>
              </w:rPr>
            </w:pPr>
            <w:r w:rsidRPr="00582E5C">
              <w:rPr>
                <w:rFonts w:eastAsia="Times New Roman"/>
                <w:color w:val="000000"/>
                <w:sz w:val="18"/>
                <w:szCs w:val="18"/>
              </w:rPr>
              <w:t>0</w:t>
            </w:r>
          </w:p>
        </w:tc>
        <w:tc>
          <w:tcPr>
            <w:tcW w:w="724" w:type="pct"/>
            <w:tcBorders>
              <w:top w:val="single" w:color="D9E1F2" w:sz="4" w:space="0"/>
              <w:left w:val="nil"/>
              <w:bottom w:val="single" w:color="D9E1F2" w:sz="4" w:space="0"/>
              <w:right w:val="nil"/>
            </w:tcBorders>
            <w:noWrap/>
            <w:vAlign w:val="center"/>
            <w:hideMark/>
          </w:tcPr>
          <w:p w:rsidRPr="00582E5C" w:rsidR="009F4FE7" w:rsidRDefault="009F4FE7" w14:paraId="5A181AD6" w14:textId="77777777">
            <w:pPr>
              <w:spacing w:after="0" w:line="240" w:lineRule="auto"/>
              <w:jc w:val="center"/>
              <w:rPr>
                <w:rFonts w:eastAsia="Times New Roman"/>
                <w:color w:val="000000"/>
                <w:sz w:val="18"/>
                <w:szCs w:val="18"/>
              </w:rPr>
            </w:pPr>
            <w:r w:rsidRPr="00582E5C">
              <w:rPr>
                <w:rFonts w:eastAsia="Times New Roman"/>
                <w:color w:val="000000"/>
                <w:sz w:val="18"/>
                <w:szCs w:val="18"/>
              </w:rPr>
              <w:t xml:space="preserve"> $                       - </w:t>
            </w:r>
          </w:p>
        </w:tc>
      </w:tr>
      <w:tr w:rsidRPr="00582E5C" w:rsidR="009F4FE7" w14:paraId="23AA1606" w14:textId="77777777">
        <w:trPr>
          <w:trHeight w:val="227"/>
        </w:trPr>
        <w:tc>
          <w:tcPr>
            <w:tcW w:w="3647" w:type="pct"/>
            <w:tcBorders>
              <w:top w:val="double" w:color="305496" w:sz="6" w:space="0"/>
              <w:left w:val="nil"/>
              <w:bottom w:val="nil"/>
              <w:right w:val="nil"/>
            </w:tcBorders>
            <w:noWrap/>
            <w:vAlign w:val="bottom"/>
            <w:hideMark/>
          </w:tcPr>
          <w:p w:rsidRPr="00582E5C" w:rsidR="009F4FE7" w:rsidRDefault="009F4FE7" w14:paraId="135B0FF8" w14:textId="77777777">
            <w:pPr>
              <w:spacing w:after="0" w:line="240" w:lineRule="auto"/>
              <w:rPr>
                <w:rFonts w:eastAsia="Times New Roman"/>
                <w:b/>
                <w:bCs/>
                <w:color w:val="000000"/>
                <w:sz w:val="18"/>
                <w:szCs w:val="18"/>
              </w:rPr>
            </w:pPr>
            <w:r w:rsidRPr="00582E5C">
              <w:rPr>
                <w:rFonts w:eastAsia="Times New Roman"/>
                <w:b/>
                <w:bCs/>
                <w:color w:val="000000"/>
                <w:sz w:val="18"/>
                <w:szCs w:val="18"/>
              </w:rPr>
              <w:t>Total general</w:t>
            </w:r>
          </w:p>
        </w:tc>
        <w:tc>
          <w:tcPr>
            <w:tcW w:w="629" w:type="pct"/>
            <w:tcBorders>
              <w:top w:val="double" w:color="305496" w:sz="6" w:space="0"/>
              <w:left w:val="nil"/>
              <w:bottom w:val="nil"/>
              <w:right w:val="nil"/>
            </w:tcBorders>
            <w:noWrap/>
            <w:vAlign w:val="center"/>
            <w:hideMark/>
          </w:tcPr>
          <w:p w:rsidRPr="00582E5C" w:rsidR="009F4FE7" w:rsidRDefault="009F4FE7" w14:paraId="27804ED9" w14:textId="77777777">
            <w:pPr>
              <w:spacing w:after="0" w:line="240" w:lineRule="auto"/>
              <w:jc w:val="center"/>
              <w:rPr>
                <w:rFonts w:eastAsia="Times New Roman"/>
                <w:b/>
                <w:bCs/>
                <w:color w:val="000000"/>
                <w:sz w:val="18"/>
                <w:szCs w:val="18"/>
              </w:rPr>
            </w:pPr>
            <w:r w:rsidRPr="00582E5C">
              <w:rPr>
                <w:rFonts w:eastAsia="Times New Roman"/>
                <w:b/>
                <w:bCs/>
                <w:color w:val="000000"/>
                <w:sz w:val="18"/>
                <w:szCs w:val="18"/>
              </w:rPr>
              <w:t>1019,97</w:t>
            </w:r>
          </w:p>
        </w:tc>
        <w:tc>
          <w:tcPr>
            <w:tcW w:w="724" w:type="pct"/>
            <w:tcBorders>
              <w:top w:val="double" w:color="305496" w:sz="6" w:space="0"/>
              <w:left w:val="nil"/>
              <w:bottom w:val="nil"/>
              <w:right w:val="nil"/>
            </w:tcBorders>
            <w:noWrap/>
            <w:vAlign w:val="center"/>
            <w:hideMark/>
          </w:tcPr>
          <w:p w:rsidRPr="00582E5C" w:rsidR="009F4FE7" w:rsidRDefault="009F4FE7" w14:paraId="005DA5B1" w14:textId="77777777">
            <w:pPr>
              <w:spacing w:after="0" w:line="240" w:lineRule="auto"/>
              <w:jc w:val="center"/>
              <w:rPr>
                <w:rFonts w:eastAsia="Times New Roman"/>
                <w:b/>
                <w:bCs/>
                <w:color w:val="000000"/>
                <w:sz w:val="18"/>
                <w:szCs w:val="18"/>
              </w:rPr>
            </w:pPr>
            <w:r w:rsidRPr="00582E5C">
              <w:rPr>
                <w:rFonts w:eastAsia="Times New Roman"/>
                <w:b/>
                <w:bCs/>
                <w:color w:val="000000"/>
                <w:sz w:val="18"/>
                <w:szCs w:val="18"/>
              </w:rPr>
              <w:t xml:space="preserve">-$  652.786.200 </w:t>
            </w:r>
          </w:p>
        </w:tc>
      </w:tr>
    </w:tbl>
    <w:p w:rsidRPr="006E6062" w:rsidR="009E2704" w:rsidP="00C97C64" w:rsidRDefault="009F4FE7" w14:paraId="1D32315B" w14:textId="332C6104">
      <w:pPr>
        <w:pStyle w:val="Descripcin"/>
        <w:jc w:val="center"/>
      </w:pPr>
      <w:r w:rsidRPr="001D7FA5">
        <w:t xml:space="preserve"> </w:t>
      </w:r>
      <w:r w:rsidRPr="006E6062" w:rsidR="00C97C64">
        <w:t xml:space="preserve">Tabla </w:t>
      </w:r>
      <w:r w:rsidRPr="006E6062" w:rsidR="00C97C64">
        <w:fldChar w:fldCharType="begin"/>
      </w:r>
      <w:r w:rsidRPr="006E6062" w:rsidR="00C97C64">
        <w:instrText>SEQ Tabla \* ARABIC</w:instrText>
      </w:r>
      <w:r w:rsidRPr="006E6062" w:rsidR="00C97C64">
        <w:fldChar w:fldCharType="separate"/>
      </w:r>
      <w:r w:rsidR="00041DFA">
        <w:rPr>
          <w:noProof/>
        </w:rPr>
        <w:t>25</w:t>
      </w:r>
      <w:r w:rsidRPr="006E6062" w:rsidR="00C97C64">
        <w:fldChar w:fldCharType="end"/>
      </w:r>
      <w:r w:rsidRPr="006E6062" w:rsidR="00C97C64">
        <w:t xml:space="preserve">. </w:t>
      </w:r>
      <w:r w:rsidRPr="006E6062" w:rsidR="009E2704">
        <w:t>CONSOLIDADO ANS CONTRATO SCJ-1809-2024</w:t>
      </w:r>
      <w:bookmarkEnd w:id="217"/>
      <w:bookmarkEnd w:id="218"/>
      <w:bookmarkEnd w:id="219"/>
      <w:bookmarkEnd w:id="220"/>
    </w:p>
    <w:p w:rsidRPr="006E6062" w:rsidR="009E2704" w:rsidP="00D44786" w:rsidRDefault="009E2704" w14:paraId="299C3585" w14:textId="7B5C167C">
      <w:pPr>
        <w:jc w:val="both"/>
      </w:pPr>
      <w:r w:rsidRPr="006E6062">
        <w:t xml:space="preserve">Se relaciona grafica estadística sobre el consolidado de ANS en lo trascurrido del contrato con corte al mes de </w:t>
      </w:r>
      <w:r w:rsidRPr="006E6062" w:rsidR="00315B13">
        <w:t>NOVIEMBRE</w:t>
      </w:r>
      <w:r w:rsidRPr="006E6062">
        <w:t xml:space="preserve"> del 2025.</w:t>
      </w:r>
    </w:p>
    <w:p w:rsidRPr="006E6062" w:rsidR="009E2704" w:rsidP="009E2704" w:rsidRDefault="0047256B" w14:paraId="68BDF167" w14:textId="4B7367AE">
      <w:r>
        <w:rPr>
          <w:noProof/>
        </w:rPr>
        <w:drawing>
          <wp:inline distT="0" distB="0" distL="0" distR="0" wp14:anchorId="255D592D" wp14:editId="3FADAB3D">
            <wp:extent cx="5633095" cy="4019448"/>
            <wp:effectExtent l="0" t="0" r="5715" b="635"/>
            <wp:docPr id="1581045664" name="Gráfico 1">
              <a:extLst xmlns:a="http://schemas.openxmlformats.org/drawingml/2006/main">
                <a:ext uri="{FF2B5EF4-FFF2-40B4-BE49-F238E27FC236}">
                  <a16:creationId xmlns:a16="http://schemas.microsoft.com/office/drawing/2014/main" id="{613C2A77-C914-EA77-1254-317F601031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Pr="006E6062" w:rsidR="009E2704" w:rsidP="009E2704" w:rsidRDefault="009E2704" w14:paraId="28EDF576" w14:textId="0E6E2676">
      <w:pPr>
        <w:pStyle w:val="Descripcin"/>
        <w:jc w:val="center"/>
      </w:pPr>
      <w:bookmarkStart w:name="_Toc216169909" w:id="221"/>
      <w:r w:rsidRPr="006E6062">
        <w:t xml:space="preserve">Ilustración </w:t>
      </w:r>
      <w:r w:rsidRPr="006E6062">
        <w:fldChar w:fldCharType="begin"/>
      </w:r>
      <w:r w:rsidRPr="006E6062">
        <w:instrText>SEQ Ilustración \* ARABIC</w:instrText>
      </w:r>
      <w:r w:rsidRPr="006E6062">
        <w:fldChar w:fldCharType="separate"/>
      </w:r>
      <w:r w:rsidR="00041DFA">
        <w:rPr>
          <w:noProof/>
        </w:rPr>
        <w:t>5</w:t>
      </w:r>
      <w:r w:rsidRPr="006E6062">
        <w:fldChar w:fldCharType="end"/>
      </w:r>
      <w:r w:rsidRPr="006E6062">
        <w:t>. CONSOLIDADO ANS CONTRATO SCJ-1809-2024</w:t>
      </w:r>
      <w:bookmarkEnd w:id="221"/>
    </w:p>
    <w:p w:rsidR="00787FCF" w:rsidP="00E3475F" w:rsidRDefault="00787FCF" w14:paraId="0371E27E" w14:textId="77777777">
      <w:pPr>
        <w:tabs>
          <w:tab w:val="left" w:pos="2385"/>
        </w:tabs>
        <w:ind w:left="-284"/>
        <w:jc w:val="both"/>
      </w:pPr>
    </w:p>
    <w:p w:rsidR="00787FCF" w:rsidP="00E3475F" w:rsidRDefault="00787FCF" w14:paraId="0B5F6285" w14:textId="77777777">
      <w:pPr>
        <w:tabs>
          <w:tab w:val="left" w:pos="2385"/>
        </w:tabs>
        <w:ind w:left="-284"/>
        <w:jc w:val="both"/>
      </w:pPr>
    </w:p>
    <w:p w:rsidRPr="006E6062" w:rsidR="00E3475F" w:rsidP="00E3475F" w:rsidRDefault="00E3475F" w14:paraId="4BEE727A" w14:textId="77777777">
      <w:pPr>
        <w:tabs>
          <w:tab w:val="left" w:pos="2385"/>
        </w:tabs>
        <w:ind w:left="-284"/>
        <w:jc w:val="both"/>
      </w:pPr>
      <w:r w:rsidRPr="006E6062">
        <w:t>Se relacionan gráficos estadísticos con base al análisis de cada indicador con relación a los meses anteriores.</w:t>
      </w:r>
    </w:p>
    <w:p w:rsidRPr="006E6062" w:rsidR="00E3475F" w:rsidP="00E3475F" w:rsidRDefault="00F35133" w14:paraId="15AA9E85" w14:textId="3EFB193E">
      <w:pPr>
        <w:pStyle w:val="Descripcin"/>
        <w:ind w:left="-284"/>
        <w:jc w:val="center"/>
      </w:pPr>
      <w:bookmarkStart w:name="_Toc209525753" w:id="222"/>
      <w:bookmarkStart w:name="_Toc209616811" w:id="223"/>
      <w:bookmarkStart w:name="_Toc210118392" w:id="224"/>
      <w:bookmarkStart w:name="_Toc210384267" w:id="225"/>
      <w:bookmarkStart w:name="_Toc216169910" w:id="226"/>
      <w:r w:rsidRPr="00F35133">
        <w:rPr>
          <w:noProof/>
        </w:rPr>
        <w:drawing>
          <wp:inline distT="0" distB="0" distL="0" distR="0" wp14:anchorId="35D20F60" wp14:editId="2FE7CF1E">
            <wp:extent cx="6082185" cy="1761067"/>
            <wp:effectExtent l="0" t="0" r="0" b="0"/>
            <wp:docPr id="937710890" name="Imagen 1" descr="Gráfico, Gráfico en cascad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10890" name="Imagen 1" descr="Gráfico, Gráfico en cascada&#10;&#10;El contenido generado por IA puede ser incorrecto."/>
                    <pic:cNvPicPr/>
                  </pic:nvPicPr>
                  <pic:blipFill>
                    <a:blip r:embed="rId19"/>
                    <a:stretch>
                      <a:fillRect/>
                    </a:stretch>
                  </pic:blipFill>
                  <pic:spPr>
                    <a:xfrm>
                      <a:off x="0" y="0"/>
                      <a:ext cx="6088130" cy="1762788"/>
                    </a:xfrm>
                    <a:prstGeom prst="rect">
                      <a:avLst/>
                    </a:prstGeom>
                  </pic:spPr>
                </pic:pic>
              </a:graphicData>
            </a:graphic>
          </wp:inline>
        </w:drawing>
      </w:r>
      <w:r w:rsidRPr="00F35133">
        <w:t xml:space="preserve"> </w:t>
      </w:r>
      <w:r w:rsidRPr="006E6062" w:rsidR="00E3475F">
        <w:t xml:space="preserve">Ilustración </w:t>
      </w:r>
      <w:r w:rsidRPr="006E6062" w:rsidR="00E3475F">
        <w:fldChar w:fldCharType="begin"/>
      </w:r>
      <w:r w:rsidRPr="006E6062" w:rsidR="00E3475F">
        <w:instrText>SEQ Ilustración \* ARABIC</w:instrText>
      </w:r>
      <w:r w:rsidRPr="006E6062" w:rsidR="00E3475F">
        <w:fldChar w:fldCharType="separate"/>
      </w:r>
      <w:r w:rsidR="00041DFA">
        <w:rPr>
          <w:noProof/>
        </w:rPr>
        <w:t>6</w:t>
      </w:r>
      <w:r w:rsidRPr="006E6062" w:rsidR="00E3475F">
        <w:fldChar w:fldCharType="end"/>
      </w:r>
      <w:r w:rsidRPr="006E6062" w:rsidR="00E3475F">
        <w:t>. DISPONIBILIDAD DEL SISTEMA</w:t>
      </w:r>
      <w:bookmarkEnd w:id="222"/>
      <w:bookmarkEnd w:id="223"/>
      <w:bookmarkEnd w:id="224"/>
      <w:bookmarkEnd w:id="225"/>
      <w:bookmarkEnd w:id="226"/>
    </w:p>
    <w:p w:rsidRPr="006E6062" w:rsidR="00E3475F" w:rsidP="00E3475F" w:rsidRDefault="00EE0876" w14:paraId="4D9012E2" w14:textId="2C86D734">
      <w:pPr>
        <w:pStyle w:val="Descripcin"/>
        <w:ind w:left="-284"/>
        <w:jc w:val="center"/>
      </w:pPr>
      <w:bookmarkStart w:name="_Toc209525754" w:id="227"/>
      <w:bookmarkStart w:name="_Toc209616812" w:id="228"/>
      <w:bookmarkStart w:name="_Toc210118393" w:id="229"/>
      <w:bookmarkStart w:name="_Toc210384268" w:id="230"/>
      <w:r w:rsidRPr="00EE0876">
        <w:rPr>
          <w:noProof/>
        </w:rPr>
        <w:t xml:space="preserve"> </w:t>
      </w:r>
      <w:bookmarkStart w:name="_Toc216169911" w:id="231"/>
      <w:r w:rsidRPr="00EE0876">
        <w:rPr>
          <w:noProof/>
        </w:rPr>
        <w:drawing>
          <wp:inline distT="0" distB="0" distL="0" distR="0" wp14:anchorId="262B20CF" wp14:editId="77ACC0F4">
            <wp:extent cx="6067168" cy="2387600"/>
            <wp:effectExtent l="0" t="0" r="0" b="0"/>
            <wp:docPr id="697961675"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61675" name="Imagen 1" descr="Gráfico&#10;&#10;El contenido generado por IA puede ser incorrecto."/>
                    <pic:cNvPicPr/>
                  </pic:nvPicPr>
                  <pic:blipFill>
                    <a:blip r:embed="rId20"/>
                    <a:stretch>
                      <a:fillRect/>
                    </a:stretch>
                  </pic:blipFill>
                  <pic:spPr>
                    <a:xfrm>
                      <a:off x="0" y="0"/>
                      <a:ext cx="6076551" cy="2391292"/>
                    </a:xfrm>
                    <a:prstGeom prst="rect">
                      <a:avLst/>
                    </a:prstGeom>
                  </pic:spPr>
                </pic:pic>
              </a:graphicData>
            </a:graphic>
          </wp:inline>
        </w:drawing>
      </w:r>
      <w:r w:rsidRPr="00EE0876">
        <w:t xml:space="preserve"> </w:t>
      </w:r>
      <w:r w:rsidRPr="006E6062" w:rsidR="00E3475F">
        <w:t xml:space="preserve">Ilustración </w:t>
      </w:r>
      <w:r w:rsidRPr="006E6062" w:rsidR="00E3475F">
        <w:fldChar w:fldCharType="begin"/>
      </w:r>
      <w:r w:rsidRPr="006E6062" w:rsidR="00E3475F">
        <w:instrText>SEQ Ilustración \* ARABIC</w:instrText>
      </w:r>
      <w:r w:rsidRPr="006E6062" w:rsidR="00E3475F">
        <w:fldChar w:fldCharType="separate"/>
      </w:r>
      <w:r w:rsidR="00041DFA">
        <w:rPr>
          <w:noProof/>
        </w:rPr>
        <w:t>7</w:t>
      </w:r>
      <w:r w:rsidRPr="006E6062" w:rsidR="00E3475F">
        <w:fldChar w:fldCharType="end"/>
      </w:r>
      <w:r w:rsidRPr="006E6062" w:rsidR="00E3475F">
        <w:t>. CALIDAD INFORMES/REPORTES/CONCEPTOS</w:t>
      </w:r>
      <w:bookmarkEnd w:id="227"/>
      <w:bookmarkEnd w:id="228"/>
      <w:bookmarkEnd w:id="229"/>
      <w:bookmarkEnd w:id="230"/>
      <w:bookmarkEnd w:id="231"/>
    </w:p>
    <w:p w:rsidRPr="006E6062" w:rsidR="009E2338" w:rsidP="00EE0876" w:rsidRDefault="00EE0876" w14:paraId="1ED2B0DB" w14:textId="18937262">
      <w:pPr>
        <w:pStyle w:val="Descripcin"/>
        <w:ind w:hanging="284"/>
        <w:jc w:val="center"/>
      </w:pPr>
      <w:bookmarkStart w:name="_Toc209525755" w:id="232"/>
      <w:bookmarkStart w:name="_Toc209616813" w:id="233"/>
      <w:bookmarkStart w:name="_Toc210118394" w:id="234"/>
      <w:bookmarkStart w:name="_Toc210384269" w:id="235"/>
      <w:bookmarkStart w:name="_Toc216169912" w:id="236"/>
      <w:r w:rsidRPr="00EE0876">
        <w:rPr>
          <w:noProof/>
        </w:rPr>
        <w:drawing>
          <wp:inline distT="0" distB="0" distL="0" distR="0" wp14:anchorId="483B83B2" wp14:editId="647D9283">
            <wp:extent cx="6177242" cy="1947333"/>
            <wp:effectExtent l="0" t="0" r="0" b="0"/>
            <wp:docPr id="320142932" name="Imagen 1" descr="Gráfico, Gráfico en cascad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42932" name="Imagen 1" descr="Gráfico, Gráfico en cascada&#10;&#10;El contenido generado por IA puede ser incorrecto."/>
                    <pic:cNvPicPr/>
                  </pic:nvPicPr>
                  <pic:blipFill>
                    <a:blip r:embed="rId21"/>
                    <a:stretch>
                      <a:fillRect/>
                    </a:stretch>
                  </pic:blipFill>
                  <pic:spPr>
                    <a:xfrm>
                      <a:off x="0" y="0"/>
                      <a:ext cx="6226735" cy="1962935"/>
                    </a:xfrm>
                    <a:prstGeom prst="rect">
                      <a:avLst/>
                    </a:prstGeom>
                  </pic:spPr>
                </pic:pic>
              </a:graphicData>
            </a:graphic>
          </wp:inline>
        </w:drawing>
      </w:r>
      <w:r w:rsidRPr="00EE0876">
        <w:t xml:space="preserve"> </w:t>
      </w:r>
      <w:r w:rsidRPr="006E6062" w:rsidR="00E3475F">
        <w:t xml:space="preserve">Ilustración </w:t>
      </w:r>
      <w:r w:rsidRPr="006E6062" w:rsidR="00E3475F">
        <w:fldChar w:fldCharType="begin"/>
      </w:r>
      <w:r w:rsidRPr="006E6062" w:rsidR="00E3475F">
        <w:instrText>SEQ Ilustración \* ARABIC</w:instrText>
      </w:r>
      <w:r w:rsidRPr="006E6062" w:rsidR="00E3475F">
        <w:fldChar w:fldCharType="separate"/>
      </w:r>
      <w:r w:rsidR="00041DFA">
        <w:rPr>
          <w:noProof/>
        </w:rPr>
        <w:t>8</w:t>
      </w:r>
      <w:r w:rsidRPr="006E6062" w:rsidR="00E3475F">
        <w:fldChar w:fldCharType="end"/>
      </w:r>
      <w:r w:rsidRPr="006E6062" w:rsidR="00E3475F">
        <w:t>. OPORTUNIDAD INFORMES/REPORTES/CONCEPTOS</w:t>
      </w:r>
      <w:bookmarkEnd w:id="232"/>
      <w:bookmarkEnd w:id="233"/>
      <w:bookmarkEnd w:id="234"/>
      <w:bookmarkEnd w:id="235"/>
      <w:bookmarkEnd w:id="236"/>
    </w:p>
    <w:p w:rsidRPr="001056E6" w:rsidR="00E3475F" w:rsidP="00E3475F" w:rsidRDefault="005572E8" w14:paraId="38835893" w14:textId="06A40AE5">
      <w:pPr>
        <w:pStyle w:val="Descripcin"/>
        <w:ind w:left="-284"/>
        <w:jc w:val="center"/>
        <w:rPr>
          <w:lang w:val="en-US"/>
        </w:rPr>
      </w:pPr>
      <w:bookmarkStart w:name="_Toc209525756" w:id="237"/>
      <w:bookmarkStart w:name="_Toc209616814" w:id="238"/>
      <w:bookmarkStart w:name="_Toc210118395" w:id="239"/>
      <w:bookmarkStart w:name="_Toc210384270" w:id="240"/>
      <w:bookmarkStart w:name="_Toc216169913" w:id="241"/>
      <w:r w:rsidRPr="005572E8">
        <w:rPr>
          <w:noProof/>
        </w:rPr>
        <w:drawing>
          <wp:inline distT="0" distB="0" distL="0" distR="0" wp14:anchorId="70320DE9" wp14:editId="07201B0B">
            <wp:extent cx="6161324" cy="1811867"/>
            <wp:effectExtent l="0" t="0" r="0" b="0"/>
            <wp:docPr id="461995522" name="Imagen 1" descr="Gráfico, Gráfico en cascad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95522" name="Imagen 1" descr="Gráfico, Gráfico en cascada&#10;&#10;El contenido generado por IA puede ser incorrecto."/>
                    <pic:cNvPicPr/>
                  </pic:nvPicPr>
                  <pic:blipFill>
                    <a:blip r:embed="rId22"/>
                    <a:stretch>
                      <a:fillRect/>
                    </a:stretch>
                  </pic:blipFill>
                  <pic:spPr>
                    <a:xfrm>
                      <a:off x="0" y="0"/>
                      <a:ext cx="6165334" cy="1813046"/>
                    </a:xfrm>
                    <a:prstGeom prst="rect">
                      <a:avLst/>
                    </a:prstGeom>
                  </pic:spPr>
                </pic:pic>
              </a:graphicData>
            </a:graphic>
          </wp:inline>
        </w:drawing>
      </w:r>
      <w:r w:rsidRPr="005572E8">
        <w:t xml:space="preserve"> </w:t>
      </w:r>
      <w:r w:rsidRPr="006E6062" w:rsidR="00E3475F">
        <w:t xml:space="preserve">Ilustración </w:t>
      </w:r>
      <w:r w:rsidRPr="006E6062" w:rsidR="00E3475F">
        <w:fldChar w:fldCharType="begin"/>
      </w:r>
      <w:r w:rsidRPr="006E6062" w:rsidR="00E3475F">
        <w:instrText>SEQ Ilustración \* ARABIC</w:instrText>
      </w:r>
      <w:r w:rsidRPr="006E6062" w:rsidR="00E3475F">
        <w:fldChar w:fldCharType="separate"/>
      </w:r>
      <w:r w:rsidR="00041DFA">
        <w:rPr>
          <w:noProof/>
        </w:rPr>
        <w:t>9</w:t>
      </w:r>
      <w:r w:rsidRPr="006E6062" w:rsidR="00E3475F">
        <w:fldChar w:fldCharType="end"/>
      </w:r>
      <w:r w:rsidRPr="006E6062" w:rsidR="00E3475F">
        <w:t xml:space="preserve">. </w:t>
      </w:r>
      <w:r w:rsidRPr="001056E6" w:rsidR="00E3475F">
        <w:rPr>
          <w:lang w:val="en-US"/>
        </w:rPr>
        <w:t>RTO (Recovery Time Objective)</w:t>
      </w:r>
      <w:bookmarkEnd w:id="237"/>
      <w:bookmarkEnd w:id="238"/>
      <w:bookmarkEnd w:id="239"/>
      <w:bookmarkEnd w:id="240"/>
      <w:bookmarkEnd w:id="241"/>
    </w:p>
    <w:p w:rsidRPr="006E6062" w:rsidR="00E3475F" w:rsidP="00E3475F" w:rsidRDefault="005572E8" w14:paraId="2384EE18" w14:textId="16750FC5">
      <w:pPr>
        <w:pStyle w:val="Descripcin"/>
        <w:ind w:left="-284"/>
        <w:jc w:val="center"/>
      </w:pPr>
      <w:bookmarkStart w:name="_Toc209525757" w:id="242"/>
      <w:bookmarkStart w:name="_Toc209616815" w:id="243"/>
      <w:bookmarkStart w:name="_Toc210118396" w:id="244"/>
      <w:bookmarkStart w:name="_Toc210384271" w:id="245"/>
      <w:bookmarkStart w:name="_Toc216169914" w:id="246"/>
      <w:r w:rsidRPr="005572E8">
        <w:rPr>
          <w:noProof/>
          <w:lang w:val="en-US"/>
        </w:rPr>
        <w:drawing>
          <wp:inline distT="0" distB="0" distL="0" distR="0" wp14:anchorId="686A559F" wp14:editId="69763F11">
            <wp:extent cx="6170683" cy="2209800"/>
            <wp:effectExtent l="0" t="0" r="1905" b="0"/>
            <wp:docPr id="9489828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8285" name="Imagen 1" descr="Tabla&#10;&#10;El contenido generado por IA puede ser incorrecto."/>
                    <pic:cNvPicPr/>
                  </pic:nvPicPr>
                  <pic:blipFill>
                    <a:blip r:embed="rId23"/>
                    <a:stretch>
                      <a:fillRect/>
                    </a:stretch>
                  </pic:blipFill>
                  <pic:spPr>
                    <a:xfrm>
                      <a:off x="0" y="0"/>
                      <a:ext cx="6185252" cy="2215017"/>
                    </a:xfrm>
                    <a:prstGeom prst="rect">
                      <a:avLst/>
                    </a:prstGeom>
                  </pic:spPr>
                </pic:pic>
              </a:graphicData>
            </a:graphic>
          </wp:inline>
        </w:drawing>
      </w:r>
      <w:r w:rsidRPr="005572E8">
        <w:rPr>
          <w:lang w:val="en-US"/>
        </w:rPr>
        <w:t xml:space="preserve"> </w:t>
      </w:r>
      <w:r w:rsidRPr="001056E6" w:rsidR="00E3475F">
        <w:rPr>
          <w:lang w:val="en-US"/>
        </w:rPr>
        <w:t xml:space="preserve">Ilustración </w:t>
      </w:r>
      <w:r w:rsidRPr="006E6062" w:rsidR="00E3475F">
        <w:fldChar w:fldCharType="begin"/>
      </w:r>
      <w:r w:rsidRPr="001056E6" w:rsidR="00E3475F">
        <w:rPr>
          <w:lang w:val="en-US"/>
        </w:rPr>
        <w:instrText>SEQ Ilustración \* ARABIC</w:instrText>
      </w:r>
      <w:r w:rsidRPr="006E6062" w:rsidR="00E3475F">
        <w:fldChar w:fldCharType="separate"/>
      </w:r>
      <w:r w:rsidR="00041DFA">
        <w:rPr>
          <w:noProof/>
          <w:lang w:val="en-US"/>
        </w:rPr>
        <w:t>10</w:t>
      </w:r>
      <w:r w:rsidRPr="006E6062" w:rsidR="00E3475F">
        <w:fldChar w:fldCharType="end"/>
      </w:r>
      <w:r w:rsidRPr="001056E6" w:rsidR="00E3475F">
        <w:rPr>
          <w:lang w:val="en-US"/>
        </w:rPr>
        <w:t xml:space="preserve">. </w:t>
      </w:r>
      <w:r w:rsidRPr="006E6062" w:rsidR="00E3475F">
        <w:t>OPORTUNIDAD EN LAS ACTIVIDADES DE MANTENIMIENTO PREVENTIVO</w:t>
      </w:r>
      <w:bookmarkEnd w:id="242"/>
      <w:bookmarkEnd w:id="243"/>
      <w:bookmarkEnd w:id="244"/>
      <w:bookmarkEnd w:id="245"/>
      <w:bookmarkEnd w:id="246"/>
    </w:p>
    <w:p w:rsidRPr="006E6062" w:rsidR="00E3475F" w:rsidP="00200233" w:rsidRDefault="00E3475F" w14:paraId="3DAED1EE" w14:textId="350AC584">
      <w:pPr>
        <w:spacing w:after="0"/>
        <w:ind w:left="-284"/>
      </w:pPr>
    </w:p>
    <w:p w:rsidRPr="006E6062" w:rsidR="00E3475F" w:rsidP="005572E8" w:rsidRDefault="005572E8" w14:paraId="59E2DE33" w14:textId="7D5C1CE0">
      <w:pPr>
        <w:pStyle w:val="Descripcin"/>
        <w:ind w:hanging="284"/>
        <w:jc w:val="center"/>
        <w:sectPr w:rsidRPr="006E6062" w:rsidR="00E3475F" w:rsidSect="009E2704">
          <w:headerReference w:type="default" r:id="rId24"/>
          <w:footerReference w:type="default" r:id="rId25"/>
          <w:pgSz w:w="12240" w:h="15840" w:orient="portrait"/>
          <w:pgMar w:top="1417" w:right="1701" w:bottom="1417" w:left="1701" w:header="708" w:footer="708" w:gutter="0"/>
          <w:cols w:space="720"/>
        </w:sectPr>
      </w:pPr>
      <w:bookmarkStart w:name="_Toc209525758" w:id="247"/>
      <w:bookmarkStart w:name="_Toc209616816" w:id="248"/>
      <w:bookmarkStart w:name="_Toc210118397" w:id="249"/>
      <w:bookmarkStart w:name="_Toc210384272" w:id="250"/>
      <w:bookmarkStart w:name="_Toc216169915" w:id="251"/>
      <w:r w:rsidRPr="005572E8">
        <w:rPr>
          <w:noProof/>
        </w:rPr>
        <w:drawing>
          <wp:inline distT="0" distB="0" distL="0" distR="0" wp14:anchorId="303313C8" wp14:editId="04AB03EF">
            <wp:extent cx="6175690" cy="2396067"/>
            <wp:effectExtent l="0" t="0" r="0" b="4445"/>
            <wp:docPr id="191816993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69931" name="Imagen 1" descr="Tabla&#10;&#10;El contenido generado por IA puede ser incorrecto."/>
                    <pic:cNvPicPr/>
                  </pic:nvPicPr>
                  <pic:blipFill>
                    <a:blip r:embed="rId26"/>
                    <a:stretch>
                      <a:fillRect/>
                    </a:stretch>
                  </pic:blipFill>
                  <pic:spPr>
                    <a:xfrm>
                      <a:off x="0" y="0"/>
                      <a:ext cx="6206047" cy="2407845"/>
                    </a:xfrm>
                    <a:prstGeom prst="rect">
                      <a:avLst/>
                    </a:prstGeom>
                  </pic:spPr>
                </pic:pic>
              </a:graphicData>
            </a:graphic>
          </wp:inline>
        </w:drawing>
      </w:r>
      <w:r w:rsidRPr="005572E8">
        <w:t xml:space="preserve"> </w:t>
      </w:r>
      <w:r w:rsidRPr="006E6062" w:rsidR="00E3475F">
        <w:t xml:space="preserve">Ilustración </w:t>
      </w:r>
      <w:r w:rsidRPr="006E6062" w:rsidR="00E3475F">
        <w:fldChar w:fldCharType="begin"/>
      </w:r>
      <w:r w:rsidRPr="006E6062" w:rsidR="00E3475F">
        <w:instrText>SEQ Ilustración \* ARABIC</w:instrText>
      </w:r>
      <w:r w:rsidRPr="006E6062" w:rsidR="00E3475F">
        <w:fldChar w:fldCharType="separate"/>
      </w:r>
      <w:r w:rsidR="00041DFA">
        <w:rPr>
          <w:noProof/>
        </w:rPr>
        <w:t>11</w:t>
      </w:r>
      <w:r w:rsidRPr="006E6062" w:rsidR="00E3475F">
        <w:fldChar w:fldCharType="end"/>
      </w:r>
      <w:r w:rsidRPr="006E6062" w:rsidR="00E3475F">
        <w:t>. TIEMPO DE RESTAURACIÓN DE SERVICIOS EN EL DATA CENTER</w:t>
      </w:r>
      <w:bookmarkEnd w:id="247"/>
      <w:bookmarkEnd w:id="248"/>
      <w:bookmarkEnd w:id="249"/>
      <w:bookmarkEnd w:id="250"/>
      <w:bookmarkEnd w:id="251"/>
    </w:p>
    <w:p w:rsidRPr="006E6062" w:rsidR="006E3CAB" w:rsidP="00154641" w:rsidRDefault="7FC7BDF5" w14:paraId="574B7709" w14:textId="620363A1">
      <w:pPr>
        <w:pStyle w:val="Ttulo1"/>
        <w:numPr>
          <w:ilvl w:val="0"/>
          <w:numId w:val="5"/>
        </w:numPr>
        <w:rPr>
          <w:rFonts w:cs="Calibri"/>
          <w:lang w:val="es-CO"/>
        </w:rPr>
      </w:pPr>
      <w:bookmarkStart w:name="_Toc194682941" w:id="252"/>
      <w:bookmarkStart w:name="_Toc875296709" w:id="253"/>
      <w:bookmarkStart w:name="_Toc1205918493" w:id="254"/>
      <w:bookmarkStart w:name="_Toc1946521222" w:id="255"/>
      <w:bookmarkStart w:name="_Toc1737365084" w:id="256"/>
      <w:bookmarkStart w:name="_Toc216169844" w:id="257"/>
      <w:r w:rsidRPr="006E6062">
        <w:rPr>
          <w:rFonts w:cs="Calibri"/>
          <w:lang w:val="es-CO"/>
        </w:rPr>
        <w:t>INFORME DE BIENES Y SERVICIOS</w:t>
      </w:r>
      <w:bookmarkEnd w:id="252"/>
      <w:bookmarkEnd w:id="253"/>
      <w:bookmarkEnd w:id="254"/>
      <w:bookmarkEnd w:id="255"/>
      <w:bookmarkEnd w:id="256"/>
      <w:bookmarkEnd w:id="257"/>
    </w:p>
    <w:p w:rsidRPr="006E6062" w:rsidR="006E3CAB" w:rsidP="00154641" w:rsidRDefault="7FC7BDF5" w14:paraId="039BB0E4" w14:textId="73621E8A">
      <w:pPr>
        <w:pStyle w:val="Ttulo2"/>
        <w:numPr>
          <w:ilvl w:val="1"/>
          <w:numId w:val="5"/>
        </w:numPr>
      </w:pPr>
      <w:bookmarkStart w:name="_Toc169767367" w:id="258"/>
      <w:bookmarkStart w:name="_Toc194682942" w:id="259"/>
      <w:bookmarkStart w:name="_Toc1728915838" w:id="260"/>
      <w:bookmarkStart w:name="_Toc1942179837" w:id="261"/>
      <w:bookmarkStart w:name="_Toc1294394267" w:id="262"/>
      <w:bookmarkStart w:name="_Toc1196570904" w:id="263"/>
      <w:bookmarkStart w:name="_Toc216169845" w:id="264"/>
      <w:r w:rsidRPr="006E6062">
        <w:t>GESTIÓN DE INVENTARIO</w:t>
      </w:r>
      <w:bookmarkEnd w:id="258"/>
      <w:bookmarkEnd w:id="259"/>
      <w:bookmarkEnd w:id="260"/>
      <w:bookmarkEnd w:id="261"/>
      <w:bookmarkEnd w:id="262"/>
      <w:bookmarkEnd w:id="263"/>
      <w:bookmarkEnd w:id="264"/>
    </w:p>
    <w:p w:rsidRPr="006E6062" w:rsidR="006265EA" w:rsidP="006E3CAB" w:rsidRDefault="006265EA" w14:paraId="401903B7" w14:textId="77777777">
      <w:pPr>
        <w:jc w:val="both"/>
      </w:pPr>
    </w:p>
    <w:p w:rsidRPr="006E6062" w:rsidR="008105DF" w:rsidP="006D5D30" w:rsidRDefault="00675835" w14:paraId="5D7A30CC" w14:textId="7551A99F">
      <w:pPr>
        <w:jc w:val="both"/>
      </w:pPr>
      <w:r w:rsidRPr="006E6062">
        <w:t>Se relaciona el inventario del sistema de videovigilancia de Bogotá, durante el desarrollo del contrato</w:t>
      </w:r>
      <w:r w:rsidRPr="006E6062" w:rsidR="00B64336">
        <w:t xml:space="preserve">, donde registran los componentes de cada punto de </w:t>
      </w:r>
      <w:r w:rsidRPr="006E6062" w:rsidR="00492AFF">
        <w:t>videovigilancia.</w:t>
      </w:r>
    </w:p>
    <w:p w:rsidRPr="006E6062" w:rsidR="00492AFF" w:rsidP="006D5D30" w:rsidRDefault="00492AFF" w14:paraId="3209A0C7" w14:textId="65E66EDE">
      <w:pPr>
        <w:jc w:val="both"/>
      </w:pPr>
      <w:r w:rsidRPr="006E6062">
        <w:t xml:space="preserve">Se relaciona en la ruta </w:t>
      </w:r>
      <w:r w:rsidRPr="006E6062" w:rsidR="00095F53">
        <w:t>01NOV - 30NOV</w:t>
      </w:r>
      <w:r w:rsidRPr="006E6062" w:rsidR="00BD597B">
        <w:t xml:space="preserve"> </w:t>
      </w:r>
      <w:r w:rsidRPr="006E6062" w:rsidR="000F76ED">
        <w:t>\</w:t>
      </w:r>
      <w:r w:rsidRPr="006E6062" w:rsidR="00A46FBD">
        <w:t xml:space="preserve">01 </w:t>
      </w:r>
      <w:r w:rsidRPr="006E6062" w:rsidR="000F76ED">
        <w:t>OBLIGACIONES GENERALES\</w:t>
      </w:r>
      <w:r w:rsidRPr="006E6062" w:rsidR="0032184D">
        <w:t>OBLIGACIÓN</w:t>
      </w:r>
      <w:r w:rsidRPr="006E6062" w:rsidR="000F76ED">
        <w:t xml:space="preserve"> 2,5,6,9,13\ANEXO BIENES Y SERVICIOS\</w:t>
      </w:r>
      <w:r w:rsidRPr="006E6062" w:rsidR="00C30A1F">
        <w:t>INVENTARIO.xlsx</w:t>
      </w:r>
    </w:p>
    <w:p w:rsidRPr="006E6062" w:rsidR="006E3CAB" w:rsidP="00154641" w:rsidRDefault="7FC7BDF5" w14:paraId="563ED4E1" w14:textId="1D290DFB">
      <w:pPr>
        <w:pStyle w:val="Ttulo2"/>
        <w:numPr>
          <w:ilvl w:val="1"/>
          <w:numId w:val="5"/>
        </w:numPr>
      </w:pPr>
      <w:bookmarkStart w:name="_Toc169767368" w:id="265"/>
      <w:bookmarkStart w:name="_Toc194682943" w:id="266"/>
      <w:bookmarkStart w:name="_Toc876695261" w:id="267"/>
      <w:bookmarkStart w:name="_Toc2118435627" w:id="268"/>
      <w:bookmarkStart w:name="_Toc199545243" w:id="269"/>
      <w:bookmarkStart w:name="_Toc614527665" w:id="270"/>
      <w:bookmarkStart w:name="_Toc216169846" w:id="271"/>
      <w:r w:rsidRPr="006E6062">
        <w:t xml:space="preserve">ENTRADAS </w:t>
      </w:r>
      <w:r w:rsidRPr="006E6062" w:rsidR="2FD36693">
        <w:t>ALMACÉN</w:t>
      </w:r>
      <w:r w:rsidRPr="006E6062">
        <w:t xml:space="preserve"> SDSCJ</w:t>
      </w:r>
      <w:bookmarkEnd w:id="265"/>
      <w:bookmarkEnd w:id="266"/>
      <w:bookmarkEnd w:id="267"/>
      <w:bookmarkEnd w:id="268"/>
      <w:bookmarkEnd w:id="269"/>
      <w:bookmarkEnd w:id="270"/>
      <w:bookmarkEnd w:id="271"/>
    </w:p>
    <w:p w:rsidRPr="006E6062" w:rsidR="00A51DC6" w:rsidP="001774CC" w:rsidRDefault="00A51DC6" w14:paraId="1303055E" w14:textId="77777777">
      <w:pPr>
        <w:jc w:val="both"/>
      </w:pPr>
    </w:p>
    <w:p w:rsidRPr="006E6062" w:rsidR="00B56CEB" w:rsidP="007D3429" w:rsidRDefault="008C12F8" w14:paraId="5AEA17BB" w14:textId="46AA63E7">
      <w:pPr>
        <w:jc w:val="both"/>
      </w:pPr>
      <w:r w:rsidRPr="006E6062">
        <w:t xml:space="preserve">Se realiza la radicación </w:t>
      </w:r>
      <w:r w:rsidRPr="00FB052D" w:rsidR="00FB052D">
        <w:t>GSC-7696-2025 INGRESOS ELEMENTOS ALMACÉN NOVIEMBRE 2025</w:t>
      </w:r>
      <w:r w:rsidR="00FB052D">
        <w:t xml:space="preserve"> </w:t>
      </w:r>
      <w:r w:rsidRPr="006E6062" w:rsidR="00E71939">
        <w:t xml:space="preserve">el </w:t>
      </w:r>
      <w:r w:rsidRPr="006E6062" w:rsidR="00425A05">
        <w:t>0</w:t>
      </w:r>
      <w:r w:rsidR="00FB052D">
        <w:t>6</w:t>
      </w:r>
      <w:r w:rsidRPr="006E6062" w:rsidR="00E71939">
        <w:t xml:space="preserve"> de </w:t>
      </w:r>
      <w:r w:rsidRPr="006E6062" w:rsidR="00425A05">
        <w:t>dic</w:t>
      </w:r>
      <w:r w:rsidRPr="006E6062" w:rsidR="00E71939">
        <w:t>iembre del 2025</w:t>
      </w:r>
      <w:r w:rsidRPr="006E6062" w:rsidR="00B56CEB">
        <w:t xml:space="preserve"> </w:t>
      </w:r>
      <w:r w:rsidRPr="006E6062" w:rsidR="00CF0BA3">
        <w:t>para el trámite de ingreso al almacén de los siguientes ítems</w:t>
      </w:r>
      <w:r w:rsidRPr="006E6062" w:rsidR="00B56CEB">
        <w:t>.</w:t>
      </w:r>
      <w:r w:rsidR="000801FD">
        <w:t xml:space="preserve"> Aprobado con el comunicado </w:t>
      </w:r>
      <w:r w:rsidRPr="000801FD" w:rsidR="000801FD">
        <w:t>VVG-CCS-SDSCJ-153 Respuesta comunicado GSC-7696-2025. Elementos para ingreso a almacén SDSCJ –noviembre de 2025</w:t>
      </w:r>
      <w:r w:rsidR="000801FD">
        <w:t xml:space="preserve"> del 6 de diciembre. </w:t>
      </w:r>
    </w:p>
    <w:tbl>
      <w:tblPr>
        <w:tblStyle w:val="Tabladelista4-nfasis1"/>
        <w:tblW w:w="0" w:type="auto"/>
        <w:tblLayout w:type="fixed"/>
        <w:tblLook w:val="04A0" w:firstRow="1" w:lastRow="0" w:firstColumn="1" w:lastColumn="0" w:noHBand="0" w:noVBand="1"/>
      </w:tblPr>
      <w:tblGrid>
        <w:gridCol w:w="7366"/>
        <w:gridCol w:w="1462"/>
      </w:tblGrid>
      <w:tr w:rsidRPr="006E6062" w:rsidR="008D6CDA" w:rsidTr="008D6CDA" w14:paraId="4BD80F82" w14:textId="77777777">
        <w:trPr>
          <w:cnfStyle w:val="100000000000" w:firstRow="1" w:lastRow="0" w:firstColumn="0" w:lastColumn="0" w:oddVBand="0" w:evenVBand="0" w:oddHBand="0" w:evenHBand="0" w:firstRowFirstColumn="0" w:firstRowLastColumn="0" w:lastRowFirstColumn="0" w:lastRowLastColumn="0"/>
          <w:trHeight w:val="283"/>
          <w:tblHeader/>
        </w:trPr>
        <w:tc>
          <w:tcPr>
            <w:cnfStyle w:val="001000000000" w:firstRow="0" w:lastRow="0" w:firstColumn="1" w:lastColumn="0" w:oddVBand="0" w:evenVBand="0" w:oddHBand="0" w:evenHBand="0" w:firstRowFirstColumn="0" w:firstRowLastColumn="0" w:lastRowFirstColumn="0" w:lastRowLastColumn="0"/>
            <w:tcW w:w="7366" w:type="dxa"/>
            <w:noWrap/>
            <w:vAlign w:val="center"/>
            <w:hideMark/>
          </w:tcPr>
          <w:p w:rsidRPr="006E6062" w:rsidR="008D6CDA" w:rsidRDefault="008D6CDA" w14:paraId="7390E234" w14:textId="77777777">
            <w:pPr>
              <w:jc w:val="center"/>
              <w:rPr>
                <w:sz w:val="18"/>
                <w:szCs w:val="18"/>
              </w:rPr>
            </w:pPr>
            <w:r w:rsidRPr="006E6062">
              <w:rPr>
                <w:sz w:val="18"/>
                <w:szCs w:val="18"/>
              </w:rPr>
              <w:t>ÍTEM DE BOLSA</w:t>
            </w:r>
          </w:p>
        </w:tc>
        <w:tc>
          <w:tcPr>
            <w:tcW w:w="1462" w:type="dxa"/>
            <w:noWrap/>
            <w:vAlign w:val="center"/>
            <w:hideMark/>
          </w:tcPr>
          <w:p w:rsidRPr="006E6062" w:rsidR="008D6CDA" w:rsidRDefault="008D6CDA" w14:paraId="1842E71E" w14:textId="77777777">
            <w:pPr>
              <w:jc w:val="center"/>
              <w:cnfStyle w:val="100000000000" w:firstRow="1" w:lastRow="0" w:firstColumn="0" w:lastColumn="0" w:oddVBand="0" w:evenVBand="0" w:oddHBand="0" w:evenHBand="0" w:firstRowFirstColumn="0" w:firstRowLastColumn="0" w:lastRowFirstColumn="0" w:lastRowLastColumn="0"/>
              <w:rPr>
                <w:sz w:val="18"/>
                <w:szCs w:val="18"/>
              </w:rPr>
            </w:pPr>
            <w:r w:rsidRPr="006E6062">
              <w:rPr>
                <w:sz w:val="18"/>
                <w:szCs w:val="18"/>
              </w:rPr>
              <w:t>CANTIDAD</w:t>
            </w:r>
          </w:p>
        </w:tc>
      </w:tr>
      <w:tr w:rsidRPr="006E6062" w:rsidR="008D6CDA" w:rsidTr="008D6CDA" w14:paraId="15F3B194"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7366" w:type="dxa"/>
            <w:noWrap/>
            <w:hideMark/>
          </w:tcPr>
          <w:p w:rsidRPr="006E6062" w:rsidR="008D6CDA" w:rsidRDefault="008D6CDA" w14:paraId="3AD7BE53" w14:textId="77777777">
            <w:pPr>
              <w:rPr>
                <w:color w:val="000000"/>
                <w:sz w:val="18"/>
                <w:szCs w:val="18"/>
              </w:rPr>
            </w:pPr>
            <w:r w:rsidRPr="006E6062">
              <w:rPr>
                <w:color w:val="000000"/>
                <w:sz w:val="18"/>
                <w:szCs w:val="18"/>
              </w:rPr>
              <w:t>ACOPLE</w:t>
            </w:r>
          </w:p>
        </w:tc>
        <w:tc>
          <w:tcPr>
            <w:tcW w:w="1462" w:type="dxa"/>
            <w:noWrap/>
            <w:hideMark/>
          </w:tcPr>
          <w:p w:rsidRPr="006E6062" w:rsidR="008D6CDA" w:rsidRDefault="008D6CDA" w14:paraId="01AD56AA" w14:textId="77777777">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sidRPr="006E6062">
              <w:rPr>
                <w:color w:val="000000"/>
                <w:sz w:val="18"/>
                <w:szCs w:val="18"/>
              </w:rPr>
              <w:t>21</w:t>
            </w:r>
          </w:p>
        </w:tc>
      </w:tr>
      <w:tr w:rsidRPr="006E6062" w:rsidR="008D6CDA" w:rsidTr="008D6CDA" w14:paraId="5FBB843F" w14:textId="77777777">
        <w:trPr>
          <w:trHeight w:val="283"/>
        </w:trPr>
        <w:tc>
          <w:tcPr>
            <w:cnfStyle w:val="001000000000" w:firstRow="0" w:lastRow="0" w:firstColumn="1" w:lastColumn="0" w:oddVBand="0" w:evenVBand="0" w:oddHBand="0" w:evenHBand="0" w:firstRowFirstColumn="0" w:firstRowLastColumn="0" w:lastRowFirstColumn="0" w:lastRowLastColumn="0"/>
            <w:tcW w:w="7366" w:type="dxa"/>
            <w:noWrap/>
            <w:hideMark/>
          </w:tcPr>
          <w:p w:rsidRPr="006E6062" w:rsidR="008D6CDA" w:rsidRDefault="008D6CDA" w14:paraId="40F034AF" w14:textId="074AA6C9">
            <w:pPr>
              <w:rPr>
                <w:color w:val="000000"/>
                <w:sz w:val="18"/>
                <w:szCs w:val="18"/>
              </w:rPr>
            </w:pPr>
            <w:r w:rsidRPr="006E6062">
              <w:rPr>
                <w:color w:val="000000"/>
                <w:sz w:val="18"/>
                <w:szCs w:val="18"/>
              </w:rPr>
              <w:t xml:space="preserve">ACTIVIDADES DE MANTENIMIENTO EN ACOMETIDAS </w:t>
            </w:r>
            <w:r w:rsidRPr="006E6062" w:rsidR="00AC5E12">
              <w:rPr>
                <w:color w:val="000000"/>
                <w:sz w:val="18"/>
                <w:szCs w:val="18"/>
              </w:rPr>
              <w:t>ELÉCTRICAS</w:t>
            </w:r>
            <w:r w:rsidRPr="006E6062">
              <w:rPr>
                <w:color w:val="000000"/>
                <w:sz w:val="18"/>
                <w:szCs w:val="18"/>
              </w:rPr>
              <w:t xml:space="preserve"> EN PUNTO DE VIDEO VIGILANCIA CIUDADANA</w:t>
            </w:r>
          </w:p>
        </w:tc>
        <w:tc>
          <w:tcPr>
            <w:tcW w:w="1462" w:type="dxa"/>
            <w:noWrap/>
            <w:hideMark/>
          </w:tcPr>
          <w:p w:rsidRPr="006E6062" w:rsidR="008D6CDA" w:rsidRDefault="008D6CDA" w14:paraId="5A220712" w14:textId="77777777">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6E6062">
              <w:rPr>
                <w:color w:val="000000"/>
                <w:sz w:val="18"/>
                <w:szCs w:val="18"/>
              </w:rPr>
              <w:t>11</w:t>
            </w:r>
          </w:p>
        </w:tc>
      </w:tr>
      <w:tr w:rsidRPr="006E6062" w:rsidR="008D6CDA" w:rsidTr="008D6CDA" w14:paraId="102D31E2"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7366" w:type="dxa"/>
            <w:noWrap/>
            <w:hideMark/>
          </w:tcPr>
          <w:p w:rsidRPr="006E6062" w:rsidR="008D6CDA" w:rsidRDefault="008D6CDA" w14:paraId="37CD5B0D" w14:textId="02EDD1DE">
            <w:pPr>
              <w:rPr>
                <w:color w:val="000000"/>
                <w:sz w:val="18"/>
                <w:szCs w:val="18"/>
              </w:rPr>
            </w:pPr>
            <w:r w:rsidRPr="006E6062">
              <w:rPr>
                <w:color w:val="000000"/>
                <w:sz w:val="18"/>
                <w:szCs w:val="18"/>
              </w:rPr>
              <w:t xml:space="preserve">ACTIVIDADES DE MANTENIMIENTO EN ACOMETIDAS </w:t>
            </w:r>
            <w:r w:rsidRPr="006E6062" w:rsidR="00AC5E12">
              <w:rPr>
                <w:color w:val="000000"/>
                <w:sz w:val="18"/>
                <w:szCs w:val="18"/>
              </w:rPr>
              <w:t>ELÉCTRICAS</w:t>
            </w:r>
            <w:r w:rsidRPr="006E6062">
              <w:rPr>
                <w:color w:val="000000"/>
                <w:sz w:val="18"/>
                <w:szCs w:val="18"/>
              </w:rPr>
              <w:t xml:space="preserve"> EN PUNTO DE VIDEO VIGILANCIA CIUDADANA SIN COSTO</w:t>
            </w:r>
          </w:p>
        </w:tc>
        <w:tc>
          <w:tcPr>
            <w:tcW w:w="1462" w:type="dxa"/>
            <w:noWrap/>
            <w:hideMark/>
          </w:tcPr>
          <w:p w:rsidRPr="006E6062" w:rsidR="008D6CDA" w:rsidRDefault="008D6CDA" w14:paraId="5C2AC65B" w14:textId="77777777">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sidRPr="006E6062">
              <w:rPr>
                <w:color w:val="000000"/>
                <w:sz w:val="18"/>
                <w:szCs w:val="18"/>
              </w:rPr>
              <w:t>5</w:t>
            </w:r>
          </w:p>
        </w:tc>
      </w:tr>
      <w:tr w:rsidRPr="006E6062" w:rsidR="008D6CDA" w:rsidTr="008D6CDA" w14:paraId="46DFAE01" w14:textId="77777777">
        <w:trPr>
          <w:trHeight w:val="283"/>
        </w:trPr>
        <w:tc>
          <w:tcPr>
            <w:cnfStyle w:val="001000000000" w:firstRow="0" w:lastRow="0" w:firstColumn="1" w:lastColumn="0" w:oddVBand="0" w:evenVBand="0" w:oddHBand="0" w:evenHBand="0" w:firstRowFirstColumn="0" w:firstRowLastColumn="0" w:lastRowFirstColumn="0" w:lastRowLastColumn="0"/>
            <w:tcW w:w="7366" w:type="dxa"/>
            <w:noWrap/>
            <w:hideMark/>
          </w:tcPr>
          <w:p w:rsidRPr="006E6062" w:rsidR="008D6CDA" w:rsidRDefault="008D6CDA" w14:paraId="30DF5C2E" w14:textId="6BC4D97D">
            <w:pPr>
              <w:rPr>
                <w:color w:val="000000"/>
                <w:sz w:val="18"/>
                <w:szCs w:val="18"/>
              </w:rPr>
            </w:pPr>
            <w:r w:rsidRPr="006E6062">
              <w:rPr>
                <w:color w:val="000000"/>
                <w:sz w:val="18"/>
                <w:szCs w:val="18"/>
              </w:rPr>
              <w:t>BATERÍA 12 V - 7 -  7.5 AMP</w:t>
            </w:r>
          </w:p>
        </w:tc>
        <w:tc>
          <w:tcPr>
            <w:tcW w:w="1462" w:type="dxa"/>
            <w:noWrap/>
            <w:hideMark/>
          </w:tcPr>
          <w:p w:rsidRPr="006E6062" w:rsidR="008D6CDA" w:rsidRDefault="008D6CDA" w14:paraId="03E02994" w14:textId="77777777">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6E6062">
              <w:rPr>
                <w:color w:val="000000"/>
                <w:sz w:val="18"/>
                <w:szCs w:val="18"/>
              </w:rPr>
              <w:t>3</w:t>
            </w:r>
          </w:p>
        </w:tc>
      </w:tr>
      <w:tr w:rsidRPr="006E6062" w:rsidR="008D6CDA" w:rsidTr="008D6CDA" w14:paraId="667CFE14"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7366" w:type="dxa"/>
            <w:noWrap/>
            <w:hideMark/>
          </w:tcPr>
          <w:p w:rsidRPr="006E6062" w:rsidR="008D6CDA" w:rsidRDefault="008D6CDA" w14:paraId="0E2325B9" w14:textId="6C69F507">
            <w:pPr>
              <w:rPr>
                <w:color w:val="000000"/>
                <w:sz w:val="18"/>
                <w:szCs w:val="18"/>
              </w:rPr>
            </w:pPr>
            <w:r w:rsidRPr="006E6062">
              <w:rPr>
                <w:color w:val="000000"/>
                <w:sz w:val="18"/>
                <w:szCs w:val="18"/>
              </w:rPr>
              <w:t xml:space="preserve">CABLE AWG 2X8+8 COBRE </w:t>
            </w:r>
            <w:r w:rsidRPr="006E6062" w:rsidR="007C0FF2">
              <w:rPr>
                <w:color w:val="000000"/>
                <w:sz w:val="18"/>
                <w:szCs w:val="18"/>
              </w:rPr>
              <w:t>CONCÉNTRICO</w:t>
            </w:r>
            <w:r w:rsidRPr="006E6062">
              <w:rPr>
                <w:color w:val="000000"/>
                <w:sz w:val="18"/>
                <w:szCs w:val="18"/>
              </w:rPr>
              <w:t xml:space="preserve"> SEGÚN NORMAS DEL OPERADOR DE RED</w:t>
            </w:r>
          </w:p>
        </w:tc>
        <w:tc>
          <w:tcPr>
            <w:tcW w:w="1462" w:type="dxa"/>
            <w:noWrap/>
            <w:hideMark/>
          </w:tcPr>
          <w:p w:rsidRPr="006E6062" w:rsidR="008D6CDA" w:rsidRDefault="008D6CDA" w14:paraId="756AD703" w14:textId="77777777">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sidRPr="006E6062">
              <w:rPr>
                <w:color w:val="000000"/>
                <w:sz w:val="18"/>
                <w:szCs w:val="18"/>
              </w:rPr>
              <w:t>332</w:t>
            </w:r>
          </w:p>
        </w:tc>
      </w:tr>
      <w:tr w:rsidRPr="006E6062" w:rsidR="008D6CDA" w:rsidTr="008D6CDA" w14:paraId="53B5E7F5" w14:textId="77777777">
        <w:trPr>
          <w:trHeight w:val="283"/>
        </w:trPr>
        <w:tc>
          <w:tcPr>
            <w:cnfStyle w:val="001000000000" w:firstRow="0" w:lastRow="0" w:firstColumn="1" w:lastColumn="0" w:oddVBand="0" w:evenVBand="0" w:oddHBand="0" w:evenHBand="0" w:firstRowFirstColumn="0" w:firstRowLastColumn="0" w:lastRowFirstColumn="0" w:lastRowLastColumn="0"/>
            <w:tcW w:w="7366" w:type="dxa"/>
            <w:noWrap/>
            <w:hideMark/>
          </w:tcPr>
          <w:p w:rsidRPr="006E6062" w:rsidR="008D6CDA" w:rsidRDefault="008D6CDA" w14:paraId="642C45D7" w14:textId="0D33CF0F">
            <w:pPr>
              <w:rPr>
                <w:color w:val="000000"/>
                <w:sz w:val="18"/>
                <w:szCs w:val="18"/>
              </w:rPr>
            </w:pPr>
            <w:r w:rsidRPr="006E6062">
              <w:rPr>
                <w:color w:val="000000"/>
                <w:sz w:val="18"/>
                <w:szCs w:val="18"/>
              </w:rPr>
              <w:t>CÁMARA PTZ TIPO DOMO EXTERIOR</w:t>
            </w:r>
          </w:p>
        </w:tc>
        <w:tc>
          <w:tcPr>
            <w:tcW w:w="1462" w:type="dxa"/>
            <w:noWrap/>
            <w:hideMark/>
          </w:tcPr>
          <w:p w:rsidRPr="006E6062" w:rsidR="008D6CDA" w:rsidRDefault="008D6CDA" w14:paraId="11803D9F" w14:textId="77777777">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6E6062">
              <w:rPr>
                <w:color w:val="000000"/>
                <w:sz w:val="18"/>
                <w:szCs w:val="18"/>
              </w:rPr>
              <w:t>30</w:t>
            </w:r>
          </w:p>
        </w:tc>
      </w:tr>
      <w:tr w:rsidRPr="006E6062" w:rsidR="008D6CDA" w:rsidTr="008D6CDA" w14:paraId="299C9912"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7366" w:type="dxa"/>
            <w:noWrap/>
            <w:hideMark/>
          </w:tcPr>
          <w:p w:rsidRPr="006E6062" w:rsidR="008D6CDA" w:rsidRDefault="008D6CDA" w14:paraId="04908297" w14:textId="77777777">
            <w:pPr>
              <w:rPr>
                <w:color w:val="000000"/>
                <w:sz w:val="18"/>
                <w:szCs w:val="18"/>
              </w:rPr>
            </w:pPr>
            <w:r w:rsidRPr="006E6062">
              <w:rPr>
                <w:color w:val="000000"/>
                <w:sz w:val="18"/>
                <w:szCs w:val="18"/>
              </w:rPr>
              <w:t>CONECTOR ELÉCTRICO PERFORANTE</w:t>
            </w:r>
          </w:p>
        </w:tc>
        <w:tc>
          <w:tcPr>
            <w:tcW w:w="1462" w:type="dxa"/>
            <w:noWrap/>
            <w:hideMark/>
          </w:tcPr>
          <w:p w:rsidRPr="006E6062" w:rsidR="008D6CDA" w:rsidRDefault="008D6CDA" w14:paraId="36EE9381" w14:textId="77777777">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sidRPr="006E6062">
              <w:rPr>
                <w:color w:val="000000"/>
                <w:sz w:val="18"/>
                <w:szCs w:val="18"/>
              </w:rPr>
              <w:t>28</w:t>
            </w:r>
          </w:p>
        </w:tc>
      </w:tr>
      <w:tr w:rsidRPr="006E6062" w:rsidR="008D6CDA" w:rsidTr="008D6CDA" w14:paraId="3E23295A" w14:textId="77777777">
        <w:trPr>
          <w:trHeight w:val="283"/>
        </w:trPr>
        <w:tc>
          <w:tcPr>
            <w:cnfStyle w:val="001000000000" w:firstRow="0" w:lastRow="0" w:firstColumn="1" w:lastColumn="0" w:oddVBand="0" w:evenVBand="0" w:oddHBand="0" w:evenHBand="0" w:firstRowFirstColumn="0" w:firstRowLastColumn="0" w:lastRowFirstColumn="0" w:lastRowLastColumn="0"/>
            <w:tcW w:w="7366" w:type="dxa"/>
            <w:noWrap/>
            <w:hideMark/>
          </w:tcPr>
          <w:p w:rsidRPr="006E6062" w:rsidR="008D6CDA" w:rsidRDefault="008D6CDA" w14:paraId="77A90966" w14:textId="77777777">
            <w:pPr>
              <w:rPr>
                <w:color w:val="000000"/>
                <w:sz w:val="18"/>
                <w:szCs w:val="18"/>
              </w:rPr>
            </w:pPr>
            <w:r w:rsidRPr="006E6062">
              <w:rPr>
                <w:color w:val="000000"/>
                <w:sz w:val="18"/>
                <w:szCs w:val="18"/>
              </w:rPr>
              <w:t>DISCO DURO 1TB 3.5¨</w:t>
            </w:r>
          </w:p>
        </w:tc>
        <w:tc>
          <w:tcPr>
            <w:tcW w:w="1462" w:type="dxa"/>
            <w:noWrap/>
            <w:hideMark/>
          </w:tcPr>
          <w:p w:rsidRPr="006E6062" w:rsidR="008D6CDA" w:rsidRDefault="008D6CDA" w14:paraId="2ADA814C" w14:textId="77777777">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6E6062">
              <w:rPr>
                <w:color w:val="000000"/>
                <w:sz w:val="18"/>
                <w:szCs w:val="18"/>
              </w:rPr>
              <w:t>1</w:t>
            </w:r>
          </w:p>
        </w:tc>
      </w:tr>
      <w:tr w:rsidRPr="006E6062" w:rsidR="008D6CDA" w:rsidTr="008D6CDA" w14:paraId="52D137C8"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7366" w:type="dxa"/>
            <w:noWrap/>
            <w:hideMark/>
          </w:tcPr>
          <w:p w:rsidRPr="006E6062" w:rsidR="008D6CDA" w:rsidRDefault="008D6CDA" w14:paraId="65F63397" w14:textId="77777777">
            <w:pPr>
              <w:rPr>
                <w:color w:val="000000"/>
                <w:sz w:val="18"/>
                <w:szCs w:val="18"/>
              </w:rPr>
            </w:pPr>
            <w:r w:rsidRPr="006E6062">
              <w:rPr>
                <w:color w:val="000000"/>
                <w:sz w:val="18"/>
                <w:szCs w:val="18"/>
              </w:rPr>
              <w:t>DVR PENTAHIBRIDO DE 4 CANALES</w:t>
            </w:r>
          </w:p>
        </w:tc>
        <w:tc>
          <w:tcPr>
            <w:tcW w:w="1462" w:type="dxa"/>
            <w:noWrap/>
            <w:hideMark/>
          </w:tcPr>
          <w:p w:rsidRPr="006E6062" w:rsidR="008D6CDA" w:rsidRDefault="008D6CDA" w14:paraId="31261627" w14:textId="77777777">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sidRPr="006E6062">
              <w:rPr>
                <w:color w:val="000000"/>
                <w:sz w:val="18"/>
                <w:szCs w:val="18"/>
              </w:rPr>
              <w:t>1</w:t>
            </w:r>
          </w:p>
        </w:tc>
      </w:tr>
      <w:tr w:rsidRPr="006E6062" w:rsidR="008D6CDA" w:rsidTr="008D6CDA" w14:paraId="5484BCCB" w14:textId="77777777">
        <w:trPr>
          <w:trHeight w:val="283"/>
        </w:trPr>
        <w:tc>
          <w:tcPr>
            <w:cnfStyle w:val="001000000000" w:firstRow="0" w:lastRow="0" w:firstColumn="1" w:lastColumn="0" w:oddVBand="0" w:evenVBand="0" w:oddHBand="0" w:evenHBand="0" w:firstRowFirstColumn="0" w:firstRowLastColumn="0" w:lastRowFirstColumn="0" w:lastRowLastColumn="0"/>
            <w:tcW w:w="7366" w:type="dxa"/>
            <w:noWrap/>
            <w:hideMark/>
          </w:tcPr>
          <w:p w:rsidRPr="006E6062" w:rsidR="008D6CDA" w:rsidRDefault="008D6CDA" w14:paraId="3F55DB6F" w14:textId="77777777">
            <w:pPr>
              <w:rPr>
                <w:color w:val="000000"/>
                <w:sz w:val="18"/>
                <w:szCs w:val="18"/>
              </w:rPr>
            </w:pPr>
            <w:r w:rsidRPr="006E6062">
              <w:rPr>
                <w:color w:val="000000"/>
                <w:sz w:val="18"/>
                <w:szCs w:val="18"/>
              </w:rPr>
              <w:t>Empalme Deriv Gel GHFC-2(2-2/0) +Conector</w:t>
            </w:r>
          </w:p>
        </w:tc>
        <w:tc>
          <w:tcPr>
            <w:tcW w:w="1462" w:type="dxa"/>
            <w:noWrap/>
            <w:hideMark/>
          </w:tcPr>
          <w:p w:rsidRPr="006E6062" w:rsidR="008D6CDA" w:rsidRDefault="008D6CDA" w14:paraId="5BCFFAC1" w14:textId="77777777">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6E6062">
              <w:rPr>
                <w:color w:val="000000"/>
                <w:sz w:val="18"/>
                <w:szCs w:val="18"/>
              </w:rPr>
              <w:t>4</w:t>
            </w:r>
          </w:p>
        </w:tc>
      </w:tr>
      <w:tr w:rsidRPr="006E6062" w:rsidR="008D6CDA" w:rsidTr="008D6CDA" w14:paraId="2647F484"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7366" w:type="dxa"/>
            <w:noWrap/>
            <w:hideMark/>
          </w:tcPr>
          <w:p w:rsidRPr="006E6062" w:rsidR="008D6CDA" w:rsidRDefault="008D6CDA" w14:paraId="034BA705" w14:textId="77777777">
            <w:pPr>
              <w:rPr>
                <w:color w:val="000000"/>
                <w:sz w:val="18"/>
                <w:szCs w:val="18"/>
              </w:rPr>
            </w:pPr>
            <w:r w:rsidRPr="006E6062">
              <w:rPr>
                <w:color w:val="000000"/>
                <w:sz w:val="18"/>
                <w:szCs w:val="18"/>
              </w:rPr>
              <w:t>EXTENSOR ETHERNET DE LARGO ALCANCE DE 1 PUERTO 10/100TX SOBRE UTP</w:t>
            </w:r>
          </w:p>
        </w:tc>
        <w:tc>
          <w:tcPr>
            <w:tcW w:w="1462" w:type="dxa"/>
            <w:noWrap/>
            <w:hideMark/>
          </w:tcPr>
          <w:p w:rsidRPr="006E6062" w:rsidR="008D6CDA" w:rsidRDefault="008D6CDA" w14:paraId="0853142E" w14:textId="77777777">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sidRPr="006E6062">
              <w:rPr>
                <w:color w:val="000000"/>
                <w:sz w:val="18"/>
                <w:szCs w:val="18"/>
              </w:rPr>
              <w:t>4</w:t>
            </w:r>
          </w:p>
        </w:tc>
      </w:tr>
      <w:tr w:rsidRPr="006E6062" w:rsidR="008D6CDA" w:rsidTr="008D6CDA" w14:paraId="41B17635" w14:textId="77777777">
        <w:trPr>
          <w:trHeight w:val="283"/>
        </w:trPr>
        <w:tc>
          <w:tcPr>
            <w:cnfStyle w:val="001000000000" w:firstRow="0" w:lastRow="0" w:firstColumn="1" w:lastColumn="0" w:oddVBand="0" w:evenVBand="0" w:oddHBand="0" w:evenHBand="0" w:firstRowFirstColumn="0" w:firstRowLastColumn="0" w:lastRowFirstColumn="0" w:lastRowLastColumn="0"/>
            <w:tcW w:w="7366" w:type="dxa"/>
            <w:noWrap/>
            <w:hideMark/>
          </w:tcPr>
          <w:p w:rsidRPr="006E6062" w:rsidR="008D6CDA" w:rsidRDefault="008D6CDA" w14:paraId="317C3C0D" w14:textId="77777777">
            <w:pPr>
              <w:rPr>
                <w:color w:val="000000"/>
                <w:sz w:val="18"/>
                <w:szCs w:val="18"/>
              </w:rPr>
            </w:pPr>
            <w:r w:rsidRPr="006E6062">
              <w:rPr>
                <w:color w:val="000000"/>
                <w:sz w:val="18"/>
                <w:szCs w:val="18"/>
              </w:rPr>
              <w:t>LUMINARIA TIPO LED BALA</w:t>
            </w:r>
          </w:p>
        </w:tc>
        <w:tc>
          <w:tcPr>
            <w:tcW w:w="1462" w:type="dxa"/>
            <w:noWrap/>
            <w:hideMark/>
          </w:tcPr>
          <w:p w:rsidRPr="006E6062" w:rsidR="008D6CDA" w:rsidRDefault="008D6CDA" w14:paraId="06189F3C" w14:textId="77777777">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6E6062">
              <w:rPr>
                <w:color w:val="000000"/>
                <w:sz w:val="18"/>
                <w:szCs w:val="18"/>
              </w:rPr>
              <w:t>3</w:t>
            </w:r>
          </w:p>
        </w:tc>
      </w:tr>
      <w:tr w:rsidRPr="006E6062" w:rsidR="008D6CDA" w:rsidTr="008D6CDA" w14:paraId="13CE5C77"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7366" w:type="dxa"/>
            <w:noWrap/>
            <w:hideMark/>
          </w:tcPr>
          <w:p w:rsidRPr="006E6062" w:rsidR="008D6CDA" w:rsidRDefault="008D6CDA" w14:paraId="5010989C" w14:textId="77777777">
            <w:pPr>
              <w:rPr>
                <w:color w:val="000000"/>
                <w:sz w:val="18"/>
                <w:szCs w:val="18"/>
              </w:rPr>
            </w:pPr>
            <w:r w:rsidRPr="006E6062">
              <w:rPr>
                <w:color w:val="000000"/>
                <w:sz w:val="18"/>
                <w:szCs w:val="18"/>
              </w:rPr>
              <w:t>PANEL LED 60x60</w:t>
            </w:r>
          </w:p>
        </w:tc>
        <w:tc>
          <w:tcPr>
            <w:tcW w:w="1462" w:type="dxa"/>
            <w:noWrap/>
            <w:hideMark/>
          </w:tcPr>
          <w:p w:rsidRPr="006E6062" w:rsidR="008D6CDA" w:rsidRDefault="008D6CDA" w14:paraId="27BB6BD8" w14:textId="77777777">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sidRPr="006E6062">
              <w:rPr>
                <w:color w:val="000000"/>
                <w:sz w:val="18"/>
                <w:szCs w:val="18"/>
              </w:rPr>
              <w:t>12</w:t>
            </w:r>
          </w:p>
        </w:tc>
      </w:tr>
      <w:tr w:rsidRPr="006E6062" w:rsidR="008D6CDA" w:rsidTr="008D6CDA" w14:paraId="72099908" w14:textId="77777777">
        <w:trPr>
          <w:trHeight w:val="283"/>
        </w:trPr>
        <w:tc>
          <w:tcPr>
            <w:cnfStyle w:val="001000000000" w:firstRow="0" w:lastRow="0" w:firstColumn="1" w:lastColumn="0" w:oddVBand="0" w:evenVBand="0" w:oddHBand="0" w:evenHBand="0" w:firstRowFirstColumn="0" w:firstRowLastColumn="0" w:lastRowFirstColumn="0" w:lastRowLastColumn="0"/>
            <w:tcW w:w="7366" w:type="dxa"/>
            <w:noWrap/>
            <w:hideMark/>
          </w:tcPr>
          <w:p w:rsidRPr="00BB6085" w:rsidR="008D6CDA" w:rsidRDefault="008D6CDA" w14:paraId="6EBDEE1C" w14:textId="77777777">
            <w:pPr>
              <w:rPr>
                <w:color w:val="000000"/>
                <w:sz w:val="18"/>
                <w:szCs w:val="18"/>
                <w:lang w:val="en-US"/>
              </w:rPr>
            </w:pPr>
            <w:r w:rsidRPr="00BB6085">
              <w:rPr>
                <w:color w:val="000000"/>
                <w:sz w:val="18"/>
                <w:szCs w:val="18"/>
                <w:lang w:val="en-US"/>
              </w:rPr>
              <w:t>PATCH CORD CAT 6 DE 2 MTS CERTIFICADO</w:t>
            </w:r>
          </w:p>
        </w:tc>
        <w:tc>
          <w:tcPr>
            <w:tcW w:w="1462" w:type="dxa"/>
            <w:noWrap/>
            <w:hideMark/>
          </w:tcPr>
          <w:p w:rsidRPr="006E6062" w:rsidR="008D6CDA" w:rsidRDefault="008D6CDA" w14:paraId="0764A0CF" w14:textId="77777777">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6E6062">
              <w:rPr>
                <w:color w:val="000000"/>
                <w:sz w:val="18"/>
                <w:szCs w:val="18"/>
              </w:rPr>
              <w:t>2</w:t>
            </w:r>
          </w:p>
        </w:tc>
      </w:tr>
      <w:tr w:rsidRPr="006E6062" w:rsidR="008D6CDA" w:rsidTr="008D6CDA" w14:paraId="173B7999"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7366" w:type="dxa"/>
            <w:noWrap/>
            <w:hideMark/>
          </w:tcPr>
          <w:p w:rsidRPr="00BB6085" w:rsidR="008D6CDA" w:rsidRDefault="008D6CDA" w14:paraId="7540B4C6" w14:textId="77777777">
            <w:pPr>
              <w:rPr>
                <w:color w:val="000000"/>
                <w:sz w:val="18"/>
                <w:szCs w:val="18"/>
                <w:lang w:val="en-US"/>
              </w:rPr>
            </w:pPr>
            <w:r w:rsidRPr="00BB6085">
              <w:rPr>
                <w:color w:val="000000"/>
                <w:sz w:val="18"/>
                <w:szCs w:val="18"/>
                <w:lang w:val="en-US"/>
              </w:rPr>
              <w:t>PATCH CORD CAT6 DE 5 MTS CERTIFICADO</w:t>
            </w:r>
          </w:p>
        </w:tc>
        <w:tc>
          <w:tcPr>
            <w:tcW w:w="1462" w:type="dxa"/>
            <w:noWrap/>
            <w:hideMark/>
          </w:tcPr>
          <w:p w:rsidRPr="006E6062" w:rsidR="008D6CDA" w:rsidRDefault="008D6CDA" w14:paraId="4E640D49" w14:textId="77777777">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sidRPr="006E6062">
              <w:rPr>
                <w:color w:val="000000"/>
                <w:sz w:val="18"/>
                <w:szCs w:val="18"/>
              </w:rPr>
              <w:t>31</w:t>
            </w:r>
          </w:p>
        </w:tc>
      </w:tr>
      <w:tr w:rsidRPr="006E6062" w:rsidR="008D6CDA" w:rsidTr="008D6CDA" w14:paraId="1DAFF89B" w14:textId="77777777">
        <w:trPr>
          <w:trHeight w:val="283"/>
        </w:trPr>
        <w:tc>
          <w:tcPr>
            <w:cnfStyle w:val="001000000000" w:firstRow="0" w:lastRow="0" w:firstColumn="1" w:lastColumn="0" w:oddVBand="0" w:evenVBand="0" w:oddHBand="0" w:evenHBand="0" w:firstRowFirstColumn="0" w:firstRowLastColumn="0" w:lastRowFirstColumn="0" w:lastRowLastColumn="0"/>
            <w:tcW w:w="7366" w:type="dxa"/>
            <w:noWrap/>
            <w:hideMark/>
          </w:tcPr>
          <w:p w:rsidRPr="00FB052D" w:rsidR="008D6CDA" w:rsidRDefault="008D6CDA" w14:paraId="5FB49E73" w14:textId="77777777">
            <w:pPr>
              <w:rPr>
                <w:color w:val="000000"/>
                <w:sz w:val="18"/>
                <w:szCs w:val="18"/>
              </w:rPr>
            </w:pPr>
            <w:r w:rsidRPr="00FB052D">
              <w:rPr>
                <w:color w:val="000000"/>
                <w:sz w:val="18"/>
                <w:szCs w:val="18"/>
              </w:rPr>
              <w:t>SERVICIO MANTENIMIENTO PREVENTIVO A COMPONENTES DE SISTEMA DE VIGILANCIA CIUDADANO DE CENTRO DE MONITOREO - SALAS DE VIDEO</w:t>
            </w:r>
          </w:p>
        </w:tc>
        <w:tc>
          <w:tcPr>
            <w:tcW w:w="1462" w:type="dxa"/>
            <w:noWrap/>
            <w:hideMark/>
          </w:tcPr>
          <w:p w:rsidRPr="006E6062" w:rsidR="008D6CDA" w:rsidRDefault="008D6CDA" w14:paraId="2F2F80A3" w14:textId="77777777">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6E6062">
              <w:rPr>
                <w:color w:val="000000"/>
                <w:sz w:val="18"/>
                <w:szCs w:val="18"/>
              </w:rPr>
              <w:t>1</w:t>
            </w:r>
          </w:p>
        </w:tc>
      </w:tr>
      <w:tr w:rsidRPr="006E6062" w:rsidR="008D6CDA" w:rsidTr="008D6CDA" w14:paraId="336ADC07"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7366" w:type="dxa"/>
            <w:noWrap/>
            <w:hideMark/>
          </w:tcPr>
          <w:p w:rsidRPr="006E6062" w:rsidR="008D6CDA" w:rsidRDefault="008D6CDA" w14:paraId="02E11347" w14:textId="77777777">
            <w:pPr>
              <w:rPr>
                <w:color w:val="000000"/>
                <w:sz w:val="18"/>
                <w:szCs w:val="18"/>
              </w:rPr>
            </w:pPr>
            <w:r w:rsidRPr="006E6062">
              <w:rPr>
                <w:color w:val="000000"/>
                <w:sz w:val="18"/>
                <w:szCs w:val="18"/>
              </w:rPr>
              <w:t>Tensor P/Acometida Monofásica -Bifásica.</w:t>
            </w:r>
          </w:p>
        </w:tc>
        <w:tc>
          <w:tcPr>
            <w:tcW w:w="1462" w:type="dxa"/>
            <w:noWrap/>
            <w:hideMark/>
          </w:tcPr>
          <w:p w:rsidRPr="006E6062" w:rsidR="008D6CDA" w:rsidRDefault="008D6CDA" w14:paraId="0FAD2A6A" w14:textId="77777777">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sidRPr="006E6062">
              <w:rPr>
                <w:color w:val="000000"/>
                <w:sz w:val="18"/>
                <w:szCs w:val="18"/>
              </w:rPr>
              <w:t>28</w:t>
            </w:r>
          </w:p>
        </w:tc>
      </w:tr>
      <w:tr w:rsidRPr="006E6062" w:rsidR="008D6CDA" w:rsidTr="008D6CDA" w14:paraId="75CF0883" w14:textId="77777777">
        <w:trPr>
          <w:trHeight w:val="283"/>
        </w:trPr>
        <w:tc>
          <w:tcPr>
            <w:cnfStyle w:val="001000000000" w:firstRow="0" w:lastRow="0" w:firstColumn="1" w:lastColumn="0" w:oddVBand="0" w:evenVBand="0" w:oddHBand="0" w:evenHBand="0" w:firstRowFirstColumn="0" w:firstRowLastColumn="0" w:lastRowFirstColumn="0" w:lastRowLastColumn="0"/>
            <w:tcW w:w="7366" w:type="dxa"/>
            <w:noWrap/>
            <w:hideMark/>
          </w:tcPr>
          <w:p w:rsidRPr="006E6062" w:rsidR="008D6CDA" w:rsidRDefault="008D6CDA" w14:paraId="2587CD84" w14:textId="77777777">
            <w:pPr>
              <w:rPr>
                <w:color w:val="000000"/>
                <w:sz w:val="18"/>
                <w:szCs w:val="18"/>
              </w:rPr>
            </w:pPr>
            <w:r w:rsidRPr="006E6062">
              <w:rPr>
                <w:color w:val="000000"/>
                <w:sz w:val="18"/>
                <w:szCs w:val="18"/>
              </w:rPr>
              <w:t>TRANSFORMADOR DE 24 VOLTIOS</w:t>
            </w:r>
          </w:p>
        </w:tc>
        <w:tc>
          <w:tcPr>
            <w:tcW w:w="1462" w:type="dxa"/>
            <w:noWrap/>
            <w:hideMark/>
          </w:tcPr>
          <w:p w:rsidRPr="006E6062" w:rsidR="008D6CDA" w:rsidRDefault="008D6CDA" w14:paraId="65E3FF2E" w14:textId="77777777">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6E6062">
              <w:rPr>
                <w:color w:val="000000"/>
                <w:sz w:val="18"/>
                <w:szCs w:val="18"/>
              </w:rPr>
              <w:t>2</w:t>
            </w:r>
          </w:p>
        </w:tc>
      </w:tr>
      <w:tr w:rsidRPr="006E6062" w:rsidR="008D6CDA" w:rsidTr="008D6CDA" w14:paraId="63ECFB5B"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7366" w:type="dxa"/>
            <w:noWrap/>
            <w:hideMark/>
          </w:tcPr>
          <w:p w:rsidRPr="006E6062" w:rsidR="008D6CDA" w:rsidRDefault="008D6CDA" w14:paraId="228676EA" w14:textId="77777777">
            <w:pPr>
              <w:rPr>
                <w:color w:val="000000"/>
                <w:sz w:val="18"/>
                <w:szCs w:val="18"/>
              </w:rPr>
            </w:pPr>
            <w:r w:rsidRPr="006E6062">
              <w:rPr>
                <w:color w:val="000000"/>
                <w:sz w:val="18"/>
                <w:szCs w:val="18"/>
              </w:rPr>
              <w:t>TRANSFORMADOR DE AISLAMIENTO GALVÁNICO DE TIERRA ENTRADA DUAL DE 220 y 110 60 Hz SALIDA 110 V 60 Hz POTENCIA 1 KVA</w:t>
            </w:r>
          </w:p>
        </w:tc>
        <w:tc>
          <w:tcPr>
            <w:tcW w:w="1462" w:type="dxa"/>
            <w:noWrap/>
            <w:hideMark/>
          </w:tcPr>
          <w:p w:rsidRPr="006E6062" w:rsidR="008D6CDA" w:rsidRDefault="008D6CDA" w14:paraId="1B8CA316" w14:textId="77777777">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sidRPr="006E6062">
              <w:rPr>
                <w:color w:val="000000"/>
                <w:sz w:val="18"/>
                <w:szCs w:val="18"/>
              </w:rPr>
              <w:t>2</w:t>
            </w:r>
          </w:p>
        </w:tc>
      </w:tr>
      <w:tr w:rsidRPr="006E6062" w:rsidR="008D6CDA" w:rsidTr="008D6CDA" w14:paraId="36F1F7CB" w14:textId="77777777">
        <w:trPr>
          <w:trHeight w:val="283"/>
        </w:trPr>
        <w:tc>
          <w:tcPr>
            <w:cnfStyle w:val="001000000000" w:firstRow="0" w:lastRow="0" w:firstColumn="1" w:lastColumn="0" w:oddVBand="0" w:evenVBand="0" w:oddHBand="0" w:evenHBand="0" w:firstRowFirstColumn="0" w:firstRowLastColumn="0" w:lastRowFirstColumn="0" w:lastRowLastColumn="0"/>
            <w:tcW w:w="7366" w:type="dxa"/>
            <w:noWrap/>
            <w:hideMark/>
          </w:tcPr>
          <w:p w:rsidRPr="006E6062" w:rsidR="008D6CDA" w:rsidRDefault="008D6CDA" w14:paraId="1573C9B9" w14:textId="77777777">
            <w:pPr>
              <w:rPr>
                <w:color w:val="000000"/>
                <w:sz w:val="18"/>
                <w:szCs w:val="18"/>
              </w:rPr>
            </w:pPr>
            <w:r w:rsidRPr="006E6062">
              <w:rPr>
                <w:color w:val="000000"/>
                <w:sz w:val="18"/>
                <w:szCs w:val="18"/>
              </w:rPr>
              <w:t>UPS 1 KVA</w:t>
            </w:r>
          </w:p>
        </w:tc>
        <w:tc>
          <w:tcPr>
            <w:tcW w:w="1462" w:type="dxa"/>
            <w:noWrap/>
            <w:hideMark/>
          </w:tcPr>
          <w:p w:rsidRPr="006E6062" w:rsidR="008D6CDA" w:rsidRDefault="008D6CDA" w14:paraId="160E74C2" w14:textId="77777777">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6E6062">
              <w:rPr>
                <w:color w:val="000000"/>
                <w:sz w:val="18"/>
                <w:szCs w:val="18"/>
              </w:rPr>
              <w:t>3</w:t>
            </w:r>
          </w:p>
        </w:tc>
      </w:tr>
      <w:tr w:rsidRPr="006E6062" w:rsidR="008D6CDA" w:rsidTr="008D6CDA" w14:paraId="49D818BE"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7366" w:type="dxa"/>
            <w:noWrap/>
            <w:hideMark/>
          </w:tcPr>
          <w:p w:rsidRPr="006E6062" w:rsidR="008D6CDA" w:rsidRDefault="008D6CDA" w14:paraId="7BBC0454" w14:textId="731A1F2F">
            <w:pPr>
              <w:rPr>
                <w:color w:val="000000"/>
                <w:sz w:val="18"/>
                <w:szCs w:val="18"/>
              </w:rPr>
            </w:pPr>
            <w:r w:rsidRPr="006E6062">
              <w:rPr>
                <w:color w:val="000000"/>
                <w:sz w:val="18"/>
                <w:szCs w:val="18"/>
              </w:rPr>
              <w:t xml:space="preserve">VISITA DE LIMPIEZA DE </w:t>
            </w:r>
            <w:r w:rsidRPr="00D65946" w:rsidR="00D65946">
              <w:rPr>
                <w:color w:val="000000"/>
                <w:sz w:val="18"/>
                <w:szCs w:val="18"/>
              </w:rPr>
              <w:t>ACRÍLICO</w:t>
            </w:r>
            <w:r w:rsidRPr="006E6062">
              <w:rPr>
                <w:color w:val="000000"/>
                <w:sz w:val="18"/>
                <w:szCs w:val="18"/>
              </w:rPr>
              <w:t xml:space="preserve"> O LENTE PUNTO SUBSISTEMA INSTITUCIONES EDUCATIVAS Y/O VIDEOVIGILANCIA CIUDADANA Y/O  ESTACIONES DE </w:t>
            </w:r>
            <w:r w:rsidRPr="00D65946" w:rsidR="00D65946">
              <w:rPr>
                <w:color w:val="000000"/>
                <w:sz w:val="18"/>
                <w:szCs w:val="18"/>
              </w:rPr>
              <w:t>POLICÍA</w:t>
            </w:r>
            <w:r w:rsidRPr="006E6062">
              <w:rPr>
                <w:color w:val="000000"/>
                <w:sz w:val="18"/>
                <w:szCs w:val="18"/>
              </w:rPr>
              <w:t xml:space="preserve"> Y/O ESTADIO NEMESIO CAMACHO ''EL CAMPIN'' DE 2 A 12 METROS CON CARRO CANASTA</w:t>
            </w:r>
          </w:p>
        </w:tc>
        <w:tc>
          <w:tcPr>
            <w:tcW w:w="1462" w:type="dxa"/>
            <w:noWrap/>
            <w:hideMark/>
          </w:tcPr>
          <w:p w:rsidRPr="006E6062" w:rsidR="008D6CDA" w:rsidRDefault="008D6CDA" w14:paraId="76FF05B2" w14:textId="77777777">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sidRPr="006E6062">
              <w:rPr>
                <w:color w:val="000000"/>
                <w:sz w:val="18"/>
                <w:szCs w:val="18"/>
              </w:rPr>
              <w:t>100</w:t>
            </w:r>
          </w:p>
        </w:tc>
      </w:tr>
      <w:tr w:rsidRPr="006E6062" w:rsidR="008D6CDA" w:rsidTr="008D6CDA" w14:paraId="053B383B" w14:textId="77777777">
        <w:trPr>
          <w:trHeight w:val="283"/>
        </w:trPr>
        <w:tc>
          <w:tcPr>
            <w:cnfStyle w:val="001000000000" w:firstRow="0" w:lastRow="0" w:firstColumn="1" w:lastColumn="0" w:oddVBand="0" w:evenVBand="0" w:oddHBand="0" w:evenHBand="0" w:firstRowFirstColumn="0" w:firstRowLastColumn="0" w:lastRowFirstColumn="0" w:lastRowLastColumn="0"/>
            <w:tcW w:w="7366" w:type="dxa"/>
            <w:noWrap/>
            <w:hideMark/>
          </w:tcPr>
          <w:p w:rsidRPr="006E6062" w:rsidR="008D6CDA" w:rsidRDefault="008D6CDA" w14:paraId="023A137C" w14:textId="77777777">
            <w:pPr>
              <w:rPr>
                <w:color w:val="000000"/>
                <w:sz w:val="18"/>
                <w:szCs w:val="18"/>
              </w:rPr>
            </w:pPr>
            <w:r w:rsidRPr="006E6062">
              <w:rPr>
                <w:color w:val="000000"/>
                <w:sz w:val="18"/>
                <w:szCs w:val="18"/>
              </w:rPr>
              <w:t>TOTAL</w:t>
            </w:r>
          </w:p>
        </w:tc>
        <w:tc>
          <w:tcPr>
            <w:tcW w:w="1462" w:type="dxa"/>
            <w:noWrap/>
            <w:hideMark/>
          </w:tcPr>
          <w:p w:rsidRPr="006E6062" w:rsidR="008D6CDA" w:rsidRDefault="008D6CDA" w14:paraId="090A2317" w14:textId="77777777">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6E6062">
              <w:rPr>
                <w:color w:val="000000"/>
                <w:sz w:val="18"/>
                <w:szCs w:val="18"/>
              </w:rPr>
              <w:t>624</w:t>
            </w:r>
          </w:p>
        </w:tc>
      </w:tr>
    </w:tbl>
    <w:p w:rsidRPr="006E6062" w:rsidR="00412592" w:rsidP="00FF1182" w:rsidRDefault="00FF1182" w14:paraId="393F20BA" w14:textId="1EAF0FE3">
      <w:pPr>
        <w:pStyle w:val="Descripcin"/>
        <w:jc w:val="center"/>
      </w:pPr>
      <w:bookmarkStart w:name="_Toc215650561" w:id="272"/>
      <w:r w:rsidRPr="006E6062">
        <w:t xml:space="preserve">Tabla </w:t>
      </w:r>
      <w:r w:rsidRPr="006E6062">
        <w:fldChar w:fldCharType="begin"/>
      </w:r>
      <w:r w:rsidRPr="006E6062">
        <w:instrText>SEQ Tabla \* ARABIC</w:instrText>
      </w:r>
      <w:r w:rsidRPr="006E6062">
        <w:fldChar w:fldCharType="separate"/>
      </w:r>
      <w:r w:rsidR="00041DFA">
        <w:rPr>
          <w:noProof/>
        </w:rPr>
        <w:t>26</w:t>
      </w:r>
      <w:r w:rsidRPr="006E6062">
        <w:fldChar w:fldCharType="end"/>
      </w:r>
      <w:r w:rsidRPr="006E6062">
        <w:t>. INGRESOS ALMACÉN SDSCJ</w:t>
      </w:r>
      <w:bookmarkEnd w:id="272"/>
    </w:p>
    <w:p w:rsidRPr="006E6062" w:rsidR="00525116" w:rsidP="00154641" w:rsidRDefault="7B7BD512" w14:paraId="60B65C3A" w14:textId="7D17F1F3">
      <w:pPr>
        <w:pStyle w:val="Ttulo2"/>
        <w:numPr>
          <w:ilvl w:val="1"/>
          <w:numId w:val="5"/>
        </w:numPr>
        <w:ind w:left="1440" w:hanging="1080"/>
      </w:pPr>
      <w:bookmarkStart w:name="_Toc194682944" w:id="273"/>
      <w:bookmarkStart w:name="_Toc306454861" w:id="274"/>
      <w:bookmarkStart w:name="_Toc550184194" w:id="275"/>
      <w:bookmarkStart w:name="_Toc1496467802" w:id="276"/>
      <w:bookmarkStart w:name="_Toc2059812238" w:id="277"/>
      <w:bookmarkStart w:name="_Toc216169847" w:id="278"/>
      <w:r w:rsidRPr="006E6062">
        <w:t xml:space="preserve">ENTREGA EQUIPOS NO </w:t>
      </w:r>
      <w:r w:rsidRPr="006E6062" w:rsidR="2FD36693">
        <w:t>OPERATIVOS</w:t>
      </w:r>
      <w:r w:rsidRPr="006E6062">
        <w:t xml:space="preserve"> </w:t>
      </w:r>
      <w:r w:rsidRPr="006E6062" w:rsidR="2FD36693">
        <w:t>ALMACÉN</w:t>
      </w:r>
      <w:r w:rsidRPr="006E6062">
        <w:t xml:space="preserve"> SDSCJ</w:t>
      </w:r>
      <w:bookmarkEnd w:id="273"/>
      <w:bookmarkEnd w:id="274"/>
      <w:bookmarkEnd w:id="275"/>
      <w:bookmarkEnd w:id="276"/>
      <w:bookmarkEnd w:id="277"/>
      <w:bookmarkEnd w:id="278"/>
    </w:p>
    <w:p w:rsidRPr="006E6062" w:rsidR="00A51DC6" w:rsidP="001774CC" w:rsidRDefault="00A51DC6" w14:paraId="7C23FE46" w14:textId="33288AF1">
      <w:pPr>
        <w:jc w:val="both"/>
      </w:pPr>
    </w:p>
    <w:p w:rsidRPr="006E6062" w:rsidR="006553C6" w:rsidP="006553C6" w:rsidRDefault="006553C6" w14:paraId="160D7F0C" w14:textId="2A5975F8">
      <w:pPr>
        <w:jc w:val="both"/>
      </w:pPr>
      <w:r w:rsidRPr="006E6062">
        <w:t xml:space="preserve">Se radican ante la interventoría del contrato los equipos no operativos desinstalados en el mes de </w:t>
      </w:r>
      <w:r w:rsidRPr="006E6062" w:rsidR="00315B13">
        <w:t>NOVIEMBRE</w:t>
      </w:r>
      <w:r w:rsidRPr="006E6062">
        <w:t xml:space="preserve"> del 2025, para su reintegró al almacén de la Secretaría Distrital De Seguridad, Convivencia Y Justicia, se radica bajo comunicado GSC-</w:t>
      </w:r>
      <w:r w:rsidRPr="006E6062" w:rsidR="001B4B40">
        <w:t>7661</w:t>
      </w:r>
      <w:r w:rsidRPr="006E6062">
        <w:t xml:space="preserve">-2025-BAJAS </w:t>
      </w:r>
      <w:r w:rsidRPr="006E6062" w:rsidR="00315B13">
        <w:t>NOVIEMBRE</w:t>
      </w:r>
      <w:r w:rsidRPr="006E6062">
        <w:t xml:space="preserve"> el </w:t>
      </w:r>
      <w:r w:rsidRPr="006E6062" w:rsidR="001B4B40">
        <w:t>01</w:t>
      </w:r>
      <w:r w:rsidRPr="006E6062">
        <w:t xml:space="preserve"> de </w:t>
      </w:r>
      <w:r w:rsidRPr="006E6062" w:rsidR="001B4B40">
        <w:t>diciembre</w:t>
      </w:r>
      <w:r w:rsidRPr="006E6062">
        <w:t xml:space="preserve"> del 2025. </w:t>
      </w:r>
      <w:r w:rsidR="004A7832">
        <w:t xml:space="preserve">Aprobado con comunicado </w:t>
      </w:r>
      <w:r w:rsidRPr="004A7832" w:rsidR="004A7832">
        <w:t>VVG-CCS-SDSCJ-144-25 Bajas noviembre 2025.pdf</w:t>
      </w:r>
      <w:r w:rsidR="00967658">
        <w:t xml:space="preserve"> del 02 de diciembre del 2025.</w:t>
      </w:r>
    </w:p>
    <w:tbl>
      <w:tblPr>
        <w:tblStyle w:val="Tablaconcuadrcula4-nfasis1"/>
        <w:tblW w:w="5000" w:type="pct"/>
        <w:tblLook w:val="04A0" w:firstRow="1" w:lastRow="0" w:firstColumn="1" w:lastColumn="0" w:noHBand="0" w:noVBand="1"/>
      </w:tblPr>
      <w:tblGrid>
        <w:gridCol w:w="2558"/>
        <w:gridCol w:w="3136"/>
        <w:gridCol w:w="3134"/>
      </w:tblGrid>
      <w:tr w:rsidRPr="006E6062" w:rsidR="001D2B47" w:rsidTr="001B4B40" w14:paraId="24EFE897" w14:textId="77777777">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1449" w:type="pct"/>
          </w:tcPr>
          <w:p w:rsidRPr="006E6062" w:rsidR="00B90344" w:rsidP="005C5AF4" w:rsidRDefault="00B90344" w14:paraId="34472E87" w14:textId="77777777">
            <w:pPr>
              <w:jc w:val="center"/>
              <w:rPr>
                <w:sz w:val="18"/>
                <w:szCs w:val="18"/>
              </w:rPr>
            </w:pPr>
            <w:r w:rsidRPr="006E6062">
              <w:rPr>
                <w:sz w:val="18"/>
                <w:szCs w:val="18"/>
              </w:rPr>
              <w:t>FECHA</w:t>
            </w:r>
          </w:p>
        </w:tc>
        <w:tc>
          <w:tcPr>
            <w:tcW w:w="1776" w:type="pct"/>
          </w:tcPr>
          <w:p w:rsidRPr="006E6062" w:rsidR="00B90344" w:rsidP="005C5AF4" w:rsidRDefault="00B90344" w14:paraId="29D0D320" w14:textId="77777777">
            <w:pPr>
              <w:jc w:val="center"/>
              <w:cnfStyle w:val="100000000000" w:firstRow="1" w:lastRow="0" w:firstColumn="0" w:lastColumn="0" w:oddVBand="0" w:evenVBand="0" w:oddHBand="0" w:evenHBand="0" w:firstRowFirstColumn="0" w:firstRowLastColumn="0" w:lastRowFirstColumn="0" w:lastRowLastColumn="0"/>
              <w:rPr>
                <w:sz w:val="18"/>
                <w:szCs w:val="18"/>
              </w:rPr>
            </w:pPr>
            <w:r w:rsidRPr="006E6062">
              <w:rPr>
                <w:sz w:val="18"/>
                <w:szCs w:val="18"/>
              </w:rPr>
              <w:t>COMUNICADO ETB</w:t>
            </w:r>
          </w:p>
        </w:tc>
        <w:tc>
          <w:tcPr>
            <w:tcW w:w="1775" w:type="pct"/>
          </w:tcPr>
          <w:p w:rsidRPr="006E6062" w:rsidR="001B4B40" w:rsidP="005C5AF4" w:rsidRDefault="001B4B40" w14:paraId="1D5D3F58" w14:textId="6700FF06">
            <w:pPr>
              <w:jc w:val="center"/>
              <w:cnfStyle w:val="100000000000" w:firstRow="1" w:lastRow="0" w:firstColumn="0" w:lastColumn="0" w:oddVBand="0" w:evenVBand="0" w:oddHBand="0" w:evenHBand="0" w:firstRowFirstColumn="0" w:firstRowLastColumn="0" w:lastRowFirstColumn="0" w:lastRowLastColumn="0"/>
              <w:rPr>
                <w:sz w:val="18"/>
                <w:szCs w:val="18"/>
              </w:rPr>
            </w:pPr>
            <w:r w:rsidRPr="006E6062">
              <w:rPr>
                <w:sz w:val="18"/>
                <w:szCs w:val="18"/>
              </w:rPr>
              <w:t>ESTADO</w:t>
            </w:r>
          </w:p>
        </w:tc>
      </w:tr>
      <w:tr w:rsidRPr="006E6062" w:rsidR="001D2B47" w:rsidTr="001B4B40" w14:paraId="058E1498" w14:textId="77777777">
        <w:trPr>
          <w:trHeight w:val="274"/>
        </w:trPr>
        <w:tc>
          <w:tcPr>
            <w:cnfStyle w:val="001000000000" w:firstRow="0" w:lastRow="0" w:firstColumn="1" w:lastColumn="0" w:oddVBand="0" w:evenVBand="0" w:oddHBand="0" w:evenHBand="0" w:firstRowFirstColumn="0" w:firstRowLastColumn="0" w:lastRowFirstColumn="0" w:lastRowLastColumn="0"/>
            <w:tcW w:w="1449" w:type="pct"/>
          </w:tcPr>
          <w:p w:rsidRPr="006E6062" w:rsidR="00B90344" w:rsidP="005C5AF4" w:rsidRDefault="001B4B40" w14:paraId="22BABA14" w14:textId="2CC3C9C2">
            <w:pPr>
              <w:jc w:val="center"/>
              <w:rPr>
                <w:b w:val="0"/>
                <w:bCs w:val="0"/>
                <w:sz w:val="18"/>
                <w:szCs w:val="18"/>
              </w:rPr>
            </w:pPr>
            <w:r w:rsidRPr="006E6062">
              <w:rPr>
                <w:b w:val="0"/>
                <w:bCs w:val="0"/>
                <w:sz w:val="18"/>
                <w:szCs w:val="18"/>
              </w:rPr>
              <w:t>01/12</w:t>
            </w:r>
            <w:r w:rsidRPr="006E6062" w:rsidR="00B90344">
              <w:rPr>
                <w:b w:val="0"/>
                <w:bCs w:val="0"/>
                <w:sz w:val="18"/>
                <w:szCs w:val="18"/>
              </w:rPr>
              <w:t>/2025</w:t>
            </w:r>
          </w:p>
        </w:tc>
        <w:tc>
          <w:tcPr>
            <w:tcW w:w="1776" w:type="pct"/>
          </w:tcPr>
          <w:p w:rsidRPr="006E6062" w:rsidR="00B90344" w:rsidP="005C5AF4" w:rsidRDefault="001B4B40" w14:paraId="70816735" w14:textId="0B7D8227">
            <w:pPr>
              <w:jc w:val="center"/>
              <w:cnfStyle w:val="000000000000" w:firstRow="0" w:lastRow="0" w:firstColumn="0" w:lastColumn="0" w:oddVBand="0" w:evenVBand="0" w:oddHBand="0" w:evenHBand="0" w:firstRowFirstColumn="0" w:firstRowLastColumn="0" w:lastRowFirstColumn="0" w:lastRowLastColumn="0"/>
              <w:rPr>
                <w:sz w:val="18"/>
                <w:szCs w:val="18"/>
              </w:rPr>
            </w:pPr>
            <w:r w:rsidRPr="006E6062">
              <w:rPr>
                <w:sz w:val="18"/>
                <w:szCs w:val="18"/>
              </w:rPr>
              <w:t>GSC-7661</w:t>
            </w:r>
            <w:r w:rsidRPr="006E6062" w:rsidR="00B90344">
              <w:rPr>
                <w:sz w:val="18"/>
                <w:szCs w:val="18"/>
              </w:rPr>
              <w:t>-2025</w:t>
            </w:r>
          </w:p>
        </w:tc>
        <w:tc>
          <w:tcPr>
            <w:tcW w:w="1775" w:type="pct"/>
          </w:tcPr>
          <w:p w:rsidRPr="006E6062" w:rsidR="001B4B40" w:rsidP="005C5AF4" w:rsidRDefault="004A7832" w14:paraId="35496E8C" w14:textId="36D759D2">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APROBADO</w:t>
            </w:r>
          </w:p>
        </w:tc>
      </w:tr>
    </w:tbl>
    <w:p w:rsidR="00967658" w:rsidP="05211E1F" w:rsidRDefault="00967658" w14:paraId="1769C76D" w14:textId="77777777">
      <w:pPr>
        <w:jc w:val="both"/>
      </w:pPr>
    </w:p>
    <w:p w:rsidRPr="006E6062" w:rsidR="00A80E98" w:rsidP="05211E1F" w:rsidRDefault="00EC07CB" w14:paraId="51831A04" w14:textId="503EE1D0">
      <w:pPr>
        <w:jc w:val="both"/>
      </w:pPr>
      <w:r w:rsidRPr="006E6062">
        <w:t xml:space="preserve">Se radica los equipos al almacén SDSCJ que requieren reintegro por su no operatividad en el mes de </w:t>
      </w:r>
      <w:r w:rsidRPr="006E6062" w:rsidR="00315B13">
        <w:t>NOVIEMBRE</w:t>
      </w:r>
      <w:r w:rsidRPr="006E6062">
        <w:t xml:space="preserve"> del 2025</w:t>
      </w:r>
      <w:r w:rsidRPr="006E6062" w:rsidR="001B4B40">
        <w:t>:</w:t>
      </w:r>
    </w:p>
    <w:tbl>
      <w:tblPr>
        <w:tblStyle w:val="Tabladelista4-nfasis1"/>
        <w:tblW w:w="5000" w:type="pct"/>
        <w:tblLook w:val="04A0" w:firstRow="1" w:lastRow="0" w:firstColumn="1" w:lastColumn="0" w:noHBand="0" w:noVBand="1"/>
      </w:tblPr>
      <w:tblGrid>
        <w:gridCol w:w="898"/>
        <w:gridCol w:w="4305"/>
        <w:gridCol w:w="3625"/>
      </w:tblGrid>
      <w:tr w:rsidRPr="006E6062" w:rsidR="001A3EBB" w:rsidTr="007E320F" w14:paraId="7115557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 w:type="pct"/>
            <w:vAlign w:val="center"/>
          </w:tcPr>
          <w:p w:rsidRPr="006E6062" w:rsidR="002D174B" w:rsidP="00653AE1" w:rsidRDefault="002D174B" w14:paraId="4705E6FA" w14:textId="292516DA">
            <w:pPr>
              <w:jc w:val="center"/>
              <w:rPr>
                <w:sz w:val="18"/>
                <w:szCs w:val="18"/>
              </w:rPr>
            </w:pPr>
            <w:r w:rsidRPr="006E6062">
              <w:rPr>
                <w:sz w:val="18"/>
                <w:szCs w:val="18"/>
              </w:rPr>
              <w:t>ID</w:t>
            </w:r>
          </w:p>
        </w:tc>
        <w:tc>
          <w:tcPr>
            <w:tcW w:w="2438" w:type="pct"/>
            <w:vAlign w:val="center"/>
          </w:tcPr>
          <w:p w:rsidRPr="006E6062" w:rsidR="002D174B" w:rsidP="00653AE1" w:rsidRDefault="002656DD" w14:paraId="119B3BD0" w14:textId="271B114C">
            <w:pPr>
              <w:jc w:val="center"/>
              <w:cnfStyle w:val="100000000000" w:firstRow="1" w:lastRow="0" w:firstColumn="0" w:lastColumn="0" w:oddVBand="0" w:evenVBand="0" w:oddHBand="0" w:evenHBand="0" w:firstRowFirstColumn="0" w:firstRowLastColumn="0" w:lastRowFirstColumn="0" w:lastRowLastColumn="0"/>
              <w:rPr>
                <w:sz w:val="18"/>
                <w:szCs w:val="18"/>
              </w:rPr>
            </w:pPr>
            <w:r w:rsidRPr="006E6062">
              <w:rPr>
                <w:sz w:val="18"/>
                <w:szCs w:val="18"/>
              </w:rPr>
              <w:t>EQUIPO</w:t>
            </w:r>
          </w:p>
        </w:tc>
        <w:tc>
          <w:tcPr>
            <w:tcW w:w="2053" w:type="pct"/>
            <w:vAlign w:val="center"/>
          </w:tcPr>
          <w:p w:rsidRPr="006E6062" w:rsidR="002D174B" w:rsidP="00653AE1" w:rsidRDefault="002D174B" w14:paraId="0B525862" w14:textId="7AA38EA7">
            <w:pPr>
              <w:jc w:val="center"/>
              <w:cnfStyle w:val="100000000000" w:firstRow="1" w:lastRow="0" w:firstColumn="0" w:lastColumn="0" w:oddVBand="0" w:evenVBand="0" w:oddHBand="0" w:evenHBand="0" w:firstRowFirstColumn="0" w:firstRowLastColumn="0" w:lastRowFirstColumn="0" w:lastRowLastColumn="0"/>
              <w:rPr>
                <w:sz w:val="18"/>
                <w:szCs w:val="18"/>
              </w:rPr>
            </w:pPr>
            <w:r w:rsidRPr="006E6062">
              <w:rPr>
                <w:sz w:val="18"/>
                <w:szCs w:val="18"/>
              </w:rPr>
              <w:t>CANTIDAD</w:t>
            </w:r>
          </w:p>
        </w:tc>
      </w:tr>
      <w:tr w:rsidRPr="006E6062" w:rsidR="007A0F11" w:rsidTr="007E320F" w14:paraId="44E303A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 w:type="pct"/>
            <w:vAlign w:val="center"/>
          </w:tcPr>
          <w:p w:rsidRPr="006E6062" w:rsidR="007A0F11" w:rsidP="007A0F11" w:rsidRDefault="007A0F11" w14:paraId="6BD07875" w14:textId="6CADDA4E">
            <w:pPr>
              <w:jc w:val="center"/>
              <w:rPr>
                <w:sz w:val="18"/>
                <w:szCs w:val="18"/>
              </w:rPr>
            </w:pPr>
            <w:r w:rsidRPr="006E6062">
              <w:rPr>
                <w:sz w:val="18"/>
                <w:szCs w:val="18"/>
              </w:rPr>
              <w:t>1</w:t>
            </w:r>
          </w:p>
        </w:tc>
        <w:tc>
          <w:tcPr>
            <w:tcW w:w="2438" w:type="pct"/>
            <w:vAlign w:val="center"/>
          </w:tcPr>
          <w:p w:rsidRPr="006E6062" w:rsidR="007A0F11" w:rsidP="007A0F11" w:rsidRDefault="008D6CDA" w14:paraId="5A7C49A3" w14:textId="0EAD8098">
            <w:pPr>
              <w:jc w:val="center"/>
              <w:cnfStyle w:val="000000100000" w:firstRow="0" w:lastRow="0" w:firstColumn="0" w:lastColumn="0" w:oddVBand="0" w:evenVBand="0" w:oddHBand="1" w:evenHBand="0" w:firstRowFirstColumn="0" w:firstRowLastColumn="0" w:lastRowFirstColumn="0" w:lastRowLastColumn="0"/>
              <w:rPr>
                <w:sz w:val="18"/>
                <w:szCs w:val="18"/>
              </w:rPr>
            </w:pPr>
            <w:r w:rsidRPr="006E6062">
              <w:rPr>
                <w:sz w:val="18"/>
                <w:szCs w:val="18"/>
              </w:rPr>
              <w:t>ACRÍLICOS</w:t>
            </w:r>
          </w:p>
        </w:tc>
        <w:tc>
          <w:tcPr>
            <w:tcW w:w="2053" w:type="pct"/>
            <w:vAlign w:val="center"/>
          </w:tcPr>
          <w:p w:rsidRPr="006E6062" w:rsidR="007A0F11" w:rsidP="007A0F11" w:rsidRDefault="001B4B40" w14:paraId="6D21CDDA" w14:textId="2B8839C6">
            <w:pPr>
              <w:jc w:val="center"/>
              <w:cnfStyle w:val="000000100000" w:firstRow="0" w:lastRow="0" w:firstColumn="0" w:lastColumn="0" w:oddVBand="0" w:evenVBand="0" w:oddHBand="1" w:evenHBand="0" w:firstRowFirstColumn="0" w:firstRowLastColumn="0" w:lastRowFirstColumn="0" w:lastRowLastColumn="0"/>
              <w:rPr>
                <w:sz w:val="18"/>
                <w:szCs w:val="18"/>
              </w:rPr>
            </w:pPr>
            <w:r w:rsidRPr="006E6062">
              <w:rPr>
                <w:sz w:val="18"/>
                <w:szCs w:val="18"/>
              </w:rPr>
              <w:t>85</w:t>
            </w:r>
          </w:p>
        </w:tc>
      </w:tr>
      <w:tr w:rsidRPr="006E6062" w:rsidR="007A0F11" w:rsidTr="007E320F" w14:paraId="26668CC4" w14:textId="77777777">
        <w:tc>
          <w:tcPr>
            <w:cnfStyle w:val="001000000000" w:firstRow="0" w:lastRow="0" w:firstColumn="1" w:lastColumn="0" w:oddVBand="0" w:evenVBand="0" w:oddHBand="0" w:evenHBand="0" w:firstRowFirstColumn="0" w:firstRowLastColumn="0" w:lastRowFirstColumn="0" w:lastRowLastColumn="0"/>
            <w:tcW w:w="509" w:type="pct"/>
            <w:vAlign w:val="center"/>
          </w:tcPr>
          <w:p w:rsidRPr="006E6062" w:rsidR="007A0F11" w:rsidP="007A0F11" w:rsidRDefault="007A0F11" w14:paraId="444AD2FB" w14:textId="649CE575">
            <w:pPr>
              <w:jc w:val="center"/>
              <w:rPr>
                <w:sz w:val="18"/>
                <w:szCs w:val="18"/>
              </w:rPr>
            </w:pPr>
            <w:r w:rsidRPr="006E6062">
              <w:rPr>
                <w:sz w:val="18"/>
                <w:szCs w:val="18"/>
              </w:rPr>
              <w:t>2</w:t>
            </w:r>
          </w:p>
        </w:tc>
        <w:tc>
          <w:tcPr>
            <w:tcW w:w="2438" w:type="pct"/>
            <w:vAlign w:val="center"/>
          </w:tcPr>
          <w:p w:rsidRPr="006E6062" w:rsidR="007A0F11" w:rsidP="007A0F11" w:rsidRDefault="008D6CDA" w14:paraId="54100764" w14:textId="0F6D545E">
            <w:pPr>
              <w:jc w:val="center"/>
              <w:cnfStyle w:val="000000000000" w:firstRow="0" w:lastRow="0" w:firstColumn="0" w:lastColumn="0" w:oddVBand="0" w:evenVBand="0" w:oddHBand="0" w:evenHBand="0" w:firstRowFirstColumn="0" w:firstRowLastColumn="0" w:lastRowFirstColumn="0" w:lastRowLastColumn="0"/>
              <w:rPr>
                <w:sz w:val="18"/>
                <w:szCs w:val="18"/>
              </w:rPr>
            </w:pPr>
            <w:r w:rsidRPr="006E6062">
              <w:rPr>
                <w:sz w:val="18"/>
                <w:szCs w:val="18"/>
              </w:rPr>
              <w:t>BATERÍA</w:t>
            </w:r>
            <w:r w:rsidRPr="006E6062" w:rsidR="001B4B40">
              <w:rPr>
                <w:sz w:val="18"/>
                <w:szCs w:val="18"/>
              </w:rPr>
              <w:t xml:space="preserve"> 12 V - 7 -  7.5 AMP</w:t>
            </w:r>
          </w:p>
        </w:tc>
        <w:tc>
          <w:tcPr>
            <w:tcW w:w="2053" w:type="pct"/>
            <w:vAlign w:val="center"/>
          </w:tcPr>
          <w:p w:rsidRPr="006E6062" w:rsidR="007A0F11" w:rsidP="007A0F11" w:rsidRDefault="001B4B40" w14:paraId="05F86C7C" w14:textId="241D1827">
            <w:pPr>
              <w:jc w:val="center"/>
              <w:cnfStyle w:val="000000000000" w:firstRow="0" w:lastRow="0" w:firstColumn="0" w:lastColumn="0" w:oddVBand="0" w:evenVBand="0" w:oddHBand="0" w:evenHBand="0" w:firstRowFirstColumn="0" w:firstRowLastColumn="0" w:lastRowFirstColumn="0" w:lastRowLastColumn="0"/>
              <w:rPr>
                <w:sz w:val="18"/>
                <w:szCs w:val="18"/>
              </w:rPr>
            </w:pPr>
            <w:r w:rsidRPr="006E6062">
              <w:rPr>
                <w:sz w:val="18"/>
                <w:szCs w:val="18"/>
              </w:rPr>
              <w:t>3</w:t>
            </w:r>
          </w:p>
        </w:tc>
      </w:tr>
      <w:tr w:rsidRPr="006E6062" w:rsidR="007A0F11" w:rsidTr="007E320F" w14:paraId="1AF2F88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 w:type="pct"/>
            <w:vAlign w:val="center"/>
          </w:tcPr>
          <w:p w:rsidRPr="006E6062" w:rsidR="007A0F11" w:rsidP="007A0F11" w:rsidRDefault="007A0F11" w14:paraId="04D4C4F2" w14:textId="721BB4E8">
            <w:pPr>
              <w:jc w:val="center"/>
              <w:rPr>
                <w:sz w:val="18"/>
                <w:szCs w:val="18"/>
              </w:rPr>
            </w:pPr>
            <w:r w:rsidRPr="006E6062">
              <w:rPr>
                <w:sz w:val="18"/>
                <w:szCs w:val="18"/>
              </w:rPr>
              <w:t>3</w:t>
            </w:r>
          </w:p>
        </w:tc>
        <w:tc>
          <w:tcPr>
            <w:tcW w:w="2438" w:type="pct"/>
            <w:vAlign w:val="center"/>
          </w:tcPr>
          <w:p w:rsidRPr="006E6062" w:rsidR="007A0F11" w:rsidP="007A0F11" w:rsidRDefault="001B4B40" w14:paraId="47330C20" w14:textId="0BCC119E">
            <w:pPr>
              <w:jc w:val="center"/>
              <w:cnfStyle w:val="000000100000" w:firstRow="0" w:lastRow="0" w:firstColumn="0" w:lastColumn="0" w:oddVBand="0" w:evenVBand="0" w:oddHBand="1" w:evenHBand="0" w:firstRowFirstColumn="0" w:firstRowLastColumn="0" w:lastRowFirstColumn="0" w:lastRowLastColumn="0"/>
              <w:rPr>
                <w:sz w:val="18"/>
                <w:szCs w:val="18"/>
              </w:rPr>
            </w:pPr>
            <w:r w:rsidRPr="006E6062">
              <w:rPr>
                <w:sz w:val="18"/>
                <w:szCs w:val="18"/>
              </w:rPr>
              <w:t>CABLEADO</w:t>
            </w:r>
          </w:p>
        </w:tc>
        <w:tc>
          <w:tcPr>
            <w:tcW w:w="2053" w:type="pct"/>
            <w:vAlign w:val="center"/>
          </w:tcPr>
          <w:p w:rsidRPr="006E6062" w:rsidR="007A0F11" w:rsidP="007A0F11" w:rsidRDefault="001B4B40" w14:paraId="0C650810" w14:textId="0B3464FE">
            <w:pPr>
              <w:jc w:val="center"/>
              <w:cnfStyle w:val="000000100000" w:firstRow="0" w:lastRow="0" w:firstColumn="0" w:lastColumn="0" w:oddVBand="0" w:evenVBand="0" w:oddHBand="1" w:evenHBand="0" w:firstRowFirstColumn="0" w:firstRowLastColumn="0" w:lastRowFirstColumn="0" w:lastRowLastColumn="0"/>
              <w:rPr>
                <w:sz w:val="18"/>
                <w:szCs w:val="18"/>
              </w:rPr>
            </w:pPr>
            <w:r w:rsidRPr="006E6062">
              <w:rPr>
                <w:sz w:val="18"/>
                <w:szCs w:val="18"/>
              </w:rPr>
              <w:t>1</w:t>
            </w:r>
          </w:p>
        </w:tc>
      </w:tr>
      <w:tr w:rsidRPr="006E6062" w:rsidR="007A0F11" w:rsidTr="007E320F" w14:paraId="3C0B6A53" w14:textId="77777777">
        <w:tc>
          <w:tcPr>
            <w:cnfStyle w:val="001000000000" w:firstRow="0" w:lastRow="0" w:firstColumn="1" w:lastColumn="0" w:oddVBand="0" w:evenVBand="0" w:oddHBand="0" w:evenHBand="0" w:firstRowFirstColumn="0" w:firstRowLastColumn="0" w:lastRowFirstColumn="0" w:lastRowLastColumn="0"/>
            <w:tcW w:w="509" w:type="pct"/>
            <w:vAlign w:val="center"/>
          </w:tcPr>
          <w:p w:rsidRPr="006E6062" w:rsidR="007A0F11" w:rsidP="007A0F11" w:rsidRDefault="007A0F11" w14:paraId="002D80B0" w14:textId="2BF82EB4">
            <w:pPr>
              <w:jc w:val="center"/>
              <w:rPr>
                <w:sz w:val="18"/>
                <w:szCs w:val="18"/>
              </w:rPr>
            </w:pPr>
            <w:r w:rsidRPr="006E6062">
              <w:rPr>
                <w:sz w:val="18"/>
                <w:szCs w:val="18"/>
              </w:rPr>
              <w:t>4</w:t>
            </w:r>
          </w:p>
        </w:tc>
        <w:tc>
          <w:tcPr>
            <w:tcW w:w="2438" w:type="pct"/>
            <w:vAlign w:val="center"/>
          </w:tcPr>
          <w:p w:rsidRPr="006E6062" w:rsidR="007A0F11" w:rsidP="007A0F11" w:rsidRDefault="008D6CDA" w14:paraId="7634F4AF" w14:textId="1D8660C5">
            <w:pPr>
              <w:jc w:val="center"/>
              <w:cnfStyle w:val="000000000000" w:firstRow="0" w:lastRow="0" w:firstColumn="0" w:lastColumn="0" w:oddVBand="0" w:evenVBand="0" w:oddHBand="0" w:evenHBand="0" w:firstRowFirstColumn="0" w:firstRowLastColumn="0" w:lastRowFirstColumn="0" w:lastRowLastColumn="0"/>
              <w:rPr>
                <w:sz w:val="18"/>
                <w:szCs w:val="18"/>
              </w:rPr>
            </w:pPr>
            <w:r w:rsidRPr="006E6062">
              <w:rPr>
                <w:sz w:val="18"/>
                <w:szCs w:val="18"/>
              </w:rPr>
              <w:t>CÁMARA</w:t>
            </w:r>
            <w:r w:rsidRPr="006E6062" w:rsidR="001B4B40">
              <w:rPr>
                <w:sz w:val="18"/>
                <w:szCs w:val="18"/>
              </w:rPr>
              <w:t xml:space="preserve"> </w:t>
            </w:r>
            <w:r w:rsidRPr="006E6062">
              <w:rPr>
                <w:sz w:val="18"/>
                <w:szCs w:val="18"/>
              </w:rPr>
              <w:t>ANÁLOGA</w:t>
            </w:r>
            <w:r w:rsidRPr="006E6062" w:rsidR="001B4B40">
              <w:rPr>
                <w:sz w:val="18"/>
                <w:szCs w:val="18"/>
              </w:rPr>
              <w:t xml:space="preserve"> FIJA</w:t>
            </w:r>
          </w:p>
        </w:tc>
        <w:tc>
          <w:tcPr>
            <w:tcW w:w="2053" w:type="pct"/>
            <w:vAlign w:val="center"/>
          </w:tcPr>
          <w:p w:rsidRPr="006E6062" w:rsidR="007A0F11" w:rsidP="007A0F11" w:rsidRDefault="001B4B40" w14:paraId="689BCCC4" w14:textId="7413090F">
            <w:pPr>
              <w:jc w:val="center"/>
              <w:cnfStyle w:val="000000000000" w:firstRow="0" w:lastRow="0" w:firstColumn="0" w:lastColumn="0" w:oddVBand="0" w:evenVBand="0" w:oddHBand="0" w:evenHBand="0" w:firstRowFirstColumn="0" w:firstRowLastColumn="0" w:lastRowFirstColumn="0" w:lastRowLastColumn="0"/>
              <w:rPr>
                <w:sz w:val="18"/>
                <w:szCs w:val="18"/>
              </w:rPr>
            </w:pPr>
            <w:r w:rsidRPr="006E6062">
              <w:rPr>
                <w:sz w:val="18"/>
                <w:szCs w:val="18"/>
              </w:rPr>
              <w:t>2</w:t>
            </w:r>
          </w:p>
        </w:tc>
      </w:tr>
      <w:tr w:rsidRPr="006E6062" w:rsidR="007A0F11" w:rsidTr="007E320F" w14:paraId="2190766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 w:type="pct"/>
            <w:vAlign w:val="center"/>
          </w:tcPr>
          <w:p w:rsidRPr="006E6062" w:rsidR="007A0F11" w:rsidP="007A0F11" w:rsidRDefault="007A0F11" w14:paraId="60A34D63" w14:textId="6B248422">
            <w:pPr>
              <w:jc w:val="center"/>
              <w:rPr>
                <w:sz w:val="18"/>
                <w:szCs w:val="18"/>
              </w:rPr>
            </w:pPr>
            <w:r w:rsidRPr="006E6062">
              <w:rPr>
                <w:sz w:val="18"/>
                <w:szCs w:val="18"/>
              </w:rPr>
              <w:t>5</w:t>
            </w:r>
          </w:p>
        </w:tc>
        <w:tc>
          <w:tcPr>
            <w:tcW w:w="2438" w:type="pct"/>
            <w:vAlign w:val="center"/>
          </w:tcPr>
          <w:p w:rsidRPr="006E6062" w:rsidR="007A0F11" w:rsidP="007A0F11" w:rsidRDefault="008D6CDA" w14:paraId="1CFAB3F1" w14:textId="4291C2FF">
            <w:pPr>
              <w:jc w:val="center"/>
              <w:cnfStyle w:val="000000100000" w:firstRow="0" w:lastRow="0" w:firstColumn="0" w:lastColumn="0" w:oddVBand="0" w:evenVBand="0" w:oddHBand="1" w:evenHBand="0" w:firstRowFirstColumn="0" w:firstRowLastColumn="0" w:lastRowFirstColumn="0" w:lastRowLastColumn="0"/>
              <w:rPr>
                <w:sz w:val="18"/>
                <w:szCs w:val="18"/>
              </w:rPr>
            </w:pPr>
            <w:r w:rsidRPr="006E6062">
              <w:rPr>
                <w:sz w:val="18"/>
                <w:szCs w:val="18"/>
              </w:rPr>
              <w:t>CÁMARA</w:t>
            </w:r>
            <w:r w:rsidRPr="006E6062" w:rsidR="001B4B40">
              <w:rPr>
                <w:sz w:val="18"/>
                <w:szCs w:val="18"/>
              </w:rPr>
              <w:t xml:space="preserve"> PTZ TIPO DOMO EXTERIOR </w:t>
            </w:r>
            <w:r w:rsidRPr="006E6062">
              <w:rPr>
                <w:sz w:val="18"/>
                <w:szCs w:val="18"/>
              </w:rPr>
              <w:t>ANÁLOGO</w:t>
            </w:r>
          </w:p>
        </w:tc>
        <w:tc>
          <w:tcPr>
            <w:tcW w:w="2053" w:type="pct"/>
            <w:vAlign w:val="center"/>
          </w:tcPr>
          <w:p w:rsidRPr="006E6062" w:rsidR="007A0F11" w:rsidP="007A0F11" w:rsidRDefault="001B4B40" w14:paraId="58D5EA75" w14:textId="194F8BC6">
            <w:pPr>
              <w:jc w:val="center"/>
              <w:cnfStyle w:val="000000100000" w:firstRow="0" w:lastRow="0" w:firstColumn="0" w:lastColumn="0" w:oddVBand="0" w:evenVBand="0" w:oddHBand="1" w:evenHBand="0" w:firstRowFirstColumn="0" w:firstRowLastColumn="0" w:lastRowFirstColumn="0" w:lastRowLastColumn="0"/>
              <w:rPr>
                <w:sz w:val="18"/>
                <w:szCs w:val="18"/>
              </w:rPr>
            </w:pPr>
            <w:r w:rsidRPr="006E6062">
              <w:rPr>
                <w:sz w:val="18"/>
                <w:szCs w:val="18"/>
              </w:rPr>
              <w:t>1</w:t>
            </w:r>
          </w:p>
        </w:tc>
      </w:tr>
      <w:tr w:rsidRPr="006E6062" w:rsidR="007A0F11" w:rsidTr="007E320F" w14:paraId="3BC37230" w14:textId="77777777">
        <w:tc>
          <w:tcPr>
            <w:cnfStyle w:val="001000000000" w:firstRow="0" w:lastRow="0" w:firstColumn="1" w:lastColumn="0" w:oddVBand="0" w:evenVBand="0" w:oddHBand="0" w:evenHBand="0" w:firstRowFirstColumn="0" w:firstRowLastColumn="0" w:lastRowFirstColumn="0" w:lastRowLastColumn="0"/>
            <w:tcW w:w="509" w:type="pct"/>
            <w:vAlign w:val="center"/>
          </w:tcPr>
          <w:p w:rsidRPr="006E6062" w:rsidR="007A0F11" w:rsidP="007A0F11" w:rsidRDefault="007A0F11" w14:paraId="7073890F" w14:textId="72EDF6E6">
            <w:pPr>
              <w:jc w:val="center"/>
              <w:rPr>
                <w:sz w:val="18"/>
                <w:szCs w:val="18"/>
              </w:rPr>
            </w:pPr>
            <w:r w:rsidRPr="006E6062">
              <w:rPr>
                <w:sz w:val="18"/>
                <w:szCs w:val="18"/>
              </w:rPr>
              <w:t>6</w:t>
            </w:r>
          </w:p>
        </w:tc>
        <w:tc>
          <w:tcPr>
            <w:tcW w:w="2438" w:type="pct"/>
            <w:vAlign w:val="center"/>
          </w:tcPr>
          <w:p w:rsidRPr="006E6062" w:rsidR="007A0F11" w:rsidP="007A0F11" w:rsidRDefault="008D6CDA" w14:paraId="3E1B1679" w14:textId="3D261ED1">
            <w:pPr>
              <w:jc w:val="center"/>
              <w:cnfStyle w:val="000000000000" w:firstRow="0" w:lastRow="0" w:firstColumn="0" w:lastColumn="0" w:oddVBand="0" w:evenVBand="0" w:oddHBand="0" w:evenHBand="0" w:firstRowFirstColumn="0" w:firstRowLastColumn="0" w:lastRowFirstColumn="0" w:lastRowLastColumn="0"/>
              <w:rPr>
                <w:sz w:val="18"/>
                <w:szCs w:val="18"/>
              </w:rPr>
            </w:pPr>
            <w:r w:rsidRPr="006E6062">
              <w:rPr>
                <w:sz w:val="18"/>
                <w:szCs w:val="18"/>
              </w:rPr>
              <w:t>CÁMARA</w:t>
            </w:r>
            <w:r w:rsidRPr="006E6062" w:rsidR="001B4B40">
              <w:rPr>
                <w:sz w:val="18"/>
                <w:szCs w:val="18"/>
              </w:rPr>
              <w:t xml:space="preserve"> PTZ TIPO DOMO</w:t>
            </w:r>
            <w:r w:rsidRPr="006E6062" w:rsidR="001B4B40">
              <w:rPr>
                <w:sz w:val="18"/>
                <w:szCs w:val="18"/>
              </w:rPr>
              <w:br/>
            </w:r>
            <w:r w:rsidRPr="006E6062" w:rsidR="001B4B40">
              <w:rPr>
                <w:sz w:val="18"/>
                <w:szCs w:val="18"/>
              </w:rPr>
              <w:t xml:space="preserve"> EXTERIOR</w:t>
            </w:r>
          </w:p>
        </w:tc>
        <w:tc>
          <w:tcPr>
            <w:tcW w:w="2053" w:type="pct"/>
            <w:vAlign w:val="center"/>
          </w:tcPr>
          <w:p w:rsidRPr="006E6062" w:rsidR="007A0F11" w:rsidP="007A0F11" w:rsidRDefault="001B4B40" w14:paraId="3039FD9E" w14:textId="1BB1E035">
            <w:pPr>
              <w:jc w:val="center"/>
              <w:cnfStyle w:val="000000000000" w:firstRow="0" w:lastRow="0" w:firstColumn="0" w:lastColumn="0" w:oddVBand="0" w:evenVBand="0" w:oddHBand="0" w:evenHBand="0" w:firstRowFirstColumn="0" w:firstRowLastColumn="0" w:lastRowFirstColumn="0" w:lastRowLastColumn="0"/>
              <w:rPr>
                <w:sz w:val="18"/>
                <w:szCs w:val="18"/>
              </w:rPr>
            </w:pPr>
            <w:r w:rsidRPr="006E6062">
              <w:rPr>
                <w:sz w:val="18"/>
                <w:szCs w:val="18"/>
              </w:rPr>
              <w:t>62</w:t>
            </w:r>
          </w:p>
        </w:tc>
      </w:tr>
      <w:tr w:rsidRPr="006E6062" w:rsidR="007A0F11" w:rsidTr="007E320F" w14:paraId="64B53A1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 w:type="pct"/>
            <w:vAlign w:val="center"/>
          </w:tcPr>
          <w:p w:rsidRPr="006E6062" w:rsidR="007A0F11" w:rsidP="007A0F11" w:rsidRDefault="007A0F11" w14:paraId="5BEFE0BE" w14:textId="2E25BAC9">
            <w:pPr>
              <w:jc w:val="center"/>
              <w:rPr>
                <w:sz w:val="18"/>
                <w:szCs w:val="18"/>
              </w:rPr>
            </w:pPr>
            <w:r w:rsidRPr="006E6062">
              <w:rPr>
                <w:sz w:val="18"/>
                <w:szCs w:val="18"/>
              </w:rPr>
              <w:t>7</w:t>
            </w:r>
          </w:p>
        </w:tc>
        <w:tc>
          <w:tcPr>
            <w:tcW w:w="2438" w:type="pct"/>
            <w:vAlign w:val="center"/>
          </w:tcPr>
          <w:p w:rsidRPr="006E6062" w:rsidR="007A0F11" w:rsidP="007A0F11" w:rsidRDefault="008D6CDA" w14:paraId="54006278" w14:textId="2620E674">
            <w:pPr>
              <w:jc w:val="center"/>
              <w:cnfStyle w:val="000000100000" w:firstRow="0" w:lastRow="0" w:firstColumn="0" w:lastColumn="0" w:oddVBand="0" w:evenVBand="0" w:oddHBand="1" w:evenHBand="0" w:firstRowFirstColumn="0" w:firstRowLastColumn="0" w:lastRowFirstColumn="0" w:lastRowLastColumn="0"/>
              <w:rPr>
                <w:sz w:val="18"/>
                <w:szCs w:val="18"/>
              </w:rPr>
            </w:pPr>
            <w:r w:rsidRPr="006E6062">
              <w:rPr>
                <w:sz w:val="18"/>
                <w:szCs w:val="18"/>
              </w:rPr>
              <w:t>LÁMPARAS</w:t>
            </w:r>
            <w:r w:rsidRPr="006E6062" w:rsidR="001B4B40">
              <w:rPr>
                <w:sz w:val="18"/>
                <w:szCs w:val="18"/>
              </w:rPr>
              <w:t xml:space="preserve"> DE </w:t>
            </w:r>
            <w:r w:rsidRPr="006E6062">
              <w:rPr>
                <w:sz w:val="18"/>
                <w:szCs w:val="18"/>
              </w:rPr>
              <w:t>ILUMINACIÓN</w:t>
            </w:r>
          </w:p>
        </w:tc>
        <w:tc>
          <w:tcPr>
            <w:tcW w:w="2053" w:type="pct"/>
            <w:vAlign w:val="center"/>
          </w:tcPr>
          <w:p w:rsidRPr="006E6062" w:rsidR="007A0F11" w:rsidP="007A0F11" w:rsidRDefault="001B4B40" w14:paraId="2DCE76ED" w14:textId="11F30A5A">
            <w:pPr>
              <w:jc w:val="center"/>
              <w:cnfStyle w:val="000000100000" w:firstRow="0" w:lastRow="0" w:firstColumn="0" w:lastColumn="0" w:oddVBand="0" w:evenVBand="0" w:oddHBand="1" w:evenHBand="0" w:firstRowFirstColumn="0" w:firstRowLastColumn="0" w:lastRowFirstColumn="0" w:lastRowLastColumn="0"/>
              <w:rPr>
                <w:sz w:val="18"/>
                <w:szCs w:val="18"/>
              </w:rPr>
            </w:pPr>
            <w:r w:rsidRPr="006E6062">
              <w:rPr>
                <w:sz w:val="18"/>
                <w:szCs w:val="18"/>
              </w:rPr>
              <w:t>15</w:t>
            </w:r>
          </w:p>
        </w:tc>
      </w:tr>
      <w:tr w:rsidRPr="006E6062" w:rsidR="001B4B40" w:rsidTr="007E320F" w14:paraId="4D711C95" w14:textId="77777777">
        <w:tc>
          <w:tcPr>
            <w:cnfStyle w:val="001000000000" w:firstRow="0" w:lastRow="0" w:firstColumn="1" w:lastColumn="0" w:oddVBand="0" w:evenVBand="0" w:oddHBand="0" w:evenHBand="0" w:firstRowFirstColumn="0" w:firstRowLastColumn="0" w:lastRowFirstColumn="0" w:lastRowLastColumn="0"/>
            <w:tcW w:w="509" w:type="pct"/>
            <w:vAlign w:val="center"/>
          </w:tcPr>
          <w:p w:rsidRPr="006E6062" w:rsidR="001B4B40" w:rsidP="001B4B40" w:rsidRDefault="001B4B40" w14:paraId="0F57D7A2" w14:textId="076269EE">
            <w:pPr>
              <w:jc w:val="center"/>
              <w:rPr>
                <w:sz w:val="18"/>
                <w:szCs w:val="18"/>
              </w:rPr>
            </w:pPr>
            <w:r w:rsidRPr="006E6062">
              <w:rPr>
                <w:sz w:val="18"/>
                <w:szCs w:val="18"/>
              </w:rPr>
              <w:t>8</w:t>
            </w:r>
          </w:p>
        </w:tc>
        <w:tc>
          <w:tcPr>
            <w:tcW w:w="2438" w:type="pct"/>
            <w:vAlign w:val="center"/>
          </w:tcPr>
          <w:p w:rsidRPr="006E6062" w:rsidR="001B4B40" w:rsidP="001B4B40" w:rsidRDefault="001B4B40" w14:paraId="37F82284" w14:textId="66719066">
            <w:pPr>
              <w:jc w:val="center"/>
              <w:cnfStyle w:val="000000000000" w:firstRow="0" w:lastRow="0" w:firstColumn="0" w:lastColumn="0" w:oddVBand="0" w:evenVBand="0" w:oddHBand="0" w:evenHBand="0" w:firstRowFirstColumn="0" w:firstRowLastColumn="0" w:lastRowFirstColumn="0" w:lastRowLastColumn="0"/>
              <w:rPr>
                <w:sz w:val="18"/>
                <w:szCs w:val="18"/>
              </w:rPr>
            </w:pPr>
            <w:r w:rsidRPr="006E6062">
              <w:rPr>
                <w:sz w:val="18"/>
                <w:szCs w:val="18"/>
              </w:rPr>
              <w:t>MULTIPUERTO VIDEO</w:t>
            </w:r>
          </w:p>
        </w:tc>
        <w:tc>
          <w:tcPr>
            <w:tcW w:w="2053" w:type="pct"/>
            <w:vAlign w:val="center"/>
          </w:tcPr>
          <w:p w:rsidRPr="006E6062" w:rsidR="001B4B40" w:rsidP="001B4B40" w:rsidRDefault="001B4B40" w14:paraId="4550F26D" w14:textId="33E0E1E8">
            <w:pPr>
              <w:jc w:val="center"/>
              <w:cnfStyle w:val="000000000000" w:firstRow="0" w:lastRow="0" w:firstColumn="0" w:lastColumn="0" w:oddVBand="0" w:evenVBand="0" w:oddHBand="0" w:evenHBand="0" w:firstRowFirstColumn="0" w:firstRowLastColumn="0" w:lastRowFirstColumn="0" w:lastRowLastColumn="0"/>
              <w:rPr>
                <w:sz w:val="18"/>
                <w:szCs w:val="18"/>
              </w:rPr>
            </w:pPr>
            <w:r w:rsidRPr="006E6062">
              <w:rPr>
                <w:sz w:val="18"/>
                <w:szCs w:val="18"/>
              </w:rPr>
              <w:t>1</w:t>
            </w:r>
          </w:p>
        </w:tc>
      </w:tr>
      <w:tr w:rsidRPr="006E6062" w:rsidR="001B4B40" w:rsidTr="007E320F" w14:paraId="769CC98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 w:type="pct"/>
            <w:vAlign w:val="center"/>
          </w:tcPr>
          <w:p w:rsidRPr="006E6062" w:rsidR="001B4B40" w:rsidP="001B4B40" w:rsidRDefault="001B4B40" w14:paraId="28F09048" w14:textId="65869538">
            <w:pPr>
              <w:jc w:val="center"/>
              <w:rPr>
                <w:sz w:val="18"/>
                <w:szCs w:val="18"/>
              </w:rPr>
            </w:pPr>
            <w:r w:rsidRPr="006E6062">
              <w:rPr>
                <w:sz w:val="18"/>
                <w:szCs w:val="18"/>
              </w:rPr>
              <w:t>9</w:t>
            </w:r>
          </w:p>
        </w:tc>
        <w:tc>
          <w:tcPr>
            <w:tcW w:w="2438" w:type="pct"/>
            <w:vAlign w:val="center"/>
          </w:tcPr>
          <w:p w:rsidRPr="006E6062" w:rsidR="001B4B40" w:rsidP="001B4B40" w:rsidRDefault="001B4B40" w14:paraId="2FDBEA1B" w14:textId="2DBD7B70">
            <w:pPr>
              <w:jc w:val="center"/>
              <w:cnfStyle w:val="000000100000" w:firstRow="0" w:lastRow="0" w:firstColumn="0" w:lastColumn="0" w:oddVBand="0" w:evenVBand="0" w:oddHBand="1" w:evenHBand="0" w:firstRowFirstColumn="0" w:firstRowLastColumn="0" w:lastRowFirstColumn="0" w:lastRowLastColumn="0"/>
              <w:rPr>
                <w:sz w:val="18"/>
                <w:szCs w:val="18"/>
              </w:rPr>
            </w:pPr>
            <w:r w:rsidRPr="006E6062">
              <w:rPr>
                <w:sz w:val="18"/>
                <w:szCs w:val="18"/>
              </w:rPr>
              <w:t>NVR</w:t>
            </w:r>
          </w:p>
        </w:tc>
        <w:tc>
          <w:tcPr>
            <w:tcW w:w="2053" w:type="pct"/>
            <w:vAlign w:val="center"/>
          </w:tcPr>
          <w:p w:rsidRPr="006E6062" w:rsidR="001B4B40" w:rsidP="001B4B40" w:rsidRDefault="001B4B40" w14:paraId="22B0E062" w14:textId="5547587F">
            <w:pPr>
              <w:jc w:val="center"/>
              <w:cnfStyle w:val="000000100000" w:firstRow="0" w:lastRow="0" w:firstColumn="0" w:lastColumn="0" w:oddVBand="0" w:evenVBand="0" w:oddHBand="1" w:evenHBand="0" w:firstRowFirstColumn="0" w:firstRowLastColumn="0" w:lastRowFirstColumn="0" w:lastRowLastColumn="0"/>
              <w:rPr>
                <w:sz w:val="18"/>
                <w:szCs w:val="18"/>
              </w:rPr>
            </w:pPr>
            <w:r w:rsidRPr="006E6062">
              <w:rPr>
                <w:sz w:val="18"/>
                <w:szCs w:val="18"/>
              </w:rPr>
              <w:t>7</w:t>
            </w:r>
          </w:p>
        </w:tc>
      </w:tr>
      <w:tr w:rsidRPr="006E6062" w:rsidR="001B4B40" w:rsidTr="007E320F" w14:paraId="0E01871C" w14:textId="77777777">
        <w:tc>
          <w:tcPr>
            <w:cnfStyle w:val="001000000000" w:firstRow="0" w:lastRow="0" w:firstColumn="1" w:lastColumn="0" w:oddVBand="0" w:evenVBand="0" w:oddHBand="0" w:evenHBand="0" w:firstRowFirstColumn="0" w:firstRowLastColumn="0" w:lastRowFirstColumn="0" w:lastRowLastColumn="0"/>
            <w:tcW w:w="509" w:type="pct"/>
            <w:vAlign w:val="center"/>
          </w:tcPr>
          <w:p w:rsidRPr="006E6062" w:rsidR="001B4B40" w:rsidP="001B4B40" w:rsidRDefault="001B4B40" w14:paraId="0F6F6C9F" w14:textId="574978A2">
            <w:pPr>
              <w:jc w:val="center"/>
              <w:rPr>
                <w:sz w:val="18"/>
                <w:szCs w:val="18"/>
              </w:rPr>
            </w:pPr>
            <w:r w:rsidRPr="006E6062">
              <w:rPr>
                <w:sz w:val="18"/>
                <w:szCs w:val="18"/>
              </w:rPr>
              <w:t>10</w:t>
            </w:r>
          </w:p>
        </w:tc>
        <w:tc>
          <w:tcPr>
            <w:tcW w:w="2438" w:type="pct"/>
            <w:vAlign w:val="center"/>
          </w:tcPr>
          <w:p w:rsidRPr="006E6062" w:rsidR="001B4B40" w:rsidP="001B4B40" w:rsidRDefault="001B4B40" w14:paraId="40A6D632" w14:textId="59353E1E">
            <w:pPr>
              <w:jc w:val="center"/>
              <w:cnfStyle w:val="000000000000" w:firstRow="0" w:lastRow="0" w:firstColumn="0" w:lastColumn="0" w:oddVBand="0" w:evenVBand="0" w:oddHBand="0" w:evenHBand="0" w:firstRowFirstColumn="0" w:firstRowLastColumn="0" w:lastRowFirstColumn="0" w:lastRowLastColumn="0"/>
              <w:rPr>
                <w:sz w:val="18"/>
                <w:szCs w:val="18"/>
              </w:rPr>
            </w:pPr>
            <w:r w:rsidRPr="006E6062">
              <w:rPr>
                <w:sz w:val="18"/>
                <w:szCs w:val="18"/>
              </w:rPr>
              <w:t>PANEL SOLAR</w:t>
            </w:r>
          </w:p>
        </w:tc>
        <w:tc>
          <w:tcPr>
            <w:tcW w:w="2053" w:type="pct"/>
            <w:vAlign w:val="center"/>
          </w:tcPr>
          <w:p w:rsidRPr="006E6062" w:rsidR="001B4B40" w:rsidP="001B4B40" w:rsidRDefault="001B4B40" w14:paraId="5B740C1C" w14:textId="2D1AEA76">
            <w:pPr>
              <w:jc w:val="center"/>
              <w:cnfStyle w:val="000000000000" w:firstRow="0" w:lastRow="0" w:firstColumn="0" w:lastColumn="0" w:oddVBand="0" w:evenVBand="0" w:oddHBand="0" w:evenHBand="0" w:firstRowFirstColumn="0" w:firstRowLastColumn="0" w:lastRowFirstColumn="0" w:lastRowLastColumn="0"/>
              <w:rPr>
                <w:sz w:val="18"/>
                <w:szCs w:val="18"/>
              </w:rPr>
            </w:pPr>
            <w:r w:rsidRPr="006E6062">
              <w:rPr>
                <w:sz w:val="18"/>
                <w:szCs w:val="18"/>
              </w:rPr>
              <w:t>1</w:t>
            </w:r>
          </w:p>
        </w:tc>
      </w:tr>
      <w:tr w:rsidRPr="006E6062" w:rsidR="001B4B40" w:rsidTr="007E320F" w14:paraId="4146EB7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 w:type="pct"/>
            <w:vAlign w:val="center"/>
          </w:tcPr>
          <w:p w:rsidRPr="006E6062" w:rsidR="001B4B40" w:rsidP="001B4B40" w:rsidRDefault="001B4B40" w14:paraId="2EF26717" w14:textId="4923EA8A">
            <w:pPr>
              <w:jc w:val="center"/>
              <w:rPr>
                <w:sz w:val="18"/>
                <w:szCs w:val="18"/>
              </w:rPr>
            </w:pPr>
            <w:r w:rsidRPr="006E6062">
              <w:rPr>
                <w:sz w:val="18"/>
                <w:szCs w:val="18"/>
              </w:rPr>
              <w:t>11</w:t>
            </w:r>
          </w:p>
        </w:tc>
        <w:tc>
          <w:tcPr>
            <w:tcW w:w="2438" w:type="pct"/>
            <w:vAlign w:val="center"/>
          </w:tcPr>
          <w:p w:rsidRPr="006E6062" w:rsidR="001B4B40" w:rsidP="001B4B40" w:rsidRDefault="001B4B40" w14:paraId="2469A7E9" w14:textId="6A9CFB35">
            <w:pPr>
              <w:jc w:val="center"/>
              <w:cnfStyle w:val="000000100000" w:firstRow="0" w:lastRow="0" w:firstColumn="0" w:lastColumn="0" w:oddVBand="0" w:evenVBand="0" w:oddHBand="1" w:evenHBand="0" w:firstRowFirstColumn="0" w:firstRowLastColumn="0" w:lastRowFirstColumn="0" w:lastRowLastColumn="0"/>
              <w:rPr>
                <w:sz w:val="18"/>
                <w:szCs w:val="18"/>
              </w:rPr>
            </w:pPr>
            <w:r w:rsidRPr="006E6062">
              <w:rPr>
                <w:sz w:val="18"/>
                <w:szCs w:val="18"/>
              </w:rPr>
              <w:t>SERVIDOR</w:t>
            </w:r>
          </w:p>
        </w:tc>
        <w:tc>
          <w:tcPr>
            <w:tcW w:w="2053" w:type="pct"/>
            <w:vAlign w:val="center"/>
          </w:tcPr>
          <w:p w:rsidRPr="006E6062" w:rsidR="001B4B40" w:rsidP="001B4B40" w:rsidRDefault="001B4B40" w14:paraId="045B6539" w14:textId="7CA18109">
            <w:pPr>
              <w:jc w:val="center"/>
              <w:cnfStyle w:val="000000100000" w:firstRow="0" w:lastRow="0" w:firstColumn="0" w:lastColumn="0" w:oddVBand="0" w:evenVBand="0" w:oddHBand="1" w:evenHBand="0" w:firstRowFirstColumn="0" w:firstRowLastColumn="0" w:lastRowFirstColumn="0" w:lastRowLastColumn="0"/>
              <w:rPr>
                <w:sz w:val="18"/>
                <w:szCs w:val="18"/>
              </w:rPr>
            </w:pPr>
            <w:r w:rsidRPr="006E6062">
              <w:rPr>
                <w:sz w:val="18"/>
                <w:szCs w:val="18"/>
              </w:rPr>
              <w:t>1</w:t>
            </w:r>
          </w:p>
        </w:tc>
      </w:tr>
      <w:tr w:rsidRPr="006E6062" w:rsidR="001B4B40" w:rsidTr="007E320F" w14:paraId="5939222A" w14:textId="77777777">
        <w:tc>
          <w:tcPr>
            <w:cnfStyle w:val="001000000000" w:firstRow="0" w:lastRow="0" w:firstColumn="1" w:lastColumn="0" w:oddVBand="0" w:evenVBand="0" w:oddHBand="0" w:evenHBand="0" w:firstRowFirstColumn="0" w:firstRowLastColumn="0" w:lastRowFirstColumn="0" w:lastRowLastColumn="0"/>
            <w:tcW w:w="509" w:type="pct"/>
            <w:vAlign w:val="center"/>
          </w:tcPr>
          <w:p w:rsidRPr="006E6062" w:rsidR="001B4B40" w:rsidP="001B4B40" w:rsidRDefault="001B4B40" w14:paraId="5C2F50D0" w14:textId="7A1C4792">
            <w:pPr>
              <w:jc w:val="center"/>
              <w:rPr>
                <w:sz w:val="18"/>
                <w:szCs w:val="18"/>
              </w:rPr>
            </w:pPr>
            <w:r w:rsidRPr="006E6062">
              <w:rPr>
                <w:sz w:val="18"/>
                <w:szCs w:val="18"/>
              </w:rPr>
              <w:t>12</w:t>
            </w:r>
          </w:p>
        </w:tc>
        <w:tc>
          <w:tcPr>
            <w:tcW w:w="2438" w:type="pct"/>
            <w:vAlign w:val="center"/>
          </w:tcPr>
          <w:p w:rsidRPr="006E6062" w:rsidR="001B4B40" w:rsidP="001B4B40" w:rsidRDefault="001B4B40" w14:paraId="1E3C3087" w14:textId="235E1931">
            <w:pPr>
              <w:jc w:val="center"/>
              <w:cnfStyle w:val="000000000000" w:firstRow="0" w:lastRow="0" w:firstColumn="0" w:lastColumn="0" w:oddVBand="0" w:evenVBand="0" w:oddHBand="0" w:evenHBand="0" w:firstRowFirstColumn="0" w:firstRowLastColumn="0" w:lastRowFirstColumn="0" w:lastRowLastColumn="0"/>
              <w:rPr>
                <w:sz w:val="18"/>
                <w:szCs w:val="18"/>
              </w:rPr>
            </w:pPr>
            <w:r w:rsidRPr="006E6062">
              <w:rPr>
                <w:sz w:val="18"/>
                <w:szCs w:val="18"/>
              </w:rPr>
              <w:t>TECLADOS</w:t>
            </w:r>
          </w:p>
        </w:tc>
        <w:tc>
          <w:tcPr>
            <w:tcW w:w="2053" w:type="pct"/>
            <w:vAlign w:val="center"/>
          </w:tcPr>
          <w:p w:rsidRPr="006E6062" w:rsidR="001B4B40" w:rsidP="001B4B40" w:rsidRDefault="001B4B40" w14:paraId="061E7347" w14:textId="5AE0441C">
            <w:pPr>
              <w:jc w:val="center"/>
              <w:cnfStyle w:val="000000000000" w:firstRow="0" w:lastRow="0" w:firstColumn="0" w:lastColumn="0" w:oddVBand="0" w:evenVBand="0" w:oddHBand="0" w:evenHBand="0" w:firstRowFirstColumn="0" w:firstRowLastColumn="0" w:lastRowFirstColumn="0" w:lastRowLastColumn="0"/>
              <w:rPr>
                <w:sz w:val="18"/>
                <w:szCs w:val="18"/>
              </w:rPr>
            </w:pPr>
            <w:r w:rsidRPr="006E6062">
              <w:rPr>
                <w:sz w:val="18"/>
                <w:szCs w:val="18"/>
              </w:rPr>
              <w:t>2</w:t>
            </w:r>
          </w:p>
        </w:tc>
      </w:tr>
      <w:tr w:rsidRPr="006E6062" w:rsidR="001B4B40" w:rsidTr="007E320F" w14:paraId="4970AEA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 w:type="pct"/>
            <w:vAlign w:val="center"/>
          </w:tcPr>
          <w:p w:rsidRPr="006E6062" w:rsidR="001B4B40" w:rsidP="001B4B40" w:rsidRDefault="001B4B40" w14:paraId="246795B3" w14:textId="5C7EFDF1">
            <w:pPr>
              <w:jc w:val="center"/>
              <w:rPr>
                <w:sz w:val="18"/>
                <w:szCs w:val="18"/>
              </w:rPr>
            </w:pPr>
            <w:r w:rsidRPr="006E6062">
              <w:rPr>
                <w:sz w:val="18"/>
                <w:szCs w:val="18"/>
              </w:rPr>
              <w:t>13</w:t>
            </w:r>
          </w:p>
        </w:tc>
        <w:tc>
          <w:tcPr>
            <w:tcW w:w="2438" w:type="pct"/>
            <w:vAlign w:val="center"/>
          </w:tcPr>
          <w:p w:rsidRPr="006E6062" w:rsidR="001B4B40" w:rsidP="001B4B40" w:rsidRDefault="001B4B40" w14:paraId="34E6C972" w14:textId="6BF926B8">
            <w:pPr>
              <w:jc w:val="center"/>
              <w:cnfStyle w:val="000000100000" w:firstRow="0" w:lastRow="0" w:firstColumn="0" w:lastColumn="0" w:oddVBand="0" w:evenVBand="0" w:oddHBand="1" w:evenHBand="0" w:firstRowFirstColumn="0" w:firstRowLastColumn="0" w:lastRowFirstColumn="0" w:lastRowLastColumn="0"/>
              <w:rPr>
                <w:sz w:val="18"/>
                <w:szCs w:val="18"/>
              </w:rPr>
            </w:pPr>
            <w:r w:rsidRPr="006E6062">
              <w:rPr>
                <w:sz w:val="18"/>
                <w:szCs w:val="18"/>
              </w:rPr>
              <w:t>TRANSFORMADOR</w:t>
            </w:r>
          </w:p>
        </w:tc>
        <w:tc>
          <w:tcPr>
            <w:tcW w:w="2053" w:type="pct"/>
            <w:vAlign w:val="center"/>
          </w:tcPr>
          <w:p w:rsidRPr="006E6062" w:rsidR="001B4B40" w:rsidP="001B4B40" w:rsidRDefault="001B4B40" w14:paraId="14CAF6F4" w14:textId="68A1BA2A">
            <w:pPr>
              <w:jc w:val="center"/>
              <w:cnfStyle w:val="000000100000" w:firstRow="0" w:lastRow="0" w:firstColumn="0" w:lastColumn="0" w:oddVBand="0" w:evenVBand="0" w:oddHBand="1" w:evenHBand="0" w:firstRowFirstColumn="0" w:firstRowLastColumn="0" w:lastRowFirstColumn="0" w:lastRowLastColumn="0"/>
              <w:rPr>
                <w:sz w:val="18"/>
                <w:szCs w:val="18"/>
              </w:rPr>
            </w:pPr>
            <w:r w:rsidRPr="006E6062">
              <w:rPr>
                <w:sz w:val="18"/>
                <w:szCs w:val="18"/>
              </w:rPr>
              <w:t>2</w:t>
            </w:r>
          </w:p>
        </w:tc>
      </w:tr>
      <w:tr w:rsidRPr="006E6062" w:rsidR="001B4B40" w:rsidTr="007E320F" w14:paraId="7A3D770B" w14:textId="77777777">
        <w:tc>
          <w:tcPr>
            <w:cnfStyle w:val="001000000000" w:firstRow="0" w:lastRow="0" w:firstColumn="1" w:lastColumn="0" w:oddVBand="0" w:evenVBand="0" w:oddHBand="0" w:evenHBand="0" w:firstRowFirstColumn="0" w:firstRowLastColumn="0" w:lastRowFirstColumn="0" w:lastRowLastColumn="0"/>
            <w:tcW w:w="509" w:type="pct"/>
            <w:vAlign w:val="center"/>
          </w:tcPr>
          <w:p w:rsidRPr="006E6062" w:rsidR="001B4B40" w:rsidP="001B4B40" w:rsidRDefault="001B4B40" w14:paraId="66144C69" w14:textId="640A4E21">
            <w:pPr>
              <w:jc w:val="center"/>
              <w:rPr>
                <w:sz w:val="18"/>
                <w:szCs w:val="18"/>
              </w:rPr>
            </w:pPr>
            <w:r w:rsidRPr="006E6062">
              <w:rPr>
                <w:sz w:val="18"/>
                <w:szCs w:val="18"/>
              </w:rPr>
              <w:t>14</w:t>
            </w:r>
          </w:p>
        </w:tc>
        <w:tc>
          <w:tcPr>
            <w:tcW w:w="2438" w:type="pct"/>
            <w:vAlign w:val="center"/>
          </w:tcPr>
          <w:p w:rsidRPr="006E6062" w:rsidR="001B4B40" w:rsidP="001B4B40" w:rsidRDefault="001B4B40" w14:paraId="33C451FB" w14:textId="504F4A58">
            <w:pPr>
              <w:jc w:val="center"/>
              <w:cnfStyle w:val="000000000000" w:firstRow="0" w:lastRow="0" w:firstColumn="0" w:lastColumn="0" w:oddVBand="0" w:evenVBand="0" w:oddHBand="0" w:evenHBand="0" w:firstRowFirstColumn="0" w:firstRowLastColumn="0" w:lastRowFirstColumn="0" w:lastRowLastColumn="0"/>
              <w:rPr>
                <w:sz w:val="18"/>
                <w:szCs w:val="18"/>
              </w:rPr>
            </w:pPr>
            <w:r w:rsidRPr="006E6062">
              <w:rPr>
                <w:sz w:val="18"/>
                <w:szCs w:val="18"/>
              </w:rPr>
              <w:t>UPS</w:t>
            </w:r>
          </w:p>
        </w:tc>
        <w:tc>
          <w:tcPr>
            <w:tcW w:w="2053" w:type="pct"/>
            <w:vAlign w:val="center"/>
          </w:tcPr>
          <w:p w:rsidRPr="006E6062" w:rsidR="001B4B40" w:rsidP="001B4B40" w:rsidRDefault="001B4B40" w14:paraId="0D89CB00" w14:textId="1F6FCEDA">
            <w:pPr>
              <w:jc w:val="center"/>
              <w:cnfStyle w:val="000000000000" w:firstRow="0" w:lastRow="0" w:firstColumn="0" w:lastColumn="0" w:oddVBand="0" w:evenVBand="0" w:oddHBand="0" w:evenHBand="0" w:firstRowFirstColumn="0" w:firstRowLastColumn="0" w:lastRowFirstColumn="0" w:lastRowLastColumn="0"/>
              <w:rPr>
                <w:sz w:val="18"/>
                <w:szCs w:val="18"/>
              </w:rPr>
            </w:pPr>
            <w:r w:rsidRPr="006E6062">
              <w:rPr>
                <w:sz w:val="18"/>
                <w:szCs w:val="18"/>
              </w:rPr>
              <w:t>19</w:t>
            </w:r>
          </w:p>
        </w:tc>
      </w:tr>
      <w:tr w:rsidRPr="006E6062" w:rsidR="00E94F56" w:rsidTr="007E320F" w14:paraId="6F552E5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7" w:type="pct"/>
            <w:gridSpan w:val="2"/>
            <w:vAlign w:val="center"/>
          </w:tcPr>
          <w:p w:rsidRPr="006E6062" w:rsidR="002D174B" w:rsidP="00653AE1" w:rsidRDefault="001F4124" w14:paraId="78C66E08" w14:textId="36737D6B">
            <w:pPr>
              <w:jc w:val="center"/>
              <w:rPr>
                <w:rFonts w:eastAsia="Times New Roman"/>
                <w:color w:val="000000"/>
                <w:sz w:val="18"/>
                <w:szCs w:val="18"/>
              </w:rPr>
            </w:pPr>
            <w:r w:rsidRPr="006E6062">
              <w:rPr>
                <w:rFonts w:eastAsia="Times New Roman"/>
                <w:color w:val="000000"/>
                <w:sz w:val="18"/>
                <w:szCs w:val="18"/>
              </w:rPr>
              <w:t>TOTAL GENERAL</w:t>
            </w:r>
          </w:p>
        </w:tc>
        <w:tc>
          <w:tcPr>
            <w:tcW w:w="2053" w:type="pct"/>
            <w:vAlign w:val="center"/>
          </w:tcPr>
          <w:p w:rsidRPr="006E6062" w:rsidR="002D174B" w:rsidP="00653AE1" w:rsidRDefault="001B4B40" w14:paraId="6F7825F6" w14:textId="4F88F58D">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18"/>
                <w:szCs w:val="18"/>
              </w:rPr>
            </w:pPr>
            <w:r w:rsidRPr="006E6062">
              <w:rPr>
                <w:rFonts w:eastAsia="Times New Roman"/>
                <w:b/>
                <w:color w:val="000000"/>
                <w:sz w:val="18"/>
                <w:szCs w:val="18"/>
              </w:rPr>
              <w:t>202</w:t>
            </w:r>
          </w:p>
        </w:tc>
      </w:tr>
    </w:tbl>
    <w:p w:rsidRPr="006E6062" w:rsidR="006351AF" w:rsidP="00B56CEB" w:rsidRDefault="00B56CEB" w14:paraId="5B62853B" w14:textId="5CC1D1AF">
      <w:pPr>
        <w:pStyle w:val="Descripcin"/>
        <w:jc w:val="center"/>
      </w:pPr>
      <w:bookmarkStart w:name="_Toc215650562" w:id="279"/>
      <w:r w:rsidRPr="006E6062">
        <w:t xml:space="preserve">Tabla </w:t>
      </w:r>
      <w:r w:rsidRPr="006E6062">
        <w:fldChar w:fldCharType="begin"/>
      </w:r>
      <w:r w:rsidRPr="006E6062">
        <w:instrText>SEQ Tabla \* ARABIC</w:instrText>
      </w:r>
      <w:r w:rsidRPr="006E6062">
        <w:fldChar w:fldCharType="separate"/>
      </w:r>
      <w:r w:rsidR="00041DFA">
        <w:rPr>
          <w:noProof/>
        </w:rPr>
        <w:t>27</w:t>
      </w:r>
      <w:r w:rsidRPr="006E6062">
        <w:fldChar w:fldCharType="end"/>
      </w:r>
      <w:r w:rsidRPr="006E6062">
        <w:t xml:space="preserve">. EQUIPOS DE BAJA DEL MES DE </w:t>
      </w:r>
      <w:r w:rsidRPr="006E6062" w:rsidR="00315B13">
        <w:t>NOVIEMBRE</w:t>
      </w:r>
      <w:bookmarkEnd w:id="279"/>
    </w:p>
    <w:p w:rsidRPr="006E6062" w:rsidR="009572C5" w:rsidP="00154641" w:rsidRDefault="009572C5" w14:paraId="7A947FCA" w14:textId="77777777">
      <w:pPr>
        <w:pStyle w:val="Ttulo2"/>
        <w:numPr>
          <w:ilvl w:val="1"/>
          <w:numId w:val="5"/>
        </w:numPr>
        <w:rPr>
          <w:i/>
        </w:rPr>
      </w:pPr>
      <w:bookmarkStart w:name="_Toc216169848" w:id="280"/>
      <w:r w:rsidRPr="006E6062">
        <w:t>GESTIONES DE INCLUSIÓN A LA BOLSA</w:t>
      </w:r>
      <w:bookmarkEnd w:id="280"/>
    </w:p>
    <w:p w:rsidRPr="006E6062" w:rsidR="002127CF" w:rsidP="002127CF" w:rsidRDefault="00650623" w14:paraId="7D95763B" w14:textId="5BE23F8F">
      <w:pPr>
        <w:pBdr>
          <w:top w:val="nil"/>
          <w:left w:val="nil"/>
          <w:bottom w:val="nil"/>
          <w:right w:val="nil"/>
          <w:between w:val="nil"/>
        </w:pBdr>
        <w:jc w:val="both"/>
      </w:pPr>
      <w:r w:rsidRPr="006E6062">
        <w:br/>
      </w:r>
      <w:r w:rsidRPr="006E6062" w:rsidR="009572C5">
        <w:t xml:space="preserve">Para el periodo comprendido entre el </w:t>
      </w:r>
      <w:r w:rsidRPr="006E6062" w:rsidR="002127CF">
        <w:t xml:space="preserve">01 al </w:t>
      </w:r>
      <w:r w:rsidRPr="006E6062">
        <w:t>30 de NOVIEMBRE</w:t>
      </w:r>
      <w:r w:rsidRPr="006E6062" w:rsidR="002127CF">
        <w:t xml:space="preserve"> de 2025</w:t>
      </w:r>
      <w:r w:rsidRPr="006E6062" w:rsidR="008A1D0C">
        <w:t xml:space="preserve"> </w:t>
      </w:r>
      <w:r w:rsidRPr="006E6062" w:rsidR="002127CF">
        <w:t>se present</w:t>
      </w:r>
      <w:r w:rsidRPr="006E6062" w:rsidR="008A1D0C">
        <w:t xml:space="preserve">ó 1 </w:t>
      </w:r>
      <w:r w:rsidRPr="006E6062" w:rsidR="009572C5">
        <w:t>solicitud de inclusión de bolsa de repuestos</w:t>
      </w:r>
      <w:r w:rsidRPr="006E6062" w:rsidR="002127CF">
        <w:t>.</w:t>
      </w:r>
    </w:p>
    <w:tbl>
      <w:tblPr>
        <w:tblStyle w:val="Tabladelista4-nfasis1"/>
        <w:tblW w:w="8828" w:type="dxa"/>
        <w:tblLook w:val="04A0" w:firstRow="1" w:lastRow="0" w:firstColumn="1" w:lastColumn="0" w:noHBand="0" w:noVBand="1"/>
      </w:tblPr>
      <w:tblGrid>
        <w:gridCol w:w="998"/>
        <w:gridCol w:w="998"/>
        <w:gridCol w:w="1182"/>
        <w:gridCol w:w="4431"/>
        <w:gridCol w:w="1219"/>
      </w:tblGrid>
      <w:tr w:rsidRPr="006E6062" w:rsidR="00650623" w:rsidTr="008D6CDA" w14:paraId="02484A14" w14:textId="07F55C3C">
        <w:trPr>
          <w:cnfStyle w:val="100000000000" w:firstRow="1" w:lastRow="0" w:firstColumn="0" w:lastColumn="0" w:oddVBand="0" w:evenVBand="0" w:oddHBand="0"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998" w:type="dxa"/>
            <w:noWrap/>
            <w:vAlign w:val="center"/>
            <w:hideMark/>
          </w:tcPr>
          <w:p w:rsidRPr="00177888" w:rsidR="00650623" w:rsidP="008D6CDA" w:rsidRDefault="00650623" w14:paraId="12DC1F57" w14:textId="77777777">
            <w:pPr>
              <w:jc w:val="center"/>
              <w:rPr>
                <w:rFonts w:eastAsia="Times New Roman"/>
                <w:color w:val="FFFFFF"/>
                <w:sz w:val="16"/>
                <w:szCs w:val="16"/>
              </w:rPr>
            </w:pPr>
            <w:r w:rsidRPr="00177888">
              <w:rPr>
                <w:rFonts w:eastAsia="Times New Roman"/>
                <w:color w:val="FFFFFF"/>
                <w:sz w:val="16"/>
                <w:szCs w:val="16"/>
              </w:rPr>
              <w:t>ÍTEM</w:t>
            </w:r>
          </w:p>
        </w:tc>
        <w:tc>
          <w:tcPr>
            <w:tcW w:w="998" w:type="dxa"/>
            <w:noWrap/>
            <w:vAlign w:val="center"/>
            <w:hideMark/>
          </w:tcPr>
          <w:p w:rsidRPr="00177888" w:rsidR="00650623" w:rsidP="008D6CDA" w:rsidRDefault="00650623" w14:paraId="21AAFC69"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color w:val="FFFFFF"/>
                <w:sz w:val="16"/>
                <w:szCs w:val="16"/>
              </w:rPr>
            </w:pPr>
            <w:r w:rsidRPr="00177888">
              <w:rPr>
                <w:rFonts w:eastAsia="Times New Roman"/>
                <w:color w:val="FFFFFF"/>
                <w:sz w:val="16"/>
                <w:szCs w:val="16"/>
              </w:rPr>
              <w:t>FECHA</w:t>
            </w:r>
          </w:p>
        </w:tc>
        <w:tc>
          <w:tcPr>
            <w:tcW w:w="1081" w:type="dxa"/>
            <w:noWrap/>
            <w:vAlign w:val="center"/>
            <w:hideMark/>
          </w:tcPr>
          <w:p w:rsidRPr="00177888" w:rsidR="00650623" w:rsidP="008D6CDA" w:rsidRDefault="00650623" w14:paraId="37A21DA3"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color w:val="FFFFFF"/>
                <w:sz w:val="16"/>
                <w:szCs w:val="16"/>
              </w:rPr>
            </w:pPr>
            <w:r w:rsidRPr="00177888">
              <w:rPr>
                <w:rFonts w:eastAsia="Times New Roman"/>
                <w:color w:val="FFFFFF"/>
                <w:sz w:val="16"/>
                <w:szCs w:val="16"/>
              </w:rPr>
              <w:t>CONSECUTIVO</w:t>
            </w:r>
          </w:p>
        </w:tc>
        <w:tc>
          <w:tcPr>
            <w:tcW w:w="4431" w:type="dxa"/>
            <w:noWrap/>
            <w:vAlign w:val="center"/>
            <w:hideMark/>
          </w:tcPr>
          <w:p w:rsidRPr="00177888" w:rsidR="00650623" w:rsidP="008D6CDA" w:rsidRDefault="00650623" w14:paraId="6157D9B8"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color w:val="FFFFFF"/>
                <w:sz w:val="16"/>
                <w:szCs w:val="16"/>
              </w:rPr>
            </w:pPr>
            <w:r w:rsidRPr="00177888">
              <w:rPr>
                <w:rFonts w:eastAsia="Times New Roman"/>
                <w:color w:val="FFFFFF"/>
                <w:sz w:val="16"/>
                <w:szCs w:val="16"/>
              </w:rPr>
              <w:t>DESCRIPCIÓN</w:t>
            </w:r>
          </w:p>
        </w:tc>
        <w:tc>
          <w:tcPr>
            <w:tcW w:w="1320" w:type="dxa"/>
            <w:vAlign w:val="center"/>
          </w:tcPr>
          <w:p w:rsidRPr="006E6062" w:rsidR="00650623" w:rsidP="008D6CDA" w:rsidRDefault="00650623" w14:paraId="6AE02A75" w14:textId="0418DBD0">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FFFFFF"/>
                <w:sz w:val="16"/>
                <w:szCs w:val="16"/>
              </w:rPr>
            </w:pPr>
            <w:r w:rsidRPr="006E6062">
              <w:rPr>
                <w:rFonts w:eastAsia="Times New Roman"/>
                <w:b w:val="0"/>
                <w:bCs w:val="0"/>
                <w:color w:val="FFFFFF"/>
                <w:sz w:val="16"/>
                <w:szCs w:val="16"/>
              </w:rPr>
              <w:t>ESTADO</w:t>
            </w:r>
          </w:p>
        </w:tc>
      </w:tr>
      <w:tr w:rsidRPr="006E6062" w:rsidR="00650623" w:rsidTr="008D6CDA" w14:paraId="099D89FA" w14:textId="309B6166">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998" w:type="dxa"/>
            <w:noWrap/>
            <w:vAlign w:val="center"/>
            <w:hideMark/>
          </w:tcPr>
          <w:p w:rsidRPr="00177888" w:rsidR="00650623" w:rsidP="008D6CDA" w:rsidRDefault="00650623" w14:paraId="2A4E99C3" w14:textId="1570B0C5">
            <w:pPr>
              <w:jc w:val="center"/>
              <w:rPr>
                <w:rFonts w:eastAsia="Times New Roman"/>
                <w:color w:val="000000"/>
                <w:sz w:val="16"/>
                <w:szCs w:val="16"/>
              </w:rPr>
            </w:pPr>
            <w:r w:rsidRPr="006E6062">
              <w:rPr>
                <w:rFonts w:eastAsia="Times New Roman"/>
                <w:color w:val="000000"/>
                <w:sz w:val="16"/>
                <w:szCs w:val="16"/>
              </w:rPr>
              <w:t>1</w:t>
            </w:r>
          </w:p>
        </w:tc>
        <w:tc>
          <w:tcPr>
            <w:tcW w:w="998" w:type="dxa"/>
            <w:noWrap/>
            <w:vAlign w:val="center"/>
            <w:hideMark/>
          </w:tcPr>
          <w:p w:rsidRPr="00177888" w:rsidR="00650623" w:rsidP="008D6CDA" w:rsidRDefault="00650623" w14:paraId="246DA60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77888">
              <w:rPr>
                <w:rFonts w:eastAsia="Times New Roman"/>
                <w:color w:val="000000"/>
                <w:sz w:val="16"/>
                <w:szCs w:val="16"/>
              </w:rPr>
              <w:t>11/11/2025</w:t>
            </w:r>
          </w:p>
        </w:tc>
        <w:tc>
          <w:tcPr>
            <w:tcW w:w="1081" w:type="dxa"/>
            <w:noWrap/>
            <w:vAlign w:val="center"/>
            <w:hideMark/>
          </w:tcPr>
          <w:p w:rsidRPr="00177888" w:rsidR="00650623" w:rsidP="008D6CDA" w:rsidRDefault="00650623" w14:paraId="1D8769B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77888">
              <w:rPr>
                <w:rFonts w:eastAsia="Times New Roman"/>
                <w:color w:val="000000"/>
                <w:sz w:val="16"/>
                <w:szCs w:val="16"/>
              </w:rPr>
              <w:t>GSC-7553-2025</w:t>
            </w:r>
          </w:p>
        </w:tc>
        <w:tc>
          <w:tcPr>
            <w:tcW w:w="4431" w:type="dxa"/>
            <w:noWrap/>
            <w:vAlign w:val="center"/>
            <w:hideMark/>
          </w:tcPr>
          <w:p w:rsidRPr="00177888" w:rsidR="00650623" w:rsidP="008D6CDA" w:rsidRDefault="00650623" w14:paraId="6EF0093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177888">
              <w:rPr>
                <w:rFonts w:eastAsia="Times New Roman"/>
                <w:color w:val="000000"/>
                <w:sz w:val="16"/>
                <w:szCs w:val="16"/>
              </w:rPr>
              <w:t>COTIZACIÓN ETB 0008 INCLUSIÓN BOLSA DE REPUESTOS ANEXO 2 -CONTRATO SCJ-1809-2024.</w:t>
            </w:r>
          </w:p>
        </w:tc>
        <w:tc>
          <w:tcPr>
            <w:tcW w:w="1320" w:type="dxa"/>
            <w:vAlign w:val="center"/>
          </w:tcPr>
          <w:p w:rsidRPr="006E6062" w:rsidR="00650623" w:rsidP="008D6CDA" w:rsidRDefault="00650623" w14:paraId="53F44392" w14:textId="22746842">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SIN RESPUESTA</w:t>
            </w:r>
          </w:p>
        </w:tc>
      </w:tr>
    </w:tbl>
    <w:p w:rsidRPr="006E6062" w:rsidR="00604D13" w:rsidP="00650623" w:rsidRDefault="00604D13" w14:paraId="7C62607C" w14:textId="15149918">
      <w:pPr>
        <w:pBdr>
          <w:top w:val="nil"/>
          <w:left w:val="nil"/>
          <w:bottom w:val="nil"/>
          <w:right w:val="nil"/>
          <w:between w:val="nil"/>
        </w:pBdr>
        <w:spacing w:after="0"/>
        <w:jc w:val="both"/>
      </w:pPr>
      <w:r w:rsidRPr="006E6062">
        <w:rPr>
          <w:noProof/>
        </w:rPr>
        <w:drawing>
          <wp:anchor distT="0" distB="0" distL="114300" distR="114300" simplePos="0" relativeHeight="251658241" behindDoc="1" locked="0" layoutInCell="1" allowOverlap="1" wp14:anchorId="3672CFF2" wp14:editId="76181F99">
            <wp:simplePos x="0" y="0"/>
            <wp:positionH relativeFrom="column">
              <wp:posOffset>5715</wp:posOffset>
            </wp:positionH>
            <wp:positionV relativeFrom="paragraph">
              <wp:posOffset>2934335</wp:posOffset>
            </wp:positionV>
            <wp:extent cx="5259070" cy="1266825"/>
            <wp:effectExtent l="0" t="0" r="0" b="9525"/>
            <wp:wrapNone/>
            <wp:docPr id="192733880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38805" name="Imagen 1" descr="Tabla&#10;&#10;El contenido generado por IA puede ser incorrecto."/>
                    <pic:cNvPicPr/>
                  </pic:nvPicPr>
                  <pic:blipFill rotWithShape="1">
                    <a:blip r:embed="rId27">
                      <a:extLst>
                        <a:ext uri="{28A0092B-C50C-407E-A947-70E740481C1C}">
                          <a14:useLocalDpi xmlns:a14="http://schemas.microsoft.com/office/drawing/2010/main" val="0"/>
                        </a:ext>
                      </a:extLst>
                    </a:blip>
                    <a:srcRect t="21055" b="8938"/>
                    <a:stretch>
                      <a:fillRect/>
                    </a:stretch>
                  </pic:blipFill>
                  <pic:spPr bwMode="auto">
                    <a:xfrm>
                      <a:off x="0" y="0"/>
                      <a:ext cx="5259934" cy="12670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Pr="006E6062" w:rsidR="002127CF" w:rsidP="008D6CDA" w:rsidRDefault="00650623" w14:paraId="254E5369" w14:textId="5531CE53">
      <w:pPr>
        <w:pStyle w:val="Descripcin"/>
        <w:jc w:val="center"/>
        <w:sectPr w:rsidRPr="006E6062" w:rsidR="002127CF" w:rsidSect="00D16F83">
          <w:pgSz w:w="12240" w:h="15840" w:orient="portrait"/>
          <w:pgMar w:top="1417" w:right="1701" w:bottom="1417" w:left="1701" w:header="680" w:footer="680" w:gutter="0"/>
          <w:cols w:space="720"/>
        </w:sectPr>
      </w:pPr>
      <w:bookmarkStart w:name="_Toc215650563" w:id="281"/>
      <w:r w:rsidRPr="006E6062">
        <w:t xml:space="preserve">Tabla </w:t>
      </w:r>
      <w:r>
        <w:fldChar w:fldCharType="begin"/>
      </w:r>
      <w:r>
        <w:instrText>SEQ Tabla \* ARABIC</w:instrText>
      </w:r>
      <w:r>
        <w:fldChar w:fldCharType="separate"/>
      </w:r>
      <w:r w:rsidR="00041DFA">
        <w:rPr>
          <w:noProof/>
        </w:rPr>
        <w:t>28</w:t>
      </w:r>
      <w:r>
        <w:fldChar w:fldCharType="end"/>
      </w:r>
      <w:r w:rsidRPr="006E6062">
        <w:t>. SOLICITUD INCLUSIÓN DE BOLSA</w:t>
      </w:r>
      <w:bookmarkEnd w:id="281"/>
    </w:p>
    <w:p w:rsidRPr="006E6062" w:rsidR="007D50F4" w:rsidP="00154641" w:rsidRDefault="7BF2C916" w14:paraId="22CB8251" w14:textId="6E83DF26">
      <w:pPr>
        <w:pStyle w:val="Ttulo1"/>
        <w:numPr>
          <w:ilvl w:val="0"/>
          <w:numId w:val="5"/>
        </w:numPr>
        <w:rPr>
          <w:rFonts w:cs="Calibri"/>
          <w:lang w:val="es-CO"/>
        </w:rPr>
      </w:pPr>
      <w:bookmarkStart w:name="_Toc194682945" w:id="282"/>
      <w:bookmarkStart w:name="_Toc506927104" w:id="283"/>
      <w:bookmarkStart w:name="_Toc1045223351" w:id="284"/>
      <w:bookmarkStart w:name="_Toc483483172" w:id="285"/>
      <w:bookmarkStart w:name="_Toc1069909573" w:id="286"/>
      <w:bookmarkStart w:name="_Toc216169849" w:id="287"/>
      <w:r w:rsidRPr="006E6062">
        <w:rPr>
          <w:rFonts w:cs="Calibri"/>
          <w:lang w:val="es-CO"/>
        </w:rPr>
        <w:t>INFORME DE LABORATORIO</w:t>
      </w:r>
      <w:bookmarkEnd w:id="282"/>
      <w:bookmarkEnd w:id="283"/>
      <w:bookmarkEnd w:id="284"/>
      <w:bookmarkEnd w:id="285"/>
      <w:bookmarkEnd w:id="286"/>
      <w:bookmarkEnd w:id="287"/>
    </w:p>
    <w:p w:rsidRPr="006E6062" w:rsidR="007D50F4" w:rsidP="008614A0" w:rsidRDefault="00747199" w14:paraId="745331DE" w14:textId="5380BC55">
      <w:pPr>
        <w:spacing w:after="0"/>
        <w:ind w:right="50"/>
        <w:jc w:val="both"/>
      </w:pPr>
      <w:bookmarkStart w:name="_heading=h.vx1227" w:colFirst="0" w:colLast="0" w:id="288"/>
      <w:bookmarkEnd w:id="288"/>
      <w:r w:rsidRPr="006E6062">
        <w:t>El laboratorio cuenta con las siguientes herramientas y equipos mínimos necesarios para realizar las actividades de diagnóstico y soporte de los elementos del sistema de videovigilancia.</w:t>
      </w:r>
      <w:r w:rsidRPr="006E6062" w:rsidR="008614A0">
        <w:br/>
      </w:r>
    </w:p>
    <w:tbl>
      <w:tblPr>
        <w:tblStyle w:val="Tabladelista4-nfasis1"/>
        <w:tblW w:w="5000" w:type="pct"/>
        <w:tblLook w:val="04A0" w:firstRow="1" w:lastRow="0" w:firstColumn="1" w:lastColumn="0" w:noHBand="0" w:noVBand="1"/>
      </w:tblPr>
      <w:tblGrid>
        <w:gridCol w:w="4826"/>
        <w:gridCol w:w="4524"/>
      </w:tblGrid>
      <w:tr w:rsidRPr="006E6062" w:rsidR="007D50F4" w:rsidTr="00ED0812" w14:paraId="26E65D4A" w14:textId="77777777">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000" w:type="pct"/>
            <w:gridSpan w:val="2"/>
          </w:tcPr>
          <w:p w:rsidRPr="006E6062" w:rsidR="007D50F4" w:rsidRDefault="00D77773" w14:paraId="36AD06B0" w14:textId="2898718B">
            <w:pPr>
              <w:jc w:val="center"/>
              <w:rPr>
                <w:sz w:val="16"/>
                <w:szCs w:val="16"/>
              </w:rPr>
            </w:pPr>
            <w:r w:rsidRPr="006E6062">
              <w:rPr>
                <w:sz w:val="16"/>
                <w:szCs w:val="16"/>
              </w:rPr>
              <w:t>HERRAMIENTAS POR BANCO DE TRABAJO X 3</w:t>
            </w:r>
          </w:p>
        </w:tc>
      </w:tr>
      <w:tr w:rsidRPr="006E6062" w:rsidR="007D50F4" w:rsidTr="00ED0812" w14:paraId="2909DE2D" w14:textId="7777777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581" w:type="pct"/>
          </w:tcPr>
          <w:p w:rsidRPr="006E6062" w:rsidR="007D50F4" w:rsidRDefault="00D77773" w14:paraId="6E95A111" w14:textId="2E9E370E">
            <w:pPr>
              <w:rPr>
                <w:sz w:val="16"/>
                <w:szCs w:val="16"/>
              </w:rPr>
            </w:pPr>
            <w:r w:rsidRPr="006E6062">
              <w:rPr>
                <w:b w:val="0"/>
                <w:sz w:val="16"/>
                <w:szCs w:val="16"/>
              </w:rPr>
              <w:t>FUENTE REGULADA 12 -24 VOLTIOS – 10A</w:t>
            </w:r>
          </w:p>
        </w:tc>
        <w:tc>
          <w:tcPr>
            <w:tcW w:w="2419" w:type="pct"/>
          </w:tcPr>
          <w:p w:rsidRPr="006E6062" w:rsidR="007D50F4" w:rsidRDefault="00D77773" w14:paraId="7D510A6C" w14:textId="18BD7604">
            <w:pPr>
              <w:cnfStyle w:val="000000100000" w:firstRow="0" w:lastRow="0" w:firstColumn="0" w:lastColumn="0" w:oddVBand="0" w:evenVBand="0" w:oddHBand="1" w:evenHBand="0" w:firstRowFirstColumn="0" w:firstRowLastColumn="0" w:lastRowFirstColumn="0" w:lastRowLastColumn="0"/>
              <w:rPr>
                <w:sz w:val="16"/>
                <w:szCs w:val="16"/>
              </w:rPr>
            </w:pPr>
            <w:r w:rsidRPr="006E6062">
              <w:rPr>
                <w:sz w:val="16"/>
                <w:szCs w:val="16"/>
              </w:rPr>
              <w:t>PINZA VOLTIAMPERIMÉTRICA</w:t>
            </w:r>
          </w:p>
        </w:tc>
      </w:tr>
      <w:tr w:rsidRPr="006E6062" w:rsidR="007D50F4" w:rsidTr="00ED0812" w14:paraId="4D417F26" w14:textId="77777777">
        <w:trPr>
          <w:trHeight w:val="20"/>
        </w:trPr>
        <w:tc>
          <w:tcPr>
            <w:cnfStyle w:val="001000000000" w:firstRow="0" w:lastRow="0" w:firstColumn="1" w:lastColumn="0" w:oddVBand="0" w:evenVBand="0" w:oddHBand="0" w:evenHBand="0" w:firstRowFirstColumn="0" w:firstRowLastColumn="0" w:lastRowFirstColumn="0" w:lastRowLastColumn="0"/>
            <w:tcW w:w="2581" w:type="pct"/>
          </w:tcPr>
          <w:p w:rsidRPr="006E6062" w:rsidR="007D50F4" w:rsidRDefault="00D77773" w14:paraId="7A9D3172" w14:textId="3F327DE0">
            <w:pPr>
              <w:rPr>
                <w:sz w:val="16"/>
                <w:szCs w:val="16"/>
              </w:rPr>
            </w:pPr>
            <w:r w:rsidRPr="006E6062">
              <w:rPr>
                <w:sz w:val="16"/>
                <w:szCs w:val="16"/>
              </w:rPr>
              <w:t>ALICATES</w:t>
            </w:r>
          </w:p>
        </w:tc>
        <w:tc>
          <w:tcPr>
            <w:tcW w:w="2419" w:type="pct"/>
          </w:tcPr>
          <w:p w:rsidRPr="006E6062" w:rsidR="007D50F4" w:rsidRDefault="00D77773" w14:paraId="7B7EDF17" w14:textId="0573A2A8">
            <w:pPr>
              <w:cnfStyle w:val="000000000000" w:firstRow="0" w:lastRow="0" w:firstColumn="0" w:lastColumn="0" w:oddVBand="0" w:evenVBand="0" w:oddHBand="0" w:evenHBand="0" w:firstRowFirstColumn="0" w:firstRowLastColumn="0" w:lastRowFirstColumn="0" w:lastRowLastColumn="0"/>
              <w:rPr>
                <w:sz w:val="16"/>
                <w:szCs w:val="16"/>
              </w:rPr>
            </w:pPr>
            <w:r w:rsidRPr="006E6062">
              <w:rPr>
                <w:sz w:val="16"/>
                <w:szCs w:val="16"/>
              </w:rPr>
              <w:t>MULTÍMETRO RMS</w:t>
            </w:r>
          </w:p>
        </w:tc>
      </w:tr>
      <w:tr w:rsidRPr="006E6062" w:rsidR="007D50F4" w:rsidTr="00ED0812" w14:paraId="2997C33D" w14:textId="7777777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581" w:type="pct"/>
          </w:tcPr>
          <w:p w:rsidRPr="006E6062" w:rsidR="007D50F4" w:rsidRDefault="00D77773" w14:paraId="64B7B024" w14:textId="1E1C0128">
            <w:pPr>
              <w:rPr>
                <w:sz w:val="16"/>
                <w:szCs w:val="16"/>
              </w:rPr>
            </w:pPr>
            <w:r w:rsidRPr="006E6062">
              <w:rPr>
                <w:sz w:val="16"/>
                <w:szCs w:val="16"/>
              </w:rPr>
              <w:t>ALICATE DE CORTE AL RAS</w:t>
            </w:r>
          </w:p>
        </w:tc>
        <w:tc>
          <w:tcPr>
            <w:tcW w:w="2419" w:type="pct"/>
          </w:tcPr>
          <w:p w:rsidRPr="006E6062" w:rsidR="007D50F4" w:rsidRDefault="00D77773" w14:paraId="75ED3F06" w14:textId="489B7EC6">
            <w:pPr>
              <w:cnfStyle w:val="000000100000" w:firstRow="0" w:lastRow="0" w:firstColumn="0" w:lastColumn="0" w:oddVBand="0" w:evenVBand="0" w:oddHBand="1" w:evenHBand="0" w:firstRowFirstColumn="0" w:firstRowLastColumn="0" w:lastRowFirstColumn="0" w:lastRowLastColumn="0"/>
              <w:rPr>
                <w:sz w:val="16"/>
                <w:szCs w:val="16"/>
              </w:rPr>
            </w:pPr>
            <w:r w:rsidRPr="006E6062">
              <w:rPr>
                <w:sz w:val="16"/>
                <w:szCs w:val="16"/>
              </w:rPr>
              <w:t>LLAVE DE TUBO</w:t>
            </w:r>
          </w:p>
        </w:tc>
      </w:tr>
      <w:tr w:rsidRPr="006E6062" w:rsidR="007D50F4" w:rsidTr="00ED0812" w14:paraId="2F1373C8" w14:textId="77777777">
        <w:trPr>
          <w:trHeight w:val="20"/>
        </w:trPr>
        <w:tc>
          <w:tcPr>
            <w:cnfStyle w:val="001000000000" w:firstRow="0" w:lastRow="0" w:firstColumn="1" w:lastColumn="0" w:oddVBand="0" w:evenVBand="0" w:oddHBand="0" w:evenHBand="0" w:firstRowFirstColumn="0" w:firstRowLastColumn="0" w:lastRowFirstColumn="0" w:lastRowLastColumn="0"/>
            <w:tcW w:w="2581" w:type="pct"/>
          </w:tcPr>
          <w:p w:rsidRPr="006E6062" w:rsidR="007D50F4" w:rsidRDefault="00D77773" w14:paraId="3E29D0F4" w14:textId="1C7333D7">
            <w:pPr>
              <w:rPr>
                <w:sz w:val="16"/>
                <w:szCs w:val="16"/>
              </w:rPr>
            </w:pPr>
            <w:r w:rsidRPr="006E6062">
              <w:rPr>
                <w:sz w:val="16"/>
                <w:szCs w:val="16"/>
              </w:rPr>
              <w:t>PINZA DE FUERZA</w:t>
            </w:r>
          </w:p>
        </w:tc>
        <w:tc>
          <w:tcPr>
            <w:tcW w:w="2419" w:type="pct"/>
          </w:tcPr>
          <w:p w:rsidRPr="006E6062" w:rsidR="007D50F4" w:rsidRDefault="00D77773" w14:paraId="6541F9A7" w14:textId="17D1F463">
            <w:pPr>
              <w:cnfStyle w:val="000000000000" w:firstRow="0" w:lastRow="0" w:firstColumn="0" w:lastColumn="0" w:oddVBand="0" w:evenVBand="0" w:oddHBand="0" w:evenHBand="0" w:firstRowFirstColumn="0" w:firstRowLastColumn="0" w:lastRowFirstColumn="0" w:lastRowLastColumn="0"/>
              <w:rPr>
                <w:sz w:val="16"/>
                <w:szCs w:val="16"/>
              </w:rPr>
            </w:pPr>
            <w:r w:rsidRPr="006E6062">
              <w:rPr>
                <w:sz w:val="16"/>
                <w:szCs w:val="16"/>
              </w:rPr>
              <w:t>CARGAS DE RF</w:t>
            </w:r>
          </w:p>
        </w:tc>
      </w:tr>
      <w:tr w:rsidRPr="006E6062" w:rsidR="007D50F4" w:rsidTr="00ED0812" w14:paraId="22F0090F" w14:textId="7777777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581" w:type="pct"/>
          </w:tcPr>
          <w:p w:rsidRPr="006E6062" w:rsidR="007D50F4" w:rsidRDefault="00D77773" w14:paraId="184D79A7" w14:textId="4CAD4B7F">
            <w:pPr>
              <w:rPr>
                <w:sz w:val="16"/>
                <w:szCs w:val="16"/>
              </w:rPr>
            </w:pPr>
            <w:r w:rsidRPr="006E6062">
              <w:rPr>
                <w:sz w:val="16"/>
                <w:szCs w:val="16"/>
              </w:rPr>
              <w:t>PINZA DE PUNTA</w:t>
            </w:r>
          </w:p>
        </w:tc>
        <w:tc>
          <w:tcPr>
            <w:tcW w:w="2419" w:type="pct"/>
          </w:tcPr>
          <w:p w:rsidRPr="006E6062" w:rsidR="007D50F4" w:rsidRDefault="00D77773" w14:paraId="6F40C5C5" w14:textId="4B98DD1C">
            <w:pPr>
              <w:cnfStyle w:val="000000100000" w:firstRow="0" w:lastRow="0" w:firstColumn="0" w:lastColumn="0" w:oddVBand="0" w:evenVBand="0" w:oddHBand="1" w:evenHBand="0" w:firstRowFirstColumn="0" w:firstRowLastColumn="0" w:lastRowFirstColumn="0" w:lastRowLastColumn="0"/>
              <w:rPr>
                <w:sz w:val="16"/>
                <w:szCs w:val="16"/>
              </w:rPr>
            </w:pPr>
            <w:r w:rsidRPr="006E6062">
              <w:rPr>
                <w:sz w:val="16"/>
                <w:szCs w:val="16"/>
              </w:rPr>
              <w:t>CABLES DE PRUEBA DE RF</w:t>
            </w:r>
          </w:p>
        </w:tc>
      </w:tr>
      <w:tr w:rsidRPr="006E6062" w:rsidR="007D50F4" w:rsidTr="00ED0812" w14:paraId="3B79407E" w14:textId="77777777">
        <w:trPr>
          <w:trHeight w:val="20"/>
        </w:trPr>
        <w:tc>
          <w:tcPr>
            <w:cnfStyle w:val="001000000000" w:firstRow="0" w:lastRow="0" w:firstColumn="1" w:lastColumn="0" w:oddVBand="0" w:evenVBand="0" w:oddHBand="0" w:evenHBand="0" w:firstRowFirstColumn="0" w:firstRowLastColumn="0" w:lastRowFirstColumn="0" w:lastRowLastColumn="0"/>
            <w:tcW w:w="2581" w:type="pct"/>
          </w:tcPr>
          <w:p w:rsidRPr="006E6062" w:rsidR="007D50F4" w:rsidRDefault="00D77773" w14:paraId="6D984CE7" w14:textId="1448C254">
            <w:pPr>
              <w:rPr>
                <w:sz w:val="16"/>
                <w:szCs w:val="16"/>
              </w:rPr>
            </w:pPr>
            <w:r w:rsidRPr="006E6062">
              <w:rPr>
                <w:sz w:val="16"/>
                <w:szCs w:val="16"/>
              </w:rPr>
              <w:t>PINZA BRUSELAS</w:t>
            </w:r>
          </w:p>
        </w:tc>
        <w:tc>
          <w:tcPr>
            <w:tcW w:w="2419" w:type="pct"/>
          </w:tcPr>
          <w:p w:rsidRPr="006E6062" w:rsidR="007D50F4" w:rsidRDefault="00D77773" w14:paraId="06CB2C90" w14:textId="19C31438">
            <w:pPr>
              <w:cnfStyle w:val="000000000000" w:firstRow="0" w:lastRow="0" w:firstColumn="0" w:lastColumn="0" w:oddVBand="0" w:evenVBand="0" w:oddHBand="0" w:evenHBand="0" w:firstRowFirstColumn="0" w:firstRowLastColumn="0" w:lastRowFirstColumn="0" w:lastRowLastColumn="0"/>
              <w:rPr>
                <w:sz w:val="16"/>
                <w:szCs w:val="16"/>
              </w:rPr>
            </w:pPr>
            <w:r w:rsidRPr="006E6062">
              <w:rPr>
                <w:sz w:val="16"/>
                <w:szCs w:val="16"/>
              </w:rPr>
              <w:t>REGULADORES DE VOLTAJE</w:t>
            </w:r>
          </w:p>
        </w:tc>
      </w:tr>
      <w:tr w:rsidRPr="006E6062" w:rsidR="007D50F4" w:rsidTr="00ED0812" w14:paraId="02E195A1" w14:textId="7777777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581" w:type="pct"/>
          </w:tcPr>
          <w:p w:rsidRPr="006E6062" w:rsidR="007D50F4" w:rsidRDefault="00D77773" w14:paraId="35ABF3BF" w14:textId="41F17926">
            <w:pPr>
              <w:rPr>
                <w:sz w:val="16"/>
                <w:szCs w:val="16"/>
              </w:rPr>
            </w:pPr>
            <w:r w:rsidRPr="006E6062">
              <w:rPr>
                <w:sz w:val="16"/>
                <w:szCs w:val="16"/>
              </w:rPr>
              <w:t>LLAVES BRISTOL.</w:t>
            </w:r>
          </w:p>
        </w:tc>
        <w:tc>
          <w:tcPr>
            <w:tcW w:w="2419" w:type="pct"/>
          </w:tcPr>
          <w:p w:rsidRPr="006E6062" w:rsidR="007D50F4" w:rsidRDefault="00D77773" w14:paraId="20B2B54A" w14:textId="02ED2896">
            <w:pPr>
              <w:cnfStyle w:val="000000100000" w:firstRow="0" w:lastRow="0" w:firstColumn="0" w:lastColumn="0" w:oddVBand="0" w:evenVBand="0" w:oddHBand="1" w:evenHBand="0" w:firstRowFirstColumn="0" w:firstRowLastColumn="0" w:lastRowFirstColumn="0" w:lastRowLastColumn="0"/>
              <w:rPr>
                <w:sz w:val="16"/>
                <w:szCs w:val="16"/>
              </w:rPr>
            </w:pPr>
            <w:r w:rsidRPr="006E6062">
              <w:rPr>
                <w:sz w:val="16"/>
                <w:szCs w:val="16"/>
              </w:rPr>
              <w:t>CABLES DE PROGRAMACIÓN EQUIPOS.</w:t>
            </w:r>
          </w:p>
        </w:tc>
      </w:tr>
      <w:tr w:rsidRPr="006E6062" w:rsidR="007D50F4" w:rsidTr="00ED0812" w14:paraId="0A1FD72F" w14:textId="77777777">
        <w:trPr>
          <w:trHeight w:val="20"/>
        </w:trPr>
        <w:tc>
          <w:tcPr>
            <w:cnfStyle w:val="001000000000" w:firstRow="0" w:lastRow="0" w:firstColumn="1" w:lastColumn="0" w:oddVBand="0" w:evenVBand="0" w:oddHBand="0" w:evenHBand="0" w:firstRowFirstColumn="0" w:firstRowLastColumn="0" w:lastRowFirstColumn="0" w:lastRowLastColumn="0"/>
            <w:tcW w:w="2581" w:type="pct"/>
          </w:tcPr>
          <w:p w:rsidRPr="006E6062" w:rsidR="007D50F4" w:rsidRDefault="00D77773" w14:paraId="2335E861" w14:textId="6AAE7967">
            <w:pPr>
              <w:rPr>
                <w:sz w:val="16"/>
                <w:szCs w:val="16"/>
              </w:rPr>
            </w:pPr>
            <w:r w:rsidRPr="006E6062">
              <w:rPr>
                <w:sz w:val="16"/>
                <w:szCs w:val="16"/>
              </w:rPr>
              <w:t>LLAVES TROX</w:t>
            </w:r>
          </w:p>
        </w:tc>
        <w:tc>
          <w:tcPr>
            <w:tcW w:w="2419" w:type="pct"/>
          </w:tcPr>
          <w:p w:rsidRPr="006E6062" w:rsidR="007D50F4" w:rsidRDefault="00D77773" w14:paraId="66208F21" w14:textId="05172704">
            <w:pPr>
              <w:cnfStyle w:val="000000000000" w:firstRow="0" w:lastRow="0" w:firstColumn="0" w:lastColumn="0" w:oddVBand="0" w:evenVBand="0" w:oddHBand="0" w:evenHBand="0" w:firstRowFirstColumn="0" w:firstRowLastColumn="0" w:lastRowFirstColumn="0" w:lastRowLastColumn="0"/>
              <w:rPr>
                <w:sz w:val="16"/>
                <w:szCs w:val="16"/>
              </w:rPr>
            </w:pPr>
            <w:r w:rsidRPr="006E6062">
              <w:rPr>
                <w:sz w:val="16"/>
                <w:szCs w:val="16"/>
              </w:rPr>
              <w:t>CABLE SERIAL O UTP CONEXIÓN EQUIPOS ACTIVOS</w:t>
            </w:r>
          </w:p>
        </w:tc>
      </w:tr>
      <w:tr w:rsidRPr="006E6062" w:rsidR="007D50F4" w:rsidTr="00ED0812" w14:paraId="3E7F67A5" w14:textId="7777777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581" w:type="pct"/>
          </w:tcPr>
          <w:p w:rsidRPr="006E6062" w:rsidR="007D50F4" w:rsidRDefault="00D77773" w14:paraId="028ED2A9" w14:textId="6E226F06">
            <w:pPr>
              <w:rPr>
                <w:sz w:val="16"/>
                <w:szCs w:val="16"/>
              </w:rPr>
            </w:pPr>
            <w:r w:rsidRPr="006E6062">
              <w:rPr>
                <w:sz w:val="16"/>
                <w:szCs w:val="16"/>
              </w:rPr>
              <w:t>BATERÍAS DE PRUEBA DE 24V MÍNIMO 42 A.</w:t>
            </w:r>
          </w:p>
        </w:tc>
        <w:tc>
          <w:tcPr>
            <w:tcW w:w="2419" w:type="pct"/>
          </w:tcPr>
          <w:p w:rsidRPr="006E6062" w:rsidR="007D50F4" w:rsidRDefault="00D77773" w14:paraId="3C3453CB" w14:textId="359B9286">
            <w:pPr>
              <w:cnfStyle w:val="000000100000" w:firstRow="0" w:lastRow="0" w:firstColumn="0" w:lastColumn="0" w:oddVBand="0" w:evenVBand="0" w:oddHBand="1" w:evenHBand="0" w:firstRowFirstColumn="0" w:firstRowLastColumn="0" w:lastRowFirstColumn="0" w:lastRowLastColumn="0"/>
              <w:rPr>
                <w:sz w:val="16"/>
                <w:szCs w:val="16"/>
              </w:rPr>
            </w:pPr>
            <w:r w:rsidRPr="006E6062">
              <w:rPr>
                <w:sz w:val="16"/>
                <w:szCs w:val="16"/>
              </w:rPr>
              <w:t>CONECTORES (RJ 45, COAXIAL, ELÉCTRICOS, ETC.).</w:t>
            </w:r>
          </w:p>
        </w:tc>
      </w:tr>
      <w:tr w:rsidRPr="006E6062" w:rsidR="007D50F4" w:rsidTr="00ED0812" w14:paraId="07E5D996" w14:textId="77777777">
        <w:trPr>
          <w:trHeight w:val="20"/>
        </w:trPr>
        <w:tc>
          <w:tcPr>
            <w:cnfStyle w:val="001000000000" w:firstRow="0" w:lastRow="0" w:firstColumn="1" w:lastColumn="0" w:oddVBand="0" w:evenVBand="0" w:oddHBand="0" w:evenHBand="0" w:firstRowFirstColumn="0" w:firstRowLastColumn="0" w:lastRowFirstColumn="0" w:lastRowLastColumn="0"/>
            <w:tcW w:w="2581" w:type="pct"/>
          </w:tcPr>
          <w:p w:rsidRPr="006E6062" w:rsidR="007D50F4" w:rsidRDefault="00D77773" w14:paraId="38B7E7B4" w14:textId="38A00065">
            <w:pPr>
              <w:rPr>
                <w:sz w:val="16"/>
                <w:szCs w:val="16"/>
              </w:rPr>
            </w:pPr>
            <w:r w:rsidRPr="006E6062">
              <w:rPr>
                <w:sz w:val="16"/>
                <w:szCs w:val="16"/>
              </w:rPr>
              <w:t>JUEGO DE LLAVES FIJA Y ESTRELLA.</w:t>
            </w:r>
          </w:p>
        </w:tc>
        <w:tc>
          <w:tcPr>
            <w:tcW w:w="2419" w:type="pct"/>
          </w:tcPr>
          <w:p w:rsidRPr="006E6062" w:rsidR="007D50F4" w:rsidRDefault="00D77773" w14:paraId="0240B82A" w14:textId="3128A105">
            <w:pPr>
              <w:cnfStyle w:val="000000000000" w:firstRow="0" w:lastRow="0" w:firstColumn="0" w:lastColumn="0" w:oddVBand="0" w:evenVBand="0" w:oddHBand="0" w:evenHBand="0" w:firstRowFirstColumn="0" w:firstRowLastColumn="0" w:lastRowFirstColumn="0" w:lastRowLastColumn="0"/>
              <w:rPr>
                <w:sz w:val="16"/>
                <w:szCs w:val="16"/>
              </w:rPr>
            </w:pPr>
            <w:r w:rsidRPr="006E6062">
              <w:rPr>
                <w:sz w:val="16"/>
                <w:szCs w:val="16"/>
              </w:rPr>
              <w:t>CAUTÍN Y PISTOLA DE SOLDAR.</w:t>
            </w:r>
          </w:p>
        </w:tc>
      </w:tr>
      <w:tr w:rsidRPr="006E6062" w:rsidR="007D50F4" w:rsidTr="00ED0812" w14:paraId="5B27514C" w14:textId="7777777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581" w:type="pct"/>
          </w:tcPr>
          <w:p w:rsidRPr="006E6062" w:rsidR="007D50F4" w:rsidRDefault="00D77773" w14:paraId="17D8F70F" w14:textId="28459716">
            <w:pPr>
              <w:rPr>
                <w:sz w:val="16"/>
                <w:szCs w:val="16"/>
              </w:rPr>
            </w:pPr>
            <w:r w:rsidRPr="006E6062">
              <w:rPr>
                <w:sz w:val="16"/>
                <w:szCs w:val="16"/>
              </w:rPr>
              <w:t>DESTORNILLADORES</w:t>
            </w:r>
          </w:p>
        </w:tc>
        <w:tc>
          <w:tcPr>
            <w:tcW w:w="2419" w:type="pct"/>
          </w:tcPr>
          <w:p w:rsidRPr="006E6062" w:rsidR="007D50F4" w:rsidRDefault="00D77773" w14:paraId="798AC152" w14:textId="7D1CC341">
            <w:pPr>
              <w:cnfStyle w:val="000000100000" w:firstRow="0" w:lastRow="0" w:firstColumn="0" w:lastColumn="0" w:oddVBand="0" w:evenVBand="0" w:oddHBand="1" w:evenHBand="0" w:firstRowFirstColumn="0" w:firstRowLastColumn="0" w:lastRowFirstColumn="0" w:lastRowLastColumn="0"/>
              <w:rPr>
                <w:sz w:val="16"/>
                <w:szCs w:val="16"/>
              </w:rPr>
            </w:pPr>
            <w:r w:rsidRPr="006E6062">
              <w:rPr>
                <w:sz w:val="16"/>
                <w:szCs w:val="16"/>
              </w:rPr>
              <w:t>MOTORTOOL INDUSTRIAL</w:t>
            </w:r>
          </w:p>
        </w:tc>
      </w:tr>
    </w:tbl>
    <w:p w:rsidRPr="006E6062" w:rsidR="007D50F4" w:rsidP="00D77773" w:rsidRDefault="00D77773" w14:paraId="0E66C56D" w14:textId="36CE5076">
      <w:pPr>
        <w:pStyle w:val="Descripcin"/>
        <w:jc w:val="center"/>
        <w:rPr>
          <w:color w:val="44546A"/>
        </w:rPr>
      </w:pPr>
      <w:bookmarkStart w:name="_Toc215650564" w:id="289"/>
      <w:r w:rsidRPr="006E6062">
        <w:t xml:space="preserve">Tabla </w:t>
      </w:r>
      <w:r w:rsidRPr="006E6062">
        <w:fldChar w:fldCharType="begin"/>
      </w:r>
      <w:r w:rsidRPr="006E6062">
        <w:instrText>SEQ Tabla \* ARABIC</w:instrText>
      </w:r>
      <w:r w:rsidRPr="006E6062">
        <w:fldChar w:fldCharType="separate"/>
      </w:r>
      <w:r w:rsidR="00041DFA">
        <w:rPr>
          <w:noProof/>
        </w:rPr>
        <w:t>29</w:t>
      </w:r>
      <w:r w:rsidRPr="006E6062">
        <w:fldChar w:fldCharType="end"/>
      </w:r>
      <w:r w:rsidRPr="006E6062">
        <w:t xml:space="preserve">. </w:t>
      </w:r>
      <w:r w:rsidRPr="006E6062">
        <w:rPr>
          <w:color w:val="44546A"/>
        </w:rPr>
        <w:t>HERRAMIENTAS PARA CADA BANCO DE TRABAJO</w:t>
      </w:r>
      <w:bookmarkEnd w:id="289"/>
    </w:p>
    <w:tbl>
      <w:tblPr>
        <w:tblStyle w:val="Tabladelista4-nfasis1"/>
        <w:tblW w:w="5000" w:type="pct"/>
        <w:tblLook w:val="04A0" w:firstRow="1" w:lastRow="0" w:firstColumn="1" w:lastColumn="0" w:noHBand="0" w:noVBand="1"/>
      </w:tblPr>
      <w:tblGrid>
        <w:gridCol w:w="1554"/>
        <w:gridCol w:w="7796"/>
      </w:tblGrid>
      <w:tr w:rsidRPr="006E6062" w:rsidR="007D50F4" w:rsidTr="00ED0812" w14:paraId="577230D7" w14:textId="77777777">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31" w:type="pct"/>
          </w:tcPr>
          <w:p w:rsidRPr="006E6062" w:rsidR="007D50F4" w:rsidRDefault="00D77773" w14:paraId="17B0A0E5" w14:textId="61378B3A">
            <w:pPr>
              <w:jc w:val="center"/>
              <w:rPr>
                <w:sz w:val="16"/>
                <w:szCs w:val="16"/>
              </w:rPr>
            </w:pPr>
            <w:r w:rsidRPr="006E6062">
              <w:rPr>
                <w:sz w:val="16"/>
                <w:szCs w:val="16"/>
              </w:rPr>
              <w:t>CANTIDAD</w:t>
            </w:r>
          </w:p>
        </w:tc>
        <w:tc>
          <w:tcPr>
            <w:tcW w:w="4169" w:type="pct"/>
          </w:tcPr>
          <w:p w:rsidRPr="006E6062" w:rsidR="007D50F4" w:rsidRDefault="00D77773" w14:paraId="6E1930CE" w14:textId="2F91C321">
            <w:pPr>
              <w:jc w:val="center"/>
              <w:cnfStyle w:val="100000000000" w:firstRow="1" w:lastRow="0" w:firstColumn="0" w:lastColumn="0" w:oddVBand="0" w:evenVBand="0" w:oddHBand="0" w:evenHBand="0" w:firstRowFirstColumn="0" w:firstRowLastColumn="0" w:lastRowFirstColumn="0" w:lastRowLastColumn="0"/>
              <w:rPr>
                <w:sz w:val="16"/>
                <w:szCs w:val="16"/>
              </w:rPr>
            </w:pPr>
            <w:r w:rsidRPr="006E6062">
              <w:rPr>
                <w:sz w:val="16"/>
                <w:szCs w:val="16"/>
              </w:rPr>
              <w:t>EQUIPOS</w:t>
            </w:r>
          </w:p>
        </w:tc>
      </w:tr>
      <w:tr w:rsidRPr="006E6062" w:rsidR="007D50F4" w:rsidTr="00ED0812" w14:paraId="45445515" w14:textId="7777777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31" w:type="pct"/>
          </w:tcPr>
          <w:p w:rsidRPr="006E6062" w:rsidR="007D50F4" w:rsidRDefault="00D77773" w14:paraId="52C8986C" w14:textId="05431251">
            <w:pPr>
              <w:jc w:val="center"/>
              <w:rPr>
                <w:sz w:val="16"/>
                <w:szCs w:val="16"/>
              </w:rPr>
            </w:pPr>
            <w:r w:rsidRPr="006E6062">
              <w:rPr>
                <w:sz w:val="16"/>
                <w:szCs w:val="16"/>
              </w:rPr>
              <w:t>3</w:t>
            </w:r>
          </w:p>
        </w:tc>
        <w:tc>
          <w:tcPr>
            <w:tcW w:w="4169" w:type="pct"/>
          </w:tcPr>
          <w:p w:rsidRPr="006E6062" w:rsidR="007D50F4" w:rsidRDefault="00D77773" w14:paraId="748C4BC9" w14:textId="376D6F99">
            <w:pPr>
              <w:cnfStyle w:val="000000100000" w:firstRow="0" w:lastRow="0" w:firstColumn="0" w:lastColumn="0" w:oddVBand="0" w:evenVBand="0" w:oddHBand="1" w:evenHBand="0" w:firstRowFirstColumn="0" w:firstRowLastColumn="0" w:lastRowFirstColumn="0" w:lastRowLastColumn="0"/>
              <w:rPr>
                <w:sz w:val="16"/>
                <w:szCs w:val="16"/>
              </w:rPr>
            </w:pPr>
            <w:r w:rsidRPr="006E6062">
              <w:rPr>
                <w:sz w:val="16"/>
                <w:szCs w:val="16"/>
              </w:rPr>
              <w:t>FUENTES DE ALIMENTACIÓN VARIABLE MÍNIMO HASTA 30 VOLTIOS 5 AMPERIOS EN DC</w:t>
            </w:r>
          </w:p>
        </w:tc>
      </w:tr>
      <w:tr w:rsidRPr="006E6062" w:rsidR="007D50F4" w:rsidTr="00ED0812" w14:paraId="4B02CBDE" w14:textId="77777777">
        <w:trPr>
          <w:trHeight w:val="20"/>
        </w:trPr>
        <w:tc>
          <w:tcPr>
            <w:cnfStyle w:val="001000000000" w:firstRow="0" w:lastRow="0" w:firstColumn="1" w:lastColumn="0" w:oddVBand="0" w:evenVBand="0" w:oddHBand="0" w:evenHBand="0" w:firstRowFirstColumn="0" w:firstRowLastColumn="0" w:lastRowFirstColumn="0" w:lastRowLastColumn="0"/>
            <w:tcW w:w="831" w:type="pct"/>
          </w:tcPr>
          <w:p w:rsidRPr="006E6062" w:rsidR="007D50F4" w:rsidRDefault="00D77773" w14:paraId="6980D23B" w14:textId="649454CA">
            <w:pPr>
              <w:jc w:val="center"/>
              <w:rPr>
                <w:sz w:val="16"/>
                <w:szCs w:val="16"/>
              </w:rPr>
            </w:pPr>
            <w:r w:rsidRPr="006E6062">
              <w:rPr>
                <w:sz w:val="16"/>
                <w:szCs w:val="16"/>
              </w:rPr>
              <w:t>3</w:t>
            </w:r>
          </w:p>
        </w:tc>
        <w:tc>
          <w:tcPr>
            <w:tcW w:w="4169" w:type="pct"/>
          </w:tcPr>
          <w:p w:rsidRPr="006E6062" w:rsidR="007D50F4" w:rsidRDefault="00D77773" w14:paraId="0E0E05D7" w14:textId="07970A97">
            <w:pPr>
              <w:cnfStyle w:val="000000000000" w:firstRow="0" w:lastRow="0" w:firstColumn="0" w:lastColumn="0" w:oddVBand="0" w:evenVBand="0" w:oddHBand="0" w:evenHBand="0" w:firstRowFirstColumn="0" w:firstRowLastColumn="0" w:lastRowFirstColumn="0" w:lastRowLastColumn="0"/>
              <w:rPr>
                <w:sz w:val="16"/>
                <w:szCs w:val="16"/>
              </w:rPr>
            </w:pPr>
            <w:r w:rsidRPr="006E6062">
              <w:rPr>
                <w:sz w:val="16"/>
                <w:szCs w:val="16"/>
              </w:rPr>
              <w:t>GENERADOR DE FUNCIONES.</w:t>
            </w:r>
          </w:p>
        </w:tc>
      </w:tr>
      <w:tr w:rsidRPr="006E6062" w:rsidR="007D50F4" w:rsidTr="00ED0812" w14:paraId="7C2E3BDF" w14:textId="7777777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31" w:type="pct"/>
          </w:tcPr>
          <w:p w:rsidRPr="006E6062" w:rsidR="007D50F4" w:rsidRDefault="00D77773" w14:paraId="4553D76B" w14:textId="218E4181">
            <w:pPr>
              <w:jc w:val="center"/>
              <w:rPr>
                <w:sz w:val="16"/>
                <w:szCs w:val="16"/>
              </w:rPr>
            </w:pPr>
            <w:r w:rsidRPr="006E6062">
              <w:rPr>
                <w:sz w:val="16"/>
                <w:szCs w:val="16"/>
              </w:rPr>
              <w:t>1</w:t>
            </w:r>
          </w:p>
        </w:tc>
        <w:tc>
          <w:tcPr>
            <w:tcW w:w="4169" w:type="pct"/>
          </w:tcPr>
          <w:p w:rsidRPr="006E6062" w:rsidR="007D50F4" w:rsidRDefault="00D77773" w14:paraId="3C7C008F" w14:textId="16D9B26A">
            <w:pPr>
              <w:cnfStyle w:val="000000100000" w:firstRow="0" w:lastRow="0" w:firstColumn="0" w:lastColumn="0" w:oddVBand="0" w:evenVBand="0" w:oddHBand="1" w:evenHBand="0" w:firstRowFirstColumn="0" w:firstRowLastColumn="0" w:lastRowFirstColumn="0" w:lastRowLastColumn="0"/>
              <w:rPr>
                <w:sz w:val="16"/>
                <w:szCs w:val="16"/>
              </w:rPr>
            </w:pPr>
            <w:r w:rsidRPr="006E6062">
              <w:rPr>
                <w:sz w:val="16"/>
                <w:szCs w:val="16"/>
              </w:rPr>
              <w:t>OSCILOSCOPIO DIGITAL.</w:t>
            </w:r>
          </w:p>
        </w:tc>
      </w:tr>
      <w:tr w:rsidRPr="006E6062" w:rsidR="007D50F4" w:rsidTr="00ED0812" w14:paraId="0245822E" w14:textId="77777777">
        <w:trPr>
          <w:trHeight w:val="20"/>
        </w:trPr>
        <w:tc>
          <w:tcPr>
            <w:cnfStyle w:val="001000000000" w:firstRow="0" w:lastRow="0" w:firstColumn="1" w:lastColumn="0" w:oddVBand="0" w:evenVBand="0" w:oddHBand="0" w:evenHBand="0" w:firstRowFirstColumn="0" w:firstRowLastColumn="0" w:lastRowFirstColumn="0" w:lastRowLastColumn="0"/>
            <w:tcW w:w="831" w:type="pct"/>
          </w:tcPr>
          <w:p w:rsidRPr="006E6062" w:rsidR="007D50F4" w:rsidRDefault="00D77773" w14:paraId="14BBD69F" w14:textId="2CEF16DB">
            <w:pPr>
              <w:jc w:val="center"/>
              <w:rPr>
                <w:sz w:val="16"/>
                <w:szCs w:val="16"/>
              </w:rPr>
            </w:pPr>
            <w:r w:rsidRPr="006E6062">
              <w:rPr>
                <w:sz w:val="16"/>
                <w:szCs w:val="16"/>
              </w:rPr>
              <w:t>1</w:t>
            </w:r>
          </w:p>
        </w:tc>
        <w:tc>
          <w:tcPr>
            <w:tcW w:w="4169" w:type="pct"/>
          </w:tcPr>
          <w:p w:rsidRPr="006E6062" w:rsidR="007D50F4" w:rsidRDefault="00D77773" w14:paraId="052547F0" w14:textId="72DE2FD5">
            <w:pPr>
              <w:cnfStyle w:val="000000000000" w:firstRow="0" w:lastRow="0" w:firstColumn="0" w:lastColumn="0" w:oddVBand="0" w:evenVBand="0" w:oddHBand="0" w:evenHBand="0" w:firstRowFirstColumn="0" w:firstRowLastColumn="0" w:lastRowFirstColumn="0" w:lastRowLastColumn="0"/>
              <w:rPr>
                <w:sz w:val="16"/>
                <w:szCs w:val="16"/>
              </w:rPr>
            </w:pPr>
            <w:r w:rsidRPr="006E6062">
              <w:rPr>
                <w:sz w:val="16"/>
                <w:szCs w:val="16"/>
              </w:rPr>
              <w:t>TELURÓMETRO</w:t>
            </w:r>
          </w:p>
        </w:tc>
      </w:tr>
      <w:tr w:rsidRPr="006E6062" w:rsidR="007D50F4" w:rsidTr="00ED0812" w14:paraId="3F5BC0C9" w14:textId="7777777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31" w:type="pct"/>
          </w:tcPr>
          <w:p w:rsidRPr="006E6062" w:rsidR="007D50F4" w:rsidRDefault="00D77773" w14:paraId="3F9FD6D5" w14:textId="6F376EFA">
            <w:pPr>
              <w:jc w:val="center"/>
              <w:rPr>
                <w:sz w:val="16"/>
                <w:szCs w:val="16"/>
              </w:rPr>
            </w:pPr>
            <w:r w:rsidRPr="006E6062">
              <w:rPr>
                <w:sz w:val="16"/>
                <w:szCs w:val="16"/>
              </w:rPr>
              <w:t>1</w:t>
            </w:r>
          </w:p>
        </w:tc>
        <w:tc>
          <w:tcPr>
            <w:tcW w:w="4169" w:type="pct"/>
          </w:tcPr>
          <w:p w:rsidRPr="006E6062" w:rsidR="007D50F4" w:rsidRDefault="00D77773" w14:paraId="72018517" w14:textId="495581AF">
            <w:pPr>
              <w:cnfStyle w:val="000000100000" w:firstRow="0" w:lastRow="0" w:firstColumn="0" w:lastColumn="0" w:oddVBand="0" w:evenVBand="0" w:oddHBand="1" w:evenHBand="0" w:firstRowFirstColumn="0" w:firstRowLastColumn="0" w:lastRowFirstColumn="0" w:lastRowLastColumn="0"/>
              <w:rPr>
                <w:sz w:val="16"/>
                <w:szCs w:val="16"/>
              </w:rPr>
            </w:pPr>
            <w:r w:rsidRPr="006E6062">
              <w:rPr>
                <w:sz w:val="16"/>
                <w:szCs w:val="16"/>
              </w:rPr>
              <w:t>CERTIFICADOR DE PUNTO DE RED.</w:t>
            </w:r>
          </w:p>
        </w:tc>
      </w:tr>
      <w:tr w:rsidRPr="006E6062" w:rsidR="007D50F4" w:rsidTr="00ED0812" w14:paraId="092201AD" w14:textId="77777777">
        <w:trPr>
          <w:trHeight w:val="20"/>
        </w:trPr>
        <w:tc>
          <w:tcPr>
            <w:cnfStyle w:val="001000000000" w:firstRow="0" w:lastRow="0" w:firstColumn="1" w:lastColumn="0" w:oddVBand="0" w:evenVBand="0" w:oddHBand="0" w:evenHBand="0" w:firstRowFirstColumn="0" w:firstRowLastColumn="0" w:lastRowFirstColumn="0" w:lastRowLastColumn="0"/>
            <w:tcW w:w="831" w:type="pct"/>
          </w:tcPr>
          <w:p w:rsidRPr="006E6062" w:rsidR="007D50F4" w:rsidRDefault="00D77773" w14:paraId="3DFFBB8E" w14:textId="39B37658">
            <w:pPr>
              <w:jc w:val="center"/>
              <w:rPr>
                <w:sz w:val="16"/>
                <w:szCs w:val="16"/>
              </w:rPr>
            </w:pPr>
            <w:r w:rsidRPr="006E6062">
              <w:rPr>
                <w:sz w:val="16"/>
                <w:szCs w:val="16"/>
              </w:rPr>
              <w:t>3</w:t>
            </w:r>
          </w:p>
        </w:tc>
        <w:tc>
          <w:tcPr>
            <w:tcW w:w="4169" w:type="pct"/>
          </w:tcPr>
          <w:p w:rsidRPr="006E6062" w:rsidR="007D50F4" w:rsidRDefault="00D77773" w14:paraId="16CB1CF1" w14:textId="2417233D">
            <w:pPr>
              <w:cnfStyle w:val="000000000000" w:firstRow="0" w:lastRow="0" w:firstColumn="0" w:lastColumn="0" w:oddVBand="0" w:evenVBand="0" w:oddHBand="0" w:evenHBand="0" w:firstRowFirstColumn="0" w:firstRowLastColumn="0" w:lastRowFirstColumn="0" w:lastRowLastColumn="0"/>
              <w:rPr>
                <w:sz w:val="16"/>
                <w:szCs w:val="16"/>
              </w:rPr>
            </w:pPr>
            <w:r w:rsidRPr="006E6062">
              <w:rPr>
                <w:sz w:val="16"/>
                <w:szCs w:val="16"/>
              </w:rPr>
              <w:t>COMPUTADORES CON SOFTWARE DE GESTIÓN DE DIFERENTES MARCAS DE CÁMARAS</w:t>
            </w:r>
          </w:p>
        </w:tc>
      </w:tr>
      <w:tr w:rsidRPr="006E6062" w:rsidR="007D50F4" w:rsidTr="00ED0812" w14:paraId="3EC51162" w14:textId="7777777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31" w:type="pct"/>
          </w:tcPr>
          <w:p w:rsidRPr="006E6062" w:rsidR="007D50F4" w:rsidRDefault="00D77773" w14:paraId="78A6FF32" w14:textId="3C0AA654">
            <w:pPr>
              <w:jc w:val="center"/>
              <w:rPr>
                <w:sz w:val="16"/>
                <w:szCs w:val="16"/>
              </w:rPr>
            </w:pPr>
            <w:r w:rsidRPr="006E6062">
              <w:rPr>
                <w:sz w:val="16"/>
                <w:szCs w:val="16"/>
              </w:rPr>
              <w:t>1</w:t>
            </w:r>
          </w:p>
        </w:tc>
        <w:tc>
          <w:tcPr>
            <w:tcW w:w="4169" w:type="pct"/>
          </w:tcPr>
          <w:p w:rsidRPr="006E6062" w:rsidR="007D50F4" w:rsidRDefault="00D77773" w14:paraId="39990797" w14:textId="403ACC3A">
            <w:pPr>
              <w:cnfStyle w:val="000000100000" w:firstRow="0" w:lastRow="0" w:firstColumn="0" w:lastColumn="0" w:oddVBand="0" w:evenVBand="0" w:oddHBand="1" w:evenHBand="0" w:firstRowFirstColumn="0" w:firstRowLastColumn="0" w:lastRowFirstColumn="0" w:lastRowLastColumn="0"/>
              <w:rPr>
                <w:sz w:val="16"/>
                <w:szCs w:val="16"/>
              </w:rPr>
            </w:pPr>
            <w:r w:rsidRPr="006E6062">
              <w:rPr>
                <w:sz w:val="16"/>
                <w:szCs w:val="16"/>
              </w:rPr>
              <w:t>ROUTER CONEXIÓN LTE CON PUERTO RJ45</w:t>
            </w:r>
          </w:p>
        </w:tc>
      </w:tr>
      <w:tr w:rsidRPr="006E6062" w:rsidR="007D50F4" w:rsidTr="00ED0812" w14:paraId="08B047B6" w14:textId="77777777">
        <w:trPr>
          <w:trHeight w:val="20"/>
        </w:trPr>
        <w:tc>
          <w:tcPr>
            <w:cnfStyle w:val="001000000000" w:firstRow="0" w:lastRow="0" w:firstColumn="1" w:lastColumn="0" w:oddVBand="0" w:evenVBand="0" w:oddHBand="0" w:evenHBand="0" w:firstRowFirstColumn="0" w:firstRowLastColumn="0" w:lastRowFirstColumn="0" w:lastRowLastColumn="0"/>
            <w:tcW w:w="831" w:type="pct"/>
          </w:tcPr>
          <w:p w:rsidRPr="006E6062" w:rsidR="007D50F4" w:rsidRDefault="00D77773" w14:paraId="2938BB2A" w14:textId="2DE65A18">
            <w:pPr>
              <w:jc w:val="center"/>
              <w:rPr>
                <w:sz w:val="16"/>
                <w:szCs w:val="16"/>
              </w:rPr>
            </w:pPr>
            <w:r w:rsidRPr="006E6062">
              <w:rPr>
                <w:sz w:val="16"/>
                <w:szCs w:val="16"/>
              </w:rPr>
              <w:t>1</w:t>
            </w:r>
          </w:p>
        </w:tc>
        <w:tc>
          <w:tcPr>
            <w:tcW w:w="4169" w:type="pct"/>
          </w:tcPr>
          <w:p w:rsidRPr="006E6062" w:rsidR="007D50F4" w:rsidRDefault="00D77773" w14:paraId="0070F694" w14:textId="21E04D6A">
            <w:pPr>
              <w:cnfStyle w:val="000000000000" w:firstRow="0" w:lastRow="0" w:firstColumn="0" w:lastColumn="0" w:oddVBand="0" w:evenVBand="0" w:oddHBand="0" w:evenHBand="0" w:firstRowFirstColumn="0" w:firstRowLastColumn="0" w:lastRowFirstColumn="0" w:lastRowLastColumn="0"/>
              <w:rPr>
                <w:sz w:val="16"/>
                <w:szCs w:val="16"/>
              </w:rPr>
            </w:pPr>
            <w:r w:rsidRPr="006E6062">
              <w:rPr>
                <w:sz w:val="16"/>
                <w:szCs w:val="16"/>
              </w:rPr>
              <w:t>SWITCH 8 PUERTOS</w:t>
            </w:r>
          </w:p>
        </w:tc>
      </w:tr>
      <w:tr w:rsidRPr="006E6062" w:rsidR="007D50F4" w:rsidTr="00ED0812" w14:paraId="31898AE9" w14:textId="7777777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31" w:type="pct"/>
          </w:tcPr>
          <w:p w:rsidRPr="006E6062" w:rsidR="007D50F4" w:rsidRDefault="00D77773" w14:paraId="6DBBD095" w14:textId="5C7673DE">
            <w:pPr>
              <w:jc w:val="center"/>
              <w:rPr>
                <w:sz w:val="16"/>
                <w:szCs w:val="16"/>
              </w:rPr>
            </w:pPr>
            <w:r w:rsidRPr="006E6062">
              <w:rPr>
                <w:sz w:val="16"/>
                <w:szCs w:val="16"/>
              </w:rPr>
              <w:t>1</w:t>
            </w:r>
          </w:p>
        </w:tc>
        <w:tc>
          <w:tcPr>
            <w:tcW w:w="4169" w:type="pct"/>
          </w:tcPr>
          <w:p w:rsidRPr="006E6062" w:rsidR="007D50F4" w:rsidRDefault="00D77773" w14:paraId="593DC3B3" w14:textId="2C4CFD4F">
            <w:pPr>
              <w:cnfStyle w:val="000000100000" w:firstRow="0" w:lastRow="0" w:firstColumn="0" w:lastColumn="0" w:oddVBand="0" w:evenVBand="0" w:oddHBand="1" w:evenHBand="0" w:firstRowFirstColumn="0" w:firstRowLastColumn="0" w:lastRowFirstColumn="0" w:lastRowLastColumn="0"/>
              <w:rPr>
                <w:sz w:val="16"/>
                <w:szCs w:val="16"/>
              </w:rPr>
            </w:pPr>
            <w:r w:rsidRPr="006E6062">
              <w:rPr>
                <w:sz w:val="16"/>
                <w:szCs w:val="16"/>
              </w:rPr>
              <w:t>PANEL SOLAR – ARREGLO DE 100 VATIOS.</w:t>
            </w:r>
          </w:p>
        </w:tc>
      </w:tr>
      <w:tr w:rsidRPr="006E6062" w:rsidR="007D50F4" w:rsidTr="00ED0812" w14:paraId="0AE1B200" w14:textId="77777777">
        <w:trPr>
          <w:trHeight w:val="20"/>
        </w:trPr>
        <w:tc>
          <w:tcPr>
            <w:cnfStyle w:val="001000000000" w:firstRow="0" w:lastRow="0" w:firstColumn="1" w:lastColumn="0" w:oddVBand="0" w:evenVBand="0" w:oddHBand="0" w:evenHBand="0" w:firstRowFirstColumn="0" w:firstRowLastColumn="0" w:lastRowFirstColumn="0" w:lastRowLastColumn="0"/>
            <w:tcW w:w="831" w:type="pct"/>
          </w:tcPr>
          <w:p w:rsidRPr="006E6062" w:rsidR="007D50F4" w:rsidRDefault="00D77773" w14:paraId="04A2E12B" w14:textId="7BAF4041">
            <w:pPr>
              <w:jc w:val="center"/>
              <w:rPr>
                <w:sz w:val="16"/>
                <w:szCs w:val="16"/>
              </w:rPr>
            </w:pPr>
            <w:r w:rsidRPr="006E6062">
              <w:rPr>
                <w:sz w:val="16"/>
                <w:szCs w:val="16"/>
              </w:rPr>
              <w:t>1</w:t>
            </w:r>
          </w:p>
        </w:tc>
        <w:tc>
          <w:tcPr>
            <w:tcW w:w="4169" w:type="pct"/>
          </w:tcPr>
          <w:p w:rsidRPr="006E6062" w:rsidR="007D50F4" w:rsidRDefault="00D77773" w14:paraId="77A4DDE6" w14:textId="11CEC73E">
            <w:pPr>
              <w:cnfStyle w:val="000000000000" w:firstRow="0" w:lastRow="0" w:firstColumn="0" w:lastColumn="0" w:oddVBand="0" w:evenVBand="0" w:oddHBand="0" w:evenHBand="0" w:firstRowFirstColumn="0" w:firstRowLastColumn="0" w:lastRowFirstColumn="0" w:lastRowLastColumn="0"/>
              <w:rPr>
                <w:sz w:val="16"/>
                <w:szCs w:val="16"/>
              </w:rPr>
            </w:pPr>
            <w:r w:rsidRPr="006E6062">
              <w:rPr>
                <w:sz w:val="16"/>
                <w:szCs w:val="16"/>
              </w:rPr>
              <w:t>RADIO ENLACE DE MÍNIMO 50 MBPS</w:t>
            </w:r>
          </w:p>
        </w:tc>
      </w:tr>
      <w:tr w:rsidRPr="006E6062" w:rsidR="007D50F4" w:rsidTr="00ED0812" w14:paraId="35E6AB3A" w14:textId="7777777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31" w:type="pct"/>
          </w:tcPr>
          <w:p w:rsidRPr="006E6062" w:rsidR="007D50F4" w:rsidRDefault="00D77773" w14:paraId="0F765DC7" w14:textId="56CC0B17">
            <w:pPr>
              <w:jc w:val="center"/>
              <w:rPr>
                <w:sz w:val="16"/>
                <w:szCs w:val="16"/>
              </w:rPr>
            </w:pPr>
            <w:r w:rsidRPr="006E6062">
              <w:rPr>
                <w:sz w:val="16"/>
                <w:szCs w:val="16"/>
              </w:rPr>
              <w:t>2</w:t>
            </w:r>
          </w:p>
        </w:tc>
        <w:tc>
          <w:tcPr>
            <w:tcW w:w="4169" w:type="pct"/>
          </w:tcPr>
          <w:p w:rsidRPr="006E6062" w:rsidR="007D50F4" w:rsidRDefault="00D77773" w14:paraId="4AF86279" w14:textId="59623CEE">
            <w:pPr>
              <w:cnfStyle w:val="000000100000" w:firstRow="0" w:lastRow="0" w:firstColumn="0" w:lastColumn="0" w:oddVBand="0" w:evenVBand="0" w:oddHBand="1" w:evenHBand="0" w:firstRowFirstColumn="0" w:firstRowLastColumn="0" w:lastRowFirstColumn="0" w:lastRowLastColumn="0"/>
              <w:rPr>
                <w:sz w:val="16"/>
                <w:szCs w:val="16"/>
              </w:rPr>
            </w:pPr>
            <w:r w:rsidRPr="006E6062">
              <w:rPr>
                <w:sz w:val="16"/>
                <w:szCs w:val="16"/>
              </w:rPr>
              <w:t>UPS DE 1 KVA CONEXIÓN SNMP</w:t>
            </w:r>
          </w:p>
        </w:tc>
      </w:tr>
      <w:tr w:rsidRPr="006E6062" w:rsidR="007D50F4" w:rsidTr="00ED0812" w14:paraId="3F1B22A7" w14:textId="77777777">
        <w:trPr>
          <w:trHeight w:val="20"/>
        </w:trPr>
        <w:tc>
          <w:tcPr>
            <w:cnfStyle w:val="001000000000" w:firstRow="0" w:lastRow="0" w:firstColumn="1" w:lastColumn="0" w:oddVBand="0" w:evenVBand="0" w:oddHBand="0" w:evenHBand="0" w:firstRowFirstColumn="0" w:firstRowLastColumn="0" w:lastRowFirstColumn="0" w:lastRowLastColumn="0"/>
            <w:tcW w:w="831" w:type="pct"/>
          </w:tcPr>
          <w:p w:rsidRPr="006E6062" w:rsidR="007D50F4" w:rsidRDefault="00D77773" w14:paraId="6D439FCB" w14:textId="2BC27D59">
            <w:pPr>
              <w:jc w:val="center"/>
              <w:rPr>
                <w:sz w:val="16"/>
                <w:szCs w:val="16"/>
              </w:rPr>
            </w:pPr>
            <w:r w:rsidRPr="006E6062">
              <w:rPr>
                <w:sz w:val="16"/>
                <w:szCs w:val="16"/>
              </w:rPr>
              <w:t>1</w:t>
            </w:r>
          </w:p>
        </w:tc>
        <w:tc>
          <w:tcPr>
            <w:tcW w:w="4169" w:type="pct"/>
          </w:tcPr>
          <w:p w:rsidRPr="006E6062" w:rsidR="007D50F4" w:rsidRDefault="00D77773" w14:paraId="565612C6" w14:textId="09021DB3">
            <w:pPr>
              <w:cnfStyle w:val="000000000000" w:firstRow="0" w:lastRow="0" w:firstColumn="0" w:lastColumn="0" w:oddVBand="0" w:evenVBand="0" w:oddHBand="0" w:evenHBand="0" w:firstRowFirstColumn="0" w:firstRowLastColumn="0" w:lastRowFirstColumn="0" w:lastRowLastColumn="0"/>
              <w:rPr>
                <w:sz w:val="16"/>
                <w:szCs w:val="16"/>
              </w:rPr>
            </w:pPr>
            <w:r w:rsidRPr="006E6062">
              <w:rPr>
                <w:sz w:val="16"/>
                <w:szCs w:val="16"/>
              </w:rPr>
              <w:t>GABINETE TIPO POSTE – PROTOTIPO DE PUNTO DE VIDEOVIGILANCIA.</w:t>
            </w:r>
          </w:p>
        </w:tc>
      </w:tr>
      <w:tr w:rsidRPr="006E6062" w:rsidR="007D50F4" w:rsidTr="00ED0812" w14:paraId="3084658C" w14:textId="7777777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31" w:type="pct"/>
          </w:tcPr>
          <w:p w:rsidRPr="006E6062" w:rsidR="007D50F4" w:rsidRDefault="00D77773" w14:paraId="0F0D29A7" w14:textId="1A1E68CC">
            <w:pPr>
              <w:jc w:val="center"/>
              <w:rPr>
                <w:sz w:val="16"/>
                <w:szCs w:val="16"/>
              </w:rPr>
            </w:pPr>
            <w:r w:rsidRPr="006E6062">
              <w:rPr>
                <w:sz w:val="16"/>
                <w:szCs w:val="16"/>
              </w:rPr>
              <w:t>1</w:t>
            </w:r>
          </w:p>
        </w:tc>
        <w:tc>
          <w:tcPr>
            <w:tcW w:w="4169" w:type="pct"/>
          </w:tcPr>
          <w:p w:rsidRPr="006E6062" w:rsidR="007D50F4" w:rsidRDefault="00D77773" w14:paraId="07039C00" w14:textId="7F0A348B">
            <w:pPr>
              <w:cnfStyle w:val="000000100000" w:firstRow="0" w:lastRow="0" w:firstColumn="0" w:lastColumn="0" w:oddVBand="0" w:evenVBand="0" w:oddHBand="1" w:evenHBand="0" w:firstRowFirstColumn="0" w:firstRowLastColumn="0" w:lastRowFirstColumn="0" w:lastRowLastColumn="0"/>
              <w:rPr>
                <w:sz w:val="16"/>
                <w:szCs w:val="16"/>
              </w:rPr>
            </w:pPr>
            <w:r w:rsidRPr="006E6062">
              <w:rPr>
                <w:sz w:val="16"/>
                <w:szCs w:val="16"/>
              </w:rPr>
              <w:t>ANALIZADOR DE REDES ELÉCTRICAS.</w:t>
            </w:r>
          </w:p>
        </w:tc>
      </w:tr>
      <w:tr w:rsidRPr="006E6062" w:rsidR="007D50F4" w:rsidTr="00ED0812" w14:paraId="280DC969" w14:textId="77777777">
        <w:trPr>
          <w:trHeight w:val="20"/>
        </w:trPr>
        <w:tc>
          <w:tcPr>
            <w:cnfStyle w:val="001000000000" w:firstRow="0" w:lastRow="0" w:firstColumn="1" w:lastColumn="0" w:oddVBand="0" w:evenVBand="0" w:oddHBand="0" w:evenHBand="0" w:firstRowFirstColumn="0" w:firstRowLastColumn="0" w:lastRowFirstColumn="0" w:lastRowLastColumn="0"/>
            <w:tcW w:w="831" w:type="pct"/>
          </w:tcPr>
          <w:p w:rsidRPr="006E6062" w:rsidR="007D50F4" w:rsidRDefault="00D77773" w14:paraId="62387284" w14:textId="0D08F6F5">
            <w:pPr>
              <w:jc w:val="center"/>
              <w:rPr>
                <w:sz w:val="16"/>
                <w:szCs w:val="16"/>
              </w:rPr>
            </w:pPr>
            <w:r w:rsidRPr="006E6062">
              <w:rPr>
                <w:sz w:val="16"/>
                <w:szCs w:val="16"/>
              </w:rPr>
              <w:t>1</w:t>
            </w:r>
          </w:p>
        </w:tc>
        <w:tc>
          <w:tcPr>
            <w:tcW w:w="4169" w:type="pct"/>
          </w:tcPr>
          <w:p w:rsidRPr="006E6062" w:rsidR="007D50F4" w:rsidRDefault="00D77773" w14:paraId="2A8E16CF" w14:textId="344815F0">
            <w:pPr>
              <w:cnfStyle w:val="000000000000" w:firstRow="0" w:lastRow="0" w:firstColumn="0" w:lastColumn="0" w:oddVBand="0" w:evenVBand="0" w:oddHBand="0" w:evenHBand="0" w:firstRowFirstColumn="0" w:firstRowLastColumn="0" w:lastRowFirstColumn="0" w:lastRowLastColumn="0"/>
              <w:rPr>
                <w:sz w:val="16"/>
                <w:szCs w:val="16"/>
              </w:rPr>
            </w:pPr>
            <w:r w:rsidRPr="006E6062">
              <w:rPr>
                <w:sz w:val="16"/>
                <w:szCs w:val="16"/>
              </w:rPr>
              <w:t>WORKSTATION CON LICENCIA DE SECUROS ISS PROPIEDAD DEL CONTRATISTA.</w:t>
            </w:r>
          </w:p>
        </w:tc>
      </w:tr>
      <w:tr w:rsidRPr="006E6062" w:rsidR="007D50F4" w:rsidTr="00ED0812" w14:paraId="3A4647AC" w14:textId="7777777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31" w:type="pct"/>
          </w:tcPr>
          <w:p w:rsidRPr="006E6062" w:rsidR="007D50F4" w:rsidRDefault="00D77773" w14:paraId="33F47C30" w14:textId="25B358B7">
            <w:pPr>
              <w:jc w:val="center"/>
              <w:rPr>
                <w:sz w:val="16"/>
                <w:szCs w:val="16"/>
              </w:rPr>
            </w:pPr>
            <w:r w:rsidRPr="006E6062">
              <w:rPr>
                <w:sz w:val="16"/>
                <w:szCs w:val="16"/>
              </w:rPr>
              <w:t>1</w:t>
            </w:r>
          </w:p>
        </w:tc>
        <w:tc>
          <w:tcPr>
            <w:tcW w:w="4169" w:type="pct"/>
          </w:tcPr>
          <w:p w:rsidRPr="006E6062" w:rsidR="007D50F4" w:rsidRDefault="00D77773" w14:paraId="454D1C5F" w14:textId="18B671B4">
            <w:pPr>
              <w:cnfStyle w:val="000000100000" w:firstRow="0" w:lastRow="0" w:firstColumn="0" w:lastColumn="0" w:oddVBand="0" w:evenVBand="0" w:oddHBand="1" w:evenHBand="0" w:firstRowFirstColumn="0" w:firstRowLastColumn="0" w:lastRowFirstColumn="0" w:lastRowLastColumn="0"/>
              <w:rPr>
                <w:sz w:val="16"/>
                <w:szCs w:val="16"/>
              </w:rPr>
            </w:pPr>
            <w:r w:rsidRPr="006E6062">
              <w:rPr>
                <w:sz w:val="16"/>
                <w:szCs w:val="16"/>
              </w:rPr>
              <w:t>CÁMARA POR CADA MARCA DE LAS QUE COMPONEN EL SISTEMA DE VIDEO VIGILANCIA.</w:t>
            </w:r>
          </w:p>
        </w:tc>
      </w:tr>
      <w:tr w:rsidRPr="006E6062" w:rsidR="007D50F4" w:rsidTr="00ED0812" w14:paraId="2FBB15C1" w14:textId="77777777">
        <w:trPr>
          <w:trHeight w:val="20"/>
        </w:trPr>
        <w:tc>
          <w:tcPr>
            <w:cnfStyle w:val="001000000000" w:firstRow="0" w:lastRow="0" w:firstColumn="1" w:lastColumn="0" w:oddVBand="0" w:evenVBand="0" w:oddHBand="0" w:evenHBand="0" w:firstRowFirstColumn="0" w:firstRowLastColumn="0" w:lastRowFirstColumn="0" w:lastRowLastColumn="0"/>
            <w:tcW w:w="831" w:type="pct"/>
          </w:tcPr>
          <w:p w:rsidRPr="006E6062" w:rsidR="007D50F4" w:rsidRDefault="00D77773" w14:paraId="35385F30" w14:textId="44218771">
            <w:pPr>
              <w:jc w:val="center"/>
              <w:rPr>
                <w:sz w:val="16"/>
                <w:szCs w:val="16"/>
              </w:rPr>
            </w:pPr>
            <w:r w:rsidRPr="006E6062">
              <w:rPr>
                <w:sz w:val="16"/>
                <w:szCs w:val="16"/>
              </w:rPr>
              <w:t>1</w:t>
            </w:r>
          </w:p>
        </w:tc>
        <w:tc>
          <w:tcPr>
            <w:tcW w:w="4169" w:type="pct"/>
          </w:tcPr>
          <w:p w:rsidRPr="006E6062" w:rsidR="007D50F4" w:rsidRDefault="00D77773" w14:paraId="4EA875C6" w14:textId="5755B305">
            <w:pPr>
              <w:cnfStyle w:val="000000000000" w:firstRow="0" w:lastRow="0" w:firstColumn="0" w:lastColumn="0" w:oddVBand="0" w:evenVBand="0" w:oddHBand="0" w:evenHBand="0" w:firstRowFirstColumn="0" w:firstRowLastColumn="0" w:lastRowFirstColumn="0" w:lastRowLastColumn="0"/>
              <w:rPr>
                <w:sz w:val="16"/>
                <w:szCs w:val="16"/>
              </w:rPr>
            </w:pPr>
            <w:r w:rsidRPr="006E6062">
              <w:rPr>
                <w:sz w:val="16"/>
                <w:szCs w:val="16"/>
              </w:rPr>
              <w:t>GALVANÓMETRO DIGITAL.</w:t>
            </w:r>
          </w:p>
        </w:tc>
      </w:tr>
    </w:tbl>
    <w:p w:rsidRPr="006E6062" w:rsidR="007D50F4" w:rsidP="0088123C" w:rsidRDefault="0088123C" w14:paraId="373E6B60" w14:textId="4EB10DE9">
      <w:pPr>
        <w:pStyle w:val="Descripcin"/>
        <w:jc w:val="center"/>
        <w:rPr>
          <w:i w:val="0"/>
          <w:color w:val="44546A"/>
        </w:rPr>
      </w:pPr>
      <w:bookmarkStart w:name="_Toc215650565" w:id="290"/>
      <w:r w:rsidRPr="006E6062">
        <w:t xml:space="preserve">Tabla </w:t>
      </w:r>
      <w:r w:rsidRPr="006E6062">
        <w:fldChar w:fldCharType="begin"/>
      </w:r>
      <w:r w:rsidRPr="006E6062">
        <w:instrText>SEQ Tabla \* ARABIC</w:instrText>
      </w:r>
      <w:r w:rsidRPr="006E6062">
        <w:fldChar w:fldCharType="separate"/>
      </w:r>
      <w:r w:rsidR="00041DFA">
        <w:rPr>
          <w:noProof/>
        </w:rPr>
        <w:t>30</w:t>
      </w:r>
      <w:r w:rsidRPr="006E6062">
        <w:fldChar w:fldCharType="end"/>
      </w:r>
      <w:r w:rsidRPr="006E6062">
        <w:t xml:space="preserve">. </w:t>
      </w:r>
      <w:r w:rsidRPr="006E6062" w:rsidR="00747199">
        <w:rPr>
          <w:color w:val="44546A"/>
        </w:rPr>
        <w:t>EQUIPOS DE LABORATORIO</w:t>
      </w:r>
      <w:bookmarkEnd w:id="290"/>
    </w:p>
    <w:p w:rsidRPr="006E6062" w:rsidR="003F13BF" w:rsidP="00FF31E4" w:rsidRDefault="00747199" w14:paraId="564253DB" w14:textId="77777777">
      <w:pPr>
        <w:jc w:val="both"/>
      </w:pPr>
      <w:r w:rsidRPr="006E6062">
        <w:t>Los cuales se encuentran debidamente calibrados, su fabricación es del año 2018 en adelante.</w:t>
      </w:r>
      <w:r w:rsidRPr="006E6062" w:rsidR="00FF31E4">
        <w:t xml:space="preserve"> </w:t>
      </w:r>
      <w:r w:rsidRPr="006E6062">
        <w:t>El laboratorio cuenta con un punto de video vigilancia ciudadana piloto, para la ejecución de pruebas de los elementos (hardware y software) que componen el subsistema, para la capacitación y entrenamiento del personal de mantenimiento y del personal que requiera la SDSCJ y para las pruebas de repuestos y demás elementos que se incorporen o actualicen en la Anexo No 2 - Bolsa de Repuestos, suministros y servicios.</w:t>
      </w:r>
      <w:r w:rsidRPr="006E6062" w:rsidR="00FF31E4">
        <w:t xml:space="preserve"> </w:t>
      </w:r>
    </w:p>
    <w:p w:rsidRPr="006E6062" w:rsidR="00725AF2" w:rsidP="00DE7C91" w:rsidRDefault="00476BAF" w14:paraId="075A0547" w14:textId="180E0428">
      <w:pPr>
        <w:jc w:val="both"/>
      </w:pPr>
      <w:r w:rsidRPr="006E6062">
        <w:t xml:space="preserve">El día </w:t>
      </w:r>
      <w:r w:rsidRPr="006E6062" w:rsidR="001B4B40">
        <w:t>28</w:t>
      </w:r>
      <w:r w:rsidRPr="006E6062">
        <w:t xml:space="preserve"> de </w:t>
      </w:r>
      <w:r w:rsidRPr="006E6062" w:rsidR="00315B13">
        <w:t>NOVIEMBRE</w:t>
      </w:r>
      <w:r w:rsidRPr="006E6062">
        <w:t xml:space="preserve"> del 202</w:t>
      </w:r>
      <w:r w:rsidRPr="006E6062" w:rsidR="055A061C">
        <w:t>5</w:t>
      </w:r>
      <w:r w:rsidRPr="006E6062" w:rsidR="00B77324">
        <w:t xml:space="preserve"> se recib</w:t>
      </w:r>
      <w:r w:rsidRPr="006E6062">
        <w:t>e</w:t>
      </w:r>
      <w:r w:rsidRPr="006E6062" w:rsidR="00B77324">
        <w:t xml:space="preserve"> por </w:t>
      </w:r>
      <w:r w:rsidRPr="006E6062" w:rsidR="005912F4">
        <w:t>parte de</w:t>
      </w:r>
      <w:r w:rsidRPr="006E6062" w:rsidR="00D97EB0">
        <w:t xml:space="preserve"> la supervisión</w:t>
      </w:r>
      <w:r w:rsidRPr="006E6062" w:rsidR="005912F4">
        <w:t xml:space="preserve"> del contrato</w:t>
      </w:r>
      <w:r w:rsidRPr="006E6062" w:rsidR="00B77324">
        <w:t xml:space="preserve"> el acta de la visita mensual realizada</w:t>
      </w:r>
      <w:r w:rsidRPr="006E6062" w:rsidR="005912F4">
        <w:t xml:space="preserve"> con el fin de validar el cumplimiento y funcionamiento del laboratorio </w:t>
      </w:r>
      <w:r w:rsidRPr="006E6062" w:rsidR="0020625B">
        <w:t>ETB</w:t>
      </w:r>
      <w:r w:rsidRPr="006E6062" w:rsidR="005912F4">
        <w:t xml:space="preserve"> de acuerdo con el contrato </w:t>
      </w:r>
      <w:r w:rsidRPr="006E6062" w:rsidR="00B47CEA">
        <w:rPr>
          <w:u w:val="single"/>
        </w:rPr>
        <w:t>SCJ</w:t>
      </w:r>
      <w:r w:rsidRPr="006E6062" w:rsidR="00B47CEA">
        <w:t>-1809-2024</w:t>
      </w:r>
      <w:r w:rsidRPr="006E6062" w:rsidR="005912F4">
        <w:t xml:space="preserve"> y sus anexos</w:t>
      </w:r>
      <w:r w:rsidRPr="006E6062" w:rsidR="00B77324">
        <w:t>.</w:t>
      </w:r>
      <w:r w:rsidRPr="006E6062" w:rsidR="004E55A1">
        <w:t xml:space="preserve"> Soporte en la ruta: </w:t>
      </w:r>
    </w:p>
    <w:p w:rsidRPr="006E6062" w:rsidR="006C76B0" w:rsidP="00DE7C91" w:rsidRDefault="00095F53" w14:paraId="41D58F53" w14:textId="06853070">
      <w:pPr>
        <w:jc w:val="both"/>
        <w:rPr>
          <w:b/>
          <w:u w:val="single"/>
        </w:rPr>
      </w:pPr>
      <w:r w:rsidRPr="006E6062">
        <w:t>01NOV - 30NOV</w:t>
      </w:r>
      <w:r w:rsidRPr="006E6062" w:rsidR="00BE480D">
        <w:t xml:space="preserve">\ </w:t>
      </w:r>
      <w:r w:rsidRPr="006E6062" w:rsidR="00CC76C4">
        <w:t>01 OBLIGACIONES GENERALES\OBLIGACIÓN 2,5,6,9,13\</w:t>
      </w:r>
      <w:r w:rsidRPr="006E6062" w:rsidR="00BE480D">
        <w:t xml:space="preserve"> </w:t>
      </w:r>
      <w:r w:rsidRPr="006E6062" w:rsidR="00CC76C4">
        <w:t>ANEXO</w:t>
      </w:r>
      <w:r w:rsidRPr="006E6062" w:rsidR="00BE480D">
        <w:t xml:space="preserve"> </w:t>
      </w:r>
      <w:r w:rsidRPr="006E6062" w:rsidR="00CC76C4">
        <w:t>LABORATORIO\</w:t>
      </w:r>
      <w:r w:rsidRPr="006E6062" w:rsidR="00BE480D">
        <w:t xml:space="preserve">ANEXO_ </w:t>
      </w:r>
      <w:r w:rsidRPr="006E6062" w:rsidR="00315B13">
        <w:t>NOVIEMBRE</w:t>
      </w:r>
      <w:r w:rsidRPr="006E6062" w:rsidR="00BE480D">
        <w:t>.xlsx</w:t>
      </w:r>
    </w:p>
    <w:p w:rsidR="003F209A" w:rsidP="00DE7C91" w:rsidRDefault="003F209A" w14:paraId="4A0E3A0D" w14:textId="77777777">
      <w:pPr>
        <w:jc w:val="both"/>
      </w:pPr>
    </w:p>
    <w:p w:rsidRPr="006E6062" w:rsidR="009F1C3F" w:rsidP="00DE7C91" w:rsidRDefault="009F1C3F" w14:paraId="399FF706" w14:textId="77777777">
      <w:pPr>
        <w:jc w:val="both"/>
      </w:pPr>
    </w:p>
    <w:p w:rsidRPr="006E6062" w:rsidR="007D50F4" w:rsidP="00154641" w:rsidRDefault="7BF2C916" w14:paraId="0F1D9F31" w14:textId="7736B388">
      <w:pPr>
        <w:pStyle w:val="Ttulo2"/>
        <w:numPr>
          <w:ilvl w:val="1"/>
          <w:numId w:val="5"/>
        </w:numPr>
      </w:pPr>
      <w:bookmarkStart w:name="_heading=h.4f1mdlm" w:id="291"/>
      <w:bookmarkStart w:name="_Toc194682946" w:id="292"/>
      <w:bookmarkStart w:name="_Toc47423266" w:id="293"/>
      <w:bookmarkStart w:name="_Toc1606369478" w:id="294"/>
      <w:bookmarkStart w:name="_Toc2092282788" w:id="295"/>
      <w:bookmarkStart w:name="_Toc1477472708" w:id="296"/>
      <w:bookmarkStart w:name="_Toc216169850" w:id="297"/>
      <w:bookmarkEnd w:id="291"/>
      <w:r w:rsidRPr="006E6062">
        <w:t>ACTIVIDADES GENERALES</w:t>
      </w:r>
      <w:bookmarkEnd w:id="292"/>
      <w:bookmarkEnd w:id="293"/>
      <w:bookmarkEnd w:id="294"/>
      <w:bookmarkEnd w:id="295"/>
      <w:bookmarkEnd w:id="296"/>
      <w:bookmarkEnd w:id="297"/>
    </w:p>
    <w:p w:rsidRPr="006E6062" w:rsidR="002B2D64" w:rsidP="002B2D64" w:rsidRDefault="002B2D64" w14:paraId="0E367EBA" w14:textId="77777777"/>
    <w:p w:rsidRPr="006E6062" w:rsidR="007D50F4" w:rsidP="002B2D64" w:rsidRDefault="2F79820C" w14:paraId="7E70C5E2" w14:textId="2322679D">
      <w:pPr>
        <w:jc w:val="both"/>
      </w:pPr>
      <w:r w:rsidRPr="006E6062">
        <w:t xml:space="preserve">Para el mes comprendido entre el </w:t>
      </w:r>
      <w:r w:rsidRPr="006E6062" w:rsidR="00C84748">
        <w:t xml:space="preserve">01 al </w:t>
      </w:r>
      <w:r w:rsidRPr="006E6062" w:rsidR="00BA241C">
        <w:t>3</w:t>
      </w:r>
      <w:r w:rsidRPr="006E6062" w:rsidR="007C4032">
        <w:t>0</w:t>
      </w:r>
      <w:r w:rsidRPr="006E6062" w:rsidR="00C84748">
        <w:t xml:space="preserve"> de </w:t>
      </w:r>
      <w:r w:rsidRPr="006E6062" w:rsidR="00315B13">
        <w:t>NOVIEMBRE</w:t>
      </w:r>
      <w:r w:rsidRPr="006E6062" w:rsidR="00C84748">
        <w:t xml:space="preserve"> DE 2025</w:t>
      </w:r>
      <w:r w:rsidRPr="006E6062" w:rsidR="008561DD">
        <w:t xml:space="preserve"> </w:t>
      </w:r>
      <w:r w:rsidRPr="006E6062">
        <w:t xml:space="preserve">se ejecutaron las actividades por parte del laboratorio de </w:t>
      </w:r>
      <w:r w:rsidRPr="006E6062" w:rsidR="7F47CE9D">
        <w:t>ETB</w:t>
      </w:r>
      <w:r w:rsidRPr="006E6062">
        <w:t xml:space="preserve">, donde se </w:t>
      </w:r>
      <w:r w:rsidRPr="006E6062" w:rsidR="5648C77A">
        <w:t>realizó</w:t>
      </w:r>
      <w:r w:rsidRPr="006E6062">
        <w:t xml:space="preserve"> diagnóstico, gestión de garantía y conceptos de no operatividad </w:t>
      </w:r>
      <w:r w:rsidRPr="006E6062" w:rsidR="570F6934">
        <w:t xml:space="preserve">de equipos mantenimiento y fortalecimiento, </w:t>
      </w:r>
      <w:r w:rsidRPr="006E6062">
        <w:t>como se evidencia en la siguiente tabla.</w:t>
      </w:r>
    </w:p>
    <w:tbl>
      <w:tblPr>
        <w:tblStyle w:val="Tabladelista4-nfasis1"/>
        <w:tblW w:w="5000" w:type="pct"/>
        <w:tblLook w:val="04A0" w:firstRow="1" w:lastRow="0" w:firstColumn="1" w:lastColumn="0" w:noHBand="0" w:noVBand="1"/>
      </w:tblPr>
      <w:tblGrid>
        <w:gridCol w:w="4675"/>
        <w:gridCol w:w="4675"/>
      </w:tblGrid>
      <w:tr w:rsidRPr="006E6062" w:rsidR="007E7E2D" w:rsidTr="6F61A0AC" w14:paraId="2EABA1D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rsidRPr="006E6062" w:rsidR="007E7E2D" w:rsidP="005E61D7" w:rsidRDefault="007E7E2D" w14:paraId="5989FA5F" w14:textId="77777777">
            <w:pPr>
              <w:jc w:val="center"/>
              <w:rPr>
                <w:sz w:val="18"/>
                <w:szCs w:val="18"/>
              </w:rPr>
            </w:pPr>
            <w:r w:rsidRPr="006E6062">
              <w:rPr>
                <w:sz w:val="18"/>
                <w:szCs w:val="18"/>
              </w:rPr>
              <w:t>REPORTE LABORATORIO</w:t>
            </w:r>
          </w:p>
        </w:tc>
        <w:tc>
          <w:tcPr>
            <w:tcW w:w="2500" w:type="pct"/>
          </w:tcPr>
          <w:p w:rsidRPr="006E6062" w:rsidR="007E7E2D" w:rsidP="005E61D7" w:rsidRDefault="007E7E2D" w14:paraId="1D5706C6" w14:textId="77777777">
            <w:pPr>
              <w:jc w:val="center"/>
              <w:cnfStyle w:val="100000000000" w:firstRow="1" w:lastRow="0" w:firstColumn="0" w:lastColumn="0" w:oddVBand="0" w:evenVBand="0" w:oddHBand="0" w:evenHBand="0" w:firstRowFirstColumn="0" w:firstRowLastColumn="0" w:lastRowFirstColumn="0" w:lastRowLastColumn="0"/>
              <w:rPr>
                <w:sz w:val="18"/>
                <w:szCs w:val="18"/>
              </w:rPr>
            </w:pPr>
            <w:r w:rsidRPr="006E6062">
              <w:rPr>
                <w:sz w:val="18"/>
                <w:szCs w:val="18"/>
              </w:rPr>
              <w:t>CANTIDAD</w:t>
            </w:r>
          </w:p>
        </w:tc>
      </w:tr>
      <w:tr w:rsidRPr="006E6062" w:rsidR="0007620C" w:rsidTr="6F61A0AC" w14:paraId="3719C5F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rsidRPr="006E6062" w:rsidR="0007620C" w:rsidP="0007620C" w:rsidRDefault="0007620C" w14:paraId="096D5D27" w14:textId="3D68119B">
            <w:pPr>
              <w:jc w:val="center"/>
              <w:rPr>
                <w:sz w:val="18"/>
                <w:szCs w:val="18"/>
              </w:rPr>
            </w:pPr>
            <w:r w:rsidRPr="006E6062">
              <w:rPr>
                <w:sz w:val="18"/>
                <w:szCs w:val="18"/>
              </w:rPr>
              <w:t>REINTEGRADOS AL INVENTARIO</w:t>
            </w:r>
          </w:p>
        </w:tc>
        <w:tc>
          <w:tcPr>
            <w:tcW w:w="2500" w:type="pct"/>
          </w:tcPr>
          <w:p w:rsidRPr="006E6062" w:rsidR="0007620C" w:rsidP="00D256E4" w:rsidRDefault="00AA6A8E" w14:paraId="439B47AE" w14:textId="1C358743">
            <w:pPr>
              <w:tabs>
                <w:tab w:val="left" w:pos="1504"/>
              </w:tabs>
              <w:jc w:val="center"/>
              <w:cnfStyle w:val="000000100000" w:firstRow="0" w:lastRow="0" w:firstColumn="0" w:lastColumn="0" w:oddVBand="0" w:evenVBand="0" w:oddHBand="1" w:evenHBand="0" w:firstRowFirstColumn="0" w:firstRowLastColumn="0" w:lastRowFirstColumn="0" w:lastRowLastColumn="0"/>
              <w:rPr>
                <w:sz w:val="18"/>
                <w:szCs w:val="18"/>
              </w:rPr>
            </w:pPr>
            <w:r w:rsidRPr="006E6062">
              <w:rPr>
                <w:sz w:val="18"/>
                <w:szCs w:val="18"/>
              </w:rPr>
              <w:t>4</w:t>
            </w:r>
          </w:p>
        </w:tc>
      </w:tr>
      <w:tr w:rsidRPr="006E6062" w:rsidR="0007620C" w:rsidTr="6F61A0AC" w14:paraId="5E017E72" w14:textId="77777777">
        <w:tc>
          <w:tcPr>
            <w:cnfStyle w:val="001000000000" w:firstRow="0" w:lastRow="0" w:firstColumn="1" w:lastColumn="0" w:oddVBand="0" w:evenVBand="0" w:oddHBand="0" w:evenHBand="0" w:firstRowFirstColumn="0" w:firstRowLastColumn="0" w:lastRowFirstColumn="0" w:lastRowLastColumn="0"/>
            <w:tcW w:w="2500" w:type="pct"/>
          </w:tcPr>
          <w:p w:rsidRPr="006E6062" w:rsidR="0007620C" w:rsidP="0007620C" w:rsidRDefault="0007620C" w14:paraId="066026D2" w14:textId="7407AD3E">
            <w:pPr>
              <w:jc w:val="center"/>
              <w:rPr>
                <w:sz w:val="18"/>
                <w:szCs w:val="18"/>
              </w:rPr>
            </w:pPr>
            <w:r w:rsidRPr="006E6062">
              <w:rPr>
                <w:sz w:val="18"/>
                <w:szCs w:val="18"/>
              </w:rPr>
              <w:t>NO OPERATIVOS</w:t>
            </w:r>
          </w:p>
        </w:tc>
        <w:tc>
          <w:tcPr>
            <w:tcW w:w="2500" w:type="pct"/>
          </w:tcPr>
          <w:p w:rsidRPr="006E6062" w:rsidR="0007620C" w:rsidP="6F61A0AC" w:rsidRDefault="00D23D7E" w14:paraId="31BDEB88" w14:textId="52C2FAFA">
            <w:pPr>
              <w:jc w:val="center"/>
              <w:cnfStyle w:val="000000000000" w:firstRow="0" w:lastRow="0" w:firstColumn="0" w:lastColumn="0" w:oddVBand="0" w:evenVBand="0" w:oddHBand="0" w:evenHBand="0" w:firstRowFirstColumn="0" w:firstRowLastColumn="0" w:lastRowFirstColumn="0" w:lastRowLastColumn="0"/>
              <w:rPr>
                <w:sz w:val="18"/>
                <w:szCs w:val="18"/>
              </w:rPr>
            </w:pPr>
            <w:r w:rsidRPr="006E6062">
              <w:rPr>
                <w:sz w:val="18"/>
                <w:szCs w:val="18"/>
              </w:rPr>
              <w:t>103</w:t>
            </w:r>
          </w:p>
        </w:tc>
      </w:tr>
      <w:tr w:rsidRPr="006E6062" w:rsidR="0007620C" w:rsidTr="6F61A0AC" w14:paraId="3B0B3BC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rsidRPr="006E6062" w:rsidR="0007620C" w:rsidP="0007620C" w:rsidRDefault="0007620C" w14:paraId="7A5CC489" w14:textId="638C1BD8">
            <w:pPr>
              <w:jc w:val="center"/>
              <w:rPr>
                <w:sz w:val="18"/>
                <w:szCs w:val="18"/>
              </w:rPr>
            </w:pPr>
            <w:r w:rsidRPr="006E6062">
              <w:rPr>
                <w:sz w:val="18"/>
                <w:szCs w:val="18"/>
              </w:rPr>
              <w:t>ESTADO DE GARANTÍA</w:t>
            </w:r>
          </w:p>
        </w:tc>
        <w:tc>
          <w:tcPr>
            <w:tcW w:w="2500" w:type="pct"/>
          </w:tcPr>
          <w:p w:rsidRPr="006E6062" w:rsidR="0007620C" w:rsidP="0007620C" w:rsidRDefault="00565683" w14:paraId="53ECB5E7" w14:textId="1D231BC5">
            <w:pPr>
              <w:jc w:val="center"/>
              <w:cnfStyle w:val="000000100000" w:firstRow="0" w:lastRow="0" w:firstColumn="0" w:lastColumn="0" w:oddVBand="0" w:evenVBand="0" w:oddHBand="1" w:evenHBand="0" w:firstRowFirstColumn="0" w:firstRowLastColumn="0" w:lastRowFirstColumn="0" w:lastRowLastColumn="0"/>
              <w:rPr>
                <w:sz w:val="18"/>
                <w:szCs w:val="18"/>
              </w:rPr>
            </w:pPr>
            <w:r w:rsidRPr="006E6062">
              <w:rPr>
                <w:sz w:val="18"/>
                <w:szCs w:val="18"/>
              </w:rPr>
              <w:t>0</w:t>
            </w:r>
          </w:p>
        </w:tc>
      </w:tr>
      <w:tr w:rsidRPr="006E6062" w:rsidR="56AC05C9" w:rsidTr="00AA6A72" w14:paraId="64961772" w14:textId="77777777">
        <w:trPr>
          <w:trHeight w:val="216"/>
        </w:trPr>
        <w:tc>
          <w:tcPr>
            <w:cnfStyle w:val="001000000000" w:firstRow="0" w:lastRow="0" w:firstColumn="1" w:lastColumn="0" w:oddVBand="0" w:evenVBand="0" w:oddHBand="0" w:evenHBand="0" w:firstRowFirstColumn="0" w:firstRowLastColumn="0" w:lastRowFirstColumn="0" w:lastRowLastColumn="0"/>
            <w:tcW w:w="4414" w:type="dxa"/>
          </w:tcPr>
          <w:p w:rsidRPr="006E6062" w:rsidR="4DECEA43" w:rsidP="56AC05C9" w:rsidRDefault="4DECEA43" w14:paraId="12FD2BA1" w14:textId="0EB2AD08">
            <w:pPr>
              <w:jc w:val="center"/>
              <w:rPr>
                <w:sz w:val="18"/>
                <w:szCs w:val="18"/>
              </w:rPr>
            </w:pPr>
            <w:r w:rsidRPr="006E6062">
              <w:rPr>
                <w:sz w:val="18"/>
                <w:szCs w:val="18"/>
              </w:rPr>
              <w:t>PENDIENTE POR PARTE</w:t>
            </w:r>
          </w:p>
        </w:tc>
        <w:tc>
          <w:tcPr>
            <w:tcW w:w="4414" w:type="dxa"/>
          </w:tcPr>
          <w:p w:rsidRPr="006E6062" w:rsidR="4DECEA43" w:rsidP="6F61A0AC" w:rsidRDefault="00D23D7E" w14:paraId="489020B6" w14:textId="66ED0AF6">
            <w:pPr>
              <w:jc w:val="center"/>
              <w:cnfStyle w:val="000000000000" w:firstRow="0" w:lastRow="0" w:firstColumn="0" w:lastColumn="0" w:oddVBand="0" w:evenVBand="0" w:oddHBand="0" w:evenHBand="0" w:firstRowFirstColumn="0" w:firstRowLastColumn="0" w:lastRowFirstColumn="0" w:lastRowLastColumn="0"/>
              <w:rPr>
                <w:sz w:val="18"/>
                <w:szCs w:val="18"/>
              </w:rPr>
            </w:pPr>
            <w:r w:rsidRPr="006E6062">
              <w:rPr>
                <w:sz w:val="18"/>
                <w:szCs w:val="18"/>
              </w:rPr>
              <w:t>4</w:t>
            </w:r>
          </w:p>
        </w:tc>
      </w:tr>
      <w:tr w:rsidRPr="006E6062" w:rsidR="0007620C" w:rsidTr="6F61A0AC" w14:paraId="258F6F8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rsidRPr="006E6062" w:rsidR="0007620C" w:rsidP="0007620C" w:rsidRDefault="0007620C" w14:paraId="390036FA" w14:textId="11F7A3D1">
            <w:pPr>
              <w:jc w:val="center"/>
              <w:rPr>
                <w:color w:val="FFFFFF"/>
                <w:sz w:val="18"/>
                <w:szCs w:val="18"/>
              </w:rPr>
            </w:pPr>
            <w:r w:rsidRPr="006E6062">
              <w:rPr>
                <w:sz w:val="18"/>
                <w:szCs w:val="18"/>
              </w:rPr>
              <w:t>TOTAL</w:t>
            </w:r>
          </w:p>
        </w:tc>
        <w:tc>
          <w:tcPr>
            <w:tcW w:w="2500" w:type="pct"/>
          </w:tcPr>
          <w:p w:rsidRPr="006E6062" w:rsidR="007C45A8" w:rsidP="007C45A8" w:rsidRDefault="00D23D7E" w14:paraId="5849E2D2" w14:textId="3B1C14C6">
            <w:pPr>
              <w:jc w:val="center"/>
              <w:cnfStyle w:val="000000100000" w:firstRow="0" w:lastRow="0" w:firstColumn="0" w:lastColumn="0" w:oddVBand="0" w:evenVBand="0" w:oddHBand="1" w:evenHBand="0" w:firstRowFirstColumn="0" w:firstRowLastColumn="0" w:lastRowFirstColumn="0" w:lastRowLastColumn="0"/>
              <w:rPr>
                <w:sz w:val="18"/>
                <w:szCs w:val="18"/>
              </w:rPr>
            </w:pPr>
            <w:r w:rsidRPr="006E6062">
              <w:rPr>
                <w:sz w:val="18"/>
                <w:szCs w:val="18"/>
              </w:rPr>
              <w:t>111</w:t>
            </w:r>
          </w:p>
        </w:tc>
      </w:tr>
    </w:tbl>
    <w:p w:rsidRPr="006E6062" w:rsidR="007D50F4" w:rsidP="00C904B8" w:rsidRDefault="00C904B8" w14:paraId="71AC9539" w14:textId="20975B4E">
      <w:pPr>
        <w:pStyle w:val="Descripcin"/>
        <w:jc w:val="center"/>
        <w:rPr>
          <w:color w:val="44546A"/>
        </w:rPr>
      </w:pPr>
      <w:bookmarkStart w:name="_Toc215650566" w:id="298"/>
      <w:r w:rsidRPr="006E6062">
        <w:t xml:space="preserve">Tabla </w:t>
      </w:r>
      <w:r w:rsidRPr="006E6062">
        <w:fldChar w:fldCharType="begin"/>
      </w:r>
      <w:r w:rsidRPr="006E6062">
        <w:instrText>SEQ Tabla \* ARABIC</w:instrText>
      </w:r>
      <w:r w:rsidRPr="006E6062">
        <w:fldChar w:fldCharType="separate"/>
      </w:r>
      <w:r w:rsidR="00041DFA">
        <w:rPr>
          <w:noProof/>
        </w:rPr>
        <w:t>31</w:t>
      </w:r>
      <w:r w:rsidRPr="006E6062">
        <w:fldChar w:fldCharType="end"/>
      </w:r>
      <w:r w:rsidRPr="006E6062">
        <w:t xml:space="preserve">. </w:t>
      </w:r>
      <w:r w:rsidRPr="006E6062">
        <w:rPr>
          <w:color w:val="44546A"/>
        </w:rPr>
        <w:t>ACTIVIDADES GENERALES LABORATORIO</w:t>
      </w:r>
      <w:bookmarkEnd w:id="298"/>
    </w:p>
    <w:p w:rsidRPr="006E6062" w:rsidR="00F8546B" w:rsidP="006E6D60" w:rsidRDefault="333FA502" w14:paraId="6BC64876" w14:textId="1ACBDB0F">
      <w:pPr>
        <w:jc w:val="both"/>
      </w:pPr>
      <w:r w:rsidRPr="006E6062">
        <w:t xml:space="preserve">Para ver el detalle remitirse al </w:t>
      </w:r>
      <w:r w:rsidRPr="006E6062" w:rsidR="00EA6262">
        <w:t xml:space="preserve">anexo: </w:t>
      </w:r>
      <w:r w:rsidRPr="006E6062" w:rsidR="00095F53">
        <w:t>01NOV - 30NOV</w:t>
      </w:r>
      <w:r w:rsidRPr="006E6062" w:rsidR="00EB3822">
        <w:t>\</w:t>
      </w:r>
      <w:r w:rsidRPr="006E6062" w:rsidR="00EA6262">
        <w:t xml:space="preserve"> 01</w:t>
      </w:r>
      <w:r w:rsidRPr="006E6062" w:rsidR="00E460FB">
        <w:t xml:space="preserve"> OBLIGACIONES GENERALES\OBLIGACIÓN 2,5,6,9,13\</w:t>
      </w:r>
      <w:r w:rsidRPr="006E6062" w:rsidR="00063652">
        <w:t xml:space="preserve"> </w:t>
      </w:r>
      <w:r w:rsidRPr="006E6062" w:rsidR="00E460FB">
        <w:t>ANEXO LABORATORIO</w:t>
      </w:r>
      <w:r w:rsidRPr="006E6062" w:rsidR="00063652">
        <w:t>\</w:t>
      </w:r>
      <w:r w:rsidRPr="006E6062" w:rsidR="00182521">
        <w:t>ANEXO</w:t>
      </w:r>
      <w:r w:rsidRPr="006E6062" w:rsidR="0093274A">
        <w:t>_</w:t>
      </w:r>
      <w:r w:rsidRPr="006E6062" w:rsidR="00315B13">
        <w:t>NOVIEMBRE</w:t>
      </w:r>
      <w:r w:rsidRPr="006E6062" w:rsidR="00182521">
        <w:t>.xlsx</w:t>
      </w:r>
    </w:p>
    <w:p w:rsidRPr="006E6062" w:rsidR="00D97EB0" w:rsidP="00154641" w:rsidRDefault="105E6BEF" w14:paraId="780E512A" w14:textId="56B8CC7C">
      <w:pPr>
        <w:pStyle w:val="Ttulo3"/>
        <w:numPr>
          <w:ilvl w:val="2"/>
          <w:numId w:val="5"/>
        </w:numPr>
      </w:pPr>
      <w:bookmarkStart w:name="_Toc194682947" w:id="299"/>
      <w:bookmarkStart w:name="_Toc1281221812" w:id="300"/>
      <w:bookmarkStart w:name="_Toc1572255830" w:id="301"/>
      <w:bookmarkStart w:name="_Toc891028822" w:id="302"/>
      <w:bookmarkStart w:name="_Toc1462527841" w:id="303"/>
      <w:bookmarkStart w:name="_Toc216169851" w:id="304"/>
      <w:r w:rsidRPr="006E6062">
        <w:t xml:space="preserve">CONCEPTO TÉCNICO DE </w:t>
      </w:r>
      <w:r w:rsidRPr="006E6062" w:rsidR="2A507E38">
        <w:t>REINTEGRADOS AL INVENTARIO</w:t>
      </w:r>
      <w:bookmarkEnd w:id="299"/>
      <w:bookmarkEnd w:id="300"/>
      <w:bookmarkEnd w:id="301"/>
      <w:bookmarkEnd w:id="302"/>
      <w:bookmarkEnd w:id="303"/>
      <w:bookmarkEnd w:id="304"/>
      <w:r w:rsidRPr="006E6062" w:rsidR="00D97EB0">
        <w:t xml:space="preserve"> </w:t>
      </w:r>
    </w:p>
    <w:p w:rsidRPr="006E6062" w:rsidR="007D50F4" w:rsidRDefault="00747199" w14:paraId="4DE68792" w14:textId="2152774B">
      <w:pPr>
        <w:jc w:val="both"/>
      </w:pPr>
      <w:r w:rsidRPr="006E6062">
        <w:t>Se relaciona los equipos desmontados en los diferentes puntos del sistema de control de videovigilancia</w:t>
      </w:r>
      <w:r w:rsidRPr="006E6062" w:rsidR="0851B482">
        <w:t xml:space="preserve"> de mantenimiento y fortalecimiento</w:t>
      </w:r>
      <w:r w:rsidRPr="006E6062">
        <w:t>, los cuales se verificaron por parte del área de laboratorio dando solución a la falla que presenta el equipo, motivo por el cual los equipos retornan al inventario y quedan disponibles para ser instalados en un punto del sistema de videovigilancia. A continuación, se puede evidenciar el detalle de los equipos mencionados.</w:t>
      </w:r>
    </w:p>
    <w:tbl>
      <w:tblPr>
        <w:tblStyle w:val="Tabladelista4-nfasis1"/>
        <w:tblW w:w="5006" w:type="pct"/>
        <w:tblLayout w:type="fixed"/>
        <w:tblLook w:val="04A0" w:firstRow="1" w:lastRow="0" w:firstColumn="1" w:lastColumn="0" w:noHBand="0" w:noVBand="1"/>
      </w:tblPr>
      <w:tblGrid>
        <w:gridCol w:w="599"/>
        <w:gridCol w:w="1052"/>
        <w:gridCol w:w="2848"/>
        <w:gridCol w:w="1202"/>
        <w:gridCol w:w="1801"/>
        <w:gridCol w:w="1859"/>
      </w:tblGrid>
      <w:tr w:rsidRPr="006E6062" w:rsidR="001A3EBB" w:rsidTr="002127CF" w14:paraId="4725AEF8" w14:textId="69E8002A">
        <w:trPr>
          <w:cnfStyle w:val="100000000000" w:firstRow="1" w:lastRow="0" w:firstColumn="0" w:lastColumn="0" w:oddVBand="0" w:evenVBand="0" w:oddHBand="0" w:evenHBand="0" w:firstRowFirstColumn="0" w:firstRowLastColumn="0" w:lastRowFirstColumn="0" w:lastRowLastColumn="0"/>
          <w:trHeight w:val="20"/>
          <w:tblHeader/>
        </w:trPr>
        <w:tc>
          <w:tcPr>
            <w:cnfStyle w:val="001000000000" w:firstRow="0" w:lastRow="0" w:firstColumn="1" w:lastColumn="0" w:oddVBand="0" w:evenVBand="0" w:oddHBand="0" w:evenHBand="0" w:firstRowFirstColumn="0" w:firstRowLastColumn="0" w:lastRowFirstColumn="0" w:lastRowLastColumn="0"/>
            <w:tcW w:w="320" w:type="pct"/>
          </w:tcPr>
          <w:p w:rsidRPr="006E6062" w:rsidR="00D80815" w:rsidP="00B56CEB" w:rsidRDefault="00D80815" w14:paraId="2FF35F06" w14:textId="16842EC7">
            <w:pPr>
              <w:jc w:val="center"/>
              <w:rPr>
                <w:rFonts w:eastAsia="Times New Roman"/>
                <w:sz w:val="14"/>
                <w:szCs w:val="14"/>
              </w:rPr>
            </w:pPr>
            <w:r w:rsidRPr="006E6062">
              <w:rPr>
                <w:rFonts w:eastAsia="Times New Roman"/>
                <w:sz w:val="14"/>
                <w:szCs w:val="14"/>
              </w:rPr>
              <w:t>ID</w:t>
            </w:r>
          </w:p>
        </w:tc>
        <w:tc>
          <w:tcPr>
            <w:tcW w:w="562" w:type="pct"/>
            <w:noWrap/>
            <w:hideMark/>
          </w:tcPr>
          <w:p w:rsidRPr="006E6062" w:rsidR="00D80815" w:rsidP="00B56CEB" w:rsidRDefault="00D80815" w14:paraId="5C4F2E06" w14:textId="3D598FED">
            <w:pPr>
              <w:jc w:val="center"/>
              <w:cnfStyle w:val="100000000000" w:firstRow="1" w:lastRow="0" w:firstColumn="0" w:lastColumn="0" w:oddVBand="0" w:evenVBand="0" w:oddHBand="0" w:evenHBand="0" w:firstRowFirstColumn="0" w:firstRowLastColumn="0" w:lastRowFirstColumn="0" w:lastRowLastColumn="0"/>
              <w:rPr>
                <w:rFonts w:eastAsia="Times New Roman"/>
                <w:b w:val="0"/>
                <w:sz w:val="14"/>
                <w:szCs w:val="14"/>
              </w:rPr>
            </w:pPr>
            <w:r w:rsidRPr="006E6062">
              <w:rPr>
                <w:rFonts w:eastAsia="Times New Roman"/>
                <w:sz w:val="14"/>
                <w:szCs w:val="14"/>
              </w:rPr>
              <w:t>FECHA</w:t>
            </w:r>
          </w:p>
        </w:tc>
        <w:tc>
          <w:tcPr>
            <w:tcW w:w="1521" w:type="pct"/>
            <w:noWrap/>
            <w:hideMark/>
          </w:tcPr>
          <w:p w:rsidRPr="006E6062" w:rsidR="00D80815" w:rsidP="00B56CEB" w:rsidRDefault="00D80815" w14:paraId="64A57E8F"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b w:val="0"/>
                <w:sz w:val="14"/>
                <w:szCs w:val="14"/>
              </w:rPr>
            </w:pPr>
            <w:r w:rsidRPr="006E6062">
              <w:rPr>
                <w:rFonts w:eastAsia="Times New Roman"/>
                <w:sz w:val="14"/>
                <w:szCs w:val="14"/>
              </w:rPr>
              <w:t>PUNTO</w:t>
            </w:r>
          </w:p>
        </w:tc>
        <w:tc>
          <w:tcPr>
            <w:tcW w:w="642" w:type="pct"/>
            <w:noWrap/>
            <w:hideMark/>
          </w:tcPr>
          <w:p w:rsidRPr="006E6062" w:rsidR="00D80815" w:rsidP="00B56CEB" w:rsidRDefault="00D80815" w14:paraId="3BF520BF"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b w:val="0"/>
                <w:sz w:val="14"/>
                <w:szCs w:val="14"/>
              </w:rPr>
            </w:pPr>
            <w:r w:rsidRPr="006E6062">
              <w:rPr>
                <w:rFonts w:eastAsia="Times New Roman"/>
                <w:sz w:val="14"/>
                <w:szCs w:val="14"/>
              </w:rPr>
              <w:t>EQUIPO</w:t>
            </w:r>
          </w:p>
        </w:tc>
        <w:tc>
          <w:tcPr>
            <w:tcW w:w="962" w:type="pct"/>
            <w:noWrap/>
            <w:hideMark/>
          </w:tcPr>
          <w:p w:rsidRPr="006E6062" w:rsidR="00D80815" w:rsidP="00B56CEB" w:rsidRDefault="00D80815" w14:paraId="45F60F56"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b w:val="0"/>
                <w:sz w:val="14"/>
                <w:szCs w:val="14"/>
              </w:rPr>
            </w:pPr>
            <w:r w:rsidRPr="006E6062">
              <w:rPr>
                <w:rFonts w:eastAsia="Times New Roman"/>
                <w:sz w:val="14"/>
                <w:szCs w:val="14"/>
              </w:rPr>
              <w:t>SERIAL</w:t>
            </w:r>
          </w:p>
        </w:tc>
        <w:tc>
          <w:tcPr>
            <w:tcW w:w="993" w:type="pct"/>
            <w:noWrap/>
            <w:hideMark/>
          </w:tcPr>
          <w:p w:rsidRPr="006E6062" w:rsidR="00D80815" w:rsidP="00B56CEB" w:rsidRDefault="0065124B" w14:paraId="0BB728D1" w14:textId="4C5F03E6">
            <w:pPr>
              <w:jc w:val="center"/>
              <w:cnfStyle w:val="100000000000" w:firstRow="1" w:lastRow="0" w:firstColumn="0" w:lastColumn="0" w:oddVBand="0" w:evenVBand="0" w:oddHBand="0" w:evenHBand="0" w:firstRowFirstColumn="0" w:firstRowLastColumn="0" w:lastRowFirstColumn="0" w:lastRowLastColumn="0"/>
              <w:rPr>
                <w:rFonts w:eastAsia="Times New Roman"/>
                <w:b w:val="0"/>
                <w:sz w:val="14"/>
                <w:szCs w:val="14"/>
              </w:rPr>
            </w:pPr>
            <w:r w:rsidRPr="006E6062">
              <w:rPr>
                <w:rFonts w:eastAsia="Times New Roman"/>
                <w:sz w:val="14"/>
                <w:szCs w:val="14"/>
              </w:rPr>
              <w:t>ESTADO</w:t>
            </w:r>
          </w:p>
        </w:tc>
      </w:tr>
      <w:tr w:rsidRPr="006E6062" w:rsidR="00C0043C" w14:paraId="45198C0E" w14:textId="3A3896D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20" w:type="pct"/>
          </w:tcPr>
          <w:p w:rsidRPr="006E6062" w:rsidR="00C0043C" w:rsidP="00C0043C" w:rsidRDefault="00C0043C" w14:paraId="2B30EAD8" w14:textId="7529BF7E">
            <w:pPr>
              <w:jc w:val="center"/>
              <w:rPr>
                <w:color w:val="000000"/>
                <w:sz w:val="14"/>
                <w:szCs w:val="14"/>
              </w:rPr>
            </w:pPr>
            <w:r w:rsidRPr="006E6062">
              <w:rPr>
                <w:color w:val="000000"/>
                <w:sz w:val="14"/>
                <w:szCs w:val="14"/>
              </w:rPr>
              <w:t>1</w:t>
            </w:r>
          </w:p>
        </w:tc>
        <w:tc>
          <w:tcPr>
            <w:tcW w:w="562" w:type="pct"/>
            <w:noWrap/>
            <w:vAlign w:val="center"/>
          </w:tcPr>
          <w:p w:rsidRPr="006E6062" w:rsidR="00C0043C" w:rsidP="00C0043C" w:rsidRDefault="0097457F" w14:paraId="426D38DB" w14:textId="5DFF2CF0">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11/06/2025</w:t>
            </w:r>
          </w:p>
        </w:tc>
        <w:tc>
          <w:tcPr>
            <w:tcW w:w="1521" w:type="pct"/>
            <w:noWrap/>
            <w:vAlign w:val="center"/>
          </w:tcPr>
          <w:p w:rsidRPr="006E6062" w:rsidR="00C0043C" w:rsidP="00C0043C" w:rsidRDefault="0097457F" w14:paraId="732AF59C" w14:textId="216BD738">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1E293B"/>
                <w:sz w:val="12"/>
                <w:szCs w:val="12"/>
              </w:rPr>
              <w:t>COL-4851_GUILLERMO_LEON_VALENCIA</w:t>
            </w:r>
          </w:p>
        </w:tc>
        <w:tc>
          <w:tcPr>
            <w:tcW w:w="642" w:type="pct"/>
            <w:noWrap/>
            <w:vAlign w:val="center"/>
          </w:tcPr>
          <w:p w:rsidRPr="006E6062" w:rsidR="00C0043C" w:rsidP="00C0043C" w:rsidRDefault="0097457F" w14:paraId="521D4986" w14:textId="412C45A0">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CODIFICADOR</w:t>
            </w:r>
          </w:p>
        </w:tc>
        <w:tc>
          <w:tcPr>
            <w:tcW w:w="962" w:type="pct"/>
            <w:noWrap/>
            <w:vAlign w:val="center"/>
          </w:tcPr>
          <w:p w:rsidRPr="006E6062" w:rsidR="00C0043C" w:rsidP="00C0043C" w:rsidRDefault="0097457F" w14:paraId="489A6A3A" w14:textId="5A77F380">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18522781</w:t>
            </w:r>
          </w:p>
        </w:tc>
        <w:tc>
          <w:tcPr>
            <w:tcW w:w="993" w:type="pct"/>
            <w:noWrap/>
            <w:vAlign w:val="center"/>
          </w:tcPr>
          <w:p w:rsidRPr="006E6062" w:rsidR="00C0043C" w:rsidP="00C0043C" w:rsidRDefault="0097457F" w14:paraId="66EA1706" w14:textId="46C55050">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OPERATIVA</w:t>
            </w:r>
          </w:p>
        </w:tc>
      </w:tr>
      <w:tr w:rsidRPr="006E6062" w:rsidR="00C0043C" w14:paraId="65F8F58E" w14:textId="14680E80">
        <w:trPr>
          <w:trHeight w:val="20"/>
        </w:trPr>
        <w:tc>
          <w:tcPr>
            <w:cnfStyle w:val="001000000000" w:firstRow="0" w:lastRow="0" w:firstColumn="1" w:lastColumn="0" w:oddVBand="0" w:evenVBand="0" w:oddHBand="0" w:evenHBand="0" w:firstRowFirstColumn="0" w:firstRowLastColumn="0" w:lastRowFirstColumn="0" w:lastRowLastColumn="0"/>
            <w:tcW w:w="320" w:type="pct"/>
          </w:tcPr>
          <w:p w:rsidRPr="006E6062" w:rsidR="00C0043C" w:rsidP="00C0043C" w:rsidRDefault="00C0043C" w14:paraId="61F00D69" w14:textId="5DA43278">
            <w:pPr>
              <w:jc w:val="center"/>
              <w:rPr>
                <w:color w:val="000000"/>
                <w:sz w:val="14"/>
                <w:szCs w:val="14"/>
              </w:rPr>
            </w:pPr>
            <w:r w:rsidRPr="006E6062">
              <w:rPr>
                <w:color w:val="000000"/>
                <w:sz w:val="14"/>
                <w:szCs w:val="14"/>
              </w:rPr>
              <w:t>2</w:t>
            </w:r>
          </w:p>
        </w:tc>
        <w:tc>
          <w:tcPr>
            <w:tcW w:w="562" w:type="pct"/>
            <w:noWrap/>
            <w:vAlign w:val="center"/>
          </w:tcPr>
          <w:p w:rsidRPr="006E6062" w:rsidR="00C0043C" w:rsidP="00C0043C" w:rsidRDefault="0097457F" w14:paraId="001ECF87" w14:textId="1AA6EC99">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11/21/2025</w:t>
            </w:r>
          </w:p>
        </w:tc>
        <w:tc>
          <w:tcPr>
            <w:tcW w:w="1521" w:type="pct"/>
            <w:noWrap/>
            <w:vAlign w:val="center"/>
          </w:tcPr>
          <w:p w:rsidRPr="006E6062" w:rsidR="00C0043C" w:rsidP="00C0043C" w:rsidRDefault="0097457F" w14:paraId="390C2ABC" w14:textId="10CF73C4">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Centro de Comando, Control, Comunicaciones y Computo</w:t>
            </w:r>
          </w:p>
        </w:tc>
        <w:tc>
          <w:tcPr>
            <w:tcW w:w="642" w:type="pct"/>
            <w:noWrap/>
            <w:vAlign w:val="center"/>
          </w:tcPr>
          <w:p w:rsidRPr="006E6062" w:rsidR="00C0043C" w:rsidP="00C0043C" w:rsidRDefault="0097457F" w14:paraId="22D04D16" w14:textId="0198D2F1">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WORKSTATION</w:t>
            </w:r>
          </w:p>
        </w:tc>
        <w:tc>
          <w:tcPr>
            <w:tcW w:w="962" w:type="pct"/>
            <w:noWrap/>
            <w:vAlign w:val="center"/>
          </w:tcPr>
          <w:p w:rsidRPr="006E6062" w:rsidR="00C0043C" w:rsidP="00C0043C" w:rsidRDefault="0097457F" w14:paraId="2C29FE3D" w14:textId="5EE10585">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1617642</w:t>
            </w:r>
          </w:p>
        </w:tc>
        <w:tc>
          <w:tcPr>
            <w:tcW w:w="993" w:type="pct"/>
            <w:noWrap/>
            <w:vAlign w:val="center"/>
          </w:tcPr>
          <w:p w:rsidRPr="006E6062" w:rsidR="00C0043C" w:rsidP="00C0043C" w:rsidRDefault="00D404DE" w14:paraId="620B3B4E" w14:textId="799DB254">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REPARADO</w:t>
            </w:r>
          </w:p>
        </w:tc>
      </w:tr>
      <w:tr w:rsidRPr="006E6062" w:rsidR="00C0043C" w14:paraId="6A65E187" w14:textId="4520166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20" w:type="pct"/>
          </w:tcPr>
          <w:p w:rsidRPr="006E6062" w:rsidR="00C0043C" w:rsidP="00C0043C" w:rsidRDefault="00C0043C" w14:paraId="0DC8EA95" w14:textId="7F30FC6F">
            <w:pPr>
              <w:jc w:val="center"/>
              <w:rPr>
                <w:color w:val="000000"/>
                <w:sz w:val="14"/>
                <w:szCs w:val="14"/>
              </w:rPr>
            </w:pPr>
            <w:r w:rsidRPr="006E6062">
              <w:rPr>
                <w:color w:val="000000"/>
                <w:sz w:val="14"/>
                <w:szCs w:val="14"/>
              </w:rPr>
              <w:t>3</w:t>
            </w:r>
          </w:p>
        </w:tc>
        <w:tc>
          <w:tcPr>
            <w:tcW w:w="562" w:type="pct"/>
            <w:noWrap/>
            <w:vAlign w:val="center"/>
          </w:tcPr>
          <w:p w:rsidRPr="006E6062" w:rsidR="00C0043C" w:rsidP="00C0043C" w:rsidRDefault="0097457F" w14:paraId="1AF13815" w14:textId="31CF4537">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11/21/2025</w:t>
            </w:r>
          </w:p>
        </w:tc>
        <w:tc>
          <w:tcPr>
            <w:tcW w:w="1521" w:type="pct"/>
            <w:noWrap/>
            <w:vAlign w:val="center"/>
          </w:tcPr>
          <w:p w:rsidRPr="006E6062" w:rsidR="00C0043C" w:rsidP="00C0043C" w:rsidRDefault="0097457F" w14:paraId="33013BE5" w14:textId="779F1CD4">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Centro de Comando, Control, Comunicaciones y Computo</w:t>
            </w:r>
          </w:p>
        </w:tc>
        <w:tc>
          <w:tcPr>
            <w:tcW w:w="642" w:type="pct"/>
            <w:noWrap/>
            <w:vAlign w:val="center"/>
          </w:tcPr>
          <w:p w:rsidRPr="006E6062" w:rsidR="00C0043C" w:rsidP="00C0043C" w:rsidRDefault="0097457F" w14:paraId="516397DB" w14:textId="2E21E6A8">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UNIDAD PORTABLE DVD</w:t>
            </w:r>
          </w:p>
        </w:tc>
        <w:tc>
          <w:tcPr>
            <w:tcW w:w="962" w:type="pct"/>
            <w:noWrap/>
            <w:vAlign w:val="center"/>
          </w:tcPr>
          <w:p w:rsidRPr="006E6062" w:rsidR="00C0043C" w:rsidP="00C0043C" w:rsidRDefault="0097457F" w14:paraId="74C59A53" w14:textId="659A7566">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2 UNIDADES</w:t>
            </w:r>
          </w:p>
        </w:tc>
        <w:tc>
          <w:tcPr>
            <w:tcW w:w="993" w:type="pct"/>
            <w:noWrap/>
            <w:vAlign w:val="center"/>
          </w:tcPr>
          <w:p w:rsidRPr="006E6062" w:rsidR="00C0043C" w:rsidP="00C0043C" w:rsidRDefault="0097457F" w14:paraId="5BBE6653" w14:textId="7196B6FF">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OPERATIVA</w:t>
            </w:r>
          </w:p>
        </w:tc>
      </w:tr>
      <w:tr w:rsidRPr="006E6062" w:rsidR="00C0043C" w14:paraId="515EA675" w14:textId="6EB850BC">
        <w:trPr>
          <w:trHeight w:val="20"/>
        </w:trPr>
        <w:tc>
          <w:tcPr>
            <w:cnfStyle w:val="001000000000" w:firstRow="0" w:lastRow="0" w:firstColumn="1" w:lastColumn="0" w:oddVBand="0" w:evenVBand="0" w:oddHBand="0" w:evenHBand="0" w:firstRowFirstColumn="0" w:firstRowLastColumn="0" w:lastRowFirstColumn="0" w:lastRowLastColumn="0"/>
            <w:tcW w:w="320" w:type="pct"/>
          </w:tcPr>
          <w:p w:rsidRPr="006E6062" w:rsidR="00C0043C" w:rsidP="00C0043C" w:rsidRDefault="00C0043C" w14:paraId="44C0AE48" w14:textId="15511C2C">
            <w:pPr>
              <w:jc w:val="center"/>
              <w:rPr>
                <w:color w:val="000000"/>
                <w:sz w:val="14"/>
                <w:szCs w:val="14"/>
              </w:rPr>
            </w:pPr>
            <w:r w:rsidRPr="006E6062">
              <w:rPr>
                <w:color w:val="000000"/>
                <w:sz w:val="14"/>
                <w:szCs w:val="14"/>
              </w:rPr>
              <w:t>4</w:t>
            </w:r>
          </w:p>
        </w:tc>
        <w:tc>
          <w:tcPr>
            <w:tcW w:w="562" w:type="pct"/>
            <w:noWrap/>
            <w:vAlign w:val="center"/>
          </w:tcPr>
          <w:p w:rsidRPr="006E6062" w:rsidR="00C0043C" w:rsidP="00C0043C" w:rsidRDefault="0097457F" w14:paraId="6189DA1F" w14:textId="3DF758E3">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11/24/2025</w:t>
            </w:r>
          </w:p>
        </w:tc>
        <w:tc>
          <w:tcPr>
            <w:tcW w:w="1521" w:type="pct"/>
            <w:noWrap/>
            <w:vAlign w:val="center"/>
          </w:tcPr>
          <w:p w:rsidRPr="006E6062" w:rsidR="00C0043C" w:rsidP="00C0043C" w:rsidRDefault="0097457F" w14:paraId="0081CE8D" w14:textId="5519C6DE">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CAI-METROVIVIENDA_CAM_1</w:t>
            </w:r>
          </w:p>
        </w:tc>
        <w:tc>
          <w:tcPr>
            <w:tcW w:w="642" w:type="pct"/>
            <w:noWrap/>
            <w:vAlign w:val="center"/>
          </w:tcPr>
          <w:p w:rsidRPr="006E6062" w:rsidR="00C0043C" w:rsidP="00C0043C" w:rsidRDefault="00D404DE" w14:paraId="0EDDB14C" w14:textId="58EF1AA6">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UPS</w:t>
            </w:r>
          </w:p>
        </w:tc>
        <w:tc>
          <w:tcPr>
            <w:tcW w:w="962" w:type="pct"/>
            <w:noWrap/>
            <w:vAlign w:val="center"/>
          </w:tcPr>
          <w:p w:rsidRPr="006E6062" w:rsidR="00C0043C" w:rsidP="00C0043C" w:rsidRDefault="0097457F" w14:paraId="69E75B51" w14:textId="67DE30A3">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4120700186</w:t>
            </w:r>
          </w:p>
        </w:tc>
        <w:tc>
          <w:tcPr>
            <w:tcW w:w="993" w:type="pct"/>
            <w:noWrap/>
            <w:vAlign w:val="center"/>
          </w:tcPr>
          <w:p w:rsidRPr="006E6062" w:rsidR="00C0043C" w:rsidP="00C0043C" w:rsidRDefault="0097457F" w14:paraId="6BA72C4B" w14:textId="51FCD15A">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OPERATIVA</w:t>
            </w:r>
          </w:p>
        </w:tc>
      </w:tr>
    </w:tbl>
    <w:p w:rsidRPr="006E6062" w:rsidR="007D50F4" w:rsidP="00795309" w:rsidRDefault="00795309" w14:paraId="627FCA34" w14:textId="3FC306D3">
      <w:pPr>
        <w:pStyle w:val="Descripcin"/>
        <w:jc w:val="center"/>
        <w:rPr>
          <w:color w:val="44546A"/>
        </w:rPr>
      </w:pPr>
      <w:bookmarkStart w:name="_Toc215650567" w:id="305"/>
      <w:r w:rsidRPr="006E6062">
        <w:t xml:space="preserve">Tabla </w:t>
      </w:r>
      <w:r w:rsidRPr="006E6062">
        <w:fldChar w:fldCharType="begin"/>
      </w:r>
      <w:r w:rsidRPr="006E6062">
        <w:instrText>SEQ Tabla \* ARABIC</w:instrText>
      </w:r>
      <w:r w:rsidRPr="006E6062">
        <w:fldChar w:fldCharType="separate"/>
      </w:r>
      <w:r w:rsidR="00041DFA">
        <w:rPr>
          <w:noProof/>
        </w:rPr>
        <w:t>32</w:t>
      </w:r>
      <w:r w:rsidRPr="006E6062">
        <w:fldChar w:fldCharType="end"/>
      </w:r>
      <w:r w:rsidRPr="006E6062">
        <w:t>.EQUIPOS QUE RETORNARON A INVENTARIO</w:t>
      </w:r>
      <w:bookmarkEnd w:id="305"/>
    </w:p>
    <w:p w:rsidRPr="006E6062" w:rsidR="000D1D7E" w:rsidP="000D1D7E" w:rsidRDefault="74C0E8C0" w14:paraId="4BB080EA" w14:textId="18480743">
      <w:pPr>
        <w:jc w:val="both"/>
      </w:pPr>
      <w:r w:rsidRPr="006E6062">
        <w:t xml:space="preserve">Para ver el detalle remitirse al </w:t>
      </w:r>
      <w:r w:rsidRPr="006E6062" w:rsidR="00EB3822">
        <w:t xml:space="preserve">anexo:  </w:t>
      </w:r>
      <w:r w:rsidRPr="006E6062" w:rsidR="00095F53">
        <w:t>01NOV - 30NOV</w:t>
      </w:r>
      <w:r w:rsidRPr="006E6062" w:rsidR="00EB3822">
        <w:t xml:space="preserve">\ </w:t>
      </w:r>
      <w:r w:rsidRPr="006E6062" w:rsidR="00015FD2">
        <w:t>01 OBLIGACIONES GENERALES\OBLIGACIÓN 2,5,6,9,13\</w:t>
      </w:r>
      <w:r w:rsidRPr="006E6062" w:rsidR="00182521">
        <w:t xml:space="preserve"> </w:t>
      </w:r>
      <w:r w:rsidRPr="006E6062" w:rsidR="00015FD2">
        <w:t>ANEXO LABORATORIO</w:t>
      </w:r>
      <w:r w:rsidRPr="006E6062" w:rsidR="00182521">
        <w:t>\ANEXO</w:t>
      </w:r>
      <w:r w:rsidRPr="006E6062" w:rsidR="006668AF">
        <w:t>_</w:t>
      </w:r>
      <w:r w:rsidRPr="006E6062" w:rsidR="00182521">
        <w:t xml:space="preserve"> </w:t>
      </w:r>
      <w:r w:rsidRPr="006E6062" w:rsidR="00315B13">
        <w:t>NOVIEMBRE</w:t>
      </w:r>
      <w:r w:rsidRPr="006E6062" w:rsidR="00182521">
        <w:t>.xlsx</w:t>
      </w:r>
    </w:p>
    <w:p w:rsidRPr="006E6062" w:rsidR="007D50F4" w:rsidP="00154641" w:rsidRDefault="7BF2C916" w14:paraId="51F6C2CA" w14:textId="2CFBAB7E">
      <w:pPr>
        <w:pStyle w:val="Ttulo3"/>
        <w:numPr>
          <w:ilvl w:val="2"/>
          <w:numId w:val="5"/>
        </w:numPr>
      </w:pPr>
      <w:bookmarkStart w:name="_Toc194682948" w:id="306"/>
      <w:bookmarkStart w:name="_Toc963551074" w:id="307"/>
      <w:bookmarkStart w:name="_Toc41578014" w:id="308"/>
      <w:bookmarkStart w:name="_Toc1010857461" w:id="309"/>
      <w:bookmarkStart w:name="_Toc1450301925" w:id="310"/>
      <w:bookmarkStart w:name="_Toc216169852" w:id="311"/>
      <w:r w:rsidRPr="006E6062">
        <w:t>CONCEPTO TÉCNICO DE NO OPERATIVIDAD</w:t>
      </w:r>
      <w:bookmarkEnd w:id="306"/>
      <w:bookmarkEnd w:id="307"/>
      <w:bookmarkEnd w:id="308"/>
      <w:bookmarkEnd w:id="309"/>
      <w:bookmarkEnd w:id="310"/>
      <w:bookmarkEnd w:id="311"/>
      <w:r w:rsidRPr="006E6062" w:rsidR="00747199">
        <w:t xml:space="preserve">  </w:t>
      </w:r>
    </w:p>
    <w:p w:rsidRPr="006E6062" w:rsidR="007D50F4" w:rsidP="003363DA" w:rsidRDefault="00747199" w14:paraId="28D2F48A" w14:textId="76533442">
      <w:pPr>
        <w:jc w:val="both"/>
      </w:pPr>
      <w:r w:rsidRPr="006E6062">
        <w:t>Se realiza concepto técnico de no operatividad de los equipos desmontados en algún punto de los diferentes subsistemas del sistema de videovigilancia, los cuales se verificaron por parte del área de laboratorio y presenta un daño que no es posible solucionar y al no contar con garantía no se puede remitir al centro de servicio.</w:t>
      </w:r>
    </w:p>
    <w:tbl>
      <w:tblPr>
        <w:tblStyle w:val="Tabladelista4-nfasis1"/>
        <w:tblW w:w="0" w:type="auto"/>
        <w:tblLayout w:type="fixed"/>
        <w:tblLook w:val="04A0" w:firstRow="1" w:lastRow="0" w:firstColumn="1" w:lastColumn="0" w:noHBand="0" w:noVBand="1"/>
      </w:tblPr>
      <w:tblGrid>
        <w:gridCol w:w="562"/>
        <w:gridCol w:w="1701"/>
        <w:gridCol w:w="1780"/>
        <w:gridCol w:w="1622"/>
        <w:gridCol w:w="1649"/>
        <w:gridCol w:w="1514"/>
      </w:tblGrid>
      <w:tr w:rsidRPr="006E6062" w:rsidR="00A23B2E" w:rsidTr="006E6062" w14:paraId="458117B7" w14:textId="77777777">
        <w:trPr>
          <w:cnfStyle w:val="100000000000" w:firstRow="1" w:lastRow="0" w:firstColumn="0" w:lastColumn="0" w:oddVBand="0" w:evenVBand="0" w:oddHBand="0" w:evenHBand="0" w:firstRowFirstColumn="0" w:firstRowLastColumn="0" w:lastRowFirstColumn="0" w:lastRowLastColumn="0"/>
          <w:trHeight w:val="170"/>
          <w:tblHeader/>
        </w:trPr>
        <w:tc>
          <w:tcPr>
            <w:cnfStyle w:val="001000000000" w:firstRow="0" w:lastRow="0" w:firstColumn="1" w:lastColumn="0" w:oddVBand="0" w:evenVBand="0" w:oddHBand="0" w:evenHBand="0" w:firstRowFirstColumn="0" w:firstRowLastColumn="0" w:lastRowFirstColumn="0" w:lastRowLastColumn="0"/>
            <w:tcW w:w="562" w:type="dxa"/>
          </w:tcPr>
          <w:p w:rsidRPr="006E6062" w:rsidR="006B7D8D" w:rsidP="00B56CEB" w:rsidRDefault="006B7D8D" w14:paraId="4040796C" w14:textId="77A44462">
            <w:pPr>
              <w:jc w:val="center"/>
              <w:rPr>
                <w:rFonts w:eastAsia="Times New Roman"/>
                <w:b w:val="0"/>
                <w:bCs w:val="0"/>
                <w:sz w:val="16"/>
                <w:szCs w:val="16"/>
              </w:rPr>
            </w:pPr>
            <w:r w:rsidRPr="006E6062">
              <w:rPr>
                <w:rFonts w:eastAsia="Times New Roman"/>
                <w:bCs w:val="0"/>
                <w:sz w:val="16"/>
                <w:szCs w:val="16"/>
              </w:rPr>
              <w:t>ID</w:t>
            </w:r>
          </w:p>
        </w:tc>
        <w:tc>
          <w:tcPr>
            <w:tcW w:w="1701" w:type="dxa"/>
            <w:noWrap/>
            <w:hideMark/>
          </w:tcPr>
          <w:p w:rsidRPr="006E6062" w:rsidR="00E929C6" w:rsidP="00B56CEB" w:rsidRDefault="00E929C6" w14:paraId="0B6278D8" w14:textId="1A0B5820">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16"/>
                <w:szCs w:val="16"/>
              </w:rPr>
            </w:pPr>
            <w:r w:rsidRPr="006E6062">
              <w:rPr>
                <w:rFonts w:eastAsia="Times New Roman"/>
                <w:bCs w:val="0"/>
                <w:sz w:val="16"/>
                <w:szCs w:val="16"/>
              </w:rPr>
              <w:t>FECHA</w:t>
            </w:r>
          </w:p>
        </w:tc>
        <w:tc>
          <w:tcPr>
            <w:tcW w:w="1780" w:type="dxa"/>
            <w:noWrap/>
            <w:hideMark/>
          </w:tcPr>
          <w:p w:rsidRPr="006E6062" w:rsidR="00E929C6" w:rsidP="00B56CEB" w:rsidRDefault="00E929C6" w14:paraId="5BC2BFBF"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16"/>
                <w:szCs w:val="16"/>
              </w:rPr>
            </w:pPr>
            <w:r w:rsidRPr="006E6062">
              <w:rPr>
                <w:rFonts w:eastAsia="Times New Roman"/>
                <w:bCs w:val="0"/>
                <w:sz w:val="16"/>
                <w:szCs w:val="16"/>
              </w:rPr>
              <w:t>PUNTO</w:t>
            </w:r>
          </w:p>
        </w:tc>
        <w:tc>
          <w:tcPr>
            <w:tcW w:w="1622" w:type="dxa"/>
            <w:noWrap/>
            <w:hideMark/>
          </w:tcPr>
          <w:p w:rsidRPr="006E6062" w:rsidR="00E929C6" w:rsidP="00B56CEB" w:rsidRDefault="00E929C6" w14:paraId="5942F4F3"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16"/>
                <w:szCs w:val="16"/>
              </w:rPr>
            </w:pPr>
            <w:r w:rsidRPr="006E6062">
              <w:rPr>
                <w:rFonts w:eastAsia="Times New Roman"/>
                <w:bCs w:val="0"/>
                <w:sz w:val="16"/>
                <w:szCs w:val="16"/>
              </w:rPr>
              <w:t>EQUIPO</w:t>
            </w:r>
          </w:p>
        </w:tc>
        <w:tc>
          <w:tcPr>
            <w:tcW w:w="1649" w:type="dxa"/>
            <w:noWrap/>
            <w:hideMark/>
          </w:tcPr>
          <w:p w:rsidRPr="006E6062" w:rsidR="00E929C6" w:rsidP="00B56CEB" w:rsidRDefault="00E929C6" w14:paraId="78BC0410"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16"/>
                <w:szCs w:val="16"/>
              </w:rPr>
            </w:pPr>
            <w:r w:rsidRPr="006E6062">
              <w:rPr>
                <w:rFonts w:eastAsia="Times New Roman"/>
                <w:bCs w:val="0"/>
                <w:sz w:val="16"/>
                <w:szCs w:val="16"/>
              </w:rPr>
              <w:t>SERIAL</w:t>
            </w:r>
          </w:p>
        </w:tc>
        <w:tc>
          <w:tcPr>
            <w:tcW w:w="1514" w:type="dxa"/>
            <w:noWrap/>
            <w:hideMark/>
          </w:tcPr>
          <w:p w:rsidRPr="006E6062" w:rsidR="00E929C6" w:rsidP="00B56CEB" w:rsidRDefault="0065124B" w14:paraId="5FF4C855" w14:textId="6FB7B8C1">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16"/>
                <w:szCs w:val="16"/>
              </w:rPr>
            </w:pPr>
            <w:r w:rsidRPr="006E6062">
              <w:rPr>
                <w:rFonts w:eastAsia="Times New Roman"/>
                <w:bCs w:val="0"/>
                <w:sz w:val="16"/>
                <w:szCs w:val="16"/>
              </w:rPr>
              <w:t>ESTADO</w:t>
            </w:r>
          </w:p>
        </w:tc>
      </w:tr>
      <w:tr w:rsidRPr="006E6062" w:rsidR="00A170E2" w14:paraId="036A52AC" w14:textId="7777777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E929C6" w:rsidP="00B56CEB" w:rsidRDefault="00E929C6" w14:paraId="329B155D" w14:textId="2FA180DC">
            <w:pPr>
              <w:jc w:val="center"/>
              <w:rPr>
                <w:b w:val="0"/>
                <w:bCs w:val="0"/>
                <w:color w:val="000000"/>
                <w:sz w:val="16"/>
                <w:szCs w:val="16"/>
              </w:rPr>
            </w:pPr>
            <w:r w:rsidRPr="006E6062">
              <w:rPr>
                <w:bCs w:val="0"/>
                <w:color w:val="000000"/>
                <w:sz w:val="16"/>
                <w:szCs w:val="16"/>
              </w:rPr>
              <w:t>1</w:t>
            </w:r>
          </w:p>
        </w:tc>
        <w:tc>
          <w:tcPr>
            <w:tcW w:w="1701" w:type="dxa"/>
            <w:noWrap/>
            <w:vAlign w:val="center"/>
          </w:tcPr>
          <w:p w:rsidRPr="006E6062" w:rsidR="00E929C6" w:rsidP="00B56CEB" w:rsidRDefault="00F47059" w14:paraId="0477AD16" w14:textId="3BADB1C7">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11/04</w:t>
            </w:r>
            <w:r w:rsidRPr="006E6062" w:rsidR="00E929C6">
              <w:rPr>
                <w:color w:val="000000"/>
                <w:sz w:val="12"/>
                <w:szCs w:val="12"/>
              </w:rPr>
              <w:t>/2025</w:t>
            </w:r>
          </w:p>
        </w:tc>
        <w:tc>
          <w:tcPr>
            <w:tcW w:w="1780" w:type="dxa"/>
            <w:noWrap/>
            <w:vAlign w:val="center"/>
          </w:tcPr>
          <w:p w:rsidRPr="006E6062" w:rsidR="00E929C6" w:rsidP="00B56CEB" w:rsidRDefault="00F47059" w14:paraId="7E37E427" w14:textId="1189EECC">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AL2026</w:t>
            </w:r>
          </w:p>
        </w:tc>
        <w:tc>
          <w:tcPr>
            <w:tcW w:w="1622" w:type="dxa"/>
            <w:noWrap/>
            <w:vAlign w:val="center"/>
          </w:tcPr>
          <w:p w:rsidRPr="006E6062" w:rsidR="00E929C6" w:rsidP="00B56CEB" w:rsidRDefault="00631AEE" w14:paraId="4138B117" w14:textId="739AB0DE">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DOMO PTZ IP</w:t>
            </w:r>
          </w:p>
        </w:tc>
        <w:tc>
          <w:tcPr>
            <w:tcW w:w="1649" w:type="dxa"/>
            <w:noWrap/>
            <w:vAlign w:val="center"/>
          </w:tcPr>
          <w:p w:rsidRPr="006E6062" w:rsidR="00E929C6" w:rsidP="00B56CEB" w:rsidRDefault="00F47059" w14:paraId="36EEA230" w14:textId="10802DA9">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404479485312014178</w:t>
            </w:r>
          </w:p>
        </w:tc>
        <w:tc>
          <w:tcPr>
            <w:tcW w:w="1514" w:type="dxa"/>
            <w:noWrap/>
            <w:vAlign w:val="center"/>
          </w:tcPr>
          <w:p w:rsidRPr="006E6062" w:rsidR="00E929C6" w:rsidP="00B56CEB" w:rsidRDefault="00631AEE" w14:paraId="7BD0D550" w14:textId="20646D5C">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A170E2" w14:paraId="6C3BAF82" w14:textId="77777777">
        <w:trPr>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E929C6" w:rsidP="00B56CEB" w:rsidRDefault="00E929C6" w14:paraId="3C5D8683" w14:textId="61D93D3B">
            <w:pPr>
              <w:jc w:val="center"/>
              <w:rPr>
                <w:b w:val="0"/>
                <w:bCs w:val="0"/>
                <w:color w:val="000000"/>
                <w:sz w:val="16"/>
                <w:szCs w:val="16"/>
              </w:rPr>
            </w:pPr>
            <w:r w:rsidRPr="006E6062">
              <w:rPr>
                <w:bCs w:val="0"/>
                <w:color w:val="000000"/>
                <w:sz w:val="16"/>
                <w:szCs w:val="16"/>
              </w:rPr>
              <w:t>2</w:t>
            </w:r>
          </w:p>
        </w:tc>
        <w:tc>
          <w:tcPr>
            <w:tcW w:w="1701" w:type="dxa"/>
            <w:noWrap/>
            <w:vAlign w:val="center"/>
          </w:tcPr>
          <w:p w:rsidRPr="006E6062" w:rsidR="00E929C6" w:rsidP="00B56CEB" w:rsidRDefault="00F47059" w14:paraId="20F246F6" w14:textId="47C42868">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11/04</w:t>
            </w:r>
            <w:r w:rsidRPr="006E6062" w:rsidR="00E929C6">
              <w:rPr>
                <w:color w:val="000000"/>
                <w:sz w:val="12"/>
                <w:szCs w:val="12"/>
              </w:rPr>
              <w:t>/2025</w:t>
            </w:r>
          </w:p>
        </w:tc>
        <w:tc>
          <w:tcPr>
            <w:tcW w:w="1780" w:type="dxa"/>
            <w:noWrap/>
            <w:vAlign w:val="center"/>
          </w:tcPr>
          <w:p w:rsidRPr="006E6062" w:rsidR="00E929C6" w:rsidP="00B56CEB" w:rsidRDefault="00F47059" w14:paraId="099900DF" w14:textId="4B4EEA48">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SCJ17E170019</w:t>
            </w:r>
          </w:p>
        </w:tc>
        <w:tc>
          <w:tcPr>
            <w:tcW w:w="1622" w:type="dxa"/>
            <w:noWrap/>
            <w:vAlign w:val="center"/>
          </w:tcPr>
          <w:p w:rsidRPr="006E6062" w:rsidR="00E929C6" w:rsidP="00B56CEB" w:rsidRDefault="00303AEF" w14:paraId="4DC312A6" w14:textId="2D7EB774">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UPS</w:t>
            </w:r>
          </w:p>
        </w:tc>
        <w:tc>
          <w:tcPr>
            <w:tcW w:w="1649" w:type="dxa"/>
            <w:noWrap/>
            <w:vAlign w:val="center"/>
          </w:tcPr>
          <w:p w:rsidRPr="006E6062" w:rsidR="00E929C6" w:rsidP="00B56CEB" w:rsidRDefault="00F47059" w14:paraId="4FAF4784" w14:textId="7150BB2C">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251024727</w:t>
            </w:r>
          </w:p>
        </w:tc>
        <w:tc>
          <w:tcPr>
            <w:tcW w:w="1514" w:type="dxa"/>
            <w:noWrap/>
            <w:vAlign w:val="center"/>
          </w:tcPr>
          <w:p w:rsidRPr="006E6062" w:rsidR="00E929C6" w:rsidP="00B56CEB" w:rsidRDefault="00631AEE" w14:paraId="12576B4C" w14:textId="4129859D">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A170E2" w14:paraId="6D4F537F" w14:textId="7777777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E929C6" w:rsidP="00B56CEB" w:rsidRDefault="00E929C6" w14:paraId="72226524" w14:textId="660EDAF2">
            <w:pPr>
              <w:jc w:val="center"/>
              <w:rPr>
                <w:b w:val="0"/>
                <w:bCs w:val="0"/>
                <w:color w:val="000000"/>
                <w:sz w:val="16"/>
                <w:szCs w:val="16"/>
              </w:rPr>
            </w:pPr>
            <w:r w:rsidRPr="006E6062">
              <w:rPr>
                <w:bCs w:val="0"/>
                <w:color w:val="000000"/>
                <w:sz w:val="16"/>
                <w:szCs w:val="16"/>
              </w:rPr>
              <w:t>3</w:t>
            </w:r>
          </w:p>
        </w:tc>
        <w:tc>
          <w:tcPr>
            <w:tcW w:w="1701" w:type="dxa"/>
            <w:noWrap/>
            <w:vAlign w:val="center"/>
          </w:tcPr>
          <w:p w:rsidRPr="006E6062" w:rsidR="00E929C6" w:rsidP="00B56CEB" w:rsidRDefault="00F47059" w14:paraId="48C8FA0C" w14:textId="70F7B0F9">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11</w:t>
            </w:r>
            <w:r w:rsidRPr="006E6062" w:rsidR="00303AEF">
              <w:rPr>
                <w:color w:val="000000"/>
                <w:sz w:val="12"/>
                <w:szCs w:val="12"/>
              </w:rPr>
              <w:t>/04</w:t>
            </w:r>
            <w:r w:rsidRPr="006E6062" w:rsidR="00E929C6">
              <w:rPr>
                <w:color w:val="000000"/>
                <w:sz w:val="12"/>
                <w:szCs w:val="12"/>
              </w:rPr>
              <w:t>/2025</w:t>
            </w:r>
          </w:p>
        </w:tc>
        <w:tc>
          <w:tcPr>
            <w:tcW w:w="1780" w:type="dxa"/>
            <w:noWrap/>
            <w:vAlign w:val="center"/>
          </w:tcPr>
          <w:p w:rsidRPr="006E6062" w:rsidR="00E929C6" w:rsidP="00B56CEB" w:rsidRDefault="00F47059" w14:paraId="612D86E2" w14:textId="694D3199">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SCJ17E100046</w:t>
            </w:r>
          </w:p>
        </w:tc>
        <w:tc>
          <w:tcPr>
            <w:tcW w:w="1622" w:type="dxa"/>
            <w:noWrap/>
            <w:vAlign w:val="center"/>
          </w:tcPr>
          <w:p w:rsidRPr="006E6062" w:rsidR="00E929C6" w:rsidP="00B56CEB" w:rsidRDefault="00303AEF" w14:paraId="2A9C74DA" w14:textId="51749F36">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UPS</w:t>
            </w:r>
          </w:p>
        </w:tc>
        <w:tc>
          <w:tcPr>
            <w:tcW w:w="1649" w:type="dxa"/>
            <w:noWrap/>
            <w:vAlign w:val="center"/>
          </w:tcPr>
          <w:p w:rsidRPr="006E6062" w:rsidR="00E929C6" w:rsidP="00B56CEB" w:rsidRDefault="00F47059" w14:paraId="4F3BA67C" w14:textId="020CB24A">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498197</w:t>
            </w:r>
          </w:p>
        </w:tc>
        <w:tc>
          <w:tcPr>
            <w:tcW w:w="1514" w:type="dxa"/>
            <w:noWrap/>
            <w:vAlign w:val="center"/>
          </w:tcPr>
          <w:p w:rsidRPr="006E6062" w:rsidR="00E929C6" w:rsidP="00B56CEB" w:rsidRDefault="00631AEE" w14:paraId="3E6ED457" w14:textId="3C2061ED">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A170E2" w14:paraId="246F7577" w14:textId="77777777">
        <w:trPr>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E929C6" w:rsidP="00B56CEB" w:rsidRDefault="00E929C6" w14:paraId="3097F54E" w14:textId="62F25FF0">
            <w:pPr>
              <w:jc w:val="center"/>
              <w:rPr>
                <w:b w:val="0"/>
                <w:bCs w:val="0"/>
                <w:color w:val="000000"/>
                <w:sz w:val="16"/>
                <w:szCs w:val="16"/>
              </w:rPr>
            </w:pPr>
            <w:r w:rsidRPr="006E6062">
              <w:rPr>
                <w:bCs w:val="0"/>
                <w:color w:val="000000"/>
                <w:sz w:val="16"/>
                <w:szCs w:val="16"/>
              </w:rPr>
              <w:t>4</w:t>
            </w:r>
          </w:p>
        </w:tc>
        <w:tc>
          <w:tcPr>
            <w:tcW w:w="1701" w:type="dxa"/>
            <w:noWrap/>
            <w:vAlign w:val="center"/>
          </w:tcPr>
          <w:p w:rsidRPr="006E6062" w:rsidR="00E929C6" w:rsidP="00B56CEB" w:rsidRDefault="00F47059" w14:paraId="17432B85" w14:textId="41599EE9">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11/04</w:t>
            </w:r>
            <w:r w:rsidRPr="006E6062" w:rsidR="00E929C6">
              <w:rPr>
                <w:color w:val="000000"/>
                <w:sz w:val="12"/>
                <w:szCs w:val="12"/>
              </w:rPr>
              <w:t>/2025</w:t>
            </w:r>
          </w:p>
        </w:tc>
        <w:tc>
          <w:tcPr>
            <w:tcW w:w="1780" w:type="dxa"/>
            <w:noWrap/>
            <w:vAlign w:val="center"/>
          </w:tcPr>
          <w:p w:rsidRPr="006E6062" w:rsidR="00E929C6" w:rsidP="00B56CEB" w:rsidRDefault="00F47059" w14:paraId="06E954E0" w14:textId="26322B03">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AL2026</w:t>
            </w:r>
          </w:p>
        </w:tc>
        <w:tc>
          <w:tcPr>
            <w:tcW w:w="1622" w:type="dxa"/>
            <w:noWrap/>
            <w:vAlign w:val="center"/>
          </w:tcPr>
          <w:p w:rsidRPr="006E6062" w:rsidR="00E929C6" w:rsidP="00B56CEB" w:rsidRDefault="00303AEF" w14:paraId="4069DAC2" w14:textId="6DA8C7D0">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UPS</w:t>
            </w:r>
          </w:p>
        </w:tc>
        <w:tc>
          <w:tcPr>
            <w:tcW w:w="1649" w:type="dxa"/>
            <w:noWrap/>
            <w:vAlign w:val="center"/>
          </w:tcPr>
          <w:p w:rsidRPr="006E6062" w:rsidR="00E929C6" w:rsidP="00B56CEB" w:rsidRDefault="00F47059" w14:paraId="37FA25F6" w14:textId="7F065977">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180811-0520317</w:t>
            </w:r>
          </w:p>
        </w:tc>
        <w:tc>
          <w:tcPr>
            <w:tcW w:w="1514" w:type="dxa"/>
            <w:noWrap/>
            <w:vAlign w:val="center"/>
          </w:tcPr>
          <w:p w:rsidRPr="006E6062" w:rsidR="00E929C6" w:rsidP="00B56CEB" w:rsidRDefault="00631AEE" w14:paraId="128F0DE9" w14:textId="31A32171">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A170E2" w14:paraId="65C3B092" w14:textId="7777777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E929C6" w:rsidP="00B56CEB" w:rsidRDefault="00E929C6" w14:paraId="66C15350" w14:textId="075754DB">
            <w:pPr>
              <w:jc w:val="center"/>
              <w:rPr>
                <w:b w:val="0"/>
                <w:bCs w:val="0"/>
                <w:color w:val="000000"/>
                <w:sz w:val="16"/>
                <w:szCs w:val="16"/>
              </w:rPr>
            </w:pPr>
            <w:r w:rsidRPr="006E6062">
              <w:rPr>
                <w:bCs w:val="0"/>
                <w:color w:val="000000"/>
                <w:sz w:val="16"/>
                <w:szCs w:val="16"/>
              </w:rPr>
              <w:t>5</w:t>
            </w:r>
          </w:p>
        </w:tc>
        <w:tc>
          <w:tcPr>
            <w:tcW w:w="1701" w:type="dxa"/>
            <w:noWrap/>
            <w:vAlign w:val="center"/>
          </w:tcPr>
          <w:p w:rsidRPr="006E6062" w:rsidR="00E929C6" w:rsidP="00B56CEB" w:rsidRDefault="00F47059" w14:paraId="62FA2A86" w14:textId="5A46C597">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11/04</w:t>
            </w:r>
            <w:r w:rsidRPr="006E6062" w:rsidR="00E929C6">
              <w:rPr>
                <w:color w:val="000000"/>
                <w:sz w:val="12"/>
                <w:szCs w:val="12"/>
              </w:rPr>
              <w:t>/2025</w:t>
            </w:r>
          </w:p>
        </w:tc>
        <w:tc>
          <w:tcPr>
            <w:tcW w:w="1780" w:type="dxa"/>
            <w:noWrap/>
            <w:vAlign w:val="center"/>
          </w:tcPr>
          <w:p w:rsidRPr="006E6062" w:rsidR="00E929C6" w:rsidP="00B56CEB" w:rsidRDefault="00F47059" w14:paraId="323E3DC8" w14:textId="68170E04">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ESU-071</w:t>
            </w:r>
          </w:p>
        </w:tc>
        <w:tc>
          <w:tcPr>
            <w:tcW w:w="1622" w:type="dxa"/>
            <w:noWrap/>
            <w:vAlign w:val="center"/>
          </w:tcPr>
          <w:p w:rsidRPr="006E6062" w:rsidR="00E929C6" w:rsidP="00B56CEB" w:rsidRDefault="00303AEF" w14:paraId="18D4F91A" w14:textId="57819953">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UPS</w:t>
            </w:r>
          </w:p>
        </w:tc>
        <w:tc>
          <w:tcPr>
            <w:tcW w:w="1649" w:type="dxa"/>
            <w:noWrap/>
            <w:vAlign w:val="center"/>
          </w:tcPr>
          <w:p w:rsidRPr="006E6062" w:rsidR="00E929C6" w:rsidP="00B56CEB" w:rsidRDefault="00F47059" w14:paraId="3D650CF3" w14:textId="21E3F83F">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160627-0520382</w:t>
            </w:r>
          </w:p>
        </w:tc>
        <w:tc>
          <w:tcPr>
            <w:tcW w:w="1514" w:type="dxa"/>
            <w:noWrap/>
            <w:vAlign w:val="center"/>
          </w:tcPr>
          <w:p w:rsidRPr="006E6062" w:rsidR="00E929C6" w:rsidP="00B56CEB" w:rsidRDefault="00631AEE" w14:paraId="68AE8A16" w14:textId="41B73C5D">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A170E2" w14:paraId="3D48B83F" w14:textId="77777777">
        <w:trPr>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E929C6" w:rsidP="00B56CEB" w:rsidRDefault="00E929C6" w14:paraId="2FB6AFAD" w14:textId="3C5F00CB">
            <w:pPr>
              <w:jc w:val="center"/>
              <w:rPr>
                <w:b w:val="0"/>
                <w:bCs w:val="0"/>
                <w:color w:val="000000"/>
                <w:sz w:val="16"/>
                <w:szCs w:val="16"/>
              </w:rPr>
            </w:pPr>
            <w:r w:rsidRPr="006E6062">
              <w:rPr>
                <w:bCs w:val="0"/>
                <w:color w:val="000000"/>
                <w:sz w:val="16"/>
                <w:szCs w:val="16"/>
              </w:rPr>
              <w:t>6</w:t>
            </w:r>
          </w:p>
        </w:tc>
        <w:tc>
          <w:tcPr>
            <w:tcW w:w="1701" w:type="dxa"/>
            <w:noWrap/>
            <w:vAlign w:val="center"/>
          </w:tcPr>
          <w:p w:rsidRPr="006E6062" w:rsidR="00E929C6" w:rsidP="00B56CEB" w:rsidRDefault="00F47059" w14:paraId="1F59C2B5" w14:textId="2D938D75">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11/05</w:t>
            </w:r>
            <w:r w:rsidRPr="006E6062" w:rsidR="00E929C6">
              <w:rPr>
                <w:color w:val="000000"/>
                <w:sz w:val="12"/>
                <w:szCs w:val="12"/>
              </w:rPr>
              <w:t>/2025</w:t>
            </w:r>
          </w:p>
        </w:tc>
        <w:tc>
          <w:tcPr>
            <w:tcW w:w="1780" w:type="dxa"/>
            <w:noWrap/>
            <w:vAlign w:val="center"/>
          </w:tcPr>
          <w:p w:rsidRPr="006E6062" w:rsidR="00E929C6" w:rsidP="00B56CEB" w:rsidRDefault="00F47059" w14:paraId="518F6249" w14:textId="10A69AE6">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SCJ17E190067</w:t>
            </w:r>
          </w:p>
        </w:tc>
        <w:tc>
          <w:tcPr>
            <w:tcW w:w="1622" w:type="dxa"/>
            <w:noWrap/>
            <w:vAlign w:val="center"/>
          </w:tcPr>
          <w:p w:rsidRPr="006E6062" w:rsidR="00E929C6" w:rsidP="00B56CEB" w:rsidRDefault="00F47059" w14:paraId="04BA5DC5" w14:textId="6291116A">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UPS</w:t>
            </w:r>
          </w:p>
        </w:tc>
        <w:tc>
          <w:tcPr>
            <w:tcW w:w="1649" w:type="dxa"/>
            <w:noWrap/>
            <w:vAlign w:val="center"/>
          </w:tcPr>
          <w:p w:rsidRPr="006E6062" w:rsidR="00E929C6" w:rsidP="00B56CEB" w:rsidRDefault="00F47059" w14:paraId="7CABFA79" w14:textId="7256019F">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251025432</w:t>
            </w:r>
          </w:p>
        </w:tc>
        <w:tc>
          <w:tcPr>
            <w:tcW w:w="1514" w:type="dxa"/>
            <w:noWrap/>
            <w:vAlign w:val="center"/>
          </w:tcPr>
          <w:p w:rsidRPr="006E6062" w:rsidR="00E929C6" w:rsidP="00B56CEB" w:rsidRDefault="00631AEE" w14:paraId="6CB4DEBA" w14:textId="6889231A">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A170E2" w14:paraId="12E44AD2" w14:textId="7777777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E929C6" w:rsidP="00B56CEB" w:rsidRDefault="00E929C6" w14:paraId="30FEBF44" w14:textId="23AE3E2B">
            <w:pPr>
              <w:jc w:val="center"/>
              <w:rPr>
                <w:b w:val="0"/>
                <w:bCs w:val="0"/>
                <w:color w:val="000000"/>
                <w:sz w:val="16"/>
                <w:szCs w:val="16"/>
              </w:rPr>
            </w:pPr>
            <w:r w:rsidRPr="006E6062">
              <w:rPr>
                <w:bCs w:val="0"/>
                <w:color w:val="000000"/>
                <w:sz w:val="16"/>
                <w:szCs w:val="16"/>
              </w:rPr>
              <w:t>7</w:t>
            </w:r>
          </w:p>
        </w:tc>
        <w:tc>
          <w:tcPr>
            <w:tcW w:w="1701" w:type="dxa"/>
            <w:noWrap/>
            <w:vAlign w:val="center"/>
          </w:tcPr>
          <w:p w:rsidRPr="006E6062" w:rsidR="00E929C6" w:rsidP="00B56CEB" w:rsidRDefault="00F47059" w14:paraId="29D1219A" w14:textId="70147D7A">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11/05</w:t>
            </w:r>
            <w:r w:rsidRPr="006E6062" w:rsidR="00E929C6">
              <w:rPr>
                <w:color w:val="000000"/>
                <w:sz w:val="12"/>
                <w:szCs w:val="12"/>
              </w:rPr>
              <w:t>/2025</w:t>
            </w:r>
          </w:p>
        </w:tc>
        <w:tc>
          <w:tcPr>
            <w:tcW w:w="1780" w:type="dxa"/>
            <w:noWrap/>
            <w:vAlign w:val="center"/>
          </w:tcPr>
          <w:p w:rsidRPr="006E6062" w:rsidR="00E929C6" w:rsidP="00B56CEB" w:rsidRDefault="00F47059" w14:paraId="5702ED2E" w14:textId="5D1E93C6">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AL2090</w:t>
            </w:r>
          </w:p>
        </w:tc>
        <w:tc>
          <w:tcPr>
            <w:tcW w:w="1622" w:type="dxa"/>
            <w:noWrap/>
            <w:vAlign w:val="center"/>
          </w:tcPr>
          <w:p w:rsidRPr="006E6062" w:rsidR="00E929C6" w:rsidP="00B56CEB" w:rsidRDefault="00F47059" w14:paraId="2651EE8E" w14:textId="791806D7">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UPS</w:t>
            </w:r>
          </w:p>
        </w:tc>
        <w:tc>
          <w:tcPr>
            <w:tcW w:w="1649" w:type="dxa"/>
            <w:noWrap/>
            <w:vAlign w:val="center"/>
          </w:tcPr>
          <w:p w:rsidRPr="006E6062" w:rsidR="00E929C6" w:rsidP="00B56CEB" w:rsidRDefault="00F47059" w14:paraId="30398631" w14:textId="29CB663C">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180128-7651842</w:t>
            </w:r>
          </w:p>
        </w:tc>
        <w:tc>
          <w:tcPr>
            <w:tcW w:w="1514" w:type="dxa"/>
            <w:noWrap/>
            <w:vAlign w:val="center"/>
          </w:tcPr>
          <w:p w:rsidRPr="006E6062" w:rsidR="00E929C6" w:rsidP="00B56CEB" w:rsidRDefault="00631AEE" w14:paraId="29DDE004" w14:textId="7B1DD6A6">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A170E2" w14:paraId="4E86E8A4" w14:textId="77777777">
        <w:trPr>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E929C6" w:rsidP="00B56CEB" w:rsidRDefault="00E929C6" w14:paraId="171F4AB1" w14:textId="6E93C9F7">
            <w:pPr>
              <w:jc w:val="center"/>
              <w:rPr>
                <w:b w:val="0"/>
                <w:bCs w:val="0"/>
                <w:color w:val="000000"/>
                <w:sz w:val="16"/>
                <w:szCs w:val="16"/>
              </w:rPr>
            </w:pPr>
            <w:r w:rsidRPr="006E6062">
              <w:rPr>
                <w:bCs w:val="0"/>
                <w:color w:val="000000"/>
                <w:sz w:val="16"/>
                <w:szCs w:val="16"/>
              </w:rPr>
              <w:t>8</w:t>
            </w:r>
          </w:p>
        </w:tc>
        <w:tc>
          <w:tcPr>
            <w:tcW w:w="1701" w:type="dxa"/>
            <w:noWrap/>
            <w:vAlign w:val="center"/>
          </w:tcPr>
          <w:p w:rsidRPr="006E6062" w:rsidR="00E929C6" w:rsidP="00B56CEB" w:rsidRDefault="00F47059" w14:paraId="5B17146F" w14:textId="42C089C1">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11/05</w:t>
            </w:r>
            <w:r w:rsidRPr="006E6062" w:rsidR="00E929C6">
              <w:rPr>
                <w:color w:val="000000"/>
                <w:sz w:val="12"/>
                <w:szCs w:val="12"/>
              </w:rPr>
              <w:t>/2025</w:t>
            </w:r>
          </w:p>
        </w:tc>
        <w:tc>
          <w:tcPr>
            <w:tcW w:w="1780" w:type="dxa"/>
            <w:noWrap/>
            <w:vAlign w:val="center"/>
          </w:tcPr>
          <w:p w:rsidRPr="006E6062" w:rsidR="00E929C6" w:rsidP="00B56CEB" w:rsidRDefault="00F47059" w14:paraId="1F77BE5E" w14:textId="6F7176DE">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CVID24044</w:t>
            </w:r>
          </w:p>
        </w:tc>
        <w:tc>
          <w:tcPr>
            <w:tcW w:w="1622" w:type="dxa"/>
            <w:noWrap/>
            <w:vAlign w:val="center"/>
          </w:tcPr>
          <w:p w:rsidRPr="006E6062" w:rsidR="00E929C6" w:rsidP="00B56CEB" w:rsidRDefault="00F47059" w14:paraId="4FCEE008" w14:textId="6EEA26F8">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UPS</w:t>
            </w:r>
          </w:p>
        </w:tc>
        <w:tc>
          <w:tcPr>
            <w:tcW w:w="1649" w:type="dxa"/>
            <w:noWrap/>
            <w:vAlign w:val="center"/>
          </w:tcPr>
          <w:p w:rsidRPr="006E6062" w:rsidR="00E929C6" w:rsidP="00B56CEB" w:rsidRDefault="00F47059" w14:paraId="4E758279" w14:textId="27E5EFE8">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180811-0520243</w:t>
            </w:r>
          </w:p>
        </w:tc>
        <w:tc>
          <w:tcPr>
            <w:tcW w:w="1514" w:type="dxa"/>
            <w:noWrap/>
            <w:vAlign w:val="center"/>
          </w:tcPr>
          <w:p w:rsidRPr="006E6062" w:rsidR="00E929C6" w:rsidP="00B56CEB" w:rsidRDefault="00631AEE" w14:paraId="0D1B478F" w14:textId="3B315BD7">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A170E2" w14:paraId="30AAD35C" w14:textId="7777777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E929C6" w:rsidP="00B56CEB" w:rsidRDefault="00E929C6" w14:paraId="34A416CD" w14:textId="36B7FA79">
            <w:pPr>
              <w:jc w:val="center"/>
              <w:rPr>
                <w:b w:val="0"/>
                <w:bCs w:val="0"/>
                <w:color w:val="000000"/>
                <w:sz w:val="16"/>
                <w:szCs w:val="16"/>
              </w:rPr>
            </w:pPr>
            <w:r w:rsidRPr="006E6062">
              <w:rPr>
                <w:bCs w:val="0"/>
                <w:color w:val="000000"/>
                <w:sz w:val="16"/>
                <w:szCs w:val="16"/>
              </w:rPr>
              <w:t>9</w:t>
            </w:r>
          </w:p>
        </w:tc>
        <w:tc>
          <w:tcPr>
            <w:tcW w:w="1701" w:type="dxa"/>
            <w:noWrap/>
            <w:vAlign w:val="center"/>
          </w:tcPr>
          <w:p w:rsidRPr="006E6062" w:rsidR="00E929C6" w:rsidP="00B56CEB" w:rsidRDefault="00F47059" w14:paraId="2897B0C6" w14:textId="6F9D28A9">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11/05</w:t>
            </w:r>
            <w:r w:rsidRPr="006E6062" w:rsidR="00E929C6">
              <w:rPr>
                <w:color w:val="000000"/>
                <w:sz w:val="12"/>
                <w:szCs w:val="12"/>
              </w:rPr>
              <w:t>/2025</w:t>
            </w:r>
          </w:p>
        </w:tc>
        <w:tc>
          <w:tcPr>
            <w:tcW w:w="1780" w:type="dxa"/>
            <w:noWrap/>
            <w:vAlign w:val="center"/>
          </w:tcPr>
          <w:p w:rsidRPr="006E6062" w:rsidR="00E929C6" w:rsidP="00B56CEB" w:rsidRDefault="00303AEF" w14:paraId="5E65638F" w14:textId="7B2DC843">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350-</w:t>
            </w:r>
            <w:r w:rsidRPr="006E6062" w:rsidR="00F47059">
              <w:rPr>
                <w:color w:val="000000"/>
                <w:sz w:val="12"/>
                <w:szCs w:val="12"/>
              </w:rPr>
              <w:t>4947</w:t>
            </w:r>
          </w:p>
        </w:tc>
        <w:tc>
          <w:tcPr>
            <w:tcW w:w="1622" w:type="dxa"/>
            <w:noWrap/>
            <w:vAlign w:val="center"/>
          </w:tcPr>
          <w:p w:rsidRPr="006E6062" w:rsidR="00E929C6" w:rsidP="00B56CEB" w:rsidRDefault="00F47059" w14:paraId="72A957A9" w14:textId="2668AFB2">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UPS</w:t>
            </w:r>
          </w:p>
        </w:tc>
        <w:tc>
          <w:tcPr>
            <w:tcW w:w="1649" w:type="dxa"/>
            <w:noWrap/>
            <w:vAlign w:val="center"/>
          </w:tcPr>
          <w:p w:rsidRPr="006E6062" w:rsidR="00E929C6" w:rsidP="00B56CEB" w:rsidRDefault="00F47059" w14:paraId="6594F21E" w14:textId="19291529">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161203-0520150</w:t>
            </w:r>
          </w:p>
        </w:tc>
        <w:tc>
          <w:tcPr>
            <w:tcW w:w="1514" w:type="dxa"/>
            <w:noWrap/>
            <w:vAlign w:val="center"/>
          </w:tcPr>
          <w:p w:rsidRPr="006E6062" w:rsidR="00E929C6" w:rsidP="00B56CEB" w:rsidRDefault="00631AEE" w14:paraId="1E194F54" w14:textId="581D8309">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A170E2" w14:paraId="4BBB0CF8" w14:textId="77777777">
        <w:trPr>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E929C6" w:rsidP="00B56CEB" w:rsidRDefault="00E929C6" w14:paraId="221C8F94" w14:textId="5D2CEE5E">
            <w:pPr>
              <w:jc w:val="center"/>
              <w:rPr>
                <w:b w:val="0"/>
                <w:bCs w:val="0"/>
                <w:color w:val="000000"/>
                <w:sz w:val="16"/>
                <w:szCs w:val="16"/>
              </w:rPr>
            </w:pPr>
            <w:r w:rsidRPr="006E6062">
              <w:rPr>
                <w:bCs w:val="0"/>
                <w:color w:val="000000"/>
                <w:sz w:val="16"/>
                <w:szCs w:val="16"/>
              </w:rPr>
              <w:t>10</w:t>
            </w:r>
          </w:p>
        </w:tc>
        <w:tc>
          <w:tcPr>
            <w:tcW w:w="1701" w:type="dxa"/>
            <w:noWrap/>
            <w:vAlign w:val="center"/>
          </w:tcPr>
          <w:p w:rsidRPr="006E6062" w:rsidR="00E929C6" w:rsidP="00B56CEB" w:rsidRDefault="00F47059" w14:paraId="247B2BFE" w14:textId="7F38D27F">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11/06</w:t>
            </w:r>
            <w:r w:rsidRPr="006E6062" w:rsidR="00E929C6">
              <w:rPr>
                <w:color w:val="000000"/>
                <w:sz w:val="12"/>
                <w:szCs w:val="12"/>
              </w:rPr>
              <w:t>/2025</w:t>
            </w:r>
          </w:p>
        </w:tc>
        <w:tc>
          <w:tcPr>
            <w:tcW w:w="1780" w:type="dxa"/>
            <w:noWrap/>
            <w:vAlign w:val="center"/>
          </w:tcPr>
          <w:p w:rsidRPr="006E6062" w:rsidR="00E929C6" w:rsidP="00B56CEB" w:rsidRDefault="00F47059" w14:paraId="24537243" w14:textId="41F0575C">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FVS-2600</w:t>
            </w:r>
          </w:p>
        </w:tc>
        <w:tc>
          <w:tcPr>
            <w:tcW w:w="1622" w:type="dxa"/>
            <w:noWrap/>
            <w:vAlign w:val="center"/>
          </w:tcPr>
          <w:p w:rsidRPr="006E6062" w:rsidR="00E929C6" w:rsidP="00B56CEB" w:rsidRDefault="00F47059" w14:paraId="305336A7" w14:textId="3C543CC3">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UPS</w:t>
            </w:r>
          </w:p>
        </w:tc>
        <w:tc>
          <w:tcPr>
            <w:tcW w:w="1649" w:type="dxa"/>
            <w:noWrap/>
            <w:vAlign w:val="center"/>
          </w:tcPr>
          <w:p w:rsidRPr="006E6062" w:rsidR="00E929C6" w:rsidP="00B56CEB" w:rsidRDefault="00F47059" w14:paraId="036474FF" w14:textId="06ABE49A">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251025200</w:t>
            </w:r>
          </w:p>
        </w:tc>
        <w:tc>
          <w:tcPr>
            <w:tcW w:w="1514" w:type="dxa"/>
            <w:noWrap/>
            <w:vAlign w:val="center"/>
          </w:tcPr>
          <w:p w:rsidRPr="006E6062" w:rsidR="00E929C6" w:rsidP="00B56CEB" w:rsidRDefault="00631AEE" w14:paraId="3FE90353" w14:textId="0B6DA0AB">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A170E2" w14:paraId="0725C09F" w14:textId="7777777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E929C6" w:rsidP="00B56CEB" w:rsidRDefault="00E929C6" w14:paraId="0D517220" w14:textId="5CE20502">
            <w:pPr>
              <w:jc w:val="center"/>
              <w:rPr>
                <w:b w:val="0"/>
                <w:bCs w:val="0"/>
                <w:color w:val="000000"/>
                <w:sz w:val="16"/>
                <w:szCs w:val="16"/>
              </w:rPr>
            </w:pPr>
            <w:r w:rsidRPr="006E6062">
              <w:rPr>
                <w:bCs w:val="0"/>
                <w:color w:val="000000"/>
                <w:sz w:val="16"/>
                <w:szCs w:val="16"/>
              </w:rPr>
              <w:t>11</w:t>
            </w:r>
          </w:p>
        </w:tc>
        <w:tc>
          <w:tcPr>
            <w:tcW w:w="1701" w:type="dxa"/>
            <w:noWrap/>
            <w:vAlign w:val="center"/>
          </w:tcPr>
          <w:p w:rsidRPr="006E6062" w:rsidR="00E929C6" w:rsidP="00B56CEB" w:rsidRDefault="00F47059" w14:paraId="61ED5A3D" w14:textId="07B986DB">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11/06</w:t>
            </w:r>
            <w:r w:rsidRPr="006E6062" w:rsidR="00E929C6">
              <w:rPr>
                <w:color w:val="000000"/>
                <w:sz w:val="12"/>
                <w:szCs w:val="12"/>
              </w:rPr>
              <w:t>/2025</w:t>
            </w:r>
          </w:p>
        </w:tc>
        <w:tc>
          <w:tcPr>
            <w:tcW w:w="1780" w:type="dxa"/>
            <w:noWrap/>
            <w:vAlign w:val="center"/>
          </w:tcPr>
          <w:p w:rsidRPr="006E6062" w:rsidR="00E929C6" w:rsidP="00B56CEB" w:rsidRDefault="00F47059" w14:paraId="69ABAF53" w14:textId="73774504">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COL-4851_GUILLERMO_LEON_VALENCIA</w:t>
            </w:r>
          </w:p>
        </w:tc>
        <w:tc>
          <w:tcPr>
            <w:tcW w:w="1622" w:type="dxa"/>
            <w:noWrap/>
            <w:vAlign w:val="center"/>
          </w:tcPr>
          <w:p w:rsidRPr="006E6062" w:rsidR="00E929C6" w:rsidP="00B56CEB" w:rsidRDefault="00303AEF" w14:paraId="7A71E2D5" w14:textId="321E6051">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 xml:space="preserve">DOMO PTZ </w:t>
            </w:r>
            <w:r w:rsidRPr="006E6062" w:rsidR="008D6CDA">
              <w:rPr>
                <w:color w:val="000000"/>
                <w:sz w:val="12"/>
                <w:szCs w:val="12"/>
              </w:rPr>
              <w:t>ANÁLOGO</w:t>
            </w:r>
          </w:p>
        </w:tc>
        <w:tc>
          <w:tcPr>
            <w:tcW w:w="1649" w:type="dxa"/>
            <w:noWrap/>
            <w:vAlign w:val="center"/>
          </w:tcPr>
          <w:p w:rsidRPr="006E6062" w:rsidR="00E929C6" w:rsidP="00B56CEB" w:rsidRDefault="00F47059" w14:paraId="7E1803DB" w14:textId="21D389DA">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C5AS6V2ZB01913Y</w:t>
            </w:r>
          </w:p>
        </w:tc>
        <w:tc>
          <w:tcPr>
            <w:tcW w:w="1514" w:type="dxa"/>
            <w:noWrap/>
            <w:vAlign w:val="center"/>
          </w:tcPr>
          <w:p w:rsidRPr="006E6062" w:rsidR="00E929C6" w:rsidP="00B56CEB" w:rsidRDefault="00631AEE" w14:paraId="7A58D9C6" w14:textId="4B5C332E">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A170E2" w14:paraId="009A5E91" w14:textId="77777777">
        <w:trPr>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E929C6" w:rsidP="00B56CEB" w:rsidRDefault="00E929C6" w14:paraId="3B7A96A8" w14:textId="6960BF96">
            <w:pPr>
              <w:jc w:val="center"/>
              <w:rPr>
                <w:b w:val="0"/>
                <w:bCs w:val="0"/>
                <w:color w:val="000000"/>
                <w:sz w:val="16"/>
                <w:szCs w:val="16"/>
              </w:rPr>
            </w:pPr>
            <w:r w:rsidRPr="006E6062">
              <w:rPr>
                <w:bCs w:val="0"/>
                <w:color w:val="000000"/>
                <w:sz w:val="16"/>
                <w:szCs w:val="16"/>
              </w:rPr>
              <w:t>12</w:t>
            </w:r>
          </w:p>
        </w:tc>
        <w:tc>
          <w:tcPr>
            <w:tcW w:w="1701" w:type="dxa"/>
            <w:noWrap/>
            <w:vAlign w:val="center"/>
          </w:tcPr>
          <w:p w:rsidRPr="006E6062" w:rsidR="00E929C6" w:rsidP="00B56CEB" w:rsidRDefault="00F47059" w14:paraId="4E5B4331" w14:textId="2B245463">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11/06</w:t>
            </w:r>
            <w:r w:rsidRPr="006E6062" w:rsidR="00E929C6">
              <w:rPr>
                <w:color w:val="000000"/>
                <w:sz w:val="12"/>
                <w:szCs w:val="12"/>
              </w:rPr>
              <w:t>/2025</w:t>
            </w:r>
          </w:p>
        </w:tc>
        <w:tc>
          <w:tcPr>
            <w:tcW w:w="1780" w:type="dxa"/>
            <w:noWrap/>
            <w:vAlign w:val="center"/>
          </w:tcPr>
          <w:p w:rsidRPr="006E6062" w:rsidR="00E929C6" w:rsidP="00B56CEB" w:rsidRDefault="00F47059" w14:paraId="1E2D87D1" w14:textId="2BC62A4A">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N/A</w:t>
            </w:r>
          </w:p>
        </w:tc>
        <w:tc>
          <w:tcPr>
            <w:tcW w:w="1622" w:type="dxa"/>
            <w:noWrap/>
            <w:vAlign w:val="center"/>
          </w:tcPr>
          <w:p w:rsidRPr="006E6062" w:rsidR="00E929C6" w:rsidP="00B56CEB" w:rsidRDefault="00F47059" w14:paraId="53C02EAC" w14:textId="6C5127EE">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CABLEADO</w:t>
            </w:r>
          </w:p>
        </w:tc>
        <w:tc>
          <w:tcPr>
            <w:tcW w:w="1649" w:type="dxa"/>
            <w:noWrap/>
            <w:vAlign w:val="center"/>
          </w:tcPr>
          <w:p w:rsidRPr="006E6062" w:rsidR="00E929C6" w:rsidP="00B56CEB" w:rsidRDefault="00F47059" w14:paraId="0ECB5CD8" w14:textId="0075C782">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NO REGISTRA</w:t>
            </w:r>
          </w:p>
        </w:tc>
        <w:tc>
          <w:tcPr>
            <w:tcW w:w="1514" w:type="dxa"/>
            <w:noWrap/>
            <w:vAlign w:val="center"/>
          </w:tcPr>
          <w:p w:rsidRPr="006E6062" w:rsidR="00E929C6" w:rsidP="00B56CEB" w:rsidRDefault="00631AEE" w14:paraId="2AB59493" w14:textId="41736506">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A170E2" w14:paraId="1CF347D5" w14:textId="7777777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E929C6" w:rsidP="00B56CEB" w:rsidRDefault="00E929C6" w14:paraId="3EBB2ABD" w14:textId="637F2599">
            <w:pPr>
              <w:jc w:val="center"/>
              <w:rPr>
                <w:b w:val="0"/>
                <w:bCs w:val="0"/>
                <w:color w:val="000000"/>
                <w:sz w:val="16"/>
                <w:szCs w:val="16"/>
              </w:rPr>
            </w:pPr>
            <w:r w:rsidRPr="006E6062">
              <w:rPr>
                <w:bCs w:val="0"/>
                <w:color w:val="000000"/>
                <w:sz w:val="16"/>
                <w:szCs w:val="16"/>
              </w:rPr>
              <w:t>13</w:t>
            </w:r>
          </w:p>
        </w:tc>
        <w:tc>
          <w:tcPr>
            <w:tcW w:w="1701" w:type="dxa"/>
            <w:noWrap/>
            <w:vAlign w:val="center"/>
          </w:tcPr>
          <w:p w:rsidRPr="006E6062" w:rsidR="00E929C6" w:rsidP="00B56CEB" w:rsidRDefault="00F47059" w14:paraId="3D2A90B5" w14:textId="02F763C3">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11/06</w:t>
            </w:r>
            <w:r w:rsidRPr="006E6062" w:rsidR="00E929C6">
              <w:rPr>
                <w:color w:val="000000"/>
                <w:sz w:val="12"/>
                <w:szCs w:val="12"/>
              </w:rPr>
              <w:t>/2025</w:t>
            </w:r>
          </w:p>
        </w:tc>
        <w:tc>
          <w:tcPr>
            <w:tcW w:w="1780" w:type="dxa"/>
            <w:noWrap/>
            <w:vAlign w:val="center"/>
          </w:tcPr>
          <w:p w:rsidRPr="006E6062" w:rsidR="00E929C6" w:rsidP="00B56CEB" w:rsidRDefault="00F47059" w14:paraId="24FE33CB" w14:textId="67BAE0D7">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N/A</w:t>
            </w:r>
          </w:p>
        </w:tc>
        <w:tc>
          <w:tcPr>
            <w:tcW w:w="1622" w:type="dxa"/>
            <w:noWrap/>
            <w:vAlign w:val="center"/>
          </w:tcPr>
          <w:p w:rsidRPr="006E6062" w:rsidR="00E929C6" w:rsidP="00B56CEB" w:rsidRDefault="008D6CDA" w14:paraId="4715AEFD" w14:textId="04DDC2C7">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ACRÍLICOS</w:t>
            </w:r>
          </w:p>
        </w:tc>
        <w:tc>
          <w:tcPr>
            <w:tcW w:w="1649" w:type="dxa"/>
            <w:noWrap/>
            <w:vAlign w:val="center"/>
          </w:tcPr>
          <w:p w:rsidRPr="006E6062" w:rsidR="00E929C6" w:rsidP="00B56CEB" w:rsidRDefault="00F47059" w14:paraId="25E6FB40" w14:textId="38BF4515">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85 UNIDADES</w:t>
            </w:r>
          </w:p>
        </w:tc>
        <w:tc>
          <w:tcPr>
            <w:tcW w:w="1514" w:type="dxa"/>
            <w:noWrap/>
            <w:vAlign w:val="center"/>
          </w:tcPr>
          <w:p w:rsidRPr="006E6062" w:rsidR="00E929C6" w:rsidP="00B56CEB" w:rsidRDefault="00631AEE" w14:paraId="294189D6" w14:textId="1CCA15CA">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A170E2" w14:paraId="77CA8450" w14:textId="77777777">
        <w:trPr>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E929C6" w:rsidP="00B56CEB" w:rsidRDefault="00E929C6" w14:paraId="30F7D729" w14:textId="5F8350A1">
            <w:pPr>
              <w:jc w:val="center"/>
              <w:rPr>
                <w:b w:val="0"/>
                <w:bCs w:val="0"/>
                <w:color w:val="000000"/>
                <w:sz w:val="16"/>
                <w:szCs w:val="16"/>
              </w:rPr>
            </w:pPr>
            <w:r w:rsidRPr="006E6062">
              <w:rPr>
                <w:bCs w:val="0"/>
                <w:color w:val="000000"/>
                <w:sz w:val="16"/>
                <w:szCs w:val="16"/>
              </w:rPr>
              <w:t>14</w:t>
            </w:r>
          </w:p>
        </w:tc>
        <w:tc>
          <w:tcPr>
            <w:tcW w:w="1701" w:type="dxa"/>
            <w:noWrap/>
            <w:vAlign w:val="center"/>
          </w:tcPr>
          <w:p w:rsidRPr="006E6062" w:rsidR="00E929C6" w:rsidP="00B56CEB" w:rsidRDefault="00F47059" w14:paraId="3C1765E2" w14:textId="0FB2B416">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11/07</w:t>
            </w:r>
            <w:r w:rsidRPr="006E6062" w:rsidR="00E929C6">
              <w:rPr>
                <w:color w:val="000000"/>
                <w:sz w:val="12"/>
                <w:szCs w:val="12"/>
              </w:rPr>
              <w:t>/2025</w:t>
            </w:r>
          </w:p>
        </w:tc>
        <w:tc>
          <w:tcPr>
            <w:tcW w:w="1780" w:type="dxa"/>
            <w:noWrap/>
            <w:vAlign w:val="center"/>
          </w:tcPr>
          <w:p w:rsidRPr="006E6062" w:rsidR="00E929C6" w:rsidP="00B56CEB" w:rsidRDefault="00303AEF" w14:paraId="68AC6F15" w14:textId="55B37154">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ESU-</w:t>
            </w:r>
            <w:r w:rsidRPr="006E6062" w:rsidR="00F47059">
              <w:rPr>
                <w:color w:val="000000"/>
                <w:sz w:val="12"/>
                <w:szCs w:val="12"/>
              </w:rPr>
              <w:t>155</w:t>
            </w:r>
          </w:p>
        </w:tc>
        <w:tc>
          <w:tcPr>
            <w:tcW w:w="1622" w:type="dxa"/>
            <w:noWrap/>
            <w:vAlign w:val="center"/>
          </w:tcPr>
          <w:p w:rsidRPr="006E6062" w:rsidR="00E929C6" w:rsidP="00B56CEB" w:rsidRDefault="00F47059" w14:paraId="3A2E6C9E" w14:textId="600F8C57">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TRANSFORMADOR</w:t>
            </w:r>
          </w:p>
        </w:tc>
        <w:tc>
          <w:tcPr>
            <w:tcW w:w="1649" w:type="dxa"/>
            <w:noWrap/>
            <w:vAlign w:val="center"/>
          </w:tcPr>
          <w:p w:rsidRPr="006E6062" w:rsidR="00E929C6" w:rsidP="00B56CEB" w:rsidRDefault="00F47059" w14:paraId="2209CA22" w14:textId="4F87C3DD">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NO REGISTRA</w:t>
            </w:r>
          </w:p>
        </w:tc>
        <w:tc>
          <w:tcPr>
            <w:tcW w:w="1514" w:type="dxa"/>
            <w:noWrap/>
            <w:vAlign w:val="center"/>
          </w:tcPr>
          <w:p w:rsidRPr="006E6062" w:rsidR="00E929C6" w:rsidP="00B56CEB" w:rsidRDefault="00631AEE" w14:paraId="6C9C40EE" w14:textId="2671E275">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A170E2" w14:paraId="7BA33B85" w14:textId="7777777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E929C6" w:rsidP="00B56CEB" w:rsidRDefault="00E929C6" w14:paraId="11F33CAE" w14:textId="1574C2B1">
            <w:pPr>
              <w:jc w:val="center"/>
              <w:rPr>
                <w:b w:val="0"/>
                <w:bCs w:val="0"/>
                <w:color w:val="000000"/>
                <w:sz w:val="16"/>
                <w:szCs w:val="16"/>
              </w:rPr>
            </w:pPr>
            <w:r w:rsidRPr="006E6062">
              <w:rPr>
                <w:bCs w:val="0"/>
                <w:color w:val="000000"/>
                <w:sz w:val="16"/>
                <w:szCs w:val="16"/>
              </w:rPr>
              <w:t>15</w:t>
            </w:r>
          </w:p>
        </w:tc>
        <w:tc>
          <w:tcPr>
            <w:tcW w:w="1701" w:type="dxa"/>
            <w:noWrap/>
            <w:vAlign w:val="center"/>
          </w:tcPr>
          <w:p w:rsidRPr="006E6062" w:rsidR="00E929C6" w:rsidP="00B56CEB" w:rsidRDefault="00F47059" w14:paraId="2F42F5C3" w14:textId="7A096EED">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11/07</w:t>
            </w:r>
            <w:r w:rsidRPr="006E6062" w:rsidR="00E929C6">
              <w:rPr>
                <w:color w:val="000000"/>
                <w:sz w:val="12"/>
                <w:szCs w:val="12"/>
              </w:rPr>
              <w:t>/2025</w:t>
            </w:r>
          </w:p>
        </w:tc>
        <w:tc>
          <w:tcPr>
            <w:tcW w:w="1780" w:type="dxa"/>
            <w:noWrap/>
            <w:vAlign w:val="center"/>
          </w:tcPr>
          <w:p w:rsidRPr="006E6062" w:rsidR="00E929C6" w:rsidP="00B56CEB" w:rsidRDefault="00F47059" w14:paraId="36DB07B1" w14:textId="56F184CA">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P154</w:t>
            </w:r>
          </w:p>
        </w:tc>
        <w:tc>
          <w:tcPr>
            <w:tcW w:w="1622" w:type="dxa"/>
            <w:noWrap/>
            <w:vAlign w:val="center"/>
          </w:tcPr>
          <w:p w:rsidRPr="006E6062" w:rsidR="00E929C6" w:rsidP="00B56CEB" w:rsidRDefault="00303AEF" w14:paraId="0BC2E094" w14:textId="0A801B9E">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DOMO PTZ IP</w:t>
            </w:r>
          </w:p>
        </w:tc>
        <w:tc>
          <w:tcPr>
            <w:tcW w:w="1649" w:type="dxa"/>
            <w:noWrap/>
            <w:vAlign w:val="center"/>
          </w:tcPr>
          <w:p w:rsidRPr="006E6062" w:rsidR="00E929C6" w:rsidP="00B56CEB" w:rsidRDefault="00F47059" w14:paraId="4E2E47FC" w14:textId="6FB034E4">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404479495928016181</w:t>
            </w:r>
          </w:p>
        </w:tc>
        <w:tc>
          <w:tcPr>
            <w:tcW w:w="1514" w:type="dxa"/>
            <w:noWrap/>
            <w:vAlign w:val="center"/>
          </w:tcPr>
          <w:p w:rsidRPr="006E6062" w:rsidR="00E929C6" w:rsidP="00B56CEB" w:rsidRDefault="00631AEE" w14:paraId="608C6D8E" w14:textId="55EA0D62">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A170E2" w14:paraId="3820FC3C" w14:textId="77777777">
        <w:trPr>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E929C6" w:rsidP="00B56CEB" w:rsidRDefault="00E929C6" w14:paraId="2E194815" w14:textId="13623B01">
            <w:pPr>
              <w:jc w:val="center"/>
              <w:rPr>
                <w:b w:val="0"/>
                <w:bCs w:val="0"/>
                <w:color w:val="000000"/>
                <w:sz w:val="16"/>
                <w:szCs w:val="16"/>
              </w:rPr>
            </w:pPr>
            <w:r w:rsidRPr="006E6062">
              <w:rPr>
                <w:bCs w:val="0"/>
                <w:color w:val="000000"/>
                <w:sz w:val="16"/>
                <w:szCs w:val="16"/>
              </w:rPr>
              <w:t>16</w:t>
            </w:r>
          </w:p>
        </w:tc>
        <w:tc>
          <w:tcPr>
            <w:tcW w:w="1701" w:type="dxa"/>
            <w:noWrap/>
            <w:vAlign w:val="center"/>
          </w:tcPr>
          <w:p w:rsidRPr="006E6062" w:rsidR="00E929C6" w:rsidP="00B56CEB" w:rsidRDefault="00F47059" w14:paraId="402F68FC" w14:textId="0F103A80">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11/07</w:t>
            </w:r>
            <w:r w:rsidRPr="006E6062" w:rsidR="00E929C6">
              <w:rPr>
                <w:color w:val="000000"/>
                <w:sz w:val="12"/>
                <w:szCs w:val="12"/>
              </w:rPr>
              <w:t>/2025</w:t>
            </w:r>
          </w:p>
        </w:tc>
        <w:tc>
          <w:tcPr>
            <w:tcW w:w="1780" w:type="dxa"/>
            <w:noWrap/>
            <w:vAlign w:val="center"/>
          </w:tcPr>
          <w:p w:rsidRPr="006E6062" w:rsidR="00E929C6" w:rsidP="00B56CEB" w:rsidRDefault="00F47059" w14:paraId="75DB5533" w14:textId="7CA1086E">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SCJ17E100058</w:t>
            </w:r>
          </w:p>
        </w:tc>
        <w:tc>
          <w:tcPr>
            <w:tcW w:w="1622" w:type="dxa"/>
            <w:noWrap/>
            <w:vAlign w:val="center"/>
          </w:tcPr>
          <w:p w:rsidRPr="006E6062" w:rsidR="00E929C6" w:rsidP="00B56CEB" w:rsidRDefault="00303AEF" w14:paraId="7A607491" w14:textId="48CD4C30">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DOMO PTZ IP</w:t>
            </w:r>
          </w:p>
        </w:tc>
        <w:tc>
          <w:tcPr>
            <w:tcW w:w="1649" w:type="dxa"/>
            <w:noWrap/>
            <w:vAlign w:val="center"/>
          </w:tcPr>
          <w:p w:rsidRPr="006E6062" w:rsidR="00E929C6" w:rsidP="00B56CEB" w:rsidRDefault="00F47059" w14:paraId="6164E65F" w14:textId="06F09A65">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ZFFE70GJ90006KV</w:t>
            </w:r>
          </w:p>
        </w:tc>
        <w:tc>
          <w:tcPr>
            <w:tcW w:w="1514" w:type="dxa"/>
            <w:noWrap/>
            <w:vAlign w:val="center"/>
          </w:tcPr>
          <w:p w:rsidRPr="006E6062" w:rsidR="00E929C6" w:rsidP="00B56CEB" w:rsidRDefault="00631AEE" w14:paraId="76E6A28D" w14:textId="575FB6B5">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A170E2" w14:paraId="3228EAFC" w14:textId="7777777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E929C6" w:rsidP="00B56CEB" w:rsidRDefault="00E929C6" w14:paraId="7A3C3C00" w14:textId="1B835D59">
            <w:pPr>
              <w:jc w:val="center"/>
              <w:rPr>
                <w:b w:val="0"/>
                <w:bCs w:val="0"/>
                <w:color w:val="000000"/>
                <w:sz w:val="16"/>
                <w:szCs w:val="16"/>
              </w:rPr>
            </w:pPr>
            <w:r w:rsidRPr="006E6062">
              <w:rPr>
                <w:bCs w:val="0"/>
                <w:color w:val="000000"/>
                <w:sz w:val="16"/>
                <w:szCs w:val="16"/>
              </w:rPr>
              <w:t>17</w:t>
            </w:r>
          </w:p>
        </w:tc>
        <w:tc>
          <w:tcPr>
            <w:tcW w:w="1701" w:type="dxa"/>
            <w:noWrap/>
            <w:vAlign w:val="center"/>
          </w:tcPr>
          <w:p w:rsidRPr="006E6062" w:rsidR="00E929C6" w:rsidP="00B56CEB" w:rsidRDefault="00F47059" w14:paraId="6479551A" w14:textId="0DF1296E">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11</w:t>
            </w:r>
            <w:r w:rsidRPr="006E6062" w:rsidR="00303AEF">
              <w:rPr>
                <w:color w:val="000000"/>
                <w:sz w:val="12"/>
                <w:szCs w:val="12"/>
              </w:rPr>
              <w:t>/10</w:t>
            </w:r>
            <w:r w:rsidRPr="006E6062" w:rsidR="00E929C6">
              <w:rPr>
                <w:color w:val="000000"/>
                <w:sz w:val="12"/>
                <w:szCs w:val="12"/>
              </w:rPr>
              <w:t>/2025</w:t>
            </w:r>
          </w:p>
        </w:tc>
        <w:tc>
          <w:tcPr>
            <w:tcW w:w="1780" w:type="dxa"/>
            <w:noWrap/>
            <w:vAlign w:val="center"/>
          </w:tcPr>
          <w:p w:rsidRPr="006E6062" w:rsidR="00E929C6" w:rsidP="00B56CEB" w:rsidRDefault="00F47059" w14:paraId="1DC2A5FB" w14:textId="77CF151C">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AL2704</w:t>
            </w:r>
          </w:p>
        </w:tc>
        <w:tc>
          <w:tcPr>
            <w:tcW w:w="1622" w:type="dxa"/>
            <w:noWrap/>
            <w:vAlign w:val="center"/>
          </w:tcPr>
          <w:p w:rsidRPr="006E6062" w:rsidR="00E929C6" w:rsidP="00B56CEB" w:rsidRDefault="00303AEF" w14:paraId="4F66585D" w14:textId="5E69BD32">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DOMO PTZ IP</w:t>
            </w:r>
          </w:p>
        </w:tc>
        <w:tc>
          <w:tcPr>
            <w:tcW w:w="1649" w:type="dxa"/>
            <w:noWrap/>
            <w:vAlign w:val="center"/>
          </w:tcPr>
          <w:p w:rsidRPr="006E6062" w:rsidR="00E929C6" w:rsidP="00B56CEB" w:rsidRDefault="00F47059" w14:paraId="2458BAE2" w14:textId="198C01E8">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404479491909018002</w:t>
            </w:r>
          </w:p>
        </w:tc>
        <w:tc>
          <w:tcPr>
            <w:tcW w:w="1514" w:type="dxa"/>
            <w:noWrap/>
            <w:vAlign w:val="center"/>
          </w:tcPr>
          <w:p w:rsidRPr="006E6062" w:rsidR="00E929C6" w:rsidP="00B56CEB" w:rsidRDefault="00631AEE" w14:paraId="7B06346F" w14:textId="2B31D37C">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A170E2" w14:paraId="5149389A" w14:textId="77777777">
        <w:trPr>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E929C6" w:rsidP="00B56CEB" w:rsidRDefault="00E929C6" w14:paraId="0E341229" w14:textId="49DB1FD6">
            <w:pPr>
              <w:jc w:val="center"/>
              <w:rPr>
                <w:b w:val="0"/>
                <w:bCs w:val="0"/>
                <w:color w:val="000000"/>
                <w:sz w:val="16"/>
                <w:szCs w:val="16"/>
              </w:rPr>
            </w:pPr>
            <w:r w:rsidRPr="006E6062">
              <w:rPr>
                <w:bCs w:val="0"/>
                <w:color w:val="000000"/>
                <w:sz w:val="16"/>
                <w:szCs w:val="16"/>
              </w:rPr>
              <w:t>18</w:t>
            </w:r>
          </w:p>
        </w:tc>
        <w:tc>
          <w:tcPr>
            <w:tcW w:w="1701" w:type="dxa"/>
            <w:noWrap/>
            <w:vAlign w:val="center"/>
          </w:tcPr>
          <w:p w:rsidRPr="006E6062" w:rsidR="00E929C6" w:rsidP="00B56CEB" w:rsidRDefault="00F47059" w14:paraId="66CB9A70" w14:textId="318B0A59">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11</w:t>
            </w:r>
            <w:r w:rsidRPr="006E6062" w:rsidR="00303AEF">
              <w:rPr>
                <w:color w:val="000000"/>
                <w:sz w:val="12"/>
                <w:szCs w:val="12"/>
              </w:rPr>
              <w:t>/10</w:t>
            </w:r>
            <w:r w:rsidRPr="006E6062" w:rsidR="00E929C6">
              <w:rPr>
                <w:color w:val="000000"/>
                <w:sz w:val="12"/>
                <w:szCs w:val="12"/>
              </w:rPr>
              <w:t>/2025</w:t>
            </w:r>
          </w:p>
        </w:tc>
        <w:tc>
          <w:tcPr>
            <w:tcW w:w="1780" w:type="dxa"/>
            <w:noWrap/>
            <w:vAlign w:val="center"/>
          </w:tcPr>
          <w:p w:rsidRPr="006E6062" w:rsidR="00E929C6" w:rsidP="00B56CEB" w:rsidRDefault="00F47059" w14:paraId="2BF0B32C" w14:textId="3E18CB0E">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P277</w:t>
            </w:r>
          </w:p>
        </w:tc>
        <w:tc>
          <w:tcPr>
            <w:tcW w:w="1622" w:type="dxa"/>
            <w:noWrap/>
            <w:vAlign w:val="center"/>
          </w:tcPr>
          <w:p w:rsidRPr="006E6062" w:rsidR="00E929C6" w:rsidP="00B56CEB" w:rsidRDefault="00303AEF" w14:paraId="4C167BD2" w14:textId="58329FF1">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DOMO PTZ IP</w:t>
            </w:r>
          </w:p>
        </w:tc>
        <w:tc>
          <w:tcPr>
            <w:tcW w:w="1649" w:type="dxa"/>
            <w:noWrap/>
            <w:vAlign w:val="center"/>
          </w:tcPr>
          <w:p w:rsidRPr="006E6062" w:rsidR="00E929C6" w:rsidP="00B56CEB" w:rsidRDefault="00F47059" w14:paraId="15990327" w14:textId="292EC1CF">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404479491914016060</w:t>
            </w:r>
          </w:p>
        </w:tc>
        <w:tc>
          <w:tcPr>
            <w:tcW w:w="1514" w:type="dxa"/>
            <w:noWrap/>
            <w:vAlign w:val="center"/>
          </w:tcPr>
          <w:p w:rsidRPr="006E6062" w:rsidR="00E929C6" w:rsidP="00B56CEB" w:rsidRDefault="00631AEE" w14:paraId="2A1ABD2C" w14:textId="01CDF333">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A170E2" w14:paraId="27BB9CB5" w14:textId="7777777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E929C6" w:rsidP="00B56CEB" w:rsidRDefault="00E929C6" w14:paraId="6027F2E2" w14:textId="0A029345">
            <w:pPr>
              <w:jc w:val="center"/>
              <w:rPr>
                <w:b w:val="0"/>
                <w:bCs w:val="0"/>
                <w:color w:val="000000"/>
                <w:sz w:val="16"/>
                <w:szCs w:val="16"/>
              </w:rPr>
            </w:pPr>
            <w:r w:rsidRPr="006E6062">
              <w:rPr>
                <w:bCs w:val="0"/>
                <w:color w:val="000000"/>
                <w:sz w:val="16"/>
                <w:szCs w:val="16"/>
              </w:rPr>
              <w:t>19</w:t>
            </w:r>
          </w:p>
        </w:tc>
        <w:tc>
          <w:tcPr>
            <w:tcW w:w="1701" w:type="dxa"/>
            <w:noWrap/>
            <w:vAlign w:val="center"/>
          </w:tcPr>
          <w:p w:rsidRPr="006E6062" w:rsidR="00E929C6" w:rsidP="00B56CEB" w:rsidRDefault="00F47059" w14:paraId="010D4B09" w14:textId="54F7AC90">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11</w:t>
            </w:r>
            <w:r w:rsidRPr="006E6062" w:rsidR="00303AEF">
              <w:rPr>
                <w:color w:val="000000"/>
                <w:sz w:val="12"/>
                <w:szCs w:val="12"/>
              </w:rPr>
              <w:t>/10</w:t>
            </w:r>
            <w:r w:rsidRPr="006E6062" w:rsidR="00E929C6">
              <w:rPr>
                <w:color w:val="000000"/>
                <w:sz w:val="12"/>
                <w:szCs w:val="12"/>
              </w:rPr>
              <w:t>/2025</w:t>
            </w:r>
          </w:p>
        </w:tc>
        <w:tc>
          <w:tcPr>
            <w:tcW w:w="1780" w:type="dxa"/>
            <w:noWrap/>
            <w:vAlign w:val="center"/>
          </w:tcPr>
          <w:p w:rsidRPr="006E6062" w:rsidR="00E929C6" w:rsidP="00B56CEB" w:rsidRDefault="00F47059" w14:paraId="760438A3" w14:textId="3CA403A1">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AL549</w:t>
            </w:r>
          </w:p>
        </w:tc>
        <w:tc>
          <w:tcPr>
            <w:tcW w:w="1622" w:type="dxa"/>
            <w:noWrap/>
            <w:vAlign w:val="center"/>
          </w:tcPr>
          <w:p w:rsidRPr="006E6062" w:rsidR="00E929C6" w:rsidP="00B56CEB" w:rsidRDefault="00303AEF" w14:paraId="1AFDB10A" w14:textId="7B2C16DE">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DOMO PTZ IP</w:t>
            </w:r>
          </w:p>
        </w:tc>
        <w:tc>
          <w:tcPr>
            <w:tcW w:w="1649" w:type="dxa"/>
            <w:noWrap/>
            <w:vAlign w:val="center"/>
          </w:tcPr>
          <w:p w:rsidRPr="006E6062" w:rsidR="00E929C6" w:rsidP="00B56CEB" w:rsidRDefault="00F47059" w14:paraId="117D9A56" w14:textId="65764B9E">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404479485415014132</w:t>
            </w:r>
          </w:p>
        </w:tc>
        <w:tc>
          <w:tcPr>
            <w:tcW w:w="1514" w:type="dxa"/>
            <w:noWrap/>
            <w:vAlign w:val="center"/>
          </w:tcPr>
          <w:p w:rsidRPr="006E6062" w:rsidR="00E929C6" w:rsidP="00B56CEB" w:rsidRDefault="00631AEE" w14:paraId="1A969695" w14:textId="063FC7BD">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A170E2" w14:paraId="24267061" w14:textId="77777777">
        <w:trPr>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E929C6" w:rsidP="00B56CEB" w:rsidRDefault="00E929C6" w14:paraId="3BE4AF0B" w14:textId="4CF339E4">
            <w:pPr>
              <w:jc w:val="center"/>
              <w:rPr>
                <w:b w:val="0"/>
                <w:bCs w:val="0"/>
                <w:color w:val="000000"/>
                <w:sz w:val="16"/>
                <w:szCs w:val="16"/>
              </w:rPr>
            </w:pPr>
            <w:r w:rsidRPr="006E6062">
              <w:rPr>
                <w:bCs w:val="0"/>
                <w:color w:val="000000"/>
                <w:sz w:val="16"/>
                <w:szCs w:val="16"/>
              </w:rPr>
              <w:t>20</w:t>
            </w:r>
          </w:p>
        </w:tc>
        <w:tc>
          <w:tcPr>
            <w:tcW w:w="1701" w:type="dxa"/>
            <w:noWrap/>
            <w:vAlign w:val="center"/>
          </w:tcPr>
          <w:p w:rsidRPr="006E6062" w:rsidR="00E929C6" w:rsidP="00B56CEB" w:rsidRDefault="00F47059" w14:paraId="6377982E" w14:textId="57DE613F">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11</w:t>
            </w:r>
            <w:r w:rsidRPr="006E6062" w:rsidR="00303AEF">
              <w:rPr>
                <w:color w:val="000000"/>
                <w:sz w:val="12"/>
                <w:szCs w:val="12"/>
              </w:rPr>
              <w:t>/10</w:t>
            </w:r>
            <w:r w:rsidRPr="006E6062" w:rsidR="00E929C6">
              <w:rPr>
                <w:color w:val="000000"/>
                <w:sz w:val="12"/>
                <w:szCs w:val="12"/>
              </w:rPr>
              <w:t>/2025</w:t>
            </w:r>
          </w:p>
        </w:tc>
        <w:tc>
          <w:tcPr>
            <w:tcW w:w="1780" w:type="dxa"/>
            <w:noWrap/>
            <w:vAlign w:val="center"/>
          </w:tcPr>
          <w:p w:rsidRPr="006E6062" w:rsidR="00E929C6" w:rsidP="00B56CEB" w:rsidRDefault="00F47059" w14:paraId="7E160109" w14:textId="09458196">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ESU-026</w:t>
            </w:r>
          </w:p>
        </w:tc>
        <w:tc>
          <w:tcPr>
            <w:tcW w:w="1622" w:type="dxa"/>
            <w:noWrap/>
            <w:vAlign w:val="center"/>
          </w:tcPr>
          <w:p w:rsidRPr="006E6062" w:rsidR="00E929C6" w:rsidP="00B56CEB" w:rsidRDefault="00303AEF" w14:paraId="2D32BECA" w14:textId="4A8906D9">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DOMO PTZ IP</w:t>
            </w:r>
          </w:p>
        </w:tc>
        <w:tc>
          <w:tcPr>
            <w:tcW w:w="1649" w:type="dxa"/>
            <w:noWrap/>
            <w:vAlign w:val="center"/>
          </w:tcPr>
          <w:p w:rsidRPr="006E6062" w:rsidR="00E929C6" w:rsidP="00B56CEB" w:rsidRDefault="00F47059" w14:paraId="0ECE236D" w14:textId="05D884E2">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404755465712016002</w:t>
            </w:r>
          </w:p>
        </w:tc>
        <w:tc>
          <w:tcPr>
            <w:tcW w:w="1514" w:type="dxa"/>
            <w:noWrap/>
            <w:vAlign w:val="center"/>
          </w:tcPr>
          <w:p w:rsidRPr="006E6062" w:rsidR="00E929C6" w:rsidP="00B56CEB" w:rsidRDefault="00631AEE" w14:paraId="1531D07C" w14:textId="5E6E819B">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A170E2" w14:paraId="7E13627B" w14:textId="7777777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E929C6" w:rsidP="00B56CEB" w:rsidRDefault="00E929C6" w14:paraId="1322CDC9" w14:textId="7C2CC0C5">
            <w:pPr>
              <w:jc w:val="center"/>
              <w:rPr>
                <w:b w:val="0"/>
                <w:bCs w:val="0"/>
                <w:color w:val="000000"/>
                <w:sz w:val="16"/>
                <w:szCs w:val="16"/>
              </w:rPr>
            </w:pPr>
            <w:r w:rsidRPr="006E6062">
              <w:rPr>
                <w:bCs w:val="0"/>
                <w:color w:val="000000"/>
                <w:sz w:val="16"/>
                <w:szCs w:val="16"/>
              </w:rPr>
              <w:t>21</w:t>
            </w:r>
          </w:p>
        </w:tc>
        <w:tc>
          <w:tcPr>
            <w:tcW w:w="1701" w:type="dxa"/>
            <w:noWrap/>
            <w:vAlign w:val="center"/>
          </w:tcPr>
          <w:p w:rsidRPr="006E6062" w:rsidR="00E929C6" w:rsidP="00B56CEB" w:rsidRDefault="00F47059" w14:paraId="71B20104" w14:textId="506EF74B">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11</w:t>
            </w:r>
            <w:r w:rsidRPr="006E6062" w:rsidR="00303AEF">
              <w:rPr>
                <w:color w:val="000000"/>
                <w:sz w:val="12"/>
                <w:szCs w:val="12"/>
              </w:rPr>
              <w:t>/10</w:t>
            </w:r>
            <w:r w:rsidRPr="006E6062" w:rsidR="00E929C6">
              <w:rPr>
                <w:color w:val="000000"/>
                <w:sz w:val="12"/>
                <w:szCs w:val="12"/>
              </w:rPr>
              <w:t>/2025</w:t>
            </w:r>
          </w:p>
        </w:tc>
        <w:tc>
          <w:tcPr>
            <w:tcW w:w="1780" w:type="dxa"/>
            <w:noWrap/>
            <w:vAlign w:val="center"/>
          </w:tcPr>
          <w:p w:rsidRPr="006E6062" w:rsidR="00E929C6" w:rsidP="00B56CEB" w:rsidRDefault="00F47059" w14:paraId="54DDF71B" w14:textId="4C11C5DF">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350-5195</w:t>
            </w:r>
          </w:p>
        </w:tc>
        <w:tc>
          <w:tcPr>
            <w:tcW w:w="1622" w:type="dxa"/>
            <w:noWrap/>
            <w:vAlign w:val="center"/>
          </w:tcPr>
          <w:p w:rsidRPr="006E6062" w:rsidR="00E929C6" w:rsidP="00B56CEB" w:rsidRDefault="00303AEF" w14:paraId="625D9C00" w14:textId="60E0DCBE">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DOMO PTZ IP</w:t>
            </w:r>
          </w:p>
        </w:tc>
        <w:tc>
          <w:tcPr>
            <w:tcW w:w="1649" w:type="dxa"/>
            <w:noWrap/>
            <w:vAlign w:val="center"/>
          </w:tcPr>
          <w:p w:rsidRPr="006E6062" w:rsidR="00E929C6" w:rsidP="00B56CEB" w:rsidRDefault="00F47059" w14:paraId="3C3699FF" w14:textId="2D8151F8">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3L01EC0PAJ00032</w:t>
            </w:r>
          </w:p>
        </w:tc>
        <w:tc>
          <w:tcPr>
            <w:tcW w:w="1514" w:type="dxa"/>
            <w:noWrap/>
            <w:vAlign w:val="center"/>
          </w:tcPr>
          <w:p w:rsidRPr="006E6062" w:rsidR="00E929C6" w:rsidP="00B56CEB" w:rsidRDefault="00631AEE" w14:paraId="15BE97FE" w14:textId="553274FA">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A170E2" w14:paraId="3A17BF08" w14:textId="77777777">
        <w:trPr>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E929C6" w:rsidP="00B56CEB" w:rsidRDefault="00E929C6" w14:paraId="10F8BE27" w14:textId="0ED38FA2">
            <w:pPr>
              <w:jc w:val="center"/>
              <w:rPr>
                <w:b w:val="0"/>
                <w:bCs w:val="0"/>
                <w:color w:val="000000"/>
                <w:sz w:val="16"/>
                <w:szCs w:val="16"/>
              </w:rPr>
            </w:pPr>
            <w:r w:rsidRPr="006E6062">
              <w:rPr>
                <w:bCs w:val="0"/>
                <w:color w:val="000000"/>
                <w:sz w:val="16"/>
                <w:szCs w:val="16"/>
              </w:rPr>
              <w:t>22</w:t>
            </w:r>
          </w:p>
        </w:tc>
        <w:tc>
          <w:tcPr>
            <w:tcW w:w="1701" w:type="dxa"/>
            <w:noWrap/>
            <w:vAlign w:val="center"/>
          </w:tcPr>
          <w:p w:rsidRPr="006E6062" w:rsidR="00E929C6" w:rsidP="00B56CEB" w:rsidRDefault="00F47059" w14:paraId="48B60EE1" w14:textId="0BBE8B84">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11</w:t>
            </w:r>
            <w:r w:rsidRPr="006E6062" w:rsidR="00303AEF">
              <w:rPr>
                <w:color w:val="000000"/>
                <w:sz w:val="12"/>
                <w:szCs w:val="12"/>
              </w:rPr>
              <w:t>/10</w:t>
            </w:r>
            <w:r w:rsidRPr="006E6062" w:rsidR="00E929C6">
              <w:rPr>
                <w:color w:val="000000"/>
                <w:sz w:val="12"/>
                <w:szCs w:val="12"/>
              </w:rPr>
              <w:t>/2025</w:t>
            </w:r>
          </w:p>
        </w:tc>
        <w:tc>
          <w:tcPr>
            <w:tcW w:w="1780" w:type="dxa"/>
            <w:noWrap/>
            <w:vAlign w:val="center"/>
          </w:tcPr>
          <w:p w:rsidRPr="006E6062" w:rsidR="00E929C6" w:rsidP="00B56CEB" w:rsidRDefault="00F47059" w14:paraId="0B65B3DE" w14:textId="27FB01A0">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SCJ17E150041</w:t>
            </w:r>
          </w:p>
        </w:tc>
        <w:tc>
          <w:tcPr>
            <w:tcW w:w="1622" w:type="dxa"/>
            <w:noWrap/>
            <w:vAlign w:val="center"/>
          </w:tcPr>
          <w:p w:rsidRPr="006E6062" w:rsidR="00E929C6" w:rsidP="00B56CEB" w:rsidRDefault="00303AEF" w14:paraId="57B2153A" w14:textId="637A1337">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UPS</w:t>
            </w:r>
          </w:p>
        </w:tc>
        <w:tc>
          <w:tcPr>
            <w:tcW w:w="1649" w:type="dxa"/>
            <w:noWrap/>
            <w:vAlign w:val="center"/>
          </w:tcPr>
          <w:p w:rsidRPr="006E6062" w:rsidR="00E929C6" w:rsidP="00B56CEB" w:rsidRDefault="00F47059" w14:paraId="65E53A25" w14:textId="5D4018BE">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251024922</w:t>
            </w:r>
          </w:p>
        </w:tc>
        <w:tc>
          <w:tcPr>
            <w:tcW w:w="1514" w:type="dxa"/>
            <w:noWrap/>
            <w:vAlign w:val="center"/>
          </w:tcPr>
          <w:p w:rsidRPr="006E6062" w:rsidR="00E929C6" w:rsidP="00B56CEB" w:rsidRDefault="00631AEE" w14:paraId="25F482BF" w14:textId="7F022336">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A170E2" w14:paraId="3307D91D" w14:textId="7777777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E929C6" w:rsidP="00B56CEB" w:rsidRDefault="00E929C6" w14:paraId="6428BB29" w14:textId="7952ACB2">
            <w:pPr>
              <w:jc w:val="center"/>
              <w:rPr>
                <w:b w:val="0"/>
                <w:bCs w:val="0"/>
                <w:color w:val="000000"/>
                <w:sz w:val="16"/>
                <w:szCs w:val="16"/>
              </w:rPr>
            </w:pPr>
            <w:r w:rsidRPr="006E6062">
              <w:rPr>
                <w:bCs w:val="0"/>
                <w:color w:val="000000"/>
                <w:sz w:val="16"/>
                <w:szCs w:val="16"/>
              </w:rPr>
              <w:t>23</w:t>
            </w:r>
          </w:p>
        </w:tc>
        <w:tc>
          <w:tcPr>
            <w:tcW w:w="1701" w:type="dxa"/>
            <w:noWrap/>
            <w:vAlign w:val="center"/>
          </w:tcPr>
          <w:p w:rsidRPr="006E6062" w:rsidR="00E929C6" w:rsidP="00B56CEB" w:rsidRDefault="00F47059" w14:paraId="3C086003" w14:textId="100DC7EE">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11</w:t>
            </w:r>
            <w:r w:rsidRPr="006E6062" w:rsidR="00303AEF">
              <w:rPr>
                <w:color w:val="000000"/>
                <w:sz w:val="12"/>
                <w:szCs w:val="12"/>
              </w:rPr>
              <w:t>/10</w:t>
            </w:r>
            <w:r w:rsidRPr="006E6062" w:rsidR="00E929C6">
              <w:rPr>
                <w:color w:val="000000"/>
                <w:sz w:val="12"/>
                <w:szCs w:val="12"/>
              </w:rPr>
              <w:t>/2025</w:t>
            </w:r>
          </w:p>
        </w:tc>
        <w:tc>
          <w:tcPr>
            <w:tcW w:w="1780" w:type="dxa"/>
            <w:noWrap/>
            <w:vAlign w:val="center"/>
          </w:tcPr>
          <w:p w:rsidRPr="006E6062" w:rsidR="00E929C6" w:rsidP="00B56CEB" w:rsidRDefault="00F47059" w14:paraId="28581F38" w14:textId="7BBBABEE">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350-5195</w:t>
            </w:r>
          </w:p>
        </w:tc>
        <w:tc>
          <w:tcPr>
            <w:tcW w:w="1622" w:type="dxa"/>
            <w:noWrap/>
            <w:vAlign w:val="center"/>
          </w:tcPr>
          <w:p w:rsidRPr="006E6062" w:rsidR="00E929C6" w:rsidP="00B56CEB" w:rsidRDefault="00303AEF" w14:paraId="57B26FCC" w14:textId="69BFCBAF">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UPS</w:t>
            </w:r>
          </w:p>
        </w:tc>
        <w:tc>
          <w:tcPr>
            <w:tcW w:w="1649" w:type="dxa"/>
            <w:noWrap/>
            <w:vAlign w:val="center"/>
          </w:tcPr>
          <w:p w:rsidRPr="006E6062" w:rsidR="00E929C6" w:rsidP="00B56CEB" w:rsidRDefault="00F47059" w14:paraId="7377D7BF" w14:textId="7DF5ED16">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170307-0520560</w:t>
            </w:r>
          </w:p>
        </w:tc>
        <w:tc>
          <w:tcPr>
            <w:tcW w:w="1514" w:type="dxa"/>
            <w:noWrap/>
            <w:vAlign w:val="center"/>
          </w:tcPr>
          <w:p w:rsidRPr="006E6062" w:rsidR="00E929C6" w:rsidP="00B56CEB" w:rsidRDefault="00631AEE" w14:paraId="579CB724" w14:textId="5E955023">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A170E2" w14:paraId="45C815DC" w14:textId="77777777">
        <w:trPr>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E929C6" w:rsidP="00B56CEB" w:rsidRDefault="00E929C6" w14:paraId="2788A278" w14:textId="786C9C31">
            <w:pPr>
              <w:jc w:val="center"/>
              <w:rPr>
                <w:b w:val="0"/>
                <w:bCs w:val="0"/>
                <w:color w:val="000000"/>
                <w:sz w:val="16"/>
                <w:szCs w:val="16"/>
              </w:rPr>
            </w:pPr>
            <w:r w:rsidRPr="006E6062">
              <w:rPr>
                <w:bCs w:val="0"/>
                <w:color w:val="000000"/>
                <w:sz w:val="16"/>
                <w:szCs w:val="16"/>
              </w:rPr>
              <w:t>24</w:t>
            </w:r>
          </w:p>
        </w:tc>
        <w:tc>
          <w:tcPr>
            <w:tcW w:w="1701" w:type="dxa"/>
            <w:noWrap/>
            <w:vAlign w:val="center"/>
          </w:tcPr>
          <w:p w:rsidRPr="006E6062" w:rsidR="00E929C6" w:rsidP="00B56CEB" w:rsidRDefault="00F47059" w14:paraId="4F210234" w14:textId="21304554">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11</w:t>
            </w:r>
            <w:r w:rsidRPr="006E6062" w:rsidR="00303AEF">
              <w:rPr>
                <w:color w:val="000000"/>
                <w:sz w:val="12"/>
                <w:szCs w:val="12"/>
              </w:rPr>
              <w:t>/10</w:t>
            </w:r>
            <w:r w:rsidRPr="006E6062" w:rsidR="00E929C6">
              <w:rPr>
                <w:color w:val="000000"/>
                <w:sz w:val="12"/>
                <w:szCs w:val="12"/>
              </w:rPr>
              <w:t>/2025</w:t>
            </w:r>
          </w:p>
        </w:tc>
        <w:tc>
          <w:tcPr>
            <w:tcW w:w="1780" w:type="dxa"/>
            <w:noWrap/>
            <w:vAlign w:val="center"/>
          </w:tcPr>
          <w:p w:rsidRPr="006E6062" w:rsidR="00E929C6" w:rsidP="00B56CEB" w:rsidRDefault="00F47059" w14:paraId="405E6878" w14:textId="53E06F99">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MB64</w:t>
            </w:r>
          </w:p>
        </w:tc>
        <w:tc>
          <w:tcPr>
            <w:tcW w:w="1622" w:type="dxa"/>
            <w:noWrap/>
            <w:vAlign w:val="center"/>
          </w:tcPr>
          <w:p w:rsidRPr="006E6062" w:rsidR="00E929C6" w:rsidP="00B56CEB" w:rsidRDefault="00303AEF" w14:paraId="00DAACCC" w14:textId="64261061">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UPS</w:t>
            </w:r>
          </w:p>
        </w:tc>
        <w:tc>
          <w:tcPr>
            <w:tcW w:w="1649" w:type="dxa"/>
            <w:noWrap/>
            <w:vAlign w:val="center"/>
          </w:tcPr>
          <w:p w:rsidRPr="006E6062" w:rsidR="00E929C6" w:rsidP="00B56CEB" w:rsidRDefault="00F47059" w14:paraId="6023C27C" w14:textId="234F443D">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180811-0520319</w:t>
            </w:r>
          </w:p>
        </w:tc>
        <w:tc>
          <w:tcPr>
            <w:tcW w:w="1514" w:type="dxa"/>
            <w:noWrap/>
            <w:vAlign w:val="center"/>
          </w:tcPr>
          <w:p w:rsidRPr="006E6062" w:rsidR="00E929C6" w:rsidP="00B56CEB" w:rsidRDefault="00631AEE" w14:paraId="56E8E79D" w14:textId="32F99A53">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A170E2" w14:paraId="734F8812" w14:textId="7777777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E929C6" w:rsidP="00B56CEB" w:rsidRDefault="00E929C6" w14:paraId="6D357EB8" w14:textId="15D3F90C">
            <w:pPr>
              <w:jc w:val="center"/>
              <w:rPr>
                <w:b w:val="0"/>
                <w:bCs w:val="0"/>
                <w:color w:val="000000"/>
                <w:sz w:val="16"/>
                <w:szCs w:val="16"/>
              </w:rPr>
            </w:pPr>
            <w:r w:rsidRPr="006E6062">
              <w:rPr>
                <w:bCs w:val="0"/>
                <w:color w:val="000000"/>
                <w:sz w:val="16"/>
                <w:szCs w:val="16"/>
              </w:rPr>
              <w:t>25</w:t>
            </w:r>
          </w:p>
        </w:tc>
        <w:tc>
          <w:tcPr>
            <w:tcW w:w="1701" w:type="dxa"/>
            <w:noWrap/>
            <w:vAlign w:val="center"/>
          </w:tcPr>
          <w:p w:rsidRPr="006E6062" w:rsidR="00E929C6" w:rsidP="00B56CEB" w:rsidRDefault="00F47059" w14:paraId="27FB66C6" w14:textId="2CA2248A">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11</w:t>
            </w:r>
            <w:r w:rsidRPr="006E6062" w:rsidR="00303AEF">
              <w:rPr>
                <w:color w:val="000000"/>
                <w:sz w:val="12"/>
                <w:szCs w:val="12"/>
              </w:rPr>
              <w:t>/10</w:t>
            </w:r>
            <w:r w:rsidRPr="006E6062" w:rsidR="00E929C6">
              <w:rPr>
                <w:color w:val="000000"/>
                <w:sz w:val="12"/>
                <w:szCs w:val="12"/>
              </w:rPr>
              <w:t>/2025</w:t>
            </w:r>
          </w:p>
        </w:tc>
        <w:tc>
          <w:tcPr>
            <w:tcW w:w="1780" w:type="dxa"/>
            <w:noWrap/>
            <w:vAlign w:val="center"/>
          </w:tcPr>
          <w:p w:rsidRPr="006E6062" w:rsidR="00E929C6" w:rsidP="00B56CEB" w:rsidRDefault="00F47059" w14:paraId="72A28933" w14:textId="6360996C">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CCEL11_089</w:t>
            </w:r>
          </w:p>
        </w:tc>
        <w:tc>
          <w:tcPr>
            <w:tcW w:w="1622" w:type="dxa"/>
            <w:noWrap/>
            <w:vAlign w:val="center"/>
          </w:tcPr>
          <w:p w:rsidRPr="006E6062" w:rsidR="00E929C6" w:rsidP="00B56CEB" w:rsidRDefault="00303AEF" w14:paraId="60767079" w14:textId="0BEAB588">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DOMO PTZ IP</w:t>
            </w:r>
          </w:p>
        </w:tc>
        <w:tc>
          <w:tcPr>
            <w:tcW w:w="1649" w:type="dxa"/>
            <w:noWrap/>
            <w:vAlign w:val="center"/>
          </w:tcPr>
          <w:p w:rsidRPr="006E6062" w:rsidR="00E929C6" w:rsidP="00B56CEB" w:rsidRDefault="00F47059" w14:paraId="3AC5B10B" w14:textId="4642C818">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404479492026014031</w:t>
            </w:r>
          </w:p>
        </w:tc>
        <w:tc>
          <w:tcPr>
            <w:tcW w:w="1514" w:type="dxa"/>
            <w:noWrap/>
            <w:vAlign w:val="center"/>
          </w:tcPr>
          <w:p w:rsidRPr="006E6062" w:rsidR="00E929C6" w:rsidP="00B56CEB" w:rsidRDefault="00631AEE" w14:paraId="4D25B9BA" w14:textId="0B032893">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A170E2" w14:paraId="1DC5ED34" w14:textId="77777777">
        <w:trPr>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E929C6" w:rsidP="00B56CEB" w:rsidRDefault="007B0EA2" w14:paraId="17E58DF2" w14:textId="18305DB3">
            <w:pPr>
              <w:jc w:val="center"/>
              <w:rPr>
                <w:b w:val="0"/>
                <w:bCs w:val="0"/>
                <w:color w:val="000000"/>
                <w:sz w:val="16"/>
                <w:szCs w:val="16"/>
              </w:rPr>
            </w:pPr>
            <w:r w:rsidRPr="006E6062">
              <w:rPr>
                <w:bCs w:val="0"/>
                <w:color w:val="000000"/>
                <w:sz w:val="16"/>
                <w:szCs w:val="16"/>
              </w:rPr>
              <w:t>26</w:t>
            </w:r>
          </w:p>
        </w:tc>
        <w:tc>
          <w:tcPr>
            <w:tcW w:w="1701" w:type="dxa"/>
            <w:noWrap/>
            <w:vAlign w:val="center"/>
          </w:tcPr>
          <w:p w:rsidRPr="006E6062" w:rsidR="00E929C6" w:rsidP="00B56CEB" w:rsidRDefault="00F47059" w14:paraId="19695265" w14:textId="13383971">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11</w:t>
            </w:r>
            <w:r w:rsidRPr="006E6062" w:rsidR="00303AEF">
              <w:rPr>
                <w:color w:val="000000"/>
                <w:sz w:val="12"/>
                <w:szCs w:val="12"/>
              </w:rPr>
              <w:t>/10</w:t>
            </w:r>
            <w:r w:rsidRPr="006E6062" w:rsidR="00E929C6">
              <w:rPr>
                <w:color w:val="000000"/>
                <w:sz w:val="12"/>
                <w:szCs w:val="12"/>
              </w:rPr>
              <w:t>/2025</w:t>
            </w:r>
          </w:p>
        </w:tc>
        <w:tc>
          <w:tcPr>
            <w:tcW w:w="1780" w:type="dxa"/>
            <w:noWrap/>
            <w:vAlign w:val="center"/>
          </w:tcPr>
          <w:p w:rsidRPr="006E6062" w:rsidR="00E929C6" w:rsidP="00B56CEB" w:rsidRDefault="00F47059" w14:paraId="788AABB4" w14:textId="6F0053B4">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SCJ17E010013</w:t>
            </w:r>
          </w:p>
        </w:tc>
        <w:tc>
          <w:tcPr>
            <w:tcW w:w="1622" w:type="dxa"/>
            <w:noWrap/>
            <w:vAlign w:val="center"/>
          </w:tcPr>
          <w:p w:rsidRPr="006E6062" w:rsidR="00E929C6" w:rsidP="00B56CEB" w:rsidRDefault="00303AEF" w14:paraId="7AEA0F60" w14:textId="7A980E4F">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DOMO PTZ IP</w:t>
            </w:r>
          </w:p>
        </w:tc>
        <w:tc>
          <w:tcPr>
            <w:tcW w:w="1649" w:type="dxa"/>
            <w:noWrap/>
            <w:vAlign w:val="center"/>
          </w:tcPr>
          <w:p w:rsidRPr="006E6062" w:rsidR="00E929C6" w:rsidP="00B56CEB" w:rsidRDefault="00F47059" w14:paraId="005CC0CD" w14:textId="3669D886">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KKDA6V2JC00008N</w:t>
            </w:r>
          </w:p>
        </w:tc>
        <w:tc>
          <w:tcPr>
            <w:tcW w:w="1514" w:type="dxa"/>
            <w:noWrap/>
            <w:vAlign w:val="center"/>
          </w:tcPr>
          <w:p w:rsidRPr="006E6062" w:rsidR="00E929C6" w:rsidP="00B56CEB" w:rsidRDefault="00631AEE" w14:paraId="015D33BF" w14:textId="15A44ED8">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A170E2" w14:paraId="3D1A15CF" w14:textId="7777777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E929C6" w:rsidP="00B56CEB" w:rsidRDefault="00E929C6" w14:paraId="283B0BFD" w14:textId="6ADF8698">
            <w:pPr>
              <w:jc w:val="center"/>
              <w:rPr>
                <w:b w:val="0"/>
                <w:bCs w:val="0"/>
                <w:color w:val="000000"/>
                <w:sz w:val="16"/>
                <w:szCs w:val="16"/>
              </w:rPr>
            </w:pPr>
            <w:r w:rsidRPr="006E6062">
              <w:rPr>
                <w:bCs w:val="0"/>
                <w:color w:val="000000"/>
                <w:sz w:val="16"/>
                <w:szCs w:val="16"/>
              </w:rPr>
              <w:t>2</w:t>
            </w:r>
            <w:r w:rsidRPr="006E6062" w:rsidR="007B0EA2">
              <w:rPr>
                <w:bCs w:val="0"/>
                <w:color w:val="000000"/>
                <w:sz w:val="16"/>
                <w:szCs w:val="16"/>
              </w:rPr>
              <w:t>7</w:t>
            </w:r>
          </w:p>
        </w:tc>
        <w:tc>
          <w:tcPr>
            <w:tcW w:w="1701" w:type="dxa"/>
            <w:noWrap/>
            <w:vAlign w:val="center"/>
          </w:tcPr>
          <w:p w:rsidRPr="006E6062" w:rsidR="00E929C6" w:rsidP="00B56CEB" w:rsidRDefault="00F47059" w14:paraId="4D2998A4" w14:textId="5B7176DB">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11</w:t>
            </w:r>
            <w:r w:rsidRPr="006E6062" w:rsidR="00631AEE">
              <w:rPr>
                <w:color w:val="000000"/>
                <w:sz w:val="12"/>
                <w:szCs w:val="12"/>
              </w:rPr>
              <w:t>/10</w:t>
            </w:r>
            <w:r w:rsidRPr="006E6062" w:rsidR="00E929C6">
              <w:rPr>
                <w:color w:val="000000"/>
                <w:sz w:val="12"/>
                <w:szCs w:val="12"/>
              </w:rPr>
              <w:t>/2025</w:t>
            </w:r>
          </w:p>
        </w:tc>
        <w:tc>
          <w:tcPr>
            <w:tcW w:w="1780" w:type="dxa"/>
            <w:noWrap/>
            <w:vAlign w:val="center"/>
          </w:tcPr>
          <w:p w:rsidRPr="006E6062" w:rsidR="00E929C6" w:rsidP="00B56CEB" w:rsidRDefault="00F47059" w14:paraId="4FD1A09F" w14:textId="2AE986DA">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CCEL11_096</w:t>
            </w:r>
          </w:p>
        </w:tc>
        <w:tc>
          <w:tcPr>
            <w:tcW w:w="1622" w:type="dxa"/>
            <w:noWrap/>
            <w:vAlign w:val="center"/>
          </w:tcPr>
          <w:p w:rsidRPr="006E6062" w:rsidR="00E929C6" w:rsidP="00B56CEB" w:rsidRDefault="00303AEF" w14:paraId="380BD3D2" w14:textId="5BE7241F">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DOMO PTZ IP</w:t>
            </w:r>
          </w:p>
        </w:tc>
        <w:tc>
          <w:tcPr>
            <w:tcW w:w="1649" w:type="dxa"/>
            <w:noWrap/>
            <w:vAlign w:val="center"/>
          </w:tcPr>
          <w:p w:rsidRPr="006E6062" w:rsidR="00E929C6" w:rsidP="00B56CEB" w:rsidRDefault="00F47059" w14:paraId="38C9F3E2" w14:textId="4D61ABAD">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404479492026018053</w:t>
            </w:r>
          </w:p>
        </w:tc>
        <w:tc>
          <w:tcPr>
            <w:tcW w:w="1514" w:type="dxa"/>
            <w:noWrap/>
            <w:vAlign w:val="center"/>
          </w:tcPr>
          <w:p w:rsidRPr="006E6062" w:rsidR="00E929C6" w:rsidP="00B56CEB" w:rsidRDefault="00631AEE" w14:paraId="369E01B7" w14:textId="3703F3B3">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A170E2" w14:paraId="75A30BE0" w14:textId="77777777">
        <w:trPr>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E929C6" w:rsidP="00B56CEB" w:rsidRDefault="00E929C6" w14:paraId="47AA90DF" w14:textId="2F25ECA4">
            <w:pPr>
              <w:jc w:val="center"/>
              <w:rPr>
                <w:b w:val="0"/>
                <w:bCs w:val="0"/>
                <w:color w:val="000000"/>
                <w:sz w:val="16"/>
                <w:szCs w:val="16"/>
              </w:rPr>
            </w:pPr>
            <w:r w:rsidRPr="006E6062">
              <w:rPr>
                <w:bCs w:val="0"/>
                <w:color w:val="000000"/>
                <w:sz w:val="16"/>
                <w:szCs w:val="16"/>
              </w:rPr>
              <w:t>2</w:t>
            </w:r>
            <w:r w:rsidRPr="006E6062" w:rsidR="007B0EA2">
              <w:rPr>
                <w:bCs w:val="0"/>
                <w:color w:val="000000"/>
                <w:sz w:val="16"/>
                <w:szCs w:val="16"/>
              </w:rPr>
              <w:t>8</w:t>
            </w:r>
          </w:p>
        </w:tc>
        <w:tc>
          <w:tcPr>
            <w:tcW w:w="1701" w:type="dxa"/>
            <w:noWrap/>
            <w:vAlign w:val="center"/>
          </w:tcPr>
          <w:p w:rsidRPr="006E6062" w:rsidR="00E929C6" w:rsidP="00B56CEB" w:rsidRDefault="00F47059" w14:paraId="2CC3891B" w14:textId="2DA8EA6D">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11</w:t>
            </w:r>
            <w:r w:rsidRPr="006E6062" w:rsidR="00631AEE">
              <w:rPr>
                <w:color w:val="000000"/>
                <w:sz w:val="12"/>
                <w:szCs w:val="12"/>
              </w:rPr>
              <w:t>/10</w:t>
            </w:r>
            <w:r w:rsidRPr="006E6062" w:rsidR="00E929C6">
              <w:rPr>
                <w:color w:val="000000"/>
                <w:sz w:val="12"/>
                <w:szCs w:val="12"/>
              </w:rPr>
              <w:t>/2025</w:t>
            </w:r>
          </w:p>
        </w:tc>
        <w:tc>
          <w:tcPr>
            <w:tcW w:w="1780" w:type="dxa"/>
            <w:noWrap/>
            <w:vAlign w:val="center"/>
          </w:tcPr>
          <w:p w:rsidRPr="006E6062" w:rsidR="00E929C6" w:rsidP="00B56CEB" w:rsidRDefault="00F47059" w14:paraId="646FA1A8" w14:textId="44362D9E">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FN_152</w:t>
            </w:r>
          </w:p>
        </w:tc>
        <w:tc>
          <w:tcPr>
            <w:tcW w:w="1622" w:type="dxa"/>
            <w:noWrap/>
            <w:vAlign w:val="center"/>
          </w:tcPr>
          <w:p w:rsidRPr="006E6062" w:rsidR="00E929C6" w:rsidP="00B56CEB" w:rsidRDefault="00303AEF" w14:paraId="2999837F" w14:textId="6D80CDF4">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DOMO PTZ IP</w:t>
            </w:r>
          </w:p>
        </w:tc>
        <w:tc>
          <w:tcPr>
            <w:tcW w:w="1649" w:type="dxa"/>
            <w:noWrap/>
            <w:vAlign w:val="center"/>
          </w:tcPr>
          <w:p w:rsidRPr="006E6062" w:rsidR="00E929C6" w:rsidP="00B56CEB" w:rsidRDefault="00F47059" w14:paraId="01567456" w14:textId="0169F564">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ZHN76V2K3000YDZ</w:t>
            </w:r>
          </w:p>
        </w:tc>
        <w:tc>
          <w:tcPr>
            <w:tcW w:w="1514" w:type="dxa"/>
            <w:noWrap/>
            <w:vAlign w:val="center"/>
          </w:tcPr>
          <w:p w:rsidRPr="006E6062" w:rsidR="00E929C6" w:rsidP="00B56CEB" w:rsidRDefault="00631AEE" w14:paraId="6CB9A882" w14:textId="58F7B898">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A170E2" w14:paraId="3F02FC05" w14:textId="7777777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E929C6" w:rsidP="00B56CEB" w:rsidRDefault="007B0EA2" w14:paraId="40233E71" w14:textId="6CE348C1">
            <w:pPr>
              <w:jc w:val="center"/>
              <w:rPr>
                <w:b w:val="0"/>
                <w:bCs w:val="0"/>
                <w:color w:val="000000"/>
                <w:sz w:val="16"/>
                <w:szCs w:val="16"/>
              </w:rPr>
            </w:pPr>
            <w:r w:rsidRPr="006E6062">
              <w:rPr>
                <w:bCs w:val="0"/>
                <w:color w:val="000000"/>
                <w:sz w:val="16"/>
                <w:szCs w:val="16"/>
              </w:rPr>
              <w:t>29</w:t>
            </w:r>
          </w:p>
        </w:tc>
        <w:tc>
          <w:tcPr>
            <w:tcW w:w="1701" w:type="dxa"/>
            <w:noWrap/>
            <w:vAlign w:val="center"/>
          </w:tcPr>
          <w:p w:rsidRPr="006E6062" w:rsidR="00E929C6" w:rsidP="00B56CEB" w:rsidRDefault="00F47059" w14:paraId="0B0B754F" w14:textId="3271930F">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11</w:t>
            </w:r>
            <w:r w:rsidRPr="006E6062" w:rsidR="00631AEE">
              <w:rPr>
                <w:color w:val="000000"/>
                <w:sz w:val="12"/>
                <w:szCs w:val="12"/>
              </w:rPr>
              <w:t>/10</w:t>
            </w:r>
            <w:r w:rsidRPr="006E6062" w:rsidR="00E929C6">
              <w:rPr>
                <w:color w:val="000000"/>
                <w:sz w:val="12"/>
                <w:szCs w:val="12"/>
              </w:rPr>
              <w:t>/2025</w:t>
            </w:r>
          </w:p>
        </w:tc>
        <w:tc>
          <w:tcPr>
            <w:tcW w:w="1780" w:type="dxa"/>
            <w:noWrap/>
            <w:vAlign w:val="center"/>
          </w:tcPr>
          <w:p w:rsidRPr="006E6062" w:rsidR="00E929C6" w:rsidP="00B56CEB" w:rsidRDefault="00F47059" w14:paraId="519FFE96" w14:textId="4A2384B5">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CVID21649</w:t>
            </w:r>
          </w:p>
        </w:tc>
        <w:tc>
          <w:tcPr>
            <w:tcW w:w="1622" w:type="dxa"/>
            <w:noWrap/>
            <w:vAlign w:val="center"/>
          </w:tcPr>
          <w:p w:rsidRPr="006E6062" w:rsidR="00E929C6" w:rsidP="00B56CEB" w:rsidRDefault="00303AEF" w14:paraId="01F6A4C0" w14:textId="4FA700EC">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DOMO PTZ IP</w:t>
            </w:r>
          </w:p>
        </w:tc>
        <w:tc>
          <w:tcPr>
            <w:tcW w:w="1649" w:type="dxa"/>
            <w:noWrap/>
            <w:vAlign w:val="center"/>
          </w:tcPr>
          <w:p w:rsidRPr="006E6062" w:rsidR="00E929C6" w:rsidP="00B56CEB" w:rsidRDefault="00F47059" w14:paraId="6E1B0E92" w14:textId="54DB5086">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404479485312014157</w:t>
            </w:r>
          </w:p>
        </w:tc>
        <w:tc>
          <w:tcPr>
            <w:tcW w:w="1514" w:type="dxa"/>
            <w:noWrap/>
            <w:vAlign w:val="center"/>
          </w:tcPr>
          <w:p w:rsidRPr="006E6062" w:rsidR="00E929C6" w:rsidP="00B56CEB" w:rsidRDefault="00631AEE" w14:paraId="1F0AF96B" w14:textId="7CAD0901">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A170E2" w14:paraId="7D8BBAAE" w14:textId="77777777">
        <w:trPr>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E929C6" w:rsidP="00B56CEB" w:rsidRDefault="007527ED" w14:paraId="30E2E6D0" w14:textId="2FFAF298">
            <w:pPr>
              <w:jc w:val="center"/>
              <w:rPr>
                <w:b w:val="0"/>
                <w:bCs w:val="0"/>
                <w:color w:val="000000"/>
                <w:sz w:val="16"/>
                <w:szCs w:val="16"/>
              </w:rPr>
            </w:pPr>
            <w:r w:rsidRPr="006E6062">
              <w:rPr>
                <w:bCs w:val="0"/>
                <w:color w:val="000000"/>
                <w:sz w:val="16"/>
                <w:szCs w:val="16"/>
              </w:rPr>
              <w:t>3</w:t>
            </w:r>
            <w:r w:rsidRPr="006E6062" w:rsidR="007B0EA2">
              <w:rPr>
                <w:bCs w:val="0"/>
                <w:color w:val="000000"/>
                <w:sz w:val="16"/>
                <w:szCs w:val="16"/>
              </w:rPr>
              <w:t>0</w:t>
            </w:r>
          </w:p>
        </w:tc>
        <w:tc>
          <w:tcPr>
            <w:tcW w:w="1701" w:type="dxa"/>
            <w:noWrap/>
            <w:vAlign w:val="center"/>
          </w:tcPr>
          <w:p w:rsidRPr="006E6062" w:rsidR="00E929C6" w:rsidP="00B56CEB" w:rsidRDefault="00F47059" w14:paraId="708B1578" w14:textId="153F73E3">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11</w:t>
            </w:r>
            <w:r w:rsidRPr="006E6062" w:rsidR="00631AEE">
              <w:rPr>
                <w:color w:val="000000"/>
                <w:sz w:val="12"/>
                <w:szCs w:val="12"/>
              </w:rPr>
              <w:t>/10</w:t>
            </w:r>
            <w:r w:rsidRPr="006E6062" w:rsidR="00E929C6">
              <w:rPr>
                <w:color w:val="000000"/>
                <w:sz w:val="12"/>
                <w:szCs w:val="12"/>
              </w:rPr>
              <w:t>/2025</w:t>
            </w:r>
          </w:p>
        </w:tc>
        <w:tc>
          <w:tcPr>
            <w:tcW w:w="1780" w:type="dxa"/>
            <w:noWrap/>
            <w:vAlign w:val="center"/>
          </w:tcPr>
          <w:p w:rsidRPr="006E6062" w:rsidR="00E929C6" w:rsidP="00B56CEB" w:rsidRDefault="00F47059" w14:paraId="22C38BA4" w14:textId="3E4D7D25">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SCJ17E010073</w:t>
            </w:r>
          </w:p>
        </w:tc>
        <w:tc>
          <w:tcPr>
            <w:tcW w:w="1622" w:type="dxa"/>
            <w:noWrap/>
            <w:vAlign w:val="center"/>
          </w:tcPr>
          <w:p w:rsidRPr="006E6062" w:rsidR="00E929C6" w:rsidP="00B56CEB" w:rsidRDefault="00F47059" w14:paraId="42D0CD8C" w14:textId="3DC6B854">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DOMO PTZ IP</w:t>
            </w:r>
          </w:p>
        </w:tc>
        <w:tc>
          <w:tcPr>
            <w:tcW w:w="1649" w:type="dxa"/>
            <w:noWrap/>
            <w:vAlign w:val="center"/>
          </w:tcPr>
          <w:p w:rsidRPr="006E6062" w:rsidR="00E929C6" w:rsidP="00B56CEB" w:rsidRDefault="00F47059" w14:paraId="5F6A4BD3" w14:textId="0B9A37B9">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ZHN76V2K10000BT</w:t>
            </w:r>
          </w:p>
        </w:tc>
        <w:tc>
          <w:tcPr>
            <w:tcW w:w="1514" w:type="dxa"/>
            <w:noWrap/>
            <w:vAlign w:val="center"/>
          </w:tcPr>
          <w:p w:rsidRPr="006E6062" w:rsidR="00E929C6" w:rsidP="00B56CEB" w:rsidRDefault="00631AEE" w14:paraId="0BEBC0F0" w14:textId="36587971">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A170E2" w14:paraId="5149018D" w14:textId="7777777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E929C6" w:rsidP="00B56CEB" w:rsidRDefault="007527ED" w14:paraId="08CA2E89" w14:textId="3ED2390C">
            <w:pPr>
              <w:jc w:val="center"/>
              <w:rPr>
                <w:b w:val="0"/>
                <w:bCs w:val="0"/>
                <w:color w:val="000000"/>
                <w:sz w:val="16"/>
                <w:szCs w:val="16"/>
              </w:rPr>
            </w:pPr>
            <w:r w:rsidRPr="006E6062">
              <w:rPr>
                <w:bCs w:val="0"/>
                <w:color w:val="000000"/>
                <w:sz w:val="16"/>
                <w:szCs w:val="16"/>
              </w:rPr>
              <w:t>3</w:t>
            </w:r>
            <w:r w:rsidRPr="006E6062" w:rsidR="007B0EA2">
              <w:rPr>
                <w:bCs w:val="0"/>
                <w:color w:val="000000"/>
                <w:sz w:val="16"/>
                <w:szCs w:val="16"/>
              </w:rPr>
              <w:t>1</w:t>
            </w:r>
          </w:p>
        </w:tc>
        <w:tc>
          <w:tcPr>
            <w:tcW w:w="1701" w:type="dxa"/>
            <w:noWrap/>
            <w:vAlign w:val="center"/>
          </w:tcPr>
          <w:p w:rsidRPr="006E6062" w:rsidR="00E929C6" w:rsidP="00B56CEB" w:rsidRDefault="00F47059" w14:paraId="7485AEED" w14:textId="7B37B798">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11</w:t>
            </w:r>
            <w:r w:rsidRPr="006E6062" w:rsidR="00303AEF">
              <w:rPr>
                <w:color w:val="000000"/>
                <w:sz w:val="12"/>
                <w:szCs w:val="12"/>
              </w:rPr>
              <w:t>/10</w:t>
            </w:r>
            <w:r w:rsidRPr="006E6062" w:rsidR="00E929C6">
              <w:rPr>
                <w:color w:val="000000"/>
                <w:sz w:val="12"/>
                <w:szCs w:val="12"/>
              </w:rPr>
              <w:t>/2025</w:t>
            </w:r>
          </w:p>
        </w:tc>
        <w:tc>
          <w:tcPr>
            <w:tcW w:w="1780" w:type="dxa"/>
            <w:noWrap/>
            <w:vAlign w:val="center"/>
          </w:tcPr>
          <w:p w:rsidRPr="006E6062" w:rsidR="00E929C6" w:rsidP="00B56CEB" w:rsidRDefault="00F47059" w14:paraId="4794B4E8" w14:textId="238B305E">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SCJ17E030058</w:t>
            </w:r>
          </w:p>
        </w:tc>
        <w:tc>
          <w:tcPr>
            <w:tcW w:w="1622" w:type="dxa"/>
            <w:noWrap/>
            <w:vAlign w:val="center"/>
          </w:tcPr>
          <w:p w:rsidRPr="006E6062" w:rsidR="00E929C6" w:rsidP="00B56CEB" w:rsidRDefault="00F47059" w14:paraId="2EECF708" w14:textId="2DCB3A3A">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DOMO PTZ IP</w:t>
            </w:r>
          </w:p>
        </w:tc>
        <w:tc>
          <w:tcPr>
            <w:tcW w:w="1649" w:type="dxa"/>
            <w:noWrap/>
            <w:vAlign w:val="center"/>
          </w:tcPr>
          <w:p w:rsidRPr="006E6062" w:rsidR="00E929C6" w:rsidP="00B56CEB" w:rsidRDefault="00F47059" w14:paraId="53CDC413" w14:textId="68857FC3">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ZHN76V2K10005VR</w:t>
            </w:r>
          </w:p>
        </w:tc>
        <w:tc>
          <w:tcPr>
            <w:tcW w:w="1514" w:type="dxa"/>
            <w:noWrap/>
            <w:vAlign w:val="center"/>
          </w:tcPr>
          <w:p w:rsidRPr="006E6062" w:rsidR="00E929C6" w:rsidP="00B56CEB" w:rsidRDefault="00631AEE" w14:paraId="17E7E266" w14:textId="64833A9F">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1A1771" w14:paraId="7E650699" w14:textId="77777777">
        <w:trPr>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1A1771" w:rsidP="00B56CEB" w:rsidRDefault="001A1771" w14:paraId="6800C768" w14:textId="4F6F2DE5">
            <w:pPr>
              <w:jc w:val="center"/>
              <w:rPr>
                <w:bCs w:val="0"/>
                <w:color w:val="000000"/>
                <w:sz w:val="16"/>
                <w:szCs w:val="16"/>
              </w:rPr>
            </w:pPr>
            <w:r w:rsidRPr="006E6062">
              <w:rPr>
                <w:bCs w:val="0"/>
                <w:color w:val="000000"/>
                <w:sz w:val="16"/>
                <w:szCs w:val="16"/>
              </w:rPr>
              <w:t>32</w:t>
            </w:r>
          </w:p>
        </w:tc>
        <w:tc>
          <w:tcPr>
            <w:tcW w:w="1701" w:type="dxa"/>
            <w:noWrap/>
            <w:vAlign w:val="center"/>
          </w:tcPr>
          <w:p w:rsidRPr="006E6062" w:rsidR="001A1771" w:rsidP="00B56CEB" w:rsidRDefault="00F47059" w14:paraId="00EED35A" w14:textId="196CDD5A">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11</w:t>
            </w:r>
            <w:r w:rsidRPr="006E6062" w:rsidR="00631AEE">
              <w:rPr>
                <w:color w:val="000000"/>
                <w:sz w:val="12"/>
                <w:szCs w:val="12"/>
              </w:rPr>
              <w:t>/</w:t>
            </w:r>
            <w:r w:rsidRPr="006E6062" w:rsidR="00303AEF">
              <w:rPr>
                <w:color w:val="000000"/>
                <w:sz w:val="12"/>
                <w:szCs w:val="12"/>
              </w:rPr>
              <w:t>10</w:t>
            </w:r>
            <w:r w:rsidRPr="006E6062" w:rsidR="00631AEE">
              <w:rPr>
                <w:color w:val="000000"/>
                <w:sz w:val="12"/>
                <w:szCs w:val="12"/>
              </w:rPr>
              <w:t>/2025</w:t>
            </w:r>
          </w:p>
        </w:tc>
        <w:tc>
          <w:tcPr>
            <w:tcW w:w="1780" w:type="dxa"/>
            <w:noWrap/>
            <w:vAlign w:val="center"/>
          </w:tcPr>
          <w:p w:rsidRPr="006E6062" w:rsidR="001A1771" w:rsidP="00B56CEB" w:rsidRDefault="00F47059" w14:paraId="652ECCC1" w14:textId="00747547">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SCJ17E110063</w:t>
            </w:r>
          </w:p>
        </w:tc>
        <w:tc>
          <w:tcPr>
            <w:tcW w:w="1622" w:type="dxa"/>
            <w:noWrap/>
            <w:vAlign w:val="center"/>
          </w:tcPr>
          <w:p w:rsidRPr="006E6062" w:rsidR="001A1771" w:rsidP="00B56CEB" w:rsidRDefault="00303AEF" w14:paraId="4F71F6A2" w14:textId="0EC3E562">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DOMO PTZ IP</w:t>
            </w:r>
          </w:p>
        </w:tc>
        <w:tc>
          <w:tcPr>
            <w:tcW w:w="1649" w:type="dxa"/>
            <w:noWrap/>
            <w:vAlign w:val="center"/>
          </w:tcPr>
          <w:p w:rsidRPr="006E6062" w:rsidR="001A1771" w:rsidP="00B56CEB" w:rsidRDefault="00F47059" w14:paraId="620F8715" w14:textId="0C43AA1C">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ZHN76V2K200016F</w:t>
            </w:r>
          </w:p>
        </w:tc>
        <w:tc>
          <w:tcPr>
            <w:tcW w:w="1514" w:type="dxa"/>
            <w:noWrap/>
            <w:vAlign w:val="center"/>
          </w:tcPr>
          <w:p w:rsidRPr="006E6062" w:rsidR="001A1771" w:rsidP="00B56CEB" w:rsidRDefault="00631AEE" w14:paraId="08BE0F7E" w14:textId="1AE1BA6B">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1A1771" w14:paraId="3443E190" w14:textId="7777777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1A1771" w:rsidP="00B56CEB" w:rsidRDefault="00535FCB" w14:paraId="0AD03B95" w14:textId="6F6FABDC">
            <w:pPr>
              <w:jc w:val="center"/>
              <w:rPr>
                <w:bCs w:val="0"/>
                <w:color w:val="000000"/>
                <w:sz w:val="16"/>
                <w:szCs w:val="16"/>
              </w:rPr>
            </w:pPr>
            <w:r w:rsidRPr="006E6062">
              <w:rPr>
                <w:bCs w:val="0"/>
                <w:color w:val="000000"/>
                <w:sz w:val="16"/>
                <w:szCs w:val="16"/>
              </w:rPr>
              <w:t>33</w:t>
            </w:r>
          </w:p>
        </w:tc>
        <w:tc>
          <w:tcPr>
            <w:tcW w:w="1701" w:type="dxa"/>
            <w:noWrap/>
            <w:vAlign w:val="center"/>
          </w:tcPr>
          <w:p w:rsidRPr="006E6062" w:rsidR="001A1771" w:rsidP="00631AEE" w:rsidRDefault="00F47059" w14:paraId="718A8909" w14:textId="60B96C94">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11</w:t>
            </w:r>
            <w:r w:rsidRPr="006E6062" w:rsidR="00631AEE">
              <w:rPr>
                <w:color w:val="000000"/>
                <w:sz w:val="12"/>
                <w:szCs w:val="12"/>
              </w:rPr>
              <w:t>/</w:t>
            </w:r>
            <w:r w:rsidRPr="006E6062" w:rsidR="00303AEF">
              <w:rPr>
                <w:color w:val="000000"/>
                <w:sz w:val="12"/>
                <w:szCs w:val="12"/>
              </w:rPr>
              <w:t>10</w:t>
            </w:r>
            <w:r w:rsidRPr="006E6062" w:rsidR="00631AEE">
              <w:rPr>
                <w:color w:val="000000"/>
                <w:sz w:val="12"/>
                <w:szCs w:val="12"/>
              </w:rPr>
              <w:t>/2025</w:t>
            </w:r>
          </w:p>
        </w:tc>
        <w:tc>
          <w:tcPr>
            <w:tcW w:w="1780" w:type="dxa"/>
            <w:noWrap/>
            <w:vAlign w:val="center"/>
          </w:tcPr>
          <w:p w:rsidRPr="006E6062" w:rsidR="001A1771" w:rsidP="00B56CEB" w:rsidRDefault="00F47059" w14:paraId="6AB80A2A" w14:textId="448759D2">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CCEL11_021</w:t>
            </w:r>
          </w:p>
        </w:tc>
        <w:tc>
          <w:tcPr>
            <w:tcW w:w="1622" w:type="dxa"/>
            <w:noWrap/>
            <w:vAlign w:val="center"/>
          </w:tcPr>
          <w:p w:rsidRPr="006E6062" w:rsidR="001A1771" w:rsidP="00B56CEB" w:rsidRDefault="00303AEF" w14:paraId="316ADCAD" w14:textId="178DAC9A">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DOMO PTZ IP</w:t>
            </w:r>
          </w:p>
        </w:tc>
        <w:tc>
          <w:tcPr>
            <w:tcW w:w="1649" w:type="dxa"/>
            <w:noWrap/>
            <w:vAlign w:val="center"/>
          </w:tcPr>
          <w:p w:rsidRPr="006E6062" w:rsidR="001A1771" w:rsidP="00B56CEB" w:rsidRDefault="00F47059" w14:paraId="6BA0B681" w14:textId="31234538">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404479491914018124</w:t>
            </w:r>
          </w:p>
        </w:tc>
        <w:tc>
          <w:tcPr>
            <w:tcW w:w="1514" w:type="dxa"/>
            <w:noWrap/>
            <w:vAlign w:val="center"/>
          </w:tcPr>
          <w:p w:rsidRPr="006E6062" w:rsidR="001A1771" w:rsidP="00B56CEB" w:rsidRDefault="00631AEE" w14:paraId="0F867504" w14:textId="312354CE">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1A1771" w14:paraId="4C155D94" w14:textId="77777777">
        <w:trPr>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1A1771" w:rsidP="00B56CEB" w:rsidRDefault="00535FCB" w14:paraId="79559B90" w14:textId="4EF4A13D">
            <w:pPr>
              <w:jc w:val="center"/>
              <w:rPr>
                <w:bCs w:val="0"/>
                <w:color w:val="000000"/>
                <w:sz w:val="16"/>
                <w:szCs w:val="16"/>
              </w:rPr>
            </w:pPr>
            <w:r w:rsidRPr="006E6062">
              <w:rPr>
                <w:bCs w:val="0"/>
                <w:color w:val="000000"/>
                <w:sz w:val="16"/>
                <w:szCs w:val="16"/>
              </w:rPr>
              <w:t>34</w:t>
            </w:r>
          </w:p>
        </w:tc>
        <w:tc>
          <w:tcPr>
            <w:tcW w:w="1701" w:type="dxa"/>
            <w:noWrap/>
            <w:vAlign w:val="center"/>
          </w:tcPr>
          <w:p w:rsidRPr="006E6062" w:rsidR="001A1771" w:rsidP="00B56CEB" w:rsidRDefault="00F47059" w14:paraId="643DE383" w14:textId="3379260C">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11</w:t>
            </w:r>
            <w:r w:rsidRPr="006E6062" w:rsidR="00631AEE">
              <w:rPr>
                <w:color w:val="000000"/>
                <w:sz w:val="12"/>
                <w:szCs w:val="12"/>
              </w:rPr>
              <w:t>/</w:t>
            </w:r>
            <w:r w:rsidRPr="006E6062" w:rsidR="00303AEF">
              <w:rPr>
                <w:color w:val="000000"/>
                <w:sz w:val="12"/>
                <w:szCs w:val="12"/>
              </w:rPr>
              <w:t>10</w:t>
            </w:r>
            <w:r w:rsidRPr="006E6062" w:rsidR="00631AEE">
              <w:rPr>
                <w:color w:val="000000"/>
                <w:sz w:val="12"/>
                <w:szCs w:val="12"/>
              </w:rPr>
              <w:t>/2025</w:t>
            </w:r>
          </w:p>
        </w:tc>
        <w:tc>
          <w:tcPr>
            <w:tcW w:w="1780" w:type="dxa"/>
            <w:noWrap/>
            <w:vAlign w:val="center"/>
          </w:tcPr>
          <w:p w:rsidRPr="006E6062" w:rsidR="001A1771" w:rsidP="00B56CEB" w:rsidRDefault="00F47059" w14:paraId="354E10B3" w14:textId="49B57193">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AL2109</w:t>
            </w:r>
          </w:p>
        </w:tc>
        <w:tc>
          <w:tcPr>
            <w:tcW w:w="1622" w:type="dxa"/>
            <w:noWrap/>
            <w:vAlign w:val="center"/>
          </w:tcPr>
          <w:p w:rsidRPr="006E6062" w:rsidR="001A1771" w:rsidP="00B56CEB" w:rsidRDefault="00631AEE" w14:paraId="0EE38363" w14:textId="50D2FEBA">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 xml:space="preserve">DOMO PTZ </w:t>
            </w:r>
            <w:r w:rsidRPr="006E6062" w:rsidR="00303AEF">
              <w:rPr>
                <w:color w:val="000000"/>
                <w:sz w:val="12"/>
                <w:szCs w:val="12"/>
              </w:rPr>
              <w:t>IP</w:t>
            </w:r>
          </w:p>
        </w:tc>
        <w:tc>
          <w:tcPr>
            <w:tcW w:w="1649" w:type="dxa"/>
            <w:noWrap/>
            <w:vAlign w:val="center"/>
          </w:tcPr>
          <w:p w:rsidRPr="006E6062" w:rsidR="001A1771" w:rsidP="00B56CEB" w:rsidRDefault="00F47059" w14:paraId="49343712" w14:textId="4982F5BE">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404479485329016113</w:t>
            </w:r>
          </w:p>
        </w:tc>
        <w:tc>
          <w:tcPr>
            <w:tcW w:w="1514" w:type="dxa"/>
            <w:noWrap/>
            <w:vAlign w:val="center"/>
          </w:tcPr>
          <w:p w:rsidRPr="006E6062" w:rsidR="001A1771" w:rsidP="00B56CEB" w:rsidRDefault="00631AEE" w14:paraId="733179AA" w14:textId="401A6180">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1A1771" w14:paraId="7EDDD011" w14:textId="7777777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1A1771" w:rsidP="00B56CEB" w:rsidRDefault="00535FCB" w14:paraId="6D970A5C" w14:textId="6E57190A">
            <w:pPr>
              <w:jc w:val="center"/>
              <w:rPr>
                <w:bCs w:val="0"/>
                <w:color w:val="000000"/>
                <w:sz w:val="16"/>
                <w:szCs w:val="16"/>
              </w:rPr>
            </w:pPr>
            <w:r w:rsidRPr="006E6062">
              <w:rPr>
                <w:bCs w:val="0"/>
                <w:color w:val="000000"/>
                <w:sz w:val="16"/>
                <w:szCs w:val="16"/>
              </w:rPr>
              <w:t>35</w:t>
            </w:r>
          </w:p>
        </w:tc>
        <w:tc>
          <w:tcPr>
            <w:tcW w:w="1701" w:type="dxa"/>
            <w:noWrap/>
            <w:vAlign w:val="center"/>
          </w:tcPr>
          <w:p w:rsidRPr="006E6062" w:rsidR="001A1771" w:rsidP="00B56CEB" w:rsidRDefault="00F47059" w14:paraId="56754AF4" w14:textId="4F1B3F6B">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11</w:t>
            </w:r>
            <w:r w:rsidRPr="006E6062" w:rsidR="00631AEE">
              <w:rPr>
                <w:color w:val="000000"/>
                <w:sz w:val="12"/>
                <w:szCs w:val="12"/>
              </w:rPr>
              <w:t>/</w:t>
            </w:r>
            <w:r w:rsidRPr="006E6062" w:rsidR="00303AEF">
              <w:rPr>
                <w:color w:val="000000"/>
                <w:sz w:val="12"/>
                <w:szCs w:val="12"/>
              </w:rPr>
              <w:t>10</w:t>
            </w:r>
            <w:r w:rsidRPr="006E6062" w:rsidR="00631AEE">
              <w:rPr>
                <w:color w:val="000000"/>
                <w:sz w:val="12"/>
                <w:szCs w:val="12"/>
              </w:rPr>
              <w:t>/2025</w:t>
            </w:r>
          </w:p>
        </w:tc>
        <w:tc>
          <w:tcPr>
            <w:tcW w:w="1780" w:type="dxa"/>
            <w:noWrap/>
            <w:vAlign w:val="center"/>
          </w:tcPr>
          <w:p w:rsidRPr="006E6062" w:rsidR="001A1771" w:rsidP="00B56CEB" w:rsidRDefault="00F47059" w14:paraId="6CC96341" w14:textId="635CD67E">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AL2656</w:t>
            </w:r>
          </w:p>
        </w:tc>
        <w:tc>
          <w:tcPr>
            <w:tcW w:w="1622" w:type="dxa"/>
            <w:noWrap/>
            <w:vAlign w:val="center"/>
          </w:tcPr>
          <w:p w:rsidRPr="006E6062" w:rsidR="001A1771" w:rsidP="00B56CEB" w:rsidRDefault="00F47059" w14:paraId="04F1B50B" w14:textId="7B9D8BD1">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DOMO PTZ IP</w:t>
            </w:r>
          </w:p>
        </w:tc>
        <w:tc>
          <w:tcPr>
            <w:tcW w:w="1649" w:type="dxa"/>
            <w:noWrap/>
            <w:vAlign w:val="center"/>
          </w:tcPr>
          <w:p w:rsidRPr="006E6062" w:rsidR="001A1771" w:rsidP="00B56CEB" w:rsidRDefault="00F47059" w14:paraId="47BB275C" w14:textId="6609CE47">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404479491914015070</w:t>
            </w:r>
          </w:p>
        </w:tc>
        <w:tc>
          <w:tcPr>
            <w:tcW w:w="1514" w:type="dxa"/>
            <w:noWrap/>
            <w:vAlign w:val="center"/>
          </w:tcPr>
          <w:p w:rsidRPr="006E6062" w:rsidR="001A1771" w:rsidP="00B56CEB" w:rsidRDefault="00631AEE" w14:paraId="71E1CF62" w14:textId="213B75A7">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1A1771" w14:paraId="16036D44" w14:textId="77777777">
        <w:trPr>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1A1771" w:rsidP="00B56CEB" w:rsidRDefault="00535FCB" w14:paraId="5FBDC740" w14:textId="2B201E91">
            <w:pPr>
              <w:jc w:val="center"/>
              <w:rPr>
                <w:bCs w:val="0"/>
                <w:color w:val="000000"/>
                <w:sz w:val="16"/>
                <w:szCs w:val="16"/>
              </w:rPr>
            </w:pPr>
            <w:r w:rsidRPr="006E6062">
              <w:rPr>
                <w:bCs w:val="0"/>
                <w:color w:val="000000"/>
                <w:sz w:val="16"/>
                <w:szCs w:val="16"/>
              </w:rPr>
              <w:t>36</w:t>
            </w:r>
          </w:p>
        </w:tc>
        <w:tc>
          <w:tcPr>
            <w:tcW w:w="1701" w:type="dxa"/>
            <w:noWrap/>
            <w:vAlign w:val="center"/>
          </w:tcPr>
          <w:p w:rsidRPr="006E6062" w:rsidR="001A1771" w:rsidP="00B56CEB" w:rsidRDefault="00F47059" w14:paraId="0E91DE69" w14:textId="011D44D0">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11</w:t>
            </w:r>
            <w:r w:rsidRPr="006E6062" w:rsidR="00631AEE">
              <w:rPr>
                <w:color w:val="000000"/>
                <w:sz w:val="12"/>
                <w:szCs w:val="12"/>
              </w:rPr>
              <w:t>/</w:t>
            </w:r>
            <w:r w:rsidRPr="006E6062" w:rsidR="00303AEF">
              <w:rPr>
                <w:color w:val="000000"/>
                <w:sz w:val="12"/>
                <w:szCs w:val="12"/>
              </w:rPr>
              <w:t>10</w:t>
            </w:r>
            <w:r w:rsidRPr="006E6062" w:rsidR="00631AEE">
              <w:rPr>
                <w:color w:val="000000"/>
                <w:sz w:val="12"/>
                <w:szCs w:val="12"/>
              </w:rPr>
              <w:t>/2025</w:t>
            </w:r>
          </w:p>
        </w:tc>
        <w:tc>
          <w:tcPr>
            <w:tcW w:w="1780" w:type="dxa"/>
            <w:noWrap/>
            <w:vAlign w:val="center"/>
          </w:tcPr>
          <w:p w:rsidRPr="006E6062" w:rsidR="001A1771" w:rsidP="00B56CEB" w:rsidRDefault="00F47059" w14:paraId="0D0E14CD" w14:textId="5AE59B6E">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350-5079</w:t>
            </w:r>
          </w:p>
        </w:tc>
        <w:tc>
          <w:tcPr>
            <w:tcW w:w="1622" w:type="dxa"/>
            <w:noWrap/>
            <w:vAlign w:val="center"/>
          </w:tcPr>
          <w:p w:rsidRPr="006E6062" w:rsidR="001A1771" w:rsidP="00B56CEB" w:rsidRDefault="00F47059" w14:paraId="7040A7DB" w14:textId="3588A9D3">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DOMO PTZ IP</w:t>
            </w:r>
          </w:p>
        </w:tc>
        <w:tc>
          <w:tcPr>
            <w:tcW w:w="1649" w:type="dxa"/>
            <w:noWrap/>
            <w:vAlign w:val="center"/>
          </w:tcPr>
          <w:p w:rsidRPr="006E6062" w:rsidR="001A1771" w:rsidP="00B56CEB" w:rsidRDefault="00F47059" w14:paraId="7B745CEA" w14:textId="56E7C0F1">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3L01EC0PAJ00020</w:t>
            </w:r>
          </w:p>
        </w:tc>
        <w:tc>
          <w:tcPr>
            <w:tcW w:w="1514" w:type="dxa"/>
            <w:noWrap/>
            <w:vAlign w:val="center"/>
          </w:tcPr>
          <w:p w:rsidRPr="006E6062" w:rsidR="001A1771" w:rsidP="00B56CEB" w:rsidRDefault="00631AEE" w14:paraId="3A1D6DA0" w14:textId="13E1CDB9">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1A1771" w14:paraId="64A9DE3C" w14:textId="7777777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1A1771" w:rsidP="00B56CEB" w:rsidRDefault="00535FCB" w14:paraId="23EE90CC" w14:textId="08853F7D">
            <w:pPr>
              <w:jc w:val="center"/>
              <w:rPr>
                <w:bCs w:val="0"/>
                <w:color w:val="000000"/>
                <w:sz w:val="16"/>
                <w:szCs w:val="16"/>
              </w:rPr>
            </w:pPr>
            <w:r w:rsidRPr="006E6062">
              <w:rPr>
                <w:bCs w:val="0"/>
                <w:color w:val="000000"/>
                <w:sz w:val="16"/>
                <w:szCs w:val="16"/>
              </w:rPr>
              <w:t>37</w:t>
            </w:r>
          </w:p>
        </w:tc>
        <w:tc>
          <w:tcPr>
            <w:tcW w:w="1701" w:type="dxa"/>
            <w:noWrap/>
            <w:vAlign w:val="center"/>
          </w:tcPr>
          <w:p w:rsidRPr="006E6062" w:rsidR="001A1771" w:rsidP="00B56CEB" w:rsidRDefault="00F47059" w14:paraId="1235A493" w14:textId="589DE276">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11</w:t>
            </w:r>
            <w:r w:rsidRPr="006E6062" w:rsidR="00631AEE">
              <w:rPr>
                <w:color w:val="000000"/>
                <w:sz w:val="12"/>
                <w:szCs w:val="12"/>
              </w:rPr>
              <w:t>/</w:t>
            </w:r>
            <w:r w:rsidRPr="006E6062" w:rsidR="00303AEF">
              <w:rPr>
                <w:color w:val="000000"/>
                <w:sz w:val="12"/>
                <w:szCs w:val="12"/>
              </w:rPr>
              <w:t>10</w:t>
            </w:r>
            <w:r w:rsidRPr="006E6062" w:rsidR="00631AEE">
              <w:rPr>
                <w:color w:val="000000"/>
                <w:sz w:val="12"/>
                <w:szCs w:val="12"/>
              </w:rPr>
              <w:t>/2025</w:t>
            </w:r>
          </w:p>
        </w:tc>
        <w:tc>
          <w:tcPr>
            <w:tcW w:w="1780" w:type="dxa"/>
            <w:noWrap/>
            <w:vAlign w:val="center"/>
          </w:tcPr>
          <w:p w:rsidRPr="006E6062" w:rsidR="001A1771" w:rsidP="00B56CEB" w:rsidRDefault="00F47059" w14:paraId="2EF7534D" w14:textId="3C05A1CF">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SCJ17E010073</w:t>
            </w:r>
          </w:p>
        </w:tc>
        <w:tc>
          <w:tcPr>
            <w:tcW w:w="1622" w:type="dxa"/>
            <w:noWrap/>
            <w:vAlign w:val="center"/>
          </w:tcPr>
          <w:p w:rsidRPr="006E6062" w:rsidR="001A1771" w:rsidP="00B56CEB" w:rsidRDefault="00303AEF" w14:paraId="614377C7" w14:textId="3F1D4CFA">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UPS</w:t>
            </w:r>
          </w:p>
        </w:tc>
        <w:tc>
          <w:tcPr>
            <w:tcW w:w="1649" w:type="dxa"/>
            <w:noWrap/>
            <w:vAlign w:val="center"/>
          </w:tcPr>
          <w:p w:rsidRPr="006E6062" w:rsidR="001A1771" w:rsidP="00B56CEB" w:rsidRDefault="00F47059" w14:paraId="74570015" w14:textId="621EF74C">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251024889</w:t>
            </w:r>
          </w:p>
        </w:tc>
        <w:tc>
          <w:tcPr>
            <w:tcW w:w="1514" w:type="dxa"/>
            <w:noWrap/>
            <w:vAlign w:val="center"/>
          </w:tcPr>
          <w:p w:rsidRPr="006E6062" w:rsidR="001A1771" w:rsidP="00B56CEB" w:rsidRDefault="00631AEE" w14:paraId="48AB09F5" w14:textId="59020EB3">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1A1771" w14:paraId="1590274B" w14:textId="77777777">
        <w:trPr>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1A1771" w:rsidP="00B56CEB" w:rsidRDefault="00535FCB" w14:paraId="4DE5A115" w14:textId="316E1EDF">
            <w:pPr>
              <w:jc w:val="center"/>
              <w:rPr>
                <w:bCs w:val="0"/>
                <w:color w:val="000000"/>
                <w:sz w:val="16"/>
                <w:szCs w:val="16"/>
              </w:rPr>
            </w:pPr>
            <w:r w:rsidRPr="006E6062">
              <w:rPr>
                <w:bCs w:val="0"/>
                <w:color w:val="000000"/>
                <w:sz w:val="16"/>
                <w:szCs w:val="16"/>
              </w:rPr>
              <w:t>38</w:t>
            </w:r>
          </w:p>
        </w:tc>
        <w:tc>
          <w:tcPr>
            <w:tcW w:w="1701" w:type="dxa"/>
            <w:noWrap/>
            <w:vAlign w:val="center"/>
          </w:tcPr>
          <w:p w:rsidRPr="006E6062" w:rsidR="001A1771" w:rsidP="00B56CEB" w:rsidRDefault="00F47059" w14:paraId="7D617EB6" w14:textId="3EFADF0A">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11/11</w:t>
            </w:r>
            <w:r w:rsidRPr="006E6062" w:rsidR="00631AEE">
              <w:rPr>
                <w:color w:val="000000"/>
                <w:sz w:val="12"/>
                <w:szCs w:val="12"/>
              </w:rPr>
              <w:t>/2025</w:t>
            </w:r>
          </w:p>
        </w:tc>
        <w:tc>
          <w:tcPr>
            <w:tcW w:w="1780" w:type="dxa"/>
            <w:noWrap/>
            <w:vAlign w:val="center"/>
          </w:tcPr>
          <w:p w:rsidRPr="006E6062" w:rsidR="001A1771" w:rsidP="00B56CEB" w:rsidRDefault="00F47059" w14:paraId="20471563" w14:textId="394B5FB2">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AL2721</w:t>
            </w:r>
          </w:p>
        </w:tc>
        <w:tc>
          <w:tcPr>
            <w:tcW w:w="1622" w:type="dxa"/>
            <w:noWrap/>
            <w:vAlign w:val="center"/>
          </w:tcPr>
          <w:p w:rsidRPr="006E6062" w:rsidR="001A1771" w:rsidP="00B56CEB" w:rsidRDefault="00631AEE" w14:paraId="620C47D0" w14:textId="1BA2FA12">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 xml:space="preserve">DOMO PTZ </w:t>
            </w:r>
            <w:r w:rsidRPr="006E6062" w:rsidR="00303AEF">
              <w:rPr>
                <w:color w:val="000000"/>
                <w:sz w:val="12"/>
                <w:szCs w:val="12"/>
              </w:rPr>
              <w:t>IP</w:t>
            </w:r>
          </w:p>
        </w:tc>
        <w:tc>
          <w:tcPr>
            <w:tcW w:w="1649" w:type="dxa"/>
            <w:noWrap/>
            <w:vAlign w:val="center"/>
          </w:tcPr>
          <w:p w:rsidRPr="006E6062" w:rsidR="001A1771" w:rsidP="00B56CEB" w:rsidRDefault="00F47059" w14:paraId="0C2BD008" w14:textId="5660462D">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404479491914016011</w:t>
            </w:r>
          </w:p>
        </w:tc>
        <w:tc>
          <w:tcPr>
            <w:tcW w:w="1514" w:type="dxa"/>
            <w:noWrap/>
            <w:vAlign w:val="center"/>
          </w:tcPr>
          <w:p w:rsidRPr="006E6062" w:rsidR="001A1771" w:rsidP="00B56CEB" w:rsidRDefault="00631AEE" w14:paraId="07D871BD" w14:textId="46710AAF">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1A1771" w14:paraId="1853DB11" w14:textId="7777777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1A1771" w:rsidP="00B56CEB" w:rsidRDefault="00535FCB" w14:paraId="5364ABDF" w14:textId="537F6398">
            <w:pPr>
              <w:jc w:val="center"/>
              <w:rPr>
                <w:bCs w:val="0"/>
                <w:color w:val="000000"/>
                <w:sz w:val="16"/>
                <w:szCs w:val="16"/>
              </w:rPr>
            </w:pPr>
            <w:r w:rsidRPr="006E6062">
              <w:rPr>
                <w:bCs w:val="0"/>
                <w:color w:val="000000"/>
                <w:sz w:val="16"/>
                <w:szCs w:val="16"/>
              </w:rPr>
              <w:t>39</w:t>
            </w:r>
          </w:p>
        </w:tc>
        <w:tc>
          <w:tcPr>
            <w:tcW w:w="1701" w:type="dxa"/>
            <w:noWrap/>
            <w:vAlign w:val="center"/>
          </w:tcPr>
          <w:p w:rsidRPr="006E6062" w:rsidR="001A1771" w:rsidP="00B56CEB" w:rsidRDefault="00F47059" w14:paraId="58225FA7" w14:textId="79B3A959">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11/11</w:t>
            </w:r>
            <w:r w:rsidRPr="006E6062" w:rsidR="00631AEE">
              <w:rPr>
                <w:color w:val="000000"/>
                <w:sz w:val="12"/>
                <w:szCs w:val="12"/>
              </w:rPr>
              <w:t>/2025</w:t>
            </w:r>
          </w:p>
        </w:tc>
        <w:tc>
          <w:tcPr>
            <w:tcW w:w="1780" w:type="dxa"/>
            <w:noWrap/>
            <w:vAlign w:val="center"/>
          </w:tcPr>
          <w:p w:rsidRPr="006E6062" w:rsidR="001A1771" w:rsidP="00B56CEB" w:rsidRDefault="00303AEF" w14:paraId="39BC7B1C" w14:textId="7C74A9FF">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ESU-</w:t>
            </w:r>
            <w:r w:rsidRPr="006E6062" w:rsidR="00F47059">
              <w:rPr>
                <w:color w:val="000000"/>
                <w:sz w:val="12"/>
                <w:szCs w:val="12"/>
              </w:rPr>
              <w:t>176</w:t>
            </w:r>
          </w:p>
        </w:tc>
        <w:tc>
          <w:tcPr>
            <w:tcW w:w="1622" w:type="dxa"/>
            <w:noWrap/>
            <w:vAlign w:val="center"/>
          </w:tcPr>
          <w:p w:rsidRPr="006E6062" w:rsidR="001A1771" w:rsidP="00B56CEB" w:rsidRDefault="00631AEE" w14:paraId="0ECBBB2A" w14:textId="22AAA6C8">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DOMO PTZ IP</w:t>
            </w:r>
          </w:p>
        </w:tc>
        <w:tc>
          <w:tcPr>
            <w:tcW w:w="1649" w:type="dxa"/>
            <w:noWrap/>
            <w:vAlign w:val="center"/>
          </w:tcPr>
          <w:p w:rsidRPr="006E6062" w:rsidR="001A1771" w:rsidP="00B56CEB" w:rsidRDefault="00F47059" w14:paraId="38D7F381" w14:textId="07CD05F9">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404755465627015019</w:t>
            </w:r>
          </w:p>
        </w:tc>
        <w:tc>
          <w:tcPr>
            <w:tcW w:w="1514" w:type="dxa"/>
            <w:noWrap/>
            <w:vAlign w:val="center"/>
          </w:tcPr>
          <w:p w:rsidRPr="006E6062" w:rsidR="001A1771" w:rsidP="00B56CEB" w:rsidRDefault="00631AEE" w14:paraId="4FA56D03" w14:textId="5F6AE797">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1A1771" w14:paraId="6B6226E3" w14:textId="77777777">
        <w:trPr>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1A1771" w:rsidP="00B56CEB" w:rsidRDefault="00535FCB" w14:paraId="491EDFFA" w14:textId="3BDC6846">
            <w:pPr>
              <w:jc w:val="center"/>
              <w:rPr>
                <w:bCs w:val="0"/>
                <w:color w:val="000000"/>
                <w:sz w:val="16"/>
                <w:szCs w:val="16"/>
              </w:rPr>
            </w:pPr>
            <w:r w:rsidRPr="006E6062">
              <w:rPr>
                <w:bCs w:val="0"/>
                <w:color w:val="000000"/>
                <w:sz w:val="16"/>
                <w:szCs w:val="16"/>
              </w:rPr>
              <w:t>40</w:t>
            </w:r>
          </w:p>
        </w:tc>
        <w:tc>
          <w:tcPr>
            <w:tcW w:w="1701" w:type="dxa"/>
            <w:noWrap/>
            <w:vAlign w:val="center"/>
          </w:tcPr>
          <w:p w:rsidRPr="006E6062" w:rsidR="001A1771" w:rsidP="00B56CEB" w:rsidRDefault="00F47059" w14:paraId="40835DA0" w14:textId="2343664C">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11/11</w:t>
            </w:r>
            <w:r w:rsidRPr="006E6062" w:rsidR="00631AEE">
              <w:rPr>
                <w:color w:val="000000"/>
                <w:sz w:val="12"/>
                <w:szCs w:val="12"/>
              </w:rPr>
              <w:t>/2025</w:t>
            </w:r>
          </w:p>
        </w:tc>
        <w:tc>
          <w:tcPr>
            <w:tcW w:w="1780" w:type="dxa"/>
            <w:noWrap/>
            <w:vAlign w:val="center"/>
          </w:tcPr>
          <w:p w:rsidRPr="006E6062" w:rsidR="001A1771" w:rsidP="00B56CEB" w:rsidRDefault="00F47059" w14:paraId="0AAB9ADF" w14:textId="6BB82E4D">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FVS-1005</w:t>
            </w:r>
          </w:p>
        </w:tc>
        <w:tc>
          <w:tcPr>
            <w:tcW w:w="1622" w:type="dxa"/>
            <w:noWrap/>
            <w:vAlign w:val="center"/>
          </w:tcPr>
          <w:p w:rsidRPr="006E6062" w:rsidR="001A1771" w:rsidP="00B56CEB" w:rsidRDefault="00631AEE" w14:paraId="74610505" w14:textId="13D51EC3">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DOMO PTZ IP</w:t>
            </w:r>
          </w:p>
        </w:tc>
        <w:tc>
          <w:tcPr>
            <w:tcW w:w="1649" w:type="dxa"/>
            <w:noWrap/>
            <w:vAlign w:val="center"/>
          </w:tcPr>
          <w:p w:rsidRPr="006E6062" w:rsidR="001A1771" w:rsidP="00B56CEB" w:rsidRDefault="00F47059" w14:paraId="490A90DE" w14:textId="7209C9C5">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404479495422014025</w:t>
            </w:r>
          </w:p>
        </w:tc>
        <w:tc>
          <w:tcPr>
            <w:tcW w:w="1514" w:type="dxa"/>
            <w:noWrap/>
            <w:vAlign w:val="center"/>
          </w:tcPr>
          <w:p w:rsidRPr="006E6062" w:rsidR="001A1771" w:rsidP="00B56CEB" w:rsidRDefault="00631AEE" w14:paraId="35647ED3" w14:textId="7C8E8DD6">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1A1771" w14:paraId="2F55ACC3" w14:textId="7777777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1A1771" w:rsidP="00B56CEB" w:rsidRDefault="00535FCB" w14:paraId="3149E0FE" w14:textId="389C7F66">
            <w:pPr>
              <w:jc w:val="center"/>
              <w:rPr>
                <w:bCs w:val="0"/>
                <w:color w:val="000000"/>
                <w:sz w:val="16"/>
                <w:szCs w:val="16"/>
              </w:rPr>
            </w:pPr>
            <w:r w:rsidRPr="006E6062">
              <w:rPr>
                <w:bCs w:val="0"/>
                <w:color w:val="000000"/>
                <w:sz w:val="16"/>
                <w:szCs w:val="16"/>
              </w:rPr>
              <w:t>41</w:t>
            </w:r>
          </w:p>
        </w:tc>
        <w:tc>
          <w:tcPr>
            <w:tcW w:w="1701" w:type="dxa"/>
            <w:noWrap/>
            <w:vAlign w:val="center"/>
          </w:tcPr>
          <w:p w:rsidRPr="006E6062" w:rsidR="001A1771" w:rsidP="00B56CEB" w:rsidRDefault="00F47059" w14:paraId="7A494B4F" w14:textId="03E453F1">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11/11</w:t>
            </w:r>
            <w:r w:rsidRPr="006E6062" w:rsidR="00631AEE">
              <w:rPr>
                <w:color w:val="000000"/>
                <w:sz w:val="12"/>
                <w:szCs w:val="12"/>
              </w:rPr>
              <w:t>/2025</w:t>
            </w:r>
          </w:p>
        </w:tc>
        <w:tc>
          <w:tcPr>
            <w:tcW w:w="1780" w:type="dxa"/>
            <w:noWrap/>
            <w:vAlign w:val="center"/>
          </w:tcPr>
          <w:p w:rsidRPr="006E6062" w:rsidR="001A1771" w:rsidP="00B56CEB" w:rsidRDefault="00F47059" w14:paraId="68DB0A23" w14:textId="6974E824">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PCE20299</w:t>
            </w:r>
          </w:p>
        </w:tc>
        <w:tc>
          <w:tcPr>
            <w:tcW w:w="1622" w:type="dxa"/>
            <w:noWrap/>
            <w:vAlign w:val="center"/>
          </w:tcPr>
          <w:p w:rsidRPr="006E6062" w:rsidR="001A1771" w:rsidP="00B56CEB" w:rsidRDefault="00631AEE" w14:paraId="3620C50B" w14:textId="44FA91A2">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 xml:space="preserve">DOMO PTZ </w:t>
            </w:r>
            <w:r w:rsidRPr="006E6062" w:rsidR="00F47059">
              <w:rPr>
                <w:color w:val="000000"/>
                <w:sz w:val="12"/>
                <w:szCs w:val="12"/>
              </w:rPr>
              <w:t>IP</w:t>
            </w:r>
          </w:p>
        </w:tc>
        <w:tc>
          <w:tcPr>
            <w:tcW w:w="1649" w:type="dxa"/>
            <w:noWrap/>
            <w:vAlign w:val="center"/>
          </w:tcPr>
          <w:p w:rsidRPr="006E6062" w:rsidR="001A1771" w:rsidP="00B56CEB" w:rsidRDefault="00F47059" w14:paraId="22341928" w14:textId="5BB1C48C">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2L05FBEPAN00161</w:t>
            </w:r>
          </w:p>
        </w:tc>
        <w:tc>
          <w:tcPr>
            <w:tcW w:w="1514" w:type="dxa"/>
            <w:noWrap/>
            <w:vAlign w:val="center"/>
          </w:tcPr>
          <w:p w:rsidRPr="006E6062" w:rsidR="001A1771" w:rsidP="00B56CEB" w:rsidRDefault="00631AEE" w14:paraId="43B5C50F" w14:textId="4DCE20C0">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1A1771" w14:paraId="033C8FD9" w14:textId="77777777">
        <w:trPr>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1A1771" w:rsidP="00B56CEB" w:rsidRDefault="00535FCB" w14:paraId="3114B030" w14:textId="5B282120">
            <w:pPr>
              <w:jc w:val="center"/>
              <w:rPr>
                <w:bCs w:val="0"/>
                <w:color w:val="000000"/>
                <w:sz w:val="16"/>
                <w:szCs w:val="16"/>
              </w:rPr>
            </w:pPr>
            <w:r w:rsidRPr="006E6062">
              <w:rPr>
                <w:bCs w:val="0"/>
                <w:color w:val="000000"/>
                <w:sz w:val="16"/>
                <w:szCs w:val="16"/>
              </w:rPr>
              <w:t>42</w:t>
            </w:r>
          </w:p>
        </w:tc>
        <w:tc>
          <w:tcPr>
            <w:tcW w:w="1701" w:type="dxa"/>
            <w:noWrap/>
            <w:vAlign w:val="center"/>
          </w:tcPr>
          <w:p w:rsidRPr="006E6062" w:rsidR="001A1771" w:rsidP="00B56CEB" w:rsidRDefault="00F47059" w14:paraId="01B7EC4C" w14:textId="77CB432F">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11/11</w:t>
            </w:r>
            <w:r w:rsidRPr="006E6062" w:rsidR="00631AEE">
              <w:rPr>
                <w:color w:val="000000"/>
                <w:sz w:val="12"/>
                <w:szCs w:val="12"/>
              </w:rPr>
              <w:t>/2025</w:t>
            </w:r>
          </w:p>
        </w:tc>
        <w:tc>
          <w:tcPr>
            <w:tcW w:w="1780" w:type="dxa"/>
            <w:noWrap/>
            <w:vAlign w:val="center"/>
          </w:tcPr>
          <w:p w:rsidRPr="006E6062" w:rsidR="001A1771" w:rsidP="00B56CEB" w:rsidRDefault="00F47059" w14:paraId="07F0BE55" w14:textId="4BDD4F52">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Centro de monitoreo Kennedy</w:t>
            </w:r>
          </w:p>
        </w:tc>
        <w:tc>
          <w:tcPr>
            <w:tcW w:w="1622" w:type="dxa"/>
            <w:noWrap/>
            <w:vAlign w:val="center"/>
          </w:tcPr>
          <w:p w:rsidRPr="006E6062" w:rsidR="001A1771" w:rsidP="00B56CEB" w:rsidRDefault="008D6CDA" w14:paraId="39C2887E" w14:textId="41FA9D3D">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LÁMPARAS</w:t>
            </w:r>
            <w:r w:rsidRPr="006E6062" w:rsidR="00F47059">
              <w:rPr>
                <w:color w:val="000000"/>
                <w:sz w:val="12"/>
                <w:szCs w:val="12"/>
              </w:rPr>
              <w:t xml:space="preserve"> DE </w:t>
            </w:r>
            <w:r w:rsidRPr="006E6062">
              <w:rPr>
                <w:color w:val="000000"/>
                <w:sz w:val="12"/>
                <w:szCs w:val="12"/>
              </w:rPr>
              <w:t>ILUMINACIÓN</w:t>
            </w:r>
          </w:p>
        </w:tc>
        <w:tc>
          <w:tcPr>
            <w:tcW w:w="1649" w:type="dxa"/>
            <w:noWrap/>
            <w:vAlign w:val="center"/>
          </w:tcPr>
          <w:p w:rsidRPr="006E6062" w:rsidR="001A1771" w:rsidP="00B56CEB" w:rsidRDefault="00F47059" w14:paraId="76FB0A6D" w14:textId="129D3B07">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3 UNIDADES</w:t>
            </w:r>
          </w:p>
        </w:tc>
        <w:tc>
          <w:tcPr>
            <w:tcW w:w="1514" w:type="dxa"/>
            <w:noWrap/>
            <w:vAlign w:val="center"/>
          </w:tcPr>
          <w:p w:rsidRPr="006E6062" w:rsidR="001A1771" w:rsidP="00B56CEB" w:rsidRDefault="00631AEE" w14:paraId="17CBDF27" w14:textId="34EE2F78">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1A1771" w14:paraId="32C888D6" w14:textId="7777777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1A1771" w:rsidP="00B56CEB" w:rsidRDefault="00535FCB" w14:paraId="331E135A" w14:textId="6442DA1A">
            <w:pPr>
              <w:jc w:val="center"/>
              <w:rPr>
                <w:bCs w:val="0"/>
                <w:color w:val="000000"/>
                <w:sz w:val="16"/>
                <w:szCs w:val="16"/>
              </w:rPr>
            </w:pPr>
            <w:r w:rsidRPr="006E6062">
              <w:rPr>
                <w:bCs w:val="0"/>
                <w:color w:val="000000"/>
                <w:sz w:val="16"/>
                <w:szCs w:val="16"/>
              </w:rPr>
              <w:t>43</w:t>
            </w:r>
          </w:p>
        </w:tc>
        <w:tc>
          <w:tcPr>
            <w:tcW w:w="1701" w:type="dxa"/>
            <w:noWrap/>
            <w:vAlign w:val="center"/>
          </w:tcPr>
          <w:p w:rsidRPr="006E6062" w:rsidR="001A1771" w:rsidP="00B56CEB" w:rsidRDefault="00F47059" w14:paraId="23D93D89" w14:textId="309FE3B7">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11/12</w:t>
            </w:r>
            <w:r w:rsidRPr="006E6062" w:rsidR="00631AEE">
              <w:rPr>
                <w:color w:val="000000"/>
                <w:sz w:val="12"/>
                <w:szCs w:val="12"/>
              </w:rPr>
              <w:t>/2025</w:t>
            </w:r>
          </w:p>
        </w:tc>
        <w:tc>
          <w:tcPr>
            <w:tcW w:w="1780" w:type="dxa"/>
            <w:noWrap/>
            <w:vAlign w:val="center"/>
          </w:tcPr>
          <w:p w:rsidRPr="006E6062" w:rsidR="001A1771" w:rsidP="00B56CEB" w:rsidRDefault="00F47059" w14:paraId="601A8271" w14:textId="00EFA426">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AL1607</w:t>
            </w:r>
          </w:p>
        </w:tc>
        <w:tc>
          <w:tcPr>
            <w:tcW w:w="1622" w:type="dxa"/>
            <w:noWrap/>
            <w:vAlign w:val="center"/>
          </w:tcPr>
          <w:p w:rsidRPr="006E6062" w:rsidR="001A1771" w:rsidP="00B56CEB" w:rsidRDefault="00F47059" w14:paraId="740B0270" w14:textId="0478EFEB">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DOMO PTZ IP</w:t>
            </w:r>
          </w:p>
        </w:tc>
        <w:tc>
          <w:tcPr>
            <w:tcW w:w="1649" w:type="dxa"/>
            <w:noWrap/>
            <w:vAlign w:val="center"/>
          </w:tcPr>
          <w:p w:rsidRPr="006E6062" w:rsidR="001A1771" w:rsidP="00B56CEB" w:rsidRDefault="00F47059" w14:paraId="65697746" w14:textId="2E98C0FF">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404479485424015012</w:t>
            </w:r>
          </w:p>
        </w:tc>
        <w:tc>
          <w:tcPr>
            <w:tcW w:w="1514" w:type="dxa"/>
            <w:noWrap/>
            <w:vAlign w:val="center"/>
          </w:tcPr>
          <w:p w:rsidRPr="006E6062" w:rsidR="001A1771" w:rsidP="00B56CEB" w:rsidRDefault="00631AEE" w14:paraId="1A11AA8C" w14:textId="3530C592">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1A1771" w14:paraId="2E97A191" w14:textId="77777777">
        <w:trPr>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1A1771" w:rsidP="00B56CEB" w:rsidRDefault="00535FCB" w14:paraId="587BF1BD" w14:textId="2A575CC2">
            <w:pPr>
              <w:jc w:val="center"/>
              <w:rPr>
                <w:bCs w:val="0"/>
                <w:color w:val="000000"/>
                <w:sz w:val="16"/>
                <w:szCs w:val="16"/>
              </w:rPr>
            </w:pPr>
            <w:r w:rsidRPr="006E6062">
              <w:rPr>
                <w:bCs w:val="0"/>
                <w:color w:val="000000"/>
                <w:sz w:val="16"/>
                <w:szCs w:val="16"/>
              </w:rPr>
              <w:t>44</w:t>
            </w:r>
          </w:p>
        </w:tc>
        <w:tc>
          <w:tcPr>
            <w:tcW w:w="1701" w:type="dxa"/>
            <w:noWrap/>
            <w:vAlign w:val="center"/>
          </w:tcPr>
          <w:p w:rsidRPr="006E6062" w:rsidR="001A1771" w:rsidP="00B56CEB" w:rsidRDefault="00F47059" w14:paraId="25F5C4AA" w14:textId="2B183ECE">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11/12</w:t>
            </w:r>
            <w:r w:rsidRPr="006E6062" w:rsidR="00631AEE">
              <w:rPr>
                <w:color w:val="000000"/>
                <w:sz w:val="12"/>
                <w:szCs w:val="12"/>
              </w:rPr>
              <w:t>/2025</w:t>
            </w:r>
          </w:p>
        </w:tc>
        <w:tc>
          <w:tcPr>
            <w:tcW w:w="1780" w:type="dxa"/>
            <w:noWrap/>
            <w:vAlign w:val="center"/>
          </w:tcPr>
          <w:p w:rsidRPr="006E6062" w:rsidR="001A1771" w:rsidP="00B56CEB" w:rsidRDefault="00F47059" w14:paraId="608681E7" w14:textId="5C2E2EFA">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SCJ17E110097</w:t>
            </w:r>
          </w:p>
        </w:tc>
        <w:tc>
          <w:tcPr>
            <w:tcW w:w="1622" w:type="dxa"/>
            <w:noWrap/>
            <w:vAlign w:val="center"/>
          </w:tcPr>
          <w:p w:rsidRPr="006E6062" w:rsidR="001A1771" w:rsidP="00B56CEB" w:rsidRDefault="00303AEF" w14:paraId="23325416" w14:textId="72CD0F9C">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DOMO PTZ IP</w:t>
            </w:r>
          </w:p>
        </w:tc>
        <w:tc>
          <w:tcPr>
            <w:tcW w:w="1649" w:type="dxa"/>
            <w:noWrap/>
            <w:vAlign w:val="center"/>
          </w:tcPr>
          <w:p w:rsidRPr="006E6062" w:rsidR="001A1771" w:rsidP="00B56CEB" w:rsidRDefault="00F47059" w14:paraId="5CD08950" w14:textId="3FDCD3A6">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ZHN76V2K200032A</w:t>
            </w:r>
          </w:p>
        </w:tc>
        <w:tc>
          <w:tcPr>
            <w:tcW w:w="1514" w:type="dxa"/>
            <w:noWrap/>
            <w:vAlign w:val="center"/>
          </w:tcPr>
          <w:p w:rsidRPr="006E6062" w:rsidR="001A1771" w:rsidP="00B56CEB" w:rsidRDefault="00631AEE" w14:paraId="47309A2E" w14:textId="15B06A70">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1A1771" w14:paraId="013B8824" w14:textId="7777777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1A1771" w:rsidP="00B56CEB" w:rsidRDefault="00535FCB" w14:paraId="7C2B8879" w14:textId="0EA9291C">
            <w:pPr>
              <w:jc w:val="center"/>
              <w:rPr>
                <w:bCs w:val="0"/>
                <w:color w:val="000000"/>
                <w:sz w:val="16"/>
                <w:szCs w:val="16"/>
              </w:rPr>
            </w:pPr>
            <w:r w:rsidRPr="006E6062">
              <w:rPr>
                <w:bCs w:val="0"/>
                <w:color w:val="000000"/>
                <w:sz w:val="16"/>
                <w:szCs w:val="16"/>
              </w:rPr>
              <w:t>45</w:t>
            </w:r>
          </w:p>
        </w:tc>
        <w:tc>
          <w:tcPr>
            <w:tcW w:w="1701" w:type="dxa"/>
            <w:noWrap/>
            <w:vAlign w:val="center"/>
          </w:tcPr>
          <w:p w:rsidRPr="006E6062" w:rsidR="001A1771" w:rsidP="00B56CEB" w:rsidRDefault="00F47059" w14:paraId="2D1F7DCC" w14:textId="2BF00A14">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11/12</w:t>
            </w:r>
            <w:r w:rsidRPr="006E6062" w:rsidR="00631AEE">
              <w:rPr>
                <w:color w:val="000000"/>
                <w:sz w:val="12"/>
                <w:szCs w:val="12"/>
              </w:rPr>
              <w:t>/2025</w:t>
            </w:r>
          </w:p>
        </w:tc>
        <w:tc>
          <w:tcPr>
            <w:tcW w:w="1780" w:type="dxa"/>
            <w:noWrap/>
            <w:vAlign w:val="center"/>
          </w:tcPr>
          <w:p w:rsidRPr="006E6062" w:rsidR="001A1771" w:rsidP="00B56CEB" w:rsidRDefault="00F47059" w14:paraId="2C29CE0E" w14:textId="32BF6E5E">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P266</w:t>
            </w:r>
          </w:p>
        </w:tc>
        <w:tc>
          <w:tcPr>
            <w:tcW w:w="1622" w:type="dxa"/>
            <w:noWrap/>
            <w:vAlign w:val="center"/>
          </w:tcPr>
          <w:p w:rsidRPr="006E6062" w:rsidR="001A1771" w:rsidP="00B56CEB" w:rsidRDefault="00303AEF" w14:paraId="5AD2CBD9" w14:textId="74F9E277">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DOMO PTZ IP</w:t>
            </w:r>
          </w:p>
        </w:tc>
        <w:tc>
          <w:tcPr>
            <w:tcW w:w="1649" w:type="dxa"/>
            <w:noWrap/>
            <w:vAlign w:val="center"/>
          </w:tcPr>
          <w:p w:rsidRPr="006E6062" w:rsidR="001A1771" w:rsidP="00B56CEB" w:rsidRDefault="00F47059" w14:paraId="63E318B9" w14:textId="3171D2A9">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404479491914014079</w:t>
            </w:r>
          </w:p>
        </w:tc>
        <w:tc>
          <w:tcPr>
            <w:tcW w:w="1514" w:type="dxa"/>
            <w:noWrap/>
            <w:vAlign w:val="center"/>
          </w:tcPr>
          <w:p w:rsidRPr="006E6062" w:rsidR="001A1771" w:rsidP="00B56CEB" w:rsidRDefault="00631AEE" w14:paraId="1A3869B2" w14:textId="76AB78BB">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1A1771" w14:paraId="22A0E703" w14:textId="77777777">
        <w:trPr>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1A1771" w:rsidP="00B56CEB" w:rsidRDefault="00535FCB" w14:paraId="51F1B9AE" w14:textId="6E6B9ED6">
            <w:pPr>
              <w:jc w:val="center"/>
              <w:rPr>
                <w:bCs w:val="0"/>
                <w:color w:val="000000"/>
                <w:sz w:val="16"/>
                <w:szCs w:val="16"/>
              </w:rPr>
            </w:pPr>
            <w:r w:rsidRPr="006E6062">
              <w:rPr>
                <w:bCs w:val="0"/>
                <w:color w:val="000000"/>
                <w:sz w:val="16"/>
                <w:szCs w:val="16"/>
              </w:rPr>
              <w:t>46</w:t>
            </w:r>
          </w:p>
        </w:tc>
        <w:tc>
          <w:tcPr>
            <w:tcW w:w="1701" w:type="dxa"/>
            <w:noWrap/>
            <w:vAlign w:val="center"/>
          </w:tcPr>
          <w:p w:rsidRPr="006E6062" w:rsidR="001A1771" w:rsidP="00B56CEB" w:rsidRDefault="00F47059" w14:paraId="416D22E0" w14:textId="2B4387E2">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11/12</w:t>
            </w:r>
            <w:r w:rsidRPr="006E6062" w:rsidR="00631AEE">
              <w:rPr>
                <w:color w:val="000000"/>
                <w:sz w:val="12"/>
                <w:szCs w:val="12"/>
              </w:rPr>
              <w:t>/2025</w:t>
            </w:r>
          </w:p>
        </w:tc>
        <w:tc>
          <w:tcPr>
            <w:tcW w:w="1780" w:type="dxa"/>
            <w:noWrap/>
            <w:vAlign w:val="center"/>
          </w:tcPr>
          <w:p w:rsidRPr="006E6062" w:rsidR="001A1771" w:rsidP="00B56CEB" w:rsidRDefault="00F47059" w14:paraId="12DFBCFA" w14:textId="58C0BCF2">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FVS-3601</w:t>
            </w:r>
          </w:p>
        </w:tc>
        <w:tc>
          <w:tcPr>
            <w:tcW w:w="1622" w:type="dxa"/>
            <w:noWrap/>
            <w:vAlign w:val="center"/>
          </w:tcPr>
          <w:p w:rsidRPr="006E6062" w:rsidR="001A1771" w:rsidP="00B56CEB" w:rsidRDefault="00631AEE" w14:paraId="2C616EE1" w14:textId="751D7391">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DOMO PTZ IP</w:t>
            </w:r>
          </w:p>
        </w:tc>
        <w:tc>
          <w:tcPr>
            <w:tcW w:w="1649" w:type="dxa"/>
            <w:noWrap/>
            <w:vAlign w:val="center"/>
          </w:tcPr>
          <w:p w:rsidRPr="006E6062" w:rsidR="001A1771" w:rsidP="00B56CEB" w:rsidRDefault="00F47059" w14:paraId="30E78016" w14:textId="05E771D9">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2L05FBEPAN00242</w:t>
            </w:r>
          </w:p>
        </w:tc>
        <w:tc>
          <w:tcPr>
            <w:tcW w:w="1514" w:type="dxa"/>
            <w:noWrap/>
            <w:vAlign w:val="center"/>
          </w:tcPr>
          <w:p w:rsidRPr="006E6062" w:rsidR="001A1771" w:rsidP="00B56CEB" w:rsidRDefault="00631AEE" w14:paraId="3C29975F" w14:textId="1B07422A">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1A1771" w14:paraId="4E862EF7" w14:textId="7777777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1A1771" w:rsidP="00B56CEB" w:rsidRDefault="00535FCB" w14:paraId="489B7D26" w14:textId="334C8FE3">
            <w:pPr>
              <w:jc w:val="center"/>
              <w:rPr>
                <w:bCs w:val="0"/>
                <w:color w:val="000000"/>
                <w:sz w:val="16"/>
                <w:szCs w:val="16"/>
              </w:rPr>
            </w:pPr>
            <w:r w:rsidRPr="006E6062">
              <w:rPr>
                <w:bCs w:val="0"/>
                <w:color w:val="000000"/>
                <w:sz w:val="16"/>
                <w:szCs w:val="16"/>
              </w:rPr>
              <w:t>47</w:t>
            </w:r>
          </w:p>
        </w:tc>
        <w:tc>
          <w:tcPr>
            <w:tcW w:w="1701" w:type="dxa"/>
            <w:noWrap/>
            <w:vAlign w:val="center"/>
          </w:tcPr>
          <w:p w:rsidRPr="006E6062" w:rsidR="001A1771" w:rsidP="00B56CEB" w:rsidRDefault="00F47059" w14:paraId="101CFBB1" w14:textId="0081FECF">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11/12</w:t>
            </w:r>
            <w:r w:rsidRPr="006E6062" w:rsidR="00631AEE">
              <w:rPr>
                <w:color w:val="000000"/>
                <w:sz w:val="12"/>
                <w:szCs w:val="12"/>
              </w:rPr>
              <w:t>/2025</w:t>
            </w:r>
          </w:p>
        </w:tc>
        <w:tc>
          <w:tcPr>
            <w:tcW w:w="1780" w:type="dxa"/>
            <w:noWrap/>
            <w:vAlign w:val="center"/>
          </w:tcPr>
          <w:p w:rsidRPr="006E6062" w:rsidR="001A1771" w:rsidP="00B56CEB" w:rsidRDefault="00F47059" w14:paraId="42F06375" w14:textId="1618EB7F">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FVS-3601</w:t>
            </w:r>
          </w:p>
        </w:tc>
        <w:tc>
          <w:tcPr>
            <w:tcW w:w="1622" w:type="dxa"/>
            <w:noWrap/>
            <w:vAlign w:val="center"/>
          </w:tcPr>
          <w:p w:rsidRPr="006E6062" w:rsidR="001A1771" w:rsidP="00B56CEB" w:rsidRDefault="00F47059" w14:paraId="1B245526" w14:textId="550F25A1">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UPS</w:t>
            </w:r>
          </w:p>
        </w:tc>
        <w:tc>
          <w:tcPr>
            <w:tcW w:w="1649" w:type="dxa"/>
            <w:noWrap/>
            <w:vAlign w:val="center"/>
          </w:tcPr>
          <w:p w:rsidRPr="006E6062" w:rsidR="001A1771" w:rsidP="00B56CEB" w:rsidRDefault="00F47059" w14:paraId="5BE35DE2" w14:textId="41236333">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160314-71510067</w:t>
            </w:r>
          </w:p>
        </w:tc>
        <w:tc>
          <w:tcPr>
            <w:tcW w:w="1514" w:type="dxa"/>
            <w:noWrap/>
            <w:vAlign w:val="center"/>
          </w:tcPr>
          <w:p w:rsidRPr="006E6062" w:rsidR="001A1771" w:rsidP="00B56CEB" w:rsidRDefault="00631AEE" w14:paraId="3C958117" w14:textId="05A16543">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1A1771" w14:paraId="3A756D86" w14:textId="77777777">
        <w:trPr>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1A1771" w:rsidP="00B56CEB" w:rsidRDefault="00535FCB" w14:paraId="7763E208" w14:textId="6B07EE6F">
            <w:pPr>
              <w:jc w:val="center"/>
              <w:rPr>
                <w:bCs w:val="0"/>
                <w:color w:val="000000"/>
                <w:sz w:val="16"/>
                <w:szCs w:val="16"/>
              </w:rPr>
            </w:pPr>
            <w:r w:rsidRPr="006E6062">
              <w:rPr>
                <w:bCs w:val="0"/>
                <w:color w:val="000000"/>
                <w:sz w:val="16"/>
                <w:szCs w:val="16"/>
              </w:rPr>
              <w:t>48</w:t>
            </w:r>
          </w:p>
        </w:tc>
        <w:tc>
          <w:tcPr>
            <w:tcW w:w="1701" w:type="dxa"/>
            <w:noWrap/>
            <w:vAlign w:val="center"/>
          </w:tcPr>
          <w:p w:rsidRPr="006E6062" w:rsidR="001A1771" w:rsidP="00B56CEB" w:rsidRDefault="00F47059" w14:paraId="4DE35520" w14:textId="1BB664A1">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11/12</w:t>
            </w:r>
            <w:r w:rsidRPr="006E6062" w:rsidR="00631AEE">
              <w:rPr>
                <w:color w:val="000000"/>
                <w:sz w:val="12"/>
                <w:szCs w:val="12"/>
              </w:rPr>
              <w:t>/2025</w:t>
            </w:r>
          </w:p>
        </w:tc>
        <w:tc>
          <w:tcPr>
            <w:tcW w:w="1780" w:type="dxa"/>
            <w:noWrap/>
            <w:vAlign w:val="center"/>
          </w:tcPr>
          <w:p w:rsidRPr="006E6062" w:rsidR="001A1771" w:rsidP="00B56CEB" w:rsidRDefault="00F47059" w14:paraId="25458F28" w14:textId="3F3F2B30">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P266</w:t>
            </w:r>
          </w:p>
        </w:tc>
        <w:tc>
          <w:tcPr>
            <w:tcW w:w="1622" w:type="dxa"/>
            <w:noWrap/>
            <w:vAlign w:val="center"/>
          </w:tcPr>
          <w:p w:rsidRPr="006E6062" w:rsidR="001A1771" w:rsidP="00B56CEB" w:rsidRDefault="00F47059" w14:paraId="7891C5E6" w14:textId="75689AD7">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UPS</w:t>
            </w:r>
          </w:p>
        </w:tc>
        <w:tc>
          <w:tcPr>
            <w:tcW w:w="1649" w:type="dxa"/>
            <w:noWrap/>
            <w:vAlign w:val="center"/>
          </w:tcPr>
          <w:p w:rsidRPr="006E6062" w:rsidR="001A1771" w:rsidP="00B56CEB" w:rsidRDefault="00F47059" w14:paraId="0B61F6A1" w14:textId="4909121B">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180411-0520344</w:t>
            </w:r>
          </w:p>
        </w:tc>
        <w:tc>
          <w:tcPr>
            <w:tcW w:w="1514" w:type="dxa"/>
            <w:noWrap/>
            <w:vAlign w:val="center"/>
          </w:tcPr>
          <w:p w:rsidRPr="006E6062" w:rsidR="001A1771" w:rsidP="00B56CEB" w:rsidRDefault="00631AEE" w14:paraId="483F2B85" w14:textId="7C087424">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1A1771" w14:paraId="66AB40BC" w14:textId="7777777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1A1771" w:rsidP="00B56CEB" w:rsidRDefault="00535FCB" w14:paraId="0613AA7A" w14:textId="4BA82100">
            <w:pPr>
              <w:jc w:val="center"/>
              <w:rPr>
                <w:bCs w:val="0"/>
                <w:color w:val="000000"/>
                <w:sz w:val="16"/>
                <w:szCs w:val="16"/>
              </w:rPr>
            </w:pPr>
            <w:r w:rsidRPr="006E6062">
              <w:rPr>
                <w:bCs w:val="0"/>
                <w:color w:val="000000"/>
                <w:sz w:val="16"/>
                <w:szCs w:val="16"/>
              </w:rPr>
              <w:t>49</w:t>
            </w:r>
          </w:p>
        </w:tc>
        <w:tc>
          <w:tcPr>
            <w:tcW w:w="1701" w:type="dxa"/>
            <w:noWrap/>
            <w:vAlign w:val="center"/>
          </w:tcPr>
          <w:p w:rsidRPr="006E6062" w:rsidR="001A1771" w:rsidP="00B56CEB" w:rsidRDefault="00F47059" w14:paraId="3B7FBC4C" w14:textId="6B5C7D37">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11/12</w:t>
            </w:r>
            <w:r w:rsidRPr="006E6062" w:rsidR="00631AEE">
              <w:rPr>
                <w:color w:val="000000"/>
                <w:sz w:val="12"/>
                <w:szCs w:val="12"/>
              </w:rPr>
              <w:t>/2025</w:t>
            </w:r>
          </w:p>
        </w:tc>
        <w:tc>
          <w:tcPr>
            <w:tcW w:w="1780" w:type="dxa"/>
            <w:noWrap/>
            <w:vAlign w:val="center"/>
          </w:tcPr>
          <w:p w:rsidRPr="006E6062" w:rsidR="001A1771" w:rsidP="00B56CEB" w:rsidRDefault="00F47059" w14:paraId="2E678F5E" w14:textId="563C95CC">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STRM_9</w:t>
            </w:r>
          </w:p>
        </w:tc>
        <w:tc>
          <w:tcPr>
            <w:tcW w:w="1622" w:type="dxa"/>
            <w:noWrap/>
            <w:vAlign w:val="center"/>
          </w:tcPr>
          <w:p w:rsidRPr="006E6062" w:rsidR="001A1771" w:rsidP="00B56CEB" w:rsidRDefault="00F47059" w14:paraId="55F3E83B" w14:textId="6D4BA5D2">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UPS</w:t>
            </w:r>
          </w:p>
        </w:tc>
        <w:tc>
          <w:tcPr>
            <w:tcW w:w="1649" w:type="dxa"/>
            <w:noWrap/>
            <w:vAlign w:val="center"/>
          </w:tcPr>
          <w:p w:rsidRPr="006E6062" w:rsidR="001A1771" w:rsidP="00B56CEB" w:rsidRDefault="00F47059" w14:paraId="09210C88" w14:textId="0A256D04">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251025559</w:t>
            </w:r>
          </w:p>
        </w:tc>
        <w:tc>
          <w:tcPr>
            <w:tcW w:w="1514" w:type="dxa"/>
            <w:noWrap/>
            <w:vAlign w:val="center"/>
          </w:tcPr>
          <w:p w:rsidRPr="006E6062" w:rsidR="001A1771" w:rsidP="00B56CEB" w:rsidRDefault="00631AEE" w14:paraId="53EA82DD" w14:textId="58D3F284">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1A1771" w14:paraId="787891B1" w14:textId="77777777">
        <w:trPr>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1A1771" w:rsidP="00B56CEB" w:rsidRDefault="00535FCB" w14:paraId="25E52A8B" w14:textId="7F2A53BA">
            <w:pPr>
              <w:jc w:val="center"/>
              <w:rPr>
                <w:bCs w:val="0"/>
                <w:color w:val="000000"/>
                <w:sz w:val="16"/>
                <w:szCs w:val="16"/>
              </w:rPr>
            </w:pPr>
            <w:r w:rsidRPr="006E6062">
              <w:rPr>
                <w:bCs w:val="0"/>
                <w:color w:val="000000"/>
                <w:sz w:val="16"/>
                <w:szCs w:val="16"/>
              </w:rPr>
              <w:t>50</w:t>
            </w:r>
          </w:p>
        </w:tc>
        <w:tc>
          <w:tcPr>
            <w:tcW w:w="1701" w:type="dxa"/>
            <w:noWrap/>
            <w:vAlign w:val="center"/>
          </w:tcPr>
          <w:p w:rsidRPr="006E6062" w:rsidR="001A1771" w:rsidP="00B56CEB" w:rsidRDefault="00F47059" w14:paraId="639DDC41" w14:textId="560B9768">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11/12</w:t>
            </w:r>
            <w:r w:rsidRPr="006E6062" w:rsidR="00631AEE">
              <w:rPr>
                <w:color w:val="000000"/>
                <w:sz w:val="12"/>
                <w:szCs w:val="12"/>
              </w:rPr>
              <w:t>/2025</w:t>
            </w:r>
          </w:p>
        </w:tc>
        <w:tc>
          <w:tcPr>
            <w:tcW w:w="1780" w:type="dxa"/>
            <w:noWrap/>
            <w:vAlign w:val="center"/>
          </w:tcPr>
          <w:p w:rsidRPr="006E6062" w:rsidR="001A1771" w:rsidP="00B56CEB" w:rsidRDefault="00F47059" w14:paraId="3A178793" w14:textId="15BC4860">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FVS-1159</w:t>
            </w:r>
          </w:p>
        </w:tc>
        <w:tc>
          <w:tcPr>
            <w:tcW w:w="1622" w:type="dxa"/>
            <w:noWrap/>
            <w:vAlign w:val="center"/>
          </w:tcPr>
          <w:p w:rsidRPr="006E6062" w:rsidR="001A1771" w:rsidP="00B56CEB" w:rsidRDefault="00F47059" w14:paraId="33B8E3B3" w14:textId="73314B4F">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UPS</w:t>
            </w:r>
          </w:p>
        </w:tc>
        <w:tc>
          <w:tcPr>
            <w:tcW w:w="1649" w:type="dxa"/>
            <w:noWrap/>
            <w:vAlign w:val="center"/>
          </w:tcPr>
          <w:p w:rsidRPr="006E6062" w:rsidR="001A1771" w:rsidP="00B56CEB" w:rsidRDefault="00F47059" w14:paraId="570426F0" w14:textId="45231DFE">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171116-01380053</w:t>
            </w:r>
          </w:p>
        </w:tc>
        <w:tc>
          <w:tcPr>
            <w:tcW w:w="1514" w:type="dxa"/>
            <w:noWrap/>
            <w:vAlign w:val="center"/>
          </w:tcPr>
          <w:p w:rsidRPr="006E6062" w:rsidR="001A1771" w:rsidP="00B56CEB" w:rsidRDefault="00631AEE" w14:paraId="5556A804" w14:textId="6F4282B2">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1A1771" w14:paraId="7EBD6BFE" w14:textId="7777777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1A1771" w:rsidP="00B56CEB" w:rsidRDefault="00535FCB" w14:paraId="0937403A" w14:textId="1090F53B">
            <w:pPr>
              <w:jc w:val="center"/>
              <w:rPr>
                <w:bCs w:val="0"/>
                <w:color w:val="000000"/>
                <w:sz w:val="16"/>
                <w:szCs w:val="16"/>
              </w:rPr>
            </w:pPr>
            <w:r w:rsidRPr="006E6062">
              <w:rPr>
                <w:bCs w:val="0"/>
                <w:color w:val="000000"/>
                <w:sz w:val="16"/>
                <w:szCs w:val="16"/>
              </w:rPr>
              <w:t>51</w:t>
            </w:r>
          </w:p>
        </w:tc>
        <w:tc>
          <w:tcPr>
            <w:tcW w:w="1701" w:type="dxa"/>
            <w:noWrap/>
            <w:vAlign w:val="center"/>
          </w:tcPr>
          <w:p w:rsidRPr="006E6062" w:rsidR="001A1771" w:rsidP="00B56CEB" w:rsidRDefault="00F47059" w14:paraId="27A7A6A5" w14:textId="659CD64E">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11/13</w:t>
            </w:r>
            <w:r w:rsidRPr="006E6062" w:rsidR="00631AEE">
              <w:rPr>
                <w:color w:val="000000"/>
                <w:sz w:val="12"/>
                <w:szCs w:val="12"/>
              </w:rPr>
              <w:t>/2025</w:t>
            </w:r>
          </w:p>
        </w:tc>
        <w:tc>
          <w:tcPr>
            <w:tcW w:w="1780" w:type="dxa"/>
            <w:noWrap/>
            <w:vAlign w:val="center"/>
          </w:tcPr>
          <w:p w:rsidRPr="006E6062" w:rsidR="001A1771" w:rsidP="00B56CEB" w:rsidRDefault="00F47059" w14:paraId="65B0DCE8" w14:textId="4CD6610D">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SCJ17E110081</w:t>
            </w:r>
          </w:p>
        </w:tc>
        <w:tc>
          <w:tcPr>
            <w:tcW w:w="1622" w:type="dxa"/>
            <w:noWrap/>
            <w:vAlign w:val="center"/>
          </w:tcPr>
          <w:p w:rsidRPr="006E6062" w:rsidR="001A1771" w:rsidP="00B56CEB" w:rsidRDefault="00F47059" w14:paraId="4D17AFBC" w14:textId="57560D15">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UPS</w:t>
            </w:r>
          </w:p>
        </w:tc>
        <w:tc>
          <w:tcPr>
            <w:tcW w:w="1649" w:type="dxa"/>
            <w:noWrap/>
            <w:vAlign w:val="center"/>
          </w:tcPr>
          <w:p w:rsidRPr="006E6062" w:rsidR="001A1771" w:rsidP="00B56CEB" w:rsidRDefault="00F47059" w14:paraId="20BD9804" w14:textId="1B40C4E9">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498464</w:t>
            </w:r>
          </w:p>
        </w:tc>
        <w:tc>
          <w:tcPr>
            <w:tcW w:w="1514" w:type="dxa"/>
            <w:noWrap/>
            <w:vAlign w:val="center"/>
          </w:tcPr>
          <w:p w:rsidRPr="006E6062" w:rsidR="001A1771" w:rsidP="00B56CEB" w:rsidRDefault="00631AEE" w14:paraId="247D8754" w14:textId="1ECECFCD">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1A1771" w14:paraId="10EF4B3B" w14:textId="77777777">
        <w:trPr>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1A1771" w:rsidP="00B56CEB" w:rsidRDefault="00535FCB" w14:paraId="04C0B770" w14:textId="7883408B">
            <w:pPr>
              <w:jc w:val="center"/>
              <w:rPr>
                <w:bCs w:val="0"/>
                <w:color w:val="000000"/>
                <w:sz w:val="16"/>
                <w:szCs w:val="16"/>
              </w:rPr>
            </w:pPr>
            <w:r w:rsidRPr="006E6062">
              <w:rPr>
                <w:bCs w:val="0"/>
                <w:color w:val="000000"/>
                <w:sz w:val="16"/>
                <w:szCs w:val="16"/>
              </w:rPr>
              <w:t>52</w:t>
            </w:r>
          </w:p>
        </w:tc>
        <w:tc>
          <w:tcPr>
            <w:tcW w:w="1701" w:type="dxa"/>
            <w:noWrap/>
            <w:vAlign w:val="center"/>
          </w:tcPr>
          <w:p w:rsidRPr="006E6062" w:rsidR="001A1771" w:rsidP="00B56CEB" w:rsidRDefault="00F47059" w14:paraId="7049F0DE" w14:textId="7F06A4F0">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11/13</w:t>
            </w:r>
            <w:r w:rsidRPr="006E6062" w:rsidR="00631AEE">
              <w:rPr>
                <w:color w:val="000000"/>
                <w:sz w:val="12"/>
                <w:szCs w:val="12"/>
              </w:rPr>
              <w:t>/2025</w:t>
            </w:r>
          </w:p>
        </w:tc>
        <w:tc>
          <w:tcPr>
            <w:tcW w:w="1780" w:type="dxa"/>
            <w:noWrap/>
            <w:vAlign w:val="center"/>
          </w:tcPr>
          <w:p w:rsidRPr="006E6062" w:rsidR="001A1771" w:rsidP="00B56CEB" w:rsidRDefault="00F47059" w14:paraId="5FAA62CB" w14:textId="3CF2979B">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SCJ17E110081</w:t>
            </w:r>
          </w:p>
        </w:tc>
        <w:tc>
          <w:tcPr>
            <w:tcW w:w="1622" w:type="dxa"/>
            <w:noWrap/>
            <w:vAlign w:val="center"/>
          </w:tcPr>
          <w:p w:rsidRPr="006E6062" w:rsidR="001A1771" w:rsidP="00B56CEB" w:rsidRDefault="00F47059" w14:paraId="269CE030" w14:textId="41AED812">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DOMO PTZ IP</w:t>
            </w:r>
          </w:p>
        </w:tc>
        <w:tc>
          <w:tcPr>
            <w:tcW w:w="1649" w:type="dxa"/>
            <w:noWrap/>
            <w:vAlign w:val="center"/>
          </w:tcPr>
          <w:p w:rsidRPr="006E6062" w:rsidR="001A1771" w:rsidP="00B56CEB" w:rsidRDefault="00F47059" w14:paraId="6B514E21" w14:textId="6BA3FE4E">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ZHN76V2K3000FQB</w:t>
            </w:r>
          </w:p>
        </w:tc>
        <w:tc>
          <w:tcPr>
            <w:tcW w:w="1514" w:type="dxa"/>
            <w:noWrap/>
            <w:vAlign w:val="center"/>
          </w:tcPr>
          <w:p w:rsidRPr="006E6062" w:rsidR="001A1771" w:rsidP="00B56CEB" w:rsidRDefault="00631AEE" w14:paraId="292F26C6" w14:textId="0D5FF964">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1A1771" w14:paraId="30C4F838" w14:textId="7777777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1A1771" w:rsidP="00B56CEB" w:rsidRDefault="00535FCB" w14:paraId="079F5D65" w14:textId="3FC9D920">
            <w:pPr>
              <w:jc w:val="center"/>
              <w:rPr>
                <w:bCs w:val="0"/>
                <w:color w:val="000000"/>
                <w:sz w:val="16"/>
                <w:szCs w:val="16"/>
              </w:rPr>
            </w:pPr>
            <w:r w:rsidRPr="006E6062">
              <w:rPr>
                <w:bCs w:val="0"/>
                <w:color w:val="000000"/>
                <w:sz w:val="16"/>
                <w:szCs w:val="16"/>
              </w:rPr>
              <w:t>53</w:t>
            </w:r>
          </w:p>
        </w:tc>
        <w:tc>
          <w:tcPr>
            <w:tcW w:w="1701" w:type="dxa"/>
            <w:noWrap/>
            <w:vAlign w:val="center"/>
          </w:tcPr>
          <w:p w:rsidRPr="006E6062" w:rsidR="001A1771" w:rsidP="00B56CEB" w:rsidRDefault="00F47059" w14:paraId="07CE9E0C" w14:textId="35EF18F7">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11/13</w:t>
            </w:r>
            <w:r w:rsidRPr="006E6062" w:rsidR="00631AEE">
              <w:rPr>
                <w:color w:val="000000"/>
                <w:sz w:val="12"/>
                <w:szCs w:val="12"/>
              </w:rPr>
              <w:t>/2025</w:t>
            </w:r>
          </w:p>
        </w:tc>
        <w:tc>
          <w:tcPr>
            <w:tcW w:w="1780" w:type="dxa"/>
            <w:noWrap/>
            <w:vAlign w:val="center"/>
          </w:tcPr>
          <w:p w:rsidRPr="006E6062" w:rsidR="001A1771" w:rsidP="00B56CEB" w:rsidRDefault="00F47059" w14:paraId="1C91E83C" w14:textId="309D98F1">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350-2025</w:t>
            </w:r>
          </w:p>
        </w:tc>
        <w:tc>
          <w:tcPr>
            <w:tcW w:w="1622" w:type="dxa"/>
            <w:noWrap/>
            <w:vAlign w:val="center"/>
          </w:tcPr>
          <w:p w:rsidRPr="006E6062" w:rsidR="001A1771" w:rsidP="00B56CEB" w:rsidRDefault="00303AEF" w14:paraId="24871047" w14:textId="29012DE5">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DOMO PTZ IP</w:t>
            </w:r>
          </w:p>
        </w:tc>
        <w:tc>
          <w:tcPr>
            <w:tcW w:w="1649" w:type="dxa"/>
            <w:noWrap/>
            <w:vAlign w:val="center"/>
          </w:tcPr>
          <w:p w:rsidRPr="006E6062" w:rsidR="001A1771" w:rsidP="00B56CEB" w:rsidRDefault="00F47059" w14:paraId="6C883C65" w14:textId="2D4A6397">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404755471913015034</w:t>
            </w:r>
          </w:p>
        </w:tc>
        <w:tc>
          <w:tcPr>
            <w:tcW w:w="1514" w:type="dxa"/>
            <w:noWrap/>
            <w:vAlign w:val="center"/>
          </w:tcPr>
          <w:p w:rsidRPr="006E6062" w:rsidR="001A1771" w:rsidP="00B56CEB" w:rsidRDefault="00631AEE" w14:paraId="4181EF45" w14:textId="19DB5094">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1A1771" w14:paraId="473F22F5" w14:textId="77777777">
        <w:trPr>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1A1771" w:rsidP="00B56CEB" w:rsidRDefault="00535FCB" w14:paraId="30314298" w14:textId="0E96B159">
            <w:pPr>
              <w:jc w:val="center"/>
              <w:rPr>
                <w:bCs w:val="0"/>
                <w:color w:val="000000"/>
                <w:sz w:val="16"/>
                <w:szCs w:val="16"/>
              </w:rPr>
            </w:pPr>
            <w:r w:rsidRPr="006E6062">
              <w:rPr>
                <w:bCs w:val="0"/>
                <w:color w:val="000000"/>
                <w:sz w:val="16"/>
                <w:szCs w:val="16"/>
              </w:rPr>
              <w:t>54</w:t>
            </w:r>
          </w:p>
        </w:tc>
        <w:tc>
          <w:tcPr>
            <w:tcW w:w="1701" w:type="dxa"/>
            <w:noWrap/>
            <w:vAlign w:val="center"/>
          </w:tcPr>
          <w:p w:rsidRPr="006E6062" w:rsidR="001A1771" w:rsidP="00B56CEB" w:rsidRDefault="00F47059" w14:paraId="6CD49BCE" w14:textId="0DAF0480">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11/24</w:t>
            </w:r>
            <w:r w:rsidRPr="006E6062" w:rsidR="00631AEE">
              <w:rPr>
                <w:color w:val="000000"/>
                <w:sz w:val="12"/>
                <w:szCs w:val="12"/>
              </w:rPr>
              <w:t>/2025</w:t>
            </w:r>
          </w:p>
        </w:tc>
        <w:tc>
          <w:tcPr>
            <w:tcW w:w="1780" w:type="dxa"/>
            <w:noWrap/>
            <w:vAlign w:val="center"/>
          </w:tcPr>
          <w:p w:rsidRPr="006E6062" w:rsidR="001A1771" w:rsidP="00B56CEB" w:rsidRDefault="00F47059" w14:paraId="336A1ED4" w14:textId="0E4C67F6">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SCJ17E130053</w:t>
            </w:r>
          </w:p>
        </w:tc>
        <w:tc>
          <w:tcPr>
            <w:tcW w:w="1622" w:type="dxa"/>
            <w:noWrap/>
            <w:vAlign w:val="center"/>
          </w:tcPr>
          <w:p w:rsidRPr="006E6062" w:rsidR="001A1771" w:rsidP="00B56CEB" w:rsidRDefault="00303AEF" w14:paraId="092D8190" w14:textId="243D0A75">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DOMO PTZ IP</w:t>
            </w:r>
          </w:p>
        </w:tc>
        <w:tc>
          <w:tcPr>
            <w:tcW w:w="1649" w:type="dxa"/>
            <w:noWrap/>
            <w:vAlign w:val="center"/>
          </w:tcPr>
          <w:p w:rsidRPr="006E6062" w:rsidR="001A1771" w:rsidP="00B56CEB" w:rsidRDefault="00F47059" w14:paraId="31D01CEC" w14:textId="54C6E5EC">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ZHN76V2K10002JP</w:t>
            </w:r>
          </w:p>
        </w:tc>
        <w:tc>
          <w:tcPr>
            <w:tcW w:w="1514" w:type="dxa"/>
            <w:noWrap/>
            <w:vAlign w:val="center"/>
          </w:tcPr>
          <w:p w:rsidRPr="006E6062" w:rsidR="001A1771" w:rsidP="00B56CEB" w:rsidRDefault="00631AEE" w14:paraId="17F258A3" w14:textId="6D6F6A25">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1A1771" w14:paraId="7E9F1FFF" w14:textId="7777777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1A1771" w:rsidP="00B56CEB" w:rsidRDefault="00535FCB" w14:paraId="1C67F9D8" w14:textId="16A1619B">
            <w:pPr>
              <w:jc w:val="center"/>
              <w:rPr>
                <w:bCs w:val="0"/>
                <w:color w:val="000000"/>
                <w:sz w:val="16"/>
                <w:szCs w:val="16"/>
              </w:rPr>
            </w:pPr>
            <w:r w:rsidRPr="006E6062">
              <w:rPr>
                <w:bCs w:val="0"/>
                <w:color w:val="000000"/>
                <w:sz w:val="16"/>
                <w:szCs w:val="16"/>
              </w:rPr>
              <w:t>55</w:t>
            </w:r>
          </w:p>
        </w:tc>
        <w:tc>
          <w:tcPr>
            <w:tcW w:w="1701" w:type="dxa"/>
            <w:noWrap/>
            <w:vAlign w:val="center"/>
          </w:tcPr>
          <w:p w:rsidRPr="006E6062" w:rsidR="001A1771" w:rsidP="00B56CEB" w:rsidRDefault="00F47059" w14:paraId="5BE8A178" w14:textId="6647FE5B">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11/24</w:t>
            </w:r>
            <w:r w:rsidRPr="006E6062" w:rsidR="00631AEE">
              <w:rPr>
                <w:color w:val="000000"/>
                <w:sz w:val="12"/>
                <w:szCs w:val="12"/>
              </w:rPr>
              <w:t>/2025</w:t>
            </w:r>
          </w:p>
        </w:tc>
        <w:tc>
          <w:tcPr>
            <w:tcW w:w="1780" w:type="dxa"/>
            <w:noWrap/>
            <w:vAlign w:val="center"/>
          </w:tcPr>
          <w:p w:rsidRPr="006E6062" w:rsidR="001A1771" w:rsidP="00B56CEB" w:rsidRDefault="00F47059" w14:paraId="068755CF" w14:textId="72F5DF11">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SCJ17E020010</w:t>
            </w:r>
          </w:p>
        </w:tc>
        <w:tc>
          <w:tcPr>
            <w:tcW w:w="1622" w:type="dxa"/>
            <w:noWrap/>
            <w:vAlign w:val="center"/>
          </w:tcPr>
          <w:p w:rsidRPr="006E6062" w:rsidR="001A1771" w:rsidP="00B56CEB" w:rsidRDefault="00303AEF" w14:paraId="10F3982E" w14:textId="5D7B9299">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DOMO PTZ IP</w:t>
            </w:r>
          </w:p>
        </w:tc>
        <w:tc>
          <w:tcPr>
            <w:tcW w:w="1649" w:type="dxa"/>
            <w:noWrap/>
            <w:vAlign w:val="center"/>
          </w:tcPr>
          <w:p w:rsidRPr="006E6062" w:rsidR="001A1771" w:rsidP="00B56CEB" w:rsidRDefault="00F47059" w14:paraId="6C21D61B" w14:textId="68B3E87F">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ZHN76V2K10003DM</w:t>
            </w:r>
          </w:p>
        </w:tc>
        <w:tc>
          <w:tcPr>
            <w:tcW w:w="1514" w:type="dxa"/>
            <w:noWrap/>
            <w:vAlign w:val="center"/>
          </w:tcPr>
          <w:p w:rsidRPr="006E6062" w:rsidR="001A1771" w:rsidP="00B56CEB" w:rsidRDefault="00631AEE" w14:paraId="691FA8E4" w14:textId="58EB4613">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1A1771" w14:paraId="54A6CB0B" w14:textId="77777777">
        <w:trPr>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1A1771" w:rsidP="00B56CEB" w:rsidRDefault="00535FCB" w14:paraId="2CEBA79F" w14:textId="149E53DC">
            <w:pPr>
              <w:jc w:val="center"/>
              <w:rPr>
                <w:bCs w:val="0"/>
                <w:color w:val="000000"/>
                <w:sz w:val="16"/>
                <w:szCs w:val="16"/>
              </w:rPr>
            </w:pPr>
            <w:r w:rsidRPr="006E6062">
              <w:rPr>
                <w:bCs w:val="0"/>
                <w:color w:val="000000"/>
                <w:sz w:val="16"/>
                <w:szCs w:val="16"/>
              </w:rPr>
              <w:t>56</w:t>
            </w:r>
          </w:p>
        </w:tc>
        <w:tc>
          <w:tcPr>
            <w:tcW w:w="1701" w:type="dxa"/>
            <w:noWrap/>
            <w:vAlign w:val="center"/>
          </w:tcPr>
          <w:p w:rsidRPr="006E6062" w:rsidR="001A1771" w:rsidP="00B56CEB" w:rsidRDefault="00F47059" w14:paraId="678A4E2F" w14:textId="54EC1CFE">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11/24</w:t>
            </w:r>
            <w:r w:rsidRPr="006E6062" w:rsidR="00631AEE">
              <w:rPr>
                <w:color w:val="000000"/>
                <w:sz w:val="12"/>
                <w:szCs w:val="12"/>
              </w:rPr>
              <w:t>/2025</w:t>
            </w:r>
          </w:p>
        </w:tc>
        <w:tc>
          <w:tcPr>
            <w:tcW w:w="1780" w:type="dxa"/>
            <w:noWrap/>
            <w:vAlign w:val="center"/>
          </w:tcPr>
          <w:p w:rsidRPr="006E6062" w:rsidR="001A1771" w:rsidP="00B56CEB" w:rsidRDefault="00F47059" w14:paraId="3FE64F98" w14:textId="0121312A">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SCJ17E160005</w:t>
            </w:r>
          </w:p>
        </w:tc>
        <w:tc>
          <w:tcPr>
            <w:tcW w:w="1622" w:type="dxa"/>
            <w:noWrap/>
            <w:vAlign w:val="center"/>
          </w:tcPr>
          <w:p w:rsidRPr="006E6062" w:rsidR="001A1771" w:rsidP="00B56CEB" w:rsidRDefault="00F47059" w14:paraId="018850FD" w14:textId="7167D985">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DOMO PTZ IP</w:t>
            </w:r>
          </w:p>
        </w:tc>
        <w:tc>
          <w:tcPr>
            <w:tcW w:w="1649" w:type="dxa"/>
            <w:noWrap/>
            <w:vAlign w:val="center"/>
          </w:tcPr>
          <w:p w:rsidRPr="006E6062" w:rsidR="001A1771" w:rsidP="00B56CEB" w:rsidRDefault="00F47059" w14:paraId="6597BA6C" w14:textId="3810A52D">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ZHN76V2K3000J4F</w:t>
            </w:r>
          </w:p>
        </w:tc>
        <w:tc>
          <w:tcPr>
            <w:tcW w:w="1514" w:type="dxa"/>
            <w:noWrap/>
            <w:vAlign w:val="center"/>
          </w:tcPr>
          <w:p w:rsidRPr="006E6062" w:rsidR="001A1771" w:rsidP="00B56CEB" w:rsidRDefault="00631AEE" w14:paraId="08D7AA24" w14:textId="719D76E7">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1A1771" w14:paraId="519FEFC7" w14:textId="7777777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1A1771" w:rsidP="00B56CEB" w:rsidRDefault="00535FCB" w14:paraId="43861285" w14:textId="426947B4">
            <w:pPr>
              <w:jc w:val="center"/>
              <w:rPr>
                <w:bCs w:val="0"/>
                <w:color w:val="000000"/>
                <w:sz w:val="16"/>
                <w:szCs w:val="16"/>
              </w:rPr>
            </w:pPr>
            <w:r w:rsidRPr="006E6062">
              <w:rPr>
                <w:bCs w:val="0"/>
                <w:color w:val="000000"/>
                <w:sz w:val="16"/>
                <w:szCs w:val="16"/>
              </w:rPr>
              <w:t>57</w:t>
            </w:r>
          </w:p>
        </w:tc>
        <w:tc>
          <w:tcPr>
            <w:tcW w:w="1701" w:type="dxa"/>
            <w:noWrap/>
            <w:vAlign w:val="center"/>
          </w:tcPr>
          <w:p w:rsidRPr="006E6062" w:rsidR="001A1771" w:rsidP="00B56CEB" w:rsidRDefault="00F47059" w14:paraId="09814F29" w14:textId="40E767AA">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11/24</w:t>
            </w:r>
            <w:r w:rsidRPr="006E6062" w:rsidR="00631AEE">
              <w:rPr>
                <w:color w:val="000000"/>
                <w:sz w:val="12"/>
                <w:szCs w:val="12"/>
              </w:rPr>
              <w:t>/2025</w:t>
            </w:r>
          </w:p>
        </w:tc>
        <w:tc>
          <w:tcPr>
            <w:tcW w:w="1780" w:type="dxa"/>
            <w:noWrap/>
            <w:vAlign w:val="center"/>
          </w:tcPr>
          <w:p w:rsidRPr="006E6062" w:rsidR="001A1771" w:rsidP="00B56CEB" w:rsidRDefault="00F47059" w14:paraId="40C69F60" w14:textId="0880C665">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SCJ17E110049</w:t>
            </w:r>
          </w:p>
        </w:tc>
        <w:tc>
          <w:tcPr>
            <w:tcW w:w="1622" w:type="dxa"/>
            <w:noWrap/>
            <w:vAlign w:val="center"/>
          </w:tcPr>
          <w:p w:rsidRPr="006E6062" w:rsidR="001A1771" w:rsidP="00B56CEB" w:rsidRDefault="00F47059" w14:paraId="1EDD0AA8" w14:textId="4F47B7CE">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DOMO PTZ IP</w:t>
            </w:r>
          </w:p>
        </w:tc>
        <w:tc>
          <w:tcPr>
            <w:tcW w:w="1649" w:type="dxa"/>
            <w:noWrap/>
            <w:vAlign w:val="center"/>
          </w:tcPr>
          <w:p w:rsidRPr="006E6062" w:rsidR="001A1771" w:rsidP="00B56CEB" w:rsidRDefault="00F47059" w14:paraId="20EE8E46" w14:textId="0D632CA3">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ZHN76V2K10002BK</w:t>
            </w:r>
          </w:p>
        </w:tc>
        <w:tc>
          <w:tcPr>
            <w:tcW w:w="1514" w:type="dxa"/>
            <w:noWrap/>
            <w:vAlign w:val="center"/>
          </w:tcPr>
          <w:p w:rsidRPr="006E6062" w:rsidR="001A1771" w:rsidP="00B56CEB" w:rsidRDefault="00631AEE" w14:paraId="7AD4D297" w14:textId="30B411AD">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1A1771" w14:paraId="1015AF31" w14:textId="77777777">
        <w:trPr>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1A1771" w:rsidP="00B56CEB" w:rsidRDefault="00535FCB" w14:paraId="24A9BE8F" w14:textId="35D6D2EE">
            <w:pPr>
              <w:jc w:val="center"/>
              <w:rPr>
                <w:bCs w:val="0"/>
                <w:color w:val="000000"/>
                <w:sz w:val="16"/>
                <w:szCs w:val="16"/>
              </w:rPr>
            </w:pPr>
            <w:r w:rsidRPr="006E6062">
              <w:rPr>
                <w:bCs w:val="0"/>
                <w:color w:val="000000"/>
                <w:sz w:val="16"/>
                <w:szCs w:val="16"/>
              </w:rPr>
              <w:t>58</w:t>
            </w:r>
          </w:p>
        </w:tc>
        <w:tc>
          <w:tcPr>
            <w:tcW w:w="1701" w:type="dxa"/>
            <w:noWrap/>
            <w:vAlign w:val="center"/>
          </w:tcPr>
          <w:p w:rsidRPr="006E6062" w:rsidR="001A1771" w:rsidP="00B56CEB" w:rsidRDefault="00F47059" w14:paraId="1F002F38" w14:textId="0716F6FD">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11/24</w:t>
            </w:r>
            <w:r w:rsidRPr="006E6062" w:rsidR="00631AEE">
              <w:rPr>
                <w:color w:val="000000"/>
                <w:sz w:val="12"/>
                <w:szCs w:val="12"/>
              </w:rPr>
              <w:t>/2025</w:t>
            </w:r>
          </w:p>
        </w:tc>
        <w:tc>
          <w:tcPr>
            <w:tcW w:w="1780" w:type="dxa"/>
            <w:noWrap/>
            <w:vAlign w:val="center"/>
          </w:tcPr>
          <w:p w:rsidRPr="006E6062" w:rsidR="001A1771" w:rsidP="00B56CEB" w:rsidRDefault="00F47059" w14:paraId="652044D1" w14:textId="170DF2EC">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AL1235</w:t>
            </w:r>
          </w:p>
        </w:tc>
        <w:tc>
          <w:tcPr>
            <w:tcW w:w="1622" w:type="dxa"/>
            <w:noWrap/>
            <w:vAlign w:val="center"/>
          </w:tcPr>
          <w:p w:rsidRPr="006E6062" w:rsidR="001A1771" w:rsidP="00B56CEB" w:rsidRDefault="00631AEE" w14:paraId="21FCFF16" w14:textId="0D2D0541">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DOMO PTZ IP</w:t>
            </w:r>
          </w:p>
        </w:tc>
        <w:tc>
          <w:tcPr>
            <w:tcW w:w="1649" w:type="dxa"/>
            <w:noWrap/>
            <w:vAlign w:val="center"/>
          </w:tcPr>
          <w:p w:rsidRPr="006E6062" w:rsidR="001A1771" w:rsidP="00B56CEB" w:rsidRDefault="00F47059" w14:paraId="01D2BDD2" w14:textId="132F46F6">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ZHN76V2K3000DJB</w:t>
            </w:r>
          </w:p>
        </w:tc>
        <w:tc>
          <w:tcPr>
            <w:tcW w:w="1514" w:type="dxa"/>
            <w:noWrap/>
            <w:vAlign w:val="center"/>
          </w:tcPr>
          <w:p w:rsidRPr="006E6062" w:rsidR="001A1771" w:rsidP="00B56CEB" w:rsidRDefault="00631AEE" w14:paraId="0CC8D811" w14:textId="17C215A0">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1A1771" w14:paraId="372490A1" w14:textId="7777777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1A1771" w:rsidP="00B56CEB" w:rsidRDefault="00535FCB" w14:paraId="7C24511D" w14:textId="3A8CA296">
            <w:pPr>
              <w:jc w:val="center"/>
              <w:rPr>
                <w:bCs w:val="0"/>
                <w:color w:val="000000"/>
                <w:sz w:val="16"/>
                <w:szCs w:val="16"/>
              </w:rPr>
            </w:pPr>
            <w:r w:rsidRPr="006E6062">
              <w:rPr>
                <w:bCs w:val="0"/>
                <w:color w:val="000000"/>
                <w:sz w:val="16"/>
                <w:szCs w:val="16"/>
              </w:rPr>
              <w:t>59</w:t>
            </w:r>
          </w:p>
        </w:tc>
        <w:tc>
          <w:tcPr>
            <w:tcW w:w="1701" w:type="dxa"/>
            <w:noWrap/>
            <w:vAlign w:val="center"/>
          </w:tcPr>
          <w:p w:rsidRPr="006E6062" w:rsidR="001A1771" w:rsidP="00B56CEB" w:rsidRDefault="00F47059" w14:paraId="1848D254" w14:textId="0BC44ED4">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11/24</w:t>
            </w:r>
            <w:r w:rsidRPr="006E6062" w:rsidR="00631AEE">
              <w:rPr>
                <w:color w:val="000000"/>
                <w:sz w:val="12"/>
                <w:szCs w:val="12"/>
              </w:rPr>
              <w:t>/2025</w:t>
            </w:r>
          </w:p>
        </w:tc>
        <w:tc>
          <w:tcPr>
            <w:tcW w:w="1780" w:type="dxa"/>
            <w:noWrap/>
            <w:vAlign w:val="center"/>
          </w:tcPr>
          <w:p w:rsidRPr="006E6062" w:rsidR="001A1771" w:rsidP="00B56CEB" w:rsidRDefault="00F47059" w14:paraId="3CB99FAE" w14:textId="0510DB3C">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SCJ17E100069</w:t>
            </w:r>
          </w:p>
        </w:tc>
        <w:tc>
          <w:tcPr>
            <w:tcW w:w="1622" w:type="dxa"/>
            <w:noWrap/>
            <w:vAlign w:val="center"/>
          </w:tcPr>
          <w:p w:rsidRPr="006E6062" w:rsidR="001A1771" w:rsidP="00B56CEB" w:rsidRDefault="00303AEF" w14:paraId="382FB4C5" w14:textId="72B73375">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DOMO PTZ IP</w:t>
            </w:r>
          </w:p>
        </w:tc>
        <w:tc>
          <w:tcPr>
            <w:tcW w:w="1649" w:type="dxa"/>
            <w:noWrap/>
            <w:vAlign w:val="center"/>
          </w:tcPr>
          <w:p w:rsidRPr="006E6062" w:rsidR="001A1771" w:rsidP="00B56CEB" w:rsidRDefault="00F47059" w14:paraId="1936CC40" w14:textId="793E0537">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ZHN76V2K3000G2D</w:t>
            </w:r>
          </w:p>
        </w:tc>
        <w:tc>
          <w:tcPr>
            <w:tcW w:w="1514" w:type="dxa"/>
            <w:noWrap/>
            <w:vAlign w:val="center"/>
          </w:tcPr>
          <w:p w:rsidRPr="006E6062" w:rsidR="001A1771" w:rsidP="00B56CEB" w:rsidRDefault="00631AEE" w14:paraId="66466F31" w14:textId="5B5AF69B">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1A1771" w14:paraId="2E34ACB5" w14:textId="77777777">
        <w:trPr>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1A1771" w:rsidP="00B56CEB" w:rsidRDefault="00535FCB" w14:paraId="2A2A81FF" w14:textId="5FC5608A">
            <w:pPr>
              <w:jc w:val="center"/>
              <w:rPr>
                <w:bCs w:val="0"/>
                <w:color w:val="000000"/>
                <w:sz w:val="16"/>
                <w:szCs w:val="16"/>
              </w:rPr>
            </w:pPr>
            <w:r w:rsidRPr="006E6062">
              <w:rPr>
                <w:bCs w:val="0"/>
                <w:color w:val="000000"/>
                <w:sz w:val="16"/>
                <w:szCs w:val="16"/>
              </w:rPr>
              <w:t>60</w:t>
            </w:r>
          </w:p>
        </w:tc>
        <w:tc>
          <w:tcPr>
            <w:tcW w:w="1701" w:type="dxa"/>
            <w:noWrap/>
            <w:vAlign w:val="center"/>
          </w:tcPr>
          <w:p w:rsidRPr="006E6062" w:rsidR="001A1771" w:rsidP="00B56CEB" w:rsidRDefault="00F47059" w14:paraId="3BC9EF46" w14:textId="4BB37A3D">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11/24</w:t>
            </w:r>
            <w:r w:rsidRPr="006E6062" w:rsidR="00631AEE">
              <w:rPr>
                <w:color w:val="000000"/>
                <w:sz w:val="12"/>
                <w:szCs w:val="12"/>
              </w:rPr>
              <w:t>/2025</w:t>
            </w:r>
          </w:p>
        </w:tc>
        <w:tc>
          <w:tcPr>
            <w:tcW w:w="1780" w:type="dxa"/>
            <w:noWrap/>
            <w:vAlign w:val="center"/>
          </w:tcPr>
          <w:p w:rsidRPr="006E6062" w:rsidR="001A1771" w:rsidP="00B56CEB" w:rsidRDefault="00F47059" w14:paraId="4CED2FE3" w14:textId="3F655F82">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SCJ17E150082</w:t>
            </w:r>
          </w:p>
        </w:tc>
        <w:tc>
          <w:tcPr>
            <w:tcW w:w="1622" w:type="dxa"/>
            <w:noWrap/>
            <w:vAlign w:val="center"/>
          </w:tcPr>
          <w:p w:rsidRPr="006E6062" w:rsidR="001A1771" w:rsidP="00B56CEB" w:rsidRDefault="00303AEF" w14:paraId="4253010A" w14:textId="2F0DE6E7">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DOMO PTZ IP</w:t>
            </w:r>
          </w:p>
        </w:tc>
        <w:tc>
          <w:tcPr>
            <w:tcW w:w="1649" w:type="dxa"/>
            <w:noWrap/>
            <w:vAlign w:val="center"/>
          </w:tcPr>
          <w:p w:rsidRPr="006E6062" w:rsidR="001A1771" w:rsidP="00B56CEB" w:rsidRDefault="00F47059" w14:paraId="055BB3DA" w14:textId="435FFC3E">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ZHN76V2K10001NE</w:t>
            </w:r>
          </w:p>
        </w:tc>
        <w:tc>
          <w:tcPr>
            <w:tcW w:w="1514" w:type="dxa"/>
            <w:noWrap/>
            <w:vAlign w:val="center"/>
          </w:tcPr>
          <w:p w:rsidRPr="006E6062" w:rsidR="001A1771" w:rsidP="00B56CEB" w:rsidRDefault="00631AEE" w14:paraId="2A0F7628" w14:textId="545CA592">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1A1771" w14:paraId="513C9AC4" w14:textId="7777777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1A1771" w:rsidP="00B56CEB" w:rsidRDefault="00535FCB" w14:paraId="0C90317D" w14:textId="7E0B418B">
            <w:pPr>
              <w:jc w:val="center"/>
              <w:rPr>
                <w:bCs w:val="0"/>
                <w:color w:val="000000"/>
                <w:sz w:val="16"/>
                <w:szCs w:val="16"/>
              </w:rPr>
            </w:pPr>
            <w:r w:rsidRPr="006E6062">
              <w:rPr>
                <w:bCs w:val="0"/>
                <w:color w:val="000000"/>
                <w:sz w:val="16"/>
                <w:szCs w:val="16"/>
              </w:rPr>
              <w:t>61</w:t>
            </w:r>
          </w:p>
        </w:tc>
        <w:tc>
          <w:tcPr>
            <w:tcW w:w="1701" w:type="dxa"/>
            <w:noWrap/>
            <w:vAlign w:val="center"/>
          </w:tcPr>
          <w:p w:rsidRPr="006E6062" w:rsidR="001A1771" w:rsidP="00B56CEB" w:rsidRDefault="00F47059" w14:paraId="12C747A7" w14:textId="0148C416">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11/24</w:t>
            </w:r>
            <w:r w:rsidRPr="006E6062" w:rsidR="00631AEE">
              <w:rPr>
                <w:color w:val="000000"/>
                <w:sz w:val="12"/>
                <w:szCs w:val="12"/>
              </w:rPr>
              <w:t>/2025</w:t>
            </w:r>
          </w:p>
        </w:tc>
        <w:tc>
          <w:tcPr>
            <w:tcW w:w="1780" w:type="dxa"/>
            <w:noWrap/>
            <w:vAlign w:val="center"/>
          </w:tcPr>
          <w:p w:rsidRPr="006E6062" w:rsidR="001A1771" w:rsidP="00B56CEB" w:rsidRDefault="00F47059" w14:paraId="021490D6" w14:textId="5F971EA3">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SCJ17E160015</w:t>
            </w:r>
          </w:p>
        </w:tc>
        <w:tc>
          <w:tcPr>
            <w:tcW w:w="1622" w:type="dxa"/>
            <w:noWrap/>
            <w:vAlign w:val="center"/>
          </w:tcPr>
          <w:p w:rsidRPr="006E6062" w:rsidR="001A1771" w:rsidP="00B56CEB" w:rsidRDefault="00303AEF" w14:paraId="6A0519F0" w14:textId="437F3838">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DOMO PTZ IP</w:t>
            </w:r>
          </w:p>
        </w:tc>
        <w:tc>
          <w:tcPr>
            <w:tcW w:w="1649" w:type="dxa"/>
            <w:noWrap/>
            <w:vAlign w:val="center"/>
          </w:tcPr>
          <w:p w:rsidRPr="006E6062" w:rsidR="001A1771" w:rsidP="00B56CEB" w:rsidRDefault="00F47059" w14:paraId="60C0EEDE" w14:textId="029C9BF5">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ZHN76V2K10002PV</w:t>
            </w:r>
          </w:p>
        </w:tc>
        <w:tc>
          <w:tcPr>
            <w:tcW w:w="1514" w:type="dxa"/>
            <w:noWrap/>
            <w:vAlign w:val="center"/>
          </w:tcPr>
          <w:p w:rsidRPr="006E6062" w:rsidR="001A1771" w:rsidP="00B56CEB" w:rsidRDefault="00631AEE" w14:paraId="6498B3F5" w14:textId="4D17B0CA">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1A1771" w14:paraId="1196724F" w14:textId="77777777">
        <w:trPr>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1A1771" w:rsidP="00B56CEB" w:rsidRDefault="00535FCB" w14:paraId="57A13BF3" w14:textId="3F835FF2">
            <w:pPr>
              <w:jc w:val="center"/>
              <w:rPr>
                <w:bCs w:val="0"/>
                <w:color w:val="000000"/>
                <w:sz w:val="16"/>
                <w:szCs w:val="16"/>
              </w:rPr>
            </w:pPr>
            <w:r w:rsidRPr="006E6062">
              <w:rPr>
                <w:bCs w:val="0"/>
                <w:color w:val="000000"/>
                <w:sz w:val="16"/>
                <w:szCs w:val="16"/>
              </w:rPr>
              <w:t>62</w:t>
            </w:r>
          </w:p>
        </w:tc>
        <w:tc>
          <w:tcPr>
            <w:tcW w:w="1701" w:type="dxa"/>
            <w:noWrap/>
            <w:vAlign w:val="center"/>
          </w:tcPr>
          <w:p w:rsidRPr="006E6062" w:rsidR="001A1771" w:rsidP="00B56CEB" w:rsidRDefault="00F47059" w14:paraId="5F85BDE8" w14:textId="20E6045D">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11/24</w:t>
            </w:r>
            <w:r w:rsidRPr="006E6062" w:rsidR="00631AEE">
              <w:rPr>
                <w:color w:val="000000"/>
                <w:sz w:val="12"/>
                <w:szCs w:val="12"/>
              </w:rPr>
              <w:t>/2025</w:t>
            </w:r>
          </w:p>
        </w:tc>
        <w:tc>
          <w:tcPr>
            <w:tcW w:w="1780" w:type="dxa"/>
            <w:noWrap/>
            <w:vAlign w:val="center"/>
          </w:tcPr>
          <w:p w:rsidRPr="006E6062" w:rsidR="001A1771" w:rsidP="00B56CEB" w:rsidRDefault="00F47059" w14:paraId="28D344F3" w14:textId="33421923">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SCJ17E100023</w:t>
            </w:r>
          </w:p>
        </w:tc>
        <w:tc>
          <w:tcPr>
            <w:tcW w:w="1622" w:type="dxa"/>
            <w:noWrap/>
            <w:vAlign w:val="center"/>
          </w:tcPr>
          <w:p w:rsidRPr="006E6062" w:rsidR="001A1771" w:rsidP="00B56CEB" w:rsidRDefault="00631AEE" w14:paraId="4C08E5AF" w14:textId="09CB13C8">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DOMO PTZ IP</w:t>
            </w:r>
          </w:p>
        </w:tc>
        <w:tc>
          <w:tcPr>
            <w:tcW w:w="1649" w:type="dxa"/>
            <w:noWrap/>
            <w:vAlign w:val="center"/>
          </w:tcPr>
          <w:p w:rsidRPr="006E6062" w:rsidR="001A1771" w:rsidP="00B56CEB" w:rsidRDefault="00F47059" w14:paraId="0C604863" w14:textId="4EC29EBF">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ZHN76V2K10005PB</w:t>
            </w:r>
          </w:p>
        </w:tc>
        <w:tc>
          <w:tcPr>
            <w:tcW w:w="1514" w:type="dxa"/>
            <w:noWrap/>
            <w:vAlign w:val="center"/>
          </w:tcPr>
          <w:p w:rsidRPr="006E6062" w:rsidR="001A1771" w:rsidP="00B56CEB" w:rsidRDefault="00631AEE" w14:paraId="64C5C153" w14:textId="1B50DCFB">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1A1771" w14:paraId="3B0CFAFC" w14:textId="7777777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1A1771" w:rsidP="00B56CEB" w:rsidRDefault="00535FCB" w14:paraId="0506806A" w14:textId="02F0F9C8">
            <w:pPr>
              <w:jc w:val="center"/>
              <w:rPr>
                <w:bCs w:val="0"/>
                <w:color w:val="000000"/>
                <w:sz w:val="16"/>
                <w:szCs w:val="16"/>
              </w:rPr>
            </w:pPr>
            <w:r w:rsidRPr="006E6062">
              <w:rPr>
                <w:bCs w:val="0"/>
                <w:color w:val="000000"/>
                <w:sz w:val="16"/>
                <w:szCs w:val="16"/>
              </w:rPr>
              <w:t>63</w:t>
            </w:r>
          </w:p>
        </w:tc>
        <w:tc>
          <w:tcPr>
            <w:tcW w:w="1701" w:type="dxa"/>
            <w:noWrap/>
            <w:vAlign w:val="center"/>
          </w:tcPr>
          <w:p w:rsidRPr="006E6062" w:rsidR="001A1771" w:rsidP="00B56CEB" w:rsidRDefault="00F47059" w14:paraId="65790AE4" w14:textId="083A49A0">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11/24</w:t>
            </w:r>
            <w:r w:rsidRPr="006E6062" w:rsidR="00631AEE">
              <w:rPr>
                <w:color w:val="000000"/>
                <w:sz w:val="12"/>
                <w:szCs w:val="12"/>
              </w:rPr>
              <w:t>/2025</w:t>
            </w:r>
          </w:p>
        </w:tc>
        <w:tc>
          <w:tcPr>
            <w:tcW w:w="1780" w:type="dxa"/>
            <w:noWrap/>
            <w:vAlign w:val="center"/>
          </w:tcPr>
          <w:p w:rsidRPr="006E6062" w:rsidR="001A1771" w:rsidP="00B56CEB" w:rsidRDefault="00F47059" w14:paraId="6FA3C95B" w14:textId="3F273AB2">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SCJ17E140001</w:t>
            </w:r>
          </w:p>
        </w:tc>
        <w:tc>
          <w:tcPr>
            <w:tcW w:w="1622" w:type="dxa"/>
            <w:noWrap/>
            <w:vAlign w:val="center"/>
          </w:tcPr>
          <w:p w:rsidRPr="006E6062" w:rsidR="001A1771" w:rsidP="00B56CEB" w:rsidRDefault="00303AEF" w14:paraId="7970A3E9" w14:textId="5F0381A6">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DOMO PTZ IP</w:t>
            </w:r>
          </w:p>
        </w:tc>
        <w:tc>
          <w:tcPr>
            <w:tcW w:w="1649" w:type="dxa"/>
            <w:noWrap/>
            <w:vAlign w:val="center"/>
          </w:tcPr>
          <w:p w:rsidRPr="006E6062" w:rsidR="001A1771" w:rsidP="00B56CEB" w:rsidRDefault="00F47059" w14:paraId="714D2B96" w14:textId="2491A5FB">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ZHN76V2K30008NB</w:t>
            </w:r>
          </w:p>
        </w:tc>
        <w:tc>
          <w:tcPr>
            <w:tcW w:w="1514" w:type="dxa"/>
            <w:noWrap/>
            <w:vAlign w:val="center"/>
          </w:tcPr>
          <w:p w:rsidRPr="006E6062" w:rsidR="001A1771" w:rsidP="00B56CEB" w:rsidRDefault="00631AEE" w14:paraId="388E02C4" w14:textId="02995E83">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535FCB" w14:paraId="3124F72F" w14:textId="77777777">
        <w:trPr>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535FCB" w:rsidP="00B56CEB" w:rsidRDefault="00535FCB" w14:paraId="4ADED4D8" w14:textId="0B4FCBF7">
            <w:pPr>
              <w:jc w:val="center"/>
              <w:rPr>
                <w:bCs w:val="0"/>
                <w:color w:val="000000"/>
                <w:sz w:val="16"/>
                <w:szCs w:val="16"/>
              </w:rPr>
            </w:pPr>
            <w:r w:rsidRPr="006E6062">
              <w:rPr>
                <w:bCs w:val="0"/>
                <w:color w:val="000000"/>
                <w:sz w:val="16"/>
                <w:szCs w:val="16"/>
              </w:rPr>
              <w:t>64</w:t>
            </w:r>
          </w:p>
        </w:tc>
        <w:tc>
          <w:tcPr>
            <w:tcW w:w="1701" w:type="dxa"/>
            <w:noWrap/>
            <w:vAlign w:val="center"/>
          </w:tcPr>
          <w:p w:rsidRPr="006E6062" w:rsidR="00535FCB" w:rsidP="00B56CEB" w:rsidRDefault="00F47059" w14:paraId="61983377" w14:textId="50CB7046">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11/24</w:t>
            </w:r>
            <w:r w:rsidRPr="006E6062" w:rsidR="00631AEE">
              <w:rPr>
                <w:color w:val="000000"/>
                <w:sz w:val="12"/>
                <w:szCs w:val="12"/>
              </w:rPr>
              <w:t>/2025</w:t>
            </w:r>
          </w:p>
        </w:tc>
        <w:tc>
          <w:tcPr>
            <w:tcW w:w="1780" w:type="dxa"/>
            <w:noWrap/>
            <w:vAlign w:val="center"/>
          </w:tcPr>
          <w:p w:rsidRPr="006E6062" w:rsidR="00535FCB" w:rsidP="00B56CEB" w:rsidRDefault="00F47059" w14:paraId="26FB43A2" w14:textId="279F1F7A">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SCJ17E070108</w:t>
            </w:r>
          </w:p>
        </w:tc>
        <w:tc>
          <w:tcPr>
            <w:tcW w:w="1622" w:type="dxa"/>
            <w:noWrap/>
            <w:vAlign w:val="center"/>
          </w:tcPr>
          <w:p w:rsidRPr="006E6062" w:rsidR="00535FCB" w:rsidP="00B56CEB" w:rsidRDefault="00303AEF" w14:paraId="105E6ACE" w14:textId="1E8740F9">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DOMO PTZ IP</w:t>
            </w:r>
          </w:p>
        </w:tc>
        <w:tc>
          <w:tcPr>
            <w:tcW w:w="1649" w:type="dxa"/>
            <w:noWrap/>
            <w:vAlign w:val="center"/>
          </w:tcPr>
          <w:p w:rsidRPr="006E6062" w:rsidR="00535FCB" w:rsidP="00B56CEB" w:rsidRDefault="00F47059" w14:paraId="11342938" w14:textId="45D44608">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ZHN76V2K30003FR</w:t>
            </w:r>
          </w:p>
        </w:tc>
        <w:tc>
          <w:tcPr>
            <w:tcW w:w="1514" w:type="dxa"/>
            <w:noWrap/>
            <w:vAlign w:val="center"/>
          </w:tcPr>
          <w:p w:rsidRPr="006E6062" w:rsidR="00535FCB" w:rsidP="00B56CEB" w:rsidRDefault="00631AEE" w14:paraId="191E0EA8" w14:textId="7B8F75DF">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535FCB" w14:paraId="79087552" w14:textId="7777777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535FCB" w:rsidP="00B56CEB" w:rsidRDefault="00535FCB" w14:paraId="061C371F" w14:textId="1B9D2EE5">
            <w:pPr>
              <w:jc w:val="center"/>
              <w:rPr>
                <w:bCs w:val="0"/>
                <w:color w:val="000000"/>
                <w:sz w:val="16"/>
                <w:szCs w:val="16"/>
              </w:rPr>
            </w:pPr>
            <w:r w:rsidRPr="006E6062">
              <w:rPr>
                <w:bCs w:val="0"/>
                <w:color w:val="000000"/>
                <w:sz w:val="16"/>
                <w:szCs w:val="16"/>
              </w:rPr>
              <w:t>65</w:t>
            </w:r>
          </w:p>
        </w:tc>
        <w:tc>
          <w:tcPr>
            <w:tcW w:w="1701" w:type="dxa"/>
            <w:noWrap/>
            <w:vAlign w:val="center"/>
          </w:tcPr>
          <w:p w:rsidRPr="006E6062" w:rsidR="00535FCB" w:rsidP="00B56CEB" w:rsidRDefault="00F47059" w14:paraId="037B5B89" w14:textId="49A9EB77">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11/24</w:t>
            </w:r>
            <w:r w:rsidRPr="006E6062" w:rsidR="00631AEE">
              <w:rPr>
                <w:color w:val="000000"/>
                <w:sz w:val="12"/>
                <w:szCs w:val="12"/>
              </w:rPr>
              <w:t>/2025</w:t>
            </w:r>
          </w:p>
        </w:tc>
        <w:tc>
          <w:tcPr>
            <w:tcW w:w="1780" w:type="dxa"/>
            <w:noWrap/>
            <w:vAlign w:val="center"/>
          </w:tcPr>
          <w:p w:rsidRPr="006E6062" w:rsidR="00535FCB" w:rsidP="00B56CEB" w:rsidRDefault="00F47059" w14:paraId="2E733DE2" w14:textId="16BB0D06">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SCJ17E190067</w:t>
            </w:r>
          </w:p>
        </w:tc>
        <w:tc>
          <w:tcPr>
            <w:tcW w:w="1622" w:type="dxa"/>
            <w:noWrap/>
            <w:vAlign w:val="center"/>
          </w:tcPr>
          <w:p w:rsidRPr="006E6062" w:rsidR="00535FCB" w:rsidP="00B56CEB" w:rsidRDefault="00F47059" w14:paraId="1619D9E6" w14:textId="20EF5C06">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DOMO PTZ IP</w:t>
            </w:r>
          </w:p>
        </w:tc>
        <w:tc>
          <w:tcPr>
            <w:tcW w:w="1649" w:type="dxa"/>
            <w:noWrap/>
            <w:vAlign w:val="center"/>
          </w:tcPr>
          <w:p w:rsidRPr="006E6062" w:rsidR="00535FCB" w:rsidP="00B56CEB" w:rsidRDefault="00F47059" w14:paraId="78C91B60" w14:textId="19AA188A">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ZHN76V2K3000WND</w:t>
            </w:r>
          </w:p>
        </w:tc>
        <w:tc>
          <w:tcPr>
            <w:tcW w:w="1514" w:type="dxa"/>
            <w:noWrap/>
            <w:vAlign w:val="center"/>
          </w:tcPr>
          <w:p w:rsidRPr="006E6062" w:rsidR="00535FCB" w:rsidP="00B56CEB" w:rsidRDefault="00631AEE" w14:paraId="562C3560" w14:textId="2D7C2F1D">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535FCB" w14:paraId="6DA82572" w14:textId="77777777">
        <w:trPr>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535FCB" w:rsidP="00B56CEB" w:rsidRDefault="00303AEF" w14:paraId="3152E423" w14:textId="52330381">
            <w:pPr>
              <w:jc w:val="center"/>
              <w:rPr>
                <w:bCs w:val="0"/>
                <w:color w:val="000000"/>
                <w:sz w:val="16"/>
                <w:szCs w:val="16"/>
              </w:rPr>
            </w:pPr>
            <w:r w:rsidRPr="006E6062">
              <w:rPr>
                <w:color w:val="000000"/>
                <w:sz w:val="16"/>
                <w:szCs w:val="16"/>
              </w:rPr>
              <w:t>67</w:t>
            </w:r>
          </w:p>
        </w:tc>
        <w:tc>
          <w:tcPr>
            <w:tcW w:w="1701" w:type="dxa"/>
            <w:noWrap/>
            <w:vAlign w:val="center"/>
          </w:tcPr>
          <w:p w:rsidRPr="006E6062" w:rsidR="00535FCB" w:rsidP="00B56CEB" w:rsidRDefault="00F47059" w14:paraId="5406E55C" w14:textId="1028423B">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11/24</w:t>
            </w:r>
            <w:r w:rsidRPr="006E6062" w:rsidR="00631AEE">
              <w:rPr>
                <w:color w:val="000000"/>
                <w:sz w:val="12"/>
                <w:szCs w:val="12"/>
              </w:rPr>
              <w:t>/2025</w:t>
            </w:r>
          </w:p>
        </w:tc>
        <w:tc>
          <w:tcPr>
            <w:tcW w:w="1780" w:type="dxa"/>
            <w:noWrap/>
            <w:vAlign w:val="center"/>
          </w:tcPr>
          <w:p w:rsidRPr="006E6062" w:rsidR="00535FCB" w:rsidP="00B56CEB" w:rsidRDefault="00F47059" w14:paraId="2799E1AD" w14:textId="73818AFA">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SCJ17E190023</w:t>
            </w:r>
          </w:p>
        </w:tc>
        <w:tc>
          <w:tcPr>
            <w:tcW w:w="1622" w:type="dxa"/>
            <w:noWrap/>
            <w:vAlign w:val="center"/>
          </w:tcPr>
          <w:p w:rsidRPr="006E6062" w:rsidR="00535FCB" w:rsidP="00B56CEB" w:rsidRDefault="00F47059" w14:paraId="557368DD" w14:textId="4BBD85D7">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DOMO PTZ IP</w:t>
            </w:r>
          </w:p>
        </w:tc>
        <w:tc>
          <w:tcPr>
            <w:tcW w:w="1649" w:type="dxa"/>
            <w:noWrap/>
            <w:vAlign w:val="center"/>
          </w:tcPr>
          <w:p w:rsidRPr="006E6062" w:rsidR="00535FCB" w:rsidP="00B56CEB" w:rsidRDefault="00F47059" w14:paraId="478AB6E8" w14:textId="40C46E09">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ZHN76V2K3000NEH</w:t>
            </w:r>
          </w:p>
        </w:tc>
        <w:tc>
          <w:tcPr>
            <w:tcW w:w="1514" w:type="dxa"/>
            <w:noWrap/>
            <w:vAlign w:val="center"/>
          </w:tcPr>
          <w:p w:rsidRPr="006E6062" w:rsidR="00535FCB" w:rsidP="00B56CEB" w:rsidRDefault="00631AEE" w14:paraId="2F97CD35" w14:textId="4ABE1C72">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535FCB" w14:paraId="663A6D61" w14:textId="7777777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535FCB" w:rsidP="00B56CEB" w:rsidRDefault="00535FCB" w14:paraId="19285AC6" w14:textId="5CE7470F">
            <w:pPr>
              <w:jc w:val="center"/>
              <w:rPr>
                <w:bCs w:val="0"/>
                <w:color w:val="000000"/>
                <w:sz w:val="16"/>
                <w:szCs w:val="16"/>
              </w:rPr>
            </w:pPr>
            <w:r w:rsidRPr="006E6062">
              <w:rPr>
                <w:bCs w:val="0"/>
                <w:color w:val="000000"/>
                <w:sz w:val="16"/>
                <w:szCs w:val="16"/>
              </w:rPr>
              <w:t>67</w:t>
            </w:r>
          </w:p>
        </w:tc>
        <w:tc>
          <w:tcPr>
            <w:tcW w:w="1701" w:type="dxa"/>
            <w:noWrap/>
            <w:vAlign w:val="center"/>
          </w:tcPr>
          <w:p w:rsidRPr="006E6062" w:rsidR="00535FCB" w:rsidP="00B56CEB" w:rsidRDefault="00F47059" w14:paraId="3C2F1873" w14:textId="7A561EB2">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11/24</w:t>
            </w:r>
            <w:r w:rsidRPr="006E6062" w:rsidR="00631AEE">
              <w:rPr>
                <w:color w:val="000000"/>
                <w:sz w:val="12"/>
                <w:szCs w:val="12"/>
              </w:rPr>
              <w:t>/2025</w:t>
            </w:r>
          </w:p>
        </w:tc>
        <w:tc>
          <w:tcPr>
            <w:tcW w:w="1780" w:type="dxa"/>
            <w:noWrap/>
            <w:vAlign w:val="center"/>
          </w:tcPr>
          <w:p w:rsidRPr="006E6062" w:rsidR="00535FCB" w:rsidP="00B56CEB" w:rsidRDefault="00F47059" w14:paraId="75C9C84B" w14:textId="54E49856">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FN_60</w:t>
            </w:r>
          </w:p>
        </w:tc>
        <w:tc>
          <w:tcPr>
            <w:tcW w:w="1622" w:type="dxa"/>
            <w:noWrap/>
            <w:vAlign w:val="center"/>
          </w:tcPr>
          <w:p w:rsidRPr="006E6062" w:rsidR="00535FCB" w:rsidP="00B56CEB" w:rsidRDefault="00F47059" w14:paraId="5915E140" w14:textId="60B4F6E1">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DOMO PTZ IP</w:t>
            </w:r>
          </w:p>
        </w:tc>
        <w:tc>
          <w:tcPr>
            <w:tcW w:w="1649" w:type="dxa"/>
            <w:noWrap/>
            <w:vAlign w:val="center"/>
          </w:tcPr>
          <w:p w:rsidRPr="006E6062" w:rsidR="00535FCB" w:rsidP="00B56CEB" w:rsidRDefault="00F47059" w14:paraId="376F45C4" w14:textId="196FF533">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ZHN76V2K3000T0Y</w:t>
            </w:r>
          </w:p>
        </w:tc>
        <w:tc>
          <w:tcPr>
            <w:tcW w:w="1514" w:type="dxa"/>
            <w:noWrap/>
            <w:vAlign w:val="center"/>
          </w:tcPr>
          <w:p w:rsidRPr="006E6062" w:rsidR="00535FCB" w:rsidP="00B56CEB" w:rsidRDefault="00631AEE" w14:paraId="42D45129" w14:textId="771E68BC">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535FCB" w14:paraId="0E1AB514" w14:textId="77777777">
        <w:trPr>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535FCB" w:rsidP="00B56CEB" w:rsidRDefault="00535FCB" w14:paraId="24807985" w14:textId="56E44136">
            <w:pPr>
              <w:jc w:val="center"/>
              <w:rPr>
                <w:bCs w:val="0"/>
                <w:color w:val="000000"/>
                <w:sz w:val="16"/>
                <w:szCs w:val="16"/>
              </w:rPr>
            </w:pPr>
            <w:r w:rsidRPr="006E6062">
              <w:rPr>
                <w:bCs w:val="0"/>
                <w:color w:val="000000"/>
                <w:sz w:val="16"/>
                <w:szCs w:val="16"/>
              </w:rPr>
              <w:t>68</w:t>
            </w:r>
          </w:p>
        </w:tc>
        <w:tc>
          <w:tcPr>
            <w:tcW w:w="1701" w:type="dxa"/>
            <w:noWrap/>
            <w:vAlign w:val="center"/>
          </w:tcPr>
          <w:p w:rsidRPr="006E6062" w:rsidR="00535FCB" w:rsidP="00B56CEB" w:rsidRDefault="00F47059" w14:paraId="6FC2B489" w14:textId="64A4F1E0">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11/24</w:t>
            </w:r>
            <w:r w:rsidRPr="006E6062" w:rsidR="00631AEE">
              <w:rPr>
                <w:color w:val="000000"/>
                <w:sz w:val="12"/>
                <w:szCs w:val="12"/>
              </w:rPr>
              <w:t>/2025</w:t>
            </w:r>
          </w:p>
        </w:tc>
        <w:tc>
          <w:tcPr>
            <w:tcW w:w="1780" w:type="dxa"/>
            <w:noWrap/>
            <w:vAlign w:val="center"/>
          </w:tcPr>
          <w:p w:rsidRPr="006E6062" w:rsidR="00535FCB" w:rsidP="00B56CEB" w:rsidRDefault="00F47059" w14:paraId="1B94E814" w14:textId="26E008B3">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AL1211</w:t>
            </w:r>
          </w:p>
        </w:tc>
        <w:tc>
          <w:tcPr>
            <w:tcW w:w="1622" w:type="dxa"/>
            <w:noWrap/>
            <w:vAlign w:val="center"/>
          </w:tcPr>
          <w:p w:rsidRPr="006E6062" w:rsidR="00535FCB" w:rsidP="00B56CEB" w:rsidRDefault="00F47059" w14:paraId="3A9807EE" w14:textId="7BBA8B33">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DOMO PTZ IP</w:t>
            </w:r>
          </w:p>
        </w:tc>
        <w:tc>
          <w:tcPr>
            <w:tcW w:w="1649" w:type="dxa"/>
            <w:noWrap/>
            <w:vAlign w:val="center"/>
          </w:tcPr>
          <w:p w:rsidRPr="006E6062" w:rsidR="00535FCB" w:rsidP="00B56CEB" w:rsidRDefault="00F47059" w14:paraId="757505EE" w14:textId="3E7B0B01">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404479481916019047</w:t>
            </w:r>
          </w:p>
        </w:tc>
        <w:tc>
          <w:tcPr>
            <w:tcW w:w="1514" w:type="dxa"/>
            <w:noWrap/>
            <w:vAlign w:val="center"/>
          </w:tcPr>
          <w:p w:rsidRPr="006E6062" w:rsidR="00535FCB" w:rsidP="00B56CEB" w:rsidRDefault="00631AEE" w14:paraId="25717ED0" w14:textId="1161F95C">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535FCB" w14:paraId="3C925CE5" w14:textId="7777777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535FCB" w:rsidP="00B56CEB" w:rsidRDefault="00535FCB" w14:paraId="5B41B47A" w14:textId="48DF39BF">
            <w:pPr>
              <w:jc w:val="center"/>
              <w:rPr>
                <w:bCs w:val="0"/>
                <w:color w:val="000000"/>
                <w:sz w:val="16"/>
                <w:szCs w:val="16"/>
              </w:rPr>
            </w:pPr>
            <w:r w:rsidRPr="006E6062">
              <w:rPr>
                <w:bCs w:val="0"/>
                <w:color w:val="000000"/>
                <w:sz w:val="16"/>
                <w:szCs w:val="16"/>
              </w:rPr>
              <w:t>69</w:t>
            </w:r>
          </w:p>
        </w:tc>
        <w:tc>
          <w:tcPr>
            <w:tcW w:w="1701" w:type="dxa"/>
            <w:noWrap/>
            <w:vAlign w:val="center"/>
          </w:tcPr>
          <w:p w:rsidRPr="006E6062" w:rsidR="00535FCB" w:rsidP="00B56CEB" w:rsidRDefault="00F47059" w14:paraId="02B591A1" w14:textId="76A809A6">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11/24</w:t>
            </w:r>
            <w:r w:rsidRPr="006E6062" w:rsidR="00631AEE">
              <w:rPr>
                <w:color w:val="000000"/>
                <w:sz w:val="12"/>
                <w:szCs w:val="12"/>
              </w:rPr>
              <w:t>/2025</w:t>
            </w:r>
          </w:p>
        </w:tc>
        <w:tc>
          <w:tcPr>
            <w:tcW w:w="1780" w:type="dxa"/>
            <w:noWrap/>
            <w:vAlign w:val="center"/>
          </w:tcPr>
          <w:p w:rsidRPr="006E6062" w:rsidR="00535FCB" w:rsidP="00B56CEB" w:rsidRDefault="00F47059" w14:paraId="0AA070C8" w14:textId="27870D3B">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AL1393</w:t>
            </w:r>
          </w:p>
        </w:tc>
        <w:tc>
          <w:tcPr>
            <w:tcW w:w="1622" w:type="dxa"/>
            <w:noWrap/>
            <w:vAlign w:val="center"/>
          </w:tcPr>
          <w:p w:rsidRPr="006E6062" w:rsidR="00535FCB" w:rsidP="00B56CEB" w:rsidRDefault="00F47059" w14:paraId="48137157" w14:textId="031367E1">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DOMO PTZ IP</w:t>
            </w:r>
          </w:p>
        </w:tc>
        <w:tc>
          <w:tcPr>
            <w:tcW w:w="1649" w:type="dxa"/>
            <w:noWrap/>
            <w:vAlign w:val="center"/>
          </w:tcPr>
          <w:p w:rsidRPr="006E6062" w:rsidR="00535FCB" w:rsidP="00B56CEB" w:rsidRDefault="00F47059" w14:paraId="2CEFE86B" w14:textId="1A84D53E">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404479481917010217</w:t>
            </w:r>
          </w:p>
        </w:tc>
        <w:tc>
          <w:tcPr>
            <w:tcW w:w="1514" w:type="dxa"/>
            <w:noWrap/>
            <w:vAlign w:val="center"/>
          </w:tcPr>
          <w:p w:rsidRPr="006E6062" w:rsidR="00535FCB" w:rsidP="00B56CEB" w:rsidRDefault="00631AEE" w14:paraId="0AB428EA" w14:textId="74F56F55">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535FCB" w14:paraId="0AD2A47A" w14:textId="77777777">
        <w:trPr>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535FCB" w:rsidP="00B56CEB" w:rsidRDefault="00535FCB" w14:paraId="3EC365A1" w14:textId="2C193CE2">
            <w:pPr>
              <w:jc w:val="center"/>
              <w:rPr>
                <w:bCs w:val="0"/>
                <w:color w:val="000000"/>
                <w:sz w:val="16"/>
                <w:szCs w:val="16"/>
              </w:rPr>
            </w:pPr>
            <w:r w:rsidRPr="006E6062">
              <w:rPr>
                <w:bCs w:val="0"/>
                <w:color w:val="000000"/>
                <w:sz w:val="16"/>
                <w:szCs w:val="16"/>
              </w:rPr>
              <w:t>70</w:t>
            </w:r>
          </w:p>
        </w:tc>
        <w:tc>
          <w:tcPr>
            <w:tcW w:w="1701" w:type="dxa"/>
            <w:noWrap/>
            <w:vAlign w:val="center"/>
          </w:tcPr>
          <w:p w:rsidRPr="006E6062" w:rsidR="00535FCB" w:rsidP="00B56CEB" w:rsidRDefault="00F47059" w14:paraId="691EB12B" w14:textId="06BD0F7C">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11/24</w:t>
            </w:r>
            <w:r w:rsidRPr="006E6062" w:rsidR="00631AEE">
              <w:rPr>
                <w:color w:val="000000"/>
                <w:sz w:val="12"/>
                <w:szCs w:val="12"/>
              </w:rPr>
              <w:t>/2025</w:t>
            </w:r>
          </w:p>
        </w:tc>
        <w:tc>
          <w:tcPr>
            <w:tcW w:w="1780" w:type="dxa"/>
            <w:noWrap/>
            <w:vAlign w:val="center"/>
          </w:tcPr>
          <w:p w:rsidRPr="006E6062" w:rsidR="00535FCB" w:rsidP="00B56CEB" w:rsidRDefault="00F47059" w14:paraId="597FBD19" w14:textId="1E07C86A">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AL1594</w:t>
            </w:r>
          </w:p>
        </w:tc>
        <w:tc>
          <w:tcPr>
            <w:tcW w:w="1622" w:type="dxa"/>
            <w:noWrap/>
            <w:vAlign w:val="center"/>
          </w:tcPr>
          <w:p w:rsidRPr="006E6062" w:rsidR="00535FCB" w:rsidP="00B56CEB" w:rsidRDefault="00303AEF" w14:paraId="1486594D" w14:textId="2BA03F1C">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DOMO PTZ IP</w:t>
            </w:r>
          </w:p>
        </w:tc>
        <w:tc>
          <w:tcPr>
            <w:tcW w:w="1649" w:type="dxa"/>
            <w:noWrap/>
            <w:vAlign w:val="center"/>
          </w:tcPr>
          <w:p w:rsidRPr="006E6062" w:rsidR="00535FCB" w:rsidP="00B56CEB" w:rsidRDefault="00F47059" w14:paraId="011CA410" w14:textId="3DA1DC47">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404479485312018190</w:t>
            </w:r>
          </w:p>
        </w:tc>
        <w:tc>
          <w:tcPr>
            <w:tcW w:w="1514" w:type="dxa"/>
            <w:noWrap/>
            <w:vAlign w:val="center"/>
          </w:tcPr>
          <w:p w:rsidRPr="006E6062" w:rsidR="00535FCB" w:rsidP="00B56CEB" w:rsidRDefault="00631AEE" w14:paraId="42CE990F" w14:textId="058C7819">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535FCB" w14:paraId="6AFBCB89" w14:textId="7777777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535FCB" w:rsidP="00B56CEB" w:rsidRDefault="00535FCB" w14:paraId="5EBBF512" w14:textId="6C226C3E">
            <w:pPr>
              <w:jc w:val="center"/>
              <w:rPr>
                <w:bCs w:val="0"/>
                <w:color w:val="000000"/>
                <w:sz w:val="16"/>
                <w:szCs w:val="16"/>
              </w:rPr>
            </w:pPr>
            <w:r w:rsidRPr="006E6062">
              <w:rPr>
                <w:bCs w:val="0"/>
                <w:color w:val="000000"/>
                <w:sz w:val="16"/>
                <w:szCs w:val="16"/>
              </w:rPr>
              <w:t>71</w:t>
            </w:r>
          </w:p>
        </w:tc>
        <w:tc>
          <w:tcPr>
            <w:tcW w:w="1701" w:type="dxa"/>
            <w:noWrap/>
            <w:vAlign w:val="center"/>
          </w:tcPr>
          <w:p w:rsidRPr="006E6062" w:rsidR="00535FCB" w:rsidP="00B56CEB" w:rsidRDefault="00F47059" w14:paraId="6BB58DFA" w14:textId="78E8048F">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11/24</w:t>
            </w:r>
            <w:r w:rsidRPr="006E6062" w:rsidR="00631AEE">
              <w:rPr>
                <w:color w:val="000000"/>
                <w:sz w:val="12"/>
                <w:szCs w:val="12"/>
              </w:rPr>
              <w:t>/2025</w:t>
            </w:r>
          </w:p>
        </w:tc>
        <w:tc>
          <w:tcPr>
            <w:tcW w:w="1780" w:type="dxa"/>
            <w:noWrap/>
            <w:vAlign w:val="center"/>
          </w:tcPr>
          <w:p w:rsidRPr="006E6062" w:rsidR="00535FCB" w:rsidP="00B56CEB" w:rsidRDefault="00F47059" w14:paraId="2F1492E0" w14:textId="7803EBF7">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SCJ17E100007</w:t>
            </w:r>
          </w:p>
        </w:tc>
        <w:tc>
          <w:tcPr>
            <w:tcW w:w="1622" w:type="dxa"/>
            <w:noWrap/>
            <w:vAlign w:val="center"/>
          </w:tcPr>
          <w:p w:rsidRPr="006E6062" w:rsidR="00535FCB" w:rsidP="00B56CEB" w:rsidRDefault="00303AEF" w14:paraId="43537A4F" w14:textId="4980530C">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DOMO PTZ IP</w:t>
            </w:r>
          </w:p>
        </w:tc>
        <w:tc>
          <w:tcPr>
            <w:tcW w:w="1649" w:type="dxa"/>
            <w:noWrap/>
            <w:vAlign w:val="center"/>
          </w:tcPr>
          <w:p w:rsidRPr="006E6062" w:rsidR="00535FCB" w:rsidP="00B56CEB" w:rsidRDefault="00F47059" w14:paraId="748807DB" w14:textId="5AFED7FD">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404479482012015004</w:t>
            </w:r>
          </w:p>
        </w:tc>
        <w:tc>
          <w:tcPr>
            <w:tcW w:w="1514" w:type="dxa"/>
            <w:noWrap/>
            <w:vAlign w:val="center"/>
          </w:tcPr>
          <w:p w:rsidRPr="006E6062" w:rsidR="00535FCB" w:rsidP="00B56CEB" w:rsidRDefault="00631AEE" w14:paraId="21A250A0" w14:textId="7DB0DC93">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535FCB" w14:paraId="7DB3439A" w14:textId="77777777">
        <w:trPr>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535FCB" w:rsidP="00B56CEB" w:rsidRDefault="00535FCB" w14:paraId="39424FC8" w14:textId="2387FBC5">
            <w:pPr>
              <w:jc w:val="center"/>
              <w:rPr>
                <w:bCs w:val="0"/>
                <w:color w:val="000000"/>
                <w:sz w:val="16"/>
                <w:szCs w:val="16"/>
              </w:rPr>
            </w:pPr>
            <w:r w:rsidRPr="006E6062">
              <w:rPr>
                <w:bCs w:val="0"/>
                <w:color w:val="000000"/>
                <w:sz w:val="16"/>
                <w:szCs w:val="16"/>
              </w:rPr>
              <w:t>72</w:t>
            </w:r>
          </w:p>
        </w:tc>
        <w:tc>
          <w:tcPr>
            <w:tcW w:w="1701" w:type="dxa"/>
            <w:noWrap/>
            <w:vAlign w:val="center"/>
          </w:tcPr>
          <w:p w:rsidRPr="006E6062" w:rsidR="00535FCB" w:rsidP="00B56CEB" w:rsidRDefault="00F47059" w14:paraId="3FFB8F16" w14:textId="050AE12D">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11/24</w:t>
            </w:r>
            <w:r w:rsidRPr="006E6062" w:rsidR="00631AEE">
              <w:rPr>
                <w:color w:val="000000"/>
                <w:sz w:val="12"/>
                <w:szCs w:val="12"/>
              </w:rPr>
              <w:t>/2025</w:t>
            </w:r>
          </w:p>
        </w:tc>
        <w:tc>
          <w:tcPr>
            <w:tcW w:w="1780" w:type="dxa"/>
            <w:noWrap/>
            <w:vAlign w:val="center"/>
          </w:tcPr>
          <w:p w:rsidRPr="006E6062" w:rsidR="00535FCB" w:rsidP="00B56CEB" w:rsidRDefault="00F47059" w14:paraId="30AD1A42" w14:textId="0D6D32DF">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AL2469</w:t>
            </w:r>
          </w:p>
        </w:tc>
        <w:tc>
          <w:tcPr>
            <w:tcW w:w="1622" w:type="dxa"/>
            <w:noWrap/>
            <w:vAlign w:val="center"/>
          </w:tcPr>
          <w:p w:rsidRPr="006E6062" w:rsidR="00535FCB" w:rsidP="00B56CEB" w:rsidRDefault="00303AEF" w14:paraId="7BD51297" w14:textId="31455F58">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DOMO PTZ IP</w:t>
            </w:r>
          </w:p>
        </w:tc>
        <w:tc>
          <w:tcPr>
            <w:tcW w:w="1649" w:type="dxa"/>
            <w:noWrap/>
            <w:vAlign w:val="center"/>
          </w:tcPr>
          <w:p w:rsidRPr="006E6062" w:rsidR="00535FCB" w:rsidP="00B56CEB" w:rsidRDefault="00F47059" w14:paraId="38372909" w14:textId="4D676DA3">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404479481920015013</w:t>
            </w:r>
          </w:p>
        </w:tc>
        <w:tc>
          <w:tcPr>
            <w:tcW w:w="1514" w:type="dxa"/>
            <w:noWrap/>
            <w:vAlign w:val="center"/>
          </w:tcPr>
          <w:p w:rsidRPr="006E6062" w:rsidR="00535FCB" w:rsidP="00B56CEB" w:rsidRDefault="00631AEE" w14:paraId="372E139D" w14:textId="13E5E8AC">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535FCB" w14:paraId="303F8DF4" w14:textId="7777777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535FCB" w:rsidP="00B56CEB" w:rsidRDefault="00535FCB" w14:paraId="6ED1CFD1" w14:textId="518E8A63">
            <w:pPr>
              <w:jc w:val="center"/>
              <w:rPr>
                <w:bCs w:val="0"/>
                <w:color w:val="000000"/>
                <w:sz w:val="16"/>
                <w:szCs w:val="16"/>
              </w:rPr>
            </w:pPr>
            <w:r w:rsidRPr="006E6062">
              <w:rPr>
                <w:bCs w:val="0"/>
                <w:color w:val="000000"/>
                <w:sz w:val="16"/>
                <w:szCs w:val="16"/>
              </w:rPr>
              <w:t>73</w:t>
            </w:r>
          </w:p>
        </w:tc>
        <w:tc>
          <w:tcPr>
            <w:tcW w:w="1701" w:type="dxa"/>
            <w:noWrap/>
            <w:vAlign w:val="center"/>
          </w:tcPr>
          <w:p w:rsidRPr="006E6062" w:rsidR="00535FCB" w:rsidP="00B56CEB" w:rsidRDefault="00F47059" w14:paraId="021E69EF" w14:textId="761BDBE2">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11/21</w:t>
            </w:r>
            <w:r w:rsidRPr="006E6062" w:rsidR="00631AEE">
              <w:rPr>
                <w:color w:val="000000"/>
                <w:sz w:val="12"/>
                <w:szCs w:val="12"/>
              </w:rPr>
              <w:t>/2025</w:t>
            </w:r>
          </w:p>
        </w:tc>
        <w:tc>
          <w:tcPr>
            <w:tcW w:w="1780" w:type="dxa"/>
            <w:noWrap/>
            <w:vAlign w:val="center"/>
          </w:tcPr>
          <w:p w:rsidRPr="006E6062" w:rsidR="00535FCB" w:rsidP="00B56CEB" w:rsidRDefault="00F47059" w14:paraId="63D2A39B" w14:textId="25CF5F4B">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Centro de Comando, Control, Comunicaciones y Computo</w:t>
            </w:r>
          </w:p>
        </w:tc>
        <w:tc>
          <w:tcPr>
            <w:tcW w:w="1622" w:type="dxa"/>
            <w:noWrap/>
            <w:vAlign w:val="center"/>
          </w:tcPr>
          <w:p w:rsidRPr="006E6062" w:rsidR="00535FCB" w:rsidP="00B56CEB" w:rsidRDefault="00F47059" w14:paraId="22DB4A7A" w14:textId="1F879332">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TECLADOS</w:t>
            </w:r>
          </w:p>
        </w:tc>
        <w:tc>
          <w:tcPr>
            <w:tcW w:w="1649" w:type="dxa"/>
            <w:noWrap/>
            <w:vAlign w:val="center"/>
          </w:tcPr>
          <w:p w:rsidRPr="006E6062" w:rsidR="00535FCB" w:rsidP="00B56CEB" w:rsidRDefault="00F47059" w14:paraId="51C4FAA5" w14:textId="2F269B90">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2 UNIDADES</w:t>
            </w:r>
          </w:p>
        </w:tc>
        <w:tc>
          <w:tcPr>
            <w:tcW w:w="1514" w:type="dxa"/>
            <w:noWrap/>
            <w:vAlign w:val="center"/>
          </w:tcPr>
          <w:p w:rsidRPr="006E6062" w:rsidR="00535FCB" w:rsidP="00B56CEB" w:rsidRDefault="00631AEE" w14:paraId="0CD05AFF" w14:textId="772AB834">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A95E99" w14:paraId="76A92C58" w14:textId="77777777">
        <w:trPr>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A95E99" w:rsidP="00A95E99" w:rsidRDefault="00A95E99" w14:paraId="5D867C12" w14:textId="299069AD">
            <w:pPr>
              <w:jc w:val="center"/>
              <w:rPr>
                <w:bCs w:val="0"/>
                <w:color w:val="000000"/>
                <w:sz w:val="16"/>
                <w:szCs w:val="16"/>
              </w:rPr>
            </w:pPr>
            <w:r w:rsidRPr="006E6062">
              <w:rPr>
                <w:bCs w:val="0"/>
                <w:color w:val="000000"/>
                <w:sz w:val="16"/>
                <w:szCs w:val="16"/>
              </w:rPr>
              <w:t>74</w:t>
            </w:r>
          </w:p>
        </w:tc>
        <w:tc>
          <w:tcPr>
            <w:tcW w:w="1701" w:type="dxa"/>
            <w:noWrap/>
            <w:vAlign w:val="center"/>
          </w:tcPr>
          <w:p w:rsidRPr="006E6062" w:rsidR="00A95E99" w:rsidP="00A95E99" w:rsidRDefault="00F47059" w14:paraId="0B52A246" w14:textId="3CE99B60">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11/24</w:t>
            </w:r>
            <w:r w:rsidRPr="006E6062" w:rsidR="00A95E99">
              <w:rPr>
                <w:color w:val="000000"/>
                <w:sz w:val="12"/>
                <w:szCs w:val="12"/>
              </w:rPr>
              <w:t>/2025</w:t>
            </w:r>
          </w:p>
        </w:tc>
        <w:tc>
          <w:tcPr>
            <w:tcW w:w="1780" w:type="dxa"/>
            <w:noWrap/>
            <w:vAlign w:val="center"/>
          </w:tcPr>
          <w:p w:rsidRPr="006E6062" w:rsidR="00A95E99" w:rsidP="00A95E99" w:rsidRDefault="00F47059" w14:paraId="7C2801D6" w14:textId="68FA8EB5">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AL1404</w:t>
            </w:r>
          </w:p>
        </w:tc>
        <w:tc>
          <w:tcPr>
            <w:tcW w:w="1622" w:type="dxa"/>
            <w:noWrap/>
            <w:vAlign w:val="center"/>
          </w:tcPr>
          <w:p w:rsidRPr="006E6062" w:rsidR="00A95E99" w:rsidP="00A95E99" w:rsidRDefault="00F47059" w14:paraId="25DB679A" w14:textId="6F41B7FA">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DOMO PTZ IP</w:t>
            </w:r>
          </w:p>
        </w:tc>
        <w:tc>
          <w:tcPr>
            <w:tcW w:w="1649" w:type="dxa"/>
            <w:noWrap/>
            <w:vAlign w:val="center"/>
          </w:tcPr>
          <w:p w:rsidRPr="006E6062" w:rsidR="00A95E99" w:rsidP="00A95E99" w:rsidRDefault="00F47059" w14:paraId="6D225855" w14:textId="473BE62F">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404479481904010058</w:t>
            </w:r>
          </w:p>
        </w:tc>
        <w:tc>
          <w:tcPr>
            <w:tcW w:w="1514" w:type="dxa"/>
            <w:noWrap/>
            <w:vAlign w:val="center"/>
          </w:tcPr>
          <w:p w:rsidRPr="006E6062" w:rsidR="00A95E99" w:rsidP="00A95E99" w:rsidRDefault="00A95E99" w14:paraId="59A3A977" w14:textId="5FFA765C">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A95E99" w14:paraId="74578B98" w14:textId="7777777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A95E99" w:rsidP="00A95E99" w:rsidRDefault="00A95E99" w14:paraId="30F083DE" w14:textId="50747184">
            <w:pPr>
              <w:jc w:val="center"/>
              <w:rPr>
                <w:bCs w:val="0"/>
                <w:color w:val="000000"/>
                <w:sz w:val="16"/>
                <w:szCs w:val="16"/>
              </w:rPr>
            </w:pPr>
            <w:r w:rsidRPr="006E6062">
              <w:rPr>
                <w:bCs w:val="0"/>
                <w:color w:val="000000"/>
                <w:sz w:val="16"/>
                <w:szCs w:val="16"/>
              </w:rPr>
              <w:t>75</w:t>
            </w:r>
          </w:p>
        </w:tc>
        <w:tc>
          <w:tcPr>
            <w:tcW w:w="1701" w:type="dxa"/>
            <w:noWrap/>
            <w:vAlign w:val="center"/>
          </w:tcPr>
          <w:p w:rsidRPr="006E6062" w:rsidR="00A95E99" w:rsidP="00A95E99" w:rsidRDefault="00F47059" w14:paraId="15FFB3FE" w14:textId="269B86BC">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11/24</w:t>
            </w:r>
            <w:r w:rsidRPr="006E6062" w:rsidR="00A95E99">
              <w:rPr>
                <w:color w:val="000000"/>
                <w:sz w:val="12"/>
                <w:szCs w:val="12"/>
              </w:rPr>
              <w:t>/2025</w:t>
            </w:r>
          </w:p>
        </w:tc>
        <w:tc>
          <w:tcPr>
            <w:tcW w:w="1780" w:type="dxa"/>
            <w:noWrap/>
            <w:vAlign w:val="center"/>
          </w:tcPr>
          <w:p w:rsidRPr="006E6062" w:rsidR="00A95E99" w:rsidP="00A95E99" w:rsidRDefault="00F47059" w14:paraId="0DA8D0AC" w14:textId="378C8F92">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SADC_3</w:t>
            </w:r>
          </w:p>
        </w:tc>
        <w:tc>
          <w:tcPr>
            <w:tcW w:w="1622" w:type="dxa"/>
            <w:noWrap/>
            <w:vAlign w:val="center"/>
          </w:tcPr>
          <w:p w:rsidRPr="006E6062" w:rsidR="00A95E99" w:rsidP="00A95E99" w:rsidRDefault="00303AEF" w14:paraId="205A0F35" w14:textId="266CB380">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DOMO PTZ IP</w:t>
            </w:r>
          </w:p>
        </w:tc>
        <w:tc>
          <w:tcPr>
            <w:tcW w:w="1649" w:type="dxa"/>
            <w:noWrap/>
            <w:vAlign w:val="center"/>
          </w:tcPr>
          <w:p w:rsidRPr="006E6062" w:rsidR="00A95E99" w:rsidP="00A95E99" w:rsidRDefault="00F47059" w14:paraId="3A062AFD" w14:textId="332EF8B6">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404479485511016084</w:t>
            </w:r>
          </w:p>
        </w:tc>
        <w:tc>
          <w:tcPr>
            <w:tcW w:w="1514" w:type="dxa"/>
            <w:noWrap/>
            <w:vAlign w:val="center"/>
          </w:tcPr>
          <w:p w:rsidRPr="006E6062" w:rsidR="00A95E99" w:rsidP="00A95E99" w:rsidRDefault="00A95E99" w14:paraId="19ABF15F" w14:textId="2C083556">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A95E99" w14:paraId="183FCD32" w14:textId="77777777">
        <w:trPr>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A95E99" w:rsidP="00A95E99" w:rsidRDefault="00A95E99" w14:paraId="2D3BFF90" w14:textId="3E47249E">
            <w:pPr>
              <w:jc w:val="center"/>
              <w:rPr>
                <w:bCs w:val="0"/>
                <w:color w:val="000000"/>
                <w:sz w:val="16"/>
                <w:szCs w:val="16"/>
              </w:rPr>
            </w:pPr>
            <w:r w:rsidRPr="006E6062">
              <w:rPr>
                <w:bCs w:val="0"/>
                <w:color w:val="000000"/>
                <w:sz w:val="16"/>
                <w:szCs w:val="16"/>
              </w:rPr>
              <w:t>76</w:t>
            </w:r>
          </w:p>
        </w:tc>
        <w:tc>
          <w:tcPr>
            <w:tcW w:w="1701" w:type="dxa"/>
            <w:noWrap/>
            <w:vAlign w:val="center"/>
          </w:tcPr>
          <w:p w:rsidRPr="006E6062" w:rsidR="00A95E99" w:rsidP="00A95E99" w:rsidRDefault="00F47059" w14:paraId="71C80AA1" w14:textId="51F2E834">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11/24</w:t>
            </w:r>
            <w:r w:rsidRPr="006E6062" w:rsidR="00A95E99">
              <w:rPr>
                <w:color w:val="000000"/>
                <w:sz w:val="12"/>
                <w:szCs w:val="12"/>
              </w:rPr>
              <w:t>/2025</w:t>
            </w:r>
          </w:p>
        </w:tc>
        <w:tc>
          <w:tcPr>
            <w:tcW w:w="1780" w:type="dxa"/>
            <w:noWrap/>
            <w:vAlign w:val="center"/>
          </w:tcPr>
          <w:p w:rsidRPr="006E6062" w:rsidR="00A95E99" w:rsidP="00A95E99" w:rsidRDefault="00F47059" w14:paraId="224CC218" w14:textId="6EC2E310">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EP-PORTERIA_KENNEDY</w:t>
            </w:r>
          </w:p>
        </w:tc>
        <w:tc>
          <w:tcPr>
            <w:tcW w:w="1622" w:type="dxa"/>
            <w:noWrap/>
            <w:vAlign w:val="center"/>
          </w:tcPr>
          <w:p w:rsidRPr="006E6062" w:rsidR="00A95E99" w:rsidP="00A95E99" w:rsidRDefault="00F47059" w14:paraId="75BED314" w14:textId="458DC44A">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BATERIAS</w:t>
            </w:r>
          </w:p>
        </w:tc>
        <w:tc>
          <w:tcPr>
            <w:tcW w:w="1649" w:type="dxa"/>
            <w:noWrap/>
            <w:vAlign w:val="center"/>
          </w:tcPr>
          <w:p w:rsidRPr="006E6062" w:rsidR="00A95E99" w:rsidP="00A95E99" w:rsidRDefault="00F47059" w14:paraId="34B4A798" w14:textId="6AB01EE0">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3 UNIDADES</w:t>
            </w:r>
          </w:p>
        </w:tc>
        <w:tc>
          <w:tcPr>
            <w:tcW w:w="1514" w:type="dxa"/>
            <w:noWrap/>
            <w:vAlign w:val="center"/>
          </w:tcPr>
          <w:p w:rsidRPr="006E6062" w:rsidR="00A95E99" w:rsidP="00A95E99" w:rsidRDefault="00A95E99" w14:paraId="118E397B" w14:textId="019D68F8">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303AEF" w14:paraId="0A8508ED" w14:textId="7777777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303AEF" w:rsidP="00303AEF" w:rsidRDefault="00303AEF" w14:paraId="7604E588" w14:textId="13FB69C9">
            <w:pPr>
              <w:jc w:val="center"/>
              <w:rPr>
                <w:bCs w:val="0"/>
                <w:color w:val="000000"/>
                <w:sz w:val="16"/>
                <w:szCs w:val="16"/>
              </w:rPr>
            </w:pPr>
            <w:r w:rsidRPr="006E6062">
              <w:rPr>
                <w:bCs w:val="0"/>
                <w:color w:val="000000"/>
                <w:sz w:val="16"/>
                <w:szCs w:val="16"/>
              </w:rPr>
              <w:t>77</w:t>
            </w:r>
          </w:p>
        </w:tc>
        <w:tc>
          <w:tcPr>
            <w:tcW w:w="1701" w:type="dxa"/>
            <w:noWrap/>
            <w:vAlign w:val="center"/>
          </w:tcPr>
          <w:p w:rsidRPr="006E6062" w:rsidR="00303AEF" w:rsidP="00303AEF" w:rsidRDefault="00F47059" w14:paraId="34E67BFB" w14:textId="0ED0B3A9">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11/25</w:t>
            </w:r>
            <w:r w:rsidRPr="006E6062" w:rsidR="00303AEF">
              <w:rPr>
                <w:color w:val="000000"/>
                <w:sz w:val="12"/>
                <w:szCs w:val="12"/>
              </w:rPr>
              <w:t>/2025</w:t>
            </w:r>
          </w:p>
        </w:tc>
        <w:tc>
          <w:tcPr>
            <w:tcW w:w="1780" w:type="dxa"/>
            <w:noWrap/>
            <w:vAlign w:val="center"/>
          </w:tcPr>
          <w:p w:rsidRPr="006E6062" w:rsidR="00303AEF" w:rsidP="00303AEF" w:rsidRDefault="00F47059" w14:paraId="092F237B" w14:textId="77890B65">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Centro de monitoreo Kennedy</w:t>
            </w:r>
          </w:p>
        </w:tc>
        <w:tc>
          <w:tcPr>
            <w:tcW w:w="1622" w:type="dxa"/>
            <w:noWrap/>
            <w:vAlign w:val="center"/>
          </w:tcPr>
          <w:p w:rsidRPr="006E6062" w:rsidR="00303AEF" w:rsidP="00303AEF" w:rsidRDefault="008D6CDA" w14:paraId="7070CA3F" w14:textId="2E83049E">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LÁMPARAS</w:t>
            </w:r>
            <w:r w:rsidRPr="006E6062" w:rsidR="00F47059">
              <w:rPr>
                <w:color w:val="000000"/>
                <w:sz w:val="12"/>
                <w:szCs w:val="12"/>
              </w:rPr>
              <w:t xml:space="preserve"> DE </w:t>
            </w:r>
            <w:r w:rsidRPr="006E6062">
              <w:rPr>
                <w:color w:val="000000"/>
                <w:sz w:val="12"/>
                <w:szCs w:val="12"/>
              </w:rPr>
              <w:t>ILUMINACIÓN</w:t>
            </w:r>
          </w:p>
        </w:tc>
        <w:tc>
          <w:tcPr>
            <w:tcW w:w="1649" w:type="dxa"/>
            <w:noWrap/>
            <w:vAlign w:val="center"/>
          </w:tcPr>
          <w:p w:rsidRPr="006E6062" w:rsidR="00303AEF" w:rsidP="00303AEF" w:rsidRDefault="00F47059" w14:paraId="320BC54E" w14:textId="5EB4A9D5">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11 UNIDADES</w:t>
            </w:r>
          </w:p>
        </w:tc>
        <w:tc>
          <w:tcPr>
            <w:tcW w:w="1514" w:type="dxa"/>
            <w:noWrap/>
            <w:vAlign w:val="center"/>
          </w:tcPr>
          <w:p w:rsidRPr="006E6062" w:rsidR="00303AEF" w:rsidP="00303AEF" w:rsidRDefault="00303AEF" w14:paraId="089D02E7" w14:textId="53E43049">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303AEF" w14:paraId="2C774296" w14:textId="77777777">
        <w:trPr>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303AEF" w:rsidP="00303AEF" w:rsidRDefault="00303AEF" w14:paraId="37E442EC" w14:textId="7AEC7BFA">
            <w:pPr>
              <w:jc w:val="center"/>
              <w:rPr>
                <w:bCs w:val="0"/>
                <w:color w:val="000000"/>
                <w:sz w:val="16"/>
                <w:szCs w:val="16"/>
              </w:rPr>
            </w:pPr>
            <w:r w:rsidRPr="006E6062">
              <w:rPr>
                <w:bCs w:val="0"/>
                <w:color w:val="000000"/>
                <w:sz w:val="16"/>
                <w:szCs w:val="16"/>
              </w:rPr>
              <w:t>78</w:t>
            </w:r>
          </w:p>
        </w:tc>
        <w:tc>
          <w:tcPr>
            <w:tcW w:w="1701" w:type="dxa"/>
            <w:noWrap/>
            <w:vAlign w:val="center"/>
          </w:tcPr>
          <w:p w:rsidRPr="006E6062" w:rsidR="00303AEF" w:rsidP="00303AEF" w:rsidRDefault="00F47059" w14:paraId="4AE82DFA" w14:textId="741D4D8A">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11/25</w:t>
            </w:r>
            <w:r w:rsidRPr="006E6062" w:rsidR="00303AEF">
              <w:rPr>
                <w:color w:val="000000"/>
                <w:sz w:val="12"/>
                <w:szCs w:val="12"/>
              </w:rPr>
              <w:t>/2025</w:t>
            </w:r>
          </w:p>
        </w:tc>
        <w:tc>
          <w:tcPr>
            <w:tcW w:w="1780" w:type="dxa"/>
            <w:noWrap/>
            <w:vAlign w:val="center"/>
          </w:tcPr>
          <w:p w:rsidRPr="006E6062" w:rsidR="00303AEF" w:rsidP="00303AEF" w:rsidRDefault="00F47059" w14:paraId="4838AC48" w14:textId="23348BFD">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Centro de Comando, Control, Comunicaciones y Computo</w:t>
            </w:r>
          </w:p>
        </w:tc>
        <w:tc>
          <w:tcPr>
            <w:tcW w:w="1622" w:type="dxa"/>
            <w:noWrap/>
            <w:vAlign w:val="center"/>
          </w:tcPr>
          <w:p w:rsidRPr="006E6062" w:rsidR="00303AEF" w:rsidP="00303AEF" w:rsidRDefault="008D6CDA" w14:paraId="4136258A" w14:textId="1E42A451">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LÁMPARAS</w:t>
            </w:r>
            <w:r w:rsidRPr="006E6062" w:rsidR="00F47059">
              <w:rPr>
                <w:color w:val="000000"/>
                <w:sz w:val="12"/>
                <w:szCs w:val="12"/>
              </w:rPr>
              <w:t xml:space="preserve"> DE </w:t>
            </w:r>
            <w:r w:rsidRPr="006E6062">
              <w:rPr>
                <w:color w:val="000000"/>
                <w:sz w:val="12"/>
                <w:szCs w:val="12"/>
              </w:rPr>
              <w:t>ILUMINACIÓN</w:t>
            </w:r>
          </w:p>
        </w:tc>
        <w:tc>
          <w:tcPr>
            <w:tcW w:w="1649" w:type="dxa"/>
            <w:noWrap/>
            <w:vAlign w:val="center"/>
          </w:tcPr>
          <w:p w:rsidRPr="006E6062" w:rsidR="00303AEF" w:rsidP="00303AEF" w:rsidRDefault="00F47059" w14:paraId="554B01BD" w14:textId="2681330C">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1 UNIDAD</w:t>
            </w:r>
          </w:p>
        </w:tc>
        <w:tc>
          <w:tcPr>
            <w:tcW w:w="1514" w:type="dxa"/>
            <w:noWrap/>
            <w:vAlign w:val="center"/>
          </w:tcPr>
          <w:p w:rsidRPr="006E6062" w:rsidR="00303AEF" w:rsidP="00303AEF" w:rsidRDefault="00303AEF" w14:paraId="398E8B00" w14:textId="45902A0D">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303AEF" w14:paraId="35E19E6C" w14:textId="7777777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303AEF" w:rsidP="00303AEF" w:rsidRDefault="00303AEF" w14:paraId="01085CC8" w14:textId="55DF7016">
            <w:pPr>
              <w:jc w:val="center"/>
              <w:rPr>
                <w:bCs w:val="0"/>
                <w:color w:val="000000"/>
                <w:sz w:val="16"/>
                <w:szCs w:val="16"/>
              </w:rPr>
            </w:pPr>
            <w:r w:rsidRPr="006E6062">
              <w:rPr>
                <w:bCs w:val="0"/>
                <w:color w:val="000000"/>
                <w:sz w:val="16"/>
                <w:szCs w:val="16"/>
              </w:rPr>
              <w:t>79</w:t>
            </w:r>
          </w:p>
        </w:tc>
        <w:tc>
          <w:tcPr>
            <w:tcW w:w="1701" w:type="dxa"/>
            <w:noWrap/>
            <w:vAlign w:val="center"/>
          </w:tcPr>
          <w:p w:rsidRPr="006E6062" w:rsidR="00303AEF" w:rsidP="00303AEF" w:rsidRDefault="00F47059" w14:paraId="38DC1C07" w14:textId="46AA14A1">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11/25</w:t>
            </w:r>
            <w:r w:rsidRPr="006E6062" w:rsidR="00303AEF">
              <w:rPr>
                <w:color w:val="000000"/>
                <w:sz w:val="12"/>
                <w:szCs w:val="12"/>
              </w:rPr>
              <w:t>/2025</w:t>
            </w:r>
          </w:p>
        </w:tc>
        <w:tc>
          <w:tcPr>
            <w:tcW w:w="1780" w:type="dxa"/>
            <w:noWrap/>
            <w:vAlign w:val="center"/>
          </w:tcPr>
          <w:p w:rsidRPr="006E6062" w:rsidR="00303AEF" w:rsidP="00303AEF" w:rsidRDefault="00F47059" w14:paraId="6F2C1B4C" w14:textId="05E65183">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ESU-224</w:t>
            </w:r>
          </w:p>
        </w:tc>
        <w:tc>
          <w:tcPr>
            <w:tcW w:w="1622" w:type="dxa"/>
            <w:noWrap/>
            <w:vAlign w:val="center"/>
          </w:tcPr>
          <w:p w:rsidRPr="006E6062" w:rsidR="00303AEF" w:rsidP="00303AEF" w:rsidRDefault="00F47059" w14:paraId="0A20275A" w14:textId="6FD1CD14">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PANEL SOLAR</w:t>
            </w:r>
          </w:p>
        </w:tc>
        <w:tc>
          <w:tcPr>
            <w:tcW w:w="1649" w:type="dxa"/>
            <w:noWrap/>
            <w:vAlign w:val="center"/>
          </w:tcPr>
          <w:p w:rsidRPr="006E6062" w:rsidR="00303AEF" w:rsidP="00303AEF" w:rsidRDefault="00F47059" w14:paraId="0E925B2D" w14:textId="5EB564D6">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Q72811P1907AKC0008</w:t>
            </w:r>
          </w:p>
        </w:tc>
        <w:tc>
          <w:tcPr>
            <w:tcW w:w="1514" w:type="dxa"/>
            <w:noWrap/>
            <w:vAlign w:val="center"/>
          </w:tcPr>
          <w:p w:rsidRPr="006E6062" w:rsidR="00303AEF" w:rsidP="00303AEF" w:rsidRDefault="00303AEF" w14:paraId="1FC078A9" w14:textId="6FEA4739">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303AEF" w14:paraId="3B6611F4" w14:textId="77777777">
        <w:trPr>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303AEF" w:rsidP="00303AEF" w:rsidRDefault="00303AEF" w14:paraId="40AC20DD" w14:textId="48BDF182">
            <w:pPr>
              <w:jc w:val="center"/>
              <w:rPr>
                <w:bCs w:val="0"/>
                <w:color w:val="000000"/>
                <w:sz w:val="16"/>
                <w:szCs w:val="16"/>
              </w:rPr>
            </w:pPr>
            <w:r w:rsidRPr="006E6062">
              <w:rPr>
                <w:bCs w:val="0"/>
                <w:color w:val="000000"/>
                <w:sz w:val="16"/>
                <w:szCs w:val="16"/>
              </w:rPr>
              <w:t>80</w:t>
            </w:r>
          </w:p>
        </w:tc>
        <w:tc>
          <w:tcPr>
            <w:tcW w:w="1701" w:type="dxa"/>
            <w:noWrap/>
            <w:vAlign w:val="center"/>
          </w:tcPr>
          <w:p w:rsidRPr="006E6062" w:rsidR="00303AEF" w:rsidP="00303AEF" w:rsidRDefault="00F47059" w14:paraId="26759551" w14:textId="09BB3B9D">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11/25</w:t>
            </w:r>
            <w:r w:rsidRPr="006E6062" w:rsidR="00303AEF">
              <w:rPr>
                <w:color w:val="000000"/>
                <w:sz w:val="12"/>
                <w:szCs w:val="12"/>
              </w:rPr>
              <w:t>/2025</w:t>
            </w:r>
          </w:p>
        </w:tc>
        <w:tc>
          <w:tcPr>
            <w:tcW w:w="1780" w:type="dxa"/>
            <w:noWrap/>
            <w:vAlign w:val="center"/>
          </w:tcPr>
          <w:p w:rsidRPr="006E6062" w:rsidR="00303AEF" w:rsidP="00303AEF" w:rsidRDefault="00F47059" w14:paraId="07EE0A1D" w14:textId="6EEAAAB5">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Centro de monitoreo Chapinero</w:t>
            </w:r>
          </w:p>
        </w:tc>
        <w:tc>
          <w:tcPr>
            <w:tcW w:w="1622" w:type="dxa"/>
            <w:noWrap/>
            <w:vAlign w:val="center"/>
          </w:tcPr>
          <w:p w:rsidRPr="006E6062" w:rsidR="00303AEF" w:rsidP="00303AEF" w:rsidRDefault="00F47059" w14:paraId="5206AB2A" w14:textId="3BA3D631">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MULTIPUERTO VIDEO</w:t>
            </w:r>
          </w:p>
        </w:tc>
        <w:tc>
          <w:tcPr>
            <w:tcW w:w="1649" w:type="dxa"/>
            <w:noWrap/>
            <w:vAlign w:val="center"/>
          </w:tcPr>
          <w:p w:rsidRPr="006E6062" w:rsidR="00303AEF" w:rsidP="00303AEF" w:rsidRDefault="00F47059" w14:paraId="64E13FAD" w14:textId="175CFA22">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NO REGISTRA</w:t>
            </w:r>
          </w:p>
        </w:tc>
        <w:tc>
          <w:tcPr>
            <w:tcW w:w="1514" w:type="dxa"/>
            <w:noWrap/>
            <w:vAlign w:val="center"/>
          </w:tcPr>
          <w:p w:rsidRPr="006E6062" w:rsidR="00303AEF" w:rsidP="00303AEF" w:rsidRDefault="00303AEF" w14:paraId="3054AC63" w14:textId="64F4A624">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303AEF" w14:paraId="48B51FF5" w14:textId="7777777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303AEF" w:rsidP="00303AEF" w:rsidRDefault="00303AEF" w14:paraId="656DEBF9" w14:textId="6703144C">
            <w:pPr>
              <w:jc w:val="center"/>
              <w:rPr>
                <w:bCs w:val="0"/>
                <w:color w:val="000000"/>
                <w:sz w:val="16"/>
                <w:szCs w:val="16"/>
              </w:rPr>
            </w:pPr>
            <w:r w:rsidRPr="006E6062">
              <w:rPr>
                <w:bCs w:val="0"/>
                <w:color w:val="000000"/>
                <w:sz w:val="16"/>
                <w:szCs w:val="16"/>
              </w:rPr>
              <w:t>81</w:t>
            </w:r>
          </w:p>
        </w:tc>
        <w:tc>
          <w:tcPr>
            <w:tcW w:w="1701" w:type="dxa"/>
            <w:noWrap/>
            <w:vAlign w:val="center"/>
          </w:tcPr>
          <w:p w:rsidRPr="006E6062" w:rsidR="00303AEF" w:rsidP="00303AEF" w:rsidRDefault="00F47059" w14:paraId="450294D6" w14:textId="1896B156">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11/25</w:t>
            </w:r>
            <w:r w:rsidRPr="006E6062" w:rsidR="00303AEF">
              <w:rPr>
                <w:color w:val="000000"/>
                <w:sz w:val="12"/>
                <w:szCs w:val="12"/>
              </w:rPr>
              <w:t>/2025</w:t>
            </w:r>
          </w:p>
        </w:tc>
        <w:tc>
          <w:tcPr>
            <w:tcW w:w="1780" w:type="dxa"/>
            <w:noWrap/>
            <w:vAlign w:val="center"/>
          </w:tcPr>
          <w:p w:rsidRPr="006E6062" w:rsidR="00303AEF" w:rsidP="00303AEF" w:rsidRDefault="00F47059" w14:paraId="0F14A65E" w14:textId="681DE630">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P364-1</w:t>
            </w:r>
          </w:p>
        </w:tc>
        <w:tc>
          <w:tcPr>
            <w:tcW w:w="1622" w:type="dxa"/>
            <w:noWrap/>
            <w:vAlign w:val="center"/>
          </w:tcPr>
          <w:p w:rsidRPr="006E6062" w:rsidR="00303AEF" w:rsidP="00303AEF" w:rsidRDefault="00303AEF" w14:paraId="263F28B6" w14:textId="5E14B73F">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DOMO PTZ IP</w:t>
            </w:r>
          </w:p>
        </w:tc>
        <w:tc>
          <w:tcPr>
            <w:tcW w:w="1649" w:type="dxa"/>
            <w:noWrap/>
            <w:vAlign w:val="center"/>
          </w:tcPr>
          <w:p w:rsidRPr="006E6062" w:rsidR="00303AEF" w:rsidP="00303AEF" w:rsidRDefault="00F47059" w14:paraId="6009894F" w14:textId="5BC6D6BC">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044496971907100005</w:t>
            </w:r>
          </w:p>
        </w:tc>
        <w:tc>
          <w:tcPr>
            <w:tcW w:w="1514" w:type="dxa"/>
            <w:noWrap/>
            <w:vAlign w:val="center"/>
          </w:tcPr>
          <w:p w:rsidRPr="006E6062" w:rsidR="00303AEF" w:rsidP="00303AEF" w:rsidRDefault="00303AEF" w14:paraId="68E58891" w14:textId="7628C4E2">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303AEF" w14:paraId="278D8863" w14:textId="77777777">
        <w:trPr>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303AEF" w:rsidP="00303AEF" w:rsidRDefault="00303AEF" w14:paraId="249FB974" w14:textId="22BB0153">
            <w:pPr>
              <w:jc w:val="center"/>
              <w:rPr>
                <w:bCs w:val="0"/>
                <w:color w:val="000000"/>
                <w:sz w:val="16"/>
                <w:szCs w:val="16"/>
              </w:rPr>
            </w:pPr>
            <w:r w:rsidRPr="006E6062">
              <w:rPr>
                <w:bCs w:val="0"/>
                <w:color w:val="000000"/>
                <w:sz w:val="16"/>
                <w:szCs w:val="16"/>
              </w:rPr>
              <w:t>82</w:t>
            </w:r>
          </w:p>
        </w:tc>
        <w:tc>
          <w:tcPr>
            <w:tcW w:w="1701" w:type="dxa"/>
            <w:noWrap/>
            <w:vAlign w:val="center"/>
          </w:tcPr>
          <w:p w:rsidRPr="006E6062" w:rsidR="00303AEF" w:rsidP="00303AEF" w:rsidRDefault="00F47059" w14:paraId="1E9A4F57" w14:textId="15160319">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11/25</w:t>
            </w:r>
            <w:r w:rsidRPr="006E6062" w:rsidR="00303AEF">
              <w:rPr>
                <w:color w:val="000000"/>
                <w:sz w:val="12"/>
                <w:szCs w:val="12"/>
              </w:rPr>
              <w:t>/2025</w:t>
            </w:r>
          </w:p>
        </w:tc>
        <w:tc>
          <w:tcPr>
            <w:tcW w:w="1780" w:type="dxa"/>
            <w:noWrap/>
            <w:vAlign w:val="center"/>
          </w:tcPr>
          <w:p w:rsidRPr="006E6062" w:rsidR="00303AEF" w:rsidP="00303AEF" w:rsidRDefault="00F47059" w14:paraId="20E278ED" w14:textId="08818644">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FVS-4122</w:t>
            </w:r>
          </w:p>
        </w:tc>
        <w:tc>
          <w:tcPr>
            <w:tcW w:w="1622" w:type="dxa"/>
            <w:noWrap/>
            <w:vAlign w:val="center"/>
          </w:tcPr>
          <w:p w:rsidRPr="006E6062" w:rsidR="00303AEF" w:rsidP="00303AEF" w:rsidRDefault="00303AEF" w14:paraId="2B45D80B" w14:textId="6C088A4F">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DOMO PTZ IP</w:t>
            </w:r>
          </w:p>
        </w:tc>
        <w:tc>
          <w:tcPr>
            <w:tcW w:w="1649" w:type="dxa"/>
            <w:noWrap/>
            <w:vAlign w:val="center"/>
          </w:tcPr>
          <w:p w:rsidRPr="006E6062" w:rsidR="00303AEF" w:rsidP="00303AEF" w:rsidRDefault="00F47059" w14:paraId="317DDD76" w14:textId="1EAEEDF7">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41901552</w:t>
            </w:r>
          </w:p>
        </w:tc>
        <w:tc>
          <w:tcPr>
            <w:tcW w:w="1514" w:type="dxa"/>
            <w:noWrap/>
            <w:vAlign w:val="center"/>
          </w:tcPr>
          <w:p w:rsidRPr="006E6062" w:rsidR="00303AEF" w:rsidP="00303AEF" w:rsidRDefault="00303AEF" w14:paraId="44A5CBF0" w14:textId="37EBDA8C">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303AEF" w14:paraId="500A2D49" w14:textId="7777777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303AEF" w:rsidP="00303AEF" w:rsidRDefault="00303AEF" w14:paraId="56CC1F1B" w14:textId="46CC3B53">
            <w:pPr>
              <w:jc w:val="center"/>
              <w:rPr>
                <w:bCs w:val="0"/>
                <w:color w:val="000000"/>
                <w:sz w:val="16"/>
                <w:szCs w:val="16"/>
              </w:rPr>
            </w:pPr>
            <w:r w:rsidRPr="006E6062">
              <w:rPr>
                <w:bCs w:val="0"/>
                <w:color w:val="000000"/>
                <w:sz w:val="16"/>
                <w:szCs w:val="16"/>
              </w:rPr>
              <w:t>83</w:t>
            </w:r>
          </w:p>
        </w:tc>
        <w:tc>
          <w:tcPr>
            <w:tcW w:w="1701" w:type="dxa"/>
            <w:noWrap/>
            <w:vAlign w:val="center"/>
          </w:tcPr>
          <w:p w:rsidRPr="006E6062" w:rsidR="00303AEF" w:rsidP="00303AEF" w:rsidRDefault="00F47059" w14:paraId="6FD220ED" w14:textId="6E2C0114">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11/25</w:t>
            </w:r>
            <w:r w:rsidRPr="006E6062" w:rsidR="00303AEF">
              <w:rPr>
                <w:color w:val="000000"/>
                <w:sz w:val="12"/>
                <w:szCs w:val="12"/>
              </w:rPr>
              <w:t>/2025</w:t>
            </w:r>
          </w:p>
        </w:tc>
        <w:tc>
          <w:tcPr>
            <w:tcW w:w="1780" w:type="dxa"/>
            <w:noWrap/>
            <w:vAlign w:val="center"/>
          </w:tcPr>
          <w:p w:rsidRPr="006E6062" w:rsidR="00303AEF" w:rsidP="00303AEF" w:rsidRDefault="00F47059" w14:paraId="6B46274B" w14:textId="29323C66">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FS_56535</w:t>
            </w:r>
          </w:p>
        </w:tc>
        <w:tc>
          <w:tcPr>
            <w:tcW w:w="1622" w:type="dxa"/>
            <w:noWrap/>
            <w:vAlign w:val="center"/>
          </w:tcPr>
          <w:p w:rsidRPr="006E6062" w:rsidR="00303AEF" w:rsidP="00303AEF" w:rsidRDefault="00303AEF" w14:paraId="7D5E6A8B" w14:textId="0743F0B2">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DOMO PTZ IP</w:t>
            </w:r>
          </w:p>
        </w:tc>
        <w:tc>
          <w:tcPr>
            <w:tcW w:w="1649" w:type="dxa"/>
            <w:noWrap/>
            <w:vAlign w:val="center"/>
          </w:tcPr>
          <w:p w:rsidRPr="006E6062" w:rsidR="00303AEF" w:rsidP="00303AEF" w:rsidRDefault="00F47059" w14:paraId="2A2A51E8" w14:textId="547595C2">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404479491914015043</w:t>
            </w:r>
          </w:p>
        </w:tc>
        <w:tc>
          <w:tcPr>
            <w:tcW w:w="1514" w:type="dxa"/>
            <w:noWrap/>
            <w:vAlign w:val="center"/>
          </w:tcPr>
          <w:p w:rsidRPr="006E6062" w:rsidR="00303AEF" w:rsidP="00303AEF" w:rsidRDefault="00303AEF" w14:paraId="3494EB0D" w14:textId="3DFF1D0D">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303AEF" w14:paraId="6E41B518" w14:textId="77777777">
        <w:trPr>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303AEF" w:rsidP="00303AEF" w:rsidRDefault="00303AEF" w14:paraId="3A187331" w14:textId="19B11C76">
            <w:pPr>
              <w:jc w:val="center"/>
              <w:rPr>
                <w:bCs w:val="0"/>
                <w:color w:val="000000"/>
                <w:sz w:val="16"/>
                <w:szCs w:val="16"/>
              </w:rPr>
            </w:pPr>
            <w:r w:rsidRPr="006E6062">
              <w:rPr>
                <w:bCs w:val="0"/>
                <w:color w:val="000000"/>
                <w:sz w:val="16"/>
                <w:szCs w:val="16"/>
              </w:rPr>
              <w:t>84</w:t>
            </w:r>
          </w:p>
        </w:tc>
        <w:tc>
          <w:tcPr>
            <w:tcW w:w="1701" w:type="dxa"/>
            <w:noWrap/>
            <w:vAlign w:val="center"/>
          </w:tcPr>
          <w:p w:rsidRPr="006E6062" w:rsidR="00303AEF" w:rsidP="00303AEF" w:rsidRDefault="00F47059" w14:paraId="5707F139" w14:textId="7F0A52F0">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11/25</w:t>
            </w:r>
            <w:r w:rsidRPr="006E6062" w:rsidR="00303AEF">
              <w:rPr>
                <w:color w:val="000000"/>
                <w:sz w:val="12"/>
                <w:szCs w:val="12"/>
              </w:rPr>
              <w:t>/2025</w:t>
            </w:r>
          </w:p>
        </w:tc>
        <w:tc>
          <w:tcPr>
            <w:tcW w:w="1780" w:type="dxa"/>
            <w:noWrap/>
            <w:vAlign w:val="center"/>
          </w:tcPr>
          <w:p w:rsidRPr="006E6062" w:rsidR="00303AEF" w:rsidP="00303AEF" w:rsidRDefault="00F47059" w14:paraId="66BDEA0D" w14:textId="4A1CAB83">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350-5130</w:t>
            </w:r>
          </w:p>
        </w:tc>
        <w:tc>
          <w:tcPr>
            <w:tcW w:w="1622" w:type="dxa"/>
            <w:noWrap/>
            <w:vAlign w:val="center"/>
          </w:tcPr>
          <w:p w:rsidRPr="006E6062" w:rsidR="00303AEF" w:rsidP="00303AEF" w:rsidRDefault="00F47059" w14:paraId="1EC8E677" w14:textId="48EC90D6">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DOMO PTZ IP</w:t>
            </w:r>
          </w:p>
        </w:tc>
        <w:tc>
          <w:tcPr>
            <w:tcW w:w="1649" w:type="dxa"/>
            <w:noWrap/>
            <w:vAlign w:val="center"/>
          </w:tcPr>
          <w:p w:rsidRPr="006E6062" w:rsidR="00303AEF" w:rsidP="00303AEF" w:rsidRDefault="00F47059" w14:paraId="1C3E32BB" w14:textId="367D5030">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2E04BEDPAN00260</w:t>
            </w:r>
          </w:p>
        </w:tc>
        <w:tc>
          <w:tcPr>
            <w:tcW w:w="1514" w:type="dxa"/>
            <w:noWrap/>
            <w:vAlign w:val="center"/>
          </w:tcPr>
          <w:p w:rsidRPr="006E6062" w:rsidR="00303AEF" w:rsidP="00303AEF" w:rsidRDefault="00303AEF" w14:paraId="192CFF10" w14:textId="007A113E">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303AEF" w14:paraId="02FCADAA" w14:textId="7777777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303AEF" w:rsidP="00303AEF" w:rsidRDefault="00303AEF" w14:paraId="27629905" w14:textId="4AB556D2">
            <w:pPr>
              <w:jc w:val="center"/>
              <w:rPr>
                <w:bCs w:val="0"/>
                <w:color w:val="000000"/>
                <w:sz w:val="16"/>
                <w:szCs w:val="16"/>
              </w:rPr>
            </w:pPr>
            <w:r w:rsidRPr="006E6062">
              <w:rPr>
                <w:bCs w:val="0"/>
                <w:color w:val="000000"/>
                <w:sz w:val="16"/>
                <w:szCs w:val="16"/>
              </w:rPr>
              <w:t>85</w:t>
            </w:r>
          </w:p>
        </w:tc>
        <w:tc>
          <w:tcPr>
            <w:tcW w:w="1701" w:type="dxa"/>
            <w:noWrap/>
            <w:vAlign w:val="center"/>
          </w:tcPr>
          <w:p w:rsidRPr="006E6062" w:rsidR="00303AEF" w:rsidP="00303AEF" w:rsidRDefault="00F47059" w14:paraId="0C9509B8" w14:textId="65F415CB">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11/25</w:t>
            </w:r>
            <w:r w:rsidRPr="006E6062" w:rsidR="00303AEF">
              <w:rPr>
                <w:color w:val="000000"/>
                <w:sz w:val="12"/>
                <w:szCs w:val="12"/>
              </w:rPr>
              <w:t>/2025</w:t>
            </w:r>
          </w:p>
        </w:tc>
        <w:tc>
          <w:tcPr>
            <w:tcW w:w="1780" w:type="dxa"/>
            <w:noWrap/>
            <w:vAlign w:val="center"/>
          </w:tcPr>
          <w:p w:rsidRPr="006E6062" w:rsidR="00303AEF" w:rsidP="00303AEF" w:rsidRDefault="00303AEF" w14:paraId="4CA29476" w14:textId="5FF4F545">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FVS-</w:t>
            </w:r>
            <w:r w:rsidRPr="006E6062" w:rsidR="00F47059">
              <w:rPr>
                <w:color w:val="000000"/>
                <w:sz w:val="12"/>
                <w:szCs w:val="12"/>
              </w:rPr>
              <w:t>2002</w:t>
            </w:r>
          </w:p>
        </w:tc>
        <w:tc>
          <w:tcPr>
            <w:tcW w:w="1622" w:type="dxa"/>
            <w:noWrap/>
            <w:vAlign w:val="center"/>
          </w:tcPr>
          <w:p w:rsidRPr="006E6062" w:rsidR="00303AEF" w:rsidP="00303AEF" w:rsidRDefault="00F47059" w14:paraId="14264AB0" w14:textId="53724C48">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DOMO PTZ IP</w:t>
            </w:r>
          </w:p>
        </w:tc>
        <w:tc>
          <w:tcPr>
            <w:tcW w:w="1649" w:type="dxa"/>
            <w:noWrap/>
            <w:vAlign w:val="center"/>
          </w:tcPr>
          <w:p w:rsidRPr="006E6062" w:rsidR="00303AEF" w:rsidP="00303AEF" w:rsidRDefault="00F47059" w14:paraId="1C0BF0EC" w14:textId="62E5356E">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3L00723PAJ00072</w:t>
            </w:r>
          </w:p>
        </w:tc>
        <w:tc>
          <w:tcPr>
            <w:tcW w:w="1514" w:type="dxa"/>
            <w:noWrap/>
            <w:vAlign w:val="center"/>
          </w:tcPr>
          <w:p w:rsidRPr="006E6062" w:rsidR="00303AEF" w:rsidP="00303AEF" w:rsidRDefault="00303AEF" w14:paraId="11263CF1" w14:textId="0E3F9D8C">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303AEF" w14:paraId="55F8C320" w14:textId="77777777">
        <w:trPr>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303AEF" w:rsidP="00303AEF" w:rsidRDefault="00303AEF" w14:paraId="470C14C2" w14:textId="4307D5B6">
            <w:pPr>
              <w:jc w:val="center"/>
              <w:rPr>
                <w:bCs w:val="0"/>
                <w:color w:val="000000"/>
                <w:sz w:val="16"/>
                <w:szCs w:val="16"/>
              </w:rPr>
            </w:pPr>
            <w:r w:rsidRPr="006E6062">
              <w:rPr>
                <w:bCs w:val="0"/>
                <w:color w:val="000000"/>
                <w:sz w:val="16"/>
                <w:szCs w:val="16"/>
              </w:rPr>
              <w:t>86</w:t>
            </w:r>
          </w:p>
        </w:tc>
        <w:tc>
          <w:tcPr>
            <w:tcW w:w="1701" w:type="dxa"/>
            <w:noWrap/>
            <w:vAlign w:val="center"/>
          </w:tcPr>
          <w:p w:rsidRPr="006E6062" w:rsidR="00303AEF" w:rsidP="00303AEF" w:rsidRDefault="00F47059" w14:paraId="35853436" w14:textId="398BBC82">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11/25</w:t>
            </w:r>
            <w:r w:rsidRPr="006E6062" w:rsidR="00303AEF">
              <w:rPr>
                <w:color w:val="000000"/>
                <w:sz w:val="12"/>
                <w:szCs w:val="12"/>
              </w:rPr>
              <w:t>/2025</w:t>
            </w:r>
          </w:p>
        </w:tc>
        <w:tc>
          <w:tcPr>
            <w:tcW w:w="1780" w:type="dxa"/>
            <w:noWrap/>
            <w:vAlign w:val="center"/>
          </w:tcPr>
          <w:p w:rsidRPr="006E6062" w:rsidR="00303AEF" w:rsidP="00303AEF" w:rsidRDefault="00F47059" w14:paraId="5230DE5F" w14:textId="40CB86FE">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SCJ17E150030</w:t>
            </w:r>
          </w:p>
        </w:tc>
        <w:tc>
          <w:tcPr>
            <w:tcW w:w="1622" w:type="dxa"/>
            <w:noWrap/>
            <w:vAlign w:val="center"/>
          </w:tcPr>
          <w:p w:rsidRPr="006E6062" w:rsidR="00303AEF" w:rsidP="00303AEF" w:rsidRDefault="00303AEF" w14:paraId="37CFCBC9" w14:textId="5B0687DA">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DOMO PTZ IP</w:t>
            </w:r>
          </w:p>
        </w:tc>
        <w:tc>
          <w:tcPr>
            <w:tcW w:w="1649" w:type="dxa"/>
            <w:noWrap/>
            <w:vAlign w:val="center"/>
          </w:tcPr>
          <w:p w:rsidRPr="006E6062" w:rsidR="00303AEF" w:rsidP="00303AEF" w:rsidRDefault="00F47059" w14:paraId="39C9BFBA" w14:textId="24969E46">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3L01EC0PAJ00012</w:t>
            </w:r>
          </w:p>
        </w:tc>
        <w:tc>
          <w:tcPr>
            <w:tcW w:w="1514" w:type="dxa"/>
            <w:noWrap/>
            <w:vAlign w:val="center"/>
          </w:tcPr>
          <w:p w:rsidRPr="006E6062" w:rsidR="00303AEF" w:rsidP="00303AEF" w:rsidRDefault="00303AEF" w14:paraId="0BCD1705" w14:textId="4142A25F">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303AEF" w14:paraId="41804AD6" w14:textId="7777777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303AEF" w:rsidP="00303AEF" w:rsidRDefault="00303AEF" w14:paraId="621FD332" w14:textId="43C89187">
            <w:pPr>
              <w:jc w:val="center"/>
              <w:rPr>
                <w:bCs w:val="0"/>
                <w:color w:val="000000"/>
                <w:sz w:val="16"/>
                <w:szCs w:val="16"/>
              </w:rPr>
            </w:pPr>
            <w:r w:rsidRPr="006E6062">
              <w:rPr>
                <w:bCs w:val="0"/>
                <w:color w:val="000000"/>
                <w:sz w:val="16"/>
                <w:szCs w:val="16"/>
              </w:rPr>
              <w:t>87</w:t>
            </w:r>
          </w:p>
        </w:tc>
        <w:tc>
          <w:tcPr>
            <w:tcW w:w="1701" w:type="dxa"/>
            <w:noWrap/>
            <w:vAlign w:val="center"/>
          </w:tcPr>
          <w:p w:rsidRPr="006E6062" w:rsidR="00303AEF" w:rsidP="00303AEF" w:rsidRDefault="00F47059" w14:paraId="79F61D6C" w14:textId="345BE02B">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11/25</w:t>
            </w:r>
            <w:r w:rsidRPr="006E6062" w:rsidR="00303AEF">
              <w:rPr>
                <w:color w:val="000000"/>
                <w:sz w:val="12"/>
                <w:szCs w:val="12"/>
              </w:rPr>
              <w:t>/2025</w:t>
            </w:r>
          </w:p>
        </w:tc>
        <w:tc>
          <w:tcPr>
            <w:tcW w:w="1780" w:type="dxa"/>
            <w:noWrap/>
            <w:vAlign w:val="center"/>
          </w:tcPr>
          <w:p w:rsidRPr="006E6062" w:rsidR="00303AEF" w:rsidP="00303AEF" w:rsidRDefault="00F47059" w14:paraId="71D3A687" w14:textId="43B39A4D">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FVS-4104</w:t>
            </w:r>
          </w:p>
        </w:tc>
        <w:tc>
          <w:tcPr>
            <w:tcW w:w="1622" w:type="dxa"/>
            <w:noWrap/>
            <w:vAlign w:val="center"/>
          </w:tcPr>
          <w:p w:rsidRPr="006E6062" w:rsidR="00303AEF" w:rsidP="00303AEF" w:rsidRDefault="00303AEF" w14:paraId="5FA87144" w14:textId="5C335D27">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DOMO PTZ IP</w:t>
            </w:r>
          </w:p>
        </w:tc>
        <w:tc>
          <w:tcPr>
            <w:tcW w:w="1649" w:type="dxa"/>
            <w:noWrap/>
            <w:vAlign w:val="center"/>
          </w:tcPr>
          <w:p w:rsidRPr="006E6062" w:rsidR="00303AEF" w:rsidP="00303AEF" w:rsidRDefault="00F47059" w14:paraId="5C0E3104" w14:textId="39899190">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SD16800718</w:t>
            </w:r>
          </w:p>
        </w:tc>
        <w:tc>
          <w:tcPr>
            <w:tcW w:w="1514" w:type="dxa"/>
            <w:noWrap/>
            <w:vAlign w:val="center"/>
          </w:tcPr>
          <w:p w:rsidRPr="006E6062" w:rsidR="00303AEF" w:rsidP="00303AEF" w:rsidRDefault="00303AEF" w14:paraId="277B5533" w14:textId="6DA20678">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A95E99" w14:paraId="105BCC49" w14:textId="77777777">
        <w:trPr>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A95E99" w:rsidP="00A95E99" w:rsidRDefault="00303AEF" w14:paraId="728258E0" w14:textId="62478F02">
            <w:pPr>
              <w:jc w:val="center"/>
              <w:rPr>
                <w:bCs w:val="0"/>
                <w:color w:val="000000"/>
                <w:sz w:val="16"/>
                <w:szCs w:val="16"/>
              </w:rPr>
            </w:pPr>
            <w:r w:rsidRPr="006E6062">
              <w:rPr>
                <w:color w:val="000000"/>
                <w:sz w:val="16"/>
                <w:szCs w:val="16"/>
              </w:rPr>
              <w:t>88</w:t>
            </w:r>
          </w:p>
        </w:tc>
        <w:tc>
          <w:tcPr>
            <w:tcW w:w="1701" w:type="dxa"/>
            <w:noWrap/>
            <w:vAlign w:val="center"/>
          </w:tcPr>
          <w:p w:rsidRPr="006E6062" w:rsidR="00A95E99" w:rsidP="00A95E99" w:rsidRDefault="00F47059" w14:paraId="0D98798C" w14:textId="7BDF1C88">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11/</w:t>
            </w:r>
            <w:r w:rsidRPr="006E6062" w:rsidR="00303AEF">
              <w:rPr>
                <w:color w:val="000000"/>
                <w:sz w:val="12"/>
                <w:szCs w:val="12"/>
              </w:rPr>
              <w:t>27/</w:t>
            </w:r>
            <w:r w:rsidRPr="006E6062" w:rsidR="00A95E99">
              <w:rPr>
                <w:color w:val="000000"/>
                <w:sz w:val="12"/>
                <w:szCs w:val="12"/>
              </w:rPr>
              <w:t>2025</w:t>
            </w:r>
          </w:p>
        </w:tc>
        <w:tc>
          <w:tcPr>
            <w:tcW w:w="1780" w:type="dxa"/>
            <w:noWrap/>
            <w:vAlign w:val="center"/>
          </w:tcPr>
          <w:p w:rsidRPr="006E6062" w:rsidR="00A95E99" w:rsidP="00A95E99" w:rsidRDefault="00F47059" w14:paraId="2D7BA031" w14:textId="39567FD3">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Centro de Monitoreo ciudad bolivar</w:t>
            </w:r>
          </w:p>
        </w:tc>
        <w:tc>
          <w:tcPr>
            <w:tcW w:w="1622" w:type="dxa"/>
            <w:noWrap/>
            <w:vAlign w:val="center"/>
          </w:tcPr>
          <w:p w:rsidRPr="006E6062" w:rsidR="00A95E99" w:rsidP="00A95E99" w:rsidRDefault="00F47059" w14:paraId="7ABD3158" w14:textId="46728337">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NVR</w:t>
            </w:r>
          </w:p>
        </w:tc>
        <w:tc>
          <w:tcPr>
            <w:tcW w:w="1649" w:type="dxa"/>
            <w:noWrap/>
            <w:vAlign w:val="center"/>
          </w:tcPr>
          <w:p w:rsidRPr="006E6062" w:rsidR="00A95E99" w:rsidP="00A95E99" w:rsidRDefault="00F47059" w14:paraId="471AE9FD" w14:textId="3220AC59">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33220142</w:t>
            </w:r>
          </w:p>
        </w:tc>
        <w:tc>
          <w:tcPr>
            <w:tcW w:w="1514" w:type="dxa"/>
            <w:noWrap/>
            <w:vAlign w:val="center"/>
          </w:tcPr>
          <w:p w:rsidRPr="006E6062" w:rsidR="00A95E99" w:rsidP="00A95E99" w:rsidRDefault="00A95E99" w14:paraId="6E8F73D6" w14:textId="2A80A43B">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A95E99" w14:paraId="512D1BCA" w14:textId="7777777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A95E99" w:rsidP="00A95E99" w:rsidRDefault="00303AEF" w14:paraId="746FDA2C" w14:textId="0E9988EE">
            <w:pPr>
              <w:jc w:val="center"/>
              <w:rPr>
                <w:bCs w:val="0"/>
                <w:color w:val="000000"/>
                <w:sz w:val="16"/>
                <w:szCs w:val="16"/>
              </w:rPr>
            </w:pPr>
            <w:r w:rsidRPr="006E6062">
              <w:rPr>
                <w:color w:val="000000"/>
                <w:sz w:val="16"/>
                <w:szCs w:val="16"/>
              </w:rPr>
              <w:t>89</w:t>
            </w:r>
          </w:p>
        </w:tc>
        <w:tc>
          <w:tcPr>
            <w:tcW w:w="1701" w:type="dxa"/>
            <w:noWrap/>
            <w:vAlign w:val="center"/>
          </w:tcPr>
          <w:p w:rsidRPr="006E6062" w:rsidR="00A95E99" w:rsidP="00A95E99" w:rsidRDefault="00F47059" w14:paraId="0211BCDB" w14:textId="2429335E">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11/</w:t>
            </w:r>
            <w:r w:rsidRPr="006E6062" w:rsidR="00303AEF">
              <w:rPr>
                <w:color w:val="000000"/>
                <w:sz w:val="12"/>
                <w:szCs w:val="12"/>
              </w:rPr>
              <w:t>27/</w:t>
            </w:r>
            <w:r w:rsidRPr="006E6062" w:rsidR="00A95E99">
              <w:rPr>
                <w:color w:val="000000"/>
                <w:sz w:val="12"/>
                <w:szCs w:val="12"/>
              </w:rPr>
              <w:t>2025</w:t>
            </w:r>
          </w:p>
        </w:tc>
        <w:tc>
          <w:tcPr>
            <w:tcW w:w="1780" w:type="dxa"/>
            <w:noWrap/>
            <w:vAlign w:val="center"/>
          </w:tcPr>
          <w:p w:rsidRPr="006E6062" w:rsidR="00A95E99" w:rsidP="00A95E99" w:rsidRDefault="00F47059" w14:paraId="7D86BC33" w14:textId="5BA45F02">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Centro de Monitoreo ciudad bolivar</w:t>
            </w:r>
          </w:p>
        </w:tc>
        <w:tc>
          <w:tcPr>
            <w:tcW w:w="1622" w:type="dxa"/>
            <w:noWrap/>
            <w:vAlign w:val="center"/>
          </w:tcPr>
          <w:p w:rsidRPr="006E6062" w:rsidR="00A95E99" w:rsidP="00A95E99" w:rsidRDefault="00F47059" w14:paraId="34EEFBE6" w14:textId="4BDDC2F7">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NVR</w:t>
            </w:r>
          </w:p>
        </w:tc>
        <w:tc>
          <w:tcPr>
            <w:tcW w:w="1649" w:type="dxa"/>
            <w:noWrap/>
            <w:vAlign w:val="center"/>
          </w:tcPr>
          <w:p w:rsidRPr="006E6062" w:rsidR="00A95E99" w:rsidP="00A95E99" w:rsidRDefault="00F47059" w14:paraId="4F426B6A" w14:textId="158D6582">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33220289</w:t>
            </w:r>
          </w:p>
        </w:tc>
        <w:tc>
          <w:tcPr>
            <w:tcW w:w="1514" w:type="dxa"/>
            <w:noWrap/>
            <w:vAlign w:val="center"/>
          </w:tcPr>
          <w:p w:rsidRPr="006E6062" w:rsidR="00A95E99" w:rsidP="00A95E99" w:rsidRDefault="00A95E99" w14:paraId="421F9893" w14:textId="6C7BF5A7">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303AEF" w14:paraId="453F9F1D" w14:textId="77777777">
        <w:trPr>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303AEF" w:rsidP="00303AEF" w:rsidRDefault="00303AEF" w14:paraId="473F34EE" w14:textId="338D1C82">
            <w:pPr>
              <w:jc w:val="center"/>
              <w:rPr>
                <w:color w:val="000000"/>
                <w:sz w:val="16"/>
                <w:szCs w:val="16"/>
              </w:rPr>
            </w:pPr>
            <w:r w:rsidRPr="006E6062">
              <w:rPr>
                <w:color w:val="000000"/>
                <w:sz w:val="16"/>
                <w:szCs w:val="16"/>
              </w:rPr>
              <w:t>90</w:t>
            </w:r>
          </w:p>
        </w:tc>
        <w:tc>
          <w:tcPr>
            <w:tcW w:w="1701" w:type="dxa"/>
            <w:noWrap/>
            <w:vAlign w:val="center"/>
          </w:tcPr>
          <w:p w:rsidRPr="006E6062" w:rsidR="00303AEF" w:rsidP="00303AEF" w:rsidRDefault="00F47059" w14:paraId="5EDE606E" w14:textId="6A8C082B">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11/</w:t>
            </w:r>
            <w:r w:rsidRPr="006E6062" w:rsidR="00303AEF">
              <w:rPr>
                <w:color w:val="000000"/>
                <w:sz w:val="12"/>
                <w:szCs w:val="12"/>
              </w:rPr>
              <w:t>27/2025</w:t>
            </w:r>
          </w:p>
        </w:tc>
        <w:tc>
          <w:tcPr>
            <w:tcW w:w="1780" w:type="dxa"/>
            <w:noWrap/>
            <w:vAlign w:val="center"/>
          </w:tcPr>
          <w:p w:rsidRPr="006E6062" w:rsidR="00303AEF" w:rsidP="00303AEF" w:rsidRDefault="00F47059" w14:paraId="1426513A" w14:textId="1922473E">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Centro de Monitoreo ciudad bolivar</w:t>
            </w:r>
          </w:p>
        </w:tc>
        <w:tc>
          <w:tcPr>
            <w:tcW w:w="1622" w:type="dxa"/>
            <w:noWrap/>
            <w:vAlign w:val="center"/>
          </w:tcPr>
          <w:p w:rsidRPr="006E6062" w:rsidR="00303AEF" w:rsidP="00303AEF" w:rsidRDefault="00F47059" w14:paraId="1D06DBD0" w14:textId="5313E565">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NVR</w:t>
            </w:r>
          </w:p>
        </w:tc>
        <w:tc>
          <w:tcPr>
            <w:tcW w:w="1649" w:type="dxa"/>
            <w:noWrap/>
            <w:vAlign w:val="center"/>
          </w:tcPr>
          <w:p w:rsidRPr="006E6062" w:rsidR="00303AEF" w:rsidP="00303AEF" w:rsidRDefault="00F47059" w14:paraId="2B2B87D1" w14:textId="3D5445A8">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33220134</w:t>
            </w:r>
          </w:p>
        </w:tc>
        <w:tc>
          <w:tcPr>
            <w:tcW w:w="1514" w:type="dxa"/>
            <w:noWrap/>
            <w:vAlign w:val="center"/>
          </w:tcPr>
          <w:p w:rsidRPr="006E6062" w:rsidR="00303AEF" w:rsidP="00303AEF" w:rsidRDefault="00303AEF" w14:paraId="40061AD1" w14:textId="6501226F">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303AEF" w14:paraId="3DA48F6E" w14:textId="7777777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303AEF" w:rsidP="00303AEF" w:rsidRDefault="00303AEF" w14:paraId="2DFA31EA" w14:textId="4A0F06F3">
            <w:pPr>
              <w:jc w:val="center"/>
              <w:rPr>
                <w:color w:val="000000"/>
                <w:sz w:val="16"/>
                <w:szCs w:val="16"/>
              </w:rPr>
            </w:pPr>
            <w:r w:rsidRPr="006E6062">
              <w:rPr>
                <w:color w:val="000000"/>
                <w:sz w:val="16"/>
                <w:szCs w:val="16"/>
              </w:rPr>
              <w:t>91</w:t>
            </w:r>
          </w:p>
        </w:tc>
        <w:tc>
          <w:tcPr>
            <w:tcW w:w="1701" w:type="dxa"/>
            <w:noWrap/>
            <w:vAlign w:val="center"/>
          </w:tcPr>
          <w:p w:rsidRPr="006E6062" w:rsidR="00303AEF" w:rsidP="00303AEF" w:rsidRDefault="00F47059" w14:paraId="7259B140" w14:textId="7792E572">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11/</w:t>
            </w:r>
            <w:r w:rsidRPr="006E6062" w:rsidR="00303AEF">
              <w:rPr>
                <w:color w:val="000000"/>
                <w:sz w:val="12"/>
                <w:szCs w:val="12"/>
              </w:rPr>
              <w:t>27/2025</w:t>
            </w:r>
          </w:p>
        </w:tc>
        <w:tc>
          <w:tcPr>
            <w:tcW w:w="1780" w:type="dxa"/>
            <w:noWrap/>
            <w:vAlign w:val="center"/>
          </w:tcPr>
          <w:p w:rsidRPr="006E6062" w:rsidR="00303AEF" w:rsidP="00303AEF" w:rsidRDefault="00F47059" w14:paraId="75F1DCE2" w14:textId="5979408C">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Centro de Monitoreo ciudad bolivar</w:t>
            </w:r>
          </w:p>
        </w:tc>
        <w:tc>
          <w:tcPr>
            <w:tcW w:w="1622" w:type="dxa"/>
            <w:noWrap/>
            <w:vAlign w:val="center"/>
          </w:tcPr>
          <w:p w:rsidRPr="006E6062" w:rsidR="00303AEF" w:rsidP="00303AEF" w:rsidRDefault="00F47059" w14:paraId="5AB3B506" w14:textId="1BAE17B3">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NVR</w:t>
            </w:r>
          </w:p>
        </w:tc>
        <w:tc>
          <w:tcPr>
            <w:tcW w:w="1649" w:type="dxa"/>
            <w:noWrap/>
            <w:vAlign w:val="center"/>
          </w:tcPr>
          <w:p w:rsidRPr="006E6062" w:rsidR="00303AEF" w:rsidP="00303AEF" w:rsidRDefault="00F47059" w14:paraId="3B3488D0" w14:textId="00CFE388">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33220148</w:t>
            </w:r>
          </w:p>
        </w:tc>
        <w:tc>
          <w:tcPr>
            <w:tcW w:w="1514" w:type="dxa"/>
            <w:noWrap/>
            <w:vAlign w:val="center"/>
          </w:tcPr>
          <w:p w:rsidRPr="006E6062" w:rsidR="00303AEF" w:rsidP="00303AEF" w:rsidRDefault="00303AEF" w14:paraId="69716109" w14:textId="4258800B">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303AEF" w14:paraId="2862BEA8" w14:textId="77777777">
        <w:trPr>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303AEF" w:rsidP="00303AEF" w:rsidRDefault="00303AEF" w14:paraId="1FB8004E" w14:textId="011833CB">
            <w:pPr>
              <w:jc w:val="center"/>
              <w:rPr>
                <w:color w:val="000000"/>
                <w:sz w:val="16"/>
                <w:szCs w:val="16"/>
              </w:rPr>
            </w:pPr>
            <w:r w:rsidRPr="006E6062">
              <w:rPr>
                <w:color w:val="000000"/>
                <w:sz w:val="16"/>
                <w:szCs w:val="16"/>
              </w:rPr>
              <w:t>92</w:t>
            </w:r>
          </w:p>
        </w:tc>
        <w:tc>
          <w:tcPr>
            <w:tcW w:w="1701" w:type="dxa"/>
            <w:noWrap/>
            <w:vAlign w:val="center"/>
          </w:tcPr>
          <w:p w:rsidRPr="006E6062" w:rsidR="00303AEF" w:rsidP="00303AEF" w:rsidRDefault="00F47059" w14:paraId="70F06FF3" w14:textId="58350335">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11/</w:t>
            </w:r>
            <w:r w:rsidRPr="006E6062" w:rsidR="00303AEF">
              <w:rPr>
                <w:color w:val="000000"/>
                <w:sz w:val="12"/>
                <w:szCs w:val="12"/>
              </w:rPr>
              <w:t>27/2025</w:t>
            </w:r>
          </w:p>
        </w:tc>
        <w:tc>
          <w:tcPr>
            <w:tcW w:w="1780" w:type="dxa"/>
            <w:noWrap/>
            <w:vAlign w:val="center"/>
          </w:tcPr>
          <w:p w:rsidRPr="006E6062" w:rsidR="00303AEF" w:rsidP="00303AEF" w:rsidRDefault="00F47059" w14:paraId="5303AAC9" w14:textId="04C8EC10">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Centro de Monitoreo ciudad bolivar</w:t>
            </w:r>
          </w:p>
        </w:tc>
        <w:tc>
          <w:tcPr>
            <w:tcW w:w="1622" w:type="dxa"/>
            <w:noWrap/>
            <w:vAlign w:val="center"/>
          </w:tcPr>
          <w:p w:rsidRPr="006E6062" w:rsidR="00303AEF" w:rsidP="00303AEF" w:rsidRDefault="00F47059" w14:paraId="4EBBB9A9" w14:textId="2B14D331">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NVR</w:t>
            </w:r>
          </w:p>
        </w:tc>
        <w:tc>
          <w:tcPr>
            <w:tcW w:w="1649" w:type="dxa"/>
            <w:noWrap/>
            <w:vAlign w:val="center"/>
          </w:tcPr>
          <w:p w:rsidRPr="006E6062" w:rsidR="00303AEF" w:rsidP="00303AEF" w:rsidRDefault="00F47059" w14:paraId="12CE5DAA" w14:textId="58F6CD2D">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33220145</w:t>
            </w:r>
          </w:p>
        </w:tc>
        <w:tc>
          <w:tcPr>
            <w:tcW w:w="1514" w:type="dxa"/>
            <w:noWrap/>
            <w:vAlign w:val="center"/>
          </w:tcPr>
          <w:p w:rsidRPr="006E6062" w:rsidR="00303AEF" w:rsidP="00303AEF" w:rsidRDefault="00303AEF" w14:paraId="11EC115C" w14:textId="0F2A110A">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303AEF" w14:paraId="29928E3B" w14:textId="7777777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303AEF" w:rsidP="00303AEF" w:rsidRDefault="00303AEF" w14:paraId="26EADF62" w14:textId="26A1CEA6">
            <w:pPr>
              <w:jc w:val="center"/>
              <w:rPr>
                <w:color w:val="000000"/>
                <w:sz w:val="16"/>
                <w:szCs w:val="16"/>
              </w:rPr>
            </w:pPr>
            <w:r w:rsidRPr="006E6062">
              <w:rPr>
                <w:color w:val="000000"/>
                <w:sz w:val="16"/>
                <w:szCs w:val="16"/>
              </w:rPr>
              <w:t>93</w:t>
            </w:r>
          </w:p>
        </w:tc>
        <w:tc>
          <w:tcPr>
            <w:tcW w:w="1701" w:type="dxa"/>
            <w:noWrap/>
            <w:vAlign w:val="center"/>
          </w:tcPr>
          <w:p w:rsidRPr="006E6062" w:rsidR="00303AEF" w:rsidP="00303AEF" w:rsidRDefault="00F47059" w14:paraId="1B8868C7" w14:textId="5BDC705E">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11/</w:t>
            </w:r>
            <w:r w:rsidRPr="006E6062" w:rsidR="00303AEF">
              <w:rPr>
                <w:color w:val="000000"/>
                <w:sz w:val="12"/>
                <w:szCs w:val="12"/>
              </w:rPr>
              <w:t>27/2025</w:t>
            </w:r>
          </w:p>
        </w:tc>
        <w:tc>
          <w:tcPr>
            <w:tcW w:w="1780" w:type="dxa"/>
            <w:noWrap/>
            <w:vAlign w:val="center"/>
          </w:tcPr>
          <w:p w:rsidRPr="006E6062" w:rsidR="00303AEF" w:rsidP="00303AEF" w:rsidRDefault="00F47059" w14:paraId="5B285A48" w14:textId="32CFA7C8">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Centro de Monitoreo ciudad bolivar</w:t>
            </w:r>
          </w:p>
        </w:tc>
        <w:tc>
          <w:tcPr>
            <w:tcW w:w="1622" w:type="dxa"/>
            <w:noWrap/>
            <w:vAlign w:val="center"/>
          </w:tcPr>
          <w:p w:rsidRPr="006E6062" w:rsidR="00303AEF" w:rsidP="00303AEF" w:rsidRDefault="00F47059" w14:paraId="361C5AA4" w14:textId="63647121">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NVR</w:t>
            </w:r>
          </w:p>
        </w:tc>
        <w:tc>
          <w:tcPr>
            <w:tcW w:w="1649" w:type="dxa"/>
            <w:noWrap/>
            <w:vAlign w:val="center"/>
          </w:tcPr>
          <w:p w:rsidRPr="006E6062" w:rsidR="00303AEF" w:rsidP="00303AEF" w:rsidRDefault="00F47059" w14:paraId="78CE214A" w14:textId="1F54F826">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33220141</w:t>
            </w:r>
          </w:p>
        </w:tc>
        <w:tc>
          <w:tcPr>
            <w:tcW w:w="1514" w:type="dxa"/>
            <w:noWrap/>
            <w:vAlign w:val="center"/>
          </w:tcPr>
          <w:p w:rsidRPr="006E6062" w:rsidR="00303AEF" w:rsidP="00303AEF" w:rsidRDefault="00303AEF" w14:paraId="16DFFA50" w14:textId="19C098A2">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303AEF" w14:paraId="54667A4F" w14:textId="77777777">
        <w:trPr>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303AEF" w:rsidP="00303AEF" w:rsidRDefault="00303AEF" w14:paraId="63E9B427" w14:textId="0C8DE82D">
            <w:pPr>
              <w:jc w:val="center"/>
              <w:rPr>
                <w:color w:val="000000"/>
                <w:sz w:val="16"/>
                <w:szCs w:val="16"/>
              </w:rPr>
            </w:pPr>
            <w:r w:rsidRPr="006E6062">
              <w:rPr>
                <w:color w:val="000000"/>
                <w:sz w:val="16"/>
                <w:szCs w:val="16"/>
              </w:rPr>
              <w:t>94</w:t>
            </w:r>
          </w:p>
        </w:tc>
        <w:tc>
          <w:tcPr>
            <w:tcW w:w="1701" w:type="dxa"/>
            <w:noWrap/>
            <w:vAlign w:val="center"/>
          </w:tcPr>
          <w:p w:rsidRPr="006E6062" w:rsidR="00303AEF" w:rsidP="00303AEF" w:rsidRDefault="00F47059" w14:paraId="17B134E1" w14:textId="0CAC35A1">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11/</w:t>
            </w:r>
            <w:r w:rsidRPr="006E6062" w:rsidR="00303AEF">
              <w:rPr>
                <w:color w:val="000000"/>
                <w:sz w:val="12"/>
                <w:szCs w:val="12"/>
              </w:rPr>
              <w:t>27/2025</w:t>
            </w:r>
          </w:p>
        </w:tc>
        <w:tc>
          <w:tcPr>
            <w:tcW w:w="1780" w:type="dxa"/>
            <w:noWrap/>
            <w:vAlign w:val="center"/>
          </w:tcPr>
          <w:p w:rsidRPr="006E6062" w:rsidR="00303AEF" w:rsidP="00303AEF" w:rsidRDefault="00F47059" w14:paraId="0446671F" w14:textId="45920C7F">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Centro de Monitoreo ciudad bolivar</w:t>
            </w:r>
          </w:p>
        </w:tc>
        <w:tc>
          <w:tcPr>
            <w:tcW w:w="1622" w:type="dxa"/>
            <w:noWrap/>
            <w:vAlign w:val="center"/>
          </w:tcPr>
          <w:p w:rsidRPr="006E6062" w:rsidR="00303AEF" w:rsidP="00303AEF" w:rsidRDefault="00F47059" w14:paraId="1BEEB966" w14:textId="0EF64805">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NVR</w:t>
            </w:r>
          </w:p>
        </w:tc>
        <w:tc>
          <w:tcPr>
            <w:tcW w:w="1649" w:type="dxa"/>
            <w:noWrap/>
            <w:vAlign w:val="center"/>
          </w:tcPr>
          <w:p w:rsidRPr="006E6062" w:rsidR="00303AEF" w:rsidP="00303AEF" w:rsidRDefault="00F47059" w14:paraId="304B4D2E" w14:textId="1935A02A">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33220292</w:t>
            </w:r>
          </w:p>
        </w:tc>
        <w:tc>
          <w:tcPr>
            <w:tcW w:w="1514" w:type="dxa"/>
            <w:noWrap/>
            <w:vAlign w:val="center"/>
          </w:tcPr>
          <w:p w:rsidRPr="006E6062" w:rsidR="00303AEF" w:rsidP="00303AEF" w:rsidRDefault="00303AEF" w14:paraId="53DCB05B" w14:textId="394E3583">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303AEF" w14:paraId="5231E0E7" w14:textId="7777777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303AEF" w:rsidP="00303AEF" w:rsidRDefault="00303AEF" w14:paraId="57CBDFF6" w14:textId="384EF980">
            <w:pPr>
              <w:jc w:val="center"/>
              <w:rPr>
                <w:color w:val="000000"/>
                <w:sz w:val="16"/>
                <w:szCs w:val="16"/>
              </w:rPr>
            </w:pPr>
            <w:r w:rsidRPr="006E6062">
              <w:rPr>
                <w:color w:val="000000"/>
                <w:sz w:val="16"/>
                <w:szCs w:val="16"/>
              </w:rPr>
              <w:t>95</w:t>
            </w:r>
          </w:p>
        </w:tc>
        <w:tc>
          <w:tcPr>
            <w:tcW w:w="1701" w:type="dxa"/>
            <w:noWrap/>
            <w:vAlign w:val="center"/>
          </w:tcPr>
          <w:p w:rsidRPr="006E6062" w:rsidR="00303AEF" w:rsidP="00303AEF" w:rsidRDefault="00F47059" w14:paraId="435BC18D" w14:textId="0867BCA8">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11/27</w:t>
            </w:r>
            <w:r w:rsidRPr="006E6062" w:rsidR="00303AEF">
              <w:rPr>
                <w:color w:val="000000"/>
                <w:sz w:val="12"/>
                <w:szCs w:val="12"/>
              </w:rPr>
              <w:t>/2025</w:t>
            </w:r>
          </w:p>
        </w:tc>
        <w:tc>
          <w:tcPr>
            <w:tcW w:w="1780" w:type="dxa"/>
            <w:noWrap/>
            <w:vAlign w:val="center"/>
          </w:tcPr>
          <w:p w:rsidRPr="006E6062" w:rsidR="00303AEF" w:rsidP="00303AEF" w:rsidRDefault="00F47059" w14:paraId="321D0841" w14:textId="0EBD3940">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STOCK SDSCJ</w:t>
            </w:r>
          </w:p>
        </w:tc>
        <w:tc>
          <w:tcPr>
            <w:tcW w:w="1622" w:type="dxa"/>
            <w:noWrap/>
            <w:vAlign w:val="center"/>
          </w:tcPr>
          <w:p w:rsidRPr="006E6062" w:rsidR="00303AEF" w:rsidP="00303AEF" w:rsidRDefault="00303AEF" w14:paraId="1ED26AC6" w14:textId="0C49F2EB">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DOMO PTZ IP</w:t>
            </w:r>
          </w:p>
        </w:tc>
        <w:tc>
          <w:tcPr>
            <w:tcW w:w="1649" w:type="dxa"/>
            <w:noWrap/>
            <w:vAlign w:val="center"/>
          </w:tcPr>
          <w:p w:rsidRPr="006E6062" w:rsidR="00303AEF" w:rsidP="00303AEF" w:rsidRDefault="00F47059" w14:paraId="0956FA83" w14:textId="0BF8CA5C">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404479481904010041</w:t>
            </w:r>
          </w:p>
        </w:tc>
        <w:tc>
          <w:tcPr>
            <w:tcW w:w="1514" w:type="dxa"/>
            <w:noWrap/>
            <w:vAlign w:val="center"/>
          </w:tcPr>
          <w:p w:rsidRPr="006E6062" w:rsidR="00303AEF" w:rsidP="00303AEF" w:rsidRDefault="00303AEF" w14:paraId="68D51920" w14:textId="6277EC9C">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303AEF" w14:paraId="0DCED6BB" w14:textId="77777777">
        <w:trPr>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303AEF" w:rsidP="00303AEF" w:rsidRDefault="00303AEF" w14:paraId="7FD300E2" w14:textId="3221E648">
            <w:pPr>
              <w:jc w:val="center"/>
              <w:rPr>
                <w:color w:val="000000"/>
                <w:sz w:val="16"/>
                <w:szCs w:val="16"/>
              </w:rPr>
            </w:pPr>
            <w:r w:rsidRPr="006E6062">
              <w:rPr>
                <w:color w:val="000000"/>
                <w:sz w:val="16"/>
                <w:szCs w:val="16"/>
              </w:rPr>
              <w:t>96</w:t>
            </w:r>
          </w:p>
        </w:tc>
        <w:tc>
          <w:tcPr>
            <w:tcW w:w="1701" w:type="dxa"/>
            <w:noWrap/>
            <w:vAlign w:val="center"/>
          </w:tcPr>
          <w:p w:rsidRPr="006E6062" w:rsidR="00303AEF" w:rsidP="00303AEF" w:rsidRDefault="00F47059" w14:paraId="5CD5E499" w14:textId="2DBCF790">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11/27</w:t>
            </w:r>
            <w:r w:rsidRPr="006E6062" w:rsidR="00303AEF">
              <w:rPr>
                <w:color w:val="000000"/>
                <w:sz w:val="12"/>
                <w:szCs w:val="12"/>
              </w:rPr>
              <w:t>/2025</w:t>
            </w:r>
          </w:p>
        </w:tc>
        <w:tc>
          <w:tcPr>
            <w:tcW w:w="1780" w:type="dxa"/>
            <w:noWrap/>
            <w:vAlign w:val="center"/>
          </w:tcPr>
          <w:p w:rsidRPr="006E6062" w:rsidR="00303AEF" w:rsidP="00303AEF" w:rsidRDefault="00F47059" w14:paraId="14AF9D39" w14:textId="45720F73">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STOCK SDSCJ</w:t>
            </w:r>
          </w:p>
        </w:tc>
        <w:tc>
          <w:tcPr>
            <w:tcW w:w="1622" w:type="dxa"/>
            <w:noWrap/>
            <w:vAlign w:val="center"/>
          </w:tcPr>
          <w:p w:rsidRPr="006E6062" w:rsidR="00303AEF" w:rsidP="00303AEF" w:rsidRDefault="00303AEF" w14:paraId="302F4CCE" w14:textId="43C79B33">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DOMO PTZ IP</w:t>
            </w:r>
          </w:p>
        </w:tc>
        <w:tc>
          <w:tcPr>
            <w:tcW w:w="1649" w:type="dxa"/>
            <w:noWrap/>
            <w:vAlign w:val="center"/>
          </w:tcPr>
          <w:p w:rsidRPr="006E6062" w:rsidR="00303AEF" w:rsidP="00303AEF" w:rsidRDefault="00F47059" w14:paraId="21A23E0C" w14:textId="5B99C6FF">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404479485405016071</w:t>
            </w:r>
          </w:p>
        </w:tc>
        <w:tc>
          <w:tcPr>
            <w:tcW w:w="1514" w:type="dxa"/>
            <w:noWrap/>
            <w:vAlign w:val="center"/>
          </w:tcPr>
          <w:p w:rsidRPr="006E6062" w:rsidR="00303AEF" w:rsidP="00303AEF" w:rsidRDefault="00303AEF" w14:paraId="68332993" w14:textId="35740BD0">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303AEF" w14:paraId="315FED90" w14:textId="7777777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303AEF" w:rsidP="00303AEF" w:rsidRDefault="00303AEF" w14:paraId="6C7A5AAC" w14:textId="73767916">
            <w:pPr>
              <w:jc w:val="center"/>
              <w:rPr>
                <w:color w:val="000000"/>
                <w:sz w:val="16"/>
                <w:szCs w:val="16"/>
              </w:rPr>
            </w:pPr>
            <w:r w:rsidRPr="006E6062">
              <w:rPr>
                <w:color w:val="000000"/>
                <w:sz w:val="16"/>
                <w:szCs w:val="16"/>
              </w:rPr>
              <w:t>97</w:t>
            </w:r>
          </w:p>
        </w:tc>
        <w:tc>
          <w:tcPr>
            <w:tcW w:w="1701" w:type="dxa"/>
            <w:noWrap/>
            <w:vAlign w:val="center"/>
          </w:tcPr>
          <w:p w:rsidRPr="006E6062" w:rsidR="00303AEF" w:rsidP="00303AEF" w:rsidRDefault="00F47059" w14:paraId="2CF569C7" w14:textId="3FF608F9">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11/27</w:t>
            </w:r>
            <w:r w:rsidRPr="006E6062" w:rsidR="00303AEF">
              <w:rPr>
                <w:color w:val="000000"/>
                <w:sz w:val="12"/>
                <w:szCs w:val="12"/>
              </w:rPr>
              <w:t>/2025</w:t>
            </w:r>
          </w:p>
        </w:tc>
        <w:tc>
          <w:tcPr>
            <w:tcW w:w="1780" w:type="dxa"/>
            <w:noWrap/>
            <w:vAlign w:val="center"/>
          </w:tcPr>
          <w:p w:rsidRPr="006E6062" w:rsidR="00303AEF" w:rsidP="00303AEF" w:rsidRDefault="00F47059" w14:paraId="5DE7C358" w14:textId="5CC30D33">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STOCK SDSCJ</w:t>
            </w:r>
          </w:p>
        </w:tc>
        <w:tc>
          <w:tcPr>
            <w:tcW w:w="1622" w:type="dxa"/>
            <w:noWrap/>
            <w:vAlign w:val="center"/>
          </w:tcPr>
          <w:p w:rsidRPr="006E6062" w:rsidR="00303AEF" w:rsidP="00303AEF" w:rsidRDefault="00303AEF" w14:paraId="1F3DEED2" w14:textId="41DE4813">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DOMO PTZ IP</w:t>
            </w:r>
          </w:p>
        </w:tc>
        <w:tc>
          <w:tcPr>
            <w:tcW w:w="1649" w:type="dxa"/>
            <w:noWrap/>
            <w:vAlign w:val="center"/>
          </w:tcPr>
          <w:p w:rsidRPr="006E6062" w:rsidR="00303AEF" w:rsidP="00303AEF" w:rsidRDefault="00F47059" w14:paraId="25FFBEB0" w14:textId="077FE5FC">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404479485323018107</w:t>
            </w:r>
          </w:p>
        </w:tc>
        <w:tc>
          <w:tcPr>
            <w:tcW w:w="1514" w:type="dxa"/>
            <w:noWrap/>
            <w:vAlign w:val="center"/>
          </w:tcPr>
          <w:p w:rsidRPr="006E6062" w:rsidR="00303AEF" w:rsidP="00303AEF" w:rsidRDefault="00303AEF" w14:paraId="5F433BF4" w14:textId="50A6A94C">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303AEF" w14:paraId="20687F9E" w14:textId="77777777">
        <w:trPr>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303AEF" w:rsidP="00303AEF" w:rsidRDefault="00303AEF" w14:paraId="62275AB2" w14:textId="3DD378AE">
            <w:pPr>
              <w:jc w:val="center"/>
              <w:rPr>
                <w:color w:val="000000"/>
                <w:sz w:val="16"/>
                <w:szCs w:val="16"/>
              </w:rPr>
            </w:pPr>
            <w:r w:rsidRPr="006E6062">
              <w:rPr>
                <w:color w:val="000000"/>
                <w:sz w:val="16"/>
                <w:szCs w:val="16"/>
              </w:rPr>
              <w:t>98</w:t>
            </w:r>
          </w:p>
        </w:tc>
        <w:tc>
          <w:tcPr>
            <w:tcW w:w="1701" w:type="dxa"/>
            <w:noWrap/>
            <w:vAlign w:val="center"/>
          </w:tcPr>
          <w:p w:rsidRPr="006E6062" w:rsidR="00303AEF" w:rsidP="00303AEF" w:rsidRDefault="00F47059" w14:paraId="1ACF4F95" w14:textId="24B99DA8">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11/27</w:t>
            </w:r>
            <w:r w:rsidRPr="006E6062" w:rsidR="00303AEF">
              <w:rPr>
                <w:color w:val="000000"/>
                <w:sz w:val="12"/>
                <w:szCs w:val="12"/>
              </w:rPr>
              <w:t>/2025</w:t>
            </w:r>
          </w:p>
        </w:tc>
        <w:tc>
          <w:tcPr>
            <w:tcW w:w="1780" w:type="dxa"/>
            <w:noWrap/>
            <w:vAlign w:val="center"/>
          </w:tcPr>
          <w:p w:rsidRPr="006E6062" w:rsidR="00303AEF" w:rsidP="00303AEF" w:rsidRDefault="00F47059" w14:paraId="1E2CD6B5" w14:textId="7FE1EFB9">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FVS-3402</w:t>
            </w:r>
          </w:p>
        </w:tc>
        <w:tc>
          <w:tcPr>
            <w:tcW w:w="1622" w:type="dxa"/>
            <w:noWrap/>
            <w:vAlign w:val="center"/>
          </w:tcPr>
          <w:p w:rsidRPr="006E6062" w:rsidR="00303AEF" w:rsidP="00303AEF" w:rsidRDefault="00F47059" w14:paraId="39358D7C" w14:textId="19B6872B">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UPS</w:t>
            </w:r>
          </w:p>
        </w:tc>
        <w:tc>
          <w:tcPr>
            <w:tcW w:w="1649" w:type="dxa"/>
            <w:noWrap/>
            <w:vAlign w:val="center"/>
          </w:tcPr>
          <w:p w:rsidRPr="006E6062" w:rsidR="00303AEF" w:rsidP="00303AEF" w:rsidRDefault="00F47059" w14:paraId="56819C92" w14:textId="0A6C32F3">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151012-06680014</w:t>
            </w:r>
          </w:p>
        </w:tc>
        <w:tc>
          <w:tcPr>
            <w:tcW w:w="1514" w:type="dxa"/>
            <w:noWrap/>
            <w:vAlign w:val="center"/>
          </w:tcPr>
          <w:p w:rsidRPr="006E6062" w:rsidR="00303AEF" w:rsidP="00303AEF" w:rsidRDefault="00303AEF" w14:paraId="456074AA" w14:textId="73EB3BD6">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303AEF" w14:paraId="13703CFD" w14:textId="7777777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303AEF" w:rsidP="00303AEF" w:rsidRDefault="00303AEF" w14:paraId="0BE1C958" w14:textId="6E955CD6">
            <w:pPr>
              <w:jc w:val="center"/>
              <w:rPr>
                <w:color w:val="000000"/>
                <w:sz w:val="16"/>
                <w:szCs w:val="16"/>
              </w:rPr>
            </w:pPr>
            <w:r w:rsidRPr="006E6062">
              <w:rPr>
                <w:color w:val="000000"/>
                <w:sz w:val="16"/>
                <w:szCs w:val="16"/>
              </w:rPr>
              <w:t>99</w:t>
            </w:r>
          </w:p>
        </w:tc>
        <w:tc>
          <w:tcPr>
            <w:tcW w:w="1701" w:type="dxa"/>
            <w:noWrap/>
            <w:vAlign w:val="center"/>
          </w:tcPr>
          <w:p w:rsidRPr="006E6062" w:rsidR="00303AEF" w:rsidP="00303AEF" w:rsidRDefault="00F47059" w14:paraId="6FF5F10F" w14:textId="22637D5A">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11/27</w:t>
            </w:r>
            <w:r w:rsidRPr="006E6062" w:rsidR="00303AEF">
              <w:rPr>
                <w:color w:val="000000"/>
                <w:sz w:val="12"/>
                <w:szCs w:val="12"/>
              </w:rPr>
              <w:t>/2025</w:t>
            </w:r>
          </w:p>
        </w:tc>
        <w:tc>
          <w:tcPr>
            <w:tcW w:w="1780" w:type="dxa"/>
            <w:noWrap/>
            <w:vAlign w:val="center"/>
          </w:tcPr>
          <w:p w:rsidRPr="006E6062" w:rsidR="00303AEF" w:rsidP="00303AEF" w:rsidRDefault="00F47059" w14:paraId="492DC037" w14:textId="5DCC9BDE">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ESU-125</w:t>
            </w:r>
          </w:p>
        </w:tc>
        <w:tc>
          <w:tcPr>
            <w:tcW w:w="1622" w:type="dxa"/>
            <w:noWrap/>
            <w:vAlign w:val="center"/>
          </w:tcPr>
          <w:p w:rsidRPr="006E6062" w:rsidR="00303AEF" w:rsidP="00303AEF" w:rsidRDefault="00F47059" w14:paraId="7B33C9E1" w14:textId="0D847A01">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TRANSFORMADOR</w:t>
            </w:r>
          </w:p>
        </w:tc>
        <w:tc>
          <w:tcPr>
            <w:tcW w:w="1649" w:type="dxa"/>
            <w:noWrap/>
            <w:vAlign w:val="center"/>
          </w:tcPr>
          <w:p w:rsidRPr="006E6062" w:rsidR="00303AEF" w:rsidP="00303AEF" w:rsidRDefault="00F47059" w14:paraId="0CD4BD05" w14:textId="2E49307C">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NO REGISTRA</w:t>
            </w:r>
          </w:p>
        </w:tc>
        <w:tc>
          <w:tcPr>
            <w:tcW w:w="1514" w:type="dxa"/>
            <w:noWrap/>
            <w:vAlign w:val="center"/>
          </w:tcPr>
          <w:p w:rsidRPr="006E6062" w:rsidR="00303AEF" w:rsidP="00303AEF" w:rsidRDefault="00303AEF" w14:paraId="58641B18" w14:textId="48D5E0C2">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303AEF" w14:paraId="7F7556CA" w14:textId="77777777">
        <w:trPr>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303AEF" w:rsidP="00303AEF" w:rsidRDefault="00303AEF" w14:paraId="2875090B" w14:textId="762ADB9A">
            <w:pPr>
              <w:jc w:val="center"/>
              <w:rPr>
                <w:color w:val="000000"/>
                <w:sz w:val="16"/>
                <w:szCs w:val="16"/>
              </w:rPr>
            </w:pPr>
            <w:r w:rsidRPr="006E6062">
              <w:rPr>
                <w:color w:val="000000"/>
                <w:sz w:val="16"/>
                <w:szCs w:val="16"/>
              </w:rPr>
              <w:t>100</w:t>
            </w:r>
          </w:p>
        </w:tc>
        <w:tc>
          <w:tcPr>
            <w:tcW w:w="1701" w:type="dxa"/>
            <w:noWrap/>
            <w:vAlign w:val="center"/>
          </w:tcPr>
          <w:p w:rsidRPr="006E6062" w:rsidR="00303AEF" w:rsidP="00303AEF" w:rsidRDefault="00F47059" w14:paraId="2CE8BDB8" w14:textId="501C58E7">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11/27</w:t>
            </w:r>
            <w:r w:rsidRPr="006E6062" w:rsidR="00303AEF">
              <w:rPr>
                <w:color w:val="000000"/>
                <w:sz w:val="12"/>
                <w:szCs w:val="12"/>
              </w:rPr>
              <w:t>/2025</w:t>
            </w:r>
          </w:p>
        </w:tc>
        <w:tc>
          <w:tcPr>
            <w:tcW w:w="1780" w:type="dxa"/>
            <w:noWrap/>
            <w:vAlign w:val="center"/>
          </w:tcPr>
          <w:p w:rsidRPr="006E6062" w:rsidR="00303AEF" w:rsidP="00303AEF" w:rsidRDefault="00F47059" w14:paraId="77C303B2" w14:textId="6A8B7B5E">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STOCK SDSCJ</w:t>
            </w:r>
          </w:p>
        </w:tc>
        <w:tc>
          <w:tcPr>
            <w:tcW w:w="1622" w:type="dxa"/>
            <w:noWrap/>
            <w:vAlign w:val="center"/>
          </w:tcPr>
          <w:p w:rsidRPr="006E6062" w:rsidR="00303AEF" w:rsidP="00303AEF" w:rsidRDefault="008D6CDA" w14:paraId="0F71CB4A" w14:textId="44BD6451">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CÁMARA</w:t>
            </w:r>
            <w:r w:rsidRPr="006E6062" w:rsidR="00F47059">
              <w:rPr>
                <w:color w:val="000000"/>
                <w:sz w:val="12"/>
                <w:szCs w:val="12"/>
              </w:rPr>
              <w:t xml:space="preserve"> </w:t>
            </w:r>
            <w:r w:rsidRPr="006E6062">
              <w:rPr>
                <w:color w:val="000000"/>
                <w:sz w:val="12"/>
                <w:szCs w:val="12"/>
              </w:rPr>
              <w:t>ANÁLOGA</w:t>
            </w:r>
            <w:r w:rsidRPr="006E6062" w:rsidR="00F47059">
              <w:rPr>
                <w:color w:val="000000"/>
                <w:sz w:val="12"/>
                <w:szCs w:val="12"/>
              </w:rPr>
              <w:t xml:space="preserve"> FIJA</w:t>
            </w:r>
          </w:p>
        </w:tc>
        <w:tc>
          <w:tcPr>
            <w:tcW w:w="1649" w:type="dxa"/>
            <w:noWrap/>
            <w:vAlign w:val="center"/>
          </w:tcPr>
          <w:p w:rsidRPr="006E6062" w:rsidR="00303AEF" w:rsidP="00303AEF" w:rsidRDefault="00F47059" w14:paraId="1B9080AB" w14:textId="5F31A33F">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K414C00153</w:t>
            </w:r>
          </w:p>
        </w:tc>
        <w:tc>
          <w:tcPr>
            <w:tcW w:w="1514" w:type="dxa"/>
            <w:noWrap/>
            <w:vAlign w:val="center"/>
          </w:tcPr>
          <w:p w:rsidRPr="006E6062" w:rsidR="00303AEF" w:rsidP="00303AEF" w:rsidRDefault="00303AEF" w14:paraId="11A4EF19" w14:textId="0E5089D2">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303AEF" w14:paraId="0BE4DACE" w14:textId="7777777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303AEF" w:rsidP="00303AEF" w:rsidRDefault="00303AEF" w14:paraId="192E1C8F" w14:textId="1EAD7F68">
            <w:pPr>
              <w:jc w:val="center"/>
              <w:rPr>
                <w:color w:val="000000"/>
                <w:sz w:val="16"/>
                <w:szCs w:val="16"/>
              </w:rPr>
            </w:pPr>
            <w:r w:rsidRPr="006E6062">
              <w:rPr>
                <w:color w:val="000000"/>
                <w:sz w:val="16"/>
                <w:szCs w:val="16"/>
              </w:rPr>
              <w:t>101</w:t>
            </w:r>
          </w:p>
        </w:tc>
        <w:tc>
          <w:tcPr>
            <w:tcW w:w="1701" w:type="dxa"/>
            <w:noWrap/>
            <w:vAlign w:val="center"/>
          </w:tcPr>
          <w:p w:rsidRPr="006E6062" w:rsidR="00303AEF" w:rsidP="00303AEF" w:rsidRDefault="00F47059" w14:paraId="190A464F" w14:textId="42C40046">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11/27</w:t>
            </w:r>
            <w:r w:rsidRPr="006E6062" w:rsidR="00303AEF">
              <w:rPr>
                <w:color w:val="000000"/>
                <w:sz w:val="12"/>
                <w:szCs w:val="12"/>
              </w:rPr>
              <w:t>/2025</w:t>
            </w:r>
          </w:p>
        </w:tc>
        <w:tc>
          <w:tcPr>
            <w:tcW w:w="1780" w:type="dxa"/>
            <w:noWrap/>
            <w:vAlign w:val="center"/>
          </w:tcPr>
          <w:p w:rsidRPr="006E6062" w:rsidR="00303AEF" w:rsidP="00303AEF" w:rsidRDefault="00F47059" w14:paraId="3A380C8E" w14:textId="744B661A">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STOCK SDSCJ</w:t>
            </w:r>
          </w:p>
        </w:tc>
        <w:tc>
          <w:tcPr>
            <w:tcW w:w="1622" w:type="dxa"/>
            <w:noWrap/>
            <w:vAlign w:val="center"/>
          </w:tcPr>
          <w:p w:rsidRPr="006E6062" w:rsidR="00303AEF" w:rsidP="00303AEF" w:rsidRDefault="008D6CDA" w14:paraId="134684D9" w14:textId="12F81015">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CÁMARA</w:t>
            </w:r>
            <w:r w:rsidRPr="006E6062" w:rsidR="00F47059">
              <w:rPr>
                <w:color w:val="000000"/>
                <w:sz w:val="12"/>
                <w:szCs w:val="12"/>
              </w:rPr>
              <w:t xml:space="preserve"> </w:t>
            </w:r>
            <w:r w:rsidRPr="006E6062">
              <w:rPr>
                <w:color w:val="000000"/>
                <w:sz w:val="12"/>
                <w:szCs w:val="12"/>
              </w:rPr>
              <w:t>ANÁLOGA</w:t>
            </w:r>
            <w:r w:rsidRPr="006E6062" w:rsidR="00F47059">
              <w:rPr>
                <w:color w:val="000000"/>
                <w:sz w:val="12"/>
                <w:szCs w:val="12"/>
              </w:rPr>
              <w:t xml:space="preserve"> FIJA</w:t>
            </w:r>
          </w:p>
        </w:tc>
        <w:tc>
          <w:tcPr>
            <w:tcW w:w="1649" w:type="dxa"/>
            <w:noWrap/>
            <w:vAlign w:val="center"/>
          </w:tcPr>
          <w:p w:rsidRPr="006E6062" w:rsidR="00303AEF" w:rsidP="00303AEF" w:rsidRDefault="00F47059" w14:paraId="13632378" w14:textId="045AE968">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CJUL011733</w:t>
            </w:r>
          </w:p>
        </w:tc>
        <w:tc>
          <w:tcPr>
            <w:tcW w:w="1514" w:type="dxa"/>
            <w:noWrap/>
            <w:vAlign w:val="center"/>
          </w:tcPr>
          <w:p w:rsidRPr="006E6062" w:rsidR="00303AEF" w:rsidP="00303AEF" w:rsidRDefault="00303AEF" w14:paraId="5D5473A1" w14:textId="2EB8E019">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303AEF" w14:paraId="33AE064A" w14:textId="77777777">
        <w:trPr>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303AEF" w:rsidP="00303AEF" w:rsidRDefault="00303AEF" w14:paraId="04C56A56" w14:textId="01A27C2D">
            <w:pPr>
              <w:jc w:val="center"/>
              <w:rPr>
                <w:color w:val="000000"/>
                <w:sz w:val="16"/>
                <w:szCs w:val="16"/>
              </w:rPr>
            </w:pPr>
            <w:r w:rsidRPr="006E6062">
              <w:rPr>
                <w:color w:val="000000"/>
                <w:sz w:val="16"/>
                <w:szCs w:val="16"/>
              </w:rPr>
              <w:t>102</w:t>
            </w:r>
          </w:p>
        </w:tc>
        <w:tc>
          <w:tcPr>
            <w:tcW w:w="1701" w:type="dxa"/>
            <w:noWrap/>
            <w:vAlign w:val="center"/>
          </w:tcPr>
          <w:p w:rsidRPr="006E6062" w:rsidR="00303AEF" w:rsidP="00303AEF" w:rsidRDefault="00F47059" w14:paraId="248D0D8E" w14:textId="0579E418">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11/27</w:t>
            </w:r>
            <w:r w:rsidRPr="006E6062" w:rsidR="00303AEF">
              <w:rPr>
                <w:color w:val="000000"/>
                <w:sz w:val="12"/>
                <w:szCs w:val="12"/>
              </w:rPr>
              <w:t>/2025</w:t>
            </w:r>
          </w:p>
        </w:tc>
        <w:tc>
          <w:tcPr>
            <w:tcW w:w="1780" w:type="dxa"/>
            <w:noWrap/>
            <w:vAlign w:val="center"/>
          </w:tcPr>
          <w:p w:rsidRPr="006E6062" w:rsidR="00303AEF" w:rsidP="00303AEF" w:rsidRDefault="00F47059" w14:paraId="524DCFC9" w14:textId="30302B5C">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SCJ17E190009</w:t>
            </w:r>
          </w:p>
        </w:tc>
        <w:tc>
          <w:tcPr>
            <w:tcW w:w="1622" w:type="dxa"/>
            <w:noWrap/>
            <w:vAlign w:val="center"/>
          </w:tcPr>
          <w:p w:rsidRPr="006E6062" w:rsidR="00303AEF" w:rsidP="00303AEF" w:rsidRDefault="00F47059" w14:paraId="0E292BA3" w14:textId="42FC3C91">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DOMO PTZ IP</w:t>
            </w:r>
          </w:p>
        </w:tc>
        <w:tc>
          <w:tcPr>
            <w:tcW w:w="1649" w:type="dxa"/>
            <w:noWrap/>
            <w:vAlign w:val="center"/>
          </w:tcPr>
          <w:p w:rsidRPr="006E6062" w:rsidR="00303AEF" w:rsidP="00303AEF" w:rsidRDefault="00F47059" w14:paraId="5C7BC8FB" w14:textId="61AC5FD7">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 xml:space="preserve">2L05FBEPAN00267 </w:t>
            </w:r>
          </w:p>
        </w:tc>
        <w:tc>
          <w:tcPr>
            <w:tcW w:w="1514" w:type="dxa"/>
            <w:noWrap/>
            <w:vAlign w:val="center"/>
          </w:tcPr>
          <w:p w:rsidRPr="006E6062" w:rsidR="00303AEF" w:rsidP="00303AEF" w:rsidRDefault="00303AEF" w14:paraId="13DA2AF0" w14:textId="2CE59ACA">
            <w:pPr>
              <w:jc w:val="center"/>
              <w:cnfStyle w:val="000000000000" w:firstRow="0" w:lastRow="0" w:firstColumn="0" w:lastColumn="0" w:oddVBand="0" w:evenVBand="0" w:oddHBand="0" w:evenHBand="0" w:firstRowFirstColumn="0" w:firstRowLastColumn="0" w:lastRowFirstColumn="0" w:lastRowLastColumn="0"/>
              <w:rPr>
                <w:color w:val="000000"/>
                <w:sz w:val="12"/>
                <w:szCs w:val="12"/>
              </w:rPr>
            </w:pPr>
            <w:r w:rsidRPr="006E6062">
              <w:rPr>
                <w:color w:val="000000"/>
                <w:sz w:val="12"/>
                <w:szCs w:val="12"/>
              </w:rPr>
              <w:t>IRREPARABLE</w:t>
            </w:r>
          </w:p>
        </w:tc>
      </w:tr>
      <w:tr w:rsidRPr="006E6062" w:rsidR="00303AEF" w14:paraId="6904E4B7" w14:textId="7777777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562" w:type="dxa"/>
          </w:tcPr>
          <w:p w:rsidRPr="006E6062" w:rsidR="00303AEF" w:rsidP="00303AEF" w:rsidRDefault="00303AEF" w14:paraId="3D3DEFAE" w14:textId="1BD8068E">
            <w:pPr>
              <w:jc w:val="center"/>
              <w:rPr>
                <w:color w:val="000000"/>
                <w:sz w:val="16"/>
                <w:szCs w:val="16"/>
              </w:rPr>
            </w:pPr>
            <w:r w:rsidRPr="006E6062">
              <w:rPr>
                <w:color w:val="000000"/>
                <w:sz w:val="16"/>
                <w:szCs w:val="16"/>
              </w:rPr>
              <w:t>103</w:t>
            </w:r>
          </w:p>
        </w:tc>
        <w:tc>
          <w:tcPr>
            <w:tcW w:w="1701" w:type="dxa"/>
            <w:noWrap/>
            <w:vAlign w:val="center"/>
          </w:tcPr>
          <w:p w:rsidRPr="006E6062" w:rsidR="00303AEF" w:rsidP="00303AEF" w:rsidRDefault="00F47059" w14:paraId="0C20B6C3" w14:textId="7F700F7F">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11/27</w:t>
            </w:r>
            <w:r w:rsidRPr="006E6062" w:rsidR="00303AEF">
              <w:rPr>
                <w:color w:val="000000"/>
                <w:sz w:val="12"/>
                <w:szCs w:val="12"/>
              </w:rPr>
              <w:t>/2025</w:t>
            </w:r>
          </w:p>
        </w:tc>
        <w:tc>
          <w:tcPr>
            <w:tcW w:w="1780" w:type="dxa"/>
            <w:noWrap/>
            <w:vAlign w:val="center"/>
          </w:tcPr>
          <w:p w:rsidRPr="006E6062" w:rsidR="00303AEF" w:rsidP="00303AEF" w:rsidRDefault="00F47059" w14:paraId="5E10146E" w14:textId="090F6C5B">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STOCK SDSCJ</w:t>
            </w:r>
          </w:p>
        </w:tc>
        <w:tc>
          <w:tcPr>
            <w:tcW w:w="1622" w:type="dxa"/>
            <w:noWrap/>
            <w:vAlign w:val="center"/>
          </w:tcPr>
          <w:p w:rsidRPr="006E6062" w:rsidR="00303AEF" w:rsidP="00303AEF" w:rsidRDefault="00F47059" w14:paraId="29ECA5A4" w14:textId="2FBCA438">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SERVIDOR</w:t>
            </w:r>
          </w:p>
        </w:tc>
        <w:tc>
          <w:tcPr>
            <w:tcW w:w="1649" w:type="dxa"/>
            <w:noWrap/>
            <w:vAlign w:val="center"/>
          </w:tcPr>
          <w:p w:rsidRPr="006E6062" w:rsidR="00303AEF" w:rsidP="00303AEF" w:rsidRDefault="00F47059" w14:paraId="769B4AB5" w14:textId="72F4C4EB">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HSY4H32</w:t>
            </w:r>
          </w:p>
        </w:tc>
        <w:tc>
          <w:tcPr>
            <w:tcW w:w="1514" w:type="dxa"/>
            <w:noWrap/>
            <w:vAlign w:val="center"/>
          </w:tcPr>
          <w:p w:rsidRPr="006E6062" w:rsidR="00303AEF" w:rsidP="00303AEF" w:rsidRDefault="00303AEF" w14:paraId="3E8E028E" w14:textId="33335DA3">
            <w:pPr>
              <w:jc w:val="center"/>
              <w:cnfStyle w:val="000000100000" w:firstRow="0" w:lastRow="0" w:firstColumn="0" w:lastColumn="0" w:oddVBand="0" w:evenVBand="0" w:oddHBand="1" w:evenHBand="0" w:firstRowFirstColumn="0" w:firstRowLastColumn="0" w:lastRowFirstColumn="0" w:lastRowLastColumn="0"/>
              <w:rPr>
                <w:color w:val="000000"/>
                <w:sz w:val="12"/>
                <w:szCs w:val="12"/>
              </w:rPr>
            </w:pPr>
            <w:r w:rsidRPr="006E6062">
              <w:rPr>
                <w:color w:val="000000"/>
                <w:sz w:val="12"/>
                <w:szCs w:val="12"/>
              </w:rPr>
              <w:t>IRREPARABLE</w:t>
            </w:r>
          </w:p>
        </w:tc>
      </w:tr>
    </w:tbl>
    <w:p w:rsidRPr="006E6062" w:rsidR="007D50F4" w:rsidP="00B45435" w:rsidRDefault="00B45435" w14:paraId="691BA7E9" w14:textId="41050654">
      <w:pPr>
        <w:pStyle w:val="Descripcin"/>
        <w:jc w:val="center"/>
        <w:rPr>
          <w:color w:val="44546A"/>
        </w:rPr>
      </w:pPr>
      <w:bookmarkStart w:name="_Toc215650568" w:id="312"/>
      <w:r w:rsidRPr="006E6062">
        <w:t xml:space="preserve">Tabla </w:t>
      </w:r>
      <w:r w:rsidRPr="006E6062">
        <w:fldChar w:fldCharType="begin"/>
      </w:r>
      <w:r w:rsidRPr="006E6062">
        <w:instrText>SEQ Tabla \* ARABIC</w:instrText>
      </w:r>
      <w:r w:rsidRPr="006E6062">
        <w:fldChar w:fldCharType="separate"/>
      </w:r>
      <w:r w:rsidR="00041DFA">
        <w:rPr>
          <w:noProof/>
        </w:rPr>
        <w:t>33</w:t>
      </w:r>
      <w:r w:rsidRPr="006E6062">
        <w:fldChar w:fldCharType="end"/>
      </w:r>
      <w:r w:rsidRPr="006E6062">
        <w:t>.CONCEPTO TÉCNICO DE NO OPERATIVIDAD</w:t>
      </w:r>
      <w:bookmarkEnd w:id="312"/>
    </w:p>
    <w:p w:rsidRPr="006E6062" w:rsidR="006D2C45" w:rsidP="00222B1D" w:rsidRDefault="006D2C45" w14:paraId="264EFDEC" w14:textId="18417587">
      <w:pPr>
        <w:jc w:val="both"/>
      </w:pPr>
      <w:r w:rsidRPr="006E6062">
        <w:t xml:space="preserve">Para ver el detalle remitirse al </w:t>
      </w:r>
      <w:r w:rsidRPr="006E6062" w:rsidR="00EB3822">
        <w:t xml:space="preserve">anexo </w:t>
      </w:r>
      <w:r w:rsidRPr="006E6062" w:rsidR="006F704E">
        <w:t>01NOV - 30NOV</w:t>
      </w:r>
      <w:r w:rsidRPr="006E6062" w:rsidR="00EB3822">
        <w:t xml:space="preserve">\ </w:t>
      </w:r>
      <w:r w:rsidRPr="006E6062" w:rsidR="00015FD2">
        <w:t>01 OBLIGACIONES GENERALES\OBLIGACIÓN 2,5,6,9,13\</w:t>
      </w:r>
      <w:r w:rsidRPr="006E6062" w:rsidR="00182521">
        <w:t xml:space="preserve"> </w:t>
      </w:r>
      <w:r w:rsidRPr="006E6062" w:rsidR="00015FD2">
        <w:t>ANEXO LABORATORIO</w:t>
      </w:r>
      <w:r w:rsidRPr="006E6062" w:rsidR="00182521">
        <w:t>\ANEXO</w:t>
      </w:r>
      <w:r w:rsidRPr="006E6062" w:rsidR="006668AF">
        <w:t>_</w:t>
      </w:r>
      <w:r w:rsidRPr="006E6062" w:rsidR="00182521">
        <w:t xml:space="preserve"> </w:t>
      </w:r>
      <w:r w:rsidRPr="006E6062" w:rsidR="00315B13">
        <w:t>NOVIEMBRE</w:t>
      </w:r>
      <w:r w:rsidRPr="006E6062" w:rsidR="00182521">
        <w:t>.xlsx</w:t>
      </w:r>
    </w:p>
    <w:p w:rsidRPr="006E6062" w:rsidR="007D50F4" w:rsidP="00154641" w:rsidRDefault="7BF2C916" w14:paraId="65058FA0" w14:textId="32A705FE">
      <w:pPr>
        <w:pStyle w:val="Ttulo3"/>
        <w:numPr>
          <w:ilvl w:val="2"/>
          <w:numId w:val="5"/>
        </w:numPr>
      </w:pPr>
      <w:bookmarkStart w:name="_Toc194682949" w:id="313"/>
      <w:bookmarkStart w:name="_Toc303014504" w:id="314"/>
      <w:bookmarkStart w:name="_Toc529526496" w:id="315"/>
      <w:bookmarkStart w:name="_Toc1299073246" w:id="316"/>
      <w:bookmarkStart w:name="_Toc1968424353" w:id="317"/>
      <w:bookmarkStart w:name="_Toc216169853" w:id="318"/>
      <w:r w:rsidRPr="006E6062">
        <w:t>EQUIPOS BAJO TRÁMITE RMA</w:t>
      </w:r>
      <w:bookmarkEnd w:id="313"/>
      <w:bookmarkEnd w:id="314"/>
      <w:bookmarkEnd w:id="315"/>
      <w:bookmarkEnd w:id="316"/>
      <w:bookmarkEnd w:id="317"/>
      <w:bookmarkEnd w:id="318"/>
    </w:p>
    <w:p w:rsidR="007D50F4" w:rsidP="003363DA" w:rsidRDefault="5BACBFB0" w14:paraId="0FEB1455" w14:textId="03A5C25B">
      <w:pPr>
        <w:jc w:val="both"/>
        <w:rPr>
          <w:b/>
          <w:bCs/>
        </w:rPr>
      </w:pPr>
      <w:r w:rsidRPr="006E6062">
        <w:t xml:space="preserve"> </w:t>
      </w:r>
      <w:r w:rsidRPr="006E6062" w:rsidR="03666B69">
        <w:t>B</w:t>
      </w:r>
      <w:r w:rsidRPr="006E6062">
        <w:t xml:space="preserve">ajo el trámite de RMA (Return Merchandise Authorization) para el periodo de corte comprendido del </w:t>
      </w:r>
      <w:r w:rsidRPr="006E6062" w:rsidR="00C84748">
        <w:t xml:space="preserve">01 al </w:t>
      </w:r>
      <w:r w:rsidRPr="006E6062" w:rsidR="00BA241C">
        <w:t>3</w:t>
      </w:r>
      <w:r w:rsidRPr="006E6062" w:rsidR="00D50D68">
        <w:t>0</w:t>
      </w:r>
      <w:r w:rsidRPr="006E6062" w:rsidR="00C84748">
        <w:t xml:space="preserve"> de </w:t>
      </w:r>
      <w:r w:rsidRPr="006E6062" w:rsidR="00315B13">
        <w:t>NOVIEMBRE</w:t>
      </w:r>
      <w:r w:rsidRPr="006E6062" w:rsidR="00C84748">
        <w:t xml:space="preserve"> DE 2025</w:t>
      </w:r>
      <w:r w:rsidRPr="006E6062" w:rsidR="00422424">
        <w:t xml:space="preserve">, </w:t>
      </w:r>
      <w:r w:rsidRPr="006E6062" w:rsidR="00334301">
        <w:rPr>
          <w:b/>
          <w:bCs/>
        </w:rPr>
        <w:t>no se tramita equipos bajo el</w:t>
      </w:r>
      <w:r w:rsidRPr="006E6062" w:rsidR="001E4374">
        <w:rPr>
          <w:b/>
          <w:bCs/>
        </w:rPr>
        <w:t xml:space="preserve"> proceso de garantía</w:t>
      </w:r>
      <w:r w:rsidR="00AF4512">
        <w:rPr>
          <w:b/>
          <w:bCs/>
        </w:rPr>
        <w:t>.</w:t>
      </w:r>
    </w:p>
    <w:p w:rsidR="00AF4512" w:rsidP="003363DA" w:rsidRDefault="00AF4512" w14:paraId="55C7E11B" w14:textId="77777777">
      <w:pPr>
        <w:jc w:val="both"/>
        <w:rPr>
          <w:b/>
          <w:bCs/>
        </w:rPr>
      </w:pPr>
    </w:p>
    <w:p w:rsidRPr="006E6062" w:rsidR="00AF4512" w:rsidP="003363DA" w:rsidRDefault="00AF4512" w14:paraId="400B012C" w14:textId="77777777">
      <w:pPr>
        <w:jc w:val="both"/>
      </w:pPr>
    </w:p>
    <w:p w:rsidRPr="006E6062" w:rsidR="000E46D1" w:rsidP="00154641" w:rsidRDefault="6524351B" w14:paraId="5EE56E56" w14:textId="60CA523A">
      <w:pPr>
        <w:pStyle w:val="Ttulo2"/>
        <w:numPr>
          <w:ilvl w:val="1"/>
          <w:numId w:val="5"/>
        </w:numPr>
      </w:pPr>
      <w:bookmarkStart w:name="_Toc194682950" w:id="319"/>
      <w:bookmarkStart w:name="_Toc2093059223" w:id="320"/>
      <w:bookmarkStart w:name="_Toc2091053420" w:id="321"/>
      <w:bookmarkStart w:name="_Toc1802686923" w:id="322"/>
      <w:bookmarkStart w:name="_Toc1306271853" w:id="323"/>
      <w:bookmarkStart w:name="_Toc216169854" w:id="324"/>
      <w:r w:rsidRPr="006E6062">
        <w:t>PENDIENTE POR PARTE</w:t>
      </w:r>
      <w:bookmarkEnd w:id="319"/>
      <w:bookmarkEnd w:id="320"/>
      <w:bookmarkEnd w:id="321"/>
      <w:bookmarkEnd w:id="322"/>
      <w:bookmarkEnd w:id="323"/>
      <w:bookmarkEnd w:id="324"/>
    </w:p>
    <w:p w:rsidRPr="006E6062" w:rsidR="00182521" w:rsidP="00546324" w:rsidRDefault="00C65083" w14:paraId="44972A6F" w14:textId="0B94F8FF">
      <w:pPr>
        <w:jc w:val="both"/>
      </w:pPr>
      <w:r w:rsidRPr="006E6062">
        <w:t>Se encuentra este equipo bajo este concepto para la aprobación de parte por parte del cliente periodo de corte comprendido del 1 al 3</w:t>
      </w:r>
      <w:r w:rsidRPr="006E6062" w:rsidR="00D50D68">
        <w:t>0</w:t>
      </w:r>
      <w:r w:rsidRPr="006E6062">
        <w:t xml:space="preserve"> de </w:t>
      </w:r>
      <w:r w:rsidRPr="006E6062" w:rsidR="00315B13">
        <w:t>NOVIEMBRE</w:t>
      </w:r>
      <w:r w:rsidRPr="006E6062">
        <w:t xml:space="preserve"> del 2025 de equipos mantenimiento y fortalecimiento.</w:t>
      </w:r>
    </w:p>
    <w:tbl>
      <w:tblPr>
        <w:tblStyle w:val="Tabladelista4-nfasis1"/>
        <w:tblW w:w="0" w:type="auto"/>
        <w:tblLayout w:type="fixed"/>
        <w:tblLook w:val="04A0" w:firstRow="1" w:lastRow="0" w:firstColumn="1" w:lastColumn="0" w:noHBand="0" w:noVBand="1"/>
      </w:tblPr>
      <w:tblGrid>
        <w:gridCol w:w="562"/>
        <w:gridCol w:w="1134"/>
        <w:gridCol w:w="2127"/>
        <w:gridCol w:w="1433"/>
        <w:gridCol w:w="1719"/>
        <w:gridCol w:w="1853"/>
      </w:tblGrid>
      <w:tr w:rsidRPr="006E6062" w:rsidR="00546324" w:rsidTr="00546324" w14:paraId="6D1A7A62" w14:textId="77777777">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62" w:type="dxa"/>
          </w:tcPr>
          <w:p w:rsidRPr="006E6062" w:rsidR="00546324" w:rsidP="00FC0B74" w:rsidRDefault="00546324" w14:paraId="7643C68D" w14:textId="77777777">
            <w:pPr>
              <w:jc w:val="center"/>
              <w:rPr>
                <w:rFonts w:eastAsia="Times New Roman"/>
                <w:sz w:val="16"/>
                <w:szCs w:val="16"/>
              </w:rPr>
            </w:pPr>
            <w:r w:rsidRPr="006E6062">
              <w:rPr>
                <w:rFonts w:eastAsia="Times New Roman"/>
                <w:sz w:val="16"/>
                <w:szCs w:val="16"/>
              </w:rPr>
              <w:t>ID</w:t>
            </w:r>
          </w:p>
        </w:tc>
        <w:tc>
          <w:tcPr>
            <w:tcW w:w="1134" w:type="dxa"/>
            <w:noWrap/>
            <w:hideMark/>
          </w:tcPr>
          <w:p w:rsidRPr="006E6062" w:rsidR="00546324" w:rsidP="00FC0B74" w:rsidRDefault="00546324" w14:paraId="21251473"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16"/>
                <w:szCs w:val="16"/>
              </w:rPr>
            </w:pPr>
            <w:r w:rsidRPr="006E6062">
              <w:rPr>
                <w:rFonts w:eastAsia="Times New Roman"/>
                <w:sz w:val="16"/>
                <w:szCs w:val="16"/>
              </w:rPr>
              <w:t>FECHA</w:t>
            </w:r>
          </w:p>
        </w:tc>
        <w:tc>
          <w:tcPr>
            <w:tcW w:w="2127" w:type="dxa"/>
            <w:noWrap/>
            <w:hideMark/>
          </w:tcPr>
          <w:p w:rsidRPr="006E6062" w:rsidR="00546324" w:rsidP="00FC0B74" w:rsidRDefault="00546324" w14:paraId="268E31C2"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16"/>
                <w:szCs w:val="16"/>
              </w:rPr>
            </w:pPr>
            <w:r w:rsidRPr="006E6062">
              <w:rPr>
                <w:rFonts w:eastAsia="Times New Roman"/>
                <w:sz w:val="16"/>
                <w:szCs w:val="16"/>
              </w:rPr>
              <w:t>PUNTO</w:t>
            </w:r>
          </w:p>
        </w:tc>
        <w:tc>
          <w:tcPr>
            <w:tcW w:w="1433" w:type="dxa"/>
            <w:noWrap/>
            <w:hideMark/>
          </w:tcPr>
          <w:p w:rsidRPr="006E6062" w:rsidR="00546324" w:rsidP="00FC0B74" w:rsidRDefault="00546324" w14:paraId="381798DF"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16"/>
                <w:szCs w:val="16"/>
              </w:rPr>
            </w:pPr>
            <w:r w:rsidRPr="006E6062">
              <w:rPr>
                <w:rFonts w:eastAsia="Times New Roman"/>
                <w:sz w:val="16"/>
                <w:szCs w:val="16"/>
              </w:rPr>
              <w:t>EQUIPO</w:t>
            </w:r>
          </w:p>
        </w:tc>
        <w:tc>
          <w:tcPr>
            <w:tcW w:w="1719" w:type="dxa"/>
            <w:noWrap/>
            <w:hideMark/>
          </w:tcPr>
          <w:p w:rsidRPr="006E6062" w:rsidR="00546324" w:rsidP="00FC0B74" w:rsidRDefault="00546324" w14:paraId="7C508218"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16"/>
                <w:szCs w:val="16"/>
              </w:rPr>
            </w:pPr>
            <w:r w:rsidRPr="006E6062">
              <w:rPr>
                <w:rFonts w:eastAsia="Times New Roman"/>
                <w:sz w:val="16"/>
                <w:szCs w:val="16"/>
              </w:rPr>
              <w:t>SERIAL</w:t>
            </w:r>
          </w:p>
        </w:tc>
        <w:tc>
          <w:tcPr>
            <w:tcW w:w="1853" w:type="dxa"/>
            <w:noWrap/>
            <w:hideMark/>
          </w:tcPr>
          <w:p w:rsidRPr="006E6062" w:rsidR="00546324" w:rsidP="00FC0B74" w:rsidRDefault="005A26F2" w14:paraId="379BBFD1" w14:textId="55444F09">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16"/>
                <w:szCs w:val="16"/>
              </w:rPr>
            </w:pPr>
            <w:r w:rsidRPr="006E6062">
              <w:rPr>
                <w:rFonts w:eastAsia="Times New Roman"/>
                <w:sz w:val="16"/>
                <w:szCs w:val="16"/>
              </w:rPr>
              <w:t>ESTADO</w:t>
            </w:r>
          </w:p>
        </w:tc>
      </w:tr>
      <w:tr w:rsidRPr="006E6062" w:rsidR="0083149B" w:rsidTr="00FC0B74" w14:paraId="15512A37" w14:textId="7777777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62" w:type="dxa"/>
          </w:tcPr>
          <w:p w:rsidRPr="006E6062" w:rsidR="0083149B" w:rsidP="0083149B" w:rsidRDefault="0083149B" w14:paraId="2BD5EA0E" w14:textId="77777777">
            <w:pPr>
              <w:jc w:val="center"/>
              <w:rPr>
                <w:b w:val="0"/>
                <w:bCs w:val="0"/>
                <w:color w:val="000000"/>
                <w:sz w:val="16"/>
                <w:szCs w:val="16"/>
              </w:rPr>
            </w:pPr>
            <w:r w:rsidRPr="006E6062">
              <w:rPr>
                <w:color w:val="000000"/>
                <w:sz w:val="16"/>
                <w:szCs w:val="16"/>
              </w:rPr>
              <w:t>1</w:t>
            </w:r>
          </w:p>
        </w:tc>
        <w:tc>
          <w:tcPr>
            <w:tcW w:w="1134" w:type="dxa"/>
            <w:noWrap/>
            <w:vAlign w:val="center"/>
          </w:tcPr>
          <w:p w:rsidRPr="006E6062" w:rsidR="0083149B" w:rsidP="0083149B" w:rsidRDefault="00E813A6" w14:paraId="4880D6A7" w14:textId="13E8505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rPr>
            </w:pPr>
            <w:r w:rsidRPr="006E6062">
              <w:rPr>
                <w:color w:val="000000"/>
                <w:sz w:val="12"/>
                <w:szCs w:val="12"/>
              </w:rPr>
              <w:t>11/24</w:t>
            </w:r>
            <w:r w:rsidRPr="006E6062" w:rsidR="0083149B">
              <w:rPr>
                <w:color w:val="000000"/>
                <w:sz w:val="12"/>
                <w:szCs w:val="12"/>
              </w:rPr>
              <w:t>/2025</w:t>
            </w:r>
          </w:p>
        </w:tc>
        <w:tc>
          <w:tcPr>
            <w:tcW w:w="2127" w:type="dxa"/>
            <w:noWrap/>
            <w:vAlign w:val="center"/>
          </w:tcPr>
          <w:p w:rsidRPr="006E6062" w:rsidR="0083149B" w:rsidP="0083149B" w:rsidRDefault="00E813A6" w14:paraId="11B7AE05" w14:textId="525F4291">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rPr>
            </w:pPr>
            <w:r w:rsidRPr="006E6062">
              <w:rPr>
                <w:color w:val="000000"/>
                <w:sz w:val="12"/>
                <w:szCs w:val="12"/>
              </w:rPr>
              <w:t>PCE20275</w:t>
            </w:r>
          </w:p>
        </w:tc>
        <w:tc>
          <w:tcPr>
            <w:tcW w:w="1433" w:type="dxa"/>
            <w:noWrap/>
            <w:vAlign w:val="center"/>
          </w:tcPr>
          <w:p w:rsidRPr="006E6062" w:rsidR="0083149B" w:rsidP="0083149B" w:rsidRDefault="0083149B" w14:paraId="4E9BB821" w14:textId="2B89A585">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rPr>
            </w:pPr>
            <w:r w:rsidRPr="006E6062">
              <w:rPr>
                <w:color w:val="000000"/>
                <w:sz w:val="12"/>
                <w:szCs w:val="12"/>
              </w:rPr>
              <w:t>UPS</w:t>
            </w:r>
          </w:p>
        </w:tc>
        <w:tc>
          <w:tcPr>
            <w:tcW w:w="1719" w:type="dxa"/>
            <w:noWrap/>
            <w:vAlign w:val="center"/>
          </w:tcPr>
          <w:p w:rsidRPr="006E6062" w:rsidR="0083149B" w:rsidP="0083149B" w:rsidRDefault="00E813A6" w14:paraId="46F39A50" w14:textId="5A9FA7EC">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rPr>
            </w:pPr>
            <w:r w:rsidRPr="006E6062">
              <w:rPr>
                <w:color w:val="000000"/>
                <w:sz w:val="12"/>
                <w:szCs w:val="12"/>
              </w:rPr>
              <w:t>180811-0520367</w:t>
            </w:r>
          </w:p>
        </w:tc>
        <w:tc>
          <w:tcPr>
            <w:tcW w:w="1853" w:type="dxa"/>
            <w:noWrap/>
            <w:vAlign w:val="center"/>
          </w:tcPr>
          <w:p w:rsidRPr="006E6062" w:rsidR="0083149B" w:rsidP="0083149B" w:rsidRDefault="0083149B" w14:paraId="0A73BE1E" w14:textId="39F9E2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rPr>
            </w:pPr>
            <w:r w:rsidRPr="006E6062">
              <w:rPr>
                <w:color w:val="000000"/>
                <w:sz w:val="12"/>
                <w:szCs w:val="12"/>
              </w:rPr>
              <w:t>PENDIENTE POR PARTE</w:t>
            </w:r>
          </w:p>
        </w:tc>
      </w:tr>
      <w:tr w:rsidRPr="006E6062" w:rsidR="0083149B" w:rsidTr="00FC0B74" w14:paraId="4F6CC2D0" w14:textId="77777777">
        <w:trPr>
          <w:trHeight w:val="20"/>
        </w:trPr>
        <w:tc>
          <w:tcPr>
            <w:cnfStyle w:val="001000000000" w:firstRow="0" w:lastRow="0" w:firstColumn="1" w:lastColumn="0" w:oddVBand="0" w:evenVBand="0" w:oddHBand="0" w:evenHBand="0" w:firstRowFirstColumn="0" w:firstRowLastColumn="0" w:lastRowFirstColumn="0" w:lastRowLastColumn="0"/>
            <w:tcW w:w="562" w:type="dxa"/>
          </w:tcPr>
          <w:p w:rsidRPr="006E6062" w:rsidR="0083149B" w:rsidP="0083149B" w:rsidRDefault="0083149B" w14:paraId="65CD44FD" w14:textId="77777777">
            <w:pPr>
              <w:jc w:val="center"/>
              <w:rPr>
                <w:b w:val="0"/>
                <w:bCs w:val="0"/>
                <w:color w:val="000000"/>
                <w:sz w:val="16"/>
                <w:szCs w:val="16"/>
              </w:rPr>
            </w:pPr>
            <w:r w:rsidRPr="006E6062">
              <w:rPr>
                <w:color w:val="000000"/>
                <w:sz w:val="16"/>
                <w:szCs w:val="16"/>
              </w:rPr>
              <w:t>2</w:t>
            </w:r>
          </w:p>
        </w:tc>
        <w:tc>
          <w:tcPr>
            <w:tcW w:w="1134" w:type="dxa"/>
            <w:noWrap/>
            <w:vAlign w:val="center"/>
          </w:tcPr>
          <w:p w:rsidRPr="006E6062" w:rsidR="0083149B" w:rsidP="0083149B" w:rsidRDefault="00E813A6" w14:paraId="0EDC82EB" w14:textId="4284526D">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rPr>
            </w:pPr>
            <w:r w:rsidRPr="006E6062">
              <w:rPr>
                <w:color w:val="000000"/>
                <w:sz w:val="12"/>
                <w:szCs w:val="12"/>
              </w:rPr>
              <w:t>11/24</w:t>
            </w:r>
            <w:r w:rsidRPr="006E6062" w:rsidR="0083149B">
              <w:rPr>
                <w:color w:val="000000"/>
                <w:sz w:val="12"/>
                <w:szCs w:val="12"/>
              </w:rPr>
              <w:t>/2025</w:t>
            </w:r>
          </w:p>
        </w:tc>
        <w:tc>
          <w:tcPr>
            <w:tcW w:w="2127" w:type="dxa"/>
            <w:noWrap/>
            <w:vAlign w:val="center"/>
          </w:tcPr>
          <w:p w:rsidRPr="006E6062" w:rsidR="0083149B" w:rsidP="0083149B" w:rsidRDefault="00E813A6" w14:paraId="3C971F27" w14:textId="695B0ABE">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rPr>
            </w:pPr>
            <w:r w:rsidRPr="006E6062">
              <w:rPr>
                <w:color w:val="000000"/>
                <w:sz w:val="12"/>
                <w:szCs w:val="12"/>
              </w:rPr>
              <w:t>Centro de monitoreo Chapinero</w:t>
            </w:r>
          </w:p>
        </w:tc>
        <w:tc>
          <w:tcPr>
            <w:tcW w:w="1433" w:type="dxa"/>
            <w:noWrap/>
            <w:vAlign w:val="center"/>
          </w:tcPr>
          <w:p w:rsidRPr="006E6062" w:rsidR="0083149B" w:rsidP="0083149B" w:rsidRDefault="00E813A6" w14:paraId="0C92F456" w14:textId="64B8117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rPr>
            </w:pPr>
            <w:r w:rsidRPr="006E6062">
              <w:rPr>
                <w:color w:val="000000"/>
                <w:sz w:val="12"/>
                <w:szCs w:val="12"/>
              </w:rPr>
              <w:t>WORKSTATION</w:t>
            </w:r>
          </w:p>
        </w:tc>
        <w:tc>
          <w:tcPr>
            <w:tcW w:w="1719" w:type="dxa"/>
            <w:noWrap/>
            <w:vAlign w:val="center"/>
          </w:tcPr>
          <w:p w:rsidRPr="006E6062" w:rsidR="0083149B" w:rsidP="0083149B" w:rsidRDefault="00E813A6" w14:paraId="7CB4408F" w14:textId="0483A28F">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rPr>
            </w:pPr>
            <w:r w:rsidRPr="006E6062">
              <w:rPr>
                <w:color w:val="000000"/>
                <w:sz w:val="12"/>
                <w:szCs w:val="12"/>
              </w:rPr>
              <w:t>2UA8021LDM</w:t>
            </w:r>
          </w:p>
        </w:tc>
        <w:tc>
          <w:tcPr>
            <w:tcW w:w="1853" w:type="dxa"/>
            <w:noWrap/>
            <w:vAlign w:val="center"/>
          </w:tcPr>
          <w:p w:rsidRPr="006E6062" w:rsidR="0083149B" w:rsidP="0083149B" w:rsidRDefault="0083149B" w14:paraId="2A1DAC6E" w14:textId="48FFF9A0">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rPr>
            </w:pPr>
            <w:r w:rsidRPr="006E6062">
              <w:rPr>
                <w:color w:val="000000"/>
                <w:sz w:val="12"/>
                <w:szCs w:val="12"/>
              </w:rPr>
              <w:t>PENDIENTE POR PARTE</w:t>
            </w:r>
          </w:p>
        </w:tc>
      </w:tr>
      <w:tr w:rsidRPr="006E6062" w:rsidR="0083149B" w:rsidTr="00FC0B74" w14:paraId="09E24D59" w14:textId="7777777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62" w:type="dxa"/>
          </w:tcPr>
          <w:p w:rsidRPr="006E6062" w:rsidR="0083149B" w:rsidP="0083149B" w:rsidRDefault="0083149B" w14:paraId="1A7A9103" w14:textId="77777777">
            <w:pPr>
              <w:jc w:val="center"/>
              <w:rPr>
                <w:b w:val="0"/>
                <w:bCs w:val="0"/>
                <w:color w:val="000000"/>
                <w:sz w:val="16"/>
                <w:szCs w:val="16"/>
              </w:rPr>
            </w:pPr>
            <w:r w:rsidRPr="006E6062">
              <w:rPr>
                <w:color w:val="000000"/>
                <w:sz w:val="16"/>
                <w:szCs w:val="16"/>
              </w:rPr>
              <w:t>3</w:t>
            </w:r>
          </w:p>
        </w:tc>
        <w:tc>
          <w:tcPr>
            <w:tcW w:w="1134" w:type="dxa"/>
            <w:noWrap/>
            <w:vAlign w:val="center"/>
          </w:tcPr>
          <w:p w:rsidRPr="006E6062" w:rsidR="0083149B" w:rsidP="0083149B" w:rsidRDefault="00E813A6" w14:paraId="6B19E5B2" w14:textId="1F185960">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rPr>
            </w:pPr>
            <w:r w:rsidRPr="006E6062">
              <w:rPr>
                <w:color w:val="000000"/>
                <w:sz w:val="12"/>
                <w:szCs w:val="12"/>
              </w:rPr>
              <w:t>11/25</w:t>
            </w:r>
            <w:r w:rsidRPr="006E6062" w:rsidR="0083149B">
              <w:rPr>
                <w:color w:val="000000"/>
                <w:sz w:val="12"/>
                <w:szCs w:val="12"/>
              </w:rPr>
              <w:t>/2025</w:t>
            </w:r>
          </w:p>
        </w:tc>
        <w:tc>
          <w:tcPr>
            <w:tcW w:w="2127" w:type="dxa"/>
            <w:noWrap/>
            <w:vAlign w:val="center"/>
          </w:tcPr>
          <w:p w:rsidRPr="006E6062" w:rsidR="0083149B" w:rsidP="0083149B" w:rsidRDefault="00E813A6" w14:paraId="5B8DD40D" w14:textId="04298115">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rPr>
            </w:pPr>
            <w:r w:rsidRPr="006E6062">
              <w:rPr>
                <w:color w:val="000000"/>
                <w:sz w:val="12"/>
                <w:szCs w:val="12"/>
              </w:rPr>
              <w:t>SCJ17E030061</w:t>
            </w:r>
          </w:p>
        </w:tc>
        <w:tc>
          <w:tcPr>
            <w:tcW w:w="1433" w:type="dxa"/>
            <w:noWrap/>
            <w:vAlign w:val="center"/>
          </w:tcPr>
          <w:p w:rsidRPr="006E6062" w:rsidR="0083149B" w:rsidP="0083149B" w:rsidRDefault="0083149B" w14:paraId="6B0CD042" w14:textId="4749C7DD">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rPr>
            </w:pPr>
            <w:r w:rsidRPr="006E6062">
              <w:rPr>
                <w:color w:val="000000"/>
                <w:sz w:val="12"/>
                <w:szCs w:val="12"/>
              </w:rPr>
              <w:t>UPS</w:t>
            </w:r>
          </w:p>
        </w:tc>
        <w:tc>
          <w:tcPr>
            <w:tcW w:w="1719" w:type="dxa"/>
            <w:noWrap/>
            <w:vAlign w:val="center"/>
          </w:tcPr>
          <w:p w:rsidRPr="006E6062" w:rsidR="0083149B" w:rsidP="0083149B" w:rsidRDefault="00E813A6" w14:paraId="659E7680" w14:textId="74853CD4">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rPr>
            </w:pPr>
            <w:r w:rsidRPr="006E6062">
              <w:rPr>
                <w:color w:val="000000"/>
                <w:sz w:val="12"/>
                <w:szCs w:val="12"/>
              </w:rPr>
              <w:t>220523-5290738</w:t>
            </w:r>
          </w:p>
        </w:tc>
        <w:tc>
          <w:tcPr>
            <w:tcW w:w="1853" w:type="dxa"/>
            <w:noWrap/>
            <w:vAlign w:val="center"/>
          </w:tcPr>
          <w:p w:rsidRPr="006E6062" w:rsidR="0083149B" w:rsidP="0083149B" w:rsidRDefault="0083149B" w14:paraId="0B34F687" w14:textId="367B7F29">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rPr>
            </w:pPr>
            <w:r w:rsidRPr="006E6062">
              <w:rPr>
                <w:color w:val="000000"/>
                <w:sz w:val="12"/>
                <w:szCs w:val="12"/>
              </w:rPr>
              <w:t>PENDIENTE POR PARTE</w:t>
            </w:r>
          </w:p>
        </w:tc>
      </w:tr>
      <w:tr w:rsidRPr="006E6062" w:rsidR="0083149B" w:rsidTr="00FC0B74" w14:paraId="4849ED78" w14:textId="77777777">
        <w:trPr>
          <w:trHeight w:val="20"/>
        </w:trPr>
        <w:tc>
          <w:tcPr>
            <w:cnfStyle w:val="001000000000" w:firstRow="0" w:lastRow="0" w:firstColumn="1" w:lastColumn="0" w:oddVBand="0" w:evenVBand="0" w:oddHBand="0" w:evenHBand="0" w:firstRowFirstColumn="0" w:firstRowLastColumn="0" w:lastRowFirstColumn="0" w:lastRowLastColumn="0"/>
            <w:tcW w:w="562" w:type="dxa"/>
          </w:tcPr>
          <w:p w:rsidRPr="006E6062" w:rsidR="0083149B" w:rsidP="0083149B" w:rsidRDefault="0083149B" w14:paraId="49BDFA91" w14:textId="77777777">
            <w:pPr>
              <w:jc w:val="center"/>
              <w:rPr>
                <w:b w:val="0"/>
                <w:bCs w:val="0"/>
                <w:color w:val="000000"/>
                <w:sz w:val="16"/>
                <w:szCs w:val="16"/>
              </w:rPr>
            </w:pPr>
            <w:r w:rsidRPr="006E6062">
              <w:rPr>
                <w:color w:val="000000"/>
                <w:sz w:val="16"/>
                <w:szCs w:val="16"/>
              </w:rPr>
              <w:t>4</w:t>
            </w:r>
          </w:p>
        </w:tc>
        <w:tc>
          <w:tcPr>
            <w:tcW w:w="1134" w:type="dxa"/>
            <w:noWrap/>
            <w:vAlign w:val="center"/>
          </w:tcPr>
          <w:p w:rsidRPr="006E6062" w:rsidR="0083149B" w:rsidP="0083149B" w:rsidRDefault="00E813A6" w14:paraId="18425F1A" w14:textId="3ACA2255">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rPr>
            </w:pPr>
            <w:r w:rsidRPr="006E6062">
              <w:rPr>
                <w:color w:val="000000"/>
                <w:sz w:val="12"/>
                <w:szCs w:val="12"/>
              </w:rPr>
              <w:t>11/25</w:t>
            </w:r>
            <w:r w:rsidRPr="006E6062" w:rsidR="0083149B">
              <w:rPr>
                <w:color w:val="000000"/>
                <w:sz w:val="12"/>
                <w:szCs w:val="12"/>
              </w:rPr>
              <w:t>/2025</w:t>
            </w:r>
          </w:p>
        </w:tc>
        <w:tc>
          <w:tcPr>
            <w:tcW w:w="2127" w:type="dxa"/>
            <w:noWrap/>
            <w:vAlign w:val="center"/>
          </w:tcPr>
          <w:p w:rsidRPr="006E6062" w:rsidR="0083149B" w:rsidP="0083149B" w:rsidRDefault="00E813A6" w14:paraId="4547146E" w14:textId="7793F9EE">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rPr>
            </w:pPr>
            <w:r w:rsidRPr="006E6062">
              <w:rPr>
                <w:color w:val="000000"/>
                <w:sz w:val="12"/>
                <w:szCs w:val="12"/>
              </w:rPr>
              <w:t>P152</w:t>
            </w:r>
          </w:p>
        </w:tc>
        <w:tc>
          <w:tcPr>
            <w:tcW w:w="1433" w:type="dxa"/>
            <w:noWrap/>
            <w:vAlign w:val="center"/>
          </w:tcPr>
          <w:p w:rsidRPr="006E6062" w:rsidR="0083149B" w:rsidP="0083149B" w:rsidRDefault="0083149B" w14:paraId="52E78B57" w14:textId="02E8249D">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rPr>
            </w:pPr>
            <w:r w:rsidRPr="006E6062">
              <w:rPr>
                <w:color w:val="000000"/>
                <w:sz w:val="12"/>
                <w:szCs w:val="12"/>
              </w:rPr>
              <w:t>UPS</w:t>
            </w:r>
          </w:p>
        </w:tc>
        <w:tc>
          <w:tcPr>
            <w:tcW w:w="1719" w:type="dxa"/>
            <w:noWrap/>
            <w:vAlign w:val="center"/>
          </w:tcPr>
          <w:p w:rsidRPr="006E6062" w:rsidR="0083149B" w:rsidP="0083149B" w:rsidRDefault="00E813A6" w14:paraId="17D9581B" w14:textId="1ED145F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rPr>
            </w:pPr>
            <w:r w:rsidRPr="006E6062">
              <w:rPr>
                <w:color w:val="000000"/>
                <w:sz w:val="12"/>
                <w:szCs w:val="12"/>
              </w:rPr>
              <w:t>180811-0520411</w:t>
            </w:r>
          </w:p>
        </w:tc>
        <w:tc>
          <w:tcPr>
            <w:tcW w:w="1853" w:type="dxa"/>
            <w:noWrap/>
            <w:vAlign w:val="center"/>
          </w:tcPr>
          <w:p w:rsidRPr="006E6062" w:rsidR="0083149B" w:rsidP="0083149B" w:rsidRDefault="0083149B" w14:paraId="0815D2F0" w14:textId="5D761801">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rPr>
            </w:pPr>
            <w:r w:rsidRPr="006E6062">
              <w:rPr>
                <w:color w:val="000000"/>
                <w:sz w:val="12"/>
                <w:szCs w:val="12"/>
              </w:rPr>
              <w:t>PENDIENTE POR PARTE</w:t>
            </w:r>
          </w:p>
        </w:tc>
      </w:tr>
    </w:tbl>
    <w:p w:rsidRPr="006E6062" w:rsidR="001B4B40" w:rsidP="001B4B40" w:rsidRDefault="00546324" w14:paraId="152E52EB" w14:textId="56DD0841">
      <w:pPr>
        <w:pStyle w:val="Descripcin"/>
        <w:jc w:val="center"/>
      </w:pPr>
      <w:bookmarkStart w:name="_Toc215650569" w:id="325"/>
      <w:r w:rsidRPr="006E6062">
        <w:t xml:space="preserve">Tabla </w:t>
      </w:r>
      <w:r w:rsidRPr="006E6062">
        <w:fldChar w:fldCharType="begin"/>
      </w:r>
      <w:r w:rsidRPr="006E6062">
        <w:instrText>SEQ Tabla \* ARABIC</w:instrText>
      </w:r>
      <w:r w:rsidRPr="006E6062">
        <w:fldChar w:fldCharType="separate"/>
      </w:r>
      <w:r w:rsidR="00041DFA">
        <w:rPr>
          <w:noProof/>
        </w:rPr>
        <w:t>34</w:t>
      </w:r>
      <w:r w:rsidRPr="006E6062">
        <w:fldChar w:fldCharType="end"/>
      </w:r>
      <w:r w:rsidRPr="006E6062">
        <w:t xml:space="preserve"> </w:t>
      </w:r>
      <w:r w:rsidRPr="006E6062" w:rsidR="00D50D68">
        <w:t>CONCEPTO TÉCNICO DE</w:t>
      </w:r>
      <w:r w:rsidRPr="006E6062">
        <w:t xml:space="preserve"> </w:t>
      </w:r>
      <w:r w:rsidRPr="006E6062" w:rsidR="00E813A6">
        <w:t>PENDIENTE POR PARTE</w:t>
      </w:r>
      <w:bookmarkEnd w:id="325"/>
    </w:p>
    <w:p w:rsidRPr="006E6062" w:rsidR="001B4B40" w:rsidP="001B4B40" w:rsidRDefault="001B4B40" w14:paraId="515DEC0A" w14:textId="77777777">
      <w:pPr>
        <w:jc w:val="both"/>
      </w:pPr>
      <w:r w:rsidRPr="006E6062">
        <w:t>Para ver el detalle remitirse al anexo 01NOV - 30NOV\ 01 OBLIGACIONES GENERALES\OBLIGACIÓN 2,5,6,9,13\ ANEXO LABORATORIO\ANEXO_ NOVIEMBRE.xlsx</w:t>
      </w:r>
    </w:p>
    <w:p w:rsidRPr="006E6062" w:rsidR="007D50F4" w:rsidP="00154641" w:rsidRDefault="7BF2C916" w14:paraId="156E3E80" w14:textId="0400CD62">
      <w:pPr>
        <w:pStyle w:val="Ttulo1"/>
        <w:numPr>
          <w:ilvl w:val="0"/>
          <w:numId w:val="5"/>
        </w:numPr>
        <w:rPr>
          <w:rFonts w:cs="Calibri"/>
          <w:lang w:val="es-CO"/>
        </w:rPr>
      </w:pPr>
      <w:bookmarkStart w:name="_Toc194682951" w:id="326"/>
      <w:bookmarkStart w:name="_Toc764592896" w:id="327"/>
      <w:bookmarkStart w:name="_Toc1179371046" w:id="328"/>
      <w:bookmarkStart w:name="_Toc238019493" w:id="329"/>
      <w:bookmarkStart w:name="_Toc1786576062" w:id="330"/>
      <w:bookmarkStart w:name="_Toc216169855" w:id="331"/>
      <w:r w:rsidRPr="006E6062">
        <w:rPr>
          <w:rFonts w:cs="Calibri"/>
          <w:lang w:val="es-CO"/>
        </w:rPr>
        <w:t>INFORME DE VISITAS EJECUTADAS</w:t>
      </w:r>
      <w:bookmarkEnd w:id="326"/>
      <w:bookmarkEnd w:id="327"/>
      <w:bookmarkEnd w:id="328"/>
      <w:bookmarkEnd w:id="329"/>
      <w:bookmarkEnd w:id="330"/>
      <w:bookmarkEnd w:id="331"/>
    </w:p>
    <w:p w:rsidRPr="006E6062" w:rsidR="00C41FA0" w:rsidP="048FF092" w:rsidRDefault="0FD15C74" w14:paraId="27F40BDD" w14:textId="43403611">
      <w:pPr>
        <w:pBdr>
          <w:top w:val="nil"/>
          <w:left w:val="nil"/>
          <w:bottom w:val="nil"/>
          <w:right w:val="nil"/>
          <w:between w:val="nil"/>
        </w:pBdr>
        <w:spacing w:before="226" w:after="0" w:line="240" w:lineRule="auto"/>
        <w:jc w:val="both"/>
      </w:pPr>
      <w:r w:rsidRPr="006E6062">
        <w:t xml:space="preserve">Durante el periodo comprendido entre el </w:t>
      </w:r>
      <w:r w:rsidRPr="006E6062" w:rsidR="00C84748">
        <w:t xml:space="preserve">01 al </w:t>
      </w:r>
      <w:r w:rsidRPr="006E6062" w:rsidR="2DBD5850">
        <w:t>3</w:t>
      </w:r>
      <w:r w:rsidRPr="006E6062" w:rsidR="005569D7">
        <w:t>0</w:t>
      </w:r>
      <w:r w:rsidRPr="006E6062" w:rsidR="00C84748">
        <w:t xml:space="preserve"> de </w:t>
      </w:r>
      <w:r w:rsidRPr="006E6062" w:rsidR="00315B13">
        <w:t>NOVIEMBRE</w:t>
      </w:r>
      <w:r w:rsidRPr="006E6062" w:rsidR="00D96709">
        <w:t xml:space="preserve"> de</w:t>
      </w:r>
      <w:r w:rsidRPr="006E6062" w:rsidR="00C84748">
        <w:t xml:space="preserve"> 2025</w:t>
      </w:r>
      <w:r w:rsidRPr="006E6062">
        <w:t xml:space="preserve">, en el marco del contrato </w:t>
      </w:r>
      <w:r w:rsidRPr="006E6062" w:rsidR="6E5FFEBE">
        <w:t>SCJ-1809-2024</w:t>
      </w:r>
      <w:r w:rsidRPr="006E6062">
        <w:t xml:space="preserve">, se realizaron un total de </w:t>
      </w:r>
      <w:r w:rsidR="003110C8">
        <w:t>465</w:t>
      </w:r>
      <w:r w:rsidRPr="006E6062">
        <w:t xml:space="preserve"> </w:t>
      </w:r>
      <w:r w:rsidRPr="006E6062" w:rsidR="59D4B606">
        <w:t>visitas</w:t>
      </w:r>
      <w:r w:rsidRPr="006E6062">
        <w:t xml:space="preserve"> descritas en la siguiente tabla:</w:t>
      </w:r>
      <w:r w:rsidRPr="006E6062" w:rsidR="79BA2A37">
        <w:br/>
      </w:r>
    </w:p>
    <w:tbl>
      <w:tblPr>
        <w:tblStyle w:val="Tabladelista4-nfasis1"/>
        <w:tblW w:w="5000" w:type="pct"/>
        <w:tblLook w:val="0400" w:firstRow="0" w:lastRow="0" w:firstColumn="0" w:lastColumn="0" w:noHBand="0" w:noVBand="1"/>
      </w:tblPr>
      <w:tblGrid>
        <w:gridCol w:w="8114"/>
        <w:gridCol w:w="1236"/>
      </w:tblGrid>
      <w:tr w:rsidRPr="006E6062" w:rsidR="00C41FA0" w:rsidTr="00D96709" w14:paraId="40A4A22F" w14:textId="77777777">
        <w:trPr>
          <w:cnfStyle w:val="000000100000" w:firstRow="0" w:lastRow="0" w:firstColumn="0" w:lastColumn="0" w:oddVBand="0" w:evenVBand="0" w:oddHBand="1" w:evenHBand="0" w:firstRowFirstColumn="0" w:firstRowLastColumn="0" w:lastRowFirstColumn="0" w:lastRowLastColumn="0"/>
          <w:trHeight w:val="283"/>
        </w:trPr>
        <w:tc>
          <w:tcPr>
            <w:tcW w:w="4339" w:type="pct"/>
            <w:shd w:val="clear" w:color="auto" w:fill="4472C4" w:themeFill="accent1"/>
          </w:tcPr>
          <w:p w:rsidRPr="006E6062" w:rsidR="00C41FA0" w:rsidP="008A130B" w:rsidRDefault="00C41FA0" w14:paraId="1FE87AA5" w14:textId="77777777">
            <w:pPr>
              <w:ind w:left="-20" w:right="-20"/>
              <w:jc w:val="center"/>
              <w:rPr>
                <w:sz w:val="18"/>
                <w:szCs w:val="18"/>
              </w:rPr>
            </w:pPr>
            <w:r w:rsidRPr="006E6062">
              <w:rPr>
                <w:b/>
                <w:color w:val="FFFFFF"/>
                <w:sz w:val="18"/>
                <w:szCs w:val="18"/>
              </w:rPr>
              <w:t>TIPO DE MANTENIMIENTO</w:t>
            </w:r>
          </w:p>
        </w:tc>
        <w:tc>
          <w:tcPr>
            <w:tcW w:w="661" w:type="pct"/>
            <w:shd w:val="clear" w:color="auto" w:fill="4472C4" w:themeFill="accent1"/>
          </w:tcPr>
          <w:p w:rsidRPr="006E6062" w:rsidR="00C41FA0" w:rsidP="008A130B" w:rsidRDefault="00C41FA0" w14:paraId="34B5E1CF" w14:textId="77777777">
            <w:pPr>
              <w:ind w:left="-20" w:right="-20"/>
              <w:jc w:val="center"/>
              <w:rPr>
                <w:sz w:val="18"/>
                <w:szCs w:val="18"/>
              </w:rPr>
            </w:pPr>
            <w:r w:rsidRPr="006E6062">
              <w:rPr>
                <w:b/>
                <w:color w:val="FFFFFF"/>
                <w:sz w:val="18"/>
                <w:szCs w:val="18"/>
              </w:rPr>
              <w:t>CANTIDAD</w:t>
            </w:r>
          </w:p>
        </w:tc>
      </w:tr>
      <w:tr w:rsidRPr="006E6062" w:rsidR="00A1731B" w:rsidTr="009E3CEF" w14:paraId="1F7489AC" w14:textId="77777777">
        <w:trPr>
          <w:trHeight w:val="283"/>
        </w:trPr>
        <w:tc>
          <w:tcPr>
            <w:tcW w:w="4339" w:type="pct"/>
          </w:tcPr>
          <w:p w:rsidRPr="006E6062" w:rsidR="00A1731B" w:rsidP="00597DB9" w:rsidRDefault="004F5900" w14:paraId="70AB69AE" w14:textId="5FF7025C">
            <w:pPr>
              <w:ind w:left="-20" w:right="-20"/>
              <w:jc w:val="center"/>
              <w:rPr>
                <w:sz w:val="18"/>
                <w:szCs w:val="18"/>
              </w:rPr>
            </w:pPr>
            <w:r w:rsidRPr="006E6062">
              <w:rPr>
                <w:sz w:val="18"/>
                <w:szCs w:val="18"/>
              </w:rPr>
              <w:t>VISITA MANTENIMIENTOS CORRECTIVOS</w:t>
            </w:r>
            <w:r w:rsidRPr="006E6062" w:rsidR="00D96709">
              <w:rPr>
                <w:sz w:val="18"/>
                <w:szCs w:val="18"/>
              </w:rPr>
              <w:t xml:space="preserve"> DOMO CIUDADANO</w:t>
            </w:r>
          </w:p>
        </w:tc>
        <w:tc>
          <w:tcPr>
            <w:tcW w:w="661" w:type="pct"/>
          </w:tcPr>
          <w:p w:rsidRPr="006E6062" w:rsidR="00A1731B" w:rsidP="00597DB9" w:rsidRDefault="00C3122D" w14:paraId="7B0239E9" w14:textId="46B01490">
            <w:pPr>
              <w:ind w:left="-20" w:right="-20"/>
              <w:jc w:val="center"/>
              <w:rPr>
                <w:sz w:val="18"/>
                <w:szCs w:val="18"/>
              </w:rPr>
            </w:pPr>
            <w:r>
              <w:rPr>
                <w:sz w:val="18"/>
                <w:szCs w:val="18"/>
              </w:rPr>
              <w:t>342</w:t>
            </w:r>
          </w:p>
        </w:tc>
      </w:tr>
      <w:tr w:rsidRPr="006E6062" w:rsidR="00C84748" w:rsidTr="009E3CEF" w14:paraId="68A2CA2B" w14:textId="77777777">
        <w:trPr>
          <w:cnfStyle w:val="000000100000" w:firstRow="0" w:lastRow="0" w:firstColumn="0" w:lastColumn="0" w:oddVBand="0" w:evenVBand="0" w:oddHBand="1" w:evenHBand="0" w:firstRowFirstColumn="0" w:firstRowLastColumn="0" w:lastRowFirstColumn="0" w:lastRowLastColumn="0"/>
          <w:trHeight w:val="283"/>
        </w:trPr>
        <w:tc>
          <w:tcPr>
            <w:tcW w:w="4339" w:type="pct"/>
          </w:tcPr>
          <w:p w:rsidRPr="006E6062" w:rsidR="00C84748" w:rsidP="00597DB9" w:rsidRDefault="00C84748" w14:paraId="2BE02C7D" w14:textId="1E55F589">
            <w:pPr>
              <w:ind w:left="-20" w:right="-20"/>
              <w:jc w:val="center"/>
              <w:rPr>
                <w:sz w:val="18"/>
                <w:szCs w:val="18"/>
              </w:rPr>
            </w:pPr>
            <w:r w:rsidRPr="006E6062">
              <w:rPr>
                <w:sz w:val="18"/>
                <w:szCs w:val="18"/>
              </w:rPr>
              <w:t>MANTENIMIENTO EN ACOMETIDA</w:t>
            </w:r>
          </w:p>
        </w:tc>
        <w:tc>
          <w:tcPr>
            <w:tcW w:w="661" w:type="pct"/>
          </w:tcPr>
          <w:p w:rsidRPr="006E6062" w:rsidR="00C84748" w:rsidP="00597DB9" w:rsidRDefault="00F32F5D" w14:paraId="521772FA" w14:textId="5CDBF182">
            <w:pPr>
              <w:ind w:left="-20" w:right="-20"/>
              <w:jc w:val="center"/>
              <w:rPr>
                <w:sz w:val="18"/>
                <w:szCs w:val="18"/>
              </w:rPr>
            </w:pPr>
            <w:r>
              <w:rPr>
                <w:sz w:val="18"/>
                <w:szCs w:val="18"/>
              </w:rPr>
              <w:t>1</w:t>
            </w:r>
            <w:r w:rsidRPr="006E6062" w:rsidR="003F5761">
              <w:rPr>
                <w:sz w:val="18"/>
                <w:szCs w:val="18"/>
              </w:rPr>
              <w:t>6</w:t>
            </w:r>
          </w:p>
        </w:tc>
      </w:tr>
      <w:tr w:rsidRPr="006E6062" w:rsidR="20D55D87" w:rsidTr="00E21F85" w14:paraId="6452FD6D" w14:textId="77777777">
        <w:trPr>
          <w:trHeight w:val="283"/>
        </w:trPr>
        <w:tc>
          <w:tcPr>
            <w:tcW w:w="4339" w:type="pct"/>
          </w:tcPr>
          <w:p w:rsidRPr="006E6062" w:rsidR="66861F81" w:rsidP="20D55D87" w:rsidRDefault="66861F81" w14:paraId="21DD279C" w14:textId="19FC8178">
            <w:pPr>
              <w:jc w:val="center"/>
              <w:rPr>
                <w:sz w:val="18"/>
                <w:szCs w:val="18"/>
              </w:rPr>
            </w:pPr>
            <w:r w:rsidRPr="006E6062">
              <w:rPr>
                <w:sz w:val="18"/>
                <w:szCs w:val="18"/>
              </w:rPr>
              <w:t>VISITA DE MANTENIMIENTOS CORRECTIVOS CAI</w:t>
            </w:r>
          </w:p>
        </w:tc>
        <w:tc>
          <w:tcPr>
            <w:tcW w:w="661" w:type="pct"/>
          </w:tcPr>
          <w:p w:rsidRPr="008F0805" w:rsidR="66861F81" w:rsidP="20D55D87" w:rsidRDefault="00DF629C" w14:paraId="7E098EF8" w14:textId="65834F17">
            <w:pPr>
              <w:jc w:val="center"/>
              <w:rPr>
                <w:sz w:val="18"/>
                <w:szCs w:val="18"/>
              </w:rPr>
            </w:pPr>
            <w:r w:rsidRPr="008F0805">
              <w:rPr>
                <w:sz w:val="18"/>
                <w:szCs w:val="18"/>
              </w:rPr>
              <w:t>1</w:t>
            </w:r>
          </w:p>
        </w:tc>
      </w:tr>
      <w:tr w:rsidRPr="006E6062" w:rsidR="20D55D87" w:rsidTr="00E21F85" w14:paraId="0B8FDE35" w14:textId="77777777">
        <w:trPr>
          <w:cnfStyle w:val="000000100000" w:firstRow="0" w:lastRow="0" w:firstColumn="0" w:lastColumn="0" w:oddVBand="0" w:evenVBand="0" w:oddHBand="1" w:evenHBand="0" w:firstRowFirstColumn="0" w:firstRowLastColumn="0" w:lastRowFirstColumn="0" w:lastRowLastColumn="0"/>
          <w:trHeight w:val="283"/>
        </w:trPr>
        <w:tc>
          <w:tcPr>
            <w:tcW w:w="4339" w:type="pct"/>
          </w:tcPr>
          <w:p w:rsidRPr="006E6062" w:rsidR="66861F81" w:rsidP="20D55D87" w:rsidRDefault="66861F81" w14:paraId="77C3AD58" w14:textId="25C69221">
            <w:pPr>
              <w:jc w:val="center"/>
              <w:rPr>
                <w:sz w:val="18"/>
                <w:szCs w:val="18"/>
              </w:rPr>
            </w:pPr>
            <w:r w:rsidRPr="006E6062">
              <w:rPr>
                <w:sz w:val="18"/>
                <w:szCs w:val="18"/>
              </w:rPr>
              <w:t xml:space="preserve">VISITA DE </w:t>
            </w:r>
            <w:r w:rsidRPr="006E6062" w:rsidR="006F7A9B">
              <w:rPr>
                <w:sz w:val="18"/>
                <w:szCs w:val="18"/>
              </w:rPr>
              <w:t>MANTENIMIENTO</w:t>
            </w:r>
            <w:r w:rsidRPr="006E6062">
              <w:rPr>
                <w:sz w:val="18"/>
                <w:szCs w:val="18"/>
              </w:rPr>
              <w:t xml:space="preserve"> CORRECTIVO </w:t>
            </w:r>
            <w:r w:rsidRPr="006E6062" w:rsidR="02815A01">
              <w:rPr>
                <w:sz w:val="18"/>
                <w:szCs w:val="18"/>
              </w:rPr>
              <w:t>C</w:t>
            </w:r>
            <w:r w:rsidRPr="006E6062" w:rsidR="00C84748">
              <w:rPr>
                <w:sz w:val="18"/>
                <w:szCs w:val="18"/>
              </w:rPr>
              <w:t xml:space="preserve">ENTROS DE </w:t>
            </w:r>
            <w:r w:rsidRPr="006E6062" w:rsidR="00A1731B">
              <w:rPr>
                <w:sz w:val="18"/>
                <w:szCs w:val="18"/>
              </w:rPr>
              <w:t>MONITOREO</w:t>
            </w:r>
          </w:p>
        </w:tc>
        <w:tc>
          <w:tcPr>
            <w:tcW w:w="661" w:type="pct"/>
          </w:tcPr>
          <w:p w:rsidRPr="008F0805" w:rsidR="20D55D87" w:rsidP="20D55D87" w:rsidRDefault="00FA73D2" w14:paraId="65B2C932" w14:textId="71AB930F">
            <w:pPr>
              <w:jc w:val="center"/>
              <w:rPr>
                <w:sz w:val="18"/>
                <w:szCs w:val="18"/>
              </w:rPr>
            </w:pPr>
            <w:r w:rsidRPr="008F0805">
              <w:rPr>
                <w:sz w:val="18"/>
                <w:szCs w:val="18"/>
              </w:rPr>
              <w:t>2</w:t>
            </w:r>
          </w:p>
        </w:tc>
      </w:tr>
      <w:tr w:rsidRPr="006E6062" w:rsidR="506F509E" w:rsidTr="000A096B" w14:paraId="39A08063" w14:textId="77777777">
        <w:trPr>
          <w:trHeight w:val="283"/>
        </w:trPr>
        <w:tc>
          <w:tcPr>
            <w:tcW w:w="4339" w:type="pct"/>
          </w:tcPr>
          <w:p w:rsidRPr="006E6062" w:rsidR="506F509E" w:rsidP="506F509E" w:rsidRDefault="77424E19" w14:paraId="6CFE896F" w14:textId="03B88575">
            <w:pPr>
              <w:jc w:val="center"/>
              <w:rPr>
                <w:sz w:val="18"/>
                <w:szCs w:val="18"/>
              </w:rPr>
            </w:pPr>
            <w:r w:rsidRPr="006E6062">
              <w:rPr>
                <w:sz w:val="18"/>
                <w:szCs w:val="18"/>
              </w:rPr>
              <w:t xml:space="preserve">VISITAS DE MANTENIMIENTO </w:t>
            </w:r>
            <w:r w:rsidRPr="006E6062" w:rsidR="7EAC2E41">
              <w:rPr>
                <w:sz w:val="18"/>
                <w:szCs w:val="18"/>
              </w:rPr>
              <w:t>CORRECTIVO</w:t>
            </w:r>
            <w:r w:rsidRPr="006E6062">
              <w:rPr>
                <w:sz w:val="18"/>
                <w:szCs w:val="18"/>
              </w:rPr>
              <w:t xml:space="preserve"> ESTACIONES DE </w:t>
            </w:r>
            <w:r w:rsidRPr="006E6062" w:rsidR="00466FDC">
              <w:rPr>
                <w:sz w:val="18"/>
                <w:szCs w:val="18"/>
              </w:rPr>
              <w:t>POLICÍA</w:t>
            </w:r>
          </w:p>
        </w:tc>
        <w:tc>
          <w:tcPr>
            <w:tcW w:w="661" w:type="pct"/>
          </w:tcPr>
          <w:p w:rsidRPr="008F0805" w:rsidR="506F509E" w:rsidP="506F509E" w:rsidRDefault="00FA73D2" w14:paraId="65110702" w14:textId="77493816">
            <w:pPr>
              <w:jc w:val="center"/>
              <w:rPr>
                <w:sz w:val="18"/>
                <w:szCs w:val="18"/>
              </w:rPr>
            </w:pPr>
            <w:r w:rsidRPr="008F0805">
              <w:rPr>
                <w:sz w:val="18"/>
                <w:szCs w:val="18"/>
              </w:rPr>
              <w:t>1</w:t>
            </w:r>
          </w:p>
        </w:tc>
      </w:tr>
      <w:tr w:rsidRPr="006E6062" w:rsidR="00C84748" w:rsidTr="00E21F85" w14:paraId="0901CEE9" w14:textId="77777777">
        <w:trPr>
          <w:cnfStyle w:val="000000100000" w:firstRow="0" w:lastRow="0" w:firstColumn="0" w:lastColumn="0" w:oddVBand="0" w:evenVBand="0" w:oddHBand="1" w:evenHBand="0" w:firstRowFirstColumn="0" w:firstRowLastColumn="0" w:lastRowFirstColumn="0" w:lastRowLastColumn="0"/>
          <w:trHeight w:val="283"/>
        </w:trPr>
        <w:tc>
          <w:tcPr>
            <w:tcW w:w="4339" w:type="pct"/>
          </w:tcPr>
          <w:p w:rsidRPr="006E6062" w:rsidR="00C84748" w:rsidP="00C84748" w:rsidRDefault="00C84748" w14:paraId="7D25F15C" w14:textId="67D449E1">
            <w:pPr>
              <w:jc w:val="center"/>
              <w:rPr>
                <w:sz w:val="18"/>
                <w:szCs w:val="18"/>
              </w:rPr>
            </w:pPr>
            <w:r w:rsidRPr="006E6062">
              <w:rPr>
                <w:sz w:val="18"/>
                <w:szCs w:val="18"/>
              </w:rPr>
              <w:t>VISITA DE MANTENIMIENTO CORRECTIVO INSTITUCIONES EDUCATIVAS</w:t>
            </w:r>
          </w:p>
        </w:tc>
        <w:tc>
          <w:tcPr>
            <w:tcW w:w="661" w:type="pct"/>
          </w:tcPr>
          <w:p w:rsidRPr="008F0805" w:rsidR="00C84748" w:rsidP="00C84748" w:rsidRDefault="236C3F94" w14:paraId="00820736" w14:textId="20A5AF92">
            <w:pPr>
              <w:jc w:val="center"/>
            </w:pPr>
            <w:r w:rsidRPr="008F0805">
              <w:rPr>
                <w:sz w:val="18"/>
                <w:szCs w:val="18"/>
              </w:rPr>
              <w:t>2</w:t>
            </w:r>
          </w:p>
        </w:tc>
      </w:tr>
      <w:tr w:rsidRPr="006E6062" w:rsidR="00C84748" w:rsidTr="009E3CEF" w14:paraId="21251D66" w14:textId="77777777">
        <w:trPr>
          <w:trHeight w:val="283"/>
        </w:trPr>
        <w:tc>
          <w:tcPr>
            <w:tcW w:w="4339" w:type="pct"/>
          </w:tcPr>
          <w:p w:rsidRPr="006E6062" w:rsidR="00C84748" w:rsidP="00C84748" w:rsidRDefault="00C84748" w14:paraId="525E6119" w14:textId="25A64ACF">
            <w:pPr>
              <w:ind w:left="-20" w:right="-20"/>
              <w:jc w:val="center"/>
              <w:rPr>
                <w:sz w:val="18"/>
                <w:szCs w:val="18"/>
              </w:rPr>
            </w:pPr>
            <w:r w:rsidRPr="006E6062">
              <w:rPr>
                <w:sz w:val="18"/>
                <w:szCs w:val="18"/>
              </w:rPr>
              <w:t>VISITA DE LIMPIEZA DE ACRÍLICO O LENTE PUNTO SUBSISTEMA VIDEOVIGILANCIA CIUDADANA 5 A 12 METROS SIN CARRO CANASTA</w:t>
            </w:r>
          </w:p>
        </w:tc>
        <w:tc>
          <w:tcPr>
            <w:tcW w:w="661" w:type="pct"/>
          </w:tcPr>
          <w:p w:rsidRPr="006E6062" w:rsidR="00C84748" w:rsidP="00C84748" w:rsidRDefault="00C84748" w14:paraId="09BFE0F0" w14:textId="678DF438">
            <w:pPr>
              <w:ind w:left="-20" w:right="-20"/>
              <w:jc w:val="center"/>
              <w:rPr>
                <w:sz w:val="18"/>
                <w:szCs w:val="18"/>
              </w:rPr>
            </w:pPr>
            <w:r w:rsidRPr="006E6062">
              <w:rPr>
                <w:sz w:val="18"/>
                <w:szCs w:val="18"/>
              </w:rPr>
              <w:t>100</w:t>
            </w:r>
          </w:p>
        </w:tc>
      </w:tr>
      <w:tr w:rsidRPr="006E6062" w:rsidR="000A096B" w:rsidTr="009E3CEF" w14:paraId="18A82EB9" w14:textId="77777777">
        <w:trPr>
          <w:cnfStyle w:val="000000100000" w:firstRow="0" w:lastRow="0" w:firstColumn="0" w:lastColumn="0" w:oddVBand="0" w:evenVBand="0" w:oddHBand="1" w:evenHBand="0" w:firstRowFirstColumn="0" w:firstRowLastColumn="0" w:lastRowFirstColumn="0" w:lastRowLastColumn="0"/>
          <w:trHeight w:val="283"/>
        </w:trPr>
        <w:tc>
          <w:tcPr>
            <w:tcW w:w="4339" w:type="pct"/>
          </w:tcPr>
          <w:p w:rsidRPr="006E6062" w:rsidR="00610EA9" w:rsidP="00610EA9" w:rsidRDefault="000A096B" w14:paraId="632A6858" w14:textId="7C2DF0C1">
            <w:pPr>
              <w:ind w:left="-20" w:right="-20"/>
              <w:jc w:val="center"/>
              <w:rPr>
                <w:sz w:val="18"/>
                <w:szCs w:val="18"/>
              </w:rPr>
            </w:pPr>
            <w:r w:rsidRPr="006E6062">
              <w:rPr>
                <w:sz w:val="18"/>
                <w:szCs w:val="18"/>
              </w:rPr>
              <w:t xml:space="preserve">VISITA DE MANTENIMIENTO CORRECTIVO </w:t>
            </w:r>
            <w:r w:rsidRPr="006E6062" w:rsidR="00706975">
              <w:rPr>
                <w:sz w:val="18"/>
                <w:szCs w:val="18"/>
              </w:rPr>
              <w:t>TRANSMILENIO</w:t>
            </w:r>
          </w:p>
        </w:tc>
        <w:tc>
          <w:tcPr>
            <w:tcW w:w="661" w:type="pct"/>
          </w:tcPr>
          <w:p w:rsidRPr="006E6062" w:rsidR="000A096B" w:rsidP="00C84748" w:rsidRDefault="000A096B" w14:paraId="6CF1F09A" w14:textId="08791641">
            <w:pPr>
              <w:ind w:left="-20" w:right="-20"/>
              <w:jc w:val="center"/>
              <w:rPr>
                <w:sz w:val="18"/>
                <w:szCs w:val="18"/>
              </w:rPr>
            </w:pPr>
            <w:r w:rsidRPr="006E6062">
              <w:rPr>
                <w:sz w:val="18"/>
                <w:szCs w:val="18"/>
              </w:rPr>
              <w:t>1</w:t>
            </w:r>
          </w:p>
        </w:tc>
      </w:tr>
      <w:tr w:rsidRPr="006E6062" w:rsidR="00C84748" w:rsidTr="00D96709" w14:paraId="439AFDBD" w14:textId="77777777">
        <w:trPr>
          <w:trHeight w:val="283"/>
        </w:trPr>
        <w:tc>
          <w:tcPr>
            <w:tcW w:w="4339" w:type="pct"/>
            <w:shd w:val="clear" w:color="auto" w:fill="4472C4" w:themeFill="accent1"/>
          </w:tcPr>
          <w:p w:rsidRPr="006E6062" w:rsidR="00C84748" w:rsidP="00C84748" w:rsidRDefault="00C84748" w14:paraId="164854D9" w14:textId="6507EB27">
            <w:pPr>
              <w:ind w:left="-20" w:right="-20"/>
              <w:jc w:val="center"/>
              <w:rPr>
                <w:color w:val="FFFFFF" w:themeColor="background1"/>
                <w:sz w:val="18"/>
                <w:szCs w:val="18"/>
              </w:rPr>
            </w:pPr>
            <w:r w:rsidRPr="006E6062">
              <w:rPr>
                <w:color w:val="FFFFFF" w:themeColor="background1"/>
                <w:sz w:val="18"/>
                <w:szCs w:val="18"/>
              </w:rPr>
              <w:t>TOTAL, GENERAL</w:t>
            </w:r>
          </w:p>
        </w:tc>
        <w:tc>
          <w:tcPr>
            <w:tcW w:w="661" w:type="pct"/>
            <w:shd w:val="clear" w:color="auto" w:fill="4472C4" w:themeFill="accent1"/>
          </w:tcPr>
          <w:p w:rsidRPr="006E6062" w:rsidR="00C84748" w:rsidP="00C84748" w:rsidRDefault="003110C8" w14:paraId="6FEBC96B" w14:textId="2ECFDE6C">
            <w:pPr>
              <w:ind w:left="-20" w:right="-20"/>
              <w:jc w:val="center"/>
              <w:rPr>
                <w:color w:val="FFFFFF" w:themeColor="background1"/>
                <w:sz w:val="18"/>
                <w:szCs w:val="18"/>
              </w:rPr>
            </w:pPr>
            <w:r>
              <w:rPr>
                <w:color w:val="FFFFFF" w:themeColor="background1"/>
                <w:sz w:val="18"/>
                <w:szCs w:val="18"/>
              </w:rPr>
              <w:t>465</w:t>
            </w:r>
          </w:p>
        </w:tc>
      </w:tr>
    </w:tbl>
    <w:p w:rsidRPr="006E6062" w:rsidR="00EE51C9" w:rsidP="00EE51C9" w:rsidRDefault="00EE51C9" w14:paraId="1B675A06" w14:textId="2199EB55">
      <w:pPr>
        <w:pStyle w:val="Descripcin"/>
        <w:jc w:val="center"/>
      </w:pPr>
      <w:bookmarkStart w:name="_Toc215650570" w:id="332"/>
      <w:r w:rsidRPr="006E6062">
        <w:t xml:space="preserve">Tabla </w:t>
      </w:r>
      <w:r w:rsidRPr="006E6062">
        <w:fldChar w:fldCharType="begin"/>
      </w:r>
      <w:r w:rsidRPr="006E6062">
        <w:instrText>SEQ Tabla \* ARABIC</w:instrText>
      </w:r>
      <w:r w:rsidRPr="006E6062">
        <w:fldChar w:fldCharType="separate"/>
      </w:r>
      <w:r w:rsidR="00041DFA">
        <w:rPr>
          <w:noProof/>
        </w:rPr>
        <w:t>35</w:t>
      </w:r>
      <w:r w:rsidRPr="006E6062">
        <w:fldChar w:fldCharType="end"/>
      </w:r>
      <w:r w:rsidRPr="006E6062">
        <w:t>. VISITAS EJECUTADAS</w:t>
      </w:r>
      <w:bookmarkEnd w:id="332"/>
    </w:p>
    <w:p w:rsidRPr="006E6062" w:rsidR="007D50F4" w:rsidP="00154641" w:rsidRDefault="7BF2C916" w14:paraId="29510134" w14:textId="4AA2F42D">
      <w:pPr>
        <w:pStyle w:val="Ttulo2"/>
        <w:numPr>
          <w:ilvl w:val="1"/>
          <w:numId w:val="5"/>
        </w:numPr>
      </w:pPr>
      <w:bookmarkStart w:name="_Toc194682952" w:id="333"/>
      <w:bookmarkStart w:name="_Toc1266140171" w:id="334"/>
      <w:bookmarkStart w:name="_Toc330182804" w:id="335"/>
      <w:bookmarkStart w:name="_Toc139545349" w:id="336"/>
      <w:bookmarkStart w:name="_Toc1885674453" w:id="337"/>
      <w:bookmarkStart w:name="_Toc216169856" w:id="338"/>
      <w:r w:rsidRPr="006E6062">
        <w:t>MANTENIMIENTOS PREVENTIVOS</w:t>
      </w:r>
      <w:bookmarkEnd w:id="333"/>
      <w:bookmarkEnd w:id="334"/>
      <w:bookmarkEnd w:id="335"/>
      <w:bookmarkEnd w:id="336"/>
      <w:bookmarkEnd w:id="337"/>
      <w:bookmarkEnd w:id="338"/>
    </w:p>
    <w:p w:rsidRPr="006E6062" w:rsidR="00ED58CC" w:rsidP="00ED58CC" w:rsidRDefault="00ED58CC" w14:paraId="488B0C57" w14:textId="77777777"/>
    <w:p w:rsidRPr="006E6062" w:rsidR="004D3F33" w:rsidP="004D3F33" w:rsidRDefault="42536D5C" w14:paraId="46363917" w14:textId="3B637826">
      <w:pPr>
        <w:spacing w:after="0"/>
        <w:ind w:right="50"/>
        <w:jc w:val="both"/>
      </w:pPr>
      <w:r w:rsidRPr="006E6062">
        <w:t xml:space="preserve">Durante el periodo comprendido entre el </w:t>
      </w:r>
      <w:r w:rsidRPr="006E6062" w:rsidR="00C84748">
        <w:t xml:space="preserve">01 al </w:t>
      </w:r>
      <w:r w:rsidRPr="006E6062" w:rsidR="00650623">
        <w:t>30 de NOVIEMBRE</w:t>
      </w:r>
      <w:r w:rsidRPr="006E6062" w:rsidR="00F31BCB">
        <w:t xml:space="preserve"> de</w:t>
      </w:r>
      <w:r w:rsidRPr="006E6062" w:rsidR="00C84748">
        <w:t xml:space="preserve"> 2025</w:t>
      </w:r>
      <w:r w:rsidRPr="006E6062">
        <w:t>, en el marco del contrato SCJ-1809-2024,</w:t>
      </w:r>
      <w:r w:rsidRPr="006E6062" w:rsidR="0528796F">
        <w:t xml:space="preserve"> </w:t>
      </w:r>
      <w:r w:rsidRPr="006E6062" w:rsidR="192376AA">
        <w:t xml:space="preserve">se radico </w:t>
      </w:r>
      <w:r w:rsidRPr="006E6062" w:rsidR="3022B197">
        <w:t xml:space="preserve">el </w:t>
      </w:r>
      <w:r w:rsidRPr="006E6062" w:rsidR="70797FDE">
        <w:t>día</w:t>
      </w:r>
      <w:r w:rsidRPr="006E6062" w:rsidR="3022B197">
        <w:t xml:space="preserve"> </w:t>
      </w:r>
      <w:r w:rsidRPr="006E6062" w:rsidR="1C227F0A">
        <w:t>07</w:t>
      </w:r>
      <w:r w:rsidRPr="006E6062" w:rsidR="3022B197">
        <w:t xml:space="preserve"> de </w:t>
      </w:r>
      <w:r w:rsidRPr="006E6062" w:rsidR="00315B13">
        <w:t>NOVIEMBRE</w:t>
      </w:r>
      <w:r w:rsidRPr="006E6062" w:rsidR="3022B197">
        <w:t xml:space="preserve"> </w:t>
      </w:r>
      <w:r w:rsidRPr="006E6062" w:rsidR="11ACD0B3">
        <w:t>por correo</w:t>
      </w:r>
      <w:r w:rsidRPr="006E6062" w:rsidR="55120C85">
        <w:t xml:space="preserve"> </w:t>
      </w:r>
      <w:r w:rsidRPr="006E6062" w:rsidR="7B5C89D5">
        <w:t>el cro</w:t>
      </w:r>
      <w:r w:rsidRPr="006E6062" w:rsidR="55120C85">
        <w:t>nograma</w:t>
      </w:r>
      <w:r w:rsidRPr="006E6062" w:rsidR="0528796F">
        <w:t xml:space="preserve"> </w:t>
      </w:r>
      <w:r w:rsidRPr="006E6062" w:rsidR="207B3760">
        <w:t xml:space="preserve">del mantenimiento preventivo del </w:t>
      </w:r>
      <w:r w:rsidRPr="006E6062" w:rsidR="3B2574AD">
        <w:t>C</w:t>
      </w:r>
      <w:r w:rsidRPr="006E6062" w:rsidR="207B3760">
        <w:t xml:space="preserve">entro de </w:t>
      </w:r>
      <w:r w:rsidRPr="006E6062" w:rsidR="1AC17F7B">
        <w:t>M</w:t>
      </w:r>
      <w:r w:rsidRPr="006E6062" w:rsidR="207B3760">
        <w:t>onitoreo d</w:t>
      </w:r>
      <w:r w:rsidRPr="006E6062" w:rsidR="17457D48">
        <w:t>e</w:t>
      </w:r>
      <w:r w:rsidRPr="006E6062" w:rsidR="207B3760">
        <w:t xml:space="preserve"> </w:t>
      </w:r>
      <w:r w:rsidRPr="006E6062" w:rsidR="64806AB8">
        <w:t>Kennedy</w:t>
      </w:r>
      <w:r w:rsidRPr="006E6062" w:rsidR="7AFA95A7">
        <w:t xml:space="preserve">, el cual fue aprobado por la interventoría el día </w:t>
      </w:r>
      <w:r w:rsidRPr="006E6062" w:rsidR="5D5FE328">
        <w:t xml:space="preserve">07 </w:t>
      </w:r>
      <w:r w:rsidRPr="006E6062" w:rsidR="5BDC3BA4">
        <w:t xml:space="preserve">de </w:t>
      </w:r>
      <w:r w:rsidRPr="006E6062" w:rsidR="00315B13">
        <w:t>NOVIEMBRE</w:t>
      </w:r>
      <w:r w:rsidRPr="006E6062" w:rsidR="392BA416">
        <w:t xml:space="preserve"> </w:t>
      </w:r>
      <w:r w:rsidRPr="006E6062" w:rsidR="6EA39858">
        <w:t xml:space="preserve">se </w:t>
      </w:r>
      <w:r w:rsidRPr="006E6062" w:rsidR="638A1885">
        <w:t>inicia</w:t>
      </w:r>
      <w:r w:rsidRPr="006E6062" w:rsidR="6EA39858">
        <w:t xml:space="preserve"> este manteni</w:t>
      </w:r>
      <w:r w:rsidRPr="006E6062" w:rsidR="1B434E2D">
        <w:t>miento</w:t>
      </w:r>
      <w:r w:rsidRPr="006E6062" w:rsidR="6EA39858">
        <w:t xml:space="preserve"> el </w:t>
      </w:r>
      <w:r w:rsidRPr="006E6062" w:rsidR="2C874FF8">
        <w:t>día</w:t>
      </w:r>
      <w:r w:rsidRPr="006E6062" w:rsidR="6EA39858">
        <w:t xml:space="preserve"> </w:t>
      </w:r>
      <w:r w:rsidRPr="006E6062" w:rsidR="6AC08C5F">
        <w:t>08</w:t>
      </w:r>
      <w:r w:rsidRPr="006E6062" w:rsidR="6EA39858">
        <w:t xml:space="preserve"> de </w:t>
      </w:r>
      <w:r w:rsidRPr="006E6062" w:rsidR="00315B13">
        <w:t>NOVIEMBRE</w:t>
      </w:r>
      <w:r w:rsidRPr="006E6062" w:rsidR="6EA39858">
        <w:t xml:space="preserve"> del presente y se terminarlo el </w:t>
      </w:r>
      <w:r w:rsidRPr="006E6062" w:rsidR="07E14830">
        <w:t>día</w:t>
      </w:r>
      <w:r w:rsidRPr="006E6062" w:rsidR="6EA39858">
        <w:t xml:space="preserve"> </w:t>
      </w:r>
      <w:r w:rsidRPr="006E6062" w:rsidR="3D473E75">
        <w:t>12</w:t>
      </w:r>
      <w:r w:rsidRPr="006E6062" w:rsidR="4C74DDDF">
        <w:t xml:space="preserve"> de </w:t>
      </w:r>
      <w:r w:rsidRPr="006E6062" w:rsidR="37361FF8">
        <w:t>noviembre del 2025</w:t>
      </w:r>
      <w:r w:rsidRPr="006E6062" w:rsidR="00876D08">
        <w:t xml:space="preserve">, se radica el servicio el día </w:t>
      </w:r>
      <w:r w:rsidRPr="006E6062" w:rsidR="00342762">
        <w:t xml:space="preserve">18 de noviembre con el consecutivo </w:t>
      </w:r>
      <w:r w:rsidRPr="006E6062" w:rsidR="006A6E14">
        <w:t xml:space="preserve">GSC-7597-2025 y fue aprobado el día 19 de noviembre con el consecutivo </w:t>
      </w:r>
      <w:r w:rsidRPr="006E6062" w:rsidR="00DD3393">
        <w:t>VVG-CCS-ETB-1029-25 en estado aprobado.</w:t>
      </w:r>
    </w:p>
    <w:p w:rsidRPr="006E6062" w:rsidR="00D72C3F" w:rsidP="004D3F33" w:rsidRDefault="37361FF8" w14:paraId="59818C45" w14:textId="6C7A2F3D">
      <w:pPr>
        <w:spacing w:after="0"/>
        <w:ind w:right="50"/>
        <w:jc w:val="both"/>
      </w:pPr>
      <w:r w:rsidRPr="006E6062">
        <w:rPr>
          <w:noProof/>
        </w:rPr>
        <w:drawing>
          <wp:inline distT="0" distB="0" distL="0" distR="0" wp14:anchorId="5C654459" wp14:editId="643F4266">
            <wp:extent cx="5943600" cy="3000375"/>
            <wp:effectExtent l="0" t="0" r="0" b="0"/>
            <wp:docPr id="12044437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43798"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3000375"/>
                    </a:xfrm>
                    <a:prstGeom prst="rect">
                      <a:avLst/>
                    </a:prstGeom>
                  </pic:spPr>
                </pic:pic>
              </a:graphicData>
            </a:graphic>
          </wp:inline>
        </w:drawing>
      </w:r>
    </w:p>
    <w:p w:rsidRPr="006E6062" w:rsidR="00DD748D" w:rsidP="0D83330A" w:rsidRDefault="00DD748D" w14:paraId="3D9847AA" w14:textId="10E2FE00">
      <w:pPr>
        <w:pStyle w:val="Descripcin"/>
        <w:jc w:val="center"/>
      </w:pPr>
      <w:bookmarkStart w:name="_Toc216169916" w:id="339"/>
      <w:r w:rsidRPr="006E6062">
        <w:t xml:space="preserve">Ilustración </w:t>
      </w:r>
      <w:r w:rsidRPr="006E6062" w:rsidR="392BA416">
        <w:fldChar w:fldCharType="begin"/>
      </w:r>
      <w:r w:rsidRPr="006E6062" w:rsidR="392BA416">
        <w:instrText>SEQ Ilustración \* ARABIC</w:instrText>
      </w:r>
      <w:r w:rsidRPr="006E6062" w:rsidR="392BA416">
        <w:fldChar w:fldCharType="separate"/>
      </w:r>
      <w:r w:rsidR="00041DFA">
        <w:rPr>
          <w:noProof/>
        </w:rPr>
        <w:t>12</w:t>
      </w:r>
      <w:r w:rsidRPr="006E6062" w:rsidR="392BA416">
        <w:fldChar w:fldCharType="end"/>
      </w:r>
      <w:r w:rsidRPr="006E6062" w:rsidR="7D4F10BC">
        <w:t>.</w:t>
      </w:r>
      <w:r w:rsidRPr="006E6062" w:rsidR="54F75F64">
        <w:t xml:space="preserve"> </w:t>
      </w:r>
      <w:r w:rsidRPr="006E6062">
        <w:t>APROBACIÓN</w:t>
      </w:r>
      <w:r w:rsidRPr="006E6062" w:rsidR="71C4F9A8">
        <w:t xml:space="preserve"> </w:t>
      </w:r>
      <w:r w:rsidRPr="006E6062" w:rsidR="04672251">
        <w:t>MANTENIMIENTO PREVENTIVO</w:t>
      </w:r>
      <w:bookmarkEnd w:id="339"/>
    </w:p>
    <w:p w:rsidRPr="006E6062" w:rsidR="007D50F4" w:rsidP="00154641" w:rsidRDefault="7BF2C916" w14:paraId="23453193" w14:textId="67AFB76A">
      <w:pPr>
        <w:pStyle w:val="Ttulo2"/>
        <w:numPr>
          <w:ilvl w:val="1"/>
          <w:numId w:val="5"/>
        </w:numPr>
      </w:pPr>
      <w:bookmarkStart w:name="_Toc194682953" w:id="340"/>
      <w:bookmarkStart w:name="_Toc411208034" w:id="341"/>
      <w:bookmarkStart w:name="_Toc1976603624" w:id="342"/>
      <w:bookmarkStart w:name="_Toc1845980300" w:id="343"/>
      <w:bookmarkStart w:name="_Toc937937677" w:id="344"/>
      <w:bookmarkStart w:name="_Toc216169857" w:id="345"/>
      <w:r w:rsidRPr="006E6062">
        <w:t>MANTENIMIENTO CORRECTIVOS</w:t>
      </w:r>
      <w:bookmarkEnd w:id="340"/>
      <w:bookmarkEnd w:id="341"/>
      <w:bookmarkEnd w:id="342"/>
      <w:bookmarkEnd w:id="343"/>
      <w:bookmarkEnd w:id="344"/>
      <w:bookmarkEnd w:id="345"/>
    </w:p>
    <w:p w:rsidRPr="006E6062" w:rsidR="007D50F4" w:rsidRDefault="007D50F4" w14:paraId="308BA327" w14:textId="77777777">
      <w:pPr>
        <w:widowControl w:val="0"/>
        <w:pBdr>
          <w:top w:val="nil"/>
          <w:left w:val="nil"/>
          <w:bottom w:val="nil"/>
          <w:right w:val="nil"/>
          <w:between w:val="nil"/>
        </w:pBdr>
        <w:spacing w:after="0" w:line="240" w:lineRule="auto"/>
        <w:ind w:left="1440" w:right="23"/>
        <w:rPr>
          <w:b/>
          <w:color w:val="1F3864"/>
          <w:sz w:val="24"/>
          <w:szCs w:val="24"/>
        </w:rPr>
      </w:pPr>
    </w:p>
    <w:p w:rsidRPr="006E6062" w:rsidR="00C84748" w:rsidP="00C84748" w:rsidRDefault="262BB768" w14:paraId="14F4B1CE" w14:textId="418DF732">
      <w:pPr>
        <w:jc w:val="both"/>
      </w:pPr>
      <w:r w:rsidRPr="006E6062">
        <w:t xml:space="preserve">Durante el periodo mensual comprendido entre el </w:t>
      </w:r>
      <w:r w:rsidRPr="006E6062" w:rsidR="00C84748">
        <w:t xml:space="preserve">01 al </w:t>
      </w:r>
      <w:r w:rsidRPr="006E6062" w:rsidR="00650623">
        <w:t>30 de NOVIEMBRE</w:t>
      </w:r>
      <w:r w:rsidRPr="006E6062" w:rsidR="00135936">
        <w:t xml:space="preserve"> de</w:t>
      </w:r>
      <w:r w:rsidRPr="006E6062" w:rsidR="00C84748">
        <w:t xml:space="preserve"> 2025</w:t>
      </w:r>
      <w:r w:rsidRPr="006E6062">
        <w:t xml:space="preserve">, para el contrato </w:t>
      </w:r>
      <w:r w:rsidRPr="006E6062" w:rsidR="6E5FFEBE">
        <w:t>SCJ-1809-2024</w:t>
      </w:r>
      <w:r w:rsidRPr="006E6062">
        <w:t xml:space="preserve">, se realizó un total de </w:t>
      </w:r>
      <w:r w:rsidR="005B39F9">
        <w:t>365</w:t>
      </w:r>
      <w:r w:rsidRPr="006E6062">
        <w:t xml:space="preserve"> visitas de atención correctiva ejecutadas las cuales </w:t>
      </w:r>
      <w:r w:rsidRPr="006E6062" w:rsidR="6C68FB0D">
        <w:t>aún</w:t>
      </w:r>
      <w:r w:rsidRPr="006E6062">
        <w:t xml:space="preserve"> encuentran pendientes por conciliar, a continuación, se relaciona </w:t>
      </w:r>
      <w:r w:rsidRPr="006E6062" w:rsidR="00443E67">
        <w:t>cada uno de los subsistemas</w:t>
      </w:r>
      <w:r w:rsidRPr="006E6062">
        <w:t xml:space="preserve"> al cual pertenecen los puntos y la cantidad de servicio ejecutados.</w:t>
      </w:r>
    </w:p>
    <w:tbl>
      <w:tblPr>
        <w:tblStyle w:val="Tabladelista4-nfasis1"/>
        <w:tblW w:w="5000" w:type="pct"/>
        <w:tblLook w:val="0400" w:firstRow="0" w:lastRow="0" w:firstColumn="0" w:lastColumn="0" w:noHBand="0" w:noVBand="1"/>
      </w:tblPr>
      <w:tblGrid>
        <w:gridCol w:w="8114"/>
        <w:gridCol w:w="1236"/>
      </w:tblGrid>
      <w:tr w:rsidRPr="006E6062" w:rsidR="00C84748" w:rsidTr="00204869" w14:paraId="2720F87D" w14:textId="77777777">
        <w:trPr>
          <w:cnfStyle w:val="000000100000" w:firstRow="0" w:lastRow="0" w:firstColumn="0" w:lastColumn="0" w:oddVBand="0" w:evenVBand="0" w:oddHBand="1" w:evenHBand="0" w:firstRowFirstColumn="0" w:firstRowLastColumn="0" w:lastRowFirstColumn="0" w:lastRowLastColumn="0"/>
          <w:trHeight w:val="283"/>
        </w:trPr>
        <w:tc>
          <w:tcPr>
            <w:tcW w:w="4339" w:type="pct"/>
            <w:shd w:val="clear" w:color="auto" w:fill="4472C4" w:themeFill="accent1"/>
          </w:tcPr>
          <w:p w:rsidRPr="006E6062" w:rsidR="00C84748" w:rsidRDefault="00C84748" w14:paraId="012A318F" w14:textId="77777777">
            <w:pPr>
              <w:ind w:left="-20" w:right="-20"/>
              <w:jc w:val="center"/>
              <w:rPr>
                <w:sz w:val="18"/>
                <w:szCs w:val="18"/>
              </w:rPr>
            </w:pPr>
            <w:r w:rsidRPr="006E6062">
              <w:rPr>
                <w:b/>
                <w:color w:val="FFFFFF"/>
                <w:sz w:val="18"/>
                <w:szCs w:val="18"/>
              </w:rPr>
              <w:t>TIPO DE MANTENIMIENTO</w:t>
            </w:r>
          </w:p>
        </w:tc>
        <w:tc>
          <w:tcPr>
            <w:tcW w:w="661" w:type="pct"/>
            <w:shd w:val="clear" w:color="auto" w:fill="4472C4" w:themeFill="accent1"/>
          </w:tcPr>
          <w:p w:rsidRPr="006E6062" w:rsidR="00C84748" w:rsidRDefault="00C84748" w14:paraId="4ABBF132" w14:textId="77777777">
            <w:pPr>
              <w:ind w:left="-20" w:right="-20"/>
              <w:jc w:val="center"/>
              <w:rPr>
                <w:sz w:val="18"/>
                <w:szCs w:val="18"/>
              </w:rPr>
            </w:pPr>
            <w:r w:rsidRPr="006E6062">
              <w:rPr>
                <w:b/>
                <w:color w:val="FFFFFF"/>
                <w:sz w:val="18"/>
                <w:szCs w:val="18"/>
              </w:rPr>
              <w:t>CANTIDAD</w:t>
            </w:r>
          </w:p>
        </w:tc>
      </w:tr>
      <w:tr w:rsidRPr="006E6062" w:rsidR="00C84748" w14:paraId="5A243A9C" w14:textId="77777777">
        <w:trPr>
          <w:trHeight w:val="283"/>
        </w:trPr>
        <w:tc>
          <w:tcPr>
            <w:tcW w:w="4339" w:type="pct"/>
          </w:tcPr>
          <w:p w:rsidRPr="006E6062" w:rsidR="00C84748" w:rsidRDefault="00C84748" w14:paraId="36E992E0" w14:textId="77777777">
            <w:pPr>
              <w:ind w:left="-20" w:right="-20"/>
              <w:jc w:val="center"/>
              <w:rPr>
                <w:sz w:val="18"/>
                <w:szCs w:val="18"/>
              </w:rPr>
            </w:pPr>
            <w:r w:rsidRPr="006E6062">
              <w:rPr>
                <w:sz w:val="18"/>
                <w:szCs w:val="18"/>
              </w:rPr>
              <w:t>VISITA MANTENIMIENTOS CORRECTIVOS</w:t>
            </w:r>
          </w:p>
        </w:tc>
        <w:tc>
          <w:tcPr>
            <w:tcW w:w="661" w:type="pct"/>
          </w:tcPr>
          <w:p w:rsidRPr="006E6062" w:rsidR="00C84748" w:rsidRDefault="0051245F" w14:paraId="39B46F72" w14:textId="5377A697">
            <w:pPr>
              <w:ind w:left="-20" w:right="-20"/>
              <w:jc w:val="center"/>
              <w:rPr>
                <w:sz w:val="18"/>
                <w:szCs w:val="18"/>
              </w:rPr>
            </w:pPr>
            <w:r>
              <w:rPr>
                <w:sz w:val="18"/>
                <w:szCs w:val="18"/>
              </w:rPr>
              <w:t>342</w:t>
            </w:r>
          </w:p>
        </w:tc>
      </w:tr>
      <w:tr w:rsidRPr="006E6062" w:rsidR="00C84748" w14:paraId="43D05A30" w14:textId="77777777">
        <w:trPr>
          <w:cnfStyle w:val="000000100000" w:firstRow="0" w:lastRow="0" w:firstColumn="0" w:lastColumn="0" w:oddVBand="0" w:evenVBand="0" w:oddHBand="1" w:evenHBand="0" w:firstRowFirstColumn="0" w:firstRowLastColumn="0" w:lastRowFirstColumn="0" w:lastRowLastColumn="0"/>
          <w:trHeight w:val="283"/>
        </w:trPr>
        <w:tc>
          <w:tcPr>
            <w:tcW w:w="4339" w:type="pct"/>
          </w:tcPr>
          <w:p w:rsidRPr="006E6062" w:rsidR="00C84748" w:rsidRDefault="00C84748" w14:paraId="3AE9567A" w14:textId="77777777">
            <w:pPr>
              <w:ind w:left="-20" w:right="-20"/>
              <w:jc w:val="center"/>
              <w:rPr>
                <w:sz w:val="18"/>
                <w:szCs w:val="18"/>
              </w:rPr>
            </w:pPr>
            <w:r w:rsidRPr="006E6062">
              <w:rPr>
                <w:sz w:val="18"/>
                <w:szCs w:val="18"/>
              </w:rPr>
              <w:t>MANTENIMIENTO EN ACOMETIDA</w:t>
            </w:r>
          </w:p>
        </w:tc>
        <w:tc>
          <w:tcPr>
            <w:tcW w:w="661" w:type="pct"/>
          </w:tcPr>
          <w:p w:rsidRPr="006E6062" w:rsidR="00C84748" w:rsidRDefault="0051245F" w14:paraId="24A75E10" w14:textId="7604AB0C">
            <w:pPr>
              <w:ind w:left="-20" w:right="-20"/>
              <w:jc w:val="center"/>
              <w:rPr>
                <w:sz w:val="18"/>
                <w:szCs w:val="18"/>
              </w:rPr>
            </w:pPr>
            <w:r>
              <w:rPr>
                <w:sz w:val="18"/>
                <w:szCs w:val="18"/>
              </w:rPr>
              <w:t>1</w:t>
            </w:r>
            <w:r w:rsidRPr="006E6062" w:rsidR="00E7610C">
              <w:rPr>
                <w:sz w:val="18"/>
                <w:szCs w:val="18"/>
              </w:rPr>
              <w:t>6</w:t>
            </w:r>
          </w:p>
        </w:tc>
      </w:tr>
      <w:tr w:rsidRPr="006E6062" w:rsidR="00C84748" w14:paraId="1CB2C0D7" w14:textId="77777777">
        <w:trPr>
          <w:trHeight w:val="283"/>
        </w:trPr>
        <w:tc>
          <w:tcPr>
            <w:tcW w:w="4339" w:type="pct"/>
          </w:tcPr>
          <w:p w:rsidRPr="006E6062" w:rsidR="00C84748" w:rsidRDefault="00C84748" w14:paraId="2B20BD21" w14:textId="77777777">
            <w:pPr>
              <w:jc w:val="center"/>
              <w:rPr>
                <w:sz w:val="18"/>
                <w:szCs w:val="18"/>
              </w:rPr>
            </w:pPr>
            <w:r w:rsidRPr="006E6062">
              <w:rPr>
                <w:sz w:val="18"/>
                <w:szCs w:val="18"/>
              </w:rPr>
              <w:t>VISITA DE MANTENIMIENTOS CORRECTIVOS CAI</w:t>
            </w:r>
          </w:p>
        </w:tc>
        <w:tc>
          <w:tcPr>
            <w:tcW w:w="661" w:type="pct"/>
          </w:tcPr>
          <w:p w:rsidRPr="007E320F" w:rsidR="00C84748" w:rsidRDefault="00944955" w14:paraId="22045EBA" w14:textId="374E9668">
            <w:pPr>
              <w:jc w:val="center"/>
              <w:rPr>
                <w:sz w:val="18"/>
                <w:szCs w:val="18"/>
              </w:rPr>
            </w:pPr>
            <w:r w:rsidRPr="007E320F">
              <w:rPr>
                <w:sz w:val="18"/>
                <w:szCs w:val="18"/>
              </w:rPr>
              <w:t>1</w:t>
            </w:r>
          </w:p>
        </w:tc>
      </w:tr>
      <w:tr w:rsidRPr="006E6062" w:rsidR="00C84748" w14:paraId="7220CDEB" w14:textId="77777777">
        <w:trPr>
          <w:cnfStyle w:val="000000100000" w:firstRow="0" w:lastRow="0" w:firstColumn="0" w:lastColumn="0" w:oddVBand="0" w:evenVBand="0" w:oddHBand="1" w:evenHBand="0" w:firstRowFirstColumn="0" w:firstRowLastColumn="0" w:lastRowFirstColumn="0" w:lastRowLastColumn="0"/>
          <w:trHeight w:val="283"/>
        </w:trPr>
        <w:tc>
          <w:tcPr>
            <w:tcW w:w="4339" w:type="pct"/>
          </w:tcPr>
          <w:p w:rsidRPr="006E6062" w:rsidR="00C84748" w:rsidRDefault="00C84748" w14:paraId="109CC596" w14:textId="434770E8">
            <w:pPr>
              <w:jc w:val="center"/>
              <w:rPr>
                <w:sz w:val="18"/>
                <w:szCs w:val="18"/>
              </w:rPr>
            </w:pPr>
            <w:r w:rsidRPr="006E6062">
              <w:rPr>
                <w:sz w:val="18"/>
                <w:szCs w:val="18"/>
              </w:rPr>
              <w:t xml:space="preserve">VISITA DE MANTENIMIENTO CORRECTIVO CENTROS DE </w:t>
            </w:r>
            <w:r w:rsidRPr="006E6062" w:rsidR="00A1731B">
              <w:rPr>
                <w:sz w:val="18"/>
                <w:szCs w:val="18"/>
              </w:rPr>
              <w:t>MONITOREO</w:t>
            </w:r>
          </w:p>
        </w:tc>
        <w:tc>
          <w:tcPr>
            <w:tcW w:w="661" w:type="pct"/>
          </w:tcPr>
          <w:p w:rsidRPr="007E320F" w:rsidR="00C84748" w:rsidRDefault="005E640B" w14:paraId="6954B7EC" w14:textId="573E3CCB">
            <w:pPr>
              <w:jc w:val="center"/>
              <w:rPr>
                <w:sz w:val="18"/>
                <w:szCs w:val="18"/>
              </w:rPr>
            </w:pPr>
            <w:r w:rsidRPr="007E320F">
              <w:rPr>
                <w:sz w:val="18"/>
                <w:szCs w:val="18"/>
              </w:rPr>
              <w:t>2</w:t>
            </w:r>
          </w:p>
        </w:tc>
      </w:tr>
      <w:tr w:rsidRPr="006E6062" w:rsidR="014379D2" w:rsidTr="0077592F" w14:paraId="04632653" w14:textId="77777777">
        <w:trPr>
          <w:trHeight w:val="283"/>
        </w:trPr>
        <w:tc>
          <w:tcPr>
            <w:tcW w:w="4339" w:type="pct"/>
          </w:tcPr>
          <w:p w:rsidRPr="006E6062" w:rsidR="014379D2" w:rsidP="014379D2" w:rsidRDefault="58E6B798" w14:paraId="7A2A5A66" w14:textId="52F7CF27">
            <w:pPr>
              <w:jc w:val="center"/>
              <w:rPr>
                <w:sz w:val="18"/>
                <w:szCs w:val="18"/>
              </w:rPr>
            </w:pPr>
            <w:r w:rsidRPr="006E6062">
              <w:rPr>
                <w:sz w:val="18"/>
                <w:szCs w:val="18"/>
              </w:rPr>
              <w:t xml:space="preserve">VISITA DE MANTENIMIENTO CORRECTIVO </w:t>
            </w:r>
            <w:r w:rsidRPr="006E6062" w:rsidR="00511BFF">
              <w:rPr>
                <w:sz w:val="18"/>
                <w:szCs w:val="18"/>
              </w:rPr>
              <w:t>ESTACIÓN</w:t>
            </w:r>
            <w:r w:rsidRPr="006E6062">
              <w:rPr>
                <w:sz w:val="18"/>
                <w:szCs w:val="18"/>
              </w:rPr>
              <w:t xml:space="preserve"> DE </w:t>
            </w:r>
            <w:r w:rsidRPr="006E6062" w:rsidR="00466FDC">
              <w:rPr>
                <w:sz w:val="18"/>
                <w:szCs w:val="18"/>
              </w:rPr>
              <w:t>POLICÍA</w:t>
            </w:r>
          </w:p>
        </w:tc>
        <w:tc>
          <w:tcPr>
            <w:tcW w:w="661" w:type="pct"/>
          </w:tcPr>
          <w:p w:rsidRPr="007E320F" w:rsidR="014379D2" w:rsidP="014379D2" w:rsidRDefault="005E640B" w14:paraId="01074E13" w14:textId="1EE8DAA5">
            <w:pPr>
              <w:jc w:val="center"/>
              <w:rPr>
                <w:sz w:val="18"/>
                <w:szCs w:val="18"/>
              </w:rPr>
            </w:pPr>
            <w:r w:rsidRPr="007E320F">
              <w:rPr>
                <w:sz w:val="18"/>
                <w:szCs w:val="18"/>
              </w:rPr>
              <w:t>1</w:t>
            </w:r>
          </w:p>
        </w:tc>
      </w:tr>
      <w:tr w:rsidRPr="006E6062" w:rsidR="00C84748" w14:paraId="0E34C535" w14:textId="77777777">
        <w:trPr>
          <w:cnfStyle w:val="000000100000" w:firstRow="0" w:lastRow="0" w:firstColumn="0" w:lastColumn="0" w:oddVBand="0" w:evenVBand="0" w:oddHBand="1" w:evenHBand="0" w:firstRowFirstColumn="0" w:firstRowLastColumn="0" w:lastRowFirstColumn="0" w:lastRowLastColumn="0"/>
          <w:trHeight w:val="283"/>
        </w:trPr>
        <w:tc>
          <w:tcPr>
            <w:tcW w:w="4339" w:type="pct"/>
          </w:tcPr>
          <w:p w:rsidRPr="006E6062" w:rsidR="00C84748" w:rsidRDefault="00C84748" w14:paraId="769AD7AB" w14:textId="77777777">
            <w:pPr>
              <w:jc w:val="center"/>
              <w:rPr>
                <w:sz w:val="18"/>
                <w:szCs w:val="18"/>
              </w:rPr>
            </w:pPr>
            <w:r w:rsidRPr="006E6062">
              <w:rPr>
                <w:sz w:val="18"/>
                <w:szCs w:val="18"/>
              </w:rPr>
              <w:t>VISITA DE MANTENIMIENTO CORRECTIVO INSTITUCIONES EDUCATIVAS</w:t>
            </w:r>
          </w:p>
        </w:tc>
        <w:tc>
          <w:tcPr>
            <w:tcW w:w="661" w:type="pct"/>
          </w:tcPr>
          <w:p w:rsidRPr="007E320F" w:rsidR="00C84748" w:rsidRDefault="005E640B" w14:paraId="2D50C225" w14:textId="2D9312CB">
            <w:pPr>
              <w:jc w:val="center"/>
              <w:rPr>
                <w:sz w:val="18"/>
                <w:szCs w:val="18"/>
              </w:rPr>
            </w:pPr>
            <w:r w:rsidRPr="007E320F">
              <w:rPr>
                <w:sz w:val="18"/>
                <w:szCs w:val="18"/>
              </w:rPr>
              <w:t>2</w:t>
            </w:r>
          </w:p>
        </w:tc>
      </w:tr>
      <w:tr w:rsidRPr="006E6062" w:rsidR="00C84748" w:rsidTr="00204869" w14:paraId="149A2087" w14:textId="77777777">
        <w:trPr>
          <w:trHeight w:val="283"/>
        </w:trPr>
        <w:tc>
          <w:tcPr>
            <w:tcW w:w="4339" w:type="pct"/>
            <w:shd w:val="clear" w:color="auto" w:fill="4472C4" w:themeFill="accent1"/>
          </w:tcPr>
          <w:p w:rsidRPr="006E6062" w:rsidR="00C84748" w:rsidRDefault="00C84748" w14:paraId="49AFCC11" w14:textId="77777777">
            <w:pPr>
              <w:ind w:left="-20" w:right="-20"/>
              <w:jc w:val="center"/>
              <w:rPr>
                <w:color w:val="FFFFFF" w:themeColor="background1"/>
                <w:sz w:val="18"/>
                <w:szCs w:val="18"/>
              </w:rPr>
            </w:pPr>
            <w:r w:rsidRPr="006E6062">
              <w:rPr>
                <w:color w:val="FFFFFF" w:themeColor="background1"/>
                <w:sz w:val="18"/>
                <w:szCs w:val="18"/>
              </w:rPr>
              <w:t>TOTAL, GENERAL</w:t>
            </w:r>
          </w:p>
        </w:tc>
        <w:tc>
          <w:tcPr>
            <w:tcW w:w="661" w:type="pct"/>
            <w:shd w:val="clear" w:color="auto" w:fill="4472C4" w:themeFill="accent1"/>
          </w:tcPr>
          <w:p w:rsidRPr="006E6062" w:rsidR="00C84748" w:rsidRDefault="00874631" w14:paraId="78349737" w14:textId="32854417">
            <w:pPr>
              <w:ind w:left="-20" w:right="-20"/>
              <w:jc w:val="center"/>
              <w:rPr>
                <w:color w:val="FFFFFF" w:themeColor="background1"/>
                <w:sz w:val="18"/>
                <w:szCs w:val="18"/>
              </w:rPr>
            </w:pPr>
            <w:r>
              <w:rPr>
                <w:color w:val="FFFFFF" w:themeColor="background1"/>
                <w:sz w:val="18"/>
                <w:szCs w:val="18"/>
              </w:rPr>
              <w:t>365</w:t>
            </w:r>
          </w:p>
        </w:tc>
      </w:tr>
    </w:tbl>
    <w:p w:rsidRPr="006E6062" w:rsidR="00EE51C9" w:rsidP="00EE51C9" w:rsidRDefault="00EE51C9" w14:paraId="7A702327" w14:textId="6870F664">
      <w:pPr>
        <w:pStyle w:val="Descripcin"/>
        <w:jc w:val="center"/>
        <w:rPr>
          <w:b/>
          <w:color w:val="000000"/>
        </w:rPr>
      </w:pPr>
      <w:bookmarkStart w:name="_Toc215650571" w:id="346"/>
      <w:r w:rsidRPr="006E6062">
        <w:t xml:space="preserve">Tabla </w:t>
      </w:r>
      <w:r w:rsidRPr="006E6062">
        <w:fldChar w:fldCharType="begin"/>
      </w:r>
      <w:r w:rsidRPr="006E6062">
        <w:instrText>SEQ Tabla \* ARABIC</w:instrText>
      </w:r>
      <w:r w:rsidRPr="006E6062">
        <w:fldChar w:fldCharType="separate"/>
      </w:r>
      <w:r w:rsidR="00041DFA">
        <w:rPr>
          <w:noProof/>
        </w:rPr>
        <w:t>36</w:t>
      </w:r>
      <w:r w:rsidRPr="006E6062">
        <w:fldChar w:fldCharType="end"/>
      </w:r>
      <w:r w:rsidRPr="006E6062">
        <w:t>. MANTENIMIENTO CORRECTIVO</w:t>
      </w:r>
      <w:bookmarkEnd w:id="346"/>
    </w:p>
    <w:p w:rsidR="00616CB1" w:rsidP="00CD73A7" w:rsidRDefault="690BEA5E" w14:paraId="595C0D12" w14:textId="4BAACF46">
      <w:pPr>
        <w:jc w:val="both"/>
      </w:pPr>
      <w:r w:rsidRPr="006E6062">
        <w:t xml:space="preserve">Para ver el detalle de los mantenimientos correctivos ejecutados debe remitirse a los ANEXO en la ruta: </w:t>
      </w:r>
      <w:r w:rsidRPr="006E6062" w:rsidR="00095F53">
        <w:t>01NOV - 30NOV</w:t>
      </w:r>
      <w:r w:rsidRPr="006E6062" w:rsidR="00BD597B">
        <w:t xml:space="preserve"> </w:t>
      </w:r>
      <w:r w:rsidRPr="006E6062" w:rsidR="5F25AA0B">
        <w:t>\OBLIGACIONES GENERALES\</w:t>
      </w:r>
      <w:r w:rsidRPr="006E6062" w:rsidR="0032184D">
        <w:t>OBLIGACIÓN</w:t>
      </w:r>
      <w:r w:rsidRPr="006E6062" w:rsidR="5F25AA0B">
        <w:t xml:space="preserve"> 2,5,6,9,13\ANEXO OPERACIONES\ </w:t>
      </w:r>
      <w:r w:rsidRPr="006E6062">
        <w:t xml:space="preserve">SEGUIMIENTO CONTRATO </w:t>
      </w:r>
      <w:r w:rsidRPr="006E6062" w:rsidR="4313F3E0">
        <w:t>SCJ-1809-2024</w:t>
      </w:r>
      <w:r w:rsidRPr="006E6062">
        <w:t>.xlsx.</w:t>
      </w:r>
      <w:r w:rsidRPr="006E6062" w:rsidR="00BC6A0A">
        <w:rPr>
          <w:rStyle w:val="Refdenotaalpie"/>
        </w:rPr>
        <w:footnoteReference w:id="3"/>
      </w:r>
    </w:p>
    <w:p w:rsidR="00E2571A" w:rsidP="00CD73A7" w:rsidRDefault="00E2571A" w14:paraId="43A60079" w14:textId="77777777">
      <w:pPr>
        <w:jc w:val="both"/>
      </w:pPr>
    </w:p>
    <w:p w:rsidR="00E2571A" w:rsidP="00CD73A7" w:rsidRDefault="00E2571A" w14:paraId="4ECEFBB1" w14:textId="77777777">
      <w:pPr>
        <w:jc w:val="both"/>
      </w:pPr>
    </w:p>
    <w:p w:rsidRPr="006E6062" w:rsidR="008D6E14" w:rsidP="00154641" w:rsidRDefault="137144F3" w14:paraId="4703205B" w14:textId="06BA52D2">
      <w:pPr>
        <w:pStyle w:val="Ttulo3"/>
        <w:numPr>
          <w:ilvl w:val="2"/>
          <w:numId w:val="5"/>
        </w:numPr>
      </w:pPr>
      <w:bookmarkStart w:name="_heading=h.6tuz2uagyier" w:id="347"/>
      <w:bookmarkStart w:name="_Toc194682954" w:id="348"/>
      <w:bookmarkStart w:name="_Toc681367458" w:id="349"/>
      <w:bookmarkStart w:name="_Toc1131045644" w:id="350"/>
      <w:bookmarkStart w:name="_Toc1007304914" w:id="351"/>
      <w:bookmarkStart w:name="_Toc1136844347" w:id="352"/>
      <w:bookmarkStart w:name="_Toc216169858" w:id="353"/>
      <w:bookmarkEnd w:id="347"/>
      <w:r w:rsidRPr="006E6062">
        <w:t>DOMOS CIUDADANOS</w:t>
      </w:r>
      <w:bookmarkEnd w:id="348"/>
      <w:bookmarkEnd w:id="349"/>
      <w:bookmarkEnd w:id="350"/>
      <w:bookmarkEnd w:id="351"/>
      <w:bookmarkEnd w:id="352"/>
      <w:bookmarkEnd w:id="353"/>
    </w:p>
    <w:p w:rsidRPr="006E6062" w:rsidR="008F5C29" w:rsidP="00154641" w:rsidRDefault="008F5C29" w14:paraId="261CFCC6" w14:textId="77777777">
      <w:pPr>
        <w:pStyle w:val="Ttulo4"/>
        <w:numPr>
          <w:ilvl w:val="3"/>
          <w:numId w:val="5"/>
        </w:numPr>
        <w:ind w:left="1985" w:hanging="709"/>
        <w:rPr>
          <w:rFonts w:ascii="Calibri" w:hAnsi="Calibri" w:cs="Calibri"/>
          <w:i w:val="0"/>
        </w:rPr>
      </w:pPr>
      <w:r w:rsidRPr="006E6062">
        <w:rPr>
          <w:rFonts w:ascii="Calibri" w:hAnsi="Calibri" w:cs="Calibri"/>
          <w:i w:val="0"/>
          <w:iCs w:val="0"/>
        </w:rPr>
        <w:t>CORRECTIVOS CIUDADANOS CULMINADOS</w:t>
      </w:r>
    </w:p>
    <w:p w:rsidRPr="006E6062" w:rsidR="008F5C29" w:rsidP="00135936" w:rsidRDefault="008F5C29" w14:paraId="4119EF9A" w14:textId="253D02BC">
      <w:pPr>
        <w:jc w:val="both"/>
      </w:pPr>
      <w:r w:rsidRPr="006E6062">
        <w:t xml:space="preserve">De los </w:t>
      </w:r>
      <w:r w:rsidR="00900821">
        <w:t>342</w:t>
      </w:r>
      <w:r w:rsidRPr="006E6062">
        <w:t xml:space="preserve"> correctivos a puntos de video ciudadana atendidos durante el mes </w:t>
      </w:r>
      <w:r w:rsidRPr="006E6062" w:rsidR="00315B13">
        <w:t>NOVIEMBRE</w:t>
      </w:r>
      <w:r w:rsidRPr="006E6062" w:rsidR="00EB6A0D">
        <w:t xml:space="preserve"> 2025</w:t>
      </w:r>
      <w:r w:rsidRPr="006E6062">
        <w:t xml:space="preserve">, se culminaron </w:t>
      </w:r>
      <w:r w:rsidR="00334940">
        <w:t>255</w:t>
      </w:r>
      <w:r w:rsidRPr="006E6062">
        <w:t xml:space="preserve"> en 19 localidades, los </w:t>
      </w:r>
      <w:r w:rsidR="00334940">
        <w:t>87</w:t>
      </w:r>
      <w:r w:rsidRPr="006E6062">
        <w:t xml:space="preserve"> faltantes no se pudieron completar, ya que requieren aprobación de uso de bolsa.</w:t>
      </w:r>
    </w:p>
    <w:tbl>
      <w:tblPr>
        <w:tblStyle w:val="Tabladelista4-nfasis1"/>
        <w:tblW w:w="5000" w:type="pct"/>
        <w:jc w:val="center"/>
        <w:tblLook w:val="04A0" w:firstRow="1" w:lastRow="0" w:firstColumn="1" w:lastColumn="0" w:noHBand="0" w:noVBand="1"/>
      </w:tblPr>
      <w:tblGrid>
        <w:gridCol w:w="3414"/>
        <w:gridCol w:w="3413"/>
        <w:gridCol w:w="2523"/>
      </w:tblGrid>
      <w:tr w:rsidRPr="00763F64" w:rsidR="00996870" w:rsidTr="00CD7260" w14:paraId="4802A7E0" w14:textId="77777777">
        <w:trPr>
          <w:cnfStyle w:val="100000000000" w:firstRow="1" w:lastRow="0" w:firstColumn="0" w:lastColumn="0" w:oddVBand="0" w:evenVBand="0" w:oddHBand="0" w:evenHBand="0" w:firstRowFirstColumn="0" w:firstRowLastColumn="0" w:lastRowFirstColumn="0" w:lastRowLastColumn="0"/>
          <w:trHeight w:val="227"/>
          <w:tblHeader/>
          <w:jc w:val="center"/>
        </w:trPr>
        <w:tc>
          <w:tcPr>
            <w:cnfStyle w:val="001000000000" w:firstRow="0" w:lastRow="0" w:firstColumn="1" w:lastColumn="0" w:oddVBand="0" w:evenVBand="0" w:oddHBand="0" w:evenHBand="0" w:firstRowFirstColumn="0" w:firstRowLastColumn="0" w:lastRowFirstColumn="0" w:lastRowLastColumn="0"/>
            <w:tcW w:w="1826" w:type="pct"/>
          </w:tcPr>
          <w:p w:rsidRPr="00763F64" w:rsidR="00996870" w:rsidRDefault="00CD7260" w14:paraId="276DD7FA" w14:textId="0FAEA253">
            <w:pPr>
              <w:jc w:val="center"/>
              <w:rPr>
                <w:sz w:val="18"/>
                <w:szCs w:val="18"/>
              </w:rPr>
            </w:pPr>
            <w:r w:rsidRPr="00763F64">
              <w:rPr>
                <w:sz w:val="18"/>
                <w:szCs w:val="18"/>
              </w:rPr>
              <w:t>ÍTEM</w:t>
            </w:r>
          </w:p>
        </w:tc>
        <w:tc>
          <w:tcPr>
            <w:tcW w:w="1825" w:type="pct"/>
            <w:noWrap/>
            <w:vAlign w:val="center"/>
            <w:hideMark/>
          </w:tcPr>
          <w:p w:rsidRPr="00763F64" w:rsidR="00996870" w:rsidRDefault="00996870" w14:paraId="2A653A22" w14:textId="34EA9BF5">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763F64">
              <w:rPr>
                <w:sz w:val="18"/>
                <w:szCs w:val="18"/>
              </w:rPr>
              <w:t>LOCALIDAD</w:t>
            </w:r>
          </w:p>
        </w:tc>
        <w:tc>
          <w:tcPr>
            <w:tcW w:w="1349" w:type="pct"/>
            <w:noWrap/>
            <w:vAlign w:val="center"/>
            <w:hideMark/>
          </w:tcPr>
          <w:p w:rsidRPr="00763F64" w:rsidR="00996870" w:rsidRDefault="00996870" w14:paraId="0873EC4B"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763F64">
              <w:rPr>
                <w:sz w:val="18"/>
                <w:szCs w:val="18"/>
              </w:rPr>
              <w:t>CORRECTIVO</w:t>
            </w:r>
          </w:p>
        </w:tc>
      </w:tr>
      <w:tr w:rsidRPr="00763F64" w:rsidR="00425827" w:rsidTr="00CD7260" w14:paraId="2AD7257A" w14:textId="77777777">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826" w:type="pct"/>
          </w:tcPr>
          <w:p w:rsidRPr="00763F64" w:rsidR="00425827" w:rsidP="00425827" w:rsidRDefault="00425827" w14:paraId="751FA04B" w14:textId="5F811B12">
            <w:pPr>
              <w:jc w:val="center"/>
              <w:rPr>
                <w:b w:val="0"/>
                <w:sz w:val="18"/>
                <w:szCs w:val="18"/>
              </w:rPr>
            </w:pPr>
            <w:r w:rsidRPr="00763F64">
              <w:rPr>
                <w:b w:val="0"/>
                <w:sz w:val="18"/>
                <w:szCs w:val="18"/>
              </w:rPr>
              <w:t>1</w:t>
            </w:r>
          </w:p>
        </w:tc>
        <w:tc>
          <w:tcPr>
            <w:tcW w:w="1825" w:type="pct"/>
            <w:noWrap/>
          </w:tcPr>
          <w:p w:rsidRPr="00763F64" w:rsidR="00425827" w:rsidP="00425827" w:rsidRDefault="00425827" w14:paraId="28EF12FE" w14:textId="4D3B774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763F64">
              <w:rPr>
                <w:sz w:val="18"/>
                <w:szCs w:val="18"/>
              </w:rPr>
              <w:t>BARRIOS UNIDOS</w:t>
            </w:r>
          </w:p>
        </w:tc>
        <w:tc>
          <w:tcPr>
            <w:tcW w:w="1349" w:type="pct"/>
            <w:noWrap/>
          </w:tcPr>
          <w:p w:rsidRPr="00763F64" w:rsidR="00425827" w:rsidP="00425827" w:rsidRDefault="003F55FF" w14:paraId="76B87336" w14:textId="21CC2BE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18"/>
                <w:szCs w:val="18"/>
              </w:rPr>
            </w:pPr>
            <w:r w:rsidRPr="00763F64">
              <w:rPr>
                <w:sz w:val="18"/>
                <w:szCs w:val="18"/>
              </w:rPr>
              <w:t>10</w:t>
            </w:r>
          </w:p>
        </w:tc>
      </w:tr>
      <w:tr w:rsidRPr="00763F64" w:rsidR="00425827" w:rsidTr="00CD7260" w14:paraId="6CE7FD65" w14:textId="77777777">
        <w:trPr>
          <w:trHeight w:val="227"/>
          <w:jc w:val="center"/>
        </w:trPr>
        <w:tc>
          <w:tcPr>
            <w:cnfStyle w:val="001000000000" w:firstRow="0" w:lastRow="0" w:firstColumn="1" w:lastColumn="0" w:oddVBand="0" w:evenVBand="0" w:oddHBand="0" w:evenHBand="0" w:firstRowFirstColumn="0" w:firstRowLastColumn="0" w:lastRowFirstColumn="0" w:lastRowLastColumn="0"/>
            <w:tcW w:w="1826" w:type="pct"/>
          </w:tcPr>
          <w:p w:rsidRPr="00763F64" w:rsidR="00425827" w:rsidP="00425827" w:rsidRDefault="00425827" w14:paraId="5946F463" w14:textId="76F86497">
            <w:pPr>
              <w:jc w:val="center"/>
              <w:rPr>
                <w:b w:val="0"/>
                <w:sz w:val="18"/>
                <w:szCs w:val="18"/>
              </w:rPr>
            </w:pPr>
            <w:r w:rsidRPr="00763F64">
              <w:rPr>
                <w:b w:val="0"/>
                <w:sz w:val="18"/>
                <w:szCs w:val="18"/>
              </w:rPr>
              <w:t>2</w:t>
            </w:r>
          </w:p>
        </w:tc>
        <w:tc>
          <w:tcPr>
            <w:tcW w:w="1825" w:type="pct"/>
            <w:noWrap/>
          </w:tcPr>
          <w:p w:rsidRPr="00763F64" w:rsidR="00425827" w:rsidP="00425827" w:rsidRDefault="00425827" w14:paraId="1AC580BB" w14:textId="2E8559D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763F64">
              <w:rPr>
                <w:sz w:val="18"/>
                <w:szCs w:val="18"/>
              </w:rPr>
              <w:t>BOSA</w:t>
            </w:r>
          </w:p>
        </w:tc>
        <w:tc>
          <w:tcPr>
            <w:tcW w:w="1349" w:type="pct"/>
            <w:noWrap/>
          </w:tcPr>
          <w:p w:rsidRPr="00763F64" w:rsidR="00425827" w:rsidP="00425827" w:rsidRDefault="003F55FF" w14:paraId="25E83D62" w14:textId="50E1550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763F64">
              <w:rPr>
                <w:sz w:val="18"/>
                <w:szCs w:val="18"/>
              </w:rPr>
              <w:t>19</w:t>
            </w:r>
          </w:p>
        </w:tc>
      </w:tr>
      <w:tr w:rsidRPr="00763F64" w:rsidR="00425827" w:rsidTr="00CD7260" w14:paraId="6D440ABE" w14:textId="77777777">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826" w:type="pct"/>
          </w:tcPr>
          <w:p w:rsidRPr="00763F64" w:rsidR="00425827" w:rsidP="00425827" w:rsidRDefault="00425827" w14:paraId="6C763D9B" w14:textId="3237FA01">
            <w:pPr>
              <w:jc w:val="center"/>
              <w:rPr>
                <w:b w:val="0"/>
                <w:sz w:val="18"/>
                <w:szCs w:val="18"/>
              </w:rPr>
            </w:pPr>
            <w:r w:rsidRPr="00763F64">
              <w:rPr>
                <w:b w:val="0"/>
                <w:sz w:val="18"/>
                <w:szCs w:val="18"/>
              </w:rPr>
              <w:t>3</w:t>
            </w:r>
          </w:p>
        </w:tc>
        <w:tc>
          <w:tcPr>
            <w:tcW w:w="1825" w:type="pct"/>
            <w:noWrap/>
          </w:tcPr>
          <w:p w:rsidRPr="00763F64" w:rsidR="00425827" w:rsidP="00425827" w:rsidRDefault="00425827" w14:paraId="1AF102FB" w14:textId="78FCF8B6">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sidRPr="00763F64">
              <w:rPr>
                <w:sz w:val="18"/>
                <w:szCs w:val="18"/>
              </w:rPr>
              <w:t>CANDELARIA</w:t>
            </w:r>
          </w:p>
        </w:tc>
        <w:tc>
          <w:tcPr>
            <w:tcW w:w="1349" w:type="pct"/>
            <w:noWrap/>
          </w:tcPr>
          <w:p w:rsidRPr="00763F64" w:rsidR="00425827" w:rsidP="00425827" w:rsidRDefault="003F55FF" w14:paraId="2B0C1141" w14:textId="7237E71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763F64">
              <w:rPr>
                <w:sz w:val="18"/>
                <w:szCs w:val="18"/>
              </w:rPr>
              <w:t>3</w:t>
            </w:r>
          </w:p>
        </w:tc>
      </w:tr>
      <w:tr w:rsidRPr="00763F64" w:rsidR="00425827" w:rsidTr="00CD7260" w14:paraId="38985F1F" w14:textId="77777777">
        <w:trPr>
          <w:trHeight w:val="227"/>
          <w:jc w:val="center"/>
        </w:trPr>
        <w:tc>
          <w:tcPr>
            <w:cnfStyle w:val="001000000000" w:firstRow="0" w:lastRow="0" w:firstColumn="1" w:lastColumn="0" w:oddVBand="0" w:evenVBand="0" w:oddHBand="0" w:evenHBand="0" w:firstRowFirstColumn="0" w:firstRowLastColumn="0" w:lastRowFirstColumn="0" w:lastRowLastColumn="0"/>
            <w:tcW w:w="1826" w:type="pct"/>
          </w:tcPr>
          <w:p w:rsidRPr="00763F64" w:rsidR="00425827" w:rsidP="00425827" w:rsidRDefault="00425827" w14:paraId="40341278" w14:textId="287EC9AA">
            <w:pPr>
              <w:jc w:val="center"/>
              <w:rPr>
                <w:b w:val="0"/>
                <w:sz w:val="18"/>
                <w:szCs w:val="18"/>
              </w:rPr>
            </w:pPr>
            <w:r w:rsidRPr="00763F64">
              <w:rPr>
                <w:b w:val="0"/>
                <w:sz w:val="18"/>
                <w:szCs w:val="18"/>
              </w:rPr>
              <w:t>4</w:t>
            </w:r>
          </w:p>
        </w:tc>
        <w:tc>
          <w:tcPr>
            <w:tcW w:w="1825" w:type="pct"/>
            <w:noWrap/>
          </w:tcPr>
          <w:p w:rsidRPr="00763F64" w:rsidR="00425827" w:rsidP="00425827" w:rsidRDefault="00425827" w14:paraId="665D0A24" w14:textId="3CF2003E">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18"/>
                <w:szCs w:val="18"/>
              </w:rPr>
            </w:pPr>
            <w:r w:rsidRPr="00763F64">
              <w:rPr>
                <w:sz w:val="18"/>
                <w:szCs w:val="18"/>
              </w:rPr>
              <w:t>CHAPINERO</w:t>
            </w:r>
          </w:p>
        </w:tc>
        <w:tc>
          <w:tcPr>
            <w:tcW w:w="1349" w:type="pct"/>
            <w:noWrap/>
          </w:tcPr>
          <w:p w:rsidRPr="00763F64" w:rsidR="00425827" w:rsidP="00425827" w:rsidRDefault="003F55FF" w14:paraId="1A5AEF4E" w14:textId="2D4CBDB5">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18"/>
                <w:szCs w:val="18"/>
              </w:rPr>
            </w:pPr>
            <w:r w:rsidRPr="00763F64">
              <w:rPr>
                <w:sz w:val="18"/>
                <w:szCs w:val="18"/>
              </w:rPr>
              <w:t>16</w:t>
            </w:r>
          </w:p>
        </w:tc>
      </w:tr>
      <w:tr w:rsidRPr="00763F64" w:rsidR="00425827" w:rsidTr="00CD7260" w14:paraId="1B57D968" w14:textId="77777777">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826" w:type="pct"/>
          </w:tcPr>
          <w:p w:rsidRPr="00763F64" w:rsidR="00425827" w:rsidP="00425827" w:rsidRDefault="00425827" w14:paraId="6B5603D8" w14:textId="230B354F">
            <w:pPr>
              <w:jc w:val="center"/>
              <w:rPr>
                <w:b w:val="0"/>
                <w:sz w:val="18"/>
                <w:szCs w:val="18"/>
              </w:rPr>
            </w:pPr>
            <w:r w:rsidRPr="00763F64">
              <w:rPr>
                <w:b w:val="0"/>
                <w:sz w:val="18"/>
                <w:szCs w:val="18"/>
              </w:rPr>
              <w:t>5</w:t>
            </w:r>
          </w:p>
        </w:tc>
        <w:tc>
          <w:tcPr>
            <w:tcW w:w="1825" w:type="pct"/>
            <w:noWrap/>
          </w:tcPr>
          <w:p w:rsidRPr="00763F64" w:rsidR="00425827" w:rsidP="00425827" w:rsidRDefault="00425827" w14:paraId="48860266" w14:textId="400CAF1F">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18"/>
                <w:szCs w:val="18"/>
              </w:rPr>
            </w:pPr>
            <w:r w:rsidRPr="00763F64">
              <w:rPr>
                <w:sz w:val="18"/>
                <w:szCs w:val="18"/>
              </w:rPr>
              <w:t>KENNEDY</w:t>
            </w:r>
          </w:p>
        </w:tc>
        <w:tc>
          <w:tcPr>
            <w:tcW w:w="1349" w:type="pct"/>
            <w:noWrap/>
          </w:tcPr>
          <w:p w:rsidRPr="00763F64" w:rsidR="00425827" w:rsidP="00425827" w:rsidRDefault="003F55FF" w14:paraId="5816F099" w14:textId="7E67228E">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18"/>
                <w:szCs w:val="18"/>
              </w:rPr>
            </w:pPr>
            <w:r w:rsidRPr="00763F64">
              <w:rPr>
                <w:sz w:val="18"/>
                <w:szCs w:val="18"/>
              </w:rPr>
              <w:t>27</w:t>
            </w:r>
          </w:p>
        </w:tc>
      </w:tr>
      <w:tr w:rsidRPr="00763F64" w:rsidR="00425827" w:rsidTr="00CD7260" w14:paraId="1FBC438F" w14:textId="77777777">
        <w:trPr>
          <w:trHeight w:val="227"/>
          <w:jc w:val="center"/>
        </w:trPr>
        <w:tc>
          <w:tcPr>
            <w:cnfStyle w:val="001000000000" w:firstRow="0" w:lastRow="0" w:firstColumn="1" w:lastColumn="0" w:oddVBand="0" w:evenVBand="0" w:oddHBand="0" w:evenHBand="0" w:firstRowFirstColumn="0" w:firstRowLastColumn="0" w:lastRowFirstColumn="0" w:lastRowLastColumn="0"/>
            <w:tcW w:w="1826" w:type="pct"/>
          </w:tcPr>
          <w:p w:rsidRPr="00763F64" w:rsidR="00425827" w:rsidP="00425827" w:rsidRDefault="00425827" w14:paraId="615C1E35" w14:textId="0008D42C">
            <w:pPr>
              <w:jc w:val="center"/>
              <w:rPr>
                <w:b w:val="0"/>
                <w:sz w:val="18"/>
                <w:szCs w:val="18"/>
              </w:rPr>
            </w:pPr>
            <w:r w:rsidRPr="00763F64">
              <w:rPr>
                <w:b w:val="0"/>
                <w:sz w:val="18"/>
                <w:szCs w:val="18"/>
              </w:rPr>
              <w:t>6</w:t>
            </w:r>
          </w:p>
        </w:tc>
        <w:tc>
          <w:tcPr>
            <w:tcW w:w="1825" w:type="pct"/>
            <w:noWrap/>
          </w:tcPr>
          <w:p w:rsidRPr="00763F64" w:rsidR="00425827" w:rsidP="00425827" w:rsidRDefault="00425827" w14:paraId="143C21B5" w14:textId="7C9A4C1D">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18"/>
                <w:szCs w:val="18"/>
              </w:rPr>
            </w:pPr>
            <w:r w:rsidRPr="00763F64">
              <w:rPr>
                <w:sz w:val="18"/>
                <w:szCs w:val="18"/>
              </w:rPr>
              <w:t xml:space="preserve">LOS </w:t>
            </w:r>
            <w:r w:rsidRPr="00763F64" w:rsidR="00763F64">
              <w:rPr>
                <w:sz w:val="18"/>
                <w:szCs w:val="18"/>
              </w:rPr>
              <w:t>MÁRTIRES</w:t>
            </w:r>
          </w:p>
        </w:tc>
        <w:tc>
          <w:tcPr>
            <w:tcW w:w="1349" w:type="pct"/>
            <w:noWrap/>
          </w:tcPr>
          <w:p w:rsidRPr="00763F64" w:rsidR="00425827" w:rsidP="00425827" w:rsidRDefault="003F55FF" w14:paraId="61E5D5B3" w14:textId="21FAFE08">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18"/>
                <w:szCs w:val="18"/>
              </w:rPr>
            </w:pPr>
            <w:r w:rsidRPr="00763F64">
              <w:rPr>
                <w:sz w:val="18"/>
                <w:szCs w:val="18"/>
              </w:rPr>
              <w:t>7</w:t>
            </w:r>
          </w:p>
        </w:tc>
      </w:tr>
      <w:tr w:rsidRPr="00763F64" w:rsidR="00425827" w:rsidTr="00CD7260" w14:paraId="634AC883" w14:textId="77777777">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826" w:type="pct"/>
          </w:tcPr>
          <w:p w:rsidRPr="00763F64" w:rsidR="00425827" w:rsidP="00425827" w:rsidRDefault="00425827" w14:paraId="58B91F48" w14:textId="6DC03F7F">
            <w:pPr>
              <w:jc w:val="center"/>
              <w:rPr>
                <w:b w:val="0"/>
                <w:sz w:val="18"/>
                <w:szCs w:val="18"/>
              </w:rPr>
            </w:pPr>
            <w:r w:rsidRPr="00763F64">
              <w:rPr>
                <w:b w:val="0"/>
                <w:sz w:val="18"/>
                <w:szCs w:val="18"/>
              </w:rPr>
              <w:t>7</w:t>
            </w:r>
          </w:p>
        </w:tc>
        <w:tc>
          <w:tcPr>
            <w:tcW w:w="1825" w:type="pct"/>
            <w:noWrap/>
          </w:tcPr>
          <w:p w:rsidRPr="00763F64" w:rsidR="00425827" w:rsidP="00425827" w:rsidRDefault="00425827" w14:paraId="147875CE" w14:textId="76FAB984">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18"/>
                <w:szCs w:val="18"/>
              </w:rPr>
            </w:pPr>
            <w:r w:rsidRPr="00763F64">
              <w:rPr>
                <w:sz w:val="18"/>
                <w:szCs w:val="18"/>
              </w:rPr>
              <w:t>PUENTE ARANDA</w:t>
            </w:r>
          </w:p>
        </w:tc>
        <w:tc>
          <w:tcPr>
            <w:tcW w:w="1349" w:type="pct"/>
            <w:noWrap/>
          </w:tcPr>
          <w:p w:rsidRPr="00763F64" w:rsidR="00425827" w:rsidP="00425827" w:rsidRDefault="003F55FF" w14:paraId="6C4C23CB" w14:textId="21692F4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18"/>
                <w:szCs w:val="18"/>
              </w:rPr>
            </w:pPr>
            <w:r w:rsidRPr="00763F64">
              <w:rPr>
                <w:sz w:val="18"/>
                <w:szCs w:val="18"/>
              </w:rPr>
              <w:t>4</w:t>
            </w:r>
          </w:p>
        </w:tc>
      </w:tr>
      <w:tr w:rsidRPr="00763F64" w:rsidR="00425827" w:rsidTr="00CD7260" w14:paraId="06FD6592" w14:textId="77777777">
        <w:trPr>
          <w:trHeight w:val="227"/>
          <w:jc w:val="center"/>
        </w:trPr>
        <w:tc>
          <w:tcPr>
            <w:cnfStyle w:val="001000000000" w:firstRow="0" w:lastRow="0" w:firstColumn="1" w:lastColumn="0" w:oddVBand="0" w:evenVBand="0" w:oddHBand="0" w:evenHBand="0" w:firstRowFirstColumn="0" w:firstRowLastColumn="0" w:lastRowFirstColumn="0" w:lastRowLastColumn="0"/>
            <w:tcW w:w="1826" w:type="pct"/>
          </w:tcPr>
          <w:p w:rsidRPr="00763F64" w:rsidR="00425827" w:rsidP="00425827" w:rsidRDefault="00425827" w14:paraId="73AFC210" w14:textId="0350EF17">
            <w:pPr>
              <w:jc w:val="center"/>
              <w:rPr>
                <w:b w:val="0"/>
                <w:sz w:val="18"/>
                <w:szCs w:val="18"/>
              </w:rPr>
            </w:pPr>
            <w:r w:rsidRPr="00763F64">
              <w:rPr>
                <w:b w:val="0"/>
                <w:sz w:val="18"/>
                <w:szCs w:val="18"/>
              </w:rPr>
              <w:t>8</w:t>
            </w:r>
          </w:p>
        </w:tc>
        <w:tc>
          <w:tcPr>
            <w:tcW w:w="1825" w:type="pct"/>
            <w:noWrap/>
          </w:tcPr>
          <w:p w:rsidRPr="00763F64" w:rsidR="00425827" w:rsidP="00425827" w:rsidRDefault="00425827" w14:paraId="46FB2BF8" w14:textId="5DAC00CE">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18"/>
                <w:szCs w:val="18"/>
              </w:rPr>
            </w:pPr>
            <w:r w:rsidRPr="00763F64">
              <w:rPr>
                <w:sz w:val="18"/>
                <w:szCs w:val="18"/>
              </w:rPr>
              <w:t>RAFAEL URIBE URIBE</w:t>
            </w:r>
          </w:p>
        </w:tc>
        <w:tc>
          <w:tcPr>
            <w:tcW w:w="1349" w:type="pct"/>
            <w:noWrap/>
          </w:tcPr>
          <w:p w:rsidRPr="00763F64" w:rsidR="00425827" w:rsidP="00425827" w:rsidRDefault="00DA0DC2" w14:paraId="2CD2B5E4" w14:textId="740BC85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18"/>
                <w:szCs w:val="18"/>
              </w:rPr>
            </w:pPr>
            <w:r w:rsidRPr="00763F64">
              <w:rPr>
                <w:sz w:val="18"/>
                <w:szCs w:val="18"/>
              </w:rPr>
              <w:t>23</w:t>
            </w:r>
          </w:p>
        </w:tc>
      </w:tr>
      <w:tr w:rsidRPr="00763F64" w:rsidR="00425827" w:rsidTr="00CD7260" w14:paraId="01E2FFAA" w14:textId="77777777">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826" w:type="pct"/>
          </w:tcPr>
          <w:p w:rsidRPr="00763F64" w:rsidR="00425827" w:rsidP="00425827" w:rsidRDefault="00425827" w14:paraId="25F6CA9D" w14:textId="52F10186">
            <w:pPr>
              <w:jc w:val="center"/>
              <w:rPr>
                <w:b w:val="0"/>
                <w:sz w:val="18"/>
                <w:szCs w:val="18"/>
              </w:rPr>
            </w:pPr>
            <w:r w:rsidRPr="00763F64">
              <w:rPr>
                <w:b w:val="0"/>
                <w:sz w:val="18"/>
                <w:szCs w:val="18"/>
              </w:rPr>
              <w:t>9</w:t>
            </w:r>
          </w:p>
        </w:tc>
        <w:tc>
          <w:tcPr>
            <w:tcW w:w="1825" w:type="pct"/>
            <w:noWrap/>
          </w:tcPr>
          <w:p w:rsidRPr="00763F64" w:rsidR="00425827" w:rsidP="00425827" w:rsidRDefault="00425827" w14:paraId="422E552D" w14:textId="00F4248C">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18"/>
                <w:szCs w:val="18"/>
              </w:rPr>
            </w:pPr>
            <w:r w:rsidRPr="00763F64">
              <w:rPr>
                <w:sz w:val="18"/>
                <w:szCs w:val="18"/>
              </w:rPr>
              <w:t>SANTA FE</w:t>
            </w:r>
          </w:p>
        </w:tc>
        <w:tc>
          <w:tcPr>
            <w:tcW w:w="1349" w:type="pct"/>
            <w:noWrap/>
          </w:tcPr>
          <w:p w:rsidRPr="00763F64" w:rsidR="00425827" w:rsidP="00425827" w:rsidRDefault="003F55FF" w14:paraId="06866F9A" w14:textId="4A16EB0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18"/>
                <w:szCs w:val="18"/>
              </w:rPr>
            </w:pPr>
            <w:r w:rsidRPr="00763F64">
              <w:rPr>
                <w:sz w:val="18"/>
                <w:szCs w:val="18"/>
              </w:rPr>
              <w:t>14</w:t>
            </w:r>
          </w:p>
        </w:tc>
      </w:tr>
      <w:tr w:rsidRPr="00763F64" w:rsidR="00425827" w:rsidTr="00CD7260" w14:paraId="3DDBF5F6" w14:textId="77777777">
        <w:trPr>
          <w:trHeight w:val="227"/>
          <w:jc w:val="center"/>
        </w:trPr>
        <w:tc>
          <w:tcPr>
            <w:cnfStyle w:val="001000000000" w:firstRow="0" w:lastRow="0" w:firstColumn="1" w:lastColumn="0" w:oddVBand="0" w:evenVBand="0" w:oddHBand="0" w:evenHBand="0" w:firstRowFirstColumn="0" w:firstRowLastColumn="0" w:lastRowFirstColumn="0" w:lastRowLastColumn="0"/>
            <w:tcW w:w="1826" w:type="pct"/>
          </w:tcPr>
          <w:p w:rsidRPr="00763F64" w:rsidR="00425827" w:rsidP="00425827" w:rsidRDefault="00425827" w14:paraId="0E6F70D1" w14:textId="09974D16">
            <w:pPr>
              <w:jc w:val="center"/>
              <w:rPr>
                <w:b w:val="0"/>
                <w:sz w:val="18"/>
                <w:szCs w:val="18"/>
              </w:rPr>
            </w:pPr>
            <w:r w:rsidRPr="00763F64">
              <w:rPr>
                <w:b w:val="0"/>
                <w:sz w:val="18"/>
                <w:szCs w:val="18"/>
              </w:rPr>
              <w:t>10</w:t>
            </w:r>
          </w:p>
        </w:tc>
        <w:tc>
          <w:tcPr>
            <w:tcW w:w="1825" w:type="pct"/>
            <w:noWrap/>
          </w:tcPr>
          <w:p w:rsidRPr="00763F64" w:rsidR="00425827" w:rsidP="00425827" w:rsidRDefault="00425827" w14:paraId="7C76BF99" w14:textId="50C18B2A">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18"/>
                <w:szCs w:val="18"/>
              </w:rPr>
            </w:pPr>
            <w:r w:rsidRPr="00763F64">
              <w:rPr>
                <w:sz w:val="18"/>
                <w:szCs w:val="18"/>
              </w:rPr>
              <w:t>SUBA</w:t>
            </w:r>
          </w:p>
        </w:tc>
        <w:tc>
          <w:tcPr>
            <w:tcW w:w="1349" w:type="pct"/>
            <w:noWrap/>
          </w:tcPr>
          <w:p w:rsidRPr="00763F64" w:rsidR="00425827" w:rsidP="00425827" w:rsidRDefault="003F55FF" w14:paraId="72A13C2E" w14:textId="11F3754E">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18"/>
                <w:szCs w:val="18"/>
              </w:rPr>
            </w:pPr>
            <w:r w:rsidRPr="00763F64">
              <w:rPr>
                <w:sz w:val="18"/>
                <w:szCs w:val="18"/>
              </w:rPr>
              <w:t>23</w:t>
            </w:r>
          </w:p>
        </w:tc>
      </w:tr>
      <w:tr w:rsidRPr="00763F64" w:rsidR="00425827" w:rsidTr="00CD7260" w14:paraId="2CAF1D0E" w14:textId="77777777">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826" w:type="pct"/>
          </w:tcPr>
          <w:p w:rsidRPr="00763F64" w:rsidR="00425827" w:rsidP="00425827" w:rsidRDefault="00425827" w14:paraId="6D082A63" w14:textId="015B2384">
            <w:pPr>
              <w:jc w:val="center"/>
              <w:rPr>
                <w:b w:val="0"/>
                <w:sz w:val="18"/>
                <w:szCs w:val="18"/>
              </w:rPr>
            </w:pPr>
            <w:r w:rsidRPr="00763F64">
              <w:rPr>
                <w:b w:val="0"/>
                <w:sz w:val="18"/>
                <w:szCs w:val="18"/>
              </w:rPr>
              <w:t>11</w:t>
            </w:r>
          </w:p>
        </w:tc>
        <w:tc>
          <w:tcPr>
            <w:tcW w:w="1825" w:type="pct"/>
            <w:noWrap/>
          </w:tcPr>
          <w:p w:rsidRPr="00763F64" w:rsidR="00425827" w:rsidP="00425827" w:rsidRDefault="00425827" w14:paraId="3A77AFAA" w14:textId="4A168945">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18"/>
                <w:szCs w:val="18"/>
              </w:rPr>
            </w:pPr>
            <w:r w:rsidRPr="00763F64">
              <w:rPr>
                <w:sz w:val="18"/>
                <w:szCs w:val="18"/>
              </w:rPr>
              <w:t>TEUSAQUILLO</w:t>
            </w:r>
          </w:p>
        </w:tc>
        <w:tc>
          <w:tcPr>
            <w:tcW w:w="1349" w:type="pct"/>
            <w:noWrap/>
          </w:tcPr>
          <w:p w:rsidRPr="00763F64" w:rsidR="00425827" w:rsidP="00425827" w:rsidRDefault="003F55FF" w14:paraId="1C9AE9AC" w14:textId="59735E98">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18"/>
                <w:szCs w:val="18"/>
              </w:rPr>
            </w:pPr>
            <w:r w:rsidRPr="00763F64">
              <w:rPr>
                <w:sz w:val="18"/>
                <w:szCs w:val="18"/>
              </w:rPr>
              <w:t>7</w:t>
            </w:r>
          </w:p>
        </w:tc>
      </w:tr>
      <w:tr w:rsidRPr="00763F64" w:rsidR="00425827" w:rsidTr="00CD7260" w14:paraId="47E5362C" w14:textId="77777777">
        <w:trPr>
          <w:trHeight w:val="227"/>
          <w:jc w:val="center"/>
        </w:trPr>
        <w:tc>
          <w:tcPr>
            <w:cnfStyle w:val="001000000000" w:firstRow="0" w:lastRow="0" w:firstColumn="1" w:lastColumn="0" w:oddVBand="0" w:evenVBand="0" w:oddHBand="0" w:evenHBand="0" w:firstRowFirstColumn="0" w:firstRowLastColumn="0" w:lastRowFirstColumn="0" w:lastRowLastColumn="0"/>
            <w:tcW w:w="1826" w:type="pct"/>
          </w:tcPr>
          <w:p w:rsidRPr="00763F64" w:rsidR="00425827" w:rsidP="00425827" w:rsidRDefault="00425827" w14:paraId="12B34232" w14:textId="3E499ADE">
            <w:pPr>
              <w:jc w:val="center"/>
              <w:rPr>
                <w:b w:val="0"/>
                <w:sz w:val="18"/>
                <w:szCs w:val="18"/>
              </w:rPr>
            </w:pPr>
            <w:r w:rsidRPr="00763F64">
              <w:rPr>
                <w:b w:val="0"/>
                <w:sz w:val="18"/>
                <w:szCs w:val="18"/>
              </w:rPr>
              <w:t>12</w:t>
            </w:r>
          </w:p>
        </w:tc>
        <w:tc>
          <w:tcPr>
            <w:tcW w:w="1825" w:type="pct"/>
            <w:noWrap/>
          </w:tcPr>
          <w:p w:rsidRPr="00763F64" w:rsidR="00425827" w:rsidP="00425827" w:rsidRDefault="00425827" w14:paraId="54FA5E7A" w14:textId="6BD17D16">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18"/>
                <w:szCs w:val="18"/>
              </w:rPr>
            </w:pPr>
            <w:r w:rsidRPr="00763F64">
              <w:rPr>
                <w:sz w:val="18"/>
                <w:szCs w:val="18"/>
              </w:rPr>
              <w:t>TUNJUELITO</w:t>
            </w:r>
          </w:p>
        </w:tc>
        <w:tc>
          <w:tcPr>
            <w:tcW w:w="1349" w:type="pct"/>
            <w:noWrap/>
          </w:tcPr>
          <w:p w:rsidRPr="00763F64" w:rsidR="00425827" w:rsidP="00425827" w:rsidRDefault="003F55FF" w14:paraId="24075799" w14:textId="5F0A3F6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18"/>
                <w:szCs w:val="18"/>
              </w:rPr>
            </w:pPr>
            <w:r w:rsidRPr="00763F64">
              <w:rPr>
                <w:sz w:val="18"/>
                <w:szCs w:val="18"/>
              </w:rPr>
              <w:t>7</w:t>
            </w:r>
          </w:p>
        </w:tc>
      </w:tr>
      <w:tr w:rsidRPr="00763F64" w:rsidR="00425827" w:rsidTr="00CD7260" w14:paraId="6383A88F" w14:textId="77777777">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826" w:type="pct"/>
          </w:tcPr>
          <w:p w:rsidRPr="00763F64" w:rsidR="00425827" w:rsidP="00425827" w:rsidRDefault="00425827" w14:paraId="0227FF06" w14:textId="77A98ECA">
            <w:pPr>
              <w:jc w:val="center"/>
              <w:rPr>
                <w:b w:val="0"/>
                <w:sz w:val="18"/>
                <w:szCs w:val="18"/>
              </w:rPr>
            </w:pPr>
            <w:r w:rsidRPr="00763F64">
              <w:rPr>
                <w:b w:val="0"/>
                <w:sz w:val="18"/>
                <w:szCs w:val="18"/>
              </w:rPr>
              <w:t>13</w:t>
            </w:r>
          </w:p>
        </w:tc>
        <w:tc>
          <w:tcPr>
            <w:tcW w:w="1825" w:type="pct"/>
            <w:noWrap/>
          </w:tcPr>
          <w:p w:rsidRPr="00763F64" w:rsidR="00425827" w:rsidP="00425827" w:rsidRDefault="00425827" w14:paraId="3F5C052F" w14:textId="6C31F1C2">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18"/>
                <w:szCs w:val="18"/>
              </w:rPr>
            </w:pPr>
            <w:r w:rsidRPr="00763F64">
              <w:rPr>
                <w:sz w:val="18"/>
                <w:szCs w:val="18"/>
              </w:rPr>
              <w:t>USME</w:t>
            </w:r>
          </w:p>
        </w:tc>
        <w:tc>
          <w:tcPr>
            <w:tcW w:w="1349" w:type="pct"/>
            <w:noWrap/>
          </w:tcPr>
          <w:p w:rsidRPr="00763F64" w:rsidR="00425827" w:rsidP="00425827" w:rsidRDefault="003F55FF" w14:paraId="483FB5B0" w14:textId="6EAA247B">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18"/>
                <w:szCs w:val="18"/>
              </w:rPr>
            </w:pPr>
            <w:r w:rsidRPr="00763F64">
              <w:rPr>
                <w:sz w:val="18"/>
                <w:szCs w:val="18"/>
              </w:rPr>
              <w:t>11</w:t>
            </w:r>
          </w:p>
        </w:tc>
      </w:tr>
      <w:tr w:rsidRPr="00763F64" w:rsidR="00425827" w:rsidTr="00CD7260" w14:paraId="6ADCEB31" w14:textId="77777777">
        <w:trPr>
          <w:trHeight w:val="227"/>
          <w:jc w:val="center"/>
        </w:trPr>
        <w:tc>
          <w:tcPr>
            <w:cnfStyle w:val="001000000000" w:firstRow="0" w:lastRow="0" w:firstColumn="1" w:lastColumn="0" w:oddVBand="0" w:evenVBand="0" w:oddHBand="0" w:evenHBand="0" w:firstRowFirstColumn="0" w:firstRowLastColumn="0" w:lastRowFirstColumn="0" w:lastRowLastColumn="0"/>
            <w:tcW w:w="1826" w:type="pct"/>
          </w:tcPr>
          <w:p w:rsidRPr="00763F64" w:rsidR="00425827" w:rsidP="00425827" w:rsidRDefault="00425827" w14:paraId="5E812DBD" w14:textId="764FC66E">
            <w:pPr>
              <w:jc w:val="center"/>
              <w:rPr>
                <w:b w:val="0"/>
                <w:sz w:val="18"/>
                <w:szCs w:val="18"/>
              </w:rPr>
            </w:pPr>
            <w:r w:rsidRPr="00763F64">
              <w:rPr>
                <w:b w:val="0"/>
                <w:sz w:val="18"/>
                <w:szCs w:val="18"/>
              </w:rPr>
              <w:t>14</w:t>
            </w:r>
          </w:p>
        </w:tc>
        <w:tc>
          <w:tcPr>
            <w:tcW w:w="1825" w:type="pct"/>
            <w:noWrap/>
          </w:tcPr>
          <w:p w:rsidRPr="00763F64" w:rsidR="00425827" w:rsidP="00425827" w:rsidRDefault="00425827" w14:paraId="4CE672A1" w14:textId="640ABE1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18"/>
                <w:szCs w:val="18"/>
              </w:rPr>
            </w:pPr>
            <w:r w:rsidRPr="00763F64">
              <w:rPr>
                <w:sz w:val="18"/>
                <w:szCs w:val="18"/>
              </w:rPr>
              <w:t xml:space="preserve">CIUDAD </w:t>
            </w:r>
            <w:r w:rsidRPr="00763F64" w:rsidR="00763F64">
              <w:rPr>
                <w:sz w:val="18"/>
                <w:szCs w:val="18"/>
              </w:rPr>
              <w:t>BOLÍVAR</w:t>
            </w:r>
          </w:p>
        </w:tc>
        <w:tc>
          <w:tcPr>
            <w:tcW w:w="1349" w:type="pct"/>
            <w:noWrap/>
          </w:tcPr>
          <w:p w:rsidRPr="00763F64" w:rsidR="00425827" w:rsidP="00425827" w:rsidRDefault="003F55FF" w14:paraId="3FC86DEB" w14:textId="36E198B6">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18"/>
                <w:szCs w:val="18"/>
              </w:rPr>
            </w:pPr>
            <w:r w:rsidRPr="00763F64">
              <w:rPr>
                <w:sz w:val="18"/>
                <w:szCs w:val="18"/>
              </w:rPr>
              <w:t>32</w:t>
            </w:r>
          </w:p>
        </w:tc>
      </w:tr>
      <w:tr w:rsidRPr="00763F64" w:rsidR="00425827" w:rsidTr="00CD7260" w14:paraId="5EABF393" w14:textId="77777777">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826" w:type="pct"/>
          </w:tcPr>
          <w:p w:rsidRPr="00763F64" w:rsidR="00425827" w:rsidP="00425827" w:rsidRDefault="00425827" w14:paraId="5CB71C0F" w14:textId="59497BB2">
            <w:pPr>
              <w:jc w:val="center"/>
              <w:rPr>
                <w:b w:val="0"/>
                <w:sz w:val="18"/>
                <w:szCs w:val="18"/>
              </w:rPr>
            </w:pPr>
            <w:r w:rsidRPr="00763F64">
              <w:rPr>
                <w:b w:val="0"/>
                <w:sz w:val="18"/>
                <w:szCs w:val="18"/>
              </w:rPr>
              <w:t>15</w:t>
            </w:r>
          </w:p>
        </w:tc>
        <w:tc>
          <w:tcPr>
            <w:tcW w:w="1825" w:type="pct"/>
            <w:noWrap/>
          </w:tcPr>
          <w:p w:rsidRPr="00763F64" w:rsidR="00425827" w:rsidP="00425827" w:rsidRDefault="00763F64" w14:paraId="3837B282" w14:textId="57F37D3C">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18"/>
                <w:szCs w:val="18"/>
              </w:rPr>
            </w:pPr>
            <w:r w:rsidRPr="00763F64">
              <w:rPr>
                <w:sz w:val="18"/>
                <w:szCs w:val="18"/>
              </w:rPr>
              <w:t>ENGATIVÁ</w:t>
            </w:r>
          </w:p>
        </w:tc>
        <w:tc>
          <w:tcPr>
            <w:tcW w:w="1349" w:type="pct"/>
            <w:noWrap/>
          </w:tcPr>
          <w:p w:rsidRPr="00763F64" w:rsidR="00425827" w:rsidP="00425827" w:rsidRDefault="003F55FF" w14:paraId="4BC7FADF" w14:textId="0BB3CA60">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18"/>
                <w:szCs w:val="18"/>
              </w:rPr>
            </w:pPr>
            <w:r w:rsidRPr="00763F64">
              <w:rPr>
                <w:sz w:val="18"/>
                <w:szCs w:val="18"/>
              </w:rPr>
              <w:t>21</w:t>
            </w:r>
          </w:p>
        </w:tc>
      </w:tr>
      <w:tr w:rsidRPr="00763F64" w:rsidR="00425827" w:rsidTr="00CD7260" w14:paraId="363B3076" w14:textId="77777777">
        <w:trPr>
          <w:trHeight w:val="227"/>
          <w:jc w:val="center"/>
        </w:trPr>
        <w:tc>
          <w:tcPr>
            <w:cnfStyle w:val="001000000000" w:firstRow="0" w:lastRow="0" w:firstColumn="1" w:lastColumn="0" w:oddVBand="0" w:evenVBand="0" w:oddHBand="0" w:evenHBand="0" w:firstRowFirstColumn="0" w:firstRowLastColumn="0" w:lastRowFirstColumn="0" w:lastRowLastColumn="0"/>
            <w:tcW w:w="1826" w:type="pct"/>
          </w:tcPr>
          <w:p w:rsidRPr="00763F64" w:rsidR="00425827" w:rsidP="00425827" w:rsidRDefault="00425827" w14:paraId="75EC878E" w14:textId="77A0D35B">
            <w:pPr>
              <w:jc w:val="center"/>
              <w:rPr>
                <w:b w:val="0"/>
                <w:sz w:val="18"/>
                <w:szCs w:val="18"/>
              </w:rPr>
            </w:pPr>
            <w:r w:rsidRPr="00763F64">
              <w:rPr>
                <w:b w:val="0"/>
                <w:sz w:val="18"/>
                <w:szCs w:val="18"/>
              </w:rPr>
              <w:t>16</w:t>
            </w:r>
          </w:p>
        </w:tc>
        <w:tc>
          <w:tcPr>
            <w:tcW w:w="1825" w:type="pct"/>
            <w:noWrap/>
          </w:tcPr>
          <w:p w:rsidRPr="00763F64" w:rsidR="00425827" w:rsidP="00425827" w:rsidRDefault="003F55FF" w14:paraId="05AC45EB" w14:textId="11C835B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18"/>
                <w:szCs w:val="18"/>
              </w:rPr>
            </w:pPr>
            <w:r w:rsidRPr="00763F64">
              <w:rPr>
                <w:sz w:val="18"/>
                <w:szCs w:val="18"/>
              </w:rPr>
              <w:t xml:space="preserve">SAN </w:t>
            </w:r>
            <w:r w:rsidRPr="00763F64" w:rsidR="00763F64">
              <w:rPr>
                <w:sz w:val="18"/>
                <w:szCs w:val="18"/>
              </w:rPr>
              <w:t>CRISTÓBAL</w:t>
            </w:r>
          </w:p>
        </w:tc>
        <w:tc>
          <w:tcPr>
            <w:tcW w:w="1349" w:type="pct"/>
            <w:noWrap/>
          </w:tcPr>
          <w:p w:rsidRPr="00763F64" w:rsidR="00425827" w:rsidP="00425827" w:rsidRDefault="003F55FF" w14:paraId="3D02FC72" w14:textId="6A699EE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18"/>
                <w:szCs w:val="18"/>
              </w:rPr>
            </w:pPr>
            <w:r w:rsidRPr="00763F64">
              <w:rPr>
                <w:sz w:val="18"/>
                <w:szCs w:val="18"/>
              </w:rPr>
              <w:t>8</w:t>
            </w:r>
          </w:p>
        </w:tc>
      </w:tr>
      <w:tr w:rsidRPr="00763F64" w:rsidR="00425827" w:rsidTr="00CD7260" w14:paraId="69C26E47" w14:textId="77777777">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826" w:type="pct"/>
          </w:tcPr>
          <w:p w:rsidRPr="00763F64" w:rsidR="00425827" w:rsidP="00425827" w:rsidRDefault="00425827" w14:paraId="7DC423BB" w14:textId="7F5BAE90">
            <w:pPr>
              <w:jc w:val="center"/>
              <w:rPr>
                <w:b w:val="0"/>
                <w:sz w:val="18"/>
                <w:szCs w:val="18"/>
              </w:rPr>
            </w:pPr>
            <w:r w:rsidRPr="00763F64">
              <w:rPr>
                <w:b w:val="0"/>
                <w:sz w:val="18"/>
                <w:szCs w:val="18"/>
              </w:rPr>
              <w:t>17</w:t>
            </w:r>
          </w:p>
        </w:tc>
        <w:tc>
          <w:tcPr>
            <w:tcW w:w="1825" w:type="pct"/>
            <w:noWrap/>
          </w:tcPr>
          <w:p w:rsidRPr="00763F64" w:rsidR="00425827" w:rsidP="00425827" w:rsidRDefault="00763F64" w14:paraId="17BEF4D0" w14:textId="1D83B9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18"/>
                <w:szCs w:val="18"/>
              </w:rPr>
            </w:pPr>
            <w:r w:rsidRPr="00763F64">
              <w:rPr>
                <w:sz w:val="18"/>
                <w:szCs w:val="18"/>
              </w:rPr>
              <w:t>FONTIBÓN</w:t>
            </w:r>
          </w:p>
        </w:tc>
        <w:tc>
          <w:tcPr>
            <w:tcW w:w="1349" w:type="pct"/>
            <w:noWrap/>
          </w:tcPr>
          <w:p w:rsidRPr="00763F64" w:rsidR="00425827" w:rsidP="00425827" w:rsidRDefault="003F55FF" w14:paraId="13C29027" w14:textId="19C3A21F">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18"/>
                <w:szCs w:val="18"/>
              </w:rPr>
            </w:pPr>
            <w:r w:rsidRPr="00763F64">
              <w:rPr>
                <w:sz w:val="18"/>
                <w:szCs w:val="18"/>
              </w:rPr>
              <w:t>4</w:t>
            </w:r>
          </w:p>
        </w:tc>
      </w:tr>
      <w:tr w:rsidRPr="00763F64" w:rsidR="00425827" w:rsidTr="00CD7260" w14:paraId="65EAB455" w14:textId="77777777">
        <w:trPr>
          <w:trHeight w:val="227"/>
          <w:jc w:val="center"/>
        </w:trPr>
        <w:tc>
          <w:tcPr>
            <w:cnfStyle w:val="001000000000" w:firstRow="0" w:lastRow="0" w:firstColumn="1" w:lastColumn="0" w:oddVBand="0" w:evenVBand="0" w:oddHBand="0" w:evenHBand="0" w:firstRowFirstColumn="0" w:firstRowLastColumn="0" w:lastRowFirstColumn="0" w:lastRowLastColumn="0"/>
            <w:tcW w:w="1826" w:type="pct"/>
          </w:tcPr>
          <w:p w:rsidRPr="00763F64" w:rsidR="00425827" w:rsidP="00425827" w:rsidRDefault="00425827" w14:paraId="440026CC" w14:textId="1AB7E914">
            <w:pPr>
              <w:jc w:val="center"/>
              <w:rPr>
                <w:b w:val="0"/>
                <w:sz w:val="18"/>
                <w:szCs w:val="18"/>
              </w:rPr>
            </w:pPr>
            <w:r w:rsidRPr="00763F64">
              <w:rPr>
                <w:b w:val="0"/>
                <w:sz w:val="18"/>
                <w:szCs w:val="18"/>
              </w:rPr>
              <w:t>18</w:t>
            </w:r>
          </w:p>
        </w:tc>
        <w:tc>
          <w:tcPr>
            <w:tcW w:w="1825" w:type="pct"/>
            <w:noWrap/>
          </w:tcPr>
          <w:p w:rsidRPr="00763F64" w:rsidR="00425827" w:rsidP="00425827" w:rsidRDefault="00763F64" w14:paraId="630D896F" w14:textId="106D1422">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18"/>
                <w:szCs w:val="18"/>
              </w:rPr>
            </w:pPr>
            <w:r w:rsidRPr="00763F64">
              <w:rPr>
                <w:sz w:val="18"/>
                <w:szCs w:val="18"/>
              </w:rPr>
              <w:t>USAQUÉN</w:t>
            </w:r>
          </w:p>
        </w:tc>
        <w:tc>
          <w:tcPr>
            <w:tcW w:w="1349" w:type="pct"/>
            <w:noWrap/>
          </w:tcPr>
          <w:p w:rsidRPr="00763F64" w:rsidR="00425827" w:rsidP="00425827" w:rsidRDefault="003F55FF" w14:paraId="195E59E4" w14:textId="4EF63282">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18"/>
                <w:szCs w:val="18"/>
              </w:rPr>
            </w:pPr>
            <w:r w:rsidRPr="00763F64">
              <w:rPr>
                <w:sz w:val="18"/>
                <w:szCs w:val="18"/>
              </w:rPr>
              <w:t>16</w:t>
            </w:r>
          </w:p>
        </w:tc>
      </w:tr>
      <w:tr w:rsidRPr="00763F64" w:rsidR="00425827" w:rsidTr="00CD7260" w14:paraId="7875EBA3" w14:textId="77777777">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826" w:type="pct"/>
          </w:tcPr>
          <w:p w:rsidRPr="00763F64" w:rsidR="00425827" w:rsidP="00425827" w:rsidRDefault="00425827" w14:paraId="16B126C9" w14:textId="60BEB723">
            <w:pPr>
              <w:jc w:val="center"/>
              <w:rPr>
                <w:b w:val="0"/>
                <w:sz w:val="18"/>
                <w:szCs w:val="18"/>
              </w:rPr>
            </w:pPr>
            <w:r w:rsidRPr="00763F64">
              <w:rPr>
                <w:b w:val="0"/>
                <w:sz w:val="18"/>
                <w:szCs w:val="18"/>
              </w:rPr>
              <w:t>19</w:t>
            </w:r>
          </w:p>
        </w:tc>
        <w:tc>
          <w:tcPr>
            <w:tcW w:w="1825" w:type="pct"/>
            <w:noWrap/>
          </w:tcPr>
          <w:p w:rsidRPr="00763F64" w:rsidR="00425827" w:rsidP="00425827" w:rsidRDefault="00425827" w14:paraId="781507E7" w14:textId="70BBD1B5">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18"/>
                <w:szCs w:val="18"/>
              </w:rPr>
            </w:pPr>
            <w:r w:rsidRPr="00763F64">
              <w:rPr>
                <w:sz w:val="18"/>
                <w:szCs w:val="18"/>
              </w:rPr>
              <w:t xml:space="preserve">ANTONIO </w:t>
            </w:r>
            <w:r w:rsidRPr="00763F64" w:rsidR="00763F64">
              <w:rPr>
                <w:sz w:val="18"/>
                <w:szCs w:val="18"/>
              </w:rPr>
              <w:t>NARIÑO</w:t>
            </w:r>
          </w:p>
        </w:tc>
        <w:tc>
          <w:tcPr>
            <w:tcW w:w="1349" w:type="pct"/>
            <w:noWrap/>
          </w:tcPr>
          <w:p w:rsidRPr="00763F64" w:rsidR="00425827" w:rsidP="00425827" w:rsidRDefault="003F55FF" w14:paraId="59DD1FC1" w14:textId="682648A5">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18"/>
                <w:szCs w:val="18"/>
              </w:rPr>
            </w:pPr>
            <w:r w:rsidRPr="00763F64">
              <w:rPr>
                <w:sz w:val="18"/>
                <w:szCs w:val="18"/>
              </w:rPr>
              <w:t>3</w:t>
            </w:r>
          </w:p>
        </w:tc>
      </w:tr>
      <w:tr w:rsidRPr="00763F64" w:rsidR="00996870" w:rsidTr="00CD7260" w14:paraId="4A63ADC7" w14:textId="77777777">
        <w:trPr>
          <w:trHeight w:val="405"/>
          <w:jc w:val="center"/>
        </w:trPr>
        <w:tc>
          <w:tcPr>
            <w:cnfStyle w:val="001000000000" w:firstRow="0" w:lastRow="0" w:firstColumn="1" w:lastColumn="0" w:oddVBand="0" w:evenVBand="0" w:oddHBand="0" w:evenHBand="0" w:firstRowFirstColumn="0" w:firstRowLastColumn="0" w:lastRowFirstColumn="0" w:lastRowLastColumn="0"/>
            <w:tcW w:w="1826" w:type="pct"/>
            <w:shd w:val="clear" w:color="auto" w:fill="4472C4" w:themeFill="accent1"/>
          </w:tcPr>
          <w:p w:rsidRPr="00763F64" w:rsidR="00996870" w:rsidRDefault="00996870" w14:paraId="30BC02BA" w14:textId="77777777">
            <w:pPr>
              <w:jc w:val="center"/>
              <w:rPr>
                <w:color w:val="FFFFFF" w:themeColor="background1"/>
                <w:sz w:val="18"/>
                <w:szCs w:val="18"/>
              </w:rPr>
            </w:pPr>
          </w:p>
        </w:tc>
        <w:tc>
          <w:tcPr>
            <w:tcW w:w="1825" w:type="pct"/>
            <w:shd w:val="clear" w:color="auto" w:fill="4472C4" w:themeFill="accent1"/>
            <w:noWrap/>
            <w:vAlign w:val="center"/>
          </w:tcPr>
          <w:p w:rsidRPr="00763F64" w:rsidR="00996870" w:rsidRDefault="00996870" w14:paraId="5EDDD149" w14:textId="4CBAAE42">
            <w:pPr>
              <w:jc w:val="center"/>
              <w:cnfStyle w:val="000000000000" w:firstRow="0" w:lastRow="0" w:firstColumn="0" w:lastColumn="0" w:oddVBand="0" w:evenVBand="0" w:oddHBand="0" w:evenHBand="0" w:firstRowFirstColumn="0" w:firstRowLastColumn="0" w:lastRowFirstColumn="0" w:lastRowLastColumn="0"/>
              <w:rPr>
                <w:color w:val="FFFFFF" w:themeColor="background1"/>
                <w:sz w:val="18"/>
                <w:szCs w:val="18"/>
              </w:rPr>
            </w:pPr>
            <w:r w:rsidRPr="00763F64">
              <w:rPr>
                <w:color w:val="FFFFFF" w:themeColor="background1"/>
                <w:sz w:val="18"/>
                <w:szCs w:val="18"/>
              </w:rPr>
              <w:t>TOTAL</w:t>
            </w:r>
          </w:p>
        </w:tc>
        <w:tc>
          <w:tcPr>
            <w:tcW w:w="1349" w:type="pct"/>
            <w:shd w:val="clear" w:color="auto" w:fill="4472C4" w:themeFill="accent1"/>
            <w:noWrap/>
            <w:vAlign w:val="center"/>
          </w:tcPr>
          <w:p w:rsidRPr="00763F64" w:rsidR="00996870" w:rsidRDefault="003F55FF" w14:paraId="7EB2CE22" w14:textId="1577DB7D">
            <w:pPr>
              <w:jc w:val="center"/>
              <w:cnfStyle w:val="000000000000" w:firstRow="0" w:lastRow="0" w:firstColumn="0" w:lastColumn="0" w:oddVBand="0" w:evenVBand="0" w:oddHBand="0" w:evenHBand="0" w:firstRowFirstColumn="0" w:firstRowLastColumn="0" w:lastRowFirstColumn="0" w:lastRowLastColumn="0"/>
              <w:rPr>
                <w:color w:val="FFFFFF" w:themeColor="background1"/>
                <w:sz w:val="18"/>
                <w:szCs w:val="18"/>
              </w:rPr>
            </w:pPr>
            <w:r w:rsidRPr="00763F64">
              <w:rPr>
                <w:color w:val="FFFFFF" w:themeColor="background1"/>
                <w:sz w:val="18"/>
                <w:szCs w:val="18"/>
              </w:rPr>
              <w:t>255</w:t>
            </w:r>
          </w:p>
        </w:tc>
      </w:tr>
    </w:tbl>
    <w:p w:rsidRPr="006E6062" w:rsidR="009262BB" w:rsidP="009262BB" w:rsidRDefault="009262BB" w14:paraId="78819A41" w14:textId="293C68EF">
      <w:pPr>
        <w:pStyle w:val="Descripcin"/>
        <w:jc w:val="center"/>
        <w:rPr>
          <w:b/>
          <w:color w:val="000000"/>
        </w:rPr>
      </w:pPr>
      <w:bookmarkStart w:name="_Toc215650572" w:id="354"/>
      <w:r w:rsidRPr="006E6062">
        <w:t xml:space="preserve">Tabla </w:t>
      </w:r>
      <w:r w:rsidRPr="006E6062">
        <w:fldChar w:fldCharType="begin"/>
      </w:r>
      <w:r w:rsidRPr="006E6062">
        <w:instrText>SEQ Tabla \* ARABIC</w:instrText>
      </w:r>
      <w:r w:rsidRPr="006E6062">
        <w:fldChar w:fldCharType="separate"/>
      </w:r>
      <w:r w:rsidR="00041DFA">
        <w:rPr>
          <w:noProof/>
        </w:rPr>
        <w:t>37</w:t>
      </w:r>
      <w:r w:rsidRPr="006E6062">
        <w:fldChar w:fldCharType="end"/>
      </w:r>
      <w:r w:rsidRPr="006E6062">
        <w:t xml:space="preserve">. </w:t>
      </w:r>
      <w:r w:rsidRPr="006E6062" w:rsidR="000C1585">
        <w:t>CORRECTIVOS DOMOS CIUDADANOS CULMINADOS POR LOCALIDAD</w:t>
      </w:r>
      <w:bookmarkEnd w:id="354"/>
    </w:p>
    <w:p w:rsidRPr="006E6062" w:rsidR="712EB0DB" w:rsidP="7ED62CCD" w:rsidRDefault="3D925B3D" w14:paraId="506E139E" w14:textId="61148C16">
      <w:pPr>
        <w:jc w:val="both"/>
      </w:pPr>
      <w:r w:rsidRPr="006E6062">
        <w:t xml:space="preserve">Para ver el detalle de los mantenimientos correctivos ejecutados debe remitirse a los ANEXO en la ruta: </w:t>
      </w:r>
      <w:r w:rsidRPr="006E6062" w:rsidR="00095F53">
        <w:t>01NOV - 30NOV</w:t>
      </w:r>
      <w:r w:rsidRPr="006E6062" w:rsidR="00BD597B">
        <w:t xml:space="preserve"> </w:t>
      </w:r>
      <w:r w:rsidRPr="006E6062" w:rsidR="0FBB5CC7">
        <w:t>\OBLIGACIONES GENERALES\</w:t>
      </w:r>
      <w:r w:rsidRPr="006E6062" w:rsidR="0032184D">
        <w:t>OBLIGACIÓN</w:t>
      </w:r>
      <w:r w:rsidRPr="006E6062" w:rsidR="0FBB5CC7">
        <w:t xml:space="preserve"> 2,5,6,9,13\ANEXO OPERACIONES\ </w:t>
      </w:r>
      <w:r w:rsidRPr="006E6062">
        <w:t>SEGUIMIENTO CONTRATO SCJ-1809-2024.xlsx.</w:t>
      </w:r>
      <w:r w:rsidRPr="006E6062" w:rsidR="712EB0DB">
        <w:rPr>
          <w:rStyle w:val="Refdenotaalpie"/>
        </w:rPr>
        <w:footnoteReference w:id="4"/>
      </w:r>
    </w:p>
    <w:p w:rsidRPr="006E6062" w:rsidR="001E77BA" w:rsidP="00154641" w:rsidRDefault="001E77BA" w14:paraId="29A81FC0" w14:textId="77777777">
      <w:pPr>
        <w:pStyle w:val="Ttulo4"/>
        <w:numPr>
          <w:ilvl w:val="3"/>
          <w:numId w:val="5"/>
        </w:numPr>
        <w:rPr>
          <w:rFonts w:ascii="Calibri" w:hAnsi="Calibri" w:cs="Calibri"/>
          <w:i w:val="0"/>
          <w:iCs w:val="0"/>
        </w:rPr>
      </w:pPr>
      <w:r w:rsidRPr="006E6062">
        <w:rPr>
          <w:rFonts w:ascii="Calibri" w:hAnsi="Calibri" w:cs="Calibri"/>
          <w:i w:val="0"/>
          <w:iCs w:val="0"/>
        </w:rPr>
        <w:t>CORRECTIVOS CIUDADANOS PENDIENTE DE APROBACIÓN USO DE BOLSA</w:t>
      </w:r>
    </w:p>
    <w:p w:rsidRPr="006E6062" w:rsidR="001E77BA" w:rsidP="001E77BA" w:rsidRDefault="001E77BA" w14:paraId="31D6E463" w14:textId="6827C6ED">
      <w:pPr>
        <w:jc w:val="both"/>
      </w:pPr>
      <w:r w:rsidRPr="006E6062">
        <w:t xml:space="preserve">De los </w:t>
      </w:r>
      <w:r w:rsidR="006E22B2">
        <w:t>342</w:t>
      </w:r>
      <w:r w:rsidRPr="006E6062">
        <w:t xml:space="preserve"> correctivos realizados a puntos de video vigilancia ciudadana durante el mes de</w:t>
      </w:r>
      <w:r w:rsidRPr="006E6062" w:rsidR="00345A64">
        <w:t xml:space="preserve"> </w:t>
      </w:r>
      <w:r w:rsidRPr="006E6062" w:rsidR="00315B13">
        <w:t>NOVIEMBRE</w:t>
      </w:r>
      <w:r w:rsidRPr="006E6062">
        <w:t xml:space="preserve"> de 2025, </w:t>
      </w:r>
      <w:r w:rsidR="006E22B2">
        <w:t>87</w:t>
      </w:r>
      <w:r w:rsidRPr="006E6062">
        <w:t xml:space="preserve"> permanecen pendientes por culminar ya que se requiere aprobación para el uso de bolsa de repuestos. Estos se encuentran distribuidos en 1</w:t>
      </w:r>
      <w:r w:rsidRPr="006E6062" w:rsidR="00462296">
        <w:t>7</w:t>
      </w:r>
      <w:r w:rsidRPr="006E6062">
        <w:t xml:space="preserve"> localidades y no han podido ser completados debido a que requieren dicha autorización. </w:t>
      </w:r>
    </w:p>
    <w:tbl>
      <w:tblPr>
        <w:tblStyle w:val="Tabladelista4-nfasis1"/>
        <w:tblW w:w="5000" w:type="pct"/>
        <w:jc w:val="center"/>
        <w:tblLook w:val="04A0" w:firstRow="1" w:lastRow="0" w:firstColumn="1" w:lastColumn="0" w:noHBand="0" w:noVBand="1"/>
      </w:tblPr>
      <w:tblGrid>
        <w:gridCol w:w="3414"/>
        <w:gridCol w:w="3413"/>
        <w:gridCol w:w="2523"/>
      </w:tblGrid>
      <w:tr w:rsidRPr="00763F64" w:rsidR="00E62072" w:rsidTr="00BD348B" w14:paraId="3819C8F5" w14:textId="77777777">
        <w:trPr>
          <w:cnfStyle w:val="100000000000" w:firstRow="1" w:lastRow="0" w:firstColumn="0" w:lastColumn="0" w:oddVBand="0" w:evenVBand="0" w:oddHBand="0" w:evenHBand="0" w:firstRowFirstColumn="0" w:firstRowLastColumn="0" w:lastRowFirstColumn="0" w:lastRowLastColumn="0"/>
          <w:trHeight w:val="20"/>
          <w:tblHeader/>
          <w:jc w:val="center"/>
        </w:trPr>
        <w:tc>
          <w:tcPr>
            <w:cnfStyle w:val="001000000000" w:firstRow="0" w:lastRow="0" w:firstColumn="1" w:lastColumn="0" w:oddVBand="0" w:evenVBand="0" w:oddHBand="0" w:evenHBand="0" w:firstRowFirstColumn="0" w:firstRowLastColumn="0" w:lastRowFirstColumn="0" w:lastRowLastColumn="0"/>
            <w:tcW w:w="1826" w:type="pct"/>
          </w:tcPr>
          <w:p w:rsidRPr="006E6062" w:rsidR="00E62072" w:rsidRDefault="00CD7260" w14:paraId="6BD08E7C" w14:textId="4CD63CA4">
            <w:pPr>
              <w:jc w:val="center"/>
              <w:rPr>
                <w:sz w:val="18"/>
                <w:szCs w:val="18"/>
              </w:rPr>
            </w:pPr>
            <w:r w:rsidRPr="006E6062">
              <w:rPr>
                <w:sz w:val="18"/>
                <w:szCs w:val="18"/>
              </w:rPr>
              <w:t>ÍTEM</w:t>
            </w:r>
          </w:p>
        </w:tc>
        <w:tc>
          <w:tcPr>
            <w:tcW w:w="1825" w:type="pct"/>
            <w:noWrap/>
            <w:vAlign w:val="center"/>
            <w:hideMark/>
          </w:tcPr>
          <w:p w:rsidRPr="006E6062" w:rsidR="00E62072" w:rsidRDefault="00E62072" w14:paraId="3AF7099B"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6E6062">
              <w:rPr>
                <w:sz w:val="18"/>
                <w:szCs w:val="18"/>
              </w:rPr>
              <w:t>LOCALIDAD</w:t>
            </w:r>
          </w:p>
        </w:tc>
        <w:tc>
          <w:tcPr>
            <w:tcW w:w="1349" w:type="pct"/>
            <w:noWrap/>
            <w:vAlign w:val="center"/>
            <w:hideMark/>
          </w:tcPr>
          <w:p w:rsidRPr="006E6062" w:rsidR="00E62072" w:rsidRDefault="00E62072" w14:paraId="32386224"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6E6062">
              <w:rPr>
                <w:sz w:val="18"/>
                <w:szCs w:val="18"/>
              </w:rPr>
              <w:t>CORRECTIVO</w:t>
            </w:r>
          </w:p>
        </w:tc>
      </w:tr>
      <w:tr w:rsidRPr="00763F64" w:rsidR="00425827" w:rsidTr="00BD348B" w14:paraId="6AC1C1F4" w14:textId="77777777">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826" w:type="pct"/>
          </w:tcPr>
          <w:p w:rsidRPr="006E6062" w:rsidR="00425827" w:rsidP="00425827" w:rsidRDefault="00425827" w14:paraId="503F3C97" w14:textId="77777777">
            <w:pPr>
              <w:jc w:val="center"/>
              <w:rPr>
                <w:b w:val="0"/>
                <w:sz w:val="18"/>
                <w:szCs w:val="18"/>
              </w:rPr>
            </w:pPr>
            <w:r w:rsidRPr="006E6062">
              <w:rPr>
                <w:b w:val="0"/>
                <w:sz w:val="18"/>
                <w:szCs w:val="18"/>
              </w:rPr>
              <w:t>1</w:t>
            </w:r>
          </w:p>
        </w:tc>
        <w:tc>
          <w:tcPr>
            <w:tcW w:w="1825" w:type="pct"/>
            <w:noWrap/>
          </w:tcPr>
          <w:p w:rsidRPr="006E6062" w:rsidR="00425827" w:rsidP="00425827" w:rsidRDefault="00425827" w14:paraId="250441AD" w14:textId="4031FB84">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763F64">
              <w:rPr>
                <w:sz w:val="18"/>
                <w:szCs w:val="18"/>
              </w:rPr>
              <w:t>BARRIOS UNIDOS</w:t>
            </w:r>
          </w:p>
        </w:tc>
        <w:tc>
          <w:tcPr>
            <w:tcW w:w="1349" w:type="pct"/>
            <w:noWrap/>
          </w:tcPr>
          <w:p w:rsidRPr="006E6062" w:rsidR="00425827" w:rsidP="00425827" w:rsidRDefault="00122038" w14:paraId="2F585501" w14:textId="5C2E4750">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18"/>
                <w:szCs w:val="18"/>
              </w:rPr>
            </w:pPr>
            <w:r w:rsidRPr="00763F64">
              <w:rPr>
                <w:sz w:val="18"/>
                <w:szCs w:val="18"/>
              </w:rPr>
              <w:t>1</w:t>
            </w:r>
          </w:p>
        </w:tc>
      </w:tr>
      <w:tr w:rsidRPr="00763F64" w:rsidR="00425827" w:rsidTr="00BD348B" w14:paraId="1EBA4548" w14:textId="77777777">
        <w:trPr>
          <w:trHeight w:val="20"/>
          <w:jc w:val="center"/>
        </w:trPr>
        <w:tc>
          <w:tcPr>
            <w:cnfStyle w:val="001000000000" w:firstRow="0" w:lastRow="0" w:firstColumn="1" w:lastColumn="0" w:oddVBand="0" w:evenVBand="0" w:oddHBand="0" w:evenHBand="0" w:firstRowFirstColumn="0" w:firstRowLastColumn="0" w:lastRowFirstColumn="0" w:lastRowLastColumn="0"/>
            <w:tcW w:w="1826" w:type="pct"/>
          </w:tcPr>
          <w:p w:rsidRPr="006E6062" w:rsidR="00425827" w:rsidP="00425827" w:rsidRDefault="00425827" w14:paraId="263AAF7E" w14:textId="77777777">
            <w:pPr>
              <w:jc w:val="center"/>
              <w:rPr>
                <w:b w:val="0"/>
                <w:sz w:val="18"/>
                <w:szCs w:val="18"/>
              </w:rPr>
            </w:pPr>
            <w:r w:rsidRPr="006E6062">
              <w:rPr>
                <w:b w:val="0"/>
                <w:sz w:val="18"/>
                <w:szCs w:val="18"/>
              </w:rPr>
              <w:t>2</w:t>
            </w:r>
          </w:p>
        </w:tc>
        <w:tc>
          <w:tcPr>
            <w:tcW w:w="1825" w:type="pct"/>
            <w:noWrap/>
          </w:tcPr>
          <w:p w:rsidRPr="006E6062" w:rsidR="00425827" w:rsidP="00425827" w:rsidRDefault="00425827" w14:paraId="346B464C" w14:textId="6286D5C0">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763F64">
              <w:rPr>
                <w:sz w:val="18"/>
                <w:szCs w:val="18"/>
              </w:rPr>
              <w:t>BOSA</w:t>
            </w:r>
          </w:p>
        </w:tc>
        <w:tc>
          <w:tcPr>
            <w:tcW w:w="1349" w:type="pct"/>
            <w:noWrap/>
          </w:tcPr>
          <w:p w:rsidRPr="006E6062" w:rsidR="00425827" w:rsidP="00425827" w:rsidRDefault="00122038" w14:paraId="12749D11" w14:textId="4A8E58DF">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763F64">
              <w:rPr>
                <w:sz w:val="18"/>
                <w:szCs w:val="18"/>
              </w:rPr>
              <w:t>10</w:t>
            </w:r>
          </w:p>
        </w:tc>
      </w:tr>
      <w:tr w:rsidRPr="00763F64" w:rsidR="00425827" w:rsidTr="00BD348B" w14:paraId="0FBEF470" w14:textId="77777777">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826" w:type="pct"/>
          </w:tcPr>
          <w:p w:rsidRPr="006E6062" w:rsidR="00425827" w:rsidP="00425827" w:rsidRDefault="00425827" w14:paraId="6B00A628" w14:textId="77777777">
            <w:pPr>
              <w:jc w:val="center"/>
              <w:rPr>
                <w:b w:val="0"/>
                <w:sz w:val="18"/>
                <w:szCs w:val="18"/>
              </w:rPr>
            </w:pPr>
            <w:r w:rsidRPr="006E6062">
              <w:rPr>
                <w:b w:val="0"/>
                <w:sz w:val="18"/>
                <w:szCs w:val="18"/>
              </w:rPr>
              <w:t>3</w:t>
            </w:r>
          </w:p>
        </w:tc>
        <w:tc>
          <w:tcPr>
            <w:tcW w:w="1825" w:type="pct"/>
            <w:noWrap/>
          </w:tcPr>
          <w:p w:rsidRPr="006E6062" w:rsidR="00425827" w:rsidP="00425827" w:rsidRDefault="00B82E46" w14:paraId="12F345EB" w14:textId="7AE03CAB">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sidRPr="00763F64">
              <w:rPr>
                <w:sz w:val="18"/>
                <w:szCs w:val="18"/>
              </w:rPr>
              <w:t>CHAPINERO</w:t>
            </w:r>
          </w:p>
        </w:tc>
        <w:tc>
          <w:tcPr>
            <w:tcW w:w="1349" w:type="pct"/>
            <w:noWrap/>
          </w:tcPr>
          <w:p w:rsidRPr="006E6062" w:rsidR="00425827" w:rsidP="00425827" w:rsidRDefault="00122038" w14:paraId="19CE05BD" w14:textId="3EBA3568">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763F64">
              <w:rPr>
                <w:sz w:val="18"/>
                <w:szCs w:val="18"/>
              </w:rPr>
              <w:t>3</w:t>
            </w:r>
          </w:p>
        </w:tc>
      </w:tr>
      <w:tr w:rsidRPr="00763F64" w:rsidR="00425827" w:rsidTr="00BD348B" w14:paraId="2139F88D" w14:textId="77777777">
        <w:trPr>
          <w:trHeight w:val="20"/>
          <w:jc w:val="center"/>
        </w:trPr>
        <w:tc>
          <w:tcPr>
            <w:cnfStyle w:val="001000000000" w:firstRow="0" w:lastRow="0" w:firstColumn="1" w:lastColumn="0" w:oddVBand="0" w:evenVBand="0" w:oddHBand="0" w:evenHBand="0" w:firstRowFirstColumn="0" w:firstRowLastColumn="0" w:lastRowFirstColumn="0" w:lastRowLastColumn="0"/>
            <w:tcW w:w="1826" w:type="pct"/>
          </w:tcPr>
          <w:p w:rsidRPr="006E6062" w:rsidR="00425827" w:rsidP="00425827" w:rsidRDefault="00425827" w14:paraId="2BB418D2" w14:textId="77777777">
            <w:pPr>
              <w:jc w:val="center"/>
              <w:rPr>
                <w:b w:val="0"/>
                <w:sz w:val="18"/>
                <w:szCs w:val="18"/>
              </w:rPr>
            </w:pPr>
            <w:r w:rsidRPr="006E6062">
              <w:rPr>
                <w:b w:val="0"/>
                <w:sz w:val="18"/>
                <w:szCs w:val="18"/>
              </w:rPr>
              <w:t>4</w:t>
            </w:r>
          </w:p>
        </w:tc>
        <w:tc>
          <w:tcPr>
            <w:tcW w:w="1825" w:type="pct"/>
            <w:noWrap/>
          </w:tcPr>
          <w:p w:rsidRPr="006E6062" w:rsidR="00425827" w:rsidP="00425827" w:rsidRDefault="00B82E46" w14:paraId="3729099B" w14:textId="7D4828F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18"/>
                <w:szCs w:val="18"/>
              </w:rPr>
            </w:pPr>
            <w:r w:rsidRPr="00763F64">
              <w:rPr>
                <w:sz w:val="18"/>
                <w:szCs w:val="18"/>
              </w:rPr>
              <w:t>KENNEDY</w:t>
            </w:r>
          </w:p>
        </w:tc>
        <w:tc>
          <w:tcPr>
            <w:tcW w:w="1349" w:type="pct"/>
            <w:noWrap/>
          </w:tcPr>
          <w:p w:rsidRPr="006E6062" w:rsidR="00425827" w:rsidP="00425827" w:rsidRDefault="00122038" w14:paraId="3C624691" w14:textId="41102E15">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18"/>
                <w:szCs w:val="18"/>
              </w:rPr>
            </w:pPr>
            <w:r w:rsidRPr="00763F64">
              <w:rPr>
                <w:sz w:val="18"/>
                <w:szCs w:val="18"/>
              </w:rPr>
              <w:t>5</w:t>
            </w:r>
          </w:p>
        </w:tc>
      </w:tr>
      <w:tr w:rsidRPr="00763F64" w:rsidR="00425827" w:rsidTr="00BD348B" w14:paraId="18A39464" w14:textId="77777777">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826" w:type="pct"/>
          </w:tcPr>
          <w:p w:rsidRPr="006E6062" w:rsidR="00425827" w:rsidP="00425827" w:rsidRDefault="00425827" w14:paraId="480104D3" w14:textId="77777777">
            <w:pPr>
              <w:jc w:val="center"/>
              <w:rPr>
                <w:b w:val="0"/>
                <w:sz w:val="18"/>
                <w:szCs w:val="18"/>
              </w:rPr>
            </w:pPr>
            <w:r w:rsidRPr="006E6062">
              <w:rPr>
                <w:b w:val="0"/>
                <w:sz w:val="18"/>
                <w:szCs w:val="18"/>
              </w:rPr>
              <w:t>5</w:t>
            </w:r>
          </w:p>
        </w:tc>
        <w:tc>
          <w:tcPr>
            <w:tcW w:w="1825" w:type="pct"/>
            <w:noWrap/>
          </w:tcPr>
          <w:p w:rsidRPr="006E6062" w:rsidR="00425827" w:rsidP="00425827" w:rsidRDefault="00B82E46" w14:paraId="6A22F70E" w14:textId="76ED26A6">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18"/>
                <w:szCs w:val="18"/>
              </w:rPr>
            </w:pPr>
            <w:r w:rsidRPr="00763F64">
              <w:rPr>
                <w:sz w:val="18"/>
                <w:szCs w:val="18"/>
              </w:rPr>
              <w:t xml:space="preserve">LOS </w:t>
            </w:r>
            <w:r w:rsidRPr="00763F64" w:rsidR="00763F64">
              <w:rPr>
                <w:sz w:val="18"/>
                <w:szCs w:val="18"/>
              </w:rPr>
              <w:t>MÁRTIRES</w:t>
            </w:r>
          </w:p>
        </w:tc>
        <w:tc>
          <w:tcPr>
            <w:tcW w:w="1349" w:type="pct"/>
            <w:noWrap/>
          </w:tcPr>
          <w:p w:rsidRPr="006E6062" w:rsidR="00425827" w:rsidP="00425827" w:rsidRDefault="00122038" w14:paraId="5A6CBD36" w14:textId="31DFE40D">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18"/>
                <w:szCs w:val="18"/>
              </w:rPr>
            </w:pPr>
            <w:r w:rsidRPr="00763F64">
              <w:rPr>
                <w:sz w:val="18"/>
                <w:szCs w:val="18"/>
              </w:rPr>
              <w:t>3</w:t>
            </w:r>
          </w:p>
        </w:tc>
      </w:tr>
      <w:tr w:rsidRPr="00763F64" w:rsidR="00425827" w:rsidTr="00BD348B" w14:paraId="79465653" w14:textId="77777777">
        <w:trPr>
          <w:trHeight w:val="20"/>
          <w:jc w:val="center"/>
        </w:trPr>
        <w:tc>
          <w:tcPr>
            <w:cnfStyle w:val="001000000000" w:firstRow="0" w:lastRow="0" w:firstColumn="1" w:lastColumn="0" w:oddVBand="0" w:evenVBand="0" w:oddHBand="0" w:evenHBand="0" w:firstRowFirstColumn="0" w:firstRowLastColumn="0" w:lastRowFirstColumn="0" w:lastRowLastColumn="0"/>
            <w:tcW w:w="1826" w:type="pct"/>
          </w:tcPr>
          <w:p w:rsidRPr="006E6062" w:rsidR="00425827" w:rsidP="00425827" w:rsidRDefault="00425827" w14:paraId="568076A6" w14:textId="77777777">
            <w:pPr>
              <w:jc w:val="center"/>
              <w:rPr>
                <w:b w:val="0"/>
                <w:sz w:val="18"/>
                <w:szCs w:val="18"/>
              </w:rPr>
            </w:pPr>
            <w:r w:rsidRPr="006E6062">
              <w:rPr>
                <w:b w:val="0"/>
                <w:sz w:val="18"/>
                <w:szCs w:val="18"/>
              </w:rPr>
              <w:t>6</w:t>
            </w:r>
          </w:p>
        </w:tc>
        <w:tc>
          <w:tcPr>
            <w:tcW w:w="1825" w:type="pct"/>
            <w:noWrap/>
          </w:tcPr>
          <w:p w:rsidRPr="006E6062" w:rsidR="00425827" w:rsidP="00425827" w:rsidRDefault="00122038" w14:paraId="1954B299" w14:textId="56158D81">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18"/>
                <w:szCs w:val="18"/>
              </w:rPr>
            </w:pPr>
            <w:r w:rsidRPr="00763F64">
              <w:rPr>
                <w:sz w:val="18"/>
                <w:szCs w:val="18"/>
              </w:rPr>
              <w:t>PUENTE ARANDA</w:t>
            </w:r>
          </w:p>
        </w:tc>
        <w:tc>
          <w:tcPr>
            <w:tcW w:w="1349" w:type="pct"/>
            <w:noWrap/>
          </w:tcPr>
          <w:p w:rsidRPr="006E6062" w:rsidR="00425827" w:rsidP="00425827" w:rsidRDefault="00122038" w14:paraId="61544776" w14:textId="6DB76C6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18"/>
                <w:szCs w:val="18"/>
              </w:rPr>
            </w:pPr>
            <w:r w:rsidRPr="00763F64">
              <w:rPr>
                <w:sz w:val="18"/>
                <w:szCs w:val="18"/>
              </w:rPr>
              <w:t>5</w:t>
            </w:r>
          </w:p>
        </w:tc>
      </w:tr>
      <w:tr w:rsidRPr="00763F64" w:rsidR="00425827" w:rsidTr="00BD348B" w14:paraId="0DD05447" w14:textId="77777777">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826" w:type="pct"/>
          </w:tcPr>
          <w:p w:rsidRPr="006E6062" w:rsidR="00425827" w:rsidP="00425827" w:rsidRDefault="00425827" w14:paraId="1A6AB3E7" w14:textId="77777777">
            <w:pPr>
              <w:jc w:val="center"/>
              <w:rPr>
                <w:b w:val="0"/>
                <w:sz w:val="18"/>
                <w:szCs w:val="18"/>
              </w:rPr>
            </w:pPr>
            <w:r w:rsidRPr="006E6062">
              <w:rPr>
                <w:b w:val="0"/>
                <w:sz w:val="18"/>
                <w:szCs w:val="18"/>
              </w:rPr>
              <w:t>7</w:t>
            </w:r>
          </w:p>
        </w:tc>
        <w:tc>
          <w:tcPr>
            <w:tcW w:w="1825" w:type="pct"/>
            <w:noWrap/>
          </w:tcPr>
          <w:p w:rsidRPr="006E6062" w:rsidR="00425827" w:rsidP="00425827" w:rsidRDefault="00122038" w14:paraId="0A84613D" w14:textId="71C21E44">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18"/>
                <w:szCs w:val="18"/>
              </w:rPr>
            </w:pPr>
            <w:r w:rsidRPr="00763F64">
              <w:rPr>
                <w:sz w:val="18"/>
                <w:szCs w:val="18"/>
              </w:rPr>
              <w:t>RAFAEL URIBE URIBE</w:t>
            </w:r>
          </w:p>
        </w:tc>
        <w:tc>
          <w:tcPr>
            <w:tcW w:w="1349" w:type="pct"/>
            <w:noWrap/>
          </w:tcPr>
          <w:p w:rsidRPr="006E6062" w:rsidR="00425827" w:rsidP="00425827" w:rsidRDefault="00122038" w14:paraId="13931D1B" w14:textId="44E8A7DB">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18"/>
                <w:szCs w:val="18"/>
              </w:rPr>
            </w:pPr>
            <w:r w:rsidRPr="00763F64">
              <w:rPr>
                <w:sz w:val="18"/>
                <w:szCs w:val="18"/>
              </w:rPr>
              <w:t>1</w:t>
            </w:r>
          </w:p>
        </w:tc>
      </w:tr>
      <w:tr w:rsidRPr="00763F64" w:rsidR="00425827" w:rsidTr="00BD348B" w14:paraId="5E9B4C55" w14:textId="77777777">
        <w:trPr>
          <w:trHeight w:val="20"/>
          <w:jc w:val="center"/>
        </w:trPr>
        <w:tc>
          <w:tcPr>
            <w:cnfStyle w:val="001000000000" w:firstRow="0" w:lastRow="0" w:firstColumn="1" w:lastColumn="0" w:oddVBand="0" w:evenVBand="0" w:oddHBand="0" w:evenHBand="0" w:firstRowFirstColumn="0" w:firstRowLastColumn="0" w:lastRowFirstColumn="0" w:lastRowLastColumn="0"/>
            <w:tcW w:w="1826" w:type="pct"/>
          </w:tcPr>
          <w:p w:rsidRPr="006E6062" w:rsidR="00425827" w:rsidP="00425827" w:rsidRDefault="00425827" w14:paraId="0C3DD581" w14:textId="77777777">
            <w:pPr>
              <w:jc w:val="center"/>
              <w:rPr>
                <w:b w:val="0"/>
                <w:sz w:val="18"/>
                <w:szCs w:val="18"/>
              </w:rPr>
            </w:pPr>
            <w:r w:rsidRPr="006E6062">
              <w:rPr>
                <w:b w:val="0"/>
                <w:sz w:val="18"/>
                <w:szCs w:val="18"/>
              </w:rPr>
              <w:t>8</w:t>
            </w:r>
          </w:p>
        </w:tc>
        <w:tc>
          <w:tcPr>
            <w:tcW w:w="1825" w:type="pct"/>
            <w:noWrap/>
          </w:tcPr>
          <w:p w:rsidRPr="006E6062" w:rsidR="00425827" w:rsidP="00425827" w:rsidRDefault="00122038" w14:paraId="3B3461B2" w14:textId="62D3877F">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18"/>
                <w:szCs w:val="18"/>
              </w:rPr>
            </w:pPr>
            <w:r w:rsidRPr="00763F64">
              <w:rPr>
                <w:sz w:val="18"/>
                <w:szCs w:val="18"/>
              </w:rPr>
              <w:t>SANTA FE</w:t>
            </w:r>
          </w:p>
        </w:tc>
        <w:tc>
          <w:tcPr>
            <w:tcW w:w="1349" w:type="pct"/>
            <w:noWrap/>
          </w:tcPr>
          <w:p w:rsidRPr="006E6062" w:rsidR="00425827" w:rsidP="00425827" w:rsidRDefault="00122038" w14:paraId="6394CD77" w14:textId="35A678CF">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18"/>
                <w:szCs w:val="18"/>
              </w:rPr>
            </w:pPr>
            <w:r w:rsidRPr="00763F64">
              <w:rPr>
                <w:sz w:val="18"/>
                <w:szCs w:val="18"/>
              </w:rPr>
              <w:t>4</w:t>
            </w:r>
          </w:p>
        </w:tc>
      </w:tr>
      <w:tr w:rsidRPr="00763F64" w:rsidR="00425827" w:rsidTr="00BD348B" w14:paraId="0D7671FE" w14:textId="77777777">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826" w:type="pct"/>
          </w:tcPr>
          <w:p w:rsidRPr="006E6062" w:rsidR="00425827" w:rsidP="00425827" w:rsidRDefault="00425827" w14:paraId="06CC4D9F" w14:textId="77777777">
            <w:pPr>
              <w:jc w:val="center"/>
              <w:rPr>
                <w:b w:val="0"/>
                <w:sz w:val="18"/>
                <w:szCs w:val="18"/>
              </w:rPr>
            </w:pPr>
            <w:r w:rsidRPr="006E6062">
              <w:rPr>
                <w:b w:val="0"/>
                <w:sz w:val="18"/>
                <w:szCs w:val="18"/>
              </w:rPr>
              <w:t>9</w:t>
            </w:r>
          </w:p>
        </w:tc>
        <w:tc>
          <w:tcPr>
            <w:tcW w:w="1825" w:type="pct"/>
            <w:noWrap/>
          </w:tcPr>
          <w:p w:rsidRPr="006E6062" w:rsidR="00425827" w:rsidP="00425827" w:rsidRDefault="00122038" w14:paraId="66CA8016" w14:textId="323CA752">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18"/>
                <w:szCs w:val="18"/>
              </w:rPr>
            </w:pPr>
            <w:r w:rsidRPr="00763F64">
              <w:rPr>
                <w:sz w:val="18"/>
                <w:szCs w:val="18"/>
              </w:rPr>
              <w:t>SUBA</w:t>
            </w:r>
          </w:p>
        </w:tc>
        <w:tc>
          <w:tcPr>
            <w:tcW w:w="1349" w:type="pct"/>
            <w:noWrap/>
          </w:tcPr>
          <w:p w:rsidRPr="006E6062" w:rsidR="00425827" w:rsidP="00425827" w:rsidRDefault="00122038" w14:paraId="01A0B618" w14:textId="4A745FA0">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18"/>
                <w:szCs w:val="18"/>
              </w:rPr>
            </w:pPr>
            <w:r w:rsidRPr="00763F64">
              <w:rPr>
                <w:sz w:val="18"/>
                <w:szCs w:val="18"/>
              </w:rPr>
              <w:t>12</w:t>
            </w:r>
          </w:p>
        </w:tc>
      </w:tr>
      <w:tr w:rsidRPr="00763F64" w:rsidR="00425827" w:rsidTr="00BD348B" w14:paraId="228B1C13" w14:textId="77777777">
        <w:trPr>
          <w:trHeight w:val="20"/>
          <w:jc w:val="center"/>
        </w:trPr>
        <w:tc>
          <w:tcPr>
            <w:cnfStyle w:val="001000000000" w:firstRow="0" w:lastRow="0" w:firstColumn="1" w:lastColumn="0" w:oddVBand="0" w:evenVBand="0" w:oddHBand="0" w:evenHBand="0" w:firstRowFirstColumn="0" w:firstRowLastColumn="0" w:lastRowFirstColumn="0" w:lastRowLastColumn="0"/>
            <w:tcW w:w="1826" w:type="pct"/>
          </w:tcPr>
          <w:p w:rsidRPr="006E6062" w:rsidR="00425827" w:rsidP="00425827" w:rsidRDefault="00425827" w14:paraId="13FFC464" w14:textId="77777777">
            <w:pPr>
              <w:jc w:val="center"/>
              <w:rPr>
                <w:b w:val="0"/>
                <w:sz w:val="18"/>
                <w:szCs w:val="18"/>
              </w:rPr>
            </w:pPr>
            <w:r w:rsidRPr="006E6062">
              <w:rPr>
                <w:b w:val="0"/>
                <w:sz w:val="18"/>
                <w:szCs w:val="18"/>
              </w:rPr>
              <w:t>10</w:t>
            </w:r>
          </w:p>
        </w:tc>
        <w:tc>
          <w:tcPr>
            <w:tcW w:w="1825" w:type="pct"/>
            <w:noWrap/>
          </w:tcPr>
          <w:p w:rsidRPr="006E6062" w:rsidR="00425827" w:rsidP="00425827" w:rsidRDefault="00122038" w14:paraId="561DE843" w14:textId="01685C65">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18"/>
                <w:szCs w:val="18"/>
              </w:rPr>
            </w:pPr>
            <w:r w:rsidRPr="00763F64">
              <w:rPr>
                <w:sz w:val="18"/>
                <w:szCs w:val="18"/>
              </w:rPr>
              <w:t>TEUSAQUILLO</w:t>
            </w:r>
          </w:p>
        </w:tc>
        <w:tc>
          <w:tcPr>
            <w:tcW w:w="1349" w:type="pct"/>
            <w:noWrap/>
          </w:tcPr>
          <w:p w:rsidRPr="006E6062" w:rsidR="00425827" w:rsidP="00425827" w:rsidRDefault="00122038" w14:paraId="54642FD0" w14:textId="01B627C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18"/>
                <w:szCs w:val="18"/>
              </w:rPr>
            </w:pPr>
            <w:r w:rsidRPr="00763F64">
              <w:rPr>
                <w:sz w:val="18"/>
                <w:szCs w:val="18"/>
              </w:rPr>
              <w:t>5</w:t>
            </w:r>
          </w:p>
        </w:tc>
      </w:tr>
      <w:tr w:rsidRPr="00763F64" w:rsidR="00425827" w:rsidTr="00BD348B" w14:paraId="77DDE4F1" w14:textId="77777777">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826" w:type="pct"/>
          </w:tcPr>
          <w:p w:rsidRPr="006E6062" w:rsidR="00425827" w:rsidP="00425827" w:rsidRDefault="00425827" w14:paraId="4DC0D2C1" w14:textId="77777777">
            <w:pPr>
              <w:jc w:val="center"/>
              <w:rPr>
                <w:b w:val="0"/>
                <w:sz w:val="18"/>
                <w:szCs w:val="18"/>
              </w:rPr>
            </w:pPr>
            <w:r w:rsidRPr="006E6062">
              <w:rPr>
                <w:b w:val="0"/>
                <w:sz w:val="18"/>
                <w:szCs w:val="18"/>
              </w:rPr>
              <w:t>11</w:t>
            </w:r>
          </w:p>
        </w:tc>
        <w:tc>
          <w:tcPr>
            <w:tcW w:w="1825" w:type="pct"/>
            <w:noWrap/>
          </w:tcPr>
          <w:p w:rsidRPr="006E6062" w:rsidR="00425827" w:rsidP="00425827" w:rsidRDefault="00B82E46" w14:paraId="79620562" w14:textId="59D3DAA6">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18"/>
                <w:szCs w:val="18"/>
              </w:rPr>
            </w:pPr>
            <w:r w:rsidRPr="00763F64">
              <w:rPr>
                <w:sz w:val="18"/>
                <w:szCs w:val="18"/>
              </w:rPr>
              <w:t>USME</w:t>
            </w:r>
          </w:p>
        </w:tc>
        <w:tc>
          <w:tcPr>
            <w:tcW w:w="1349" w:type="pct"/>
            <w:noWrap/>
          </w:tcPr>
          <w:p w:rsidRPr="006E6062" w:rsidR="00425827" w:rsidP="00425827" w:rsidRDefault="00122038" w14:paraId="4075878C" w14:textId="798B8E91">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18"/>
                <w:szCs w:val="18"/>
              </w:rPr>
            </w:pPr>
            <w:r w:rsidRPr="00763F64">
              <w:rPr>
                <w:sz w:val="18"/>
                <w:szCs w:val="18"/>
              </w:rPr>
              <w:t>3</w:t>
            </w:r>
          </w:p>
        </w:tc>
      </w:tr>
      <w:tr w:rsidRPr="00763F64" w:rsidR="00425827" w:rsidTr="00BD348B" w14:paraId="2953D8AA" w14:textId="77777777">
        <w:trPr>
          <w:trHeight w:val="20"/>
          <w:jc w:val="center"/>
        </w:trPr>
        <w:tc>
          <w:tcPr>
            <w:cnfStyle w:val="001000000000" w:firstRow="0" w:lastRow="0" w:firstColumn="1" w:lastColumn="0" w:oddVBand="0" w:evenVBand="0" w:oddHBand="0" w:evenHBand="0" w:firstRowFirstColumn="0" w:firstRowLastColumn="0" w:lastRowFirstColumn="0" w:lastRowLastColumn="0"/>
            <w:tcW w:w="1826" w:type="pct"/>
          </w:tcPr>
          <w:p w:rsidRPr="006E6062" w:rsidR="00425827" w:rsidP="00425827" w:rsidRDefault="00425827" w14:paraId="16A4DEA6" w14:textId="77777777">
            <w:pPr>
              <w:jc w:val="center"/>
              <w:rPr>
                <w:b w:val="0"/>
                <w:sz w:val="18"/>
                <w:szCs w:val="18"/>
              </w:rPr>
            </w:pPr>
            <w:r w:rsidRPr="006E6062">
              <w:rPr>
                <w:b w:val="0"/>
                <w:sz w:val="18"/>
                <w:szCs w:val="18"/>
              </w:rPr>
              <w:t>12</w:t>
            </w:r>
          </w:p>
        </w:tc>
        <w:tc>
          <w:tcPr>
            <w:tcW w:w="1825" w:type="pct"/>
            <w:noWrap/>
          </w:tcPr>
          <w:p w:rsidRPr="006E6062" w:rsidR="00425827" w:rsidP="00425827" w:rsidRDefault="00B82E46" w14:paraId="4DFE4BC3" w14:textId="059BA48D">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18"/>
                <w:szCs w:val="18"/>
              </w:rPr>
            </w:pPr>
            <w:r w:rsidRPr="00763F64">
              <w:rPr>
                <w:sz w:val="18"/>
                <w:szCs w:val="18"/>
              </w:rPr>
              <w:t xml:space="preserve">CIUDAD </w:t>
            </w:r>
            <w:r w:rsidRPr="00763F64" w:rsidR="00763F64">
              <w:rPr>
                <w:sz w:val="18"/>
                <w:szCs w:val="18"/>
              </w:rPr>
              <w:t>BOLÍVAR</w:t>
            </w:r>
          </w:p>
        </w:tc>
        <w:tc>
          <w:tcPr>
            <w:tcW w:w="1349" w:type="pct"/>
            <w:noWrap/>
          </w:tcPr>
          <w:p w:rsidRPr="006E6062" w:rsidR="00425827" w:rsidP="00425827" w:rsidRDefault="00122038" w14:paraId="2FAD604B" w14:textId="4E7E9DA1">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18"/>
                <w:szCs w:val="18"/>
              </w:rPr>
            </w:pPr>
            <w:r w:rsidRPr="00763F64">
              <w:rPr>
                <w:sz w:val="18"/>
                <w:szCs w:val="18"/>
              </w:rPr>
              <w:t>9</w:t>
            </w:r>
          </w:p>
        </w:tc>
      </w:tr>
      <w:tr w:rsidRPr="00763F64" w:rsidR="00425827" w:rsidTr="00BD348B" w14:paraId="20F551D9" w14:textId="77777777">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826" w:type="pct"/>
          </w:tcPr>
          <w:p w:rsidRPr="006E6062" w:rsidR="00425827" w:rsidP="00425827" w:rsidRDefault="00425827" w14:paraId="10ABCD2C" w14:textId="77777777">
            <w:pPr>
              <w:jc w:val="center"/>
              <w:rPr>
                <w:b w:val="0"/>
                <w:sz w:val="18"/>
                <w:szCs w:val="18"/>
              </w:rPr>
            </w:pPr>
            <w:r w:rsidRPr="006E6062">
              <w:rPr>
                <w:b w:val="0"/>
                <w:sz w:val="18"/>
                <w:szCs w:val="18"/>
              </w:rPr>
              <w:t>13</w:t>
            </w:r>
          </w:p>
        </w:tc>
        <w:tc>
          <w:tcPr>
            <w:tcW w:w="1825" w:type="pct"/>
            <w:noWrap/>
          </w:tcPr>
          <w:p w:rsidRPr="006E6062" w:rsidR="00425827" w:rsidP="00425827" w:rsidRDefault="00763F64" w14:paraId="29EADB8A" w14:textId="47A4DA28">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18"/>
                <w:szCs w:val="18"/>
              </w:rPr>
            </w:pPr>
            <w:r w:rsidRPr="00763F64">
              <w:rPr>
                <w:sz w:val="18"/>
                <w:szCs w:val="18"/>
              </w:rPr>
              <w:t>ENGATIVÁ</w:t>
            </w:r>
          </w:p>
        </w:tc>
        <w:tc>
          <w:tcPr>
            <w:tcW w:w="1349" w:type="pct"/>
            <w:noWrap/>
          </w:tcPr>
          <w:p w:rsidRPr="006E6062" w:rsidR="00425827" w:rsidP="00425827" w:rsidRDefault="000636F9" w14:paraId="31F50CB5" w14:textId="4914E00F">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18"/>
                <w:szCs w:val="18"/>
              </w:rPr>
            </w:pPr>
            <w:r w:rsidRPr="00763F64">
              <w:rPr>
                <w:sz w:val="18"/>
                <w:szCs w:val="18"/>
              </w:rPr>
              <w:t>6</w:t>
            </w:r>
          </w:p>
        </w:tc>
      </w:tr>
      <w:tr w:rsidRPr="00763F64" w:rsidR="00425827" w:rsidTr="00BD348B" w14:paraId="31A82737" w14:textId="77777777">
        <w:trPr>
          <w:trHeight w:val="20"/>
          <w:jc w:val="center"/>
        </w:trPr>
        <w:tc>
          <w:tcPr>
            <w:cnfStyle w:val="001000000000" w:firstRow="0" w:lastRow="0" w:firstColumn="1" w:lastColumn="0" w:oddVBand="0" w:evenVBand="0" w:oddHBand="0" w:evenHBand="0" w:firstRowFirstColumn="0" w:firstRowLastColumn="0" w:lastRowFirstColumn="0" w:lastRowLastColumn="0"/>
            <w:tcW w:w="1826" w:type="pct"/>
          </w:tcPr>
          <w:p w:rsidRPr="006E6062" w:rsidR="00425827" w:rsidP="00425827" w:rsidRDefault="00425827" w14:paraId="7E51C05A" w14:textId="77777777">
            <w:pPr>
              <w:jc w:val="center"/>
              <w:rPr>
                <w:b w:val="0"/>
                <w:sz w:val="18"/>
                <w:szCs w:val="18"/>
              </w:rPr>
            </w:pPr>
            <w:r w:rsidRPr="006E6062">
              <w:rPr>
                <w:b w:val="0"/>
                <w:sz w:val="18"/>
                <w:szCs w:val="18"/>
              </w:rPr>
              <w:t>14</w:t>
            </w:r>
          </w:p>
        </w:tc>
        <w:tc>
          <w:tcPr>
            <w:tcW w:w="1825" w:type="pct"/>
            <w:noWrap/>
          </w:tcPr>
          <w:p w:rsidRPr="006E6062" w:rsidR="00425827" w:rsidP="00425827" w:rsidRDefault="00122038" w14:paraId="214D4AB0" w14:textId="159E34C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18"/>
                <w:szCs w:val="18"/>
              </w:rPr>
            </w:pPr>
            <w:r w:rsidRPr="00763F64">
              <w:rPr>
                <w:sz w:val="18"/>
                <w:szCs w:val="18"/>
              </w:rPr>
              <w:t xml:space="preserve">SAN </w:t>
            </w:r>
            <w:r w:rsidRPr="00763F64" w:rsidR="00763F64">
              <w:rPr>
                <w:sz w:val="18"/>
                <w:szCs w:val="18"/>
              </w:rPr>
              <w:t>CRISTÓBAL</w:t>
            </w:r>
          </w:p>
        </w:tc>
        <w:tc>
          <w:tcPr>
            <w:tcW w:w="1349" w:type="pct"/>
            <w:noWrap/>
          </w:tcPr>
          <w:p w:rsidRPr="006E6062" w:rsidR="00425827" w:rsidP="00425827" w:rsidRDefault="00122038" w14:paraId="2D36FD82" w14:textId="2BF1415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18"/>
                <w:szCs w:val="18"/>
              </w:rPr>
            </w:pPr>
            <w:r w:rsidRPr="00763F64">
              <w:rPr>
                <w:sz w:val="18"/>
                <w:szCs w:val="18"/>
              </w:rPr>
              <w:t>3</w:t>
            </w:r>
          </w:p>
        </w:tc>
      </w:tr>
      <w:tr w:rsidRPr="00763F64" w:rsidR="00425827" w:rsidTr="00BD348B" w14:paraId="58A73A08" w14:textId="77777777">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826" w:type="pct"/>
          </w:tcPr>
          <w:p w:rsidRPr="006E6062" w:rsidR="00425827" w:rsidP="00425827" w:rsidRDefault="00425827" w14:paraId="1AF52B4B" w14:textId="77777777">
            <w:pPr>
              <w:jc w:val="center"/>
              <w:rPr>
                <w:b w:val="0"/>
                <w:sz w:val="18"/>
                <w:szCs w:val="18"/>
              </w:rPr>
            </w:pPr>
            <w:r w:rsidRPr="006E6062">
              <w:rPr>
                <w:b w:val="0"/>
                <w:sz w:val="18"/>
                <w:szCs w:val="18"/>
              </w:rPr>
              <w:t>15</w:t>
            </w:r>
          </w:p>
        </w:tc>
        <w:tc>
          <w:tcPr>
            <w:tcW w:w="1825" w:type="pct"/>
            <w:noWrap/>
          </w:tcPr>
          <w:p w:rsidRPr="006E6062" w:rsidR="00425827" w:rsidP="00425827" w:rsidRDefault="00763F64" w14:paraId="4A8AAC92" w14:textId="38C39DF0">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18"/>
                <w:szCs w:val="18"/>
              </w:rPr>
            </w:pPr>
            <w:r w:rsidRPr="00763F64">
              <w:rPr>
                <w:sz w:val="18"/>
                <w:szCs w:val="18"/>
              </w:rPr>
              <w:t>FONTIBÓN</w:t>
            </w:r>
          </w:p>
        </w:tc>
        <w:tc>
          <w:tcPr>
            <w:tcW w:w="1349" w:type="pct"/>
            <w:noWrap/>
          </w:tcPr>
          <w:p w:rsidRPr="006E6062" w:rsidR="00425827" w:rsidP="00425827" w:rsidRDefault="00122038" w14:paraId="450B2C17" w14:textId="0C62B58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18"/>
                <w:szCs w:val="18"/>
              </w:rPr>
            </w:pPr>
            <w:r w:rsidRPr="00763F64">
              <w:rPr>
                <w:sz w:val="18"/>
                <w:szCs w:val="18"/>
              </w:rPr>
              <w:t>5</w:t>
            </w:r>
          </w:p>
        </w:tc>
      </w:tr>
      <w:tr w:rsidRPr="00763F64" w:rsidR="00425827" w:rsidTr="00BD348B" w14:paraId="39735CC7" w14:textId="77777777">
        <w:trPr>
          <w:trHeight w:val="20"/>
          <w:jc w:val="center"/>
        </w:trPr>
        <w:tc>
          <w:tcPr>
            <w:cnfStyle w:val="001000000000" w:firstRow="0" w:lastRow="0" w:firstColumn="1" w:lastColumn="0" w:oddVBand="0" w:evenVBand="0" w:oddHBand="0" w:evenHBand="0" w:firstRowFirstColumn="0" w:firstRowLastColumn="0" w:lastRowFirstColumn="0" w:lastRowLastColumn="0"/>
            <w:tcW w:w="1826" w:type="pct"/>
          </w:tcPr>
          <w:p w:rsidRPr="006E6062" w:rsidR="00425827" w:rsidP="00425827" w:rsidRDefault="00425827" w14:paraId="226A3048" w14:textId="77777777">
            <w:pPr>
              <w:jc w:val="center"/>
              <w:rPr>
                <w:b w:val="0"/>
                <w:sz w:val="18"/>
                <w:szCs w:val="18"/>
              </w:rPr>
            </w:pPr>
            <w:r w:rsidRPr="006E6062">
              <w:rPr>
                <w:b w:val="0"/>
                <w:sz w:val="18"/>
                <w:szCs w:val="18"/>
              </w:rPr>
              <w:t>16</w:t>
            </w:r>
          </w:p>
        </w:tc>
        <w:tc>
          <w:tcPr>
            <w:tcW w:w="1825" w:type="pct"/>
            <w:noWrap/>
          </w:tcPr>
          <w:p w:rsidRPr="006E6062" w:rsidR="00425827" w:rsidP="00425827" w:rsidRDefault="00763F64" w14:paraId="5ECAF8CB" w14:textId="6E8FC54A">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18"/>
                <w:szCs w:val="18"/>
              </w:rPr>
            </w:pPr>
            <w:r w:rsidRPr="00763F64">
              <w:rPr>
                <w:sz w:val="18"/>
                <w:szCs w:val="18"/>
              </w:rPr>
              <w:t>USAQUÉN</w:t>
            </w:r>
          </w:p>
        </w:tc>
        <w:tc>
          <w:tcPr>
            <w:tcW w:w="1349" w:type="pct"/>
            <w:noWrap/>
          </w:tcPr>
          <w:p w:rsidRPr="006E6062" w:rsidR="00425827" w:rsidP="00425827" w:rsidRDefault="00122038" w14:paraId="2BB77E41" w14:textId="20F7642A">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18"/>
                <w:szCs w:val="18"/>
              </w:rPr>
            </w:pPr>
            <w:r w:rsidRPr="00763F64">
              <w:rPr>
                <w:sz w:val="18"/>
                <w:szCs w:val="18"/>
              </w:rPr>
              <w:t>9</w:t>
            </w:r>
          </w:p>
        </w:tc>
      </w:tr>
      <w:tr w:rsidRPr="00763F64" w:rsidR="00425827" w:rsidTr="00BD348B" w14:paraId="7EF5B414" w14:textId="77777777">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826" w:type="pct"/>
          </w:tcPr>
          <w:p w:rsidRPr="006E6062" w:rsidR="00425827" w:rsidP="00425827" w:rsidRDefault="00425827" w14:paraId="19BB1DFB" w14:textId="77777777">
            <w:pPr>
              <w:jc w:val="center"/>
              <w:rPr>
                <w:b w:val="0"/>
                <w:sz w:val="18"/>
                <w:szCs w:val="18"/>
              </w:rPr>
            </w:pPr>
            <w:r w:rsidRPr="006E6062">
              <w:rPr>
                <w:b w:val="0"/>
                <w:sz w:val="18"/>
                <w:szCs w:val="18"/>
              </w:rPr>
              <w:t>17</w:t>
            </w:r>
          </w:p>
        </w:tc>
        <w:tc>
          <w:tcPr>
            <w:tcW w:w="1825" w:type="pct"/>
            <w:noWrap/>
          </w:tcPr>
          <w:p w:rsidRPr="006E6062" w:rsidR="00425827" w:rsidP="00425827" w:rsidRDefault="00B82E46" w14:paraId="3A79D7F0" w14:textId="075F9922">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18"/>
                <w:szCs w:val="18"/>
              </w:rPr>
            </w:pPr>
            <w:r w:rsidRPr="00763F64">
              <w:rPr>
                <w:sz w:val="18"/>
                <w:szCs w:val="18"/>
              </w:rPr>
              <w:t xml:space="preserve">ANTONIO </w:t>
            </w:r>
            <w:r w:rsidRPr="00763F64" w:rsidR="00763F64">
              <w:rPr>
                <w:sz w:val="18"/>
                <w:szCs w:val="18"/>
              </w:rPr>
              <w:t>NARIÑO</w:t>
            </w:r>
          </w:p>
        </w:tc>
        <w:tc>
          <w:tcPr>
            <w:tcW w:w="1349" w:type="pct"/>
            <w:noWrap/>
          </w:tcPr>
          <w:p w:rsidRPr="006E6062" w:rsidR="00425827" w:rsidP="00425827" w:rsidRDefault="00122038" w14:paraId="6F5DDD0A" w14:textId="08CFA9F5">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18"/>
                <w:szCs w:val="18"/>
              </w:rPr>
            </w:pPr>
            <w:r w:rsidRPr="00763F64">
              <w:rPr>
                <w:sz w:val="18"/>
                <w:szCs w:val="18"/>
              </w:rPr>
              <w:t>3</w:t>
            </w:r>
          </w:p>
        </w:tc>
      </w:tr>
      <w:tr w:rsidRPr="00763F64" w:rsidR="00E62072" w:rsidTr="00BD348B" w14:paraId="303B16A8" w14:textId="77777777">
        <w:trPr>
          <w:trHeight w:val="20"/>
          <w:jc w:val="center"/>
        </w:trPr>
        <w:tc>
          <w:tcPr>
            <w:cnfStyle w:val="001000000000" w:firstRow="0" w:lastRow="0" w:firstColumn="1" w:lastColumn="0" w:oddVBand="0" w:evenVBand="0" w:oddHBand="0" w:evenHBand="0" w:firstRowFirstColumn="0" w:firstRowLastColumn="0" w:lastRowFirstColumn="0" w:lastRowLastColumn="0"/>
            <w:tcW w:w="1826" w:type="pct"/>
            <w:shd w:val="clear" w:color="auto" w:fill="4472C4" w:themeFill="accent1"/>
          </w:tcPr>
          <w:p w:rsidRPr="006E6062" w:rsidR="00E62072" w:rsidRDefault="00E62072" w14:paraId="204E17E4" w14:textId="77777777">
            <w:pPr>
              <w:jc w:val="center"/>
              <w:rPr>
                <w:color w:val="FFFFFF" w:themeColor="background1"/>
                <w:sz w:val="18"/>
                <w:szCs w:val="18"/>
              </w:rPr>
            </w:pPr>
          </w:p>
        </w:tc>
        <w:tc>
          <w:tcPr>
            <w:tcW w:w="1825" w:type="pct"/>
            <w:shd w:val="clear" w:color="auto" w:fill="4472C4" w:themeFill="accent1"/>
            <w:noWrap/>
            <w:vAlign w:val="center"/>
          </w:tcPr>
          <w:p w:rsidRPr="006E6062" w:rsidR="00E62072" w:rsidRDefault="00E62072" w14:paraId="6EF74CDC" w14:textId="77777777">
            <w:pPr>
              <w:jc w:val="center"/>
              <w:cnfStyle w:val="000000000000" w:firstRow="0" w:lastRow="0" w:firstColumn="0" w:lastColumn="0" w:oddVBand="0" w:evenVBand="0" w:oddHBand="0" w:evenHBand="0" w:firstRowFirstColumn="0" w:firstRowLastColumn="0" w:lastRowFirstColumn="0" w:lastRowLastColumn="0"/>
              <w:rPr>
                <w:color w:val="FFFFFF" w:themeColor="background1"/>
                <w:sz w:val="18"/>
                <w:szCs w:val="18"/>
              </w:rPr>
            </w:pPr>
            <w:r w:rsidRPr="006E6062">
              <w:rPr>
                <w:color w:val="FFFFFF" w:themeColor="background1"/>
                <w:sz w:val="18"/>
                <w:szCs w:val="18"/>
              </w:rPr>
              <w:t>TOTAL</w:t>
            </w:r>
          </w:p>
        </w:tc>
        <w:tc>
          <w:tcPr>
            <w:tcW w:w="1349" w:type="pct"/>
            <w:shd w:val="clear" w:color="auto" w:fill="4472C4" w:themeFill="accent1"/>
            <w:noWrap/>
            <w:vAlign w:val="center"/>
          </w:tcPr>
          <w:p w:rsidRPr="006E6062" w:rsidR="00E62072" w:rsidRDefault="00122038" w14:paraId="204C7542" w14:textId="454329E8">
            <w:pPr>
              <w:jc w:val="center"/>
              <w:cnfStyle w:val="000000000000" w:firstRow="0" w:lastRow="0" w:firstColumn="0" w:lastColumn="0" w:oddVBand="0" w:evenVBand="0" w:oddHBand="0" w:evenHBand="0" w:firstRowFirstColumn="0" w:firstRowLastColumn="0" w:lastRowFirstColumn="0" w:lastRowLastColumn="0"/>
              <w:rPr>
                <w:color w:val="FFFFFF" w:themeColor="background1"/>
                <w:sz w:val="18"/>
                <w:szCs w:val="18"/>
              </w:rPr>
            </w:pPr>
            <w:r>
              <w:rPr>
                <w:color w:val="FFFFFF" w:themeColor="background1"/>
                <w:sz w:val="18"/>
                <w:szCs w:val="18"/>
              </w:rPr>
              <w:t>87</w:t>
            </w:r>
          </w:p>
        </w:tc>
      </w:tr>
    </w:tbl>
    <w:p w:rsidRPr="006E6062" w:rsidR="001E77BA" w:rsidP="00EE0F2C" w:rsidRDefault="00EE0F2C" w14:paraId="0545E442" w14:textId="5A21F3F3">
      <w:pPr>
        <w:pStyle w:val="Descripcin"/>
      </w:pPr>
      <w:bookmarkStart w:name="_Toc215650573" w:id="355"/>
      <w:r w:rsidRPr="006E6062">
        <w:t xml:space="preserve">Tabla </w:t>
      </w:r>
      <w:r w:rsidRPr="006E6062">
        <w:fldChar w:fldCharType="begin"/>
      </w:r>
      <w:r w:rsidRPr="006E6062">
        <w:instrText>SEQ Tabla \* ARABIC</w:instrText>
      </w:r>
      <w:r w:rsidRPr="006E6062">
        <w:fldChar w:fldCharType="separate"/>
      </w:r>
      <w:r w:rsidR="00041DFA">
        <w:rPr>
          <w:noProof/>
        </w:rPr>
        <w:t>38</w:t>
      </w:r>
      <w:r w:rsidRPr="006E6062">
        <w:fldChar w:fldCharType="end"/>
      </w:r>
      <w:r w:rsidRPr="006E6062">
        <w:t xml:space="preserve">.CORRECTIVOS DOMOS CIUDADANOS QUE REQUIEREN </w:t>
      </w:r>
      <w:r w:rsidRPr="006E6062" w:rsidR="00CD7260">
        <w:t>APROBACIÓN</w:t>
      </w:r>
      <w:r w:rsidRPr="006E6062">
        <w:t xml:space="preserve"> DE USO DE BOLSA POR LOCALIDAD.</w:t>
      </w:r>
      <w:bookmarkEnd w:id="355"/>
    </w:p>
    <w:p w:rsidRPr="006E6062" w:rsidR="008D6E14" w:rsidP="00154641" w:rsidRDefault="00CD7260" w14:paraId="19728E32" w14:textId="6AD81655">
      <w:pPr>
        <w:pStyle w:val="Ttulo4"/>
        <w:numPr>
          <w:ilvl w:val="3"/>
          <w:numId w:val="5"/>
        </w:numPr>
        <w:rPr>
          <w:rFonts w:ascii="Calibri" w:hAnsi="Calibri" w:cs="Calibri"/>
          <w:i w:val="0"/>
          <w:iCs w:val="0"/>
        </w:rPr>
      </w:pPr>
      <w:r w:rsidRPr="006E6062">
        <w:rPr>
          <w:rFonts w:ascii="Calibri" w:hAnsi="Calibri" w:cs="Calibri"/>
        </w:rPr>
        <w:t>MANTENIMIENTO</w:t>
      </w:r>
      <w:r w:rsidRPr="006E6062" w:rsidR="00A34295">
        <w:rPr>
          <w:rFonts w:ascii="Calibri" w:hAnsi="Calibri" w:cs="Calibri"/>
        </w:rPr>
        <w:t xml:space="preserve"> EN ACOMETIDA</w:t>
      </w:r>
    </w:p>
    <w:p w:rsidRPr="006E6062" w:rsidR="0069506F" w:rsidP="007B4566" w:rsidRDefault="3FF18213" w14:paraId="78BFB9A3" w14:textId="6D52EBF3">
      <w:pPr>
        <w:jc w:val="both"/>
      </w:pPr>
      <w:r w:rsidRPr="006E6062">
        <w:t xml:space="preserve">Durante el periodo mensual comprendido entre el </w:t>
      </w:r>
      <w:r w:rsidRPr="006E6062" w:rsidR="00C84748">
        <w:t xml:space="preserve">01 al </w:t>
      </w:r>
      <w:r w:rsidRPr="006E6062" w:rsidR="00650623">
        <w:t>30 de NOVIEMBRE</w:t>
      </w:r>
      <w:r w:rsidRPr="006E6062" w:rsidR="00C84748">
        <w:t xml:space="preserve"> DE 2025</w:t>
      </w:r>
      <w:r w:rsidRPr="006E6062">
        <w:t xml:space="preserve">, para el contrato </w:t>
      </w:r>
      <w:r w:rsidRPr="006E6062" w:rsidR="4313F3E0">
        <w:t>SCJ-1809-</w:t>
      </w:r>
      <w:r w:rsidRPr="006E6062" w:rsidR="469FF648">
        <w:t>2024, se</w:t>
      </w:r>
      <w:r w:rsidRPr="006E6062">
        <w:t xml:space="preserve"> </w:t>
      </w:r>
      <w:r w:rsidRPr="006E6062" w:rsidR="2B1D255A">
        <w:t>aten</w:t>
      </w:r>
      <w:r w:rsidRPr="006E6062" w:rsidR="72F914A7">
        <w:t>dieron</w:t>
      </w:r>
      <w:r w:rsidRPr="006E6062" w:rsidR="6A2BAA25">
        <w:t xml:space="preserve"> </w:t>
      </w:r>
      <w:r w:rsidR="00FE3A13">
        <w:t>1</w:t>
      </w:r>
      <w:r w:rsidRPr="006E6062" w:rsidR="00CB64B2">
        <w:t>6</w:t>
      </w:r>
      <w:r w:rsidRPr="006E6062" w:rsidR="034C5ED6">
        <w:t xml:space="preserve"> </w:t>
      </w:r>
      <w:r w:rsidRPr="006E6062" w:rsidR="469FF648">
        <w:t xml:space="preserve">actividades de mantenimiento en acometidas eléctricas en punto de video vigilancia </w:t>
      </w:r>
      <w:r w:rsidRPr="006E6062" w:rsidR="00F01483">
        <w:t>ciudadanas.</w:t>
      </w:r>
      <w:r w:rsidRPr="006E6062" w:rsidR="003644B0">
        <w:t xml:space="preserve"> </w:t>
      </w:r>
      <w:r w:rsidRPr="006E6062" w:rsidR="6481CD7A">
        <w:t>A continuación, se relaciona discriminado por localidad:</w:t>
      </w:r>
    </w:p>
    <w:tbl>
      <w:tblPr>
        <w:tblStyle w:val="Tabladelista4-nfasis1"/>
        <w:tblW w:w="5000" w:type="pct"/>
        <w:jc w:val="center"/>
        <w:tblLook w:val="04A0" w:firstRow="1" w:lastRow="0" w:firstColumn="1" w:lastColumn="0" w:noHBand="0" w:noVBand="1"/>
      </w:tblPr>
      <w:tblGrid>
        <w:gridCol w:w="3414"/>
        <w:gridCol w:w="3413"/>
        <w:gridCol w:w="2523"/>
      </w:tblGrid>
      <w:tr w:rsidRPr="00763F64" w:rsidR="00425827" w14:paraId="5432CFB7" w14:textId="77777777">
        <w:trPr>
          <w:cnfStyle w:val="100000000000" w:firstRow="1" w:lastRow="0" w:firstColumn="0" w:lastColumn="0" w:oddVBand="0" w:evenVBand="0" w:oddHBand="0" w:evenHBand="0" w:firstRowFirstColumn="0" w:firstRowLastColumn="0" w:lastRowFirstColumn="0" w:lastRowLastColumn="0"/>
          <w:trHeight w:val="20"/>
          <w:tblHeader/>
          <w:jc w:val="center"/>
        </w:trPr>
        <w:tc>
          <w:tcPr>
            <w:cnfStyle w:val="001000000000" w:firstRow="0" w:lastRow="0" w:firstColumn="1" w:lastColumn="0" w:oddVBand="0" w:evenVBand="0" w:oddHBand="0" w:evenHBand="0" w:firstRowFirstColumn="0" w:firstRowLastColumn="0" w:lastRowFirstColumn="0" w:lastRowLastColumn="0"/>
            <w:tcW w:w="1826" w:type="pct"/>
          </w:tcPr>
          <w:p w:rsidRPr="00763F64" w:rsidR="00425827" w:rsidRDefault="00425827" w14:paraId="441D9F39" w14:textId="77777777">
            <w:pPr>
              <w:jc w:val="center"/>
              <w:rPr>
                <w:sz w:val="18"/>
                <w:szCs w:val="18"/>
              </w:rPr>
            </w:pPr>
            <w:r w:rsidRPr="00763F64">
              <w:rPr>
                <w:sz w:val="18"/>
                <w:szCs w:val="18"/>
              </w:rPr>
              <w:t>ÍTEM</w:t>
            </w:r>
          </w:p>
        </w:tc>
        <w:tc>
          <w:tcPr>
            <w:tcW w:w="1825" w:type="pct"/>
            <w:noWrap/>
            <w:vAlign w:val="center"/>
            <w:hideMark/>
          </w:tcPr>
          <w:p w:rsidRPr="00763F64" w:rsidR="00425827" w:rsidRDefault="00425827" w14:paraId="3F7231ED"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763F64">
              <w:rPr>
                <w:sz w:val="18"/>
                <w:szCs w:val="18"/>
              </w:rPr>
              <w:t>LOCALIDAD</w:t>
            </w:r>
          </w:p>
        </w:tc>
        <w:tc>
          <w:tcPr>
            <w:tcW w:w="1349" w:type="pct"/>
            <w:noWrap/>
            <w:vAlign w:val="center"/>
            <w:hideMark/>
          </w:tcPr>
          <w:p w:rsidRPr="00763F64" w:rsidR="00425827" w:rsidRDefault="00425827" w14:paraId="1AF21596"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763F64">
              <w:rPr>
                <w:sz w:val="18"/>
                <w:szCs w:val="18"/>
              </w:rPr>
              <w:t>CORRECTIVO</w:t>
            </w:r>
          </w:p>
        </w:tc>
      </w:tr>
      <w:tr w:rsidRPr="00763F64" w:rsidR="00F47B59" w14:paraId="2C5D78DC" w14:textId="77777777">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826" w:type="pct"/>
          </w:tcPr>
          <w:p w:rsidRPr="00763F64" w:rsidR="00F47B59" w:rsidP="00F47B59" w:rsidRDefault="00F47B59" w14:paraId="3C579079" w14:textId="77777777">
            <w:pPr>
              <w:jc w:val="center"/>
              <w:rPr>
                <w:b w:val="0"/>
                <w:sz w:val="18"/>
                <w:szCs w:val="18"/>
              </w:rPr>
            </w:pPr>
            <w:r w:rsidRPr="00763F64">
              <w:rPr>
                <w:b w:val="0"/>
                <w:sz w:val="18"/>
                <w:szCs w:val="18"/>
              </w:rPr>
              <w:t>1</w:t>
            </w:r>
          </w:p>
        </w:tc>
        <w:tc>
          <w:tcPr>
            <w:tcW w:w="1825" w:type="pct"/>
            <w:noWrap/>
          </w:tcPr>
          <w:p w:rsidRPr="00763F64" w:rsidR="00F47B59" w:rsidP="00F47B59" w:rsidRDefault="00F47B59" w14:paraId="064E4881" w14:textId="2F3AD889">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763F64">
              <w:rPr>
                <w:sz w:val="18"/>
                <w:szCs w:val="18"/>
              </w:rPr>
              <w:t>BARRIOS UNIDOS</w:t>
            </w:r>
          </w:p>
        </w:tc>
        <w:tc>
          <w:tcPr>
            <w:tcW w:w="1349" w:type="pct"/>
            <w:noWrap/>
          </w:tcPr>
          <w:p w:rsidRPr="00763F64" w:rsidR="00F47B59" w:rsidP="00F47B59" w:rsidRDefault="00FE3A13" w14:paraId="0440287A" w14:textId="618C316B">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18"/>
                <w:szCs w:val="18"/>
              </w:rPr>
            </w:pPr>
            <w:r w:rsidRPr="00763F64">
              <w:rPr>
                <w:sz w:val="18"/>
                <w:szCs w:val="18"/>
              </w:rPr>
              <w:t>4</w:t>
            </w:r>
          </w:p>
        </w:tc>
      </w:tr>
      <w:tr w:rsidRPr="00763F64" w:rsidR="00F47B59" w14:paraId="3079285F" w14:textId="77777777">
        <w:trPr>
          <w:trHeight w:val="20"/>
          <w:jc w:val="center"/>
        </w:trPr>
        <w:tc>
          <w:tcPr>
            <w:cnfStyle w:val="001000000000" w:firstRow="0" w:lastRow="0" w:firstColumn="1" w:lastColumn="0" w:oddVBand="0" w:evenVBand="0" w:oddHBand="0" w:evenHBand="0" w:firstRowFirstColumn="0" w:firstRowLastColumn="0" w:lastRowFirstColumn="0" w:lastRowLastColumn="0"/>
            <w:tcW w:w="1826" w:type="pct"/>
          </w:tcPr>
          <w:p w:rsidRPr="00763F64" w:rsidR="00F47B59" w:rsidP="00F47B59" w:rsidRDefault="00F47B59" w14:paraId="18F24DAA" w14:textId="77777777">
            <w:pPr>
              <w:jc w:val="center"/>
              <w:rPr>
                <w:b w:val="0"/>
                <w:sz w:val="18"/>
                <w:szCs w:val="18"/>
              </w:rPr>
            </w:pPr>
            <w:r w:rsidRPr="00763F64">
              <w:rPr>
                <w:b w:val="0"/>
                <w:sz w:val="18"/>
                <w:szCs w:val="18"/>
              </w:rPr>
              <w:t>2</w:t>
            </w:r>
          </w:p>
        </w:tc>
        <w:tc>
          <w:tcPr>
            <w:tcW w:w="1825" w:type="pct"/>
            <w:noWrap/>
          </w:tcPr>
          <w:p w:rsidRPr="00763F64" w:rsidR="00F47B59" w:rsidP="00F47B59" w:rsidRDefault="0076324F" w14:paraId="229A4003" w14:textId="14C6FBDA">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763F64">
              <w:rPr>
                <w:sz w:val="18"/>
                <w:szCs w:val="18"/>
              </w:rPr>
              <w:t>CHAPINERO</w:t>
            </w:r>
          </w:p>
        </w:tc>
        <w:tc>
          <w:tcPr>
            <w:tcW w:w="1349" w:type="pct"/>
            <w:noWrap/>
          </w:tcPr>
          <w:p w:rsidRPr="00763F64" w:rsidR="00F47B59" w:rsidP="00F47B59" w:rsidRDefault="00FE3A13" w14:paraId="129670FC" w14:textId="71ECD07E">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763F64">
              <w:rPr>
                <w:sz w:val="18"/>
                <w:szCs w:val="18"/>
              </w:rPr>
              <w:t>3</w:t>
            </w:r>
          </w:p>
        </w:tc>
      </w:tr>
      <w:tr w:rsidRPr="00763F64" w:rsidR="00F47B59" w14:paraId="5CFFB93D" w14:textId="77777777">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826" w:type="pct"/>
          </w:tcPr>
          <w:p w:rsidRPr="00763F64" w:rsidR="00F47B59" w:rsidP="00F47B59" w:rsidRDefault="00F47B59" w14:paraId="330EA086" w14:textId="77777777">
            <w:pPr>
              <w:jc w:val="center"/>
              <w:rPr>
                <w:b w:val="0"/>
                <w:sz w:val="18"/>
                <w:szCs w:val="18"/>
              </w:rPr>
            </w:pPr>
            <w:r w:rsidRPr="00763F64">
              <w:rPr>
                <w:b w:val="0"/>
                <w:sz w:val="18"/>
                <w:szCs w:val="18"/>
              </w:rPr>
              <w:t>3</w:t>
            </w:r>
          </w:p>
        </w:tc>
        <w:tc>
          <w:tcPr>
            <w:tcW w:w="1825" w:type="pct"/>
            <w:noWrap/>
          </w:tcPr>
          <w:p w:rsidRPr="00763F64" w:rsidR="00F47B59" w:rsidP="00F47B59" w:rsidRDefault="00763F64" w14:paraId="5331109E" w14:textId="5B27D05E">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sidRPr="00763F64">
              <w:rPr>
                <w:sz w:val="18"/>
                <w:szCs w:val="18"/>
              </w:rPr>
              <w:t>ENGATIVÁ</w:t>
            </w:r>
          </w:p>
        </w:tc>
        <w:tc>
          <w:tcPr>
            <w:tcW w:w="1349" w:type="pct"/>
            <w:noWrap/>
          </w:tcPr>
          <w:p w:rsidRPr="00763F64" w:rsidR="00F47B59" w:rsidP="00F47B59" w:rsidRDefault="00FE3A13" w14:paraId="1C57525F" w14:textId="2C77329F">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763F64">
              <w:rPr>
                <w:sz w:val="18"/>
                <w:szCs w:val="18"/>
              </w:rPr>
              <w:t>1</w:t>
            </w:r>
          </w:p>
        </w:tc>
      </w:tr>
      <w:tr w:rsidRPr="00763F64" w:rsidR="00F47B59" w14:paraId="24C78790" w14:textId="77777777">
        <w:trPr>
          <w:trHeight w:val="20"/>
          <w:jc w:val="center"/>
        </w:trPr>
        <w:tc>
          <w:tcPr>
            <w:cnfStyle w:val="001000000000" w:firstRow="0" w:lastRow="0" w:firstColumn="1" w:lastColumn="0" w:oddVBand="0" w:evenVBand="0" w:oddHBand="0" w:evenHBand="0" w:firstRowFirstColumn="0" w:firstRowLastColumn="0" w:lastRowFirstColumn="0" w:lastRowLastColumn="0"/>
            <w:tcW w:w="1826" w:type="pct"/>
          </w:tcPr>
          <w:p w:rsidRPr="00763F64" w:rsidR="00F47B59" w:rsidP="00F47B59" w:rsidRDefault="00F47B59" w14:paraId="597231E0" w14:textId="77777777">
            <w:pPr>
              <w:jc w:val="center"/>
              <w:rPr>
                <w:b w:val="0"/>
                <w:sz w:val="18"/>
                <w:szCs w:val="18"/>
              </w:rPr>
            </w:pPr>
            <w:r w:rsidRPr="00763F64">
              <w:rPr>
                <w:b w:val="0"/>
                <w:sz w:val="18"/>
                <w:szCs w:val="18"/>
              </w:rPr>
              <w:t>4</w:t>
            </w:r>
          </w:p>
        </w:tc>
        <w:tc>
          <w:tcPr>
            <w:tcW w:w="1825" w:type="pct"/>
            <w:noWrap/>
          </w:tcPr>
          <w:p w:rsidRPr="00763F64" w:rsidR="00F47B59" w:rsidP="00F47B59" w:rsidRDefault="0076324F" w14:paraId="0CF03A9D" w14:textId="450ADE6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18"/>
                <w:szCs w:val="18"/>
              </w:rPr>
            </w:pPr>
            <w:r w:rsidRPr="00763F64">
              <w:rPr>
                <w:sz w:val="18"/>
                <w:szCs w:val="18"/>
              </w:rPr>
              <w:t>KENNEDY</w:t>
            </w:r>
          </w:p>
        </w:tc>
        <w:tc>
          <w:tcPr>
            <w:tcW w:w="1349" w:type="pct"/>
            <w:noWrap/>
          </w:tcPr>
          <w:p w:rsidRPr="00763F64" w:rsidR="00F47B59" w:rsidP="00F47B59" w:rsidRDefault="00FE3A13" w14:paraId="77056383" w14:textId="62CB1BB5">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18"/>
                <w:szCs w:val="18"/>
              </w:rPr>
            </w:pPr>
            <w:r w:rsidRPr="00763F64">
              <w:rPr>
                <w:sz w:val="18"/>
                <w:szCs w:val="18"/>
              </w:rPr>
              <w:t>2</w:t>
            </w:r>
          </w:p>
        </w:tc>
      </w:tr>
      <w:tr w:rsidRPr="00763F64" w:rsidR="00F47B59" w14:paraId="0B6C8AD7" w14:textId="77777777">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826" w:type="pct"/>
          </w:tcPr>
          <w:p w:rsidRPr="00763F64" w:rsidR="00F47B59" w:rsidP="00F47B59" w:rsidRDefault="00F47B59" w14:paraId="15A8533E" w14:textId="77777777">
            <w:pPr>
              <w:jc w:val="center"/>
              <w:rPr>
                <w:b w:val="0"/>
                <w:sz w:val="18"/>
                <w:szCs w:val="18"/>
              </w:rPr>
            </w:pPr>
            <w:r w:rsidRPr="00763F64">
              <w:rPr>
                <w:b w:val="0"/>
                <w:sz w:val="18"/>
                <w:szCs w:val="18"/>
              </w:rPr>
              <w:t>5</w:t>
            </w:r>
          </w:p>
        </w:tc>
        <w:tc>
          <w:tcPr>
            <w:tcW w:w="1825" w:type="pct"/>
            <w:noWrap/>
          </w:tcPr>
          <w:p w:rsidRPr="00763F64" w:rsidR="00F47B59" w:rsidP="00F47B59" w:rsidRDefault="00FE3A13" w14:paraId="758E2047" w14:textId="7F9EB415">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18"/>
                <w:szCs w:val="18"/>
              </w:rPr>
            </w:pPr>
            <w:r w:rsidRPr="00763F64">
              <w:rPr>
                <w:sz w:val="18"/>
                <w:szCs w:val="18"/>
              </w:rPr>
              <w:t>SANTA FE</w:t>
            </w:r>
          </w:p>
        </w:tc>
        <w:tc>
          <w:tcPr>
            <w:tcW w:w="1349" w:type="pct"/>
            <w:noWrap/>
          </w:tcPr>
          <w:p w:rsidRPr="00763F64" w:rsidR="00F47B59" w:rsidP="00F47B59" w:rsidRDefault="00CB64B2" w14:paraId="68792AD1" w14:textId="5DC87362">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18"/>
                <w:szCs w:val="18"/>
              </w:rPr>
            </w:pPr>
            <w:r w:rsidRPr="00763F64">
              <w:rPr>
                <w:sz w:val="18"/>
                <w:szCs w:val="18"/>
              </w:rPr>
              <w:t>2</w:t>
            </w:r>
          </w:p>
        </w:tc>
      </w:tr>
      <w:tr w:rsidRPr="00763F64" w:rsidR="00F47B59" w14:paraId="1A4A32E3" w14:textId="77777777">
        <w:trPr>
          <w:trHeight w:val="20"/>
          <w:jc w:val="center"/>
        </w:trPr>
        <w:tc>
          <w:tcPr>
            <w:cnfStyle w:val="001000000000" w:firstRow="0" w:lastRow="0" w:firstColumn="1" w:lastColumn="0" w:oddVBand="0" w:evenVBand="0" w:oddHBand="0" w:evenHBand="0" w:firstRowFirstColumn="0" w:firstRowLastColumn="0" w:lastRowFirstColumn="0" w:lastRowLastColumn="0"/>
            <w:tcW w:w="1826" w:type="pct"/>
          </w:tcPr>
          <w:p w:rsidRPr="00763F64" w:rsidR="00F47B59" w:rsidP="00F47B59" w:rsidRDefault="00F47B59" w14:paraId="5E1717B2" w14:textId="77777777">
            <w:pPr>
              <w:jc w:val="center"/>
              <w:rPr>
                <w:b w:val="0"/>
                <w:sz w:val="18"/>
                <w:szCs w:val="18"/>
              </w:rPr>
            </w:pPr>
            <w:r w:rsidRPr="00763F64">
              <w:rPr>
                <w:b w:val="0"/>
                <w:sz w:val="18"/>
                <w:szCs w:val="18"/>
              </w:rPr>
              <w:t>6</w:t>
            </w:r>
          </w:p>
        </w:tc>
        <w:tc>
          <w:tcPr>
            <w:tcW w:w="1825" w:type="pct"/>
            <w:noWrap/>
          </w:tcPr>
          <w:p w:rsidRPr="00763F64" w:rsidR="00F47B59" w:rsidP="00F47B59" w:rsidRDefault="00FE3A13" w14:paraId="36F4ED58" w14:textId="7DD9DB36">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18"/>
                <w:szCs w:val="18"/>
              </w:rPr>
            </w:pPr>
            <w:r w:rsidRPr="00763F64">
              <w:rPr>
                <w:sz w:val="18"/>
                <w:szCs w:val="18"/>
              </w:rPr>
              <w:t>SUBA</w:t>
            </w:r>
          </w:p>
        </w:tc>
        <w:tc>
          <w:tcPr>
            <w:tcW w:w="1349" w:type="pct"/>
            <w:noWrap/>
          </w:tcPr>
          <w:p w:rsidRPr="00763F64" w:rsidR="00F47B59" w:rsidP="00F47B59" w:rsidRDefault="0076324F" w14:paraId="6D420F19" w14:textId="15191D00">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18"/>
                <w:szCs w:val="18"/>
              </w:rPr>
            </w:pPr>
            <w:r w:rsidRPr="00763F64">
              <w:rPr>
                <w:sz w:val="18"/>
                <w:szCs w:val="18"/>
              </w:rPr>
              <w:t>2</w:t>
            </w:r>
          </w:p>
        </w:tc>
      </w:tr>
      <w:tr w:rsidRPr="00763F64" w:rsidR="00F47B59" w14:paraId="6F15C673" w14:textId="77777777">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826" w:type="pct"/>
          </w:tcPr>
          <w:p w:rsidRPr="00763F64" w:rsidR="00F47B59" w:rsidP="00F47B59" w:rsidRDefault="00F47B59" w14:paraId="2B8EEB3C" w14:textId="77777777">
            <w:pPr>
              <w:jc w:val="center"/>
              <w:rPr>
                <w:b w:val="0"/>
                <w:sz w:val="18"/>
                <w:szCs w:val="18"/>
              </w:rPr>
            </w:pPr>
            <w:r w:rsidRPr="00763F64">
              <w:rPr>
                <w:b w:val="0"/>
                <w:sz w:val="18"/>
                <w:szCs w:val="18"/>
              </w:rPr>
              <w:t>7</w:t>
            </w:r>
          </w:p>
        </w:tc>
        <w:tc>
          <w:tcPr>
            <w:tcW w:w="1825" w:type="pct"/>
            <w:noWrap/>
          </w:tcPr>
          <w:p w:rsidRPr="00763F64" w:rsidR="00F47B59" w:rsidP="00F47B59" w:rsidRDefault="00763F64" w14:paraId="24E31C30" w14:textId="5B6E8348">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18"/>
                <w:szCs w:val="18"/>
              </w:rPr>
            </w:pPr>
            <w:r w:rsidRPr="00763F64">
              <w:rPr>
                <w:sz w:val="18"/>
                <w:szCs w:val="18"/>
              </w:rPr>
              <w:t>FONTIBÓN</w:t>
            </w:r>
          </w:p>
        </w:tc>
        <w:tc>
          <w:tcPr>
            <w:tcW w:w="1349" w:type="pct"/>
            <w:noWrap/>
          </w:tcPr>
          <w:p w:rsidRPr="00763F64" w:rsidR="00F47B59" w:rsidP="00F47B59" w:rsidRDefault="00F47B59" w14:paraId="37BD2A8A" w14:textId="4832A7A9">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18"/>
                <w:szCs w:val="18"/>
              </w:rPr>
            </w:pPr>
            <w:r w:rsidRPr="00763F64">
              <w:rPr>
                <w:sz w:val="18"/>
                <w:szCs w:val="18"/>
              </w:rPr>
              <w:t>1</w:t>
            </w:r>
          </w:p>
        </w:tc>
      </w:tr>
      <w:tr w:rsidRPr="00763F64" w:rsidR="00F47B59" w14:paraId="5FC041AE" w14:textId="77777777">
        <w:trPr>
          <w:trHeight w:val="20"/>
          <w:jc w:val="center"/>
        </w:trPr>
        <w:tc>
          <w:tcPr>
            <w:cnfStyle w:val="001000000000" w:firstRow="0" w:lastRow="0" w:firstColumn="1" w:lastColumn="0" w:oddVBand="0" w:evenVBand="0" w:oddHBand="0" w:evenHBand="0" w:firstRowFirstColumn="0" w:firstRowLastColumn="0" w:lastRowFirstColumn="0" w:lastRowLastColumn="0"/>
            <w:tcW w:w="1826" w:type="pct"/>
          </w:tcPr>
          <w:p w:rsidRPr="00763F64" w:rsidR="00F47B59" w:rsidP="00F47B59" w:rsidRDefault="00F47B59" w14:paraId="316B0D35" w14:textId="77777777">
            <w:pPr>
              <w:jc w:val="center"/>
              <w:rPr>
                <w:b w:val="0"/>
                <w:sz w:val="18"/>
                <w:szCs w:val="18"/>
              </w:rPr>
            </w:pPr>
            <w:r w:rsidRPr="00763F64">
              <w:rPr>
                <w:b w:val="0"/>
                <w:sz w:val="18"/>
                <w:szCs w:val="18"/>
              </w:rPr>
              <w:t>8</w:t>
            </w:r>
          </w:p>
        </w:tc>
        <w:tc>
          <w:tcPr>
            <w:tcW w:w="1825" w:type="pct"/>
            <w:noWrap/>
          </w:tcPr>
          <w:p w:rsidRPr="00763F64" w:rsidR="00F47B59" w:rsidP="00F47B59" w:rsidRDefault="00FE3A13" w14:paraId="72E68597" w14:textId="5F39CB18">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18"/>
                <w:szCs w:val="18"/>
              </w:rPr>
            </w:pPr>
            <w:r w:rsidRPr="00763F64">
              <w:rPr>
                <w:sz w:val="18"/>
                <w:szCs w:val="18"/>
              </w:rPr>
              <w:t xml:space="preserve">SAN </w:t>
            </w:r>
            <w:r w:rsidRPr="00763F64" w:rsidR="00763F64">
              <w:rPr>
                <w:sz w:val="18"/>
                <w:szCs w:val="18"/>
              </w:rPr>
              <w:t>CRISTÓBAL</w:t>
            </w:r>
          </w:p>
        </w:tc>
        <w:tc>
          <w:tcPr>
            <w:tcW w:w="1349" w:type="pct"/>
            <w:noWrap/>
          </w:tcPr>
          <w:p w:rsidRPr="00763F64" w:rsidR="00F47B59" w:rsidP="00F47B59" w:rsidRDefault="00FE3A13" w14:paraId="109FDBCF" w14:textId="4584C4C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18"/>
                <w:szCs w:val="18"/>
              </w:rPr>
            </w:pPr>
            <w:r w:rsidRPr="00763F64">
              <w:rPr>
                <w:sz w:val="18"/>
                <w:szCs w:val="18"/>
              </w:rPr>
              <w:t>1</w:t>
            </w:r>
          </w:p>
        </w:tc>
      </w:tr>
      <w:tr w:rsidRPr="00763F64" w:rsidR="00425827" w14:paraId="5732EAAD" w14:textId="77777777">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826" w:type="pct"/>
            <w:shd w:val="clear" w:color="auto" w:fill="4472C4" w:themeFill="accent1"/>
          </w:tcPr>
          <w:p w:rsidRPr="00763F64" w:rsidR="00425827" w:rsidRDefault="00425827" w14:paraId="78AA2015" w14:textId="77777777">
            <w:pPr>
              <w:jc w:val="center"/>
              <w:rPr>
                <w:color w:val="FFFFFF" w:themeColor="background1"/>
                <w:sz w:val="18"/>
                <w:szCs w:val="18"/>
              </w:rPr>
            </w:pPr>
          </w:p>
        </w:tc>
        <w:tc>
          <w:tcPr>
            <w:tcW w:w="1825" w:type="pct"/>
            <w:shd w:val="clear" w:color="auto" w:fill="4472C4" w:themeFill="accent1"/>
            <w:noWrap/>
            <w:vAlign w:val="center"/>
          </w:tcPr>
          <w:p w:rsidRPr="00763F64" w:rsidR="00425827" w:rsidRDefault="00425827" w14:paraId="319DD053" w14:textId="77777777">
            <w:pPr>
              <w:jc w:val="center"/>
              <w:cnfStyle w:val="000000100000" w:firstRow="0" w:lastRow="0" w:firstColumn="0" w:lastColumn="0" w:oddVBand="0" w:evenVBand="0" w:oddHBand="1" w:evenHBand="0" w:firstRowFirstColumn="0" w:firstRowLastColumn="0" w:lastRowFirstColumn="0" w:lastRowLastColumn="0"/>
              <w:rPr>
                <w:color w:val="FFFFFF" w:themeColor="background1"/>
                <w:sz w:val="18"/>
                <w:szCs w:val="18"/>
              </w:rPr>
            </w:pPr>
            <w:r w:rsidRPr="00763F64">
              <w:rPr>
                <w:color w:val="FFFFFF" w:themeColor="background1"/>
                <w:sz w:val="18"/>
                <w:szCs w:val="18"/>
              </w:rPr>
              <w:t>TOTAL</w:t>
            </w:r>
          </w:p>
        </w:tc>
        <w:tc>
          <w:tcPr>
            <w:tcW w:w="1349" w:type="pct"/>
            <w:shd w:val="clear" w:color="auto" w:fill="4472C4" w:themeFill="accent1"/>
            <w:noWrap/>
            <w:vAlign w:val="center"/>
          </w:tcPr>
          <w:p w:rsidRPr="00763F64" w:rsidR="00425827" w:rsidRDefault="00FE3A13" w14:paraId="0E4DBC06" w14:textId="7DB485B0">
            <w:pPr>
              <w:jc w:val="center"/>
              <w:cnfStyle w:val="000000100000" w:firstRow="0" w:lastRow="0" w:firstColumn="0" w:lastColumn="0" w:oddVBand="0" w:evenVBand="0" w:oddHBand="1" w:evenHBand="0" w:firstRowFirstColumn="0" w:firstRowLastColumn="0" w:lastRowFirstColumn="0" w:lastRowLastColumn="0"/>
              <w:rPr>
                <w:color w:val="FFFFFF" w:themeColor="background1"/>
                <w:sz w:val="18"/>
                <w:szCs w:val="18"/>
              </w:rPr>
            </w:pPr>
            <w:r w:rsidRPr="00763F64">
              <w:rPr>
                <w:color w:val="FFFFFF" w:themeColor="background1"/>
                <w:sz w:val="18"/>
                <w:szCs w:val="18"/>
              </w:rPr>
              <w:t>1</w:t>
            </w:r>
            <w:r w:rsidRPr="00763F64" w:rsidR="00CB64B2">
              <w:rPr>
                <w:color w:val="FFFFFF" w:themeColor="background1"/>
                <w:sz w:val="18"/>
                <w:szCs w:val="18"/>
              </w:rPr>
              <w:t>6</w:t>
            </w:r>
          </w:p>
        </w:tc>
      </w:tr>
    </w:tbl>
    <w:p w:rsidRPr="006E6062" w:rsidR="009B58E0" w:rsidP="007B4566" w:rsidRDefault="09EBE76D" w14:paraId="1EC806A0" w14:textId="3580F884">
      <w:pPr>
        <w:pStyle w:val="Descripcin"/>
        <w:jc w:val="center"/>
      </w:pPr>
      <w:bookmarkStart w:name="_Toc215650574" w:id="356"/>
      <w:r w:rsidRPr="006E6062">
        <w:t xml:space="preserve">Tabla </w:t>
      </w:r>
      <w:r w:rsidRPr="006E6062">
        <w:fldChar w:fldCharType="begin"/>
      </w:r>
      <w:r w:rsidRPr="006E6062">
        <w:instrText>SEQ Tabla \* ARABIC</w:instrText>
      </w:r>
      <w:r w:rsidRPr="006E6062">
        <w:fldChar w:fldCharType="separate"/>
      </w:r>
      <w:r w:rsidR="00041DFA">
        <w:rPr>
          <w:noProof/>
        </w:rPr>
        <w:t>39</w:t>
      </w:r>
      <w:r w:rsidRPr="006E6062">
        <w:fldChar w:fldCharType="end"/>
      </w:r>
      <w:r w:rsidRPr="006E6062">
        <w:t xml:space="preserve">. CORRECTIVO </w:t>
      </w:r>
      <w:r w:rsidRPr="006E6062" w:rsidR="7B486D81">
        <w:t>ENERGIZACIÓN</w:t>
      </w:r>
      <w:r w:rsidRPr="006E6062">
        <w:t xml:space="preserve"> POR LOCALIDAD.</w:t>
      </w:r>
      <w:bookmarkEnd w:id="356"/>
    </w:p>
    <w:p w:rsidRPr="006E6062" w:rsidR="00FB05FC" w:rsidP="00FB05FC" w:rsidRDefault="00FB05FC" w14:paraId="7B4904FA" w14:textId="3113F6E0">
      <w:pPr>
        <w:jc w:val="both"/>
      </w:pPr>
      <w:r w:rsidRPr="006E6062">
        <w:t xml:space="preserve">Para ver el detalle de los mantenimientos de plan de choque energización ejecutados debe remitirse a los ANEXO en la ruta: </w:t>
      </w:r>
      <w:r w:rsidRPr="006E6062" w:rsidR="00095F53">
        <w:t>01NOV - 30NOV</w:t>
      </w:r>
      <w:r w:rsidRPr="006E6062" w:rsidR="00BD597B">
        <w:t xml:space="preserve"> </w:t>
      </w:r>
      <w:r w:rsidRPr="006E6062">
        <w:t>\OBLIGACIONES GENERALES\OBLIGACIÓN 2,5,6,9,13\ANEXO OPERACIONES\ SEGUIMIENTO CONTRATO SCJ-1809-2024.xlsx</w:t>
      </w:r>
      <w:r w:rsidRPr="006E6062">
        <w:rPr>
          <w:rStyle w:val="Refdenotaalpie"/>
        </w:rPr>
        <w:t xml:space="preserve"> </w:t>
      </w:r>
      <w:r w:rsidRPr="006E6062">
        <w:rPr>
          <w:rStyle w:val="Refdenotaalpie"/>
        </w:rPr>
        <w:footnoteReference w:id="5"/>
      </w:r>
      <w:r w:rsidRPr="006E6062">
        <w:t xml:space="preserve">. </w:t>
      </w:r>
    </w:p>
    <w:p w:rsidRPr="006E6062" w:rsidR="006366F8" w:rsidP="00763F64" w:rsidRDefault="00574B0F" w14:paraId="700EB436" w14:textId="0643E99A">
      <w:pPr>
        <w:jc w:val="center"/>
      </w:pPr>
      <w:r w:rsidRPr="001D7FA5">
        <w:rPr>
          <w:noProof/>
        </w:rPr>
        <w:drawing>
          <wp:inline distT="0" distB="0" distL="0" distR="0" wp14:anchorId="604FDA5B" wp14:editId="59C96E81">
            <wp:extent cx="5498769" cy="5240867"/>
            <wp:effectExtent l="0" t="0" r="6985" b="0"/>
            <wp:docPr id="11194183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18321" name=""/>
                    <pic:cNvPicPr/>
                  </pic:nvPicPr>
                  <pic:blipFill>
                    <a:blip r:embed="rId29"/>
                    <a:stretch>
                      <a:fillRect/>
                    </a:stretch>
                  </pic:blipFill>
                  <pic:spPr>
                    <a:xfrm>
                      <a:off x="0" y="0"/>
                      <a:ext cx="5501189" cy="5243174"/>
                    </a:xfrm>
                    <a:prstGeom prst="rect">
                      <a:avLst/>
                    </a:prstGeom>
                  </pic:spPr>
                </pic:pic>
              </a:graphicData>
            </a:graphic>
          </wp:inline>
        </w:drawing>
      </w:r>
    </w:p>
    <w:p w:rsidRPr="006E6062" w:rsidR="001E121F" w:rsidP="00F973F2" w:rsidRDefault="001E121F" w14:paraId="685CFA5A" w14:textId="1EF95034">
      <w:pPr>
        <w:pStyle w:val="Descripcin"/>
        <w:jc w:val="center"/>
      </w:pPr>
      <w:bookmarkStart w:name="_Toc216169917" w:id="357"/>
      <w:r w:rsidRPr="006E6062">
        <w:t xml:space="preserve">Ilustración </w:t>
      </w:r>
      <w:r w:rsidRPr="006E6062">
        <w:fldChar w:fldCharType="begin"/>
      </w:r>
      <w:r w:rsidRPr="006E6062">
        <w:instrText>SEQ Ilustración \* ARABIC</w:instrText>
      </w:r>
      <w:r w:rsidRPr="006E6062">
        <w:fldChar w:fldCharType="separate"/>
      </w:r>
      <w:r w:rsidR="00041DFA">
        <w:rPr>
          <w:noProof/>
        </w:rPr>
        <w:t>13</w:t>
      </w:r>
      <w:r w:rsidRPr="006E6062">
        <w:fldChar w:fldCharType="end"/>
      </w:r>
      <w:r w:rsidRPr="006E6062">
        <w:t xml:space="preserve">.CORREO DE </w:t>
      </w:r>
      <w:r w:rsidRPr="006E6062" w:rsidR="00DD748D">
        <w:t>APROBACIÓN</w:t>
      </w:r>
      <w:r w:rsidRPr="006E6062">
        <w:t xml:space="preserve"> PARA PUNTOS DE MANTENIMIENTO EN ACOMETIDA PARA EL MES DE </w:t>
      </w:r>
      <w:r w:rsidRPr="006E6062" w:rsidR="00315B13">
        <w:t>NOVIEMBRE</w:t>
      </w:r>
      <w:r w:rsidRPr="006E6062">
        <w:t>.</w:t>
      </w:r>
      <w:bookmarkEnd w:id="357"/>
    </w:p>
    <w:p w:rsidRPr="006E6062" w:rsidR="009F73C5" w:rsidP="00154641" w:rsidRDefault="226C977A" w14:paraId="0423EC20" w14:textId="09D7E088">
      <w:pPr>
        <w:pStyle w:val="Ttulo4"/>
        <w:numPr>
          <w:ilvl w:val="3"/>
          <w:numId w:val="5"/>
        </w:numPr>
        <w:rPr>
          <w:rFonts w:ascii="Calibri" w:hAnsi="Calibri" w:cs="Calibri"/>
        </w:rPr>
      </w:pPr>
      <w:bookmarkStart w:name="_Toc1799937647" w:id="358"/>
      <w:bookmarkStart w:name="_Toc334478143" w:id="359"/>
      <w:bookmarkStart w:name="_Toc849585972" w:id="360"/>
      <w:bookmarkStart w:name="_Toc1836530244" w:id="361"/>
      <w:r w:rsidRPr="006E6062">
        <w:rPr>
          <w:rFonts w:ascii="Calibri" w:hAnsi="Calibri" w:cs="Calibri"/>
        </w:rPr>
        <w:t>CORRECTIVOS SUBSISTEMAS</w:t>
      </w:r>
      <w:bookmarkEnd w:id="358"/>
      <w:bookmarkEnd w:id="359"/>
      <w:bookmarkEnd w:id="360"/>
      <w:bookmarkEnd w:id="361"/>
    </w:p>
    <w:p w:rsidRPr="006E6062" w:rsidR="00F60341" w:rsidP="007B4566" w:rsidRDefault="00CB4DF4" w14:paraId="41E69955" w14:textId="63DC3FA4">
      <w:pPr>
        <w:jc w:val="both"/>
      </w:pPr>
      <w:r w:rsidRPr="006E6062">
        <w:t>Para el periodo</w:t>
      </w:r>
      <w:r w:rsidRPr="006E6062" w:rsidR="25D78700">
        <w:t xml:space="preserve"> comprendido entre el </w:t>
      </w:r>
      <w:r w:rsidRPr="006E6062" w:rsidR="00C84748">
        <w:t xml:space="preserve">01 al </w:t>
      </w:r>
      <w:r w:rsidRPr="006E6062" w:rsidR="2DBD5850">
        <w:t>3</w:t>
      </w:r>
      <w:r w:rsidRPr="006E6062" w:rsidR="00E952FE">
        <w:t>0</w:t>
      </w:r>
      <w:r w:rsidRPr="006E6062" w:rsidR="00C84748">
        <w:t xml:space="preserve"> de </w:t>
      </w:r>
      <w:r w:rsidRPr="006E6062" w:rsidR="00315B13">
        <w:t>NOVIEMBRE</w:t>
      </w:r>
      <w:r w:rsidRPr="006E6062" w:rsidR="00F973F2">
        <w:t xml:space="preserve"> de </w:t>
      </w:r>
      <w:r w:rsidRPr="006E6062" w:rsidR="00C84748">
        <w:t>2025</w:t>
      </w:r>
      <w:r w:rsidRPr="006E6062" w:rsidR="25D78700">
        <w:t xml:space="preserve">, para el contrato </w:t>
      </w:r>
      <w:r w:rsidRPr="006E6062" w:rsidR="00E952FE">
        <w:t>SCJ</w:t>
      </w:r>
      <w:r w:rsidRPr="006E6062" w:rsidR="25D78700">
        <w:t xml:space="preserve">-1809-2024, </w:t>
      </w:r>
      <w:r w:rsidRPr="006E6062" w:rsidR="00074D03">
        <w:t xml:space="preserve">se atendieron </w:t>
      </w:r>
      <w:r w:rsidRPr="006E6062" w:rsidR="00E952FE">
        <w:t>06</w:t>
      </w:r>
      <w:r w:rsidRPr="006E6062" w:rsidR="00074D03">
        <w:t xml:space="preserve"> actividades de mantenimiento correctivo en los diferentes subsistemas</w:t>
      </w:r>
      <w:r w:rsidRPr="006E6062" w:rsidR="00D72E3E">
        <w:t>.</w:t>
      </w:r>
      <w:r w:rsidRPr="006E6062" w:rsidR="00074D03">
        <w:t xml:space="preserve"> Dichas actividades se encuentran detalladas en cada uno de los subsistemas intervenidos. A continuación, se presenta el discriminado por subsistema atendido:</w:t>
      </w:r>
    </w:p>
    <w:tbl>
      <w:tblPr>
        <w:tblStyle w:val="Tabladelista4-nfasis1"/>
        <w:tblW w:w="5000" w:type="pct"/>
        <w:tblLook w:val="04A0" w:firstRow="1" w:lastRow="0" w:firstColumn="1" w:lastColumn="0" w:noHBand="0" w:noVBand="1"/>
      </w:tblPr>
      <w:tblGrid>
        <w:gridCol w:w="7824"/>
        <w:gridCol w:w="1526"/>
      </w:tblGrid>
      <w:tr w:rsidRPr="006E6062" w:rsidR="002471C9" w:rsidTr="00EB4D7C" w14:paraId="4D65FD6D" w14:textId="77777777">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4184" w:type="pct"/>
            <w:hideMark/>
          </w:tcPr>
          <w:p w:rsidRPr="006E6062" w:rsidR="002471C9" w:rsidP="002471C9" w:rsidRDefault="002471C9" w14:paraId="54ED5F8C" w14:textId="77777777">
            <w:pPr>
              <w:jc w:val="center"/>
              <w:rPr>
                <w:rFonts w:eastAsia="Times New Roman"/>
                <w:b w:val="0"/>
                <w:color w:val="FFFFFF"/>
                <w:sz w:val="18"/>
                <w:szCs w:val="18"/>
              </w:rPr>
            </w:pPr>
            <w:r w:rsidRPr="006E6062">
              <w:rPr>
                <w:rFonts w:eastAsia="Times New Roman"/>
                <w:b w:val="0"/>
                <w:bCs w:val="0"/>
                <w:color w:val="FFFFFF"/>
                <w:sz w:val="18"/>
                <w:szCs w:val="18"/>
              </w:rPr>
              <w:t>TIPO DE MANTENIMIENTO</w:t>
            </w:r>
          </w:p>
        </w:tc>
        <w:tc>
          <w:tcPr>
            <w:tcW w:w="816" w:type="pct"/>
            <w:hideMark/>
          </w:tcPr>
          <w:p w:rsidRPr="006E6062" w:rsidR="002471C9" w:rsidP="002471C9" w:rsidRDefault="002471C9" w14:paraId="31776B8E"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b w:val="0"/>
                <w:color w:val="FFFFFF"/>
                <w:sz w:val="18"/>
                <w:szCs w:val="18"/>
              </w:rPr>
            </w:pPr>
            <w:r w:rsidRPr="006E6062">
              <w:rPr>
                <w:rFonts w:eastAsia="Times New Roman"/>
                <w:b w:val="0"/>
                <w:bCs w:val="0"/>
                <w:color w:val="FFFFFF"/>
                <w:sz w:val="18"/>
                <w:szCs w:val="18"/>
              </w:rPr>
              <w:t>CANTIDAD</w:t>
            </w:r>
          </w:p>
        </w:tc>
      </w:tr>
      <w:tr w:rsidRPr="006E6062" w:rsidR="002471C9" w:rsidTr="00EB4D7C" w14:paraId="7B6ADD9D" w14:textId="77777777">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4184" w:type="pct"/>
            <w:hideMark/>
          </w:tcPr>
          <w:p w:rsidRPr="006E6062" w:rsidR="002471C9" w:rsidP="002471C9" w:rsidRDefault="002471C9" w14:paraId="5CB82C71" w14:textId="77777777">
            <w:pPr>
              <w:jc w:val="center"/>
              <w:rPr>
                <w:rFonts w:eastAsia="Times New Roman"/>
                <w:b w:val="0"/>
                <w:color w:val="000000"/>
                <w:sz w:val="18"/>
                <w:szCs w:val="18"/>
              </w:rPr>
            </w:pPr>
            <w:r w:rsidRPr="006E6062">
              <w:rPr>
                <w:rFonts w:eastAsia="Times New Roman"/>
                <w:b w:val="0"/>
                <w:color w:val="000000"/>
                <w:sz w:val="18"/>
                <w:szCs w:val="18"/>
              </w:rPr>
              <w:t>MANTENIMIENTOS CORRECTIVOS CAI</w:t>
            </w:r>
          </w:p>
        </w:tc>
        <w:tc>
          <w:tcPr>
            <w:tcW w:w="816" w:type="pct"/>
            <w:hideMark/>
          </w:tcPr>
          <w:p w:rsidRPr="001D7FA5" w:rsidR="002471C9" w:rsidP="002471C9" w:rsidRDefault="00B20693" w14:paraId="208DCFD5" w14:textId="1B8CEACE">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w:t>
            </w:r>
          </w:p>
        </w:tc>
      </w:tr>
      <w:tr w:rsidRPr="006E6062" w:rsidR="002471C9" w:rsidTr="00EB4D7C" w14:paraId="74877C94" w14:textId="77777777">
        <w:trPr>
          <w:trHeight w:val="227"/>
        </w:trPr>
        <w:tc>
          <w:tcPr>
            <w:cnfStyle w:val="001000000000" w:firstRow="0" w:lastRow="0" w:firstColumn="1" w:lastColumn="0" w:oddVBand="0" w:evenVBand="0" w:oddHBand="0" w:evenHBand="0" w:firstRowFirstColumn="0" w:firstRowLastColumn="0" w:lastRowFirstColumn="0" w:lastRowLastColumn="0"/>
            <w:tcW w:w="4184" w:type="pct"/>
            <w:hideMark/>
          </w:tcPr>
          <w:p w:rsidRPr="006E6062" w:rsidR="002471C9" w:rsidP="002471C9" w:rsidRDefault="002471C9" w14:paraId="4DC4DBED" w14:textId="77777777">
            <w:pPr>
              <w:jc w:val="center"/>
              <w:rPr>
                <w:rFonts w:eastAsia="Times New Roman"/>
                <w:b w:val="0"/>
                <w:color w:val="000000"/>
                <w:sz w:val="18"/>
                <w:szCs w:val="18"/>
              </w:rPr>
            </w:pPr>
            <w:r w:rsidRPr="006E6062">
              <w:rPr>
                <w:rFonts w:eastAsia="Times New Roman"/>
                <w:b w:val="0"/>
                <w:sz w:val="18"/>
                <w:szCs w:val="18"/>
              </w:rPr>
              <w:t>MANTENIMIENTO CORRECTIVO CENTROS DE MONITOREO</w:t>
            </w:r>
          </w:p>
        </w:tc>
        <w:tc>
          <w:tcPr>
            <w:tcW w:w="816" w:type="pct"/>
            <w:hideMark/>
          </w:tcPr>
          <w:p w:rsidRPr="001D7FA5" w:rsidR="002471C9" w:rsidP="002471C9" w:rsidRDefault="0086146A" w14:paraId="1435F1BC" w14:textId="2E3D5815">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2</w:t>
            </w:r>
          </w:p>
        </w:tc>
      </w:tr>
      <w:tr w:rsidRPr="006E6062" w:rsidR="002471C9" w:rsidTr="00EB4D7C" w14:paraId="10E80620" w14:textId="77777777">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4184" w:type="pct"/>
            <w:hideMark/>
          </w:tcPr>
          <w:p w:rsidRPr="006E6062" w:rsidR="002471C9" w:rsidP="002471C9" w:rsidRDefault="002471C9" w14:paraId="0CC33E51" w14:textId="3FC8197C">
            <w:pPr>
              <w:jc w:val="center"/>
              <w:rPr>
                <w:rFonts w:eastAsia="Times New Roman"/>
                <w:b w:val="0"/>
                <w:color w:val="000000"/>
                <w:sz w:val="18"/>
                <w:szCs w:val="18"/>
              </w:rPr>
            </w:pPr>
            <w:r w:rsidRPr="006E6062">
              <w:rPr>
                <w:rFonts w:eastAsia="Times New Roman"/>
                <w:b w:val="0"/>
                <w:color w:val="000000"/>
                <w:sz w:val="18"/>
                <w:szCs w:val="18"/>
              </w:rPr>
              <w:t xml:space="preserve">MANTENIMIENTO CORRECTIVO </w:t>
            </w:r>
            <w:r w:rsidRPr="006E6062" w:rsidR="00511BFF">
              <w:rPr>
                <w:rFonts w:eastAsia="Times New Roman"/>
                <w:b w:val="0"/>
                <w:color w:val="000000"/>
                <w:sz w:val="18"/>
                <w:szCs w:val="18"/>
              </w:rPr>
              <w:t>ESTACIÓN</w:t>
            </w:r>
            <w:r w:rsidRPr="006E6062">
              <w:rPr>
                <w:rFonts w:eastAsia="Times New Roman"/>
                <w:b w:val="0"/>
                <w:color w:val="000000"/>
                <w:sz w:val="18"/>
                <w:szCs w:val="18"/>
              </w:rPr>
              <w:t xml:space="preserve"> DE </w:t>
            </w:r>
            <w:r w:rsidRPr="006E6062" w:rsidR="00466FDC">
              <w:rPr>
                <w:rFonts w:eastAsia="Times New Roman"/>
                <w:b w:val="0"/>
                <w:color w:val="000000"/>
                <w:sz w:val="18"/>
                <w:szCs w:val="18"/>
              </w:rPr>
              <w:t>POLICÍA</w:t>
            </w:r>
          </w:p>
        </w:tc>
        <w:tc>
          <w:tcPr>
            <w:tcW w:w="816" w:type="pct"/>
            <w:hideMark/>
          </w:tcPr>
          <w:p w:rsidRPr="001D7FA5" w:rsidR="002471C9" w:rsidP="002471C9" w:rsidRDefault="0086146A" w14:paraId="393A6957" w14:textId="0AF9C12C">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1D7FA5">
              <w:rPr>
                <w:rFonts w:eastAsia="Times New Roman"/>
                <w:color w:val="000000"/>
                <w:sz w:val="18"/>
                <w:szCs w:val="18"/>
              </w:rPr>
              <w:t>1</w:t>
            </w:r>
          </w:p>
        </w:tc>
      </w:tr>
      <w:tr w:rsidRPr="006E6062" w:rsidR="002471C9" w:rsidTr="00EB4D7C" w14:paraId="2D0F36AB" w14:textId="77777777">
        <w:trPr>
          <w:trHeight w:val="227"/>
        </w:trPr>
        <w:tc>
          <w:tcPr>
            <w:cnfStyle w:val="001000000000" w:firstRow="0" w:lastRow="0" w:firstColumn="1" w:lastColumn="0" w:oddVBand="0" w:evenVBand="0" w:oddHBand="0" w:evenHBand="0" w:firstRowFirstColumn="0" w:firstRowLastColumn="0" w:lastRowFirstColumn="0" w:lastRowLastColumn="0"/>
            <w:tcW w:w="4184" w:type="pct"/>
            <w:hideMark/>
          </w:tcPr>
          <w:p w:rsidRPr="006E6062" w:rsidR="002471C9" w:rsidP="002471C9" w:rsidRDefault="002471C9" w14:paraId="72EEFD54" w14:textId="77777777">
            <w:pPr>
              <w:jc w:val="center"/>
              <w:rPr>
                <w:rFonts w:eastAsia="Times New Roman"/>
                <w:b w:val="0"/>
                <w:color w:val="000000"/>
                <w:sz w:val="18"/>
                <w:szCs w:val="18"/>
              </w:rPr>
            </w:pPr>
            <w:r w:rsidRPr="006E6062">
              <w:rPr>
                <w:rFonts w:eastAsia="Times New Roman"/>
                <w:b w:val="0"/>
                <w:sz w:val="18"/>
                <w:szCs w:val="18"/>
              </w:rPr>
              <w:t>MANTENIMIENTO CORRECTIVO INSTITUCIONES EDUCATIVAS</w:t>
            </w:r>
          </w:p>
        </w:tc>
        <w:tc>
          <w:tcPr>
            <w:tcW w:w="816" w:type="pct"/>
            <w:hideMark/>
          </w:tcPr>
          <w:p w:rsidRPr="001D7FA5" w:rsidR="002471C9" w:rsidP="002471C9" w:rsidRDefault="002471C9" w14:paraId="5579647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1D7FA5">
              <w:rPr>
                <w:rFonts w:eastAsia="Times New Roman"/>
                <w:sz w:val="18"/>
                <w:szCs w:val="18"/>
              </w:rPr>
              <w:t>2</w:t>
            </w:r>
          </w:p>
        </w:tc>
      </w:tr>
      <w:tr w:rsidRPr="006E6062" w:rsidR="00CB64B2" w:rsidTr="00EB4D7C" w14:paraId="7482B1CD" w14:textId="77777777">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4184" w:type="pct"/>
            <w:shd w:val="clear" w:color="auto" w:fill="4472C4" w:themeFill="accent1"/>
            <w:hideMark/>
          </w:tcPr>
          <w:p w:rsidRPr="006E6062" w:rsidR="00CB64B2" w:rsidP="00CB64B2" w:rsidRDefault="00CB64B2" w14:paraId="3BB0FC03" w14:textId="77777777">
            <w:pPr>
              <w:jc w:val="center"/>
              <w:rPr>
                <w:rFonts w:eastAsia="Times New Roman"/>
                <w:b w:val="0"/>
                <w:color w:val="FFFFFF" w:themeColor="background1"/>
                <w:sz w:val="18"/>
                <w:szCs w:val="18"/>
              </w:rPr>
            </w:pPr>
            <w:r w:rsidRPr="006E6062">
              <w:rPr>
                <w:rFonts w:eastAsia="Times New Roman"/>
                <w:b w:val="0"/>
                <w:color w:val="FFFFFF" w:themeColor="background1"/>
                <w:sz w:val="18"/>
                <w:szCs w:val="18"/>
              </w:rPr>
              <w:t>TOTAL, GENERAL</w:t>
            </w:r>
          </w:p>
        </w:tc>
        <w:tc>
          <w:tcPr>
            <w:tcW w:w="816" w:type="pct"/>
            <w:shd w:val="clear" w:color="auto" w:fill="4472C4" w:themeFill="accent1"/>
            <w:hideMark/>
          </w:tcPr>
          <w:p w:rsidRPr="006E6062" w:rsidR="00CB64B2" w:rsidP="00CB64B2" w:rsidRDefault="0086146A" w14:paraId="0FC0DA48" w14:textId="4DB591C0">
            <w:pPr>
              <w:jc w:val="center"/>
              <w:cnfStyle w:val="000000100000" w:firstRow="0" w:lastRow="0" w:firstColumn="0" w:lastColumn="0" w:oddVBand="0" w:evenVBand="0" w:oddHBand="1" w:evenHBand="0" w:firstRowFirstColumn="0" w:firstRowLastColumn="0" w:lastRowFirstColumn="0" w:lastRowLastColumn="0"/>
              <w:rPr>
                <w:rFonts w:eastAsia="Times New Roman"/>
                <w:color w:val="FFFFFF" w:themeColor="background1"/>
                <w:sz w:val="18"/>
                <w:szCs w:val="18"/>
                <w:highlight w:val="green"/>
              </w:rPr>
            </w:pPr>
            <w:r w:rsidRPr="001D7FA5">
              <w:rPr>
                <w:rFonts w:eastAsia="Times New Roman"/>
                <w:color w:val="FFFFFF" w:themeColor="background1"/>
                <w:sz w:val="18"/>
                <w:szCs w:val="18"/>
              </w:rPr>
              <w:t>6</w:t>
            </w:r>
          </w:p>
        </w:tc>
      </w:tr>
    </w:tbl>
    <w:p w:rsidRPr="006E6062" w:rsidR="30E7BDB0" w:rsidP="3962CADE" w:rsidRDefault="30E7BDB0" w14:paraId="08239899" w14:textId="47D67254">
      <w:pPr>
        <w:pStyle w:val="Descripcin"/>
        <w:jc w:val="center"/>
      </w:pPr>
      <w:bookmarkStart w:name="_Toc215650575" w:id="362"/>
      <w:r w:rsidRPr="006E6062">
        <w:t xml:space="preserve">Tabla </w:t>
      </w:r>
      <w:r w:rsidRPr="006E6062">
        <w:fldChar w:fldCharType="begin"/>
      </w:r>
      <w:r w:rsidRPr="006E6062">
        <w:instrText>SEQ Tabla \* ARABIC</w:instrText>
      </w:r>
      <w:r w:rsidRPr="006E6062">
        <w:fldChar w:fldCharType="separate"/>
      </w:r>
      <w:r w:rsidR="00041DFA">
        <w:rPr>
          <w:noProof/>
        </w:rPr>
        <w:t>40</w:t>
      </w:r>
      <w:r w:rsidRPr="006E6062">
        <w:fldChar w:fldCharType="end"/>
      </w:r>
      <w:r w:rsidRPr="006E6062" w:rsidR="005006A5">
        <w:t>.</w:t>
      </w:r>
      <w:r w:rsidRPr="006E6062">
        <w:t xml:space="preserve"> </w:t>
      </w:r>
      <w:r w:rsidRPr="006E6062" w:rsidR="00381F68">
        <w:t>CORRECTIVOS SUBSI</w:t>
      </w:r>
      <w:r w:rsidRPr="006E6062" w:rsidR="00BF60E1">
        <w:t>STEMAS</w:t>
      </w:r>
      <w:r w:rsidRPr="006E6062" w:rsidR="002872F4">
        <w:t xml:space="preserve"> CULMINADOS</w:t>
      </w:r>
      <w:r w:rsidRPr="006E6062">
        <w:t>.</w:t>
      </w:r>
      <w:bookmarkEnd w:id="362"/>
    </w:p>
    <w:p w:rsidRPr="006E6062" w:rsidR="5D4CFEE0" w:rsidP="7ED62CCD" w:rsidRDefault="59268ABE" w14:paraId="7CDD73B1" w14:textId="2CD0A3A8">
      <w:pPr>
        <w:jc w:val="both"/>
      </w:pPr>
      <w:r w:rsidRPr="006E6062">
        <w:t xml:space="preserve">Para ver el detalle de los mantenimientos </w:t>
      </w:r>
      <w:r w:rsidRPr="006E6062" w:rsidR="007C68A4">
        <w:t>correctivos subsistemas</w:t>
      </w:r>
      <w:r w:rsidRPr="006E6062">
        <w:t xml:space="preserve"> ejecutados debe remitirse a los ANEXO en la ruta: </w:t>
      </w:r>
      <w:r w:rsidRPr="006E6062" w:rsidR="00095F53">
        <w:t>01NOV - 30NOV</w:t>
      </w:r>
      <w:r w:rsidRPr="006E6062" w:rsidR="00BD597B">
        <w:t xml:space="preserve"> </w:t>
      </w:r>
      <w:r w:rsidRPr="006E6062" w:rsidR="0FBB5CC7">
        <w:t>\OBLIGACIONES GENERALES\</w:t>
      </w:r>
      <w:r w:rsidRPr="006E6062" w:rsidR="0032184D">
        <w:t>OBLIGACIÓN</w:t>
      </w:r>
      <w:r w:rsidRPr="006E6062" w:rsidR="0FBB5CC7">
        <w:t xml:space="preserve"> 2,5,6,9,13\ANEXO OPERACIONES\ </w:t>
      </w:r>
      <w:r w:rsidRPr="006E6062">
        <w:t>SEGUIMIENTO CONTRATO SCJ-1809-2024.xlsx.</w:t>
      </w:r>
      <w:r w:rsidRPr="006E6062" w:rsidR="5D4CFEE0">
        <w:rPr>
          <w:rStyle w:val="Refdenotaalpie"/>
        </w:rPr>
        <w:footnoteReference w:id="6"/>
      </w:r>
    </w:p>
    <w:p w:rsidRPr="006E6062" w:rsidR="007D50F4" w:rsidP="00154641" w:rsidRDefault="43E86710" w14:paraId="2A966EE6" w14:textId="7D94F71B">
      <w:pPr>
        <w:pStyle w:val="Ttulo3"/>
        <w:numPr>
          <w:ilvl w:val="2"/>
          <w:numId w:val="5"/>
        </w:numPr>
      </w:pPr>
      <w:bookmarkStart w:name="_Toc194682955" w:id="363"/>
      <w:bookmarkStart w:name="_Toc745574425" w:id="364"/>
      <w:bookmarkStart w:name="_Toc634594204" w:id="365"/>
      <w:bookmarkStart w:name="_Toc2098264619" w:id="366"/>
      <w:bookmarkStart w:name="_Toc1884276547" w:id="367"/>
      <w:bookmarkStart w:name="_Toc216169859" w:id="368"/>
      <w:r w:rsidRPr="006E6062">
        <w:t>TRANSMILENIO</w:t>
      </w:r>
      <w:bookmarkEnd w:id="363"/>
      <w:bookmarkEnd w:id="364"/>
      <w:bookmarkEnd w:id="365"/>
      <w:bookmarkEnd w:id="366"/>
      <w:bookmarkEnd w:id="367"/>
      <w:bookmarkEnd w:id="368"/>
    </w:p>
    <w:p w:rsidRPr="006E6062" w:rsidR="00A22294" w:rsidP="007B4566" w:rsidRDefault="762D0BFB" w14:paraId="1E39C1B9" w14:textId="1DD05BB0">
      <w:pPr>
        <w:jc w:val="both"/>
      </w:pPr>
      <w:r w:rsidRPr="006E6062">
        <w:t xml:space="preserve">Durante el periodo mensual comprendido entre el </w:t>
      </w:r>
      <w:r w:rsidRPr="006E6062" w:rsidR="00C84748">
        <w:t xml:space="preserve">01 al </w:t>
      </w:r>
      <w:r w:rsidRPr="006E6062" w:rsidR="00BA241C">
        <w:t>3</w:t>
      </w:r>
      <w:r w:rsidRPr="006E6062" w:rsidR="00B75B4D">
        <w:t>0</w:t>
      </w:r>
      <w:r w:rsidRPr="006E6062" w:rsidR="00C84748">
        <w:t xml:space="preserve"> de </w:t>
      </w:r>
      <w:r w:rsidRPr="006E6062" w:rsidR="00315B13">
        <w:t>NOVIEMBRE</w:t>
      </w:r>
      <w:r w:rsidRPr="006E6062" w:rsidR="00C84748">
        <w:t xml:space="preserve"> DE 2025</w:t>
      </w:r>
      <w:r w:rsidRPr="006E6062">
        <w:t xml:space="preserve">, para el contrato </w:t>
      </w:r>
      <w:r w:rsidRPr="006E6062" w:rsidR="6E5FFEBE">
        <w:t>SCJ-1809-2024</w:t>
      </w:r>
      <w:r w:rsidRPr="006E6062">
        <w:t xml:space="preserve">, se realizó </w:t>
      </w:r>
      <w:r w:rsidRPr="006E6062" w:rsidR="00CB64B2">
        <w:t xml:space="preserve">una </w:t>
      </w:r>
      <w:r w:rsidRPr="006E6062">
        <w:t xml:space="preserve">atención </w:t>
      </w:r>
      <w:r w:rsidRPr="006E6062" w:rsidR="4F564C2A">
        <w:t xml:space="preserve">de servicio mantenimiento </w:t>
      </w:r>
      <w:r w:rsidRPr="006E6062" w:rsidR="74FEDA51">
        <w:t xml:space="preserve">correctivo </w:t>
      </w:r>
      <w:r w:rsidRPr="006E6062" w:rsidR="4F564C2A">
        <w:t xml:space="preserve">del subsistema </w:t>
      </w:r>
      <w:r w:rsidRPr="006E6062" w:rsidR="27827DC8">
        <w:t>Transmilenio</w:t>
      </w:r>
      <w:r w:rsidRPr="006E6062" w:rsidR="4F564C2A">
        <w:t xml:space="preserve"> </w:t>
      </w:r>
      <w:r w:rsidRPr="006E6062">
        <w:t xml:space="preserve">sin carro canasta </w:t>
      </w:r>
      <w:r w:rsidRPr="006E6062" w:rsidR="4F564C2A">
        <w:t>2 a 5 metros</w:t>
      </w:r>
      <w:r w:rsidRPr="006E6062" w:rsidR="4930CE54">
        <w:t>.</w:t>
      </w:r>
    </w:p>
    <w:p w:rsidRPr="006E6062" w:rsidR="00DB63FC" w:rsidP="007B4566" w:rsidRDefault="00125923" w14:paraId="0C2D38EA" w14:textId="2578E074">
      <w:pPr>
        <w:jc w:val="both"/>
      </w:pPr>
      <w:r w:rsidRPr="006E6062">
        <w:t xml:space="preserve">El servicio quedo </w:t>
      </w:r>
      <w:r w:rsidRPr="006E6062" w:rsidR="00DC6B6D">
        <w:t xml:space="preserve">en estado </w:t>
      </w:r>
      <w:r w:rsidRPr="006E6062" w:rsidR="00884239">
        <w:t xml:space="preserve">pendiente por aprobación </w:t>
      </w:r>
      <w:r w:rsidRPr="006E6062" w:rsidR="00745B73">
        <w:t>de uso de</w:t>
      </w:r>
      <w:r w:rsidRPr="006E6062" w:rsidR="00884239">
        <w:t xml:space="preserve"> bolsa </w:t>
      </w:r>
      <w:r w:rsidRPr="006E6062" w:rsidR="00745B73">
        <w:t>de repuestos.</w:t>
      </w:r>
    </w:p>
    <w:tbl>
      <w:tblPr>
        <w:tblStyle w:val="Tabladelista4-nfasis1"/>
        <w:tblW w:w="5000" w:type="pct"/>
        <w:tblLook w:val="04A0" w:firstRow="1" w:lastRow="0" w:firstColumn="1" w:lastColumn="0" w:noHBand="0" w:noVBand="1"/>
      </w:tblPr>
      <w:tblGrid>
        <w:gridCol w:w="987"/>
        <w:gridCol w:w="1552"/>
        <w:gridCol w:w="657"/>
        <w:gridCol w:w="1044"/>
        <w:gridCol w:w="1220"/>
        <w:gridCol w:w="1211"/>
        <w:gridCol w:w="1096"/>
        <w:gridCol w:w="1583"/>
      </w:tblGrid>
      <w:tr w:rsidRPr="006E6062" w:rsidR="00746E3F" w:rsidTr="00CB64B2" w14:paraId="1D789FF1" w14:textId="77777777">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74" w:type="pct"/>
            <w:vAlign w:val="center"/>
            <w:hideMark/>
          </w:tcPr>
          <w:p w:rsidRPr="006E6062" w:rsidR="00CB64B2" w:rsidRDefault="00CB64B2" w14:paraId="0752A187" w14:textId="77777777">
            <w:pPr>
              <w:jc w:val="center"/>
              <w:rPr>
                <w:rFonts w:eastAsia="Times New Roman"/>
                <w:b w:val="0"/>
                <w:bCs w:val="0"/>
                <w:color w:val="FFFFFF"/>
                <w:sz w:val="16"/>
                <w:szCs w:val="16"/>
              </w:rPr>
            </w:pPr>
            <w:r w:rsidRPr="006E6062">
              <w:rPr>
                <w:rFonts w:eastAsia="Times New Roman"/>
                <w:b w:val="0"/>
                <w:bCs w:val="0"/>
                <w:color w:val="FFFFFF"/>
                <w:sz w:val="16"/>
                <w:szCs w:val="16"/>
              </w:rPr>
              <w:t>FECHA DE ACTA</w:t>
            </w:r>
          </w:p>
        </w:tc>
        <w:tc>
          <w:tcPr>
            <w:tcW w:w="1257" w:type="pct"/>
            <w:vAlign w:val="center"/>
            <w:hideMark/>
          </w:tcPr>
          <w:p w:rsidRPr="006E6062" w:rsidR="00CB64B2" w:rsidRDefault="00CB64B2" w14:paraId="080B60F5"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FFFFFF"/>
                <w:sz w:val="16"/>
                <w:szCs w:val="16"/>
              </w:rPr>
            </w:pPr>
            <w:r w:rsidRPr="006E6062">
              <w:rPr>
                <w:rFonts w:eastAsia="Times New Roman"/>
                <w:b w:val="0"/>
                <w:bCs w:val="0"/>
                <w:color w:val="FFFFFF"/>
                <w:sz w:val="16"/>
                <w:szCs w:val="16"/>
              </w:rPr>
              <w:t>CÓDIGO DEL PUNTO</w:t>
            </w:r>
          </w:p>
        </w:tc>
        <w:tc>
          <w:tcPr>
            <w:tcW w:w="323" w:type="pct"/>
            <w:vAlign w:val="center"/>
            <w:hideMark/>
          </w:tcPr>
          <w:p w:rsidRPr="006E6062" w:rsidR="00CB64B2" w:rsidRDefault="00CB64B2" w14:paraId="37935139"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FFFFFF"/>
                <w:sz w:val="16"/>
                <w:szCs w:val="16"/>
              </w:rPr>
            </w:pPr>
            <w:r w:rsidRPr="006E6062">
              <w:rPr>
                <w:rFonts w:eastAsia="Times New Roman"/>
                <w:b w:val="0"/>
                <w:bCs w:val="0"/>
                <w:color w:val="FFFFFF"/>
                <w:sz w:val="16"/>
                <w:szCs w:val="16"/>
              </w:rPr>
              <w:t>TICKET</w:t>
            </w:r>
          </w:p>
        </w:tc>
        <w:tc>
          <w:tcPr>
            <w:tcW w:w="502" w:type="pct"/>
            <w:vAlign w:val="center"/>
            <w:hideMark/>
          </w:tcPr>
          <w:p w:rsidRPr="006E6062" w:rsidR="00CB64B2" w:rsidRDefault="00CB64B2" w14:paraId="299FD6B8"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FFFFFF"/>
                <w:sz w:val="16"/>
                <w:szCs w:val="16"/>
              </w:rPr>
            </w:pPr>
            <w:r w:rsidRPr="006E6062">
              <w:rPr>
                <w:rFonts w:eastAsia="Times New Roman"/>
                <w:b w:val="0"/>
                <w:bCs w:val="0"/>
                <w:color w:val="FFFFFF"/>
                <w:sz w:val="16"/>
                <w:szCs w:val="16"/>
              </w:rPr>
              <w:t>FECHA RADICACIÓN</w:t>
            </w:r>
          </w:p>
        </w:tc>
        <w:tc>
          <w:tcPr>
            <w:tcW w:w="584" w:type="pct"/>
            <w:vAlign w:val="center"/>
            <w:hideMark/>
          </w:tcPr>
          <w:p w:rsidRPr="006E6062" w:rsidR="00CB64B2" w:rsidRDefault="00CB64B2" w14:paraId="73FD109B"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FFFFFF"/>
                <w:sz w:val="16"/>
                <w:szCs w:val="16"/>
              </w:rPr>
            </w:pPr>
            <w:r w:rsidRPr="006E6062">
              <w:rPr>
                <w:rFonts w:eastAsia="Times New Roman"/>
                <w:b w:val="0"/>
                <w:bCs w:val="0"/>
                <w:color w:val="FFFFFF"/>
                <w:sz w:val="16"/>
                <w:szCs w:val="16"/>
              </w:rPr>
              <w:t>RADICADO</w:t>
            </w:r>
          </w:p>
        </w:tc>
        <w:tc>
          <w:tcPr>
            <w:tcW w:w="580" w:type="pct"/>
            <w:vAlign w:val="center"/>
            <w:hideMark/>
          </w:tcPr>
          <w:p w:rsidRPr="006E6062" w:rsidR="00CB64B2" w:rsidRDefault="00CB64B2" w14:paraId="4E72FA40"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FFFFFF"/>
                <w:sz w:val="16"/>
                <w:szCs w:val="16"/>
              </w:rPr>
            </w:pPr>
            <w:r w:rsidRPr="006E6062">
              <w:rPr>
                <w:rFonts w:eastAsia="Times New Roman"/>
                <w:b w:val="0"/>
                <w:bCs w:val="0"/>
                <w:color w:val="FFFFFF"/>
                <w:sz w:val="16"/>
                <w:szCs w:val="16"/>
              </w:rPr>
              <w:t>ESTADO</w:t>
            </w:r>
          </w:p>
        </w:tc>
        <w:tc>
          <w:tcPr>
            <w:tcW w:w="526" w:type="pct"/>
            <w:vAlign w:val="center"/>
            <w:hideMark/>
          </w:tcPr>
          <w:p w:rsidRPr="006E6062" w:rsidR="00CB64B2" w:rsidRDefault="00CB64B2" w14:paraId="2BF7517A"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FFFFFF"/>
                <w:sz w:val="16"/>
                <w:szCs w:val="16"/>
              </w:rPr>
            </w:pPr>
            <w:r w:rsidRPr="006E6062">
              <w:rPr>
                <w:rFonts w:eastAsia="Times New Roman"/>
                <w:b w:val="0"/>
                <w:bCs w:val="0"/>
                <w:color w:val="FFFFFF"/>
                <w:sz w:val="16"/>
                <w:szCs w:val="16"/>
              </w:rPr>
              <w:t>FECHA APROBACIÓN</w:t>
            </w:r>
          </w:p>
        </w:tc>
        <w:tc>
          <w:tcPr>
            <w:tcW w:w="753" w:type="pct"/>
            <w:vAlign w:val="center"/>
            <w:hideMark/>
          </w:tcPr>
          <w:p w:rsidRPr="006E6062" w:rsidR="00CB64B2" w:rsidRDefault="00CB64B2" w14:paraId="49FD8232"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FFFFFF"/>
                <w:sz w:val="16"/>
                <w:szCs w:val="16"/>
              </w:rPr>
            </w:pPr>
            <w:r w:rsidRPr="006E6062">
              <w:rPr>
                <w:rFonts w:eastAsia="Times New Roman"/>
                <w:b w:val="0"/>
                <w:bCs w:val="0"/>
                <w:color w:val="FFFFFF"/>
                <w:sz w:val="16"/>
                <w:szCs w:val="16"/>
              </w:rPr>
              <w:t>OBSERVACIÓN</w:t>
            </w:r>
          </w:p>
        </w:tc>
      </w:tr>
      <w:tr w:rsidRPr="006E6062" w:rsidR="00746E3F" w:rsidTr="00CB64B2" w14:paraId="362BC797" w14:textId="7777777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74" w:type="pct"/>
            <w:noWrap/>
            <w:vAlign w:val="center"/>
            <w:hideMark/>
          </w:tcPr>
          <w:p w:rsidRPr="006E6062" w:rsidR="00CB64B2" w:rsidRDefault="00746E3F" w14:paraId="379CA9FB" w14:textId="45CA1DFB">
            <w:pPr>
              <w:jc w:val="center"/>
              <w:rPr>
                <w:rFonts w:eastAsia="Times New Roman"/>
                <w:b w:val="0"/>
                <w:bCs w:val="0"/>
                <w:color w:val="000000"/>
                <w:sz w:val="16"/>
                <w:szCs w:val="16"/>
              </w:rPr>
            </w:pPr>
            <w:r w:rsidRPr="006E6062">
              <w:rPr>
                <w:rFonts w:eastAsia="Times New Roman"/>
                <w:b w:val="0"/>
                <w:bCs w:val="0"/>
                <w:color w:val="000000"/>
                <w:sz w:val="16"/>
                <w:szCs w:val="16"/>
              </w:rPr>
              <w:t>17</w:t>
            </w:r>
            <w:r w:rsidRPr="006E6062" w:rsidR="00CB64B2">
              <w:rPr>
                <w:rFonts w:eastAsia="Times New Roman"/>
                <w:b w:val="0"/>
                <w:bCs w:val="0"/>
                <w:color w:val="000000"/>
                <w:sz w:val="16"/>
                <w:szCs w:val="16"/>
              </w:rPr>
              <w:t>/10/2025</w:t>
            </w:r>
          </w:p>
        </w:tc>
        <w:tc>
          <w:tcPr>
            <w:tcW w:w="1257" w:type="pct"/>
            <w:noWrap/>
            <w:vAlign w:val="center"/>
            <w:hideMark/>
          </w:tcPr>
          <w:p w:rsidRPr="006E6062" w:rsidR="00CB64B2" w:rsidRDefault="00746E3F" w14:paraId="1031DC53" w14:textId="690CE1C4">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TML-047_AMERICAS</w:t>
            </w:r>
          </w:p>
        </w:tc>
        <w:tc>
          <w:tcPr>
            <w:tcW w:w="323" w:type="pct"/>
            <w:noWrap/>
            <w:vAlign w:val="center"/>
            <w:hideMark/>
          </w:tcPr>
          <w:p w:rsidRPr="006E6062" w:rsidR="00CB64B2" w:rsidRDefault="00CB64B2" w14:paraId="63DE2355" w14:textId="0DC82480">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13</w:t>
            </w:r>
            <w:r w:rsidRPr="006E6062" w:rsidR="00746E3F">
              <w:rPr>
                <w:rFonts w:eastAsia="Times New Roman"/>
                <w:color w:val="000000"/>
                <w:sz w:val="16"/>
                <w:szCs w:val="16"/>
              </w:rPr>
              <w:t>949</w:t>
            </w:r>
          </w:p>
        </w:tc>
        <w:tc>
          <w:tcPr>
            <w:tcW w:w="502" w:type="pct"/>
            <w:noWrap/>
            <w:vAlign w:val="center"/>
            <w:hideMark/>
          </w:tcPr>
          <w:p w:rsidRPr="006E6062" w:rsidR="00CB64B2" w:rsidRDefault="00746E3F" w14:paraId="5BFE6325" w14:textId="576B87C2">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17/10/2025</w:t>
            </w:r>
          </w:p>
        </w:tc>
        <w:tc>
          <w:tcPr>
            <w:tcW w:w="584" w:type="pct"/>
            <w:noWrap/>
            <w:vAlign w:val="center"/>
            <w:hideMark/>
          </w:tcPr>
          <w:p w:rsidRPr="006E6062" w:rsidR="00CB64B2" w:rsidRDefault="00CB64B2" w14:paraId="492E7887" w14:textId="4C27EE38">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GSC-7</w:t>
            </w:r>
            <w:r w:rsidRPr="006E6062" w:rsidR="00FB29D5">
              <w:rPr>
                <w:rFonts w:eastAsia="Times New Roman"/>
                <w:color w:val="000000"/>
                <w:sz w:val="16"/>
                <w:szCs w:val="16"/>
              </w:rPr>
              <w:t>419</w:t>
            </w:r>
            <w:r w:rsidRPr="006E6062">
              <w:rPr>
                <w:rFonts w:eastAsia="Times New Roman"/>
                <w:color w:val="000000"/>
                <w:sz w:val="16"/>
                <w:szCs w:val="16"/>
              </w:rPr>
              <w:t>-2025</w:t>
            </w:r>
          </w:p>
        </w:tc>
        <w:tc>
          <w:tcPr>
            <w:tcW w:w="580" w:type="pct"/>
            <w:noWrap/>
            <w:vAlign w:val="center"/>
            <w:hideMark/>
          </w:tcPr>
          <w:p w:rsidRPr="006E6062" w:rsidR="00CB64B2" w:rsidRDefault="00503090" w14:paraId="16D2B713" w14:textId="03924E54">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 xml:space="preserve">NO </w:t>
            </w:r>
            <w:r w:rsidRPr="006E6062" w:rsidR="00CB64B2">
              <w:rPr>
                <w:rFonts w:eastAsia="Times New Roman"/>
                <w:color w:val="000000"/>
                <w:sz w:val="16"/>
                <w:szCs w:val="16"/>
              </w:rPr>
              <w:t>APROBADO</w:t>
            </w:r>
          </w:p>
        </w:tc>
        <w:tc>
          <w:tcPr>
            <w:tcW w:w="526" w:type="pct"/>
            <w:noWrap/>
            <w:vAlign w:val="center"/>
            <w:hideMark/>
          </w:tcPr>
          <w:p w:rsidRPr="006E6062" w:rsidR="00CB64B2" w:rsidRDefault="00CB64B2" w14:paraId="2CC61A3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17/10/2025</w:t>
            </w:r>
          </w:p>
        </w:tc>
        <w:tc>
          <w:tcPr>
            <w:tcW w:w="753" w:type="pct"/>
            <w:noWrap/>
            <w:vAlign w:val="center"/>
            <w:hideMark/>
          </w:tcPr>
          <w:p w:rsidRPr="006E6062" w:rsidR="00FB29D5" w:rsidP="00FB29D5" w:rsidRDefault="00FB29D5" w14:paraId="1E2F1D2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VVG-CCS-ETB-929-25</w:t>
            </w:r>
          </w:p>
          <w:p w:rsidRPr="006E6062" w:rsidR="00CB64B2" w:rsidRDefault="00CB64B2" w14:paraId="46E76573" w14:textId="08C2371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p>
        </w:tc>
      </w:tr>
    </w:tbl>
    <w:p w:rsidRPr="006E6062" w:rsidR="00CB64B2" w:rsidP="00CB64B2" w:rsidRDefault="00CB64B2" w14:paraId="34BB0F9C" w14:textId="5A452B92">
      <w:pPr>
        <w:pStyle w:val="Descripcin"/>
        <w:jc w:val="center"/>
      </w:pPr>
      <w:bookmarkStart w:name="_Toc215650576" w:id="369"/>
      <w:r w:rsidRPr="006E6062">
        <w:t xml:space="preserve">Tabla </w:t>
      </w:r>
      <w:r w:rsidRPr="006E6062">
        <w:fldChar w:fldCharType="begin"/>
      </w:r>
      <w:r w:rsidRPr="006E6062">
        <w:instrText>SEQ Tabla \* ARABIC</w:instrText>
      </w:r>
      <w:r w:rsidRPr="006E6062">
        <w:fldChar w:fldCharType="separate"/>
      </w:r>
      <w:r w:rsidR="00041DFA">
        <w:rPr>
          <w:noProof/>
        </w:rPr>
        <w:t>41</w:t>
      </w:r>
      <w:r w:rsidRPr="006E6062">
        <w:fldChar w:fldCharType="end"/>
      </w:r>
      <w:r w:rsidRPr="006E6062">
        <w:t xml:space="preserve">. CORRECTIVOS </w:t>
      </w:r>
      <w:r w:rsidRPr="006E6062" w:rsidR="00C160F3">
        <w:t>TRANSMILENIO</w:t>
      </w:r>
      <w:bookmarkEnd w:id="369"/>
    </w:p>
    <w:p w:rsidRPr="006E6062" w:rsidR="00FB29D5" w:rsidP="00FB29D5" w:rsidRDefault="00FB29D5" w14:paraId="35E3A6D5" w14:textId="6EDECA27">
      <w:pPr>
        <w:spacing w:before="240" w:after="240"/>
        <w:jc w:val="both"/>
      </w:pPr>
      <w:r w:rsidRPr="006E6062">
        <w:t xml:space="preserve">Para ver el detalle de los mantenimientos correctivos subsistemas ejecutados debe remitirse a los ANEXO en la ruta: </w:t>
      </w:r>
      <w:r w:rsidRPr="006E6062" w:rsidR="00095F53">
        <w:t>01NOV - 30NOV</w:t>
      </w:r>
      <w:r w:rsidRPr="006E6062">
        <w:t xml:space="preserve"> \OBLIGACIONES GENERALES\OBLIGACIÓN 2,5,6,9,13\ANEXO OPERACIONES\ SEGUIMIENTO CONTRATO SCJ-1809-2024.xlsx.</w:t>
      </w:r>
      <w:r w:rsidRPr="006E6062">
        <w:rPr>
          <w:rStyle w:val="Refdenotaalpie"/>
        </w:rPr>
        <w:footnoteReference w:id="7"/>
      </w:r>
    </w:p>
    <w:p w:rsidRPr="006E6062" w:rsidR="007D50F4" w:rsidP="00154641" w:rsidRDefault="7BF2C916" w14:paraId="208E5B89" w14:textId="74EFF77A">
      <w:pPr>
        <w:pStyle w:val="Ttulo3"/>
        <w:numPr>
          <w:ilvl w:val="2"/>
          <w:numId w:val="5"/>
        </w:numPr>
      </w:pPr>
      <w:bookmarkStart w:name="_Toc194682956" w:id="370"/>
      <w:bookmarkStart w:name="_Toc1377039781" w:id="371"/>
      <w:bookmarkStart w:name="_Toc1921555342" w:id="372"/>
      <w:bookmarkStart w:name="_Toc1662922574" w:id="373"/>
      <w:bookmarkStart w:name="_Toc1074443145" w:id="374"/>
      <w:bookmarkStart w:name="_Toc216169860" w:id="375"/>
      <w:r w:rsidRPr="006E6062">
        <w:t>INSTITUCIONES EDUCATIVAS</w:t>
      </w:r>
      <w:bookmarkEnd w:id="370"/>
      <w:bookmarkEnd w:id="371"/>
      <w:bookmarkEnd w:id="372"/>
      <w:bookmarkEnd w:id="373"/>
      <w:bookmarkEnd w:id="374"/>
      <w:bookmarkEnd w:id="375"/>
    </w:p>
    <w:p w:rsidRPr="006E6062" w:rsidR="7DAAC463" w:rsidP="043B063D" w:rsidRDefault="7DAAC463" w14:paraId="1C321AAF" w14:textId="69E38044">
      <w:pPr>
        <w:spacing w:before="240" w:after="240"/>
        <w:jc w:val="both"/>
      </w:pPr>
      <w:r w:rsidRPr="006E6062">
        <w:t xml:space="preserve">Durante el periodo comprendido entre el </w:t>
      </w:r>
      <w:r w:rsidRPr="006E6062" w:rsidR="00C84748">
        <w:t xml:space="preserve">01 al </w:t>
      </w:r>
      <w:r w:rsidRPr="006E6062" w:rsidR="2DBD5850">
        <w:t>3</w:t>
      </w:r>
      <w:r w:rsidRPr="006E6062" w:rsidR="00B75B4D">
        <w:t>0</w:t>
      </w:r>
      <w:r w:rsidRPr="006E6062" w:rsidR="00C84748">
        <w:t xml:space="preserve"> de </w:t>
      </w:r>
      <w:r w:rsidRPr="006E6062" w:rsidR="00315B13">
        <w:t>NOVIEMBRE</w:t>
      </w:r>
      <w:r w:rsidRPr="006E6062" w:rsidR="00C84748">
        <w:t xml:space="preserve"> DE 2025</w:t>
      </w:r>
      <w:r w:rsidRPr="006E6062">
        <w:t xml:space="preserve">, en el marco del contrato </w:t>
      </w:r>
      <w:r w:rsidRPr="006E6062" w:rsidR="4313F3E0">
        <w:t>SCJ-1809-2024</w:t>
      </w:r>
      <w:r w:rsidRPr="006E6062">
        <w:t>,</w:t>
      </w:r>
      <w:r w:rsidRPr="006E6062" w:rsidR="130FFBFD">
        <w:t xml:space="preserve"> </w:t>
      </w:r>
      <w:r w:rsidRPr="006E6062" w:rsidR="004710D9">
        <w:t xml:space="preserve">se realizaron </w:t>
      </w:r>
      <w:r w:rsidRPr="006E6062" w:rsidR="00E30849">
        <w:t>2</w:t>
      </w:r>
      <w:r w:rsidRPr="006E6062" w:rsidR="004710D9">
        <w:t xml:space="preserve"> actividades de mantenimiento correctivo a instituciones educativas</w:t>
      </w:r>
      <w:r w:rsidRPr="006E6062" w:rsidR="006F54F7">
        <w:t>.</w:t>
      </w:r>
    </w:p>
    <w:p w:rsidRPr="001D7FA5" w:rsidR="00FF6CA9" w:rsidP="043B063D" w:rsidRDefault="00FF6CA9" w14:paraId="31B4FF90" w14:textId="77777777">
      <w:pPr>
        <w:spacing w:before="240" w:after="240"/>
        <w:jc w:val="both"/>
      </w:pPr>
    </w:p>
    <w:tbl>
      <w:tblPr>
        <w:tblStyle w:val="Tabladelista4-nfasis1"/>
        <w:tblW w:w="5000" w:type="pct"/>
        <w:tblLook w:val="04A0" w:firstRow="1" w:lastRow="0" w:firstColumn="1" w:lastColumn="0" w:noHBand="0" w:noVBand="1"/>
      </w:tblPr>
      <w:tblGrid>
        <w:gridCol w:w="891"/>
        <w:gridCol w:w="2542"/>
        <w:gridCol w:w="603"/>
        <w:gridCol w:w="942"/>
        <w:gridCol w:w="1096"/>
        <w:gridCol w:w="874"/>
        <w:gridCol w:w="987"/>
        <w:gridCol w:w="1415"/>
      </w:tblGrid>
      <w:tr w:rsidRPr="006E6062" w:rsidR="00F91948" w:rsidTr="00F91948" w14:paraId="13B4AC90" w14:textId="77777777">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604" w:type="pct"/>
            <w:vAlign w:val="center"/>
            <w:hideMark/>
          </w:tcPr>
          <w:p w:rsidRPr="006E6062" w:rsidR="00F91948" w:rsidP="00F91948" w:rsidRDefault="00F91948" w14:paraId="0CAF05D7" w14:textId="5BF6C168">
            <w:pPr>
              <w:jc w:val="center"/>
              <w:rPr>
                <w:rFonts w:eastAsia="Times New Roman"/>
                <w:b w:val="0"/>
                <w:bCs w:val="0"/>
                <w:color w:val="FFFFFF"/>
                <w:sz w:val="16"/>
                <w:szCs w:val="16"/>
              </w:rPr>
            </w:pPr>
            <w:r w:rsidRPr="006E6062">
              <w:rPr>
                <w:b w:val="0"/>
                <w:bCs w:val="0"/>
                <w:color w:val="FFFFFF"/>
                <w:sz w:val="16"/>
                <w:szCs w:val="16"/>
              </w:rPr>
              <w:t>FECHA DE ACTA</w:t>
            </w:r>
          </w:p>
        </w:tc>
        <w:tc>
          <w:tcPr>
            <w:tcW w:w="758" w:type="pct"/>
            <w:vAlign w:val="center"/>
            <w:hideMark/>
          </w:tcPr>
          <w:p w:rsidRPr="006E6062" w:rsidR="00F91948" w:rsidP="00F91948" w:rsidRDefault="00FF6CA9" w14:paraId="317FCD37" w14:textId="56086A6C">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FFFFFF"/>
                <w:sz w:val="16"/>
                <w:szCs w:val="16"/>
              </w:rPr>
            </w:pPr>
            <w:r w:rsidRPr="001D7FA5">
              <w:rPr>
                <w:b w:val="0"/>
                <w:bCs w:val="0"/>
                <w:color w:val="FFFFFF"/>
                <w:sz w:val="16"/>
                <w:szCs w:val="16"/>
              </w:rPr>
              <w:t>CÓDIGO</w:t>
            </w:r>
            <w:r w:rsidRPr="006E6062" w:rsidR="00F91948">
              <w:rPr>
                <w:b w:val="0"/>
                <w:bCs w:val="0"/>
                <w:color w:val="FFFFFF"/>
                <w:sz w:val="16"/>
                <w:szCs w:val="16"/>
              </w:rPr>
              <w:t xml:space="preserve"> DEL PUNTO</w:t>
            </w:r>
          </w:p>
        </w:tc>
        <w:tc>
          <w:tcPr>
            <w:tcW w:w="303" w:type="pct"/>
            <w:vAlign w:val="center"/>
            <w:hideMark/>
          </w:tcPr>
          <w:p w:rsidRPr="006E6062" w:rsidR="00F91948" w:rsidP="00F91948" w:rsidRDefault="00F91948" w14:paraId="0EF09518" w14:textId="53227A77">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FFFFFF"/>
                <w:sz w:val="16"/>
                <w:szCs w:val="16"/>
              </w:rPr>
            </w:pPr>
            <w:r w:rsidRPr="006E6062">
              <w:rPr>
                <w:b w:val="0"/>
                <w:bCs w:val="0"/>
                <w:color w:val="FFFFFF"/>
                <w:sz w:val="16"/>
                <w:szCs w:val="16"/>
              </w:rPr>
              <w:t>TICKET</w:t>
            </w:r>
          </w:p>
        </w:tc>
        <w:tc>
          <w:tcPr>
            <w:tcW w:w="606" w:type="pct"/>
            <w:vAlign w:val="center"/>
            <w:hideMark/>
          </w:tcPr>
          <w:p w:rsidRPr="006E6062" w:rsidR="00F91948" w:rsidP="00F91948" w:rsidRDefault="00F91948" w14:paraId="3E947297" w14:textId="1F455657">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FFFFFF"/>
                <w:sz w:val="16"/>
                <w:szCs w:val="16"/>
              </w:rPr>
            </w:pPr>
            <w:r w:rsidRPr="006E6062">
              <w:rPr>
                <w:b w:val="0"/>
                <w:bCs w:val="0"/>
                <w:color w:val="FFFFFF"/>
                <w:sz w:val="16"/>
                <w:szCs w:val="16"/>
              </w:rPr>
              <w:t>FECHA RADICACIÓN</w:t>
            </w:r>
          </w:p>
        </w:tc>
        <w:tc>
          <w:tcPr>
            <w:tcW w:w="606" w:type="pct"/>
            <w:vAlign w:val="center"/>
            <w:hideMark/>
          </w:tcPr>
          <w:p w:rsidRPr="006E6062" w:rsidR="00F91948" w:rsidP="00F91948" w:rsidRDefault="00F91948" w14:paraId="5FFCDF86" w14:textId="79E0AD4E">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FFFFFF"/>
                <w:sz w:val="16"/>
                <w:szCs w:val="16"/>
              </w:rPr>
            </w:pPr>
            <w:r w:rsidRPr="006E6062">
              <w:rPr>
                <w:b w:val="0"/>
                <w:bCs w:val="0"/>
                <w:color w:val="FFFFFF"/>
                <w:sz w:val="16"/>
                <w:szCs w:val="16"/>
              </w:rPr>
              <w:t>RADICADO</w:t>
            </w:r>
          </w:p>
        </w:tc>
        <w:tc>
          <w:tcPr>
            <w:tcW w:w="606" w:type="pct"/>
            <w:vAlign w:val="center"/>
            <w:hideMark/>
          </w:tcPr>
          <w:p w:rsidRPr="006E6062" w:rsidR="00F91948" w:rsidP="00F91948" w:rsidRDefault="00F91948" w14:paraId="0317FB43" w14:textId="6E6D0033">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FFFFFF"/>
                <w:sz w:val="16"/>
                <w:szCs w:val="16"/>
              </w:rPr>
            </w:pPr>
            <w:r w:rsidRPr="006E6062">
              <w:rPr>
                <w:b w:val="0"/>
                <w:bCs w:val="0"/>
                <w:color w:val="FFFFFF"/>
                <w:sz w:val="16"/>
                <w:szCs w:val="16"/>
              </w:rPr>
              <w:t>ESTADO</w:t>
            </w:r>
          </w:p>
        </w:tc>
        <w:tc>
          <w:tcPr>
            <w:tcW w:w="606" w:type="pct"/>
            <w:vAlign w:val="center"/>
            <w:hideMark/>
          </w:tcPr>
          <w:p w:rsidRPr="006E6062" w:rsidR="00F91948" w:rsidP="00F91948" w:rsidRDefault="00F91948" w14:paraId="4A0EFC2D" w14:textId="131B9BC9">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FFFFFF"/>
                <w:sz w:val="16"/>
                <w:szCs w:val="16"/>
              </w:rPr>
            </w:pPr>
            <w:r w:rsidRPr="006E6062">
              <w:rPr>
                <w:b w:val="0"/>
                <w:bCs w:val="0"/>
                <w:color w:val="FFFFFF"/>
                <w:sz w:val="16"/>
                <w:szCs w:val="16"/>
              </w:rPr>
              <w:t>FECHA APROBACIÓN</w:t>
            </w:r>
          </w:p>
        </w:tc>
        <w:tc>
          <w:tcPr>
            <w:tcW w:w="909" w:type="pct"/>
            <w:vAlign w:val="center"/>
            <w:hideMark/>
          </w:tcPr>
          <w:p w:rsidRPr="006E6062" w:rsidR="00F91948" w:rsidP="00F91948" w:rsidRDefault="00F91948" w14:paraId="3BED2517" w14:textId="73AB793C">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FFFFFF"/>
                <w:sz w:val="16"/>
                <w:szCs w:val="16"/>
              </w:rPr>
            </w:pPr>
            <w:r w:rsidRPr="006E6062">
              <w:rPr>
                <w:b w:val="0"/>
                <w:bCs w:val="0"/>
                <w:color w:val="FFFFFF"/>
                <w:sz w:val="16"/>
                <w:szCs w:val="16"/>
              </w:rPr>
              <w:t>OBSERVACIÓN</w:t>
            </w:r>
          </w:p>
        </w:tc>
      </w:tr>
      <w:tr w:rsidRPr="006E6062" w:rsidR="00F91948" w:rsidTr="00F91948" w14:paraId="2DBF148D" w14:textId="7777777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604" w:type="pct"/>
            <w:noWrap/>
            <w:vAlign w:val="center"/>
            <w:hideMark/>
          </w:tcPr>
          <w:p w:rsidRPr="006E6062" w:rsidR="00F91948" w:rsidP="00F91948" w:rsidRDefault="00F91948" w14:paraId="154CD58D" w14:textId="7EF3918B">
            <w:pPr>
              <w:jc w:val="center"/>
              <w:rPr>
                <w:rFonts w:eastAsia="Times New Roman"/>
                <w:b w:val="0"/>
                <w:bCs w:val="0"/>
                <w:color w:val="000000"/>
                <w:sz w:val="16"/>
                <w:szCs w:val="16"/>
              </w:rPr>
            </w:pPr>
            <w:r w:rsidRPr="006E6062">
              <w:rPr>
                <w:b w:val="0"/>
                <w:bCs w:val="0"/>
                <w:color w:val="000000"/>
                <w:sz w:val="16"/>
                <w:szCs w:val="16"/>
              </w:rPr>
              <w:t>5/11/2025</w:t>
            </w:r>
          </w:p>
        </w:tc>
        <w:tc>
          <w:tcPr>
            <w:tcW w:w="758" w:type="pct"/>
            <w:noWrap/>
            <w:vAlign w:val="center"/>
            <w:hideMark/>
          </w:tcPr>
          <w:p w:rsidRPr="006E6062" w:rsidR="00F91948" w:rsidP="00F91948" w:rsidRDefault="00F91948" w14:paraId="3FA92F68" w14:textId="26E947BE">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color w:val="000000"/>
                <w:sz w:val="16"/>
                <w:szCs w:val="16"/>
              </w:rPr>
              <w:t>COL-4851_GUILLERMO_LEON_VALENCIA</w:t>
            </w:r>
          </w:p>
        </w:tc>
        <w:tc>
          <w:tcPr>
            <w:tcW w:w="303" w:type="pct"/>
            <w:noWrap/>
            <w:vAlign w:val="center"/>
            <w:hideMark/>
          </w:tcPr>
          <w:p w:rsidRPr="006E6062" w:rsidR="00F91948" w:rsidP="00F91948" w:rsidRDefault="00F91948" w14:paraId="588C7090" w14:textId="464C9EF1">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color w:val="000000"/>
                <w:sz w:val="16"/>
                <w:szCs w:val="16"/>
              </w:rPr>
              <w:t>14602</w:t>
            </w:r>
          </w:p>
        </w:tc>
        <w:tc>
          <w:tcPr>
            <w:tcW w:w="606" w:type="pct"/>
            <w:noWrap/>
            <w:vAlign w:val="center"/>
            <w:hideMark/>
          </w:tcPr>
          <w:p w:rsidRPr="006E6062" w:rsidR="00F91948" w:rsidP="00F91948" w:rsidRDefault="00F91948" w14:paraId="1EC71E9A" w14:textId="3B59D4A6">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color w:val="000000"/>
                <w:sz w:val="16"/>
                <w:szCs w:val="16"/>
              </w:rPr>
              <w:t>6/11/2025</w:t>
            </w:r>
          </w:p>
        </w:tc>
        <w:tc>
          <w:tcPr>
            <w:tcW w:w="606" w:type="pct"/>
            <w:noWrap/>
            <w:vAlign w:val="center"/>
            <w:hideMark/>
          </w:tcPr>
          <w:p w:rsidRPr="006E6062" w:rsidR="00F91948" w:rsidP="00F91948" w:rsidRDefault="00F91948" w14:paraId="57EDCF10" w14:textId="3E12EAA5">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color w:val="000000"/>
                <w:sz w:val="16"/>
                <w:szCs w:val="16"/>
              </w:rPr>
              <w:t>GSC-7528-2025</w:t>
            </w:r>
          </w:p>
        </w:tc>
        <w:tc>
          <w:tcPr>
            <w:tcW w:w="606" w:type="pct"/>
            <w:noWrap/>
            <w:vAlign w:val="center"/>
            <w:hideMark/>
          </w:tcPr>
          <w:p w:rsidRPr="006E6062" w:rsidR="00F91948" w:rsidP="00F91948" w:rsidRDefault="00F91948" w14:paraId="592D7FD6" w14:textId="2F30A4B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color w:val="000000"/>
                <w:sz w:val="16"/>
                <w:szCs w:val="16"/>
              </w:rPr>
              <w:t>APROBADO</w:t>
            </w:r>
          </w:p>
        </w:tc>
        <w:tc>
          <w:tcPr>
            <w:tcW w:w="606" w:type="pct"/>
            <w:noWrap/>
            <w:vAlign w:val="center"/>
            <w:hideMark/>
          </w:tcPr>
          <w:p w:rsidRPr="006E6062" w:rsidR="00F91948" w:rsidP="00F91948" w:rsidRDefault="00F91948" w14:paraId="418E2B94" w14:textId="5EB33740">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color w:val="000000"/>
                <w:sz w:val="16"/>
                <w:szCs w:val="16"/>
              </w:rPr>
              <w:t>11/11/2025</w:t>
            </w:r>
          </w:p>
        </w:tc>
        <w:tc>
          <w:tcPr>
            <w:tcW w:w="909" w:type="pct"/>
            <w:noWrap/>
            <w:vAlign w:val="center"/>
            <w:hideMark/>
          </w:tcPr>
          <w:p w:rsidRPr="006E6062" w:rsidR="00F91948" w:rsidP="00F91948" w:rsidRDefault="00F91948" w14:paraId="062AA9C1" w14:textId="67CBEC20">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color w:val="000000"/>
                <w:sz w:val="16"/>
                <w:szCs w:val="16"/>
              </w:rPr>
              <w:t>VVG-CCS-ETB-988-25</w:t>
            </w:r>
          </w:p>
        </w:tc>
      </w:tr>
      <w:tr w:rsidRPr="006E6062" w:rsidR="00F91948" w:rsidTr="00F91948" w14:paraId="07BE3B9E" w14:textId="77777777">
        <w:trPr>
          <w:trHeight w:val="20"/>
        </w:trPr>
        <w:tc>
          <w:tcPr>
            <w:cnfStyle w:val="001000000000" w:firstRow="0" w:lastRow="0" w:firstColumn="1" w:lastColumn="0" w:oddVBand="0" w:evenVBand="0" w:oddHBand="0" w:evenHBand="0" w:firstRowFirstColumn="0" w:firstRowLastColumn="0" w:lastRowFirstColumn="0" w:lastRowLastColumn="0"/>
            <w:tcW w:w="604" w:type="pct"/>
            <w:noWrap/>
            <w:vAlign w:val="center"/>
            <w:hideMark/>
          </w:tcPr>
          <w:p w:rsidRPr="006E6062" w:rsidR="00F91948" w:rsidP="00F91948" w:rsidRDefault="00F91948" w14:paraId="16842AFC" w14:textId="59F0A477">
            <w:pPr>
              <w:jc w:val="center"/>
              <w:rPr>
                <w:rFonts w:eastAsia="Times New Roman"/>
                <w:b w:val="0"/>
                <w:bCs w:val="0"/>
                <w:color w:val="000000"/>
                <w:sz w:val="16"/>
                <w:szCs w:val="16"/>
              </w:rPr>
            </w:pPr>
            <w:r w:rsidRPr="006E6062">
              <w:rPr>
                <w:b w:val="0"/>
                <w:bCs w:val="0"/>
                <w:color w:val="000000"/>
                <w:sz w:val="16"/>
                <w:szCs w:val="16"/>
              </w:rPr>
              <w:t>27/11/2025</w:t>
            </w:r>
          </w:p>
        </w:tc>
        <w:tc>
          <w:tcPr>
            <w:tcW w:w="758" w:type="pct"/>
            <w:noWrap/>
            <w:vAlign w:val="center"/>
            <w:hideMark/>
          </w:tcPr>
          <w:p w:rsidRPr="006E6062" w:rsidR="00F91948" w:rsidP="00F91948" w:rsidRDefault="00F91948" w14:paraId="6771BD24" w14:textId="295B96DF">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color w:val="000000"/>
                <w:sz w:val="16"/>
                <w:szCs w:val="16"/>
              </w:rPr>
              <w:t>COL-3678_ISABEL_II</w:t>
            </w:r>
          </w:p>
        </w:tc>
        <w:tc>
          <w:tcPr>
            <w:tcW w:w="303" w:type="pct"/>
            <w:noWrap/>
            <w:vAlign w:val="center"/>
            <w:hideMark/>
          </w:tcPr>
          <w:p w:rsidRPr="006E6062" w:rsidR="00F91948" w:rsidP="00F91948" w:rsidRDefault="00F91948" w14:paraId="117205BE" w14:textId="62A0368E">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color w:val="000000"/>
                <w:sz w:val="16"/>
                <w:szCs w:val="16"/>
              </w:rPr>
              <w:t>15439</w:t>
            </w:r>
          </w:p>
        </w:tc>
        <w:tc>
          <w:tcPr>
            <w:tcW w:w="606" w:type="pct"/>
            <w:noWrap/>
            <w:vAlign w:val="center"/>
            <w:hideMark/>
          </w:tcPr>
          <w:p w:rsidRPr="006E6062" w:rsidR="00F91948" w:rsidP="00F91948" w:rsidRDefault="00F91948" w14:paraId="5E530092" w14:textId="04FE3AAE">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p>
        </w:tc>
        <w:tc>
          <w:tcPr>
            <w:tcW w:w="606" w:type="pct"/>
            <w:noWrap/>
            <w:vAlign w:val="center"/>
            <w:hideMark/>
          </w:tcPr>
          <w:p w:rsidRPr="006E6062" w:rsidR="00F91948" w:rsidP="00F91948" w:rsidRDefault="00F91948" w14:paraId="3149C3DF" w14:textId="281DCB3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p>
        </w:tc>
        <w:tc>
          <w:tcPr>
            <w:tcW w:w="606" w:type="pct"/>
            <w:noWrap/>
            <w:vAlign w:val="center"/>
            <w:hideMark/>
          </w:tcPr>
          <w:p w:rsidRPr="006E6062" w:rsidR="00F91948" w:rsidP="00F91948" w:rsidRDefault="00F91948" w14:paraId="75EC0BE3" w14:textId="1A0957E2">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p>
        </w:tc>
        <w:tc>
          <w:tcPr>
            <w:tcW w:w="606" w:type="pct"/>
            <w:noWrap/>
            <w:vAlign w:val="center"/>
            <w:hideMark/>
          </w:tcPr>
          <w:p w:rsidRPr="006E6062" w:rsidR="00F91948" w:rsidP="00F91948" w:rsidRDefault="00F91948" w14:paraId="7B910769" w14:textId="737D4710">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p>
        </w:tc>
        <w:tc>
          <w:tcPr>
            <w:tcW w:w="909" w:type="pct"/>
            <w:noWrap/>
            <w:vAlign w:val="center"/>
            <w:hideMark/>
          </w:tcPr>
          <w:p w:rsidRPr="006E6062" w:rsidR="00F91948" w:rsidP="00F91948" w:rsidRDefault="00F91948" w14:paraId="05D64268" w14:textId="281C1DB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p>
        </w:tc>
      </w:tr>
    </w:tbl>
    <w:p w:rsidRPr="006E6062" w:rsidR="59FD2C0D" w:rsidP="00956E85" w:rsidRDefault="31DF707F" w14:paraId="5205BA56" w14:textId="65F757D3">
      <w:pPr>
        <w:pStyle w:val="Descripcin"/>
        <w:spacing w:before="240" w:after="0"/>
        <w:jc w:val="center"/>
      </w:pPr>
      <w:bookmarkStart w:name="_Toc215650577" w:id="376"/>
      <w:r w:rsidRPr="006E6062">
        <w:t xml:space="preserve">Tabla </w:t>
      </w:r>
      <w:r w:rsidRPr="006E6062" w:rsidR="59FD2C0D">
        <w:fldChar w:fldCharType="begin"/>
      </w:r>
      <w:r w:rsidRPr="006E6062" w:rsidR="59FD2C0D">
        <w:instrText>SEQ Tabla \* ARABIC</w:instrText>
      </w:r>
      <w:r w:rsidRPr="006E6062" w:rsidR="59FD2C0D">
        <w:fldChar w:fldCharType="separate"/>
      </w:r>
      <w:r w:rsidR="00041DFA">
        <w:rPr>
          <w:noProof/>
        </w:rPr>
        <w:t>42</w:t>
      </w:r>
      <w:r w:rsidRPr="006E6062" w:rsidR="59FD2C0D">
        <w:fldChar w:fldCharType="end"/>
      </w:r>
      <w:r w:rsidRPr="006E6062">
        <w:t xml:space="preserve">. CORRECTIVOS </w:t>
      </w:r>
      <w:r w:rsidRPr="006E6062" w:rsidR="4C69E840">
        <w:t>INSTITUCIONES EDUCATIVAS</w:t>
      </w:r>
      <w:bookmarkEnd w:id="376"/>
    </w:p>
    <w:p w:rsidRPr="006E6062" w:rsidR="59FD2C0D" w:rsidP="59FD2C0D" w:rsidRDefault="31DF707F" w14:paraId="6BEDD392" w14:textId="76F04FD9">
      <w:pPr>
        <w:spacing w:before="240" w:after="240"/>
        <w:jc w:val="both"/>
      </w:pPr>
      <w:r w:rsidRPr="006E6062">
        <w:t xml:space="preserve">Para ver el detalle de los mantenimientos correctivos subsistemas ejecutados debe remitirse a los ANEXO en la ruta: </w:t>
      </w:r>
      <w:r w:rsidRPr="006E6062" w:rsidR="00095F53">
        <w:t>01NOV - 30NOV</w:t>
      </w:r>
      <w:r w:rsidRPr="006E6062" w:rsidR="00BD597B">
        <w:t xml:space="preserve"> </w:t>
      </w:r>
      <w:r w:rsidRPr="006E6062">
        <w:t>\OBLIGACIONES GENERALES\OBLIGACIÓN 2,5,6,9,13\ANEXO OPERACIONES\ SEGUIMIENTO CONTRATO SCJ-1809-2024.xlsx.</w:t>
      </w:r>
      <w:r w:rsidRPr="006E6062" w:rsidR="59FD2C0D">
        <w:rPr>
          <w:rStyle w:val="Refdenotaalpie"/>
        </w:rPr>
        <w:footnoteReference w:id="8"/>
      </w:r>
    </w:p>
    <w:p w:rsidRPr="006E6062" w:rsidR="007D50F4" w:rsidP="00154641" w:rsidRDefault="7BF2C916" w14:paraId="3921AC53" w14:textId="2FCBAC87">
      <w:pPr>
        <w:pStyle w:val="Ttulo3"/>
        <w:numPr>
          <w:ilvl w:val="2"/>
          <w:numId w:val="5"/>
        </w:numPr>
      </w:pPr>
      <w:bookmarkStart w:name="_heading=h.1664s55" w:id="377"/>
      <w:bookmarkStart w:name="_Toc194682957" w:id="378"/>
      <w:bookmarkStart w:name="_Toc666682000" w:id="379"/>
      <w:bookmarkStart w:name="_Toc1112234514" w:id="380"/>
      <w:bookmarkStart w:name="_Toc295626558" w:id="381"/>
      <w:bookmarkStart w:name="_Toc1894703490" w:id="382"/>
      <w:bookmarkStart w:name="_Toc216169861" w:id="383"/>
      <w:bookmarkEnd w:id="377"/>
      <w:r w:rsidRPr="006E6062">
        <w:t>CENTRO DE TRASLADO POR PROTECCIÓN CTP</w:t>
      </w:r>
      <w:bookmarkEnd w:id="378"/>
      <w:bookmarkEnd w:id="379"/>
      <w:bookmarkEnd w:id="380"/>
      <w:bookmarkEnd w:id="381"/>
      <w:bookmarkEnd w:id="382"/>
      <w:bookmarkEnd w:id="383"/>
    </w:p>
    <w:p w:rsidRPr="006E6062" w:rsidR="007D3F8D" w:rsidP="007B4566" w:rsidRDefault="4C0F2DBA" w14:paraId="10A6335C" w14:textId="7C03EFA6">
      <w:pPr>
        <w:jc w:val="both"/>
      </w:pPr>
      <w:r w:rsidRPr="006E6062">
        <w:t xml:space="preserve">Durante el periodo comprendido entre </w:t>
      </w:r>
      <w:r w:rsidRPr="006E6062" w:rsidR="004811E7">
        <w:t xml:space="preserve">01 al </w:t>
      </w:r>
      <w:r w:rsidRPr="006E6062" w:rsidR="00BA241C">
        <w:t>3</w:t>
      </w:r>
      <w:r w:rsidRPr="006E6062" w:rsidR="00B75B4D">
        <w:t>0</w:t>
      </w:r>
      <w:r w:rsidRPr="006E6062" w:rsidR="004811E7">
        <w:t xml:space="preserve"> de </w:t>
      </w:r>
      <w:r w:rsidRPr="006E6062" w:rsidR="00315B13">
        <w:t>NOVIEMBRE</w:t>
      </w:r>
      <w:r w:rsidRPr="006E6062" w:rsidR="00F973F2">
        <w:t xml:space="preserve"> de 2025 </w:t>
      </w:r>
      <w:r w:rsidRPr="006E6062">
        <w:t xml:space="preserve">en el marco del contrato </w:t>
      </w:r>
      <w:r w:rsidRPr="006E6062" w:rsidR="4313F3E0">
        <w:t>SCJ-1809-2024</w:t>
      </w:r>
      <w:r w:rsidRPr="006E6062">
        <w:t xml:space="preserve">, </w:t>
      </w:r>
      <w:r w:rsidRPr="006E6062" w:rsidR="00B15E02">
        <w:t xml:space="preserve">no </w:t>
      </w:r>
      <w:r w:rsidRPr="006E6062">
        <w:t>se re</w:t>
      </w:r>
      <w:r w:rsidRPr="006E6062" w:rsidR="76F3830D">
        <w:t xml:space="preserve">alizaron </w:t>
      </w:r>
      <w:r w:rsidRPr="006E6062" w:rsidR="00B15E02">
        <w:t>atenciones</w:t>
      </w:r>
      <w:r w:rsidRPr="006E6062" w:rsidR="76F3830D">
        <w:t xml:space="preserve"> correctivas</w:t>
      </w:r>
      <w:r w:rsidRPr="006E6062" w:rsidR="22C7B4C6">
        <w:t>.</w:t>
      </w:r>
    </w:p>
    <w:p w:rsidRPr="006E6062" w:rsidR="007D50F4" w:rsidP="00154641" w:rsidRDefault="585A95F0" w14:paraId="43A7B61F" w14:textId="52971100">
      <w:pPr>
        <w:pStyle w:val="Ttulo3"/>
        <w:numPr>
          <w:ilvl w:val="2"/>
          <w:numId w:val="5"/>
        </w:numPr>
      </w:pPr>
      <w:bookmarkStart w:name="_Toc194682958" w:id="384"/>
      <w:bookmarkStart w:name="_Toc756648173" w:id="385"/>
      <w:bookmarkStart w:name="_Toc1896112383" w:id="386"/>
      <w:bookmarkStart w:name="_Toc216536418" w:id="387"/>
      <w:bookmarkStart w:name="_Toc899278440" w:id="388"/>
      <w:bookmarkStart w:name="_Toc216169862" w:id="389"/>
      <w:r w:rsidRPr="006E6062">
        <w:t>CENTRO DE ATENCIÓN INMEDIATA (CAI)</w:t>
      </w:r>
      <w:bookmarkEnd w:id="384"/>
      <w:bookmarkEnd w:id="385"/>
      <w:bookmarkEnd w:id="386"/>
      <w:bookmarkEnd w:id="387"/>
      <w:bookmarkEnd w:id="388"/>
      <w:bookmarkEnd w:id="389"/>
    </w:p>
    <w:p w:rsidRPr="006E6062" w:rsidR="048FF092" w:rsidP="000E382C" w:rsidRDefault="24C938D3" w14:paraId="1331D531" w14:textId="46C9027E">
      <w:pPr>
        <w:jc w:val="both"/>
      </w:pPr>
      <w:r w:rsidRPr="006E6062">
        <w:t xml:space="preserve">Durante el periodo comprendido entre </w:t>
      </w:r>
      <w:r w:rsidRPr="006E6062" w:rsidR="004811E7">
        <w:t xml:space="preserve">01 al </w:t>
      </w:r>
      <w:r w:rsidRPr="006E6062" w:rsidR="00F973F2">
        <w:t>3</w:t>
      </w:r>
      <w:r w:rsidRPr="006E6062" w:rsidR="00B55A81">
        <w:t>0</w:t>
      </w:r>
      <w:r w:rsidRPr="006E6062" w:rsidR="004811E7">
        <w:t xml:space="preserve"> de </w:t>
      </w:r>
      <w:r w:rsidRPr="006E6062" w:rsidR="00315B13">
        <w:t>NOVIEMBRE</w:t>
      </w:r>
      <w:r w:rsidRPr="006E6062" w:rsidR="00F973F2">
        <w:t xml:space="preserve"> de </w:t>
      </w:r>
      <w:r w:rsidRPr="006E6062" w:rsidR="004811E7">
        <w:t>2025</w:t>
      </w:r>
      <w:r w:rsidRPr="006E6062">
        <w:t xml:space="preserve">en el marco del contrato </w:t>
      </w:r>
      <w:r w:rsidRPr="006E6062" w:rsidR="00181E5B">
        <w:t>SCJ</w:t>
      </w:r>
      <w:r w:rsidRPr="006E6062">
        <w:t xml:space="preserve">-1809-2024, se realizaron un total de </w:t>
      </w:r>
      <w:r w:rsidRPr="006E6062" w:rsidR="00F973F2">
        <w:t>0</w:t>
      </w:r>
      <w:r w:rsidRPr="006E6062" w:rsidR="00181E5B">
        <w:t>1</w:t>
      </w:r>
      <w:r w:rsidRPr="006E6062">
        <w:t xml:space="preserve"> visita correctiva sin carro canasta</w:t>
      </w:r>
      <w:r w:rsidRPr="006E6062" w:rsidR="00DC0F03">
        <w:t xml:space="preserve"> al subsistema CAI</w:t>
      </w:r>
      <w:r w:rsidRPr="006E6062" w:rsidR="00540A71">
        <w:t>.</w:t>
      </w:r>
    </w:p>
    <w:tbl>
      <w:tblPr>
        <w:tblStyle w:val="Tabladelista4-nfasis1"/>
        <w:tblW w:w="5000" w:type="pct"/>
        <w:tblLook w:val="04A0" w:firstRow="1" w:lastRow="0" w:firstColumn="1" w:lastColumn="0" w:noHBand="0" w:noVBand="1"/>
      </w:tblPr>
      <w:tblGrid>
        <w:gridCol w:w="534"/>
        <w:gridCol w:w="876"/>
        <w:gridCol w:w="1602"/>
        <w:gridCol w:w="638"/>
        <w:gridCol w:w="1008"/>
        <w:gridCol w:w="1176"/>
        <w:gridCol w:w="934"/>
        <w:gridCol w:w="1058"/>
        <w:gridCol w:w="1524"/>
      </w:tblGrid>
      <w:tr w:rsidRPr="006E6062" w:rsidR="00B55A81" w:rsidTr="00B55A81" w14:paraId="688954EE"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6" w:type="pct"/>
            <w:vAlign w:val="center"/>
            <w:hideMark/>
          </w:tcPr>
          <w:p w:rsidRPr="006E6062" w:rsidR="00BB47FF" w:rsidP="00B55A81" w:rsidRDefault="00BB47FF" w14:paraId="28DB5A04" w14:textId="77777777">
            <w:pPr>
              <w:jc w:val="center"/>
              <w:rPr>
                <w:rFonts w:eastAsia="Times New Roman"/>
                <w:b w:val="0"/>
                <w:bCs w:val="0"/>
                <w:color w:val="FFFFFF"/>
                <w:sz w:val="16"/>
                <w:szCs w:val="16"/>
              </w:rPr>
            </w:pPr>
            <w:r w:rsidRPr="006E6062">
              <w:rPr>
                <w:rFonts w:eastAsia="Times New Roman"/>
                <w:b w:val="0"/>
                <w:bCs w:val="0"/>
                <w:color w:val="FFFFFF"/>
                <w:sz w:val="16"/>
                <w:szCs w:val="16"/>
              </w:rPr>
              <w:t>ITEM</w:t>
            </w:r>
          </w:p>
        </w:tc>
        <w:tc>
          <w:tcPr>
            <w:tcW w:w="425" w:type="pct"/>
            <w:vAlign w:val="center"/>
            <w:hideMark/>
          </w:tcPr>
          <w:p w:rsidRPr="006E6062" w:rsidR="00BB47FF" w:rsidP="00B55A81" w:rsidRDefault="00BB47FF" w14:paraId="02190D52"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FFFFFF"/>
                <w:sz w:val="16"/>
                <w:szCs w:val="16"/>
              </w:rPr>
            </w:pPr>
            <w:r w:rsidRPr="006E6062">
              <w:rPr>
                <w:rFonts w:eastAsia="Times New Roman"/>
                <w:b w:val="0"/>
                <w:bCs w:val="0"/>
                <w:color w:val="FFFFFF"/>
                <w:sz w:val="16"/>
                <w:szCs w:val="16"/>
              </w:rPr>
              <w:t>FECHA DE ACTA</w:t>
            </w:r>
          </w:p>
        </w:tc>
        <w:tc>
          <w:tcPr>
            <w:tcW w:w="1233" w:type="pct"/>
            <w:vAlign w:val="center"/>
            <w:hideMark/>
          </w:tcPr>
          <w:p w:rsidRPr="006E6062" w:rsidR="00BB47FF" w:rsidP="00B55A81" w:rsidRDefault="00FF6CA9" w14:paraId="1620A94E" w14:textId="1FD746A9">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FFFFFF"/>
                <w:sz w:val="16"/>
                <w:szCs w:val="16"/>
              </w:rPr>
            </w:pPr>
            <w:r w:rsidRPr="001D7FA5">
              <w:rPr>
                <w:rFonts w:eastAsia="Times New Roman"/>
                <w:b w:val="0"/>
                <w:bCs w:val="0"/>
                <w:color w:val="FFFFFF"/>
                <w:sz w:val="16"/>
                <w:szCs w:val="16"/>
              </w:rPr>
              <w:t>CÓDIGO</w:t>
            </w:r>
            <w:r w:rsidRPr="006E6062" w:rsidR="00BB47FF">
              <w:rPr>
                <w:rFonts w:eastAsia="Times New Roman"/>
                <w:b w:val="0"/>
                <w:bCs w:val="0"/>
                <w:color w:val="FFFFFF"/>
                <w:sz w:val="16"/>
                <w:szCs w:val="16"/>
              </w:rPr>
              <w:t xml:space="preserve"> DEL PUNTO</w:t>
            </w:r>
          </w:p>
        </w:tc>
        <w:tc>
          <w:tcPr>
            <w:tcW w:w="229" w:type="pct"/>
            <w:vAlign w:val="center"/>
            <w:hideMark/>
          </w:tcPr>
          <w:p w:rsidRPr="006E6062" w:rsidR="00BB47FF" w:rsidP="00B55A81" w:rsidRDefault="00BB47FF" w14:paraId="7E0BD6BF"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FFFFFF"/>
                <w:sz w:val="16"/>
                <w:szCs w:val="16"/>
              </w:rPr>
            </w:pPr>
            <w:r w:rsidRPr="006E6062">
              <w:rPr>
                <w:rFonts w:eastAsia="Times New Roman"/>
                <w:b w:val="0"/>
                <w:bCs w:val="0"/>
                <w:color w:val="FFFFFF"/>
                <w:sz w:val="16"/>
                <w:szCs w:val="16"/>
              </w:rPr>
              <w:t>TICKET</w:t>
            </w:r>
          </w:p>
        </w:tc>
        <w:tc>
          <w:tcPr>
            <w:tcW w:w="607" w:type="pct"/>
            <w:vAlign w:val="center"/>
            <w:hideMark/>
          </w:tcPr>
          <w:p w:rsidRPr="006E6062" w:rsidR="00BB47FF" w:rsidP="00B55A81" w:rsidRDefault="00BB47FF" w14:paraId="273A642F"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FFFFFF"/>
                <w:sz w:val="16"/>
                <w:szCs w:val="16"/>
              </w:rPr>
            </w:pPr>
            <w:r w:rsidRPr="006E6062">
              <w:rPr>
                <w:rFonts w:eastAsia="Times New Roman"/>
                <w:b w:val="0"/>
                <w:bCs w:val="0"/>
                <w:color w:val="FFFFFF"/>
                <w:sz w:val="16"/>
                <w:szCs w:val="16"/>
              </w:rPr>
              <w:t>FECHA RADICACIÓN</w:t>
            </w:r>
          </w:p>
        </w:tc>
        <w:tc>
          <w:tcPr>
            <w:tcW w:w="378" w:type="pct"/>
            <w:vAlign w:val="center"/>
            <w:hideMark/>
          </w:tcPr>
          <w:p w:rsidRPr="006E6062" w:rsidR="00BB47FF" w:rsidP="00B55A81" w:rsidRDefault="00BB47FF" w14:paraId="0622303A"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FFFFFF"/>
                <w:sz w:val="16"/>
                <w:szCs w:val="16"/>
              </w:rPr>
            </w:pPr>
            <w:r w:rsidRPr="006E6062">
              <w:rPr>
                <w:rFonts w:eastAsia="Times New Roman"/>
                <w:b w:val="0"/>
                <w:bCs w:val="0"/>
                <w:color w:val="FFFFFF"/>
                <w:sz w:val="16"/>
                <w:szCs w:val="16"/>
              </w:rPr>
              <w:t>RADICADO</w:t>
            </w:r>
          </w:p>
        </w:tc>
        <w:tc>
          <w:tcPr>
            <w:tcW w:w="315" w:type="pct"/>
            <w:vAlign w:val="center"/>
            <w:hideMark/>
          </w:tcPr>
          <w:p w:rsidRPr="006E6062" w:rsidR="00BB47FF" w:rsidP="00B55A81" w:rsidRDefault="00BB47FF" w14:paraId="68A0C9AE"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FFFFFF"/>
                <w:sz w:val="16"/>
                <w:szCs w:val="16"/>
              </w:rPr>
            </w:pPr>
            <w:r w:rsidRPr="006E6062">
              <w:rPr>
                <w:rFonts w:eastAsia="Times New Roman"/>
                <w:b w:val="0"/>
                <w:bCs w:val="0"/>
                <w:color w:val="FFFFFF"/>
                <w:sz w:val="16"/>
                <w:szCs w:val="16"/>
              </w:rPr>
              <w:t>ESTADO</w:t>
            </w:r>
          </w:p>
        </w:tc>
        <w:tc>
          <w:tcPr>
            <w:tcW w:w="598" w:type="pct"/>
            <w:vAlign w:val="center"/>
            <w:hideMark/>
          </w:tcPr>
          <w:p w:rsidRPr="006E6062" w:rsidR="00BB47FF" w:rsidP="00B55A81" w:rsidRDefault="00BB47FF" w14:paraId="7B660348"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FFFFFF"/>
                <w:sz w:val="16"/>
                <w:szCs w:val="16"/>
              </w:rPr>
            </w:pPr>
            <w:r w:rsidRPr="006E6062">
              <w:rPr>
                <w:rFonts w:eastAsia="Times New Roman"/>
                <w:b w:val="0"/>
                <w:bCs w:val="0"/>
                <w:color w:val="FFFFFF"/>
                <w:sz w:val="16"/>
                <w:szCs w:val="16"/>
              </w:rPr>
              <w:t>FECHA APROBACIÓN</w:t>
            </w:r>
          </w:p>
        </w:tc>
        <w:tc>
          <w:tcPr>
            <w:tcW w:w="1018" w:type="pct"/>
            <w:vAlign w:val="center"/>
            <w:hideMark/>
          </w:tcPr>
          <w:p w:rsidRPr="006E6062" w:rsidR="00BB47FF" w:rsidP="00B55A81" w:rsidRDefault="00BB47FF" w14:paraId="1398D0A7"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FFFFFF"/>
                <w:sz w:val="16"/>
                <w:szCs w:val="16"/>
              </w:rPr>
            </w:pPr>
            <w:r w:rsidRPr="006E6062">
              <w:rPr>
                <w:rFonts w:eastAsia="Times New Roman"/>
                <w:b w:val="0"/>
                <w:bCs w:val="0"/>
                <w:color w:val="FFFFFF"/>
                <w:sz w:val="16"/>
                <w:szCs w:val="16"/>
              </w:rPr>
              <w:t>OBSERVACIÓN</w:t>
            </w:r>
          </w:p>
        </w:tc>
      </w:tr>
      <w:tr w:rsidRPr="006E6062" w:rsidR="00B55A81" w:rsidTr="00B55A81" w14:paraId="5F3D90D1"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6" w:type="pct"/>
            <w:noWrap/>
            <w:vAlign w:val="center"/>
            <w:hideMark/>
          </w:tcPr>
          <w:p w:rsidRPr="006E6062" w:rsidR="00BB47FF" w:rsidP="00B55A81" w:rsidRDefault="001A4B58" w14:paraId="778C2C7D" w14:textId="302997BC">
            <w:pPr>
              <w:jc w:val="center"/>
              <w:rPr>
                <w:rFonts w:eastAsia="Times New Roman"/>
                <w:b w:val="0"/>
                <w:bCs w:val="0"/>
                <w:color w:val="000000"/>
                <w:sz w:val="16"/>
                <w:szCs w:val="16"/>
              </w:rPr>
            </w:pPr>
            <w:r w:rsidRPr="006E6062">
              <w:rPr>
                <w:rFonts w:eastAsia="Times New Roman"/>
                <w:b w:val="0"/>
                <w:bCs w:val="0"/>
                <w:color w:val="000000"/>
                <w:sz w:val="16"/>
                <w:szCs w:val="16"/>
              </w:rPr>
              <w:t>1</w:t>
            </w:r>
          </w:p>
        </w:tc>
        <w:tc>
          <w:tcPr>
            <w:tcW w:w="425" w:type="pct"/>
            <w:noWrap/>
            <w:vAlign w:val="center"/>
            <w:hideMark/>
          </w:tcPr>
          <w:p w:rsidRPr="006E6062" w:rsidR="00BB47FF" w:rsidP="00B55A81" w:rsidRDefault="00BB47FF" w14:paraId="5793A52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5/11/2025</w:t>
            </w:r>
          </w:p>
        </w:tc>
        <w:tc>
          <w:tcPr>
            <w:tcW w:w="1233" w:type="pct"/>
            <w:noWrap/>
            <w:vAlign w:val="center"/>
            <w:hideMark/>
          </w:tcPr>
          <w:p w:rsidRPr="006E6062" w:rsidR="00BB47FF" w:rsidP="00B55A81" w:rsidRDefault="00BB47FF" w14:paraId="5634B39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CAI-EL_PINAR_CAM_1</w:t>
            </w:r>
          </w:p>
        </w:tc>
        <w:tc>
          <w:tcPr>
            <w:tcW w:w="229" w:type="pct"/>
            <w:noWrap/>
            <w:vAlign w:val="center"/>
            <w:hideMark/>
          </w:tcPr>
          <w:p w:rsidRPr="006E6062" w:rsidR="00BB47FF" w:rsidP="00B55A81" w:rsidRDefault="00BB47FF" w14:paraId="3EDABEE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14591</w:t>
            </w:r>
          </w:p>
        </w:tc>
        <w:tc>
          <w:tcPr>
            <w:tcW w:w="607" w:type="pct"/>
            <w:noWrap/>
            <w:vAlign w:val="center"/>
            <w:hideMark/>
          </w:tcPr>
          <w:p w:rsidRPr="006E6062" w:rsidR="00BB47FF" w:rsidP="00B55A81" w:rsidRDefault="00BB47FF" w14:paraId="68DAD1A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6/11/2025</w:t>
            </w:r>
          </w:p>
        </w:tc>
        <w:tc>
          <w:tcPr>
            <w:tcW w:w="378" w:type="pct"/>
            <w:noWrap/>
            <w:vAlign w:val="center"/>
            <w:hideMark/>
          </w:tcPr>
          <w:p w:rsidRPr="006E6062" w:rsidR="00BB47FF" w:rsidP="00B55A81" w:rsidRDefault="00BB47FF" w14:paraId="2DAABC4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GSC-7528-2025</w:t>
            </w:r>
          </w:p>
        </w:tc>
        <w:tc>
          <w:tcPr>
            <w:tcW w:w="315" w:type="pct"/>
            <w:noWrap/>
            <w:vAlign w:val="center"/>
            <w:hideMark/>
          </w:tcPr>
          <w:p w:rsidRPr="006E6062" w:rsidR="00BB47FF" w:rsidP="00B55A81" w:rsidRDefault="00BB47FF" w14:paraId="0A06C9B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APROBADO</w:t>
            </w:r>
          </w:p>
        </w:tc>
        <w:tc>
          <w:tcPr>
            <w:tcW w:w="598" w:type="pct"/>
            <w:noWrap/>
            <w:vAlign w:val="center"/>
            <w:hideMark/>
          </w:tcPr>
          <w:p w:rsidRPr="006E6062" w:rsidR="00BB47FF" w:rsidP="00B55A81" w:rsidRDefault="00BB47FF" w14:paraId="4176237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11/11/2025</w:t>
            </w:r>
          </w:p>
        </w:tc>
        <w:tc>
          <w:tcPr>
            <w:tcW w:w="1018" w:type="pct"/>
            <w:noWrap/>
            <w:vAlign w:val="center"/>
            <w:hideMark/>
          </w:tcPr>
          <w:p w:rsidRPr="006E6062" w:rsidR="00BB47FF" w:rsidP="00B55A81" w:rsidRDefault="00BB47FF" w14:paraId="6C3C455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VVG-CCS-ETB-988-25</w:t>
            </w:r>
          </w:p>
        </w:tc>
      </w:tr>
    </w:tbl>
    <w:p w:rsidRPr="006E6062" w:rsidR="00B94BE3" w:rsidP="005B6BD7" w:rsidRDefault="00544AD0" w14:paraId="690601D1" w14:textId="1CB49F9B">
      <w:pPr>
        <w:pStyle w:val="Descripcin"/>
        <w:jc w:val="center"/>
      </w:pPr>
      <w:bookmarkStart w:name="_Toc215650578" w:id="390"/>
      <w:r w:rsidRPr="006E6062">
        <w:t xml:space="preserve">Tabla </w:t>
      </w:r>
      <w:r w:rsidRPr="006E6062">
        <w:fldChar w:fldCharType="begin"/>
      </w:r>
      <w:r w:rsidRPr="006E6062">
        <w:instrText>SEQ Tabla \* ARABIC</w:instrText>
      </w:r>
      <w:r w:rsidRPr="006E6062">
        <w:fldChar w:fldCharType="separate"/>
      </w:r>
      <w:r w:rsidR="00041DFA">
        <w:rPr>
          <w:noProof/>
        </w:rPr>
        <w:t>43</w:t>
      </w:r>
      <w:r w:rsidRPr="006E6062">
        <w:fldChar w:fldCharType="end"/>
      </w:r>
      <w:r w:rsidRPr="006E6062">
        <w:t>. CORRECTIVOS CAI</w:t>
      </w:r>
      <w:bookmarkEnd w:id="390"/>
    </w:p>
    <w:p w:rsidRPr="006E6062" w:rsidR="00544AD0" w:rsidP="00544AD0" w:rsidRDefault="00544AD0" w14:paraId="2371A481" w14:textId="78A196AC">
      <w:pPr>
        <w:jc w:val="both"/>
      </w:pPr>
      <w:r w:rsidRPr="006E6062">
        <w:t xml:space="preserve">Para ver el detalle de los mantenimientos correctivos subsistemas ejecutados debe remitirse a los ANEXO en la ruta: </w:t>
      </w:r>
      <w:r w:rsidRPr="006E6062" w:rsidR="00095F53">
        <w:t>01NOV - 30NOV</w:t>
      </w:r>
      <w:r w:rsidRPr="006E6062" w:rsidR="00BD597B">
        <w:t xml:space="preserve"> </w:t>
      </w:r>
      <w:r w:rsidRPr="006E6062">
        <w:t>\OBLIGACIONES GENERALES\OBLIGACIÓN 2,5,6,9,13\ANEXO OPERACIONES\ SEGUIMIENTO CONTRATO SCJ-1809-2024.xlsx.</w:t>
      </w:r>
      <w:r w:rsidRPr="006E6062">
        <w:rPr>
          <w:rStyle w:val="Refdenotaalpie"/>
        </w:rPr>
        <w:footnoteReference w:id="9"/>
      </w:r>
    </w:p>
    <w:p w:rsidRPr="006E6062" w:rsidR="007D50F4" w:rsidP="00154641" w:rsidRDefault="7BF2C916" w14:paraId="76B997B7" w14:textId="6848746B">
      <w:pPr>
        <w:pStyle w:val="Ttulo3"/>
        <w:numPr>
          <w:ilvl w:val="2"/>
          <w:numId w:val="5"/>
        </w:numPr>
      </w:pPr>
      <w:bookmarkStart w:name="_heading=h.vo7our8k3gn2" w:id="391"/>
      <w:bookmarkStart w:name="_Toc194682959" w:id="392"/>
      <w:bookmarkStart w:name="_Toc1507466740" w:id="393"/>
      <w:bookmarkStart w:name="_Toc1436851808" w:id="394"/>
      <w:bookmarkStart w:name="_Toc230869203" w:id="395"/>
      <w:bookmarkStart w:name="_Toc1836861193" w:id="396"/>
      <w:bookmarkStart w:name="_Toc216169863" w:id="397"/>
      <w:bookmarkEnd w:id="391"/>
      <w:r w:rsidRPr="006E6062">
        <w:t>ESTACIONES DE POLICÍA.</w:t>
      </w:r>
      <w:bookmarkEnd w:id="392"/>
      <w:bookmarkEnd w:id="393"/>
      <w:bookmarkEnd w:id="394"/>
      <w:bookmarkEnd w:id="395"/>
      <w:bookmarkEnd w:id="396"/>
      <w:bookmarkEnd w:id="397"/>
    </w:p>
    <w:p w:rsidRPr="006E6062" w:rsidR="1B6484B8" w:rsidP="000C573B" w:rsidRDefault="00340BB9" w14:paraId="0AB41489" w14:textId="6C12D628">
      <w:pPr>
        <w:spacing w:after="0"/>
        <w:ind w:right="50"/>
        <w:jc w:val="both"/>
      </w:pPr>
      <w:r w:rsidRPr="006E6062">
        <w:t xml:space="preserve">Durante el periodo comprendido entre 01 al </w:t>
      </w:r>
      <w:r w:rsidRPr="006E6062" w:rsidR="00BA241C">
        <w:t>3</w:t>
      </w:r>
      <w:r w:rsidRPr="006E6062" w:rsidR="004A7585">
        <w:t>0</w:t>
      </w:r>
      <w:r w:rsidRPr="006E6062">
        <w:t xml:space="preserve"> de </w:t>
      </w:r>
      <w:r w:rsidRPr="006E6062" w:rsidR="00315B13">
        <w:t>NOVIEMBRE</w:t>
      </w:r>
      <w:r w:rsidRPr="006E6062">
        <w:t xml:space="preserve"> DE </w:t>
      </w:r>
      <w:r w:rsidRPr="006E6062" w:rsidR="00BA241C">
        <w:t>2025</w:t>
      </w:r>
      <w:r w:rsidRPr="006E6062" w:rsidR="00D81FB0">
        <w:t xml:space="preserve"> </w:t>
      </w:r>
      <w:r w:rsidRPr="006E6062">
        <w:t xml:space="preserve">en el marco del contrato SCJ-1809-2024, se realizaron </w:t>
      </w:r>
      <w:r w:rsidRPr="006E6062" w:rsidR="00D81FB0">
        <w:t xml:space="preserve">un total de </w:t>
      </w:r>
      <w:r w:rsidRPr="006E6062" w:rsidR="007469A7">
        <w:t>01</w:t>
      </w:r>
      <w:r w:rsidRPr="006E6062" w:rsidR="00D81FB0">
        <w:t xml:space="preserve"> visita</w:t>
      </w:r>
      <w:r w:rsidRPr="006E6062">
        <w:t xml:space="preserve"> correctiva</w:t>
      </w:r>
      <w:r w:rsidRPr="006E6062" w:rsidR="00D81FB0">
        <w:t xml:space="preserve"> al subsistema de </w:t>
      </w:r>
      <w:r w:rsidRPr="006E6062" w:rsidR="001E64EE">
        <w:t>Estación</w:t>
      </w:r>
      <w:r w:rsidRPr="006E6062" w:rsidR="00D81FB0">
        <w:t xml:space="preserve"> de </w:t>
      </w:r>
      <w:r w:rsidRPr="006E6062" w:rsidR="001E64EE">
        <w:t>policía</w:t>
      </w:r>
      <w:r w:rsidRPr="006E6062" w:rsidR="008F7068">
        <w:t xml:space="preserve">, se </w:t>
      </w:r>
      <w:r w:rsidRPr="006E6062" w:rsidR="00301828">
        <w:t xml:space="preserve">realizaron dos actividades de mantenimiento </w:t>
      </w:r>
      <w:r w:rsidRPr="006E6062" w:rsidR="00DD7661">
        <w:t>colectivo</w:t>
      </w:r>
      <w:r w:rsidRPr="006E6062" w:rsidR="00301828">
        <w:t xml:space="preserve"> a estaciones de policía</w:t>
      </w:r>
      <w:r w:rsidRPr="006E6062" w:rsidR="00DD7661">
        <w:t>, Dichas actividades se realizaron conforme a</w:t>
      </w:r>
      <w:r w:rsidRPr="006E6062" w:rsidR="00053D43">
        <w:t xml:space="preserve"> los tiempos estipulados</w:t>
      </w:r>
      <w:r w:rsidRPr="006E6062" w:rsidR="00F3045F">
        <w:t>.</w:t>
      </w:r>
      <w:r w:rsidRPr="006E6062" w:rsidR="000C573B">
        <w:br/>
      </w:r>
    </w:p>
    <w:p w:rsidR="00FF6CA9" w:rsidP="000C573B" w:rsidRDefault="00FF6CA9" w14:paraId="0E46E5FA" w14:textId="77777777">
      <w:pPr>
        <w:spacing w:after="0"/>
        <w:ind w:right="50"/>
        <w:jc w:val="both"/>
      </w:pPr>
    </w:p>
    <w:p w:rsidRPr="001D7FA5" w:rsidR="00FF6CA9" w:rsidP="000C573B" w:rsidRDefault="00FF6CA9" w14:paraId="574DD883" w14:textId="77777777">
      <w:pPr>
        <w:spacing w:after="0"/>
        <w:ind w:right="50"/>
        <w:jc w:val="both"/>
      </w:pPr>
    </w:p>
    <w:tbl>
      <w:tblPr>
        <w:tblStyle w:val="Tabladelista4-nfasis1"/>
        <w:tblW w:w="5000" w:type="pct"/>
        <w:tblLook w:val="04A0" w:firstRow="1" w:lastRow="0" w:firstColumn="1" w:lastColumn="0" w:noHBand="0" w:noVBand="1"/>
      </w:tblPr>
      <w:tblGrid>
        <w:gridCol w:w="525"/>
        <w:gridCol w:w="928"/>
        <w:gridCol w:w="1656"/>
        <w:gridCol w:w="624"/>
        <w:gridCol w:w="981"/>
        <w:gridCol w:w="1143"/>
        <w:gridCol w:w="910"/>
        <w:gridCol w:w="1029"/>
        <w:gridCol w:w="1554"/>
      </w:tblGrid>
      <w:tr w:rsidRPr="006E6062" w:rsidR="00C44737" w:rsidTr="00C44737" w14:paraId="1A83409F"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6" w:type="pct"/>
            <w:vAlign w:val="center"/>
            <w:hideMark/>
          </w:tcPr>
          <w:p w:rsidRPr="006E6062" w:rsidR="00C44737" w:rsidP="00C44737" w:rsidRDefault="00FF6CA9" w14:paraId="241BC356" w14:textId="75FBE689">
            <w:pPr>
              <w:jc w:val="center"/>
              <w:rPr>
                <w:rFonts w:eastAsia="Times New Roman"/>
                <w:b w:val="0"/>
                <w:bCs w:val="0"/>
                <w:color w:val="FFFFFF"/>
                <w:sz w:val="16"/>
                <w:szCs w:val="16"/>
              </w:rPr>
            </w:pPr>
            <w:r w:rsidRPr="001D7FA5">
              <w:rPr>
                <w:rFonts w:eastAsia="Times New Roman"/>
                <w:b w:val="0"/>
                <w:bCs w:val="0"/>
                <w:color w:val="FFFFFF"/>
                <w:sz w:val="16"/>
                <w:szCs w:val="16"/>
              </w:rPr>
              <w:t>ÍTEM</w:t>
            </w:r>
          </w:p>
        </w:tc>
        <w:tc>
          <w:tcPr>
            <w:tcW w:w="425" w:type="pct"/>
            <w:vAlign w:val="center"/>
            <w:hideMark/>
          </w:tcPr>
          <w:p w:rsidRPr="006E6062" w:rsidR="00C44737" w:rsidP="00C44737" w:rsidRDefault="00C44737" w14:paraId="5821895E"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FFFFFF"/>
                <w:sz w:val="16"/>
                <w:szCs w:val="16"/>
              </w:rPr>
            </w:pPr>
            <w:r w:rsidRPr="006E6062">
              <w:rPr>
                <w:rFonts w:eastAsia="Times New Roman"/>
                <w:b w:val="0"/>
                <w:bCs w:val="0"/>
                <w:color w:val="FFFFFF"/>
                <w:sz w:val="16"/>
                <w:szCs w:val="16"/>
              </w:rPr>
              <w:t>FECHA DE ACTA</w:t>
            </w:r>
          </w:p>
        </w:tc>
        <w:tc>
          <w:tcPr>
            <w:tcW w:w="1233" w:type="pct"/>
            <w:vAlign w:val="center"/>
            <w:hideMark/>
          </w:tcPr>
          <w:p w:rsidRPr="006E6062" w:rsidR="00C44737" w:rsidP="00C44737" w:rsidRDefault="00FF6CA9" w14:paraId="199FADCC" w14:textId="457F61B8">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FFFFFF"/>
                <w:sz w:val="16"/>
                <w:szCs w:val="16"/>
              </w:rPr>
            </w:pPr>
            <w:r w:rsidRPr="001D7FA5">
              <w:rPr>
                <w:rFonts w:eastAsia="Times New Roman"/>
                <w:b w:val="0"/>
                <w:bCs w:val="0"/>
                <w:color w:val="FFFFFF"/>
                <w:sz w:val="16"/>
                <w:szCs w:val="16"/>
              </w:rPr>
              <w:t>CÓDIGO</w:t>
            </w:r>
            <w:r w:rsidRPr="006E6062" w:rsidR="00C44737">
              <w:rPr>
                <w:rFonts w:eastAsia="Times New Roman"/>
                <w:b w:val="0"/>
                <w:bCs w:val="0"/>
                <w:color w:val="FFFFFF"/>
                <w:sz w:val="16"/>
                <w:szCs w:val="16"/>
              </w:rPr>
              <w:t xml:space="preserve"> DEL PUNTO</w:t>
            </w:r>
          </w:p>
        </w:tc>
        <w:tc>
          <w:tcPr>
            <w:tcW w:w="229" w:type="pct"/>
            <w:vAlign w:val="center"/>
            <w:hideMark/>
          </w:tcPr>
          <w:p w:rsidRPr="006E6062" w:rsidR="00C44737" w:rsidP="00C44737" w:rsidRDefault="00C44737" w14:paraId="1DDB2C00"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FFFFFF"/>
                <w:sz w:val="16"/>
                <w:szCs w:val="16"/>
              </w:rPr>
            </w:pPr>
            <w:r w:rsidRPr="006E6062">
              <w:rPr>
                <w:rFonts w:eastAsia="Times New Roman"/>
                <w:b w:val="0"/>
                <w:bCs w:val="0"/>
                <w:color w:val="FFFFFF"/>
                <w:sz w:val="16"/>
                <w:szCs w:val="16"/>
              </w:rPr>
              <w:t>TICKET</w:t>
            </w:r>
          </w:p>
        </w:tc>
        <w:tc>
          <w:tcPr>
            <w:tcW w:w="607" w:type="pct"/>
            <w:vAlign w:val="center"/>
            <w:hideMark/>
          </w:tcPr>
          <w:p w:rsidRPr="006E6062" w:rsidR="00C44737" w:rsidP="00C44737" w:rsidRDefault="00C44737" w14:paraId="7C33BB03"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FFFFFF"/>
                <w:sz w:val="16"/>
                <w:szCs w:val="16"/>
              </w:rPr>
            </w:pPr>
            <w:r w:rsidRPr="006E6062">
              <w:rPr>
                <w:rFonts w:eastAsia="Times New Roman"/>
                <w:b w:val="0"/>
                <w:bCs w:val="0"/>
                <w:color w:val="FFFFFF"/>
                <w:sz w:val="16"/>
                <w:szCs w:val="16"/>
              </w:rPr>
              <w:t>FECHA RADICACIÓN</w:t>
            </w:r>
          </w:p>
        </w:tc>
        <w:tc>
          <w:tcPr>
            <w:tcW w:w="378" w:type="pct"/>
            <w:vAlign w:val="center"/>
            <w:hideMark/>
          </w:tcPr>
          <w:p w:rsidRPr="006E6062" w:rsidR="00C44737" w:rsidP="00C44737" w:rsidRDefault="00C44737" w14:paraId="679A5913"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FFFFFF"/>
                <w:sz w:val="16"/>
                <w:szCs w:val="16"/>
              </w:rPr>
            </w:pPr>
            <w:r w:rsidRPr="006E6062">
              <w:rPr>
                <w:rFonts w:eastAsia="Times New Roman"/>
                <w:b w:val="0"/>
                <w:bCs w:val="0"/>
                <w:color w:val="FFFFFF"/>
                <w:sz w:val="16"/>
                <w:szCs w:val="16"/>
              </w:rPr>
              <w:t>RADICADO</w:t>
            </w:r>
          </w:p>
        </w:tc>
        <w:tc>
          <w:tcPr>
            <w:tcW w:w="315" w:type="pct"/>
            <w:vAlign w:val="center"/>
            <w:hideMark/>
          </w:tcPr>
          <w:p w:rsidRPr="006E6062" w:rsidR="00C44737" w:rsidP="00C44737" w:rsidRDefault="00C44737" w14:paraId="275818D4"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FFFFFF"/>
                <w:sz w:val="16"/>
                <w:szCs w:val="16"/>
              </w:rPr>
            </w:pPr>
            <w:r w:rsidRPr="006E6062">
              <w:rPr>
                <w:rFonts w:eastAsia="Times New Roman"/>
                <w:b w:val="0"/>
                <w:bCs w:val="0"/>
                <w:color w:val="FFFFFF"/>
                <w:sz w:val="16"/>
                <w:szCs w:val="16"/>
              </w:rPr>
              <w:t>ESTADO</w:t>
            </w:r>
          </w:p>
        </w:tc>
        <w:tc>
          <w:tcPr>
            <w:tcW w:w="598" w:type="pct"/>
            <w:vAlign w:val="center"/>
            <w:hideMark/>
          </w:tcPr>
          <w:p w:rsidRPr="006E6062" w:rsidR="00C44737" w:rsidP="00C44737" w:rsidRDefault="00C44737" w14:paraId="79BD3835"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FFFFFF"/>
                <w:sz w:val="16"/>
                <w:szCs w:val="16"/>
              </w:rPr>
            </w:pPr>
            <w:r w:rsidRPr="006E6062">
              <w:rPr>
                <w:rFonts w:eastAsia="Times New Roman"/>
                <w:b w:val="0"/>
                <w:bCs w:val="0"/>
                <w:color w:val="FFFFFF"/>
                <w:sz w:val="16"/>
                <w:szCs w:val="16"/>
              </w:rPr>
              <w:t>FECHA APROBACIÓN</w:t>
            </w:r>
          </w:p>
        </w:tc>
        <w:tc>
          <w:tcPr>
            <w:tcW w:w="1018" w:type="pct"/>
            <w:vAlign w:val="center"/>
            <w:hideMark/>
          </w:tcPr>
          <w:p w:rsidRPr="006E6062" w:rsidR="00C44737" w:rsidP="00C44737" w:rsidRDefault="00C44737" w14:paraId="6B22361F"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FFFFFF"/>
                <w:sz w:val="16"/>
                <w:szCs w:val="16"/>
              </w:rPr>
            </w:pPr>
            <w:r w:rsidRPr="006E6062">
              <w:rPr>
                <w:rFonts w:eastAsia="Times New Roman"/>
                <w:b w:val="0"/>
                <w:bCs w:val="0"/>
                <w:color w:val="FFFFFF"/>
                <w:sz w:val="16"/>
                <w:szCs w:val="16"/>
              </w:rPr>
              <w:t>OBSERVACIÓN</w:t>
            </w:r>
          </w:p>
        </w:tc>
      </w:tr>
      <w:tr w:rsidRPr="006E6062" w:rsidR="001A4B58" w:rsidTr="00C44737" w14:paraId="4E095941"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6" w:type="pct"/>
            <w:noWrap/>
            <w:vAlign w:val="center"/>
            <w:hideMark/>
          </w:tcPr>
          <w:p w:rsidRPr="006E6062" w:rsidR="00C44737" w:rsidP="00C44737" w:rsidRDefault="001A4B58" w14:paraId="3852C2E4" w14:textId="1D29C454">
            <w:pPr>
              <w:jc w:val="center"/>
              <w:rPr>
                <w:rFonts w:eastAsia="Times New Roman"/>
                <w:b w:val="0"/>
                <w:bCs w:val="0"/>
                <w:color w:val="000000"/>
                <w:sz w:val="16"/>
                <w:szCs w:val="16"/>
              </w:rPr>
            </w:pPr>
            <w:r w:rsidRPr="006E6062">
              <w:rPr>
                <w:rFonts w:eastAsia="Times New Roman"/>
                <w:b w:val="0"/>
                <w:bCs w:val="0"/>
                <w:color w:val="000000"/>
                <w:sz w:val="16"/>
                <w:szCs w:val="16"/>
              </w:rPr>
              <w:t>1</w:t>
            </w:r>
          </w:p>
        </w:tc>
        <w:tc>
          <w:tcPr>
            <w:tcW w:w="425" w:type="pct"/>
            <w:noWrap/>
            <w:vAlign w:val="center"/>
            <w:hideMark/>
          </w:tcPr>
          <w:p w:rsidRPr="006E6062" w:rsidR="00C44737" w:rsidP="00C44737" w:rsidRDefault="00C44737" w14:paraId="5A0B885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20/11/2025</w:t>
            </w:r>
          </w:p>
        </w:tc>
        <w:tc>
          <w:tcPr>
            <w:tcW w:w="1233" w:type="pct"/>
            <w:noWrap/>
            <w:vAlign w:val="center"/>
            <w:hideMark/>
          </w:tcPr>
          <w:p w:rsidRPr="006E6062" w:rsidR="00C44737" w:rsidP="00C44737" w:rsidRDefault="00C44737" w14:paraId="077A071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EP-PORTERIA_KENNEDY</w:t>
            </w:r>
          </w:p>
        </w:tc>
        <w:tc>
          <w:tcPr>
            <w:tcW w:w="229" w:type="pct"/>
            <w:noWrap/>
            <w:vAlign w:val="center"/>
            <w:hideMark/>
          </w:tcPr>
          <w:p w:rsidRPr="006E6062" w:rsidR="00C44737" w:rsidP="00C44737" w:rsidRDefault="00C44737" w14:paraId="6F6F9C0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14984</w:t>
            </w:r>
          </w:p>
        </w:tc>
        <w:tc>
          <w:tcPr>
            <w:tcW w:w="607" w:type="pct"/>
            <w:noWrap/>
            <w:vAlign w:val="center"/>
            <w:hideMark/>
          </w:tcPr>
          <w:p w:rsidRPr="006E6062" w:rsidR="00C44737" w:rsidP="00C44737" w:rsidRDefault="00C44737" w14:paraId="27C1B71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25/11/2025</w:t>
            </w:r>
          </w:p>
        </w:tc>
        <w:tc>
          <w:tcPr>
            <w:tcW w:w="378" w:type="pct"/>
            <w:noWrap/>
            <w:vAlign w:val="center"/>
            <w:hideMark/>
          </w:tcPr>
          <w:p w:rsidRPr="006E6062" w:rsidR="00C44737" w:rsidP="00C44737" w:rsidRDefault="00C44737" w14:paraId="4D9A0BFA" w14:textId="0C127ED4">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GSC-7632-2025</w:t>
            </w:r>
          </w:p>
        </w:tc>
        <w:tc>
          <w:tcPr>
            <w:tcW w:w="315" w:type="pct"/>
            <w:noWrap/>
            <w:vAlign w:val="center"/>
            <w:hideMark/>
          </w:tcPr>
          <w:p w:rsidRPr="006E6062" w:rsidR="00C44737" w:rsidP="00C44737" w:rsidRDefault="00C44737" w14:paraId="29CA641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APROBADO</w:t>
            </w:r>
          </w:p>
        </w:tc>
        <w:tc>
          <w:tcPr>
            <w:tcW w:w="598" w:type="pct"/>
            <w:noWrap/>
            <w:vAlign w:val="center"/>
            <w:hideMark/>
          </w:tcPr>
          <w:p w:rsidRPr="006E6062" w:rsidR="00C44737" w:rsidP="00C44737" w:rsidRDefault="00C44737" w14:paraId="546F94C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27/11/2025</w:t>
            </w:r>
          </w:p>
        </w:tc>
        <w:tc>
          <w:tcPr>
            <w:tcW w:w="1018" w:type="pct"/>
            <w:noWrap/>
            <w:vAlign w:val="center"/>
            <w:hideMark/>
          </w:tcPr>
          <w:p w:rsidRPr="006E6062" w:rsidR="00C44737" w:rsidP="00C44737" w:rsidRDefault="00C44737" w14:paraId="57AAC9B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VVG-CCS-ETB-1054-25</w:t>
            </w:r>
          </w:p>
        </w:tc>
      </w:tr>
    </w:tbl>
    <w:p w:rsidRPr="006E6062" w:rsidR="00C809A1" w:rsidP="00C809A1" w:rsidRDefault="00C809A1" w14:paraId="6922FA03" w14:textId="3B1B31A4">
      <w:pPr>
        <w:pStyle w:val="Descripcin"/>
        <w:jc w:val="center"/>
      </w:pPr>
      <w:bookmarkStart w:name="_Toc215650579" w:id="398"/>
      <w:r w:rsidRPr="006E6062">
        <w:t xml:space="preserve">Tabla </w:t>
      </w:r>
      <w:r w:rsidRPr="006E6062">
        <w:fldChar w:fldCharType="begin"/>
      </w:r>
      <w:r w:rsidRPr="006E6062">
        <w:instrText>SEQ Tabla \* ARABIC</w:instrText>
      </w:r>
      <w:r w:rsidRPr="006E6062">
        <w:fldChar w:fldCharType="separate"/>
      </w:r>
      <w:r w:rsidR="00041DFA">
        <w:rPr>
          <w:noProof/>
        </w:rPr>
        <w:t>44</w:t>
      </w:r>
      <w:r w:rsidRPr="006E6062">
        <w:fldChar w:fldCharType="end"/>
      </w:r>
      <w:r w:rsidRPr="006E6062">
        <w:t xml:space="preserve">. CORRECTIVOS ESTACIÓN DE </w:t>
      </w:r>
      <w:r w:rsidRPr="006E6062" w:rsidR="00466FDC">
        <w:t>POLICÍA</w:t>
      </w:r>
      <w:r w:rsidRPr="006E6062">
        <w:t>.</w:t>
      </w:r>
      <w:bookmarkEnd w:id="398"/>
    </w:p>
    <w:p w:rsidRPr="006E6062" w:rsidR="00D81FB0" w:rsidP="00D81FB0" w:rsidRDefault="00D81FB0" w14:paraId="54D387B8" w14:textId="235E06CB">
      <w:pPr>
        <w:jc w:val="both"/>
      </w:pPr>
      <w:r w:rsidRPr="006E6062">
        <w:t xml:space="preserve">Para ver el detalle de los mantenimientos correctivos subsistemas ejecutados debe remitirse a los ANEXO en la ruta: </w:t>
      </w:r>
      <w:r w:rsidRPr="006E6062" w:rsidR="00095F53">
        <w:t>01NOV - 30NOV</w:t>
      </w:r>
      <w:r w:rsidRPr="006E6062">
        <w:t xml:space="preserve"> \OBLIGACIONES GENERALES\OBLIGACIÓN 2,5,6,9,13\ANEXO OPERACIONES\ SEGUIMIENTO CONTRATO SCJ-1809-2024.xlsx.</w:t>
      </w:r>
      <w:r w:rsidRPr="006E6062">
        <w:rPr>
          <w:rStyle w:val="Refdenotaalpie"/>
        </w:rPr>
        <w:footnoteReference w:id="10"/>
      </w:r>
    </w:p>
    <w:p w:rsidRPr="006E6062" w:rsidR="007D50F4" w:rsidP="00154641" w:rsidRDefault="7BF2C916" w14:paraId="5CBDA0BA" w14:textId="3B79E0F1">
      <w:pPr>
        <w:pStyle w:val="Ttulo3"/>
        <w:numPr>
          <w:ilvl w:val="2"/>
          <w:numId w:val="5"/>
        </w:numPr>
      </w:pPr>
      <w:bookmarkStart w:name="_Toc194682960" w:id="399"/>
      <w:bookmarkStart w:name="_Toc1118186687" w:id="400"/>
      <w:bookmarkStart w:name="_Toc1665020819" w:id="401"/>
      <w:bookmarkStart w:name="_Toc1293467478" w:id="402"/>
      <w:bookmarkStart w:name="_Toc1610816195" w:id="403"/>
      <w:bookmarkStart w:name="_Toc216169864" w:id="404"/>
      <w:r w:rsidRPr="006E6062">
        <w:t>ESTADIO NEMESIO CAMACHO EL CAMPIN</w:t>
      </w:r>
      <w:bookmarkEnd w:id="399"/>
      <w:bookmarkEnd w:id="400"/>
      <w:bookmarkEnd w:id="401"/>
      <w:bookmarkEnd w:id="402"/>
      <w:bookmarkEnd w:id="403"/>
      <w:bookmarkEnd w:id="404"/>
    </w:p>
    <w:p w:rsidRPr="006E6062" w:rsidR="004354B3" w:rsidP="007B4566" w:rsidRDefault="007A19D9" w14:paraId="0E5E9EEB" w14:textId="2EE7717E">
      <w:pPr>
        <w:spacing w:after="491"/>
        <w:ind w:right="50"/>
        <w:jc w:val="both"/>
      </w:pPr>
      <w:r w:rsidRPr="006E6062">
        <w:t xml:space="preserve">Durante el periodo comprendido entre 01 al </w:t>
      </w:r>
      <w:r w:rsidRPr="006E6062" w:rsidR="00BA241C">
        <w:t>3</w:t>
      </w:r>
      <w:r w:rsidRPr="006E6062" w:rsidR="004A7585">
        <w:t>0</w:t>
      </w:r>
      <w:r w:rsidRPr="006E6062">
        <w:t xml:space="preserve"> de </w:t>
      </w:r>
      <w:r w:rsidRPr="006E6062" w:rsidR="00315B13">
        <w:t>NOVIEMBRE</w:t>
      </w:r>
      <w:r w:rsidRPr="006E6062">
        <w:t xml:space="preserve"> DE 2025en el marco del contrato SCJ-1809-2024, </w:t>
      </w:r>
      <w:r w:rsidRPr="006E6062" w:rsidR="00A055A8">
        <w:t xml:space="preserve">no </w:t>
      </w:r>
      <w:r w:rsidRPr="006E6062">
        <w:t xml:space="preserve">se realizaron </w:t>
      </w:r>
      <w:r w:rsidRPr="006E6062" w:rsidR="00A055A8">
        <w:t>atenciones</w:t>
      </w:r>
      <w:r w:rsidRPr="006E6062">
        <w:t xml:space="preserve"> correctivas.</w:t>
      </w:r>
    </w:p>
    <w:p w:rsidRPr="006E6062" w:rsidR="007D50F4" w:rsidP="00154641" w:rsidRDefault="0135CB76" w14:paraId="25C96A8A" w14:textId="60A9AEA0">
      <w:pPr>
        <w:pStyle w:val="Ttulo3"/>
        <w:numPr>
          <w:ilvl w:val="2"/>
          <w:numId w:val="5"/>
        </w:numPr>
      </w:pPr>
      <w:bookmarkStart w:name="_Toc194682961" w:id="405"/>
      <w:bookmarkStart w:name="_Toc1548451496" w:id="406"/>
      <w:bookmarkStart w:name="_Toc1969642392" w:id="407"/>
      <w:bookmarkStart w:name="_Toc31920954" w:id="408"/>
      <w:bookmarkStart w:name="_Toc1501403109" w:id="409"/>
      <w:bookmarkStart w:name="_Toc216169865" w:id="410"/>
      <w:r w:rsidRPr="006E6062">
        <w:t>CENTROS DE MONITOREO</w:t>
      </w:r>
      <w:bookmarkEnd w:id="405"/>
      <w:bookmarkEnd w:id="406"/>
      <w:bookmarkEnd w:id="407"/>
      <w:bookmarkEnd w:id="408"/>
      <w:bookmarkEnd w:id="409"/>
      <w:bookmarkEnd w:id="410"/>
    </w:p>
    <w:p w:rsidRPr="006E6062" w:rsidR="49E94C4A" w:rsidP="7ED62CCD" w:rsidRDefault="1F5CB1DE" w14:paraId="2A5CC855" w14:textId="298CC37F">
      <w:pPr>
        <w:jc w:val="both"/>
      </w:pPr>
      <w:r w:rsidRPr="006E6062">
        <w:t xml:space="preserve">Durante el periodo comprendido entre </w:t>
      </w:r>
      <w:r w:rsidRPr="006E6062" w:rsidR="004811E7">
        <w:t xml:space="preserve">01 al </w:t>
      </w:r>
      <w:r w:rsidRPr="006E6062" w:rsidR="00BA241C">
        <w:t>3</w:t>
      </w:r>
      <w:r w:rsidRPr="006E6062" w:rsidR="004A7585">
        <w:t>0</w:t>
      </w:r>
      <w:r w:rsidRPr="006E6062" w:rsidR="004811E7">
        <w:t xml:space="preserve"> de </w:t>
      </w:r>
      <w:r w:rsidRPr="006E6062" w:rsidR="00315B13">
        <w:t>NOVIEMBRE</w:t>
      </w:r>
      <w:r w:rsidRPr="006E6062" w:rsidR="004811E7">
        <w:t xml:space="preserve"> DE 2025</w:t>
      </w:r>
      <w:r w:rsidRPr="006E6062" w:rsidR="00D2787B">
        <w:t xml:space="preserve"> </w:t>
      </w:r>
      <w:r w:rsidRPr="006E6062">
        <w:t>en el marco del contrato SCJ-1809-2024, se realizaron un total de</w:t>
      </w:r>
      <w:r w:rsidRPr="006E6062" w:rsidR="00A37EB5">
        <w:t xml:space="preserve"> </w:t>
      </w:r>
      <w:r w:rsidRPr="006E6062" w:rsidR="00D26A34">
        <w:t>0</w:t>
      </w:r>
      <w:r w:rsidRPr="006E6062" w:rsidR="00D2787B">
        <w:t>2</w:t>
      </w:r>
      <w:r w:rsidRPr="006E6062">
        <w:t xml:space="preserve"> visitas correctivas al subsistema de centros de monitoreo.</w:t>
      </w:r>
      <w:r w:rsidRPr="006E6062" w:rsidR="5A6183E2">
        <w:t xml:space="preserve"> </w:t>
      </w:r>
    </w:p>
    <w:tbl>
      <w:tblPr>
        <w:tblStyle w:val="Tabladelista4-nfasis1"/>
        <w:tblW w:w="5000" w:type="pct"/>
        <w:tblLook w:val="04A0" w:firstRow="1" w:lastRow="0" w:firstColumn="1" w:lastColumn="0" w:noHBand="0" w:noVBand="1"/>
      </w:tblPr>
      <w:tblGrid>
        <w:gridCol w:w="550"/>
        <w:gridCol w:w="989"/>
        <w:gridCol w:w="1145"/>
        <w:gridCol w:w="659"/>
        <w:gridCol w:w="1047"/>
        <w:gridCol w:w="1223"/>
        <w:gridCol w:w="969"/>
        <w:gridCol w:w="1099"/>
        <w:gridCol w:w="1669"/>
      </w:tblGrid>
      <w:tr w:rsidRPr="006E6062" w:rsidR="00724328" w:rsidTr="00724328" w14:paraId="630D9708"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7" w:type="pct"/>
            <w:vAlign w:val="center"/>
            <w:hideMark/>
          </w:tcPr>
          <w:p w:rsidRPr="006E6062" w:rsidR="00724328" w:rsidP="00724328" w:rsidRDefault="00724328" w14:paraId="72DA6A92" w14:textId="77777777">
            <w:pPr>
              <w:jc w:val="center"/>
              <w:rPr>
                <w:rFonts w:eastAsia="Times New Roman"/>
                <w:b w:val="0"/>
                <w:bCs w:val="0"/>
                <w:color w:val="FFFFFF"/>
                <w:sz w:val="16"/>
                <w:szCs w:val="16"/>
              </w:rPr>
            </w:pPr>
            <w:r w:rsidRPr="006E6062">
              <w:rPr>
                <w:rFonts w:eastAsia="Times New Roman"/>
                <w:b w:val="0"/>
                <w:bCs w:val="0"/>
                <w:color w:val="FFFFFF"/>
                <w:sz w:val="16"/>
                <w:szCs w:val="16"/>
              </w:rPr>
              <w:t>ITEM</w:t>
            </w:r>
          </w:p>
        </w:tc>
        <w:tc>
          <w:tcPr>
            <w:tcW w:w="427" w:type="pct"/>
            <w:vAlign w:val="center"/>
            <w:hideMark/>
          </w:tcPr>
          <w:p w:rsidRPr="006E6062" w:rsidR="00724328" w:rsidP="00724328" w:rsidRDefault="00724328" w14:paraId="403746B2"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FFFFFF"/>
                <w:sz w:val="16"/>
                <w:szCs w:val="16"/>
              </w:rPr>
            </w:pPr>
            <w:r w:rsidRPr="006E6062">
              <w:rPr>
                <w:rFonts w:eastAsia="Times New Roman"/>
                <w:b w:val="0"/>
                <w:bCs w:val="0"/>
                <w:color w:val="FFFFFF"/>
                <w:sz w:val="16"/>
                <w:szCs w:val="16"/>
              </w:rPr>
              <w:t>FECHA DE ACTA</w:t>
            </w:r>
          </w:p>
        </w:tc>
        <w:tc>
          <w:tcPr>
            <w:tcW w:w="1239" w:type="pct"/>
            <w:vAlign w:val="center"/>
            <w:hideMark/>
          </w:tcPr>
          <w:p w:rsidRPr="006E6062" w:rsidR="00724328" w:rsidP="00724328" w:rsidRDefault="00FF6CA9" w14:paraId="239FE49F" w14:textId="21DB1301">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FFFFFF"/>
                <w:sz w:val="16"/>
                <w:szCs w:val="16"/>
              </w:rPr>
            </w:pPr>
            <w:r w:rsidRPr="001D7FA5">
              <w:rPr>
                <w:rFonts w:eastAsia="Times New Roman"/>
                <w:b w:val="0"/>
                <w:bCs w:val="0"/>
                <w:color w:val="FFFFFF"/>
                <w:sz w:val="16"/>
                <w:szCs w:val="16"/>
              </w:rPr>
              <w:t>CÓDIGO</w:t>
            </w:r>
            <w:r w:rsidRPr="006E6062" w:rsidR="00724328">
              <w:rPr>
                <w:rFonts w:eastAsia="Times New Roman"/>
                <w:b w:val="0"/>
                <w:bCs w:val="0"/>
                <w:color w:val="FFFFFF"/>
                <w:sz w:val="16"/>
                <w:szCs w:val="16"/>
              </w:rPr>
              <w:t xml:space="preserve"> DEL PUNTO</w:t>
            </w:r>
          </w:p>
        </w:tc>
        <w:tc>
          <w:tcPr>
            <w:tcW w:w="231" w:type="pct"/>
            <w:vAlign w:val="center"/>
            <w:hideMark/>
          </w:tcPr>
          <w:p w:rsidRPr="006E6062" w:rsidR="00724328" w:rsidP="00724328" w:rsidRDefault="00724328" w14:paraId="481265F4"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FFFFFF"/>
                <w:sz w:val="16"/>
                <w:szCs w:val="16"/>
              </w:rPr>
            </w:pPr>
            <w:r w:rsidRPr="006E6062">
              <w:rPr>
                <w:rFonts w:eastAsia="Times New Roman"/>
                <w:b w:val="0"/>
                <w:bCs w:val="0"/>
                <w:color w:val="FFFFFF"/>
                <w:sz w:val="16"/>
                <w:szCs w:val="16"/>
              </w:rPr>
              <w:t>TICKET</w:t>
            </w:r>
          </w:p>
        </w:tc>
        <w:tc>
          <w:tcPr>
            <w:tcW w:w="586" w:type="pct"/>
            <w:vAlign w:val="center"/>
            <w:hideMark/>
          </w:tcPr>
          <w:p w:rsidRPr="006E6062" w:rsidR="00724328" w:rsidP="00724328" w:rsidRDefault="00724328" w14:paraId="04DE1258"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FFFFFF"/>
                <w:sz w:val="16"/>
                <w:szCs w:val="16"/>
              </w:rPr>
            </w:pPr>
            <w:r w:rsidRPr="006E6062">
              <w:rPr>
                <w:rFonts w:eastAsia="Times New Roman"/>
                <w:b w:val="0"/>
                <w:bCs w:val="0"/>
                <w:color w:val="FFFFFF"/>
                <w:sz w:val="16"/>
                <w:szCs w:val="16"/>
              </w:rPr>
              <w:t>FECHA RADICACIÓN</w:t>
            </w:r>
          </w:p>
        </w:tc>
        <w:tc>
          <w:tcPr>
            <w:tcW w:w="379" w:type="pct"/>
            <w:vAlign w:val="center"/>
            <w:hideMark/>
          </w:tcPr>
          <w:p w:rsidRPr="006E6062" w:rsidR="00724328" w:rsidP="00724328" w:rsidRDefault="00724328" w14:paraId="56725F22"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FFFFFF"/>
                <w:sz w:val="16"/>
                <w:szCs w:val="16"/>
              </w:rPr>
            </w:pPr>
            <w:r w:rsidRPr="006E6062">
              <w:rPr>
                <w:rFonts w:eastAsia="Times New Roman"/>
                <w:b w:val="0"/>
                <w:bCs w:val="0"/>
                <w:color w:val="FFFFFF"/>
                <w:sz w:val="16"/>
                <w:szCs w:val="16"/>
              </w:rPr>
              <w:t>RADICADO</w:t>
            </w:r>
          </w:p>
        </w:tc>
        <w:tc>
          <w:tcPr>
            <w:tcW w:w="317" w:type="pct"/>
            <w:vAlign w:val="center"/>
            <w:hideMark/>
          </w:tcPr>
          <w:p w:rsidRPr="006E6062" w:rsidR="00724328" w:rsidP="00724328" w:rsidRDefault="00724328" w14:paraId="7CB878C9"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FFFFFF"/>
                <w:sz w:val="16"/>
                <w:szCs w:val="16"/>
              </w:rPr>
            </w:pPr>
            <w:r w:rsidRPr="006E6062">
              <w:rPr>
                <w:rFonts w:eastAsia="Times New Roman"/>
                <w:b w:val="0"/>
                <w:bCs w:val="0"/>
                <w:color w:val="FFFFFF"/>
                <w:sz w:val="16"/>
                <w:szCs w:val="16"/>
              </w:rPr>
              <w:t>ESTADO</w:t>
            </w:r>
          </w:p>
        </w:tc>
        <w:tc>
          <w:tcPr>
            <w:tcW w:w="600" w:type="pct"/>
            <w:vAlign w:val="center"/>
            <w:hideMark/>
          </w:tcPr>
          <w:p w:rsidRPr="006E6062" w:rsidR="00724328" w:rsidP="00724328" w:rsidRDefault="00724328" w14:paraId="4BFEA444"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FFFFFF"/>
                <w:sz w:val="16"/>
                <w:szCs w:val="16"/>
              </w:rPr>
            </w:pPr>
            <w:r w:rsidRPr="006E6062">
              <w:rPr>
                <w:rFonts w:eastAsia="Times New Roman"/>
                <w:b w:val="0"/>
                <w:bCs w:val="0"/>
                <w:color w:val="FFFFFF"/>
                <w:sz w:val="16"/>
                <w:szCs w:val="16"/>
              </w:rPr>
              <w:t>FECHA APROBACIÓN</w:t>
            </w:r>
          </w:p>
        </w:tc>
        <w:tc>
          <w:tcPr>
            <w:tcW w:w="1023" w:type="pct"/>
            <w:vAlign w:val="center"/>
            <w:hideMark/>
          </w:tcPr>
          <w:p w:rsidRPr="006E6062" w:rsidR="00724328" w:rsidP="00724328" w:rsidRDefault="00724328" w14:paraId="02F09841"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FFFFFF"/>
                <w:sz w:val="16"/>
                <w:szCs w:val="16"/>
              </w:rPr>
            </w:pPr>
            <w:r w:rsidRPr="006E6062">
              <w:rPr>
                <w:rFonts w:eastAsia="Times New Roman"/>
                <w:b w:val="0"/>
                <w:bCs w:val="0"/>
                <w:color w:val="FFFFFF"/>
                <w:sz w:val="16"/>
                <w:szCs w:val="16"/>
              </w:rPr>
              <w:t>OBSERVACIÓN</w:t>
            </w:r>
          </w:p>
        </w:tc>
      </w:tr>
      <w:tr w:rsidRPr="006E6062" w:rsidR="00724328" w:rsidTr="00724328" w14:paraId="11A0C409"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7" w:type="pct"/>
            <w:noWrap/>
            <w:vAlign w:val="center"/>
            <w:hideMark/>
          </w:tcPr>
          <w:p w:rsidRPr="006E6062" w:rsidR="00724328" w:rsidP="00724328" w:rsidRDefault="00724328" w14:paraId="1B67E833" w14:textId="753EFF4B">
            <w:pPr>
              <w:jc w:val="center"/>
              <w:rPr>
                <w:rFonts w:eastAsia="Times New Roman"/>
                <w:b w:val="0"/>
                <w:bCs w:val="0"/>
                <w:color w:val="000000"/>
                <w:sz w:val="16"/>
                <w:szCs w:val="16"/>
              </w:rPr>
            </w:pPr>
            <w:r w:rsidRPr="006E6062">
              <w:rPr>
                <w:rFonts w:eastAsia="Times New Roman"/>
                <w:b w:val="0"/>
                <w:bCs w:val="0"/>
                <w:color w:val="000000"/>
                <w:sz w:val="16"/>
                <w:szCs w:val="16"/>
              </w:rPr>
              <w:t>1</w:t>
            </w:r>
          </w:p>
        </w:tc>
        <w:tc>
          <w:tcPr>
            <w:tcW w:w="427" w:type="pct"/>
            <w:noWrap/>
            <w:vAlign w:val="center"/>
            <w:hideMark/>
          </w:tcPr>
          <w:p w:rsidRPr="006E6062" w:rsidR="00724328" w:rsidP="00724328" w:rsidRDefault="00724328" w14:paraId="7C43B24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10/11/2025</w:t>
            </w:r>
          </w:p>
        </w:tc>
        <w:tc>
          <w:tcPr>
            <w:tcW w:w="1239" w:type="pct"/>
            <w:noWrap/>
            <w:vAlign w:val="center"/>
            <w:hideMark/>
          </w:tcPr>
          <w:p w:rsidRPr="006E6062" w:rsidR="00724328" w:rsidP="00724328" w:rsidRDefault="00724328" w14:paraId="4C1B787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CM_KENNEDY</w:t>
            </w:r>
          </w:p>
        </w:tc>
        <w:tc>
          <w:tcPr>
            <w:tcW w:w="231" w:type="pct"/>
            <w:noWrap/>
            <w:vAlign w:val="center"/>
            <w:hideMark/>
          </w:tcPr>
          <w:p w:rsidRPr="006E6062" w:rsidR="00724328" w:rsidP="00724328" w:rsidRDefault="00724328" w14:paraId="54E9D82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14674</w:t>
            </w:r>
          </w:p>
        </w:tc>
        <w:tc>
          <w:tcPr>
            <w:tcW w:w="586" w:type="pct"/>
            <w:noWrap/>
            <w:vAlign w:val="center"/>
            <w:hideMark/>
          </w:tcPr>
          <w:p w:rsidRPr="006E6062" w:rsidR="00724328" w:rsidP="00724328" w:rsidRDefault="00724328" w14:paraId="2A1554D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11/11/2025</w:t>
            </w:r>
          </w:p>
        </w:tc>
        <w:tc>
          <w:tcPr>
            <w:tcW w:w="379" w:type="pct"/>
            <w:noWrap/>
            <w:vAlign w:val="center"/>
            <w:hideMark/>
          </w:tcPr>
          <w:p w:rsidRPr="006E6062" w:rsidR="00724328" w:rsidP="00724328" w:rsidRDefault="00724328" w14:paraId="0F64705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GSC-7555-2025</w:t>
            </w:r>
          </w:p>
        </w:tc>
        <w:tc>
          <w:tcPr>
            <w:tcW w:w="317" w:type="pct"/>
            <w:noWrap/>
            <w:vAlign w:val="center"/>
            <w:hideMark/>
          </w:tcPr>
          <w:p w:rsidRPr="006E6062" w:rsidR="00724328" w:rsidP="00724328" w:rsidRDefault="00724328" w14:paraId="1B36378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APROBADO</w:t>
            </w:r>
          </w:p>
        </w:tc>
        <w:tc>
          <w:tcPr>
            <w:tcW w:w="600" w:type="pct"/>
            <w:noWrap/>
            <w:vAlign w:val="center"/>
            <w:hideMark/>
          </w:tcPr>
          <w:p w:rsidRPr="006E6062" w:rsidR="00724328" w:rsidP="00724328" w:rsidRDefault="00724328" w14:paraId="09FC4CC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14/11/2025</w:t>
            </w:r>
          </w:p>
        </w:tc>
        <w:tc>
          <w:tcPr>
            <w:tcW w:w="1023" w:type="pct"/>
            <w:noWrap/>
            <w:vAlign w:val="center"/>
            <w:hideMark/>
          </w:tcPr>
          <w:p w:rsidRPr="006E6062" w:rsidR="00724328" w:rsidP="00724328" w:rsidRDefault="00724328" w14:paraId="2F19F38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VVG-CCS-ETB-1012-25</w:t>
            </w:r>
          </w:p>
        </w:tc>
      </w:tr>
      <w:tr w:rsidRPr="006E6062" w:rsidR="00724328" w:rsidTr="00724328" w14:paraId="43A0A6F1" w14:textId="77777777">
        <w:trPr>
          <w:trHeight w:val="300"/>
        </w:trPr>
        <w:tc>
          <w:tcPr>
            <w:cnfStyle w:val="001000000000" w:firstRow="0" w:lastRow="0" w:firstColumn="1" w:lastColumn="0" w:oddVBand="0" w:evenVBand="0" w:oddHBand="0" w:evenHBand="0" w:firstRowFirstColumn="0" w:firstRowLastColumn="0" w:lastRowFirstColumn="0" w:lastRowLastColumn="0"/>
            <w:tcW w:w="197" w:type="pct"/>
            <w:noWrap/>
            <w:vAlign w:val="center"/>
            <w:hideMark/>
          </w:tcPr>
          <w:p w:rsidRPr="006E6062" w:rsidR="00724328" w:rsidP="00724328" w:rsidRDefault="00724328" w14:paraId="5F8D4B02" w14:textId="5D41D5BD">
            <w:pPr>
              <w:jc w:val="center"/>
              <w:rPr>
                <w:rFonts w:eastAsia="Times New Roman"/>
                <w:b w:val="0"/>
                <w:bCs w:val="0"/>
                <w:color w:val="000000"/>
                <w:sz w:val="16"/>
                <w:szCs w:val="16"/>
              </w:rPr>
            </w:pPr>
            <w:r w:rsidRPr="006E6062">
              <w:rPr>
                <w:rFonts w:eastAsia="Times New Roman"/>
                <w:b w:val="0"/>
                <w:bCs w:val="0"/>
                <w:color w:val="000000"/>
                <w:sz w:val="16"/>
                <w:szCs w:val="16"/>
              </w:rPr>
              <w:t>2</w:t>
            </w:r>
          </w:p>
        </w:tc>
        <w:tc>
          <w:tcPr>
            <w:tcW w:w="427" w:type="pct"/>
            <w:noWrap/>
            <w:vAlign w:val="center"/>
            <w:hideMark/>
          </w:tcPr>
          <w:p w:rsidRPr="006E6062" w:rsidR="00724328" w:rsidP="00724328" w:rsidRDefault="00724328" w14:paraId="4A837F5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21/11/2025</w:t>
            </w:r>
          </w:p>
        </w:tc>
        <w:tc>
          <w:tcPr>
            <w:tcW w:w="1239" w:type="pct"/>
            <w:noWrap/>
            <w:vAlign w:val="center"/>
            <w:hideMark/>
          </w:tcPr>
          <w:p w:rsidRPr="006E6062" w:rsidR="00724328" w:rsidP="00724328" w:rsidRDefault="00724328" w14:paraId="31B910D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CM_KENNEDY</w:t>
            </w:r>
          </w:p>
        </w:tc>
        <w:tc>
          <w:tcPr>
            <w:tcW w:w="231" w:type="pct"/>
            <w:noWrap/>
            <w:vAlign w:val="center"/>
            <w:hideMark/>
          </w:tcPr>
          <w:p w:rsidRPr="006E6062" w:rsidR="00724328" w:rsidP="00724328" w:rsidRDefault="00724328" w14:paraId="23C8A31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15047</w:t>
            </w:r>
          </w:p>
        </w:tc>
        <w:tc>
          <w:tcPr>
            <w:tcW w:w="586" w:type="pct"/>
            <w:noWrap/>
            <w:vAlign w:val="center"/>
            <w:hideMark/>
          </w:tcPr>
          <w:p w:rsidRPr="006E6062" w:rsidR="00724328" w:rsidP="00724328" w:rsidRDefault="00724328" w14:paraId="6326452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26/11/2025</w:t>
            </w:r>
          </w:p>
        </w:tc>
        <w:tc>
          <w:tcPr>
            <w:tcW w:w="379" w:type="pct"/>
            <w:noWrap/>
            <w:vAlign w:val="center"/>
            <w:hideMark/>
          </w:tcPr>
          <w:p w:rsidRPr="006E6062" w:rsidR="00724328" w:rsidP="00724328" w:rsidRDefault="00724328" w14:paraId="4E38F80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GSC-7635-2025</w:t>
            </w:r>
          </w:p>
        </w:tc>
        <w:tc>
          <w:tcPr>
            <w:tcW w:w="317" w:type="pct"/>
            <w:noWrap/>
            <w:vAlign w:val="center"/>
            <w:hideMark/>
          </w:tcPr>
          <w:p w:rsidRPr="006E6062" w:rsidR="00724328" w:rsidP="00724328" w:rsidRDefault="00724328" w14:paraId="7A8F600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APROBADO</w:t>
            </w:r>
          </w:p>
        </w:tc>
        <w:tc>
          <w:tcPr>
            <w:tcW w:w="600" w:type="pct"/>
            <w:noWrap/>
            <w:vAlign w:val="center"/>
            <w:hideMark/>
          </w:tcPr>
          <w:p w:rsidRPr="006E6062" w:rsidR="00724328" w:rsidP="00724328" w:rsidRDefault="00724328" w14:paraId="6964F88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27/11/2025</w:t>
            </w:r>
          </w:p>
        </w:tc>
        <w:tc>
          <w:tcPr>
            <w:tcW w:w="1023" w:type="pct"/>
            <w:noWrap/>
            <w:vAlign w:val="center"/>
            <w:hideMark/>
          </w:tcPr>
          <w:p w:rsidRPr="006E6062" w:rsidR="00724328" w:rsidP="00724328" w:rsidRDefault="00724328" w14:paraId="619F9EE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VVG-CCS-ETB-1054-25</w:t>
            </w:r>
          </w:p>
        </w:tc>
      </w:tr>
    </w:tbl>
    <w:p w:rsidRPr="006E6062" w:rsidR="230F44AC" w:rsidP="221B28FE" w:rsidRDefault="230F44AC" w14:paraId="6B3A2C6A" w14:textId="773E8264">
      <w:pPr>
        <w:pStyle w:val="Descripcin"/>
        <w:jc w:val="center"/>
      </w:pPr>
      <w:bookmarkStart w:name="_Toc215650580" w:id="411"/>
      <w:r w:rsidRPr="006E6062">
        <w:t xml:space="preserve">Tabla </w:t>
      </w:r>
      <w:r w:rsidRPr="006E6062">
        <w:fldChar w:fldCharType="begin"/>
      </w:r>
      <w:r w:rsidRPr="006E6062">
        <w:instrText>SEQ Tabla \* ARABIC</w:instrText>
      </w:r>
      <w:r w:rsidRPr="006E6062">
        <w:fldChar w:fldCharType="separate"/>
      </w:r>
      <w:r w:rsidR="00041DFA">
        <w:rPr>
          <w:noProof/>
        </w:rPr>
        <w:t>45</w:t>
      </w:r>
      <w:r w:rsidRPr="006E6062">
        <w:fldChar w:fldCharType="end"/>
      </w:r>
      <w:r w:rsidRPr="006E6062" w:rsidR="00ED4FBD">
        <w:t>.</w:t>
      </w:r>
      <w:r w:rsidRPr="006E6062">
        <w:t xml:space="preserve"> CORRECTIVOS CAI</w:t>
      </w:r>
      <w:bookmarkEnd w:id="411"/>
    </w:p>
    <w:p w:rsidRPr="006E6062" w:rsidR="007D50F4" w:rsidP="00154641" w:rsidRDefault="7BF2C916" w14:paraId="61DF8B69" w14:textId="56EAF448">
      <w:pPr>
        <w:pStyle w:val="Ttulo3"/>
        <w:numPr>
          <w:ilvl w:val="2"/>
          <w:numId w:val="5"/>
        </w:numPr>
      </w:pPr>
      <w:bookmarkStart w:name="_Toc194682962" w:id="412"/>
      <w:bookmarkStart w:name="_Toc1105757403" w:id="413"/>
      <w:bookmarkStart w:name="_Toc557538965" w:id="414"/>
      <w:bookmarkStart w:name="_Toc2143014427" w:id="415"/>
      <w:bookmarkStart w:name="_Toc288167510" w:id="416"/>
      <w:bookmarkStart w:name="_Toc216169866" w:id="417"/>
      <w:r w:rsidRPr="006E6062">
        <w:t>DATA CENTER</w:t>
      </w:r>
      <w:bookmarkEnd w:id="412"/>
      <w:bookmarkEnd w:id="413"/>
      <w:bookmarkEnd w:id="414"/>
      <w:bookmarkEnd w:id="415"/>
      <w:bookmarkEnd w:id="416"/>
      <w:bookmarkEnd w:id="417"/>
    </w:p>
    <w:p w:rsidRPr="006E6062" w:rsidR="007D50F4" w:rsidP="007B4566" w:rsidRDefault="5FA77BDE" w14:paraId="4B0C4B40" w14:textId="1E0B1504">
      <w:pPr>
        <w:spacing w:after="491"/>
        <w:ind w:right="50"/>
        <w:jc w:val="both"/>
      </w:pPr>
      <w:r w:rsidRPr="006E6062">
        <w:t xml:space="preserve">No se presentaron atenciones de manera correctiva al datacenter, en el mes de </w:t>
      </w:r>
      <w:r w:rsidRPr="006E6062" w:rsidR="00315B13">
        <w:t>NOVIEMBRE</w:t>
      </w:r>
      <w:r w:rsidRPr="006E6062" w:rsidR="213F9473">
        <w:t xml:space="preserve"> del</w:t>
      </w:r>
      <w:r w:rsidRPr="006E6062">
        <w:t xml:space="preserve"> año 202</w:t>
      </w:r>
      <w:r w:rsidRPr="006E6062" w:rsidR="5E9CFF8A">
        <w:t>5</w:t>
      </w:r>
      <w:r w:rsidRPr="006E6062">
        <w:t xml:space="preserve">.  </w:t>
      </w:r>
    </w:p>
    <w:p w:rsidRPr="006E6062" w:rsidR="007D50F4" w:rsidP="00154641" w:rsidRDefault="7BF2C916" w14:paraId="3E3C5A6C" w14:textId="4FEDB9B1">
      <w:pPr>
        <w:pStyle w:val="Ttulo3"/>
        <w:numPr>
          <w:ilvl w:val="2"/>
          <w:numId w:val="5"/>
        </w:numPr>
      </w:pPr>
      <w:bookmarkStart w:name="_Toc194682963" w:id="418"/>
      <w:bookmarkStart w:name="_Toc399972597" w:id="419"/>
      <w:bookmarkStart w:name="_Toc908527472" w:id="420"/>
      <w:bookmarkStart w:name="_Toc44458081" w:id="421"/>
      <w:bookmarkStart w:name="_Toc609341369" w:id="422"/>
      <w:bookmarkStart w:name="_Toc216169867" w:id="423"/>
      <w:r w:rsidRPr="006E6062">
        <w:t>C4-CAD</w:t>
      </w:r>
      <w:bookmarkEnd w:id="418"/>
      <w:bookmarkEnd w:id="419"/>
      <w:bookmarkEnd w:id="420"/>
      <w:bookmarkEnd w:id="421"/>
      <w:bookmarkEnd w:id="422"/>
      <w:bookmarkEnd w:id="423"/>
    </w:p>
    <w:p w:rsidRPr="006E6062" w:rsidR="005B6BD7" w:rsidP="00B42105" w:rsidRDefault="000F4945" w14:paraId="3349607A" w14:textId="390267FE">
      <w:pPr>
        <w:jc w:val="both"/>
      </w:pPr>
      <w:bookmarkStart w:name="_Toc194682964" w:id="424"/>
      <w:r w:rsidRPr="006E6062">
        <w:t>Durante el periodo comprendido entre 01 al 3</w:t>
      </w:r>
      <w:r w:rsidRPr="006E6062" w:rsidR="004A7585">
        <w:t>0</w:t>
      </w:r>
      <w:r w:rsidRPr="006E6062">
        <w:t xml:space="preserve"> de </w:t>
      </w:r>
      <w:r w:rsidRPr="006E6062" w:rsidR="00315B13">
        <w:t>NOVIEMBRE</w:t>
      </w:r>
      <w:r w:rsidRPr="006E6062">
        <w:t xml:space="preserve"> DE 2025</w:t>
      </w:r>
      <w:r w:rsidRPr="006E6062" w:rsidR="000F1311">
        <w:t xml:space="preserve"> </w:t>
      </w:r>
      <w:r w:rsidRPr="006E6062">
        <w:t xml:space="preserve">en el marco del contrato SCJ-1809-2024, </w:t>
      </w:r>
      <w:r w:rsidRPr="006E6062" w:rsidR="000F1311">
        <w:t>no se realizaron atenciones correctivas.</w:t>
      </w:r>
    </w:p>
    <w:p w:rsidR="00FF6CA9" w:rsidP="00154641" w:rsidRDefault="00FF6CA9" w14:paraId="42D4A3D7" w14:textId="77777777">
      <w:pPr>
        <w:pStyle w:val="Ttulo2"/>
        <w:numPr>
          <w:ilvl w:val="1"/>
          <w:numId w:val="5"/>
        </w:numPr>
        <w:sectPr w:rsidR="00FF6CA9" w:rsidSect="00E85F70">
          <w:pgSz w:w="12240" w:h="15840" w:orient="portrait"/>
          <w:pgMar w:top="1440" w:right="1440" w:bottom="1440" w:left="1440" w:header="680" w:footer="680" w:gutter="0"/>
          <w:cols w:space="720"/>
          <w:docGrid w:linePitch="299"/>
        </w:sectPr>
      </w:pPr>
      <w:bookmarkStart w:name="_Toc1741165646" w:id="425"/>
      <w:bookmarkStart w:name="_Toc2032186058" w:id="426"/>
      <w:bookmarkStart w:name="_Toc652625274" w:id="427"/>
      <w:bookmarkStart w:name="_Toc143807166" w:id="428"/>
    </w:p>
    <w:p w:rsidRPr="006E6062" w:rsidR="007D50F4" w:rsidP="00154641" w:rsidRDefault="0135CB76" w14:paraId="470D8913" w14:textId="53074BD1">
      <w:pPr>
        <w:pStyle w:val="Ttulo2"/>
        <w:numPr>
          <w:ilvl w:val="1"/>
          <w:numId w:val="5"/>
        </w:numPr>
      </w:pPr>
      <w:bookmarkStart w:name="_Toc216169868" w:id="429"/>
      <w:r w:rsidRPr="006E6062">
        <w:t>LIMPIEZA DE ACRÍLICOS</w:t>
      </w:r>
      <w:bookmarkEnd w:id="424"/>
      <w:bookmarkEnd w:id="425"/>
      <w:bookmarkEnd w:id="426"/>
      <w:bookmarkEnd w:id="427"/>
      <w:bookmarkEnd w:id="428"/>
      <w:bookmarkEnd w:id="429"/>
    </w:p>
    <w:p w:rsidRPr="006E6062" w:rsidR="7ED62CCD" w:rsidP="7ED62CCD" w:rsidRDefault="7ED62CCD" w14:paraId="3C34F40D" w14:textId="2D4FD69B">
      <w:pPr>
        <w:jc w:val="both"/>
      </w:pPr>
    </w:p>
    <w:p w:rsidRPr="006E6062" w:rsidR="283B020F" w:rsidP="7ED62CCD" w:rsidRDefault="6237F194" w14:paraId="75A4EC5D" w14:textId="06C3C646">
      <w:pPr>
        <w:jc w:val="both"/>
      </w:pPr>
      <w:r w:rsidRPr="006E6062">
        <w:t xml:space="preserve">Durante el periodo comprendido entre </w:t>
      </w:r>
      <w:r w:rsidRPr="006E6062" w:rsidR="004811E7">
        <w:t xml:space="preserve">01 al </w:t>
      </w:r>
      <w:r w:rsidRPr="006E6062" w:rsidR="00BA241C">
        <w:t>3</w:t>
      </w:r>
      <w:r w:rsidRPr="006E6062" w:rsidR="004A7585">
        <w:t>0</w:t>
      </w:r>
      <w:r w:rsidRPr="006E6062" w:rsidR="004811E7">
        <w:t xml:space="preserve"> de </w:t>
      </w:r>
      <w:r w:rsidRPr="006E6062" w:rsidR="00315B13">
        <w:t>NOVIEMBRE</w:t>
      </w:r>
      <w:r w:rsidRPr="006E6062" w:rsidR="004811E7">
        <w:t xml:space="preserve"> DE </w:t>
      </w:r>
      <w:r w:rsidRPr="006E6062" w:rsidR="00BA241C">
        <w:t>2025</w:t>
      </w:r>
      <w:r w:rsidRPr="006E6062" w:rsidR="00A2565E">
        <w:t xml:space="preserve"> </w:t>
      </w:r>
      <w:r w:rsidRPr="006E6062">
        <w:t>en el marco del contrato SCJ-1809-2024, se realizaron un total de 1</w:t>
      </w:r>
      <w:r w:rsidRPr="006E6062" w:rsidR="016A47FC">
        <w:t>00</w:t>
      </w:r>
      <w:r w:rsidRPr="006E6062">
        <w:t xml:space="preserve"> visitas </w:t>
      </w:r>
      <w:r w:rsidRPr="006E6062" w:rsidR="2D82CDC1">
        <w:t>para limpieza de acrílico sin</w:t>
      </w:r>
      <w:r w:rsidRPr="006E6062">
        <w:t xml:space="preserve"> carro canasta</w:t>
      </w:r>
      <w:r w:rsidRPr="006E6062" w:rsidR="331A4B15">
        <w:t xml:space="preserve">, donde se da cumplimiento con el valor </w:t>
      </w:r>
      <w:r w:rsidRPr="006E6062" w:rsidR="00B4BC01">
        <w:t>público</w:t>
      </w:r>
      <w:r w:rsidRPr="006E6062" w:rsidR="331A4B15">
        <w:t xml:space="preserve"> del mes.</w:t>
      </w:r>
      <w:r w:rsidRPr="006E6062" w:rsidR="00A2565E">
        <w:t xml:space="preserve"> El cronograma correspondiente fue remitido a la interventoría mediante el comunicado GSC-7</w:t>
      </w:r>
      <w:r w:rsidR="00B50CAB">
        <w:t>521</w:t>
      </w:r>
      <w:r w:rsidRPr="006E6062" w:rsidR="00A2565E">
        <w:t>-2025 el día 0</w:t>
      </w:r>
      <w:r w:rsidR="00B50CAB">
        <w:t>4</w:t>
      </w:r>
      <w:r w:rsidRPr="006E6062" w:rsidR="00A2565E">
        <w:t xml:space="preserve"> de </w:t>
      </w:r>
      <w:r w:rsidRPr="006E6062" w:rsidR="00315B13">
        <w:t>NOVIEMBRE</w:t>
      </w:r>
      <w:r w:rsidRPr="006E6062" w:rsidR="00A2565E">
        <w:t xml:space="preserve"> y aprobado a través del comunicado VVG-CCS-ETB-</w:t>
      </w:r>
      <w:r w:rsidRPr="00A77638" w:rsidR="00A77638">
        <w:t>978</w:t>
      </w:r>
      <w:r w:rsidRPr="006E6062" w:rsidR="00A2565E">
        <w:t>-25 del 0</w:t>
      </w:r>
      <w:r w:rsidR="0034035E">
        <w:t>6</w:t>
      </w:r>
      <w:r w:rsidRPr="006E6062" w:rsidR="00A2565E">
        <w:t xml:space="preserve"> de </w:t>
      </w:r>
      <w:r w:rsidRPr="006E6062" w:rsidR="00315B13">
        <w:t>NOVIEMBRE</w:t>
      </w:r>
      <w:r w:rsidRPr="006E6062" w:rsidR="00A2565E">
        <w:t xml:space="preserve"> de 2025, confirmando el cumplimiento del valor público establecido.</w:t>
      </w:r>
    </w:p>
    <w:tbl>
      <w:tblPr>
        <w:tblStyle w:val="Tabladelista4-nfasis1"/>
        <w:tblW w:w="5000" w:type="pct"/>
        <w:jc w:val="center"/>
        <w:tblLook w:val="04A0" w:firstRow="1" w:lastRow="0" w:firstColumn="1" w:lastColumn="0" w:noHBand="0" w:noVBand="1"/>
      </w:tblPr>
      <w:tblGrid>
        <w:gridCol w:w="3414"/>
        <w:gridCol w:w="3413"/>
        <w:gridCol w:w="2523"/>
      </w:tblGrid>
      <w:tr w:rsidRPr="006E6062" w:rsidR="00D8013C" w14:paraId="4309CBEB" w14:textId="77777777">
        <w:trPr>
          <w:cnfStyle w:val="100000000000" w:firstRow="1" w:lastRow="0" w:firstColumn="0" w:lastColumn="0" w:oddVBand="0" w:evenVBand="0" w:oddHBand="0" w:evenHBand="0" w:firstRowFirstColumn="0" w:firstRowLastColumn="0" w:lastRowFirstColumn="0" w:lastRowLastColumn="0"/>
          <w:trHeight w:val="20"/>
          <w:tblHeader/>
          <w:jc w:val="center"/>
        </w:trPr>
        <w:tc>
          <w:tcPr>
            <w:cnfStyle w:val="001000000000" w:firstRow="0" w:lastRow="0" w:firstColumn="1" w:lastColumn="0" w:oddVBand="0" w:evenVBand="0" w:oddHBand="0" w:evenHBand="0" w:firstRowFirstColumn="0" w:firstRowLastColumn="0" w:lastRowFirstColumn="0" w:lastRowLastColumn="0"/>
            <w:tcW w:w="1826" w:type="pct"/>
          </w:tcPr>
          <w:p w:rsidRPr="006E6062" w:rsidR="00D8013C" w:rsidRDefault="00D8013C" w14:paraId="416EE163" w14:textId="77777777">
            <w:pPr>
              <w:jc w:val="center"/>
              <w:rPr>
                <w:sz w:val="18"/>
                <w:szCs w:val="18"/>
              </w:rPr>
            </w:pPr>
            <w:r w:rsidRPr="006E6062">
              <w:rPr>
                <w:sz w:val="18"/>
                <w:szCs w:val="18"/>
              </w:rPr>
              <w:t>ÍTEM</w:t>
            </w:r>
          </w:p>
        </w:tc>
        <w:tc>
          <w:tcPr>
            <w:tcW w:w="1825" w:type="pct"/>
            <w:noWrap/>
            <w:vAlign w:val="center"/>
            <w:hideMark/>
          </w:tcPr>
          <w:p w:rsidRPr="006E6062" w:rsidR="00D8013C" w:rsidRDefault="00D8013C" w14:paraId="55C9799E"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6E6062">
              <w:rPr>
                <w:sz w:val="18"/>
                <w:szCs w:val="18"/>
              </w:rPr>
              <w:t>LOCALIDAD</w:t>
            </w:r>
          </w:p>
        </w:tc>
        <w:tc>
          <w:tcPr>
            <w:tcW w:w="1349" w:type="pct"/>
            <w:noWrap/>
            <w:vAlign w:val="center"/>
            <w:hideMark/>
          </w:tcPr>
          <w:p w:rsidRPr="006E6062" w:rsidR="00D8013C" w:rsidRDefault="00D8013C" w14:paraId="2D4B7665"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sz w:val="18"/>
                <w:szCs w:val="18"/>
              </w:rPr>
            </w:pPr>
            <w:r w:rsidRPr="006E6062">
              <w:rPr>
                <w:sz w:val="18"/>
                <w:szCs w:val="18"/>
              </w:rPr>
              <w:t>CORRECTIVO</w:t>
            </w:r>
          </w:p>
        </w:tc>
      </w:tr>
      <w:tr w:rsidRPr="006E6062" w:rsidR="00D603A2" w14:paraId="1AC862DA" w14:textId="77777777">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826" w:type="pct"/>
          </w:tcPr>
          <w:p w:rsidRPr="006E6062" w:rsidR="00D603A2" w:rsidP="00D603A2" w:rsidRDefault="00D603A2" w14:paraId="69E0DE4B" w14:textId="77777777">
            <w:pPr>
              <w:jc w:val="center"/>
              <w:rPr>
                <w:b w:val="0"/>
                <w:sz w:val="18"/>
                <w:szCs w:val="18"/>
              </w:rPr>
            </w:pPr>
            <w:r w:rsidRPr="006E6062">
              <w:rPr>
                <w:b w:val="0"/>
                <w:sz w:val="18"/>
                <w:szCs w:val="18"/>
              </w:rPr>
              <w:t>1</w:t>
            </w:r>
          </w:p>
        </w:tc>
        <w:tc>
          <w:tcPr>
            <w:tcW w:w="1825" w:type="pct"/>
            <w:noWrap/>
          </w:tcPr>
          <w:p w:rsidRPr="006E6062" w:rsidR="00D603A2" w:rsidP="00D603A2" w:rsidRDefault="00D603A2" w14:paraId="72BCE0F9" w14:textId="27EBCB56">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6E6062">
              <w:rPr>
                <w:sz w:val="18"/>
                <w:szCs w:val="18"/>
              </w:rPr>
              <w:t>BARRIOS UNIDOS</w:t>
            </w:r>
          </w:p>
        </w:tc>
        <w:tc>
          <w:tcPr>
            <w:tcW w:w="1349" w:type="pct"/>
            <w:noWrap/>
          </w:tcPr>
          <w:p w:rsidRPr="006E6062" w:rsidR="00D603A2" w:rsidP="00D603A2" w:rsidRDefault="00006F3B" w14:paraId="530FA8B7" w14:textId="10F1A3AD">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18"/>
                <w:szCs w:val="18"/>
              </w:rPr>
            </w:pPr>
            <w:r w:rsidRPr="002E7E0E">
              <w:rPr>
                <w:sz w:val="18"/>
                <w:szCs w:val="18"/>
              </w:rPr>
              <w:t>1</w:t>
            </w:r>
          </w:p>
        </w:tc>
      </w:tr>
      <w:tr w:rsidRPr="006E6062" w:rsidR="00D603A2" w14:paraId="50C5C0BF" w14:textId="77777777">
        <w:trPr>
          <w:trHeight w:val="20"/>
          <w:jc w:val="center"/>
        </w:trPr>
        <w:tc>
          <w:tcPr>
            <w:cnfStyle w:val="001000000000" w:firstRow="0" w:lastRow="0" w:firstColumn="1" w:lastColumn="0" w:oddVBand="0" w:evenVBand="0" w:oddHBand="0" w:evenHBand="0" w:firstRowFirstColumn="0" w:firstRowLastColumn="0" w:lastRowFirstColumn="0" w:lastRowLastColumn="0"/>
            <w:tcW w:w="1826" w:type="pct"/>
          </w:tcPr>
          <w:p w:rsidRPr="006E6062" w:rsidR="00D603A2" w:rsidP="00D603A2" w:rsidRDefault="00D603A2" w14:paraId="14850E07" w14:textId="77777777">
            <w:pPr>
              <w:jc w:val="center"/>
              <w:rPr>
                <w:b w:val="0"/>
                <w:sz w:val="18"/>
                <w:szCs w:val="18"/>
              </w:rPr>
            </w:pPr>
            <w:r w:rsidRPr="006E6062">
              <w:rPr>
                <w:b w:val="0"/>
                <w:sz w:val="18"/>
                <w:szCs w:val="18"/>
              </w:rPr>
              <w:t>2</w:t>
            </w:r>
          </w:p>
        </w:tc>
        <w:tc>
          <w:tcPr>
            <w:tcW w:w="1825" w:type="pct"/>
            <w:noWrap/>
          </w:tcPr>
          <w:p w:rsidRPr="006E6062" w:rsidR="00D603A2" w:rsidP="00D603A2" w:rsidRDefault="00D603A2" w14:paraId="4F77EB4C" w14:textId="21FE426A">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E6062">
              <w:rPr>
                <w:sz w:val="18"/>
                <w:szCs w:val="18"/>
              </w:rPr>
              <w:t>BOSA</w:t>
            </w:r>
          </w:p>
        </w:tc>
        <w:tc>
          <w:tcPr>
            <w:tcW w:w="1349" w:type="pct"/>
            <w:noWrap/>
          </w:tcPr>
          <w:p w:rsidRPr="006E6062" w:rsidR="00D603A2" w:rsidP="00D603A2" w:rsidRDefault="00006F3B" w14:paraId="468AAAC2" w14:textId="0740780F">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2E7E0E">
              <w:rPr>
                <w:sz w:val="18"/>
                <w:szCs w:val="18"/>
              </w:rPr>
              <w:t>9</w:t>
            </w:r>
          </w:p>
        </w:tc>
      </w:tr>
      <w:tr w:rsidRPr="006E6062" w:rsidR="00D603A2" w14:paraId="04092A9B" w14:textId="77777777">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826" w:type="pct"/>
          </w:tcPr>
          <w:p w:rsidRPr="006E6062" w:rsidR="00D603A2" w:rsidP="00D603A2" w:rsidRDefault="00D603A2" w14:paraId="4D804B48" w14:textId="77777777">
            <w:pPr>
              <w:jc w:val="center"/>
              <w:rPr>
                <w:b w:val="0"/>
                <w:sz w:val="18"/>
                <w:szCs w:val="18"/>
              </w:rPr>
            </w:pPr>
            <w:r w:rsidRPr="006E6062">
              <w:rPr>
                <w:b w:val="0"/>
                <w:sz w:val="18"/>
                <w:szCs w:val="18"/>
              </w:rPr>
              <w:t>3</w:t>
            </w:r>
          </w:p>
        </w:tc>
        <w:tc>
          <w:tcPr>
            <w:tcW w:w="1825" w:type="pct"/>
            <w:noWrap/>
          </w:tcPr>
          <w:p w:rsidRPr="006E6062" w:rsidR="00D603A2" w:rsidP="00D603A2" w:rsidRDefault="00D603A2" w14:paraId="4DD4F893" w14:textId="5A6A2D0F">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sidRPr="006E6062">
              <w:rPr>
                <w:sz w:val="18"/>
                <w:szCs w:val="18"/>
              </w:rPr>
              <w:t>CHAPINERO</w:t>
            </w:r>
          </w:p>
        </w:tc>
        <w:tc>
          <w:tcPr>
            <w:tcW w:w="1349" w:type="pct"/>
            <w:noWrap/>
          </w:tcPr>
          <w:p w:rsidRPr="006E6062" w:rsidR="00D603A2" w:rsidP="00D603A2" w:rsidRDefault="00006F3B" w14:paraId="7E50FD0F" w14:textId="347DD16C">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2E7E0E">
              <w:rPr>
                <w:sz w:val="18"/>
                <w:szCs w:val="18"/>
              </w:rPr>
              <w:t>3</w:t>
            </w:r>
          </w:p>
        </w:tc>
      </w:tr>
      <w:tr w:rsidRPr="006E6062" w:rsidR="00D603A2" w14:paraId="5B2BDFD5" w14:textId="77777777">
        <w:trPr>
          <w:trHeight w:val="20"/>
          <w:jc w:val="center"/>
        </w:trPr>
        <w:tc>
          <w:tcPr>
            <w:cnfStyle w:val="001000000000" w:firstRow="0" w:lastRow="0" w:firstColumn="1" w:lastColumn="0" w:oddVBand="0" w:evenVBand="0" w:oddHBand="0" w:evenHBand="0" w:firstRowFirstColumn="0" w:firstRowLastColumn="0" w:lastRowFirstColumn="0" w:lastRowLastColumn="0"/>
            <w:tcW w:w="1826" w:type="pct"/>
          </w:tcPr>
          <w:p w:rsidRPr="006E6062" w:rsidR="00D603A2" w:rsidP="00D603A2" w:rsidRDefault="00D603A2" w14:paraId="6EB41D0D" w14:textId="77777777">
            <w:pPr>
              <w:jc w:val="center"/>
              <w:rPr>
                <w:b w:val="0"/>
                <w:sz w:val="18"/>
                <w:szCs w:val="18"/>
              </w:rPr>
            </w:pPr>
            <w:r w:rsidRPr="006E6062">
              <w:rPr>
                <w:b w:val="0"/>
                <w:sz w:val="18"/>
                <w:szCs w:val="18"/>
              </w:rPr>
              <w:t>4</w:t>
            </w:r>
          </w:p>
        </w:tc>
        <w:tc>
          <w:tcPr>
            <w:tcW w:w="1825" w:type="pct"/>
            <w:noWrap/>
          </w:tcPr>
          <w:p w:rsidRPr="006E6062" w:rsidR="00D603A2" w:rsidP="00D603A2" w:rsidRDefault="00D603A2" w14:paraId="0ECB6407" w14:textId="2358B61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18"/>
                <w:szCs w:val="18"/>
              </w:rPr>
            </w:pPr>
            <w:r w:rsidRPr="006E6062">
              <w:rPr>
                <w:sz w:val="18"/>
                <w:szCs w:val="18"/>
              </w:rPr>
              <w:t>KENNEDY</w:t>
            </w:r>
          </w:p>
        </w:tc>
        <w:tc>
          <w:tcPr>
            <w:tcW w:w="1349" w:type="pct"/>
            <w:noWrap/>
          </w:tcPr>
          <w:p w:rsidRPr="006E6062" w:rsidR="00D603A2" w:rsidP="00D603A2" w:rsidRDefault="00006F3B" w14:paraId="2BC90E07" w14:textId="79798AE1">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18"/>
                <w:szCs w:val="18"/>
              </w:rPr>
            </w:pPr>
            <w:r w:rsidRPr="002E7E0E">
              <w:rPr>
                <w:sz w:val="18"/>
                <w:szCs w:val="18"/>
              </w:rPr>
              <w:t>25</w:t>
            </w:r>
          </w:p>
        </w:tc>
      </w:tr>
      <w:tr w:rsidRPr="006E6062" w:rsidR="00D603A2" w14:paraId="51A84131" w14:textId="77777777">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826" w:type="pct"/>
          </w:tcPr>
          <w:p w:rsidRPr="006E6062" w:rsidR="00D603A2" w:rsidP="00D603A2" w:rsidRDefault="00D603A2" w14:paraId="3D36DE8C" w14:textId="77777777">
            <w:pPr>
              <w:jc w:val="center"/>
              <w:rPr>
                <w:b w:val="0"/>
                <w:sz w:val="18"/>
                <w:szCs w:val="18"/>
              </w:rPr>
            </w:pPr>
            <w:r w:rsidRPr="006E6062">
              <w:rPr>
                <w:b w:val="0"/>
                <w:sz w:val="18"/>
                <w:szCs w:val="18"/>
              </w:rPr>
              <w:t>5</w:t>
            </w:r>
          </w:p>
        </w:tc>
        <w:tc>
          <w:tcPr>
            <w:tcW w:w="1825" w:type="pct"/>
            <w:noWrap/>
          </w:tcPr>
          <w:p w:rsidRPr="006E6062" w:rsidR="00D603A2" w:rsidP="00D603A2" w:rsidRDefault="00D603A2" w14:paraId="7D047779" w14:textId="779733A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18"/>
                <w:szCs w:val="18"/>
              </w:rPr>
            </w:pPr>
            <w:r w:rsidRPr="006E6062">
              <w:rPr>
                <w:sz w:val="18"/>
                <w:szCs w:val="18"/>
              </w:rPr>
              <w:t>SUBA</w:t>
            </w:r>
          </w:p>
        </w:tc>
        <w:tc>
          <w:tcPr>
            <w:tcW w:w="1349" w:type="pct"/>
            <w:noWrap/>
          </w:tcPr>
          <w:p w:rsidRPr="006E6062" w:rsidR="00D603A2" w:rsidP="00D603A2" w:rsidRDefault="00006F3B" w14:paraId="2F685C43" w14:textId="56DC23E1">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18"/>
                <w:szCs w:val="18"/>
              </w:rPr>
            </w:pPr>
            <w:r w:rsidRPr="002E7E0E">
              <w:rPr>
                <w:sz w:val="18"/>
                <w:szCs w:val="18"/>
              </w:rPr>
              <w:t>22</w:t>
            </w:r>
          </w:p>
        </w:tc>
      </w:tr>
      <w:tr w:rsidRPr="006E6062" w:rsidR="00D603A2" w14:paraId="42180474" w14:textId="77777777">
        <w:trPr>
          <w:trHeight w:val="20"/>
          <w:jc w:val="center"/>
        </w:trPr>
        <w:tc>
          <w:tcPr>
            <w:cnfStyle w:val="001000000000" w:firstRow="0" w:lastRow="0" w:firstColumn="1" w:lastColumn="0" w:oddVBand="0" w:evenVBand="0" w:oddHBand="0" w:evenHBand="0" w:firstRowFirstColumn="0" w:firstRowLastColumn="0" w:lastRowFirstColumn="0" w:lastRowLastColumn="0"/>
            <w:tcW w:w="1826" w:type="pct"/>
          </w:tcPr>
          <w:p w:rsidRPr="006E6062" w:rsidR="00D603A2" w:rsidP="00D603A2" w:rsidRDefault="00D603A2" w14:paraId="3ED9E040" w14:textId="77777777">
            <w:pPr>
              <w:jc w:val="center"/>
              <w:rPr>
                <w:b w:val="0"/>
                <w:sz w:val="18"/>
                <w:szCs w:val="18"/>
              </w:rPr>
            </w:pPr>
            <w:r w:rsidRPr="006E6062">
              <w:rPr>
                <w:b w:val="0"/>
                <w:sz w:val="18"/>
                <w:szCs w:val="18"/>
              </w:rPr>
              <w:t>6</w:t>
            </w:r>
          </w:p>
        </w:tc>
        <w:tc>
          <w:tcPr>
            <w:tcW w:w="1825" w:type="pct"/>
            <w:noWrap/>
          </w:tcPr>
          <w:p w:rsidRPr="006E6062" w:rsidR="00D603A2" w:rsidP="00D603A2" w:rsidRDefault="00006F3B" w14:paraId="477CBCDC" w14:textId="73DD5B5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18"/>
                <w:szCs w:val="18"/>
              </w:rPr>
            </w:pPr>
            <w:r w:rsidRPr="002E7E0E">
              <w:rPr>
                <w:sz w:val="18"/>
                <w:szCs w:val="18"/>
              </w:rPr>
              <w:t>TEUSAQUILLO</w:t>
            </w:r>
          </w:p>
        </w:tc>
        <w:tc>
          <w:tcPr>
            <w:tcW w:w="1349" w:type="pct"/>
            <w:noWrap/>
          </w:tcPr>
          <w:p w:rsidRPr="006E6062" w:rsidR="00D603A2" w:rsidP="00D603A2" w:rsidRDefault="00006F3B" w14:paraId="176613F3" w14:textId="603C137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18"/>
                <w:szCs w:val="18"/>
              </w:rPr>
            </w:pPr>
            <w:r w:rsidRPr="002E7E0E">
              <w:rPr>
                <w:sz w:val="18"/>
                <w:szCs w:val="18"/>
              </w:rPr>
              <w:t>7</w:t>
            </w:r>
          </w:p>
        </w:tc>
      </w:tr>
      <w:tr w:rsidRPr="006E6062" w:rsidR="00D603A2" w14:paraId="35F679CA" w14:textId="77777777">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826" w:type="pct"/>
          </w:tcPr>
          <w:p w:rsidRPr="006E6062" w:rsidR="00D603A2" w:rsidP="00D603A2" w:rsidRDefault="00D603A2" w14:paraId="2E6FB24E" w14:textId="77777777">
            <w:pPr>
              <w:jc w:val="center"/>
              <w:rPr>
                <w:b w:val="0"/>
                <w:sz w:val="18"/>
                <w:szCs w:val="18"/>
              </w:rPr>
            </w:pPr>
            <w:r w:rsidRPr="006E6062">
              <w:rPr>
                <w:b w:val="0"/>
                <w:sz w:val="18"/>
                <w:szCs w:val="18"/>
              </w:rPr>
              <w:t>7</w:t>
            </w:r>
          </w:p>
        </w:tc>
        <w:tc>
          <w:tcPr>
            <w:tcW w:w="1825" w:type="pct"/>
            <w:noWrap/>
          </w:tcPr>
          <w:p w:rsidRPr="006E6062" w:rsidR="00D603A2" w:rsidP="00D603A2" w:rsidRDefault="00006F3B" w14:paraId="0E181DDA" w14:textId="4644013E">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18"/>
                <w:szCs w:val="18"/>
              </w:rPr>
            </w:pPr>
            <w:r w:rsidRPr="001D7FA5">
              <w:rPr>
                <w:sz w:val="18"/>
                <w:szCs w:val="18"/>
              </w:rPr>
              <w:t xml:space="preserve">SAN </w:t>
            </w:r>
            <w:r w:rsidRPr="001D7FA5" w:rsidR="00763F64">
              <w:rPr>
                <w:sz w:val="18"/>
                <w:szCs w:val="18"/>
              </w:rPr>
              <w:t>CRISTÓBAL</w:t>
            </w:r>
          </w:p>
        </w:tc>
        <w:tc>
          <w:tcPr>
            <w:tcW w:w="1349" w:type="pct"/>
            <w:noWrap/>
          </w:tcPr>
          <w:p w:rsidRPr="006E6062" w:rsidR="00D603A2" w:rsidP="00D603A2" w:rsidRDefault="00006F3B" w14:paraId="4E3DDA8F" w14:textId="686D456B">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18"/>
                <w:szCs w:val="18"/>
              </w:rPr>
            </w:pPr>
            <w:r w:rsidRPr="002E7E0E">
              <w:rPr>
                <w:sz w:val="18"/>
                <w:szCs w:val="18"/>
              </w:rPr>
              <w:t>12</w:t>
            </w:r>
          </w:p>
        </w:tc>
      </w:tr>
      <w:tr w:rsidRPr="006E6062" w:rsidR="00D603A2" w14:paraId="67CE029C" w14:textId="77777777">
        <w:trPr>
          <w:trHeight w:val="20"/>
          <w:jc w:val="center"/>
        </w:trPr>
        <w:tc>
          <w:tcPr>
            <w:cnfStyle w:val="001000000000" w:firstRow="0" w:lastRow="0" w:firstColumn="1" w:lastColumn="0" w:oddVBand="0" w:evenVBand="0" w:oddHBand="0" w:evenHBand="0" w:firstRowFirstColumn="0" w:firstRowLastColumn="0" w:lastRowFirstColumn="0" w:lastRowLastColumn="0"/>
            <w:tcW w:w="1826" w:type="pct"/>
          </w:tcPr>
          <w:p w:rsidRPr="006E6062" w:rsidR="00D603A2" w:rsidP="00D603A2" w:rsidRDefault="00D603A2" w14:paraId="4BAB0C0E" w14:textId="77777777">
            <w:pPr>
              <w:jc w:val="center"/>
              <w:rPr>
                <w:b w:val="0"/>
                <w:sz w:val="18"/>
                <w:szCs w:val="18"/>
              </w:rPr>
            </w:pPr>
            <w:r w:rsidRPr="006E6062">
              <w:rPr>
                <w:b w:val="0"/>
                <w:sz w:val="18"/>
                <w:szCs w:val="18"/>
              </w:rPr>
              <w:t>8</w:t>
            </w:r>
          </w:p>
        </w:tc>
        <w:tc>
          <w:tcPr>
            <w:tcW w:w="1825" w:type="pct"/>
            <w:noWrap/>
          </w:tcPr>
          <w:p w:rsidRPr="006E6062" w:rsidR="00D603A2" w:rsidP="00D603A2" w:rsidRDefault="00006F3B" w14:paraId="7BFA4E79" w14:textId="62819FCE">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18"/>
                <w:szCs w:val="18"/>
              </w:rPr>
            </w:pPr>
            <w:r w:rsidRPr="002E7E0E">
              <w:rPr>
                <w:sz w:val="18"/>
                <w:szCs w:val="18"/>
              </w:rPr>
              <w:t>TUNJUELITO</w:t>
            </w:r>
          </w:p>
        </w:tc>
        <w:tc>
          <w:tcPr>
            <w:tcW w:w="1349" w:type="pct"/>
            <w:noWrap/>
          </w:tcPr>
          <w:p w:rsidRPr="006E6062" w:rsidR="00D603A2" w:rsidP="00D603A2" w:rsidRDefault="00F22AD8" w14:paraId="4CA16C8C" w14:textId="69294B20">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18"/>
                <w:szCs w:val="18"/>
              </w:rPr>
            </w:pPr>
            <w:r w:rsidRPr="006E6062">
              <w:rPr>
                <w:sz w:val="18"/>
                <w:szCs w:val="18"/>
              </w:rPr>
              <w:t>9</w:t>
            </w:r>
          </w:p>
        </w:tc>
      </w:tr>
      <w:tr w:rsidRPr="006E6062" w:rsidR="00F22AD8" w14:paraId="373B7D5C" w14:textId="77777777">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826" w:type="pct"/>
          </w:tcPr>
          <w:p w:rsidRPr="006E6062" w:rsidR="00F22AD8" w:rsidP="00F22AD8" w:rsidRDefault="00F22AD8" w14:paraId="51A6FC56" w14:textId="09303984">
            <w:pPr>
              <w:jc w:val="center"/>
              <w:rPr>
                <w:b w:val="0"/>
                <w:bCs w:val="0"/>
                <w:sz w:val="18"/>
                <w:szCs w:val="18"/>
              </w:rPr>
            </w:pPr>
            <w:r w:rsidRPr="006E6062">
              <w:rPr>
                <w:b w:val="0"/>
                <w:bCs w:val="0"/>
                <w:sz w:val="18"/>
                <w:szCs w:val="18"/>
              </w:rPr>
              <w:t>9</w:t>
            </w:r>
          </w:p>
        </w:tc>
        <w:tc>
          <w:tcPr>
            <w:tcW w:w="1825" w:type="pct"/>
            <w:noWrap/>
          </w:tcPr>
          <w:p w:rsidRPr="006E6062" w:rsidR="00F22AD8" w:rsidP="00F22AD8" w:rsidRDefault="00006F3B" w14:paraId="0E2B3F7E" w14:textId="24E70715">
            <w:pPr>
              <w:jc w:val="center"/>
              <w:cnfStyle w:val="000000100000" w:firstRow="0" w:lastRow="0" w:firstColumn="0" w:lastColumn="0" w:oddVBand="0" w:evenVBand="0" w:oddHBand="1" w:evenHBand="0" w:firstRowFirstColumn="0" w:firstRowLastColumn="0" w:lastRowFirstColumn="0" w:lastRowLastColumn="0"/>
              <w:rPr>
                <w:sz w:val="18"/>
                <w:szCs w:val="18"/>
              </w:rPr>
            </w:pPr>
            <w:r w:rsidRPr="002E7E0E">
              <w:rPr>
                <w:sz w:val="18"/>
                <w:szCs w:val="18"/>
              </w:rPr>
              <w:t xml:space="preserve">CIUDAD </w:t>
            </w:r>
            <w:r w:rsidRPr="001D7FA5" w:rsidR="00763F64">
              <w:rPr>
                <w:sz w:val="18"/>
                <w:szCs w:val="18"/>
              </w:rPr>
              <w:t>BOLÍVAR</w:t>
            </w:r>
          </w:p>
        </w:tc>
        <w:tc>
          <w:tcPr>
            <w:tcW w:w="1349" w:type="pct"/>
            <w:noWrap/>
          </w:tcPr>
          <w:p w:rsidRPr="006E6062" w:rsidR="00F22AD8" w:rsidP="00F22AD8" w:rsidRDefault="00006F3B" w14:paraId="2C2F8CDB" w14:textId="71B8B7CE">
            <w:pPr>
              <w:jc w:val="center"/>
              <w:cnfStyle w:val="000000100000" w:firstRow="0" w:lastRow="0" w:firstColumn="0" w:lastColumn="0" w:oddVBand="0" w:evenVBand="0" w:oddHBand="1" w:evenHBand="0" w:firstRowFirstColumn="0" w:firstRowLastColumn="0" w:lastRowFirstColumn="0" w:lastRowLastColumn="0"/>
              <w:rPr>
                <w:sz w:val="18"/>
                <w:szCs w:val="18"/>
              </w:rPr>
            </w:pPr>
            <w:r w:rsidRPr="002E7E0E">
              <w:rPr>
                <w:sz w:val="18"/>
                <w:szCs w:val="18"/>
              </w:rPr>
              <w:t>3</w:t>
            </w:r>
          </w:p>
        </w:tc>
      </w:tr>
      <w:tr w:rsidRPr="006E6062" w:rsidR="00F22AD8" w14:paraId="78A26601" w14:textId="77777777">
        <w:trPr>
          <w:trHeight w:val="20"/>
          <w:jc w:val="center"/>
        </w:trPr>
        <w:tc>
          <w:tcPr>
            <w:cnfStyle w:val="001000000000" w:firstRow="0" w:lastRow="0" w:firstColumn="1" w:lastColumn="0" w:oddVBand="0" w:evenVBand="0" w:oddHBand="0" w:evenHBand="0" w:firstRowFirstColumn="0" w:firstRowLastColumn="0" w:lastRowFirstColumn="0" w:lastRowLastColumn="0"/>
            <w:tcW w:w="1826" w:type="pct"/>
          </w:tcPr>
          <w:p w:rsidRPr="006E6062" w:rsidR="00F22AD8" w:rsidP="00F22AD8" w:rsidRDefault="00F22AD8" w14:paraId="62F735E9" w14:textId="1ED60C61">
            <w:pPr>
              <w:jc w:val="center"/>
              <w:rPr>
                <w:b w:val="0"/>
                <w:bCs w:val="0"/>
                <w:sz w:val="18"/>
                <w:szCs w:val="18"/>
              </w:rPr>
            </w:pPr>
            <w:r w:rsidRPr="006E6062">
              <w:rPr>
                <w:b w:val="0"/>
                <w:bCs w:val="0"/>
                <w:sz w:val="18"/>
                <w:szCs w:val="18"/>
              </w:rPr>
              <w:t>10</w:t>
            </w:r>
          </w:p>
        </w:tc>
        <w:tc>
          <w:tcPr>
            <w:tcW w:w="1825" w:type="pct"/>
            <w:noWrap/>
          </w:tcPr>
          <w:p w:rsidRPr="006E6062" w:rsidR="00F22AD8" w:rsidP="00F22AD8" w:rsidRDefault="00763F64" w14:paraId="40DC1824" w14:textId="13E14A04">
            <w:pPr>
              <w:jc w:val="center"/>
              <w:cnfStyle w:val="000000000000" w:firstRow="0" w:lastRow="0" w:firstColumn="0" w:lastColumn="0" w:oddVBand="0" w:evenVBand="0" w:oddHBand="0" w:evenHBand="0" w:firstRowFirstColumn="0" w:firstRowLastColumn="0" w:lastRowFirstColumn="0" w:lastRowLastColumn="0"/>
              <w:rPr>
                <w:sz w:val="18"/>
                <w:szCs w:val="18"/>
              </w:rPr>
            </w:pPr>
            <w:r w:rsidRPr="001D7FA5">
              <w:rPr>
                <w:sz w:val="18"/>
                <w:szCs w:val="18"/>
              </w:rPr>
              <w:t>FONTIBÓN</w:t>
            </w:r>
          </w:p>
        </w:tc>
        <w:tc>
          <w:tcPr>
            <w:tcW w:w="1349" w:type="pct"/>
            <w:noWrap/>
          </w:tcPr>
          <w:p w:rsidRPr="006E6062" w:rsidR="00F22AD8" w:rsidP="00F22AD8" w:rsidRDefault="00006F3B" w14:paraId="5696F784" w14:textId="5A8C24EB">
            <w:pPr>
              <w:jc w:val="center"/>
              <w:cnfStyle w:val="000000000000" w:firstRow="0" w:lastRow="0" w:firstColumn="0" w:lastColumn="0" w:oddVBand="0" w:evenVBand="0" w:oddHBand="0" w:evenHBand="0" w:firstRowFirstColumn="0" w:firstRowLastColumn="0" w:lastRowFirstColumn="0" w:lastRowLastColumn="0"/>
              <w:rPr>
                <w:sz w:val="18"/>
                <w:szCs w:val="18"/>
              </w:rPr>
            </w:pPr>
            <w:r w:rsidRPr="002E7E0E">
              <w:rPr>
                <w:sz w:val="18"/>
                <w:szCs w:val="18"/>
              </w:rPr>
              <w:t>9</w:t>
            </w:r>
          </w:p>
        </w:tc>
      </w:tr>
      <w:tr w:rsidRPr="006E6062" w:rsidR="00D8013C" w14:paraId="3DC2ECFB" w14:textId="77777777">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826" w:type="pct"/>
            <w:shd w:val="clear" w:color="auto" w:fill="4472C4" w:themeFill="accent1"/>
          </w:tcPr>
          <w:p w:rsidRPr="006E6062" w:rsidR="00D8013C" w:rsidRDefault="00D8013C" w14:paraId="78D1D623" w14:textId="77777777">
            <w:pPr>
              <w:jc w:val="center"/>
              <w:rPr>
                <w:color w:val="FFFFFF" w:themeColor="background1"/>
                <w:sz w:val="18"/>
                <w:szCs w:val="18"/>
              </w:rPr>
            </w:pPr>
          </w:p>
        </w:tc>
        <w:tc>
          <w:tcPr>
            <w:tcW w:w="1825" w:type="pct"/>
            <w:shd w:val="clear" w:color="auto" w:fill="4472C4" w:themeFill="accent1"/>
            <w:noWrap/>
            <w:vAlign w:val="center"/>
          </w:tcPr>
          <w:p w:rsidRPr="006E6062" w:rsidR="00D8013C" w:rsidRDefault="00D8013C" w14:paraId="2510ED42" w14:textId="77777777">
            <w:pPr>
              <w:jc w:val="center"/>
              <w:cnfStyle w:val="000000100000" w:firstRow="0" w:lastRow="0" w:firstColumn="0" w:lastColumn="0" w:oddVBand="0" w:evenVBand="0" w:oddHBand="1" w:evenHBand="0" w:firstRowFirstColumn="0" w:firstRowLastColumn="0" w:lastRowFirstColumn="0" w:lastRowLastColumn="0"/>
              <w:rPr>
                <w:color w:val="FFFFFF" w:themeColor="background1"/>
                <w:sz w:val="18"/>
                <w:szCs w:val="18"/>
              </w:rPr>
            </w:pPr>
            <w:r w:rsidRPr="006E6062">
              <w:rPr>
                <w:color w:val="FFFFFF" w:themeColor="background1"/>
                <w:sz w:val="18"/>
                <w:szCs w:val="18"/>
              </w:rPr>
              <w:t>TOTAL</w:t>
            </w:r>
          </w:p>
        </w:tc>
        <w:tc>
          <w:tcPr>
            <w:tcW w:w="1349" w:type="pct"/>
            <w:shd w:val="clear" w:color="auto" w:fill="4472C4" w:themeFill="accent1"/>
            <w:noWrap/>
            <w:vAlign w:val="center"/>
          </w:tcPr>
          <w:p w:rsidRPr="006E6062" w:rsidR="00D8013C" w:rsidRDefault="00D8013C" w14:paraId="156AD03A" w14:textId="79389D36">
            <w:pPr>
              <w:jc w:val="center"/>
              <w:cnfStyle w:val="000000100000" w:firstRow="0" w:lastRow="0" w:firstColumn="0" w:lastColumn="0" w:oddVBand="0" w:evenVBand="0" w:oddHBand="1" w:evenHBand="0" w:firstRowFirstColumn="0" w:firstRowLastColumn="0" w:lastRowFirstColumn="0" w:lastRowLastColumn="0"/>
              <w:rPr>
                <w:color w:val="FFFFFF" w:themeColor="background1"/>
                <w:sz w:val="18"/>
                <w:szCs w:val="18"/>
              </w:rPr>
            </w:pPr>
            <w:r w:rsidRPr="006E6062">
              <w:rPr>
                <w:color w:val="FFFFFF" w:themeColor="background1"/>
                <w:sz w:val="18"/>
                <w:szCs w:val="18"/>
              </w:rPr>
              <w:t>1</w:t>
            </w:r>
            <w:r w:rsidRPr="006E6062" w:rsidR="00D603A2">
              <w:rPr>
                <w:color w:val="FFFFFF" w:themeColor="background1"/>
                <w:sz w:val="18"/>
                <w:szCs w:val="18"/>
              </w:rPr>
              <w:t>00</w:t>
            </w:r>
          </w:p>
        </w:tc>
      </w:tr>
    </w:tbl>
    <w:p w:rsidRPr="006E6062" w:rsidR="006A3DD7" w:rsidP="007B4566" w:rsidRDefault="0429433E" w14:paraId="01EDA27A" w14:textId="41263D27">
      <w:pPr>
        <w:pStyle w:val="Descripcin"/>
        <w:jc w:val="center"/>
      </w:pPr>
      <w:bookmarkStart w:name="_Toc215650581" w:id="430"/>
      <w:r w:rsidRPr="006E6062">
        <w:t xml:space="preserve">Tabla </w:t>
      </w:r>
      <w:r w:rsidRPr="006E6062">
        <w:fldChar w:fldCharType="begin"/>
      </w:r>
      <w:r w:rsidRPr="006E6062">
        <w:instrText>SEQ Tabla \* ARABIC</w:instrText>
      </w:r>
      <w:r w:rsidRPr="006E6062">
        <w:fldChar w:fldCharType="separate"/>
      </w:r>
      <w:r w:rsidR="00041DFA">
        <w:rPr>
          <w:noProof/>
        </w:rPr>
        <w:t>46</w:t>
      </w:r>
      <w:r w:rsidRPr="006E6062">
        <w:fldChar w:fldCharType="end"/>
      </w:r>
      <w:r w:rsidRPr="006E6062" w:rsidR="04A46E93">
        <w:t xml:space="preserve"> DE </w:t>
      </w:r>
      <w:r w:rsidRPr="006E6062" w:rsidR="1812CE48">
        <w:t>ACRÍLICOS</w:t>
      </w:r>
      <w:r w:rsidRPr="006E6062" w:rsidR="364A169F">
        <w:t xml:space="preserve"> POR</w:t>
      </w:r>
      <w:r w:rsidRPr="006E6062">
        <w:t xml:space="preserve"> LOCALIDAD.</w:t>
      </w:r>
      <w:bookmarkEnd w:id="430"/>
    </w:p>
    <w:p w:rsidRPr="006E6062" w:rsidR="7ED62CCD" w:rsidP="10ADB4BB" w:rsidRDefault="3A877DAD" w14:paraId="245340AE" w14:textId="180D95F7">
      <w:pPr>
        <w:jc w:val="both"/>
      </w:pPr>
      <w:r w:rsidRPr="006E6062">
        <w:t xml:space="preserve">Para ver el detalle de las limpiezas de </w:t>
      </w:r>
      <w:r w:rsidRPr="006E6062" w:rsidR="73C5E63E">
        <w:t>acrílicos</w:t>
      </w:r>
      <w:r w:rsidRPr="006E6062">
        <w:t xml:space="preserve"> ejecutados debe remitirse a los ANEXO en la ruta</w:t>
      </w:r>
      <w:r w:rsidRPr="006E6062" w:rsidR="039BB250">
        <w:t xml:space="preserve"> </w:t>
      </w:r>
      <w:r w:rsidRPr="006E6062" w:rsidR="001D5D81">
        <w:t>01NOV - 30NOV</w:t>
      </w:r>
      <w:r w:rsidRPr="006E6062" w:rsidR="005139CF">
        <w:t xml:space="preserve"> </w:t>
      </w:r>
      <w:r w:rsidRPr="006E6062" w:rsidR="0FBB5CC7">
        <w:t>\</w:t>
      </w:r>
      <w:r w:rsidRPr="006E6062" w:rsidR="005B6BD7">
        <w:t xml:space="preserve">01 </w:t>
      </w:r>
      <w:r w:rsidRPr="006E6062" w:rsidR="0FBB5CC7">
        <w:t>OBLIGACIONES GENERALES\</w:t>
      </w:r>
      <w:r w:rsidRPr="006E6062" w:rsidR="0032184D">
        <w:t>OBLIGACIÓN</w:t>
      </w:r>
      <w:r w:rsidRPr="006E6062" w:rsidR="0FBB5CC7">
        <w:t xml:space="preserve"> 2,5,6,9,13\ANEXO OPERACIONES\ </w:t>
      </w:r>
      <w:r w:rsidRPr="006E6062">
        <w:t>SEGUIMIENTO CONTRATO SCJ-1809-2024.xlsx.</w:t>
      </w:r>
      <w:r w:rsidRPr="006E6062" w:rsidR="2F8F63C0">
        <w:rPr>
          <w:rStyle w:val="Refdenotaalpie"/>
        </w:rPr>
        <w:footnoteReference w:id="11"/>
      </w:r>
    </w:p>
    <w:p w:rsidRPr="006E6062" w:rsidR="004D3F97" w:rsidP="00C63EFF" w:rsidRDefault="00E005B3" w14:paraId="3BBB4DF9" w14:textId="290B01E9">
      <w:pPr>
        <w:jc w:val="center"/>
      </w:pPr>
      <w:r w:rsidRPr="00E005B3">
        <w:rPr>
          <w:noProof/>
        </w:rPr>
        <w:drawing>
          <wp:inline distT="0" distB="0" distL="0" distR="0" wp14:anchorId="23C5BAD3" wp14:editId="739CFA61">
            <wp:extent cx="4153260" cy="5959356"/>
            <wp:effectExtent l="0" t="0" r="0" b="3810"/>
            <wp:docPr id="297200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00246" name=""/>
                    <pic:cNvPicPr/>
                  </pic:nvPicPr>
                  <pic:blipFill>
                    <a:blip r:embed="rId30"/>
                    <a:stretch>
                      <a:fillRect/>
                    </a:stretch>
                  </pic:blipFill>
                  <pic:spPr>
                    <a:xfrm>
                      <a:off x="0" y="0"/>
                      <a:ext cx="4153260" cy="5959356"/>
                    </a:xfrm>
                    <a:prstGeom prst="rect">
                      <a:avLst/>
                    </a:prstGeom>
                  </pic:spPr>
                </pic:pic>
              </a:graphicData>
            </a:graphic>
          </wp:inline>
        </w:drawing>
      </w:r>
    </w:p>
    <w:p w:rsidRPr="006E6062" w:rsidR="000573E8" w:rsidP="00A2565E" w:rsidRDefault="00381E4A" w14:paraId="64D99EC0" w14:textId="16BD3485">
      <w:pPr>
        <w:pStyle w:val="Descripcin"/>
        <w:jc w:val="center"/>
      </w:pPr>
      <w:bookmarkStart w:name="_Toc216169918" w:id="431"/>
      <w:r w:rsidRPr="006E6062">
        <w:t xml:space="preserve">Ilustración </w:t>
      </w:r>
      <w:r w:rsidRPr="006E6062">
        <w:fldChar w:fldCharType="begin"/>
      </w:r>
      <w:r w:rsidRPr="006E6062">
        <w:instrText>SEQ Ilustración \* ARABIC</w:instrText>
      </w:r>
      <w:r w:rsidRPr="006E6062">
        <w:fldChar w:fldCharType="separate"/>
      </w:r>
      <w:r w:rsidR="00041DFA">
        <w:rPr>
          <w:noProof/>
        </w:rPr>
        <w:t>14</w:t>
      </w:r>
      <w:r w:rsidRPr="006E6062">
        <w:fldChar w:fldCharType="end"/>
      </w:r>
      <w:r w:rsidRPr="006E6062">
        <w:t xml:space="preserve">. </w:t>
      </w:r>
      <w:r w:rsidRPr="006E6062" w:rsidR="002059D9">
        <w:t>APROBACIÓN</w:t>
      </w:r>
      <w:r w:rsidRPr="006E6062">
        <w:t xml:space="preserve"> DE CRONOGRAMA DE </w:t>
      </w:r>
      <w:r w:rsidRPr="006E6062" w:rsidR="00DB0CA7">
        <w:t>ACRÍLICOS</w:t>
      </w:r>
      <w:r w:rsidRPr="006E6062">
        <w:t xml:space="preserve"> DEL MES.</w:t>
      </w:r>
      <w:bookmarkEnd w:id="431"/>
    </w:p>
    <w:p w:rsidRPr="006E6062" w:rsidR="00135D1D" w:rsidP="00135D1D" w:rsidRDefault="00135D1D" w14:paraId="76811B98" w14:textId="77777777">
      <w:pPr>
        <w:sectPr w:rsidRPr="006E6062" w:rsidR="00135D1D" w:rsidSect="00E85F70">
          <w:pgSz w:w="12240" w:h="15840" w:orient="portrait"/>
          <w:pgMar w:top="1440" w:right="1440" w:bottom="1440" w:left="1440" w:header="680" w:footer="680" w:gutter="0"/>
          <w:cols w:space="720"/>
          <w:docGrid w:linePitch="299"/>
        </w:sectPr>
      </w:pPr>
    </w:p>
    <w:p w:rsidRPr="006E6062" w:rsidR="007D50F4" w:rsidP="00154641" w:rsidRDefault="7BF2C916" w14:paraId="41A24DF3" w14:textId="50304AEE">
      <w:pPr>
        <w:pStyle w:val="Ttulo1"/>
        <w:numPr>
          <w:ilvl w:val="0"/>
          <w:numId w:val="5"/>
        </w:numPr>
        <w:rPr>
          <w:rFonts w:cs="Calibri"/>
          <w:lang w:val="es-CO"/>
        </w:rPr>
      </w:pPr>
      <w:bookmarkStart w:name="_Toc194682965" w:id="432"/>
      <w:bookmarkStart w:name="_Toc714765007" w:id="433"/>
      <w:bookmarkStart w:name="_Toc815521245" w:id="434"/>
      <w:bookmarkStart w:name="_Toc554246458" w:id="435"/>
      <w:bookmarkStart w:name="_Toc473828217" w:id="436"/>
      <w:bookmarkStart w:name="_Toc216169869" w:id="437"/>
      <w:r w:rsidRPr="006E6062">
        <w:rPr>
          <w:rFonts w:cs="Calibri"/>
          <w:lang w:val="es-CO"/>
        </w:rPr>
        <w:t>INFORME DE SINIESTROS</w:t>
      </w:r>
      <w:bookmarkEnd w:id="432"/>
      <w:bookmarkEnd w:id="433"/>
      <w:bookmarkEnd w:id="434"/>
      <w:bookmarkEnd w:id="435"/>
      <w:bookmarkEnd w:id="436"/>
      <w:bookmarkEnd w:id="437"/>
    </w:p>
    <w:p w:rsidRPr="006E6062" w:rsidR="006D517E" w:rsidP="006D517E" w:rsidRDefault="00FB2E23" w14:paraId="15DB7CF8" w14:textId="0D1310A5">
      <w:pPr>
        <w:jc w:val="both"/>
        <w:rPr>
          <w:highlight w:val="yellow"/>
        </w:rPr>
      </w:pPr>
      <w:r w:rsidRPr="006E6062">
        <w:t xml:space="preserve">Durante el periodo de ejecución comprendido entre el </w:t>
      </w:r>
      <w:r w:rsidRPr="006E6062" w:rsidR="00E24545">
        <w:t xml:space="preserve">01 al </w:t>
      </w:r>
      <w:r w:rsidRPr="006E6062" w:rsidR="00650623">
        <w:t>30 de NOVIEMBRE</w:t>
      </w:r>
      <w:r w:rsidRPr="006E6062" w:rsidR="00DB6AF5">
        <w:t xml:space="preserve"> de</w:t>
      </w:r>
      <w:r w:rsidRPr="006E6062" w:rsidR="00E24545">
        <w:t xml:space="preserve"> 2025</w:t>
      </w:r>
      <w:r w:rsidRPr="006E6062">
        <w:t xml:space="preserve">, </w:t>
      </w:r>
      <w:r w:rsidRPr="006E6062" w:rsidR="00104C32">
        <w:t xml:space="preserve">no se presentaron </w:t>
      </w:r>
      <w:r w:rsidRPr="006E6062">
        <w:t xml:space="preserve">siniestro, </w:t>
      </w:r>
      <w:r w:rsidRPr="006E6062" w:rsidR="00DF0BDD">
        <w:t xml:space="preserve">se continúan con </w:t>
      </w:r>
      <w:r w:rsidRPr="006E6062" w:rsidR="00C14BF9">
        <w:t>los siniestros</w:t>
      </w:r>
      <w:r w:rsidRPr="006E6062" w:rsidR="00DF0BDD">
        <w:t xml:space="preserve"> del mes anterior. </w:t>
      </w:r>
    </w:p>
    <w:tbl>
      <w:tblPr>
        <w:tblStyle w:val="Tabladelista4-nfasis1"/>
        <w:tblW w:w="0" w:type="auto"/>
        <w:tblLayout w:type="fixed"/>
        <w:tblLook w:val="04A0" w:firstRow="1" w:lastRow="0" w:firstColumn="1" w:lastColumn="0" w:noHBand="0" w:noVBand="1"/>
      </w:tblPr>
      <w:tblGrid>
        <w:gridCol w:w="426"/>
        <w:gridCol w:w="1270"/>
        <w:gridCol w:w="851"/>
        <w:gridCol w:w="1276"/>
        <w:gridCol w:w="1275"/>
        <w:gridCol w:w="1276"/>
        <w:gridCol w:w="1276"/>
        <w:gridCol w:w="1178"/>
      </w:tblGrid>
      <w:tr w:rsidRPr="006E6062" w:rsidR="006D517E" w:rsidTr="000C573B" w14:paraId="1241DCA6" w14:textId="77777777">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26" w:type="dxa"/>
            <w:vAlign w:val="center"/>
          </w:tcPr>
          <w:p w:rsidRPr="006E6062" w:rsidR="00DB6AF5" w:rsidP="00DB6AF5" w:rsidRDefault="00DB6AF5" w14:paraId="5DAD6104" w14:textId="462F07E5">
            <w:pPr>
              <w:jc w:val="center"/>
              <w:rPr>
                <w:rFonts w:eastAsia="Times New Roman"/>
                <w:color w:val="FFFFFF"/>
                <w:sz w:val="16"/>
                <w:szCs w:val="16"/>
              </w:rPr>
            </w:pPr>
            <w:r w:rsidRPr="006E6062">
              <w:rPr>
                <w:rFonts w:eastAsia="Times New Roman"/>
                <w:color w:val="FFFFFF"/>
                <w:sz w:val="16"/>
                <w:szCs w:val="16"/>
              </w:rPr>
              <w:t>ÍTEM</w:t>
            </w:r>
          </w:p>
        </w:tc>
        <w:tc>
          <w:tcPr>
            <w:tcW w:w="1270" w:type="dxa"/>
            <w:noWrap/>
            <w:vAlign w:val="center"/>
            <w:hideMark/>
          </w:tcPr>
          <w:p w:rsidRPr="006E6062" w:rsidR="006D517E" w:rsidP="00A1731B" w:rsidRDefault="00A1731B" w14:paraId="4CB0ECCA" w14:textId="635718DC">
            <w:pPr>
              <w:jc w:val="center"/>
              <w:cnfStyle w:val="100000000000" w:firstRow="1" w:lastRow="0" w:firstColumn="0" w:lastColumn="0" w:oddVBand="0" w:evenVBand="0" w:oddHBand="0" w:evenHBand="0" w:firstRowFirstColumn="0" w:firstRowLastColumn="0" w:lastRowFirstColumn="0" w:lastRowLastColumn="0"/>
              <w:rPr>
                <w:rFonts w:eastAsia="Times New Roman"/>
                <w:b w:val="0"/>
                <w:color w:val="FFFFFF"/>
                <w:sz w:val="16"/>
                <w:szCs w:val="16"/>
              </w:rPr>
            </w:pPr>
            <w:r w:rsidRPr="006E6062">
              <w:rPr>
                <w:rFonts w:eastAsia="Times New Roman"/>
                <w:color w:val="FFFFFF"/>
                <w:sz w:val="16"/>
                <w:szCs w:val="16"/>
              </w:rPr>
              <w:t>CÓDIGO</w:t>
            </w:r>
            <w:r w:rsidRPr="006E6062" w:rsidR="006D517E">
              <w:rPr>
                <w:rFonts w:eastAsia="Times New Roman"/>
                <w:color w:val="FFFFFF"/>
                <w:sz w:val="16"/>
                <w:szCs w:val="16"/>
              </w:rPr>
              <w:t xml:space="preserve"> DE PUNTO</w:t>
            </w:r>
          </w:p>
        </w:tc>
        <w:tc>
          <w:tcPr>
            <w:tcW w:w="851" w:type="dxa"/>
            <w:noWrap/>
            <w:vAlign w:val="center"/>
            <w:hideMark/>
          </w:tcPr>
          <w:p w:rsidRPr="006E6062" w:rsidR="006D517E" w:rsidP="00A1731B" w:rsidRDefault="00A1731B" w14:paraId="3A78D467" w14:textId="7E6FD2AB">
            <w:pPr>
              <w:jc w:val="center"/>
              <w:cnfStyle w:val="100000000000" w:firstRow="1" w:lastRow="0" w:firstColumn="0" w:lastColumn="0" w:oddVBand="0" w:evenVBand="0" w:oddHBand="0" w:evenHBand="0" w:firstRowFirstColumn="0" w:firstRowLastColumn="0" w:lastRowFirstColumn="0" w:lastRowLastColumn="0"/>
              <w:rPr>
                <w:rFonts w:eastAsia="Times New Roman"/>
                <w:b w:val="0"/>
                <w:color w:val="FFFFFF"/>
                <w:sz w:val="16"/>
                <w:szCs w:val="16"/>
              </w:rPr>
            </w:pPr>
            <w:r w:rsidRPr="006E6062">
              <w:rPr>
                <w:rFonts w:eastAsia="Times New Roman"/>
                <w:color w:val="FFFFFF"/>
                <w:sz w:val="16"/>
                <w:szCs w:val="16"/>
              </w:rPr>
              <w:t>CÓDIGO</w:t>
            </w:r>
            <w:r w:rsidRPr="006E6062" w:rsidR="006D517E">
              <w:rPr>
                <w:rFonts w:eastAsia="Times New Roman"/>
                <w:color w:val="FFFFFF"/>
                <w:sz w:val="16"/>
                <w:szCs w:val="16"/>
              </w:rPr>
              <w:t xml:space="preserve"> MEBOG</w:t>
            </w:r>
          </w:p>
        </w:tc>
        <w:tc>
          <w:tcPr>
            <w:tcW w:w="1276" w:type="dxa"/>
            <w:noWrap/>
            <w:vAlign w:val="center"/>
            <w:hideMark/>
          </w:tcPr>
          <w:p w:rsidRPr="006E6062" w:rsidR="006D517E" w:rsidP="00A1731B" w:rsidRDefault="006D517E" w14:paraId="48795726"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b w:val="0"/>
                <w:color w:val="FFFFFF"/>
                <w:sz w:val="16"/>
                <w:szCs w:val="16"/>
              </w:rPr>
            </w:pPr>
            <w:r w:rsidRPr="006E6062">
              <w:rPr>
                <w:rFonts w:eastAsia="Times New Roman"/>
                <w:color w:val="FFFFFF"/>
                <w:sz w:val="16"/>
                <w:szCs w:val="16"/>
              </w:rPr>
              <w:t>PROYECTO CONTRATO</w:t>
            </w:r>
          </w:p>
        </w:tc>
        <w:tc>
          <w:tcPr>
            <w:tcW w:w="1275" w:type="dxa"/>
            <w:noWrap/>
            <w:vAlign w:val="center"/>
            <w:hideMark/>
          </w:tcPr>
          <w:p w:rsidRPr="006E6062" w:rsidR="006D517E" w:rsidP="00A1731B" w:rsidRDefault="00DB0CA7" w14:paraId="72111D93" w14:textId="347422AC">
            <w:pPr>
              <w:jc w:val="center"/>
              <w:cnfStyle w:val="100000000000" w:firstRow="1" w:lastRow="0" w:firstColumn="0" w:lastColumn="0" w:oddVBand="0" w:evenVBand="0" w:oddHBand="0" w:evenHBand="0" w:firstRowFirstColumn="0" w:firstRowLastColumn="0" w:lastRowFirstColumn="0" w:lastRowLastColumn="0"/>
              <w:rPr>
                <w:rFonts w:eastAsia="Times New Roman"/>
                <w:b w:val="0"/>
                <w:color w:val="FFFFFF"/>
                <w:sz w:val="16"/>
                <w:szCs w:val="16"/>
              </w:rPr>
            </w:pPr>
            <w:r w:rsidRPr="006E6062">
              <w:rPr>
                <w:rFonts w:eastAsia="Times New Roman"/>
                <w:color w:val="FFFFFF"/>
                <w:sz w:val="16"/>
                <w:szCs w:val="16"/>
              </w:rPr>
              <w:t>DIRECCIÓN</w:t>
            </w:r>
          </w:p>
        </w:tc>
        <w:tc>
          <w:tcPr>
            <w:tcW w:w="1276" w:type="dxa"/>
            <w:noWrap/>
            <w:vAlign w:val="center"/>
            <w:hideMark/>
          </w:tcPr>
          <w:p w:rsidRPr="006E6062" w:rsidR="006D517E" w:rsidP="00A1731B" w:rsidRDefault="006D517E" w14:paraId="15A88944"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b w:val="0"/>
                <w:color w:val="FFFFFF"/>
                <w:sz w:val="16"/>
                <w:szCs w:val="16"/>
              </w:rPr>
            </w:pPr>
            <w:r w:rsidRPr="006E6062">
              <w:rPr>
                <w:rFonts w:eastAsia="Times New Roman"/>
                <w:color w:val="FFFFFF"/>
                <w:sz w:val="16"/>
                <w:szCs w:val="16"/>
              </w:rPr>
              <w:t>LOCALIDAD</w:t>
            </w:r>
          </w:p>
        </w:tc>
        <w:tc>
          <w:tcPr>
            <w:tcW w:w="1276" w:type="dxa"/>
            <w:noWrap/>
            <w:vAlign w:val="center"/>
            <w:hideMark/>
          </w:tcPr>
          <w:p w:rsidRPr="006E6062" w:rsidR="006D517E" w:rsidP="00A1731B" w:rsidRDefault="006D517E" w14:paraId="7DA6A8BA"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b w:val="0"/>
                <w:color w:val="FFFFFF"/>
                <w:sz w:val="16"/>
                <w:szCs w:val="16"/>
              </w:rPr>
            </w:pPr>
            <w:r w:rsidRPr="006E6062">
              <w:rPr>
                <w:rFonts w:eastAsia="Times New Roman"/>
                <w:color w:val="FFFFFF"/>
                <w:sz w:val="16"/>
                <w:szCs w:val="16"/>
              </w:rPr>
              <w:t>ESTADO</w:t>
            </w:r>
          </w:p>
        </w:tc>
        <w:tc>
          <w:tcPr>
            <w:tcW w:w="1178" w:type="dxa"/>
            <w:noWrap/>
            <w:vAlign w:val="center"/>
            <w:hideMark/>
          </w:tcPr>
          <w:p w:rsidRPr="006E6062" w:rsidR="006D517E" w:rsidP="00A1731B" w:rsidRDefault="006D517E" w14:paraId="7DA3DC28"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b w:val="0"/>
                <w:color w:val="FFFFFF"/>
                <w:sz w:val="16"/>
                <w:szCs w:val="16"/>
              </w:rPr>
            </w:pPr>
            <w:r w:rsidRPr="006E6062">
              <w:rPr>
                <w:rFonts w:eastAsia="Times New Roman"/>
                <w:color w:val="FFFFFF"/>
                <w:sz w:val="16"/>
                <w:szCs w:val="16"/>
              </w:rPr>
              <w:t>FECHA DESMONTE</w:t>
            </w:r>
          </w:p>
        </w:tc>
      </w:tr>
      <w:tr w:rsidRPr="006E6062" w:rsidR="006D517E" w:rsidTr="000C573B" w14:paraId="4DC0EF97"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26" w:type="dxa"/>
            <w:vAlign w:val="center"/>
          </w:tcPr>
          <w:p w:rsidRPr="006E6062" w:rsidR="00DB6AF5" w:rsidP="00DB6AF5" w:rsidRDefault="00DB6AF5" w14:paraId="5BF19619" w14:textId="154EB85B">
            <w:pPr>
              <w:jc w:val="center"/>
              <w:rPr>
                <w:rFonts w:eastAsia="Times New Roman"/>
                <w:color w:val="000000"/>
                <w:sz w:val="16"/>
                <w:szCs w:val="16"/>
              </w:rPr>
            </w:pPr>
            <w:r w:rsidRPr="006E6062">
              <w:rPr>
                <w:rFonts w:eastAsia="Times New Roman"/>
                <w:color w:val="000000"/>
                <w:sz w:val="16"/>
                <w:szCs w:val="16"/>
              </w:rPr>
              <w:t>1</w:t>
            </w:r>
          </w:p>
        </w:tc>
        <w:tc>
          <w:tcPr>
            <w:tcW w:w="1270" w:type="dxa"/>
            <w:noWrap/>
            <w:vAlign w:val="center"/>
            <w:hideMark/>
          </w:tcPr>
          <w:p w:rsidRPr="006E6062" w:rsidR="006D517E" w:rsidP="00A1731B" w:rsidRDefault="006D517E" w14:paraId="03BA985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P187</w:t>
            </w:r>
          </w:p>
        </w:tc>
        <w:tc>
          <w:tcPr>
            <w:tcW w:w="851" w:type="dxa"/>
            <w:noWrap/>
            <w:vAlign w:val="center"/>
            <w:hideMark/>
          </w:tcPr>
          <w:p w:rsidRPr="006E6062" w:rsidR="006D517E" w:rsidP="00A1731B" w:rsidRDefault="006D517E" w14:paraId="2873C2E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7701</w:t>
            </w:r>
          </w:p>
        </w:tc>
        <w:tc>
          <w:tcPr>
            <w:tcW w:w="1276" w:type="dxa"/>
            <w:noWrap/>
            <w:vAlign w:val="center"/>
            <w:hideMark/>
          </w:tcPr>
          <w:p w:rsidRPr="006E6062" w:rsidR="006D517E" w:rsidP="00A1731B" w:rsidRDefault="006D517E" w14:paraId="7C09350A" w14:textId="0DC89B4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 xml:space="preserve">PROYECTO </w:t>
            </w:r>
            <w:r w:rsidRPr="006E6062" w:rsidR="00A1731B">
              <w:rPr>
                <w:rFonts w:eastAsia="Times New Roman"/>
                <w:color w:val="000000"/>
                <w:sz w:val="16"/>
                <w:szCs w:val="16"/>
              </w:rPr>
              <w:t>ALCALDÍA</w:t>
            </w:r>
          </w:p>
        </w:tc>
        <w:tc>
          <w:tcPr>
            <w:tcW w:w="1275" w:type="dxa"/>
            <w:noWrap/>
            <w:vAlign w:val="center"/>
            <w:hideMark/>
          </w:tcPr>
          <w:p w:rsidRPr="006E6062" w:rsidR="006D517E" w:rsidP="00A1731B" w:rsidRDefault="006D517E" w14:paraId="0844BD0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KR 17 CL 24</w:t>
            </w:r>
          </w:p>
        </w:tc>
        <w:tc>
          <w:tcPr>
            <w:tcW w:w="1276" w:type="dxa"/>
            <w:noWrap/>
            <w:vAlign w:val="center"/>
            <w:hideMark/>
          </w:tcPr>
          <w:p w:rsidRPr="006E6062" w:rsidR="006D517E" w:rsidP="00A1731B" w:rsidRDefault="006D517E" w14:paraId="50140A0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LOS MÁRTIRES</w:t>
            </w:r>
          </w:p>
        </w:tc>
        <w:tc>
          <w:tcPr>
            <w:tcW w:w="1276" w:type="dxa"/>
            <w:noWrap/>
            <w:vAlign w:val="center"/>
            <w:hideMark/>
          </w:tcPr>
          <w:p w:rsidRPr="006E6062" w:rsidR="006D517E" w:rsidP="00A1731B" w:rsidRDefault="006D517E" w14:paraId="2BD0DA7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ACCIDENTE VIAL</w:t>
            </w:r>
          </w:p>
        </w:tc>
        <w:tc>
          <w:tcPr>
            <w:tcW w:w="1178" w:type="dxa"/>
            <w:noWrap/>
            <w:vAlign w:val="center"/>
            <w:hideMark/>
          </w:tcPr>
          <w:p w:rsidRPr="006E6062" w:rsidR="006D517E" w:rsidP="00A1731B" w:rsidRDefault="006D517E" w14:paraId="065A357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15/02/2025</w:t>
            </w:r>
          </w:p>
        </w:tc>
      </w:tr>
      <w:tr w:rsidRPr="006E6062" w:rsidR="006D517E" w:rsidTr="000C573B" w14:paraId="71146FFE" w14:textId="77777777">
        <w:trPr>
          <w:trHeight w:val="283"/>
        </w:trPr>
        <w:tc>
          <w:tcPr>
            <w:cnfStyle w:val="001000000000" w:firstRow="0" w:lastRow="0" w:firstColumn="1" w:lastColumn="0" w:oddVBand="0" w:evenVBand="0" w:oddHBand="0" w:evenHBand="0" w:firstRowFirstColumn="0" w:firstRowLastColumn="0" w:lastRowFirstColumn="0" w:lastRowLastColumn="0"/>
            <w:tcW w:w="426" w:type="dxa"/>
            <w:vAlign w:val="center"/>
          </w:tcPr>
          <w:p w:rsidRPr="006E6062" w:rsidR="00DB6AF5" w:rsidP="00DB6AF5" w:rsidRDefault="00DB6AF5" w14:paraId="6F258619" w14:textId="08033E93">
            <w:pPr>
              <w:jc w:val="center"/>
              <w:rPr>
                <w:rFonts w:eastAsia="Times New Roman"/>
                <w:color w:val="000000"/>
                <w:sz w:val="16"/>
                <w:szCs w:val="16"/>
              </w:rPr>
            </w:pPr>
            <w:r w:rsidRPr="006E6062">
              <w:rPr>
                <w:rFonts w:eastAsia="Times New Roman"/>
                <w:color w:val="000000"/>
                <w:sz w:val="16"/>
                <w:szCs w:val="16"/>
              </w:rPr>
              <w:t>2</w:t>
            </w:r>
          </w:p>
        </w:tc>
        <w:tc>
          <w:tcPr>
            <w:tcW w:w="1270" w:type="dxa"/>
            <w:noWrap/>
            <w:vAlign w:val="center"/>
            <w:hideMark/>
          </w:tcPr>
          <w:p w:rsidRPr="006E6062" w:rsidR="006D517E" w:rsidP="00A1731B" w:rsidRDefault="006D517E" w14:paraId="7DB44EE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EP-FIJA_7_CELDAS_ANTONIO_NARINO</w:t>
            </w:r>
          </w:p>
        </w:tc>
        <w:tc>
          <w:tcPr>
            <w:tcW w:w="851" w:type="dxa"/>
            <w:noWrap/>
            <w:vAlign w:val="center"/>
            <w:hideMark/>
          </w:tcPr>
          <w:p w:rsidRPr="006E6062" w:rsidR="006D517E" w:rsidP="00A1731B" w:rsidRDefault="006D517E" w14:paraId="0943754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NO REGISTRA</w:t>
            </w:r>
          </w:p>
        </w:tc>
        <w:tc>
          <w:tcPr>
            <w:tcW w:w="1276" w:type="dxa"/>
            <w:noWrap/>
            <w:vAlign w:val="center"/>
            <w:hideMark/>
          </w:tcPr>
          <w:p w:rsidRPr="006E6062" w:rsidR="006D517E" w:rsidP="00A1731B" w:rsidRDefault="00A1731B" w14:paraId="7BF69607" w14:textId="450DB0A5">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ESTACIONES</w:t>
            </w:r>
            <w:r w:rsidRPr="006E6062" w:rsidR="006D517E">
              <w:rPr>
                <w:rFonts w:eastAsia="Times New Roman"/>
                <w:color w:val="000000"/>
                <w:sz w:val="16"/>
                <w:szCs w:val="16"/>
              </w:rPr>
              <w:t xml:space="preserve"> DE </w:t>
            </w:r>
            <w:r w:rsidRPr="006E6062" w:rsidR="007847E9">
              <w:rPr>
                <w:rFonts w:eastAsia="Times New Roman"/>
                <w:color w:val="000000"/>
                <w:sz w:val="16"/>
                <w:szCs w:val="16"/>
              </w:rPr>
              <w:t>POLICÍA</w:t>
            </w:r>
          </w:p>
        </w:tc>
        <w:tc>
          <w:tcPr>
            <w:tcW w:w="1275" w:type="dxa"/>
            <w:noWrap/>
            <w:vAlign w:val="center"/>
            <w:hideMark/>
          </w:tcPr>
          <w:p w:rsidRPr="006E6062" w:rsidR="006D517E" w:rsidP="00A1731B" w:rsidRDefault="006D517E" w14:paraId="3DE6931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CRA. 24 # 18-90 SUR</w:t>
            </w:r>
          </w:p>
        </w:tc>
        <w:tc>
          <w:tcPr>
            <w:tcW w:w="1276" w:type="dxa"/>
            <w:noWrap/>
            <w:vAlign w:val="center"/>
            <w:hideMark/>
          </w:tcPr>
          <w:p w:rsidRPr="006E6062" w:rsidR="006D517E" w:rsidP="00A1731B" w:rsidRDefault="006D517E" w14:paraId="51A4A4D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ANTONIO NARIÑO</w:t>
            </w:r>
          </w:p>
        </w:tc>
        <w:tc>
          <w:tcPr>
            <w:tcW w:w="1276" w:type="dxa"/>
            <w:noWrap/>
            <w:vAlign w:val="center"/>
            <w:hideMark/>
          </w:tcPr>
          <w:p w:rsidRPr="006E6062" w:rsidR="006D517E" w:rsidP="00A1731B" w:rsidRDefault="006D517E" w14:paraId="3455297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VANDALIZADA</w:t>
            </w:r>
          </w:p>
        </w:tc>
        <w:tc>
          <w:tcPr>
            <w:tcW w:w="1178" w:type="dxa"/>
            <w:noWrap/>
            <w:vAlign w:val="center"/>
            <w:hideMark/>
          </w:tcPr>
          <w:p w:rsidRPr="006E6062" w:rsidR="006D517E" w:rsidP="00A1731B" w:rsidRDefault="006D517E" w14:paraId="4223C39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14/03/2025</w:t>
            </w:r>
          </w:p>
        </w:tc>
      </w:tr>
      <w:tr w:rsidRPr="006E6062" w:rsidR="006D517E" w:rsidTr="000C573B" w14:paraId="6AA7FF06"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26" w:type="dxa"/>
            <w:vAlign w:val="center"/>
          </w:tcPr>
          <w:p w:rsidRPr="006E6062" w:rsidR="00DB6AF5" w:rsidP="00DB6AF5" w:rsidRDefault="00DB6AF5" w14:paraId="76D047BB" w14:textId="7F8433C3">
            <w:pPr>
              <w:jc w:val="center"/>
              <w:rPr>
                <w:rFonts w:eastAsia="Times New Roman"/>
                <w:color w:val="000000"/>
                <w:sz w:val="16"/>
                <w:szCs w:val="16"/>
              </w:rPr>
            </w:pPr>
            <w:r w:rsidRPr="006E6062">
              <w:rPr>
                <w:rFonts w:eastAsia="Times New Roman"/>
                <w:color w:val="000000"/>
                <w:sz w:val="16"/>
                <w:szCs w:val="16"/>
              </w:rPr>
              <w:t>3</w:t>
            </w:r>
          </w:p>
        </w:tc>
        <w:tc>
          <w:tcPr>
            <w:tcW w:w="1270" w:type="dxa"/>
            <w:noWrap/>
            <w:vAlign w:val="center"/>
            <w:hideMark/>
          </w:tcPr>
          <w:p w:rsidRPr="006E6062" w:rsidR="006D517E" w:rsidP="00A1731B" w:rsidRDefault="006D517E" w14:paraId="38195D2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COL-4863_ANTONIO_JOSE_URIBE</w:t>
            </w:r>
          </w:p>
        </w:tc>
        <w:tc>
          <w:tcPr>
            <w:tcW w:w="851" w:type="dxa"/>
            <w:noWrap/>
            <w:vAlign w:val="center"/>
            <w:hideMark/>
          </w:tcPr>
          <w:p w:rsidRPr="006E6062" w:rsidR="006D517E" w:rsidP="00A1731B" w:rsidRDefault="006D517E" w14:paraId="40189BE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7078</w:t>
            </w:r>
          </w:p>
        </w:tc>
        <w:tc>
          <w:tcPr>
            <w:tcW w:w="1276" w:type="dxa"/>
            <w:noWrap/>
            <w:vAlign w:val="center"/>
            <w:hideMark/>
          </w:tcPr>
          <w:p w:rsidRPr="006E6062" w:rsidR="006D517E" w:rsidP="00A1731B" w:rsidRDefault="006D517E" w14:paraId="0B22DAB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PROYECTO COLEGIOS</w:t>
            </w:r>
          </w:p>
        </w:tc>
        <w:tc>
          <w:tcPr>
            <w:tcW w:w="1275" w:type="dxa"/>
            <w:noWrap/>
            <w:vAlign w:val="center"/>
            <w:hideMark/>
          </w:tcPr>
          <w:p w:rsidRPr="006E6062" w:rsidR="006D517E" w:rsidP="00A1731B" w:rsidRDefault="006D517E" w14:paraId="532D95D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COL ANTONIO JOSÉ URIBE -KR 9 CL 3</w:t>
            </w:r>
          </w:p>
        </w:tc>
        <w:tc>
          <w:tcPr>
            <w:tcW w:w="1276" w:type="dxa"/>
            <w:noWrap/>
            <w:vAlign w:val="center"/>
            <w:hideMark/>
          </w:tcPr>
          <w:p w:rsidRPr="006E6062" w:rsidR="006D517E" w:rsidP="00A1731B" w:rsidRDefault="006D517E" w14:paraId="16DA408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SANTA FE</w:t>
            </w:r>
          </w:p>
        </w:tc>
        <w:tc>
          <w:tcPr>
            <w:tcW w:w="1276" w:type="dxa"/>
            <w:noWrap/>
            <w:vAlign w:val="center"/>
            <w:hideMark/>
          </w:tcPr>
          <w:p w:rsidRPr="006E6062" w:rsidR="006D517E" w:rsidP="00A1731B" w:rsidRDefault="006D517E" w14:paraId="4DE9882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VANDALIZADA</w:t>
            </w:r>
          </w:p>
        </w:tc>
        <w:tc>
          <w:tcPr>
            <w:tcW w:w="1178" w:type="dxa"/>
            <w:noWrap/>
            <w:vAlign w:val="center"/>
            <w:hideMark/>
          </w:tcPr>
          <w:p w:rsidRPr="006E6062" w:rsidR="006D517E" w:rsidP="00A1731B" w:rsidRDefault="006D517E" w14:paraId="131A151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22/03/2025</w:t>
            </w:r>
          </w:p>
        </w:tc>
      </w:tr>
      <w:tr w:rsidRPr="006E6062" w:rsidR="006D517E" w:rsidTr="000C573B" w14:paraId="5C88C4C0" w14:textId="77777777">
        <w:trPr>
          <w:trHeight w:val="283"/>
        </w:trPr>
        <w:tc>
          <w:tcPr>
            <w:cnfStyle w:val="001000000000" w:firstRow="0" w:lastRow="0" w:firstColumn="1" w:lastColumn="0" w:oddVBand="0" w:evenVBand="0" w:oddHBand="0" w:evenHBand="0" w:firstRowFirstColumn="0" w:firstRowLastColumn="0" w:lastRowFirstColumn="0" w:lastRowLastColumn="0"/>
            <w:tcW w:w="426" w:type="dxa"/>
            <w:vAlign w:val="center"/>
          </w:tcPr>
          <w:p w:rsidRPr="006E6062" w:rsidR="00DB6AF5" w:rsidP="00DB6AF5" w:rsidRDefault="00DB6AF5" w14:paraId="51C8F2EC" w14:textId="0DC2C00C">
            <w:pPr>
              <w:jc w:val="center"/>
              <w:rPr>
                <w:rFonts w:eastAsia="Times New Roman"/>
                <w:color w:val="000000"/>
                <w:sz w:val="16"/>
                <w:szCs w:val="16"/>
              </w:rPr>
            </w:pPr>
            <w:r w:rsidRPr="006E6062">
              <w:rPr>
                <w:rFonts w:eastAsia="Times New Roman"/>
                <w:color w:val="000000"/>
                <w:sz w:val="16"/>
                <w:szCs w:val="16"/>
              </w:rPr>
              <w:t>4</w:t>
            </w:r>
          </w:p>
        </w:tc>
        <w:tc>
          <w:tcPr>
            <w:tcW w:w="1270" w:type="dxa"/>
            <w:noWrap/>
            <w:vAlign w:val="center"/>
            <w:hideMark/>
          </w:tcPr>
          <w:p w:rsidRPr="006E6062" w:rsidR="006D517E" w:rsidP="00A1731B" w:rsidRDefault="006D517E" w14:paraId="49EF8A0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FVS-3408</w:t>
            </w:r>
          </w:p>
        </w:tc>
        <w:tc>
          <w:tcPr>
            <w:tcW w:w="851" w:type="dxa"/>
            <w:noWrap/>
            <w:vAlign w:val="center"/>
            <w:hideMark/>
          </w:tcPr>
          <w:p w:rsidRPr="006E6062" w:rsidR="006D517E" w:rsidP="00A1731B" w:rsidRDefault="006D517E" w14:paraId="0590251D"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6008</w:t>
            </w:r>
          </w:p>
        </w:tc>
        <w:tc>
          <w:tcPr>
            <w:tcW w:w="1276" w:type="dxa"/>
            <w:noWrap/>
            <w:vAlign w:val="center"/>
            <w:hideMark/>
          </w:tcPr>
          <w:p w:rsidRPr="006E6062" w:rsidR="006D517E" w:rsidP="00A1731B" w:rsidRDefault="006D517E" w14:paraId="05EC7DD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PROYECTO FVS</w:t>
            </w:r>
          </w:p>
        </w:tc>
        <w:tc>
          <w:tcPr>
            <w:tcW w:w="1275" w:type="dxa"/>
            <w:noWrap/>
            <w:vAlign w:val="center"/>
            <w:hideMark/>
          </w:tcPr>
          <w:p w:rsidRPr="006E6062" w:rsidR="006D517E" w:rsidP="00A1731B" w:rsidRDefault="006D517E" w14:paraId="5CA44C5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AV ESPERANZA AV CALI</w:t>
            </w:r>
          </w:p>
        </w:tc>
        <w:tc>
          <w:tcPr>
            <w:tcW w:w="1276" w:type="dxa"/>
            <w:noWrap/>
            <w:vAlign w:val="center"/>
            <w:hideMark/>
          </w:tcPr>
          <w:p w:rsidRPr="006E6062" w:rsidR="006D517E" w:rsidP="00A1731B" w:rsidRDefault="00A1731B" w14:paraId="26117807" w14:textId="35E821A0">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FONTIBÓN</w:t>
            </w:r>
          </w:p>
        </w:tc>
        <w:tc>
          <w:tcPr>
            <w:tcW w:w="1276" w:type="dxa"/>
            <w:noWrap/>
            <w:vAlign w:val="center"/>
            <w:hideMark/>
          </w:tcPr>
          <w:p w:rsidRPr="006E6062" w:rsidR="006D517E" w:rsidP="00A1731B" w:rsidRDefault="006D517E" w14:paraId="073676E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VANDALIZADA</w:t>
            </w:r>
          </w:p>
        </w:tc>
        <w:tc>
          <w:tcPr>
            <w:tcW w:w="1178" w:type="dxa"/>
            <w:noWrap/>
            <w:vAlign w:val="center"/>
            <w:hideMark/>
          </w:tcPr>
          <w:p w:rsidRPr="006E6062" w:rsidR="006D517E" w:rsidP="00A1731B" w:rsidRDefault="006D517E" w14:paraId="4F7BD43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11/07/2025</w:t>
            </w:r>
          </w:p>
        </w:tc>
      </w:tr>
      <w:tr w:rsidRPr="006E6062" w:rsidR="006D517E" w:rsidTr="000C573B" w14:paraId="5415626B"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26" w:type="dxa"/>
            <w:vAlign w:val="center"/>
          </w:tcPr>
          <w:p w:rsidRPr="006E6062" w:rsidR="00DB6AF5" w:rsidP="00DB6AF5" w:rsidRDefault="00DB6AF5" w14:paraId="4F57BDF6" w14:textId="034E37BF">
            <w:pPr>
              <w:jc w:val="center"/>
              <w:rPr>
                <w:rFonts w:eastAsia="Times New Roman"/>
                <w:color w:val="000000"/>
                <w:sz w:val="16"/>
                <w:szCs w:val="16"/>
              </w:rPr>
            </w:pPr>
            <w:r w:rsidRPr="006E6062">
              <w:rPr>
                <w:rFonts w:eastAsia="Times New Roman"/>
                <w:color w:val="000000"/>
                <w:sz w:val="16"/>
                <w:szCs w:val="16"/>
              </w:rPr>
              <w:t>5</w:t>
            </w:r>
          </w:p>
        </w:tc>
        <w:tc>
          <w:tcPr>
            <w:tcW w:w="1270" w:type="dxa"/>
            <w:noWrap/>
            <w:vAlign w:val="center"/>
            <w:hideMark/>
          </w:tcPr>
          <w:p w:rsidRPr="006E6062" w:rsidR="006D517E" w:rsidP="00A1731B" w:rsidRDefault="006D517E" w14:paraId="05F0EF3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SCJ17E120015</w:t>
            </w:r>
          </w:p>
        </w:tc>
        <w:tc>
          <w:tcPr>
            <w:tcW w:w="851" w:type="dxa"/>
            <w:noWrap/>
            <w:vAlign w:val="center"/>
            <w:hideMark/>
          </w:tcPr>
          <w:p w:rsidRPr="006E6062" w:rsidR="006D517E" w:rsidP="00A1731B" w:rsidRDefault="006D517E" w14:paraId="0716C9C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1559</w:t>
            </w:r>
          </w:p>
        </w:tc>
        <w:tc>
          <w:tcPr>
            <w:tcW w:w="1276" w:type="dxa"/>
            <w:noWrap/>
            <w:vAlign w:val="center"/>
            <w:hideMark/>
          </w:tcPr>
          <w:p w:rsidRPr="006E6062" w:rsidR="006D517E" w:rsidP="00A1731B" w:rsidRDefault="006D517E" w14:paraId="1048CB1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PROYECTO 732</w:t>
            </w:r>
          </w:p>
        </w:tc>
        <w:tc>
          <w:tcPr>
            <w:tcW w:w="1275" w:type="dxa"/>
            <w:noWrap/>
            <w:vAlign w:val="center"/>
            <w:hideMark/>
          </w:tcPr>
          <w:p w:rsidRPr="006E6062" w:rsidR="006D517E" w:rsidP="00A1731B" w:rsidRDefault="006D517E" w14:paraId="53A3F05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KR 22 CL 68</w:t>
            </w:r>
          </w:p>
        </w:tc>
        <w:tc>
          <w:tcPr>
            <w:tcW w:w="1276" w:type="dxa"/>
            <w:noWrap/>
            <w:vAlign w:val="center"/>
            <w:hideMark/>
          </w:tcPr>
          <w:p w:rsidRPr="006E6062" w:rsidR="006D517E" w:rsidP="00A1731B" w:rsidRDefault="006D517E" w14:paraId="53493D2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BARRIOS UNIDOS</w:t>
            </w:r>
          </w:p>
        </w:tc>
        <w:tc>
          <w:tcPr>
            <w:tcW w:w="1276" w:type="dxa"/>
            <w:noWrap/>
            <w:vAlign w:val="center"/>
            <w:hideMark/>
          </w:tcPr>
          <w:p w:rsidRPr="006E6062" w:rsidR="006D517E" w:rsidP="00A1731B" w:rsidRDefault="006D517E" w14:paraId="3BBB2C4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VANDALIZADA</w:t>
            </w:r>
          </w:p>
        </w:tc>
        <w:tc>
          <w:tcPr>
            <w:tcW w:w="1178" w:type="dxa"/>
            <w:noWrap/>
            <w:vAlign w:val="center"/>
            <w:hideMark/>
          </w:tcPr>
          <w:p w:rsidRPr="006E6062" w:rsidR="006D517E" w:rsidP="00A1731B" w:rsidRDefault="006D517E" w14:paraId="169E5AF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17/07/2025</w:t>
            </w:r>
          </w:p>
        </w:tc>
      </w:tr>
      <w:tr w:rsidRPr="006E6062" w:rsidR="006D517E" w:rsidTr="000C573B" w14:paraId="10508A9E" w14:textId="77777777">
        <w:trPr>
          <w:trHeight w:val="283"/>
        </w:trPr>
        <w:tc>
          <w:tcPr>
            <w:cnfStyle w:val="001000000000" w:firstRow="0" w:lastRow="0" w:firstColumn="1" w:lastColumn="0" w:oddVBand="0" w:evenVBand="0" w:oddHBand="0" w:evenHBand="0" w:firstRowFirstColumn="0" w:firstRowLastColumn="0" w:lastRowFirstColumn="0" w:lastRowLastColumn="0"/>
            <w:tcW w:w="426" w:type="dxa"/>
            <w:vAlign w:val="center"/>
          </w:tcPr>
          <w:p w:rsidRPr="006E6062" w:rsidR="00DB6AF5" w:rsidP="00DB6AF5" w:rsidRDefault="00DB6AF5" w14:paraId="6DA6CD98" w14:textId="6ABD5461">
            <w:pPr>
              <w:jc w:val="center"/>
              <w:rPr>
                <w:rFonts w:eastAsia="Times New Roman"/>
                <w:color w:val="000000"/>
                <w:sz w:val="16"/>
                <w:szCs w:val="16"/>
              </w:rPr>
            </w:pPr>
            <w:r w:rsidRPr="006E6062">
              <w:rPr>
                <w:rFonts w:eastAsia="Times New Roman"/>
                <w:color w:val="000000"/>
                <w:sz w:val="16"/>
                <w:szCs w:val="16"/>
              </w:rPr>
              <w:t>6</w:t>
            </w:r>
          </w:p>
        </w:tc>
        <w:tc>
          <w:tcPr>
            <w:tcW w:w="1270" w:type="dxa"/>
            <w:noWrap/>
            <w:vAlign w:val="center"/>
            <w:hideMark/>
          </w:tcPr>
          <w:p w:rsidRPr="006E6062" w:rsidR="006D517E" w:rsidP="00A1731B" w:rsidRDefault="006D517E" w14:paraId="536D79C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FVS-1616</w:t>
            </w:r>
          </w:p>
        </w:tc>
        <w:tc>
          <w:tcPr>
            <w:tcW w:w="851" w:type="dxa"/>
            <w:noWrap/>
            <w:vAlign w:val="center"/>
            <w:hideMark/>
          </w:tcPr>
          <w:p w:rsidRPr="006E6062" w:rsidR="006D517E" w:rsidP="00A1731B" w:rsidRDefault="006D517E" w14:paraId="29E608D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1514</w:t>
            </w:r>
          </w:p>
        </w:tc>
        <w:tc>
          <w:tcPr>
            <w:tcW w:w="1276" w:type="dxa"/>
            <w:noWrap/>
            <w:vAlign w:val="center"/>
            <w:hideMark/>
          </w:tcPr>
          <w:p w:rsidRPr="006E6062" w:rsidR="006D517E" w:rsidP="00A1731B" w:rsidRDefault="006D517E" w14:paraId="78EDB40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PROYECTO FVS</w:t>
            </w:r>
          </w:p>
        </w:tc>
        <w:tc>
          <w:tcPr>
            <w:tcW w:w="1275" w:type="dxa"/>
            <w:noWrap/>
            <w:vAlign w:val="center"/>
            <w:hideMark/>
          </w:tcPr>
          <w:p w:rsidRPr="006E6062" w:rsidR="006D517E" w:rsidP="00A1731B" w:rsidRDefault="006D517E" w14:paraId="5220A33F"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CL 67 KR 21</w:t>
            </w:r>
          </w:p>
        </w:tc>
        <w:tc>
          <w:tcPr>
            <w:tcW w:w="1276" w:type="dxa"/>
            <w:noWrap/>
            <w:vAlign w:val="center"/>
            <w:hideMark/>
          </w:tcPr>
          <w:p w:rsidRPr="006E6062" w:rsidR="006D517E" w:rsidP="00A1731B" w:rsidRDefault="006D517E" w14:paraId="492389F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BARRIOS UNIDOS</w:t>
            </w:r>
          </w:p>
        </w:tc>
        <w:tc>
          <w:tcPr>
            <w:tcW w:w="1276" w:type="dxa"/>
            <w:noWrap/>
            <w:vAlign w:val="center"/>
            <w:hideMark/>
          </w:tcPr>
          <w:p w:rsidRPr="006E6062" w:rsidR="006D517E" w:rsidP="00A1731B" w:rsidRDefault="006D517E" w14:paraId="7370C00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VANDALIZADA</w:t>
            </w:r>
          </w:p>
        </w:tc>
        <w:tc>
          <w:tcPr>
            <w:tcW w:w="1178" w:type="dxa"/>
            <w:noWrap/>
            <w:vAlign w:val="center"/>
            <w:hideMark/>
          </w:tcPr>
          <w:p w:rsidRPr="006E6062" w:rsidR="006D517E" w:rsidP="00A1731B" w:rsidRDefault="006D517E" w14:paraId="478339E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23/07/2025</w:t>
            </w:r>
          </w:p>
        </w:tc>
      </w:tr>
      <w:tr w:rsidRPr="006E6062" w:rsidR="006D517E" w:rsidTr="000C573B" w14:paraId="136D5AD7"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26" w:type="dxa"/>
            <w:vAlign w:val="center"/>
          </w:tcPr>
          <w:p w:rsidRPr="006E6062" w:rsidR="00DB6AF5" w:rsidP="00DB6AF5" w:rsidRDefault="00DB6AF5" w14:paraId="1CE616D3" w14:textId="7C5AFDB4">
            <w:pPr>
              <w:jc w:val="center"/>
              <w:rPr>
                <w:rFonts w:eastAsia="Times New Roman"/>
                <w:color w:val="000000"/>
                <w:sz w:val="16"/>
                <w:szCs w:val="16"/>
              </w:rPr>
            </w:pPr>
            <w:r w:rsidRPr="006E6062">
              <w:rPr>
                <w:rFonts w:eastAsia="Times New Roman"/>
                <w:color w:val="000000"/>
                <w:sz w:val="16"/>
                <w:szCs w:val="16"/>
              </w:rPr>
              <w:t>7</w:t>
            </w:r>
          </w:p>
        </w:tc>
        <w:tc>
          <w:tcPr>
            <w:tcW w:w="1270" w:type="dxa"/>
            <w:noWrap/>
            <w:vAlign w:val="center"/>
            <w:hideMark/>
          </w:tcPr>
          <w:p w:rsidRPr="006E6062" w:rsidR="006D517E" w:rsidP="00A1731B" w:rsidRDefault="006D517E" w14:paraId="7CE2780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AL1445</w:t>
            </w:r>
          </w:p>
        </w:tc>
        <w:tc>
          <w:tcPr>
            <w:tcW w:w="851" w:type="dxa"/>
            <w:noWrap/>
            <w:vAlign w:val="center"/>
            <w:hideMark/>
          </w:tcPr>
          <w:p w:rsidRPr="006E6062" w:rsidR="006D517E" w:rsidP="00A1731B" w:rsidRDefault="006D517E" w14:paraId="1722CFC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6770</w:t>
            </w:r>
          </w:p>
        </w:tc>
        <w:tc>
          <w:tcPr>
            <w:tcW w:w="1276" w:type="dxa"/>
            <w:noWrap/>
            <w:vAlign w:val="center"/>
            <w:hideMark/>
          </w:tcPr>
          <w:p w:rsidRPr="006E6062" w:rsidR="006D517E" w:rsidP="00A1731B" w:rsidRDefault="006D517E" w14:paraId="2D8AB4AE" w14:textId="54360962">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 xml:space="preserve">PROYECTO </w:t>
            </w:r>
            <w:r w:rsidRPr="006E6062" w:rsidR="00A1731B">
              <w:rPr>
                <w:rFonts w:eastAsia="Times New Roman"/>
                <w:color w:val="000000"/>
                <w:sz w:val="16"/>
                <w:szCs w:val="16"/>
              </w:rPr>
              <w:t>ALCALDÍA</w:t>
            </w:r>
          </w:p>
        </w:tc>
        <w:tc>
          <w:tcPr>
            <w:tcW w:w="1275" w:type="dxa"/>
            <w:noWrap/>
            <w:vAlign w:val="center"/>
            <w:hideMark/>
          </w:tcPr>
          <w:p w:rsidRPr="006E6062" w:rsidR="006D517E" w:rsidP="00A1731B" w:rsidRDefault="006D517E" w14:paraId="3D423C7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KR 89 CL 66A</w:t>
            </w:r>
          </w:p>
        </w:tc>
        <w:tc>
          <w:tcPr>
            <w:tcW w:w="1276" w:type="dxa"/>
            <w:noWrap/>
            <w:vAlign w:val="center"/>
            <w:hideMark/>
          </w:tcPr>
          <w:p w:rsidRPr="006E6062" w:rsidR="006D517E" w:rsidP="00A1731B" w:rsidRDefault="00A1731B" w14:paraId="3115B4F6" w14:textId="2DF9455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ENGATIVÁ</w:t>
            </w:r>
          </w:p>
        </w:tc>
        <w:tc>
          <w:tcPr>
            <w:tcW w:w="1276" w:type="dxa"/>
            <w:noWrap/>
            <w:vAlign w:val="center"/>
            <w:hideMark/>
          </w:tcPr>
          <w:p w:rsidRPr="006E6062" w:rsidR="006D517E" w:rsidP="00A1731B" w:rsidRDefault="006D517E" w14:paraId="28CC092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VANDALIZADA</w:t>
            </w:r>
          </w:p>
        </w:tc>
        <w:tc>
          <w:tcPr>
            <w:tcW w:w="1178" w:type="dxa"/>
            <w:noWrap/>
            <w:vAlign w:val="center"/>
            <w:hideMark/>
          </w:tcPr>
          <w:p w:rsidRPr="006E6062" w:rsidR="006D517E" w:rsidP="00A1731B" w:rsidRDefault="006D517E" w14:paraId="3687D11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1/05/2025</w:t>
            </w:r>
          </w:p>
        </w:tc>
      </w:tr>
      <w:tr w:rsidRPr="006E6062" w:rsidR="006D517E" w:rsidTr="000C573B" w14:paraId="679561FC" w14:textId="77777777">
        <w:trPr>
          <w:trHeight w:val="283"/>
        </w:trPr>
        <w:tc>
          <w:tcPr>
            <w:cnfStyle w:val="001000000000" w:firstRow="0" w:lastRow="0" w:firstColumn="1" w:lastColumn="0" w:oddVBand="0" w:evenVBand="0" w:oddHBand="0" w:evenHBand="0" w:firstRowFirstColumn="0" w:firstRowLastColumn="0" w:lastRowFirstColumn="0" w:lastRowLastColumn="0"/>
            <w:tcW w:w="426" w:type="dxa"/>
            <w:vAlign w:val="center"/>
          </w:tcPr>
          <w:p w:rsidRPr="006E6062" w:rsidR="00DB6AF5" w:rsidP="00DB6AF5" w:rsidRDefault="00DB6AF5" w14:paraId="6D6808E3" w14:textId="49C3EBE2">
            <w:pPr>
              <w:jc w:val="center"/>
              <w:rPr>
                <w:rFonts w:eastAsia="Times New Roman"/>
                <w:color w:val="000000"/>
                <w:sz w:val="16"/>
                <w:szCs w:val="16"/>
              </w:rPr>
            </w:pPr>
            <w:r w:rsidRPr="006E6062">
              <w:rPr>
                <w:rFonts w:eastAsia="Times New Roman"/>
                <w:color w:val="000000"/>
                <w:sz w:val="16"/>
                <w:szCs w:val="16"/>
              </w:rPr>
              <w:t>8</w:t>
            </w:r>
          </w:p>
        </w:tc>
        <w:tc>
          <w:tcPr>
            <w:tcW w:w="1270" w:type="dxa"/>
            <w:noWrap/>
            <w:vAlign w:val="center"/>
            <w:hideMark/>
          </w:tcPr>
          <w:p w:rsidRPr="006E6062" w:rsidR="006D517E" w:rsidP="00A1731B" w:rsidRDefault="006D517E" w14:paraId="6542AAC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ESU-309</w:t>
            </w:r>
          </w:p>
        </w:tc>
        <w:tc>
          <w:tcPr>
            <w:tcW w:w="851" w:type="dxa"/>
            <w:noWrap/>
            <w:vAlign w:val="center"/>
            <w:hideMark/>
          </w:tcPr>
          <w:p w:rsidRPr="006E6062" w:rsidR="006D517E" w:rsidP="00A1731B" w:rsidRDefault="006D517E" w14:paraId="499E180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7524</w:t>
            </w:r>
          </w:p>
        </w:tc>
        <w:tc>
          <w:tcPr>
            <w:tcW w:w="1276" w:type="dxa"/>
            <w:noWrap/>
            <w:vAlign w:val="center"/>
            <w:hideMark/>
          </w:tcPr>
          <w:p w:rsidRPr="006E6062" w:rsidR="006D517E" w:rsidP="00A1731B" w:rsidRDefault="006D517E" w14:paraId="510D149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PROYECTO ESU-C4</w:t>
            </w:r>
          </w:p>
        </w:tc>
        <w:tc>
          <w:tcPr>
            <w:tcW w:w="1275" w:type="dxa"/>
            <w:noWrap/>
            <w:vAlign w:val="center"/>
            <w:hideMark/>
          </w:tcPr>
          <w:p w:rsidRPr="006E6062" w:rsidR="006D517E" w:rsidP="00A1731B" w:rsidRDefault="006D517E" w14:paraId="7DDCDB3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KR 14 BIS CL 21</w:t>
            </w:r>
          </w:p>
        </w:tc>
        <w:tc>
          <w:tcPr>
            <w:tcW w:w="1276" w:type="dxa"/>
            <w:noWrap/>
            <w:vAlign w:val="center"/>
            <w:hideMark/>
          </w:tcPr>
          <w:p w:rsidRPr="006E6062" w:rsidR="006D517E" w:rsidP="00A1731B" w:rsidRDefault="006D517E" w14:paraId="1CD1F94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LOS MÁRTIRES</w:t>
            </w:r>
          </w:p>
        </w:tc>
        <w:tc>
          <w:tcPr>
            <w:tcW w:w="1276" w:type="dxa"/>
            <w:noWrap/>
            <w:vAlign w:val="center"/>
            <w:hideMark/>
          </w:tcPr>
          <w:p w:rsidRPr="006E6062" w:rsidR="006D517E" w:rsidP="00A1731B" w:rsidRDefault="006D517E" w14:paraId="3E55438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VANDALIZADA</w:t>
            </w:r>
          </w:p>
        </w:tc>
        <w:tc>
          <w:tcPr>
            <w:tcW w:w="1178" w:type="dxa"/>
            <w:noWrap/>
            <w:vAlign w:val="center"/>
            <w:hideMark/>
          </w:tcPr>
          <w:p w:rsidRPr="006E6062" w:rsidR="006D517E" w:rsidP="00A1731B" w:rsidRDefault="006D517E" w14:paraId="680D76D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5/02/2025</w:t>
            </w:r>
          </w:p>
        </w:tc>
      </w:tr>
      <w:tr w:rsidRPr="006E6062" w:rsidR="006D517E" w:rsidTr="000C573B" w14:paraId="5F2812EE"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26" w:type="dxa"/>
            <w:vAlign w:val="center"/>
          </w:tcPr>
          <w:p w:rsidRPr="006E6062" w:rsidR="00DB6AF5" w:rsidP="00DB6AF5" w:rsidRDefault="00DB6AF5" w14:paraId="13878550" w14:textId="7C3D22ED">
            <w:pPr>
              <w:jc w:val="center"/>
              <w:rPr>
                <w:rFonts w:eastAsia="Times New Roman"/>
                <w:color w:val="000000"/>
                <w:sz w:val="16"/>
                <w:szCs w:val="16"/>
              </w:rPr>
            </w:pPr>
            <w:r w:rsidRPr="006E6062">
              <w:rPr>
                <w:rFonts w:eastAsia="Times New Roman"/>
                <w:color w:val="000000"/>
                <w:sz w:val="16"/>
                <w:szCs w:val="16"/>
              </w:rPr>
              <w:t>9</w:t>
            </w:r>
          </w:p>
        </w:tc>
        <w:tc>
          <w:tcPr>
            <w:tcW w:w="1270" w:type="dxa"/>
            <w:noWrap/>
            <w:vAlign w:val="center"/>
            <w:hideMark/>
          </w:tcPr>
          <w:p w:rsidRPr="006E6062" w:rsidR="006D517E" w:rsidP="00A1731B" w:rsidRDefault="006D517E" w14:paraId="68DCE3C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SCJ17E140045</w:t>
            </w:r>
          </w:p>
        </w:tc>
        <w:tc>
          <w:tcPr>
            <w:tcW w:w="851" w:type="dxa"/>
            <w:noWrap/>
            <w:vAlign w:val="center"/>
            <w:hideMark/>
          </w:tcPr>
          <w:p w:rsidRPr="006E6062" w:rsidR="006D517E" w:rsidP="00A1731B" w:rsidRDefault="006D517E" w14:paraId="7D1A297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7639</w:t>
            </w:r>
          </w:p>
        </w:tc>
        <w:tc>
          <w:tcPr>
            <w:tcW w:w="1276" w:type="dxa"/>
            <w:noWrap/>
            <w:vAlign w:val="center"/>
            <w:hideMark/>
          </w:tcPr>
          <w:p w:rsidRPr="006E6062" w:rsidR="006D517E" w:rsidP="00A1731B" w:rsidRDefault="006D517E" w14:paraId="6FB5CFEF"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PROYECTO 732</w:t>
            </w:r>
          </w:p>
        </w:tc>
        <w:tc>
          <w:tcPr>
            <w:tcW w:w="1275" w:type="dxa"/>
            <w:noWrap/>
            <w:vAlign w:val="center"/>
            <w:hideMark/>
          </w:tcPr>
          <w:p w:rsidRPr="006E6062" w:rsidR="006D517E" w:rsidP="00A1731B" w:rsidRDefault="006D517E" w14:paraId="2CF70108" w14:textId="5A575AB1">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CL 8A KR 18</w:t>
            </w:r>
          </w:p>
        </w:tc>
        <w:tc>
          <w:tcPr>
            <w:tcW w:w="1276" w:type="dxa"/>
            <w:noWrap/>
            <w:vAlign w:val="center"/>
            <w:hideMark/>
          </w:tcPr>
          <w:p w:rsidRPr="006E6062" w:rsidR="006D517E" w:rsidP="00A1731B" w:rsidRDefault="006D517E" w14:paraId="1AEF577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LOS MÁRTIRES</w:t>
            </w:r>
          </w:p>
        </w:tc>
        <w:tc>
          <w:tcPr>
            <w:tcW w:w="1276" w:type="dxa"/>
            <w:noWrap/>
            <w:vAlign w:val="center"/>
            <w:hideMark/>
          </w:tcPr>
          <w:p w:rsidRPr="006E6062" w:rsidR="006D517E" w:rsidP="00A1731B" w:rsidRDefault="006D517E" w14:paraId="6AFB359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VANDALIZADA</w:t>
            </w:r>
          </w:p>
        </w:tc>
        <w:tc>
          <w:tcPr>
            <w:tcW w:w="1178" w:type="dxa"/>
            <w:noWrap/>
            <w:vAlign w:val="center"/>
            <w:hideMark/>
          </w:tcPr>
          <w:p w:rsidRPr="006E6062" w:rsidR="006D517E" w:rsidP="00A1731B" w:rsidRDefault="006D517E" w14:paraId="4244A98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15/08/2025</w:t>
            </w:r>
          </w:p>
        </w:tc>
      </w:tr>
      <w:tr w:rsidRPr="006E6062" w:rsidR="006D517E" w:rsidTr="000C573B" w14:paraId="684EBD57" w14:textId="77777777">
        <w:trPr>
          <w:trHeight w:val="283"/>
        </w:trPr>
        <w:tc>
          <w:tcPr>
            <w:cnfStyle w:val="001000000000" w:firstRow="0" w:lastRow="0" w:firstColumn="1" w:lastColumn="0" w:oddVBand="0" w:evenVBand="0" w:oddHBand="0" w:evenHBand="0" w:firstRowFirstColumn="0" w:firstRowLastColumn="0" w:lastRowFirstColumn="0" w:lastRowLastColumn="0"/>
            <w:tcW w:w="426" w:type="dxa"/>
            <w:vAlign w:val="center"/>
          </w:tcPr>
          <w:p w:rsidRPr="006E6062" w:rsidR="00DB6AF5" w:rsidP="00DB6AF5" w:rsidRDefault="00DB6AF5" w14:paraId="24E3C182" w14:textId="3A8CABC1">
            <w:pPr>
              <w:jc w:val="center"/>
              <w:rPr>
                <w:rFonts w:eastAsia="Times New Roman"/>
                <w:color w:val="000000"/>
                <w:sz w:val="16"/>
                <w:szCs w:val="16"/>
              </w:rPr>
            </w:pPr>
            <w:r w:rsidRPr="006E6062">
              <w:rPr>
                <w:rFonts w:eastAsia="Times New Roman"/>
                <w:color w:val="000000"/>
                <w:sz w:val="16"/>
                <w:szCs w:val="16"/>
              </w:rPr>
              <w:t>10</w:t>
            </w:r>
          </w:p>
        </w:tc>
        <w:tc>
          <w:tcPr>
            <w:tcW w:w="1270" w:type="dxa"/>
            <w:noWrap/>
            <w:vAlign w:val="center"/>
            <w:hideMark/>
          </w:tcPr>
          <w:p w:rsidRPr="006E6062" w:rsidR="006D517E" w:rsidP="00A1731B" w:rsidRDefault="006D517E" w14:paraId="1F6B167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ESU-307</w:t>
            </w:r>
          </w:p>
        </w:tc>
        <w:tc>
          <w:tcPr>
            <w:tcW w:w="851" w:type="dxa"/>
            <w:noWrap/>
            <w:vAlign w:val="center"/>
            <w:hideMark/>
          </w:tcPr>
          <w:p w:rsidRPr="006E6062" w:rsidR="006D517E" w:rsidP="00A1731B" w:rsidRDefault="006D517E" w14:paraId="6A49C38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7534</w:t>
            </w:r>
          </w:p>
        </w:tc>
        <w:tc>
          <w:tcPr>
            <w:tcW w:w="1276" w:type="dxa"/>
            <w:noWrap/>
            <w:vAlign w:val="center"/>
            <w:hideMark/>
          </w:tcPr>
          <w:p w:rsidRPr="006E6062" w:rsidR="006D517E" w:rsidP="00A1731B" w:rsidRDefault="006D517E" w14:paraId="2ADFB66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PROYECTO ESU-C4</w:t>
            </w:r>
          </w:p>
        </w:tc>
        <w:tc>
          <w:tcPr>
            <w:tcW w:w="1275" w:type="dxa"/>
            <w:noWrap/>
            <w:vAlign w:val="center"/>
            <w:hideMark/>
          </w:tcPr>
          <w:p w:rsidRPr="006E6062" w:rsidR="006D517E" w:rsidP="00A1731B" w:rsidRDefault="006D517E" w14:paraId="6365D134"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CL 20 18B 28</w:t>
            </w:r>
          </w:p>
        </w:tc>
        <w:tc>
          <w:tcPr>
            <w:tcW w:w="1276" w:type="dxa"/>
            <w:noWrap/>
            <w:vAlign w:val="center"/>
            <w:hideMark/>
          </w:tcPr>
          <w:p w:rsidRPr="006E6062" w:rsidR="006D517E" w:rsidP="00A1731B" w:rsidRDefault="006D517E" w14:paraId="5417A9C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LOS MÁRTIRES</w:t>
            </w:r>
          </w:p>
        </w:tc>
        <w:tc>
          <w:tcPr>
            <w:tcW w:w="1276" w:type="dxa"/>
            <w:noWrap/>
            <w:vAlign w:val="center"/>
            <w:hideMark/>
          </w:tcPr>
          <w:p w:rsidRPr="006E6062" w:rsidR="006D517E" w:rsidP="00A1731B" w:rsidRDefault="006D517E" w14:paraId="2AD93B1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VANDALIZADA</w:t>
            </w:r>
          </w:p>
        </w:tc>
        <w:tc>
          <w:tcPr>
            <w:tcW w:w="1178" w:type="dxa"/>
            <w:noWrap/>
            <w:vAlign w:val="center"/>
            <w:hideMark/>
          </w:tcPr>
          <w:p w:rsidRPr="006E6062" w:rsidR="006D517E" w:rsidP="00A1731B" w:rsidRDefault="006D517E" w14:paraId="6ABCCE9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6E6062">
              <w:rPr>
                <w:rFonts w:eastAsia="Times New Roman"/>
                <w:color w:val="000000"/>
                <w:sz w:val="16"/>
                <w:szCs w:val="16"/>
              </w:rPr>
              <w:t>7/06/2025</w:t>
            </w:r>
          </w:p>
        </w:tc>
      </w:tr>
    </w:tbl>
    <w:p w:rsidRPr="006E6062" w:rsidR="10EC9A32" w:rsidP="00950362" w:rsidRDefault="00950362" w14:paraId="2FBCC071" w14:textId="468840BE">
      <w:pPr>
        <w:pStyle w:val="Descripcin"/>
        <w:keepNext/>
        <w:jc w:val="center"/>
      </w:pPr>
      <w:bookmarkStart w:name="_Toc215650582" w:id="438"/>
      <w:r w:rsidRPr="006E6062">
        <w:t xml:space="preserve">Tabla </w:t>
      </w:r>
      <w:r w:rsidRPr="006E6062">
        <w:fldChar w:fldCharType="begin"/>
      </w:r>
      <w:r w:rsidRPr="006E6062">
        <w:instrText>SEQ Tabla \* ARABIC</w:instrText>
      </w:r>
      <w:r w:rsidRPr="006E6062">
        <w:fldChar w:fldCharType="separate"/>
      </w:r>
      <w:r w:rsidR="00041DFA">
        <w:rPr>
          <w:noProof/>
        </w:rPr>
        <w:t>47</w:t>
      </w:r>
      <w:r w:rsidRPr="006E6062">
        <w:fldChar w:fldCharType="end"/>
      </w:r>
      <w:r w:rsidRPr="006E6062" w:rsidR="10EC9A32">
        <w:t>. CONTROL DE SINIESTROS</w:t>
      </w:r>
      <w:bookmarkEnd w:id="438"/>
    </w:p>
    <w:p w:rsidRPr="006E6062" w:rsidR="00C61D86" w:rsidP="59048352" w:rsidRDefault="10EC9A32" w14:paraId="2F4A1EC3" w14:textId="75FB6CC1">
      <w:pPr>
        <w:jc w:val="both"/>
        <w:sectPr w:rsidRPr="006E6062" w:rsidR="00C61D86">
          <w:pgSz w:w="12240" w:h="15840" w:orient="portrait"/>
          <w:pgMar w:top="1417" w:right="1701" w:bottom="1417" w:left="1701" w:header="708" w:footer="708" w:gutter="0"/>
          <w:cols w:space="720"/>
        </w:sectPr>
      </w:pPr>
      <w:r w:rsidRPr="006E6062">
        <w:t xml:space="preserve">Para ver el detalle de los siniestros </w:t>
      </w:r>
      <w:r w:rsidRPr="006E6062" w:rsidR="00950362">
        <w:t>ocurridos debe</w:t>
      </w:r>
      <w:r w:rsidRPr="006E6062">
        <w:t xml:space="preserve"> remitirse a los ANEXO en la ruta </w:t>
      </w:r>
      <w:r w:rsidRPr="006E6062" w:rsidR="001D5D81">
        <w:t>01NOV - 30NOV</w:t>
      </w:r>
      <w:r w:rsidRPr="006E6062" w:rsidR="005139CF">
        <w:t xml:space="preserve"> </w:t>
      </w:r>
      <w:r w:rsidRPr="006E6062">
        <w:t>\</w:t>
      </w:r>
      <w:r w:rsidRPr="006E6062" w:rsidR="005B6BD7">
        <w:t xml:space="preserve">01 </w:t>
      </w:r>
      <w:r w:rsidRPr="006E6062">
        <w:t xml:space="preserve">OBLIGACIONES GENERALES\OBLIGACIÓN 2,5,6,9,13\ANEXO OPERACIONES\ </w:t>
      </w:r>
      <w:r w:rsidRPr="006E6062" w:rsidR="32D8158B">
        <w:t xml:space="preserve">CONTROL </w:t>
      </w:r>
      <w:r w:rsidRPr="006E6062" w:rsidR="00950362">
        <w:t>DE SINIESTROS</w:t>
      </w:r>
      <w:r w:rsidRPr="006E6062" w:rsidR="32D8158B">
        <w:t xml:space="preserve"> ETB.</w:t>
      </w:r>
    </w:p>
    <w:p w:rsidRPr="006E6062" w:rsidR="001B3EB3" w:rsidP="00154641" w:rsidRDefault="001B3EB3" w14:paraId="1E0AD80C" w14:textId="77777777">
      <w:pPr>
        <w:pStyle w:val="Ttulo1"/>
        <w:numPr>
          <w:ilvl w:val="0"/>
          <w:numId w:val="5"/>
        </w:numPr>
        <w:spacing w:after="0"/>
        <w:rPr>
          <w:rFonts w:cs="Calibri"/>
          <w:lang w:val="es-CO"/>
        </w:rPr>
      </w:pPr>
      <w:bookmarkStart w:name="_Toc204864656" w:id="439"/>
      <w:bookmarkStart w:name="_Toc207007355" w:id="440"/>
      <w:bookmarkStart w:name="_Toc216169870" w:id="441"/>
      <w:r w:rsidRPr="006E6062">
        <w:rPr>
          <w:rFonts w:cs="Calibri"/>
          <w:lang w:val="es-CO"/>
        </w:rPr>
        <w:t>EJECUCIÓN PRESUPUESTAL CONTRATO SCJ-1809-2024</w:t>
      </w:r>
      <w:bookmarkEnd w:id="439"/>
      <w:bookmarkEnd w:id="440"/>
      <w:bookmarkEnd w:id="441"/>
    </w:p>
    <w:p w:rsidRPr="006E6062" w:rsidR="000D6926" w:rsidP="00154641" w:rsidRDefault="000D6926" w14:paraId="20F02799" w14:textId="7224F9B6">
      <w:pPr>
        <w:pStyle w:val="Ttulo2"/>
        <w:numPr>
          <w:ilvl w:val="1"/>
          <w:numId w:val="5"/>
        </w:numPr>
      </w:pPr>
      <w:bookmarkStart w:name="_Toc204864657" w:id="442"/>
      <w:bookmarkStart w:name="_Toc207007356" w:id="443"/>
      <w:bookmarkStart w:name="_Toc216169871" w:id="444"/>
      <w:r w:rsidRPr="006E6062">
        <w:t xml:space="preserve">EJECUCIÓN MENSUAL </w:t>
      </w:r>
      <w:r w:rsidRPr="006E6062" w:rsidR="00315B13">
        <w:t>NOVIEMBRE</w:t>
      </w:r>
      <w:r w:rsidRPr="006E6062" w:rsidR="00EB6A0D">
        <w:t xml:space="preserve"> 2025</w:t>
      </w:r>
      <w:bookmarkEnd w:id="442"/>
      <w:bookmarkEnd w:id="443"/>
      <w:bookmarkEnd w:id="444"/>
    </w:p>
    <w:p w:rsidRPr="006E6062" w:rsidR="00031AFA" w:rsidP="000D6926" w:rsidRDefault="00031AFA" w14:paraId="49A3F47B" w14:textId="77777777">
      <w:pPr>
        <w:jc w:val="both"/>
      </w:pPr>
    </w:p>
    <w:p w:rsidRPr="006E6062" w:rsidR="000D6926" w:rsidP="000D6926" w:rsidRDefault="000D6926" w14:paraId="382BD0A1" w14:textId="65150C0C">
      <w:pPr>
        <w:jc w:val="both"/>
      </w:pPr>
      <w:r w:rsidRPr="006E6062">
        <w:t>Durante la ejecución del contrato SCJ-1809-2024 se ha cumplido con la ejecución de actividades de mantenimiento y utilización de bolsa,</w:t>
      </w:r>
      <w:r w:rsidRPr="006E6062" w:rsidR="00460535">
        <w:t xml:space="preserve"> </w:t>
      </w:r>
      <w:r w:rsidRPr="006E6062">
        <w:t>se relacionan las cifras concilia</w:t>
      </w:r>
      <w:r w:rsidRPr="006E6062" w:rsidR="000C573B">
        <w:t>das con la interventoría del contrato</w:t>
      </w:r>
      <w:r w:rsidRPr="006E6062">
        <w:t>.</w:t>
      </w:r>
    </w:p>
    <w:tbl>
      <w:tblPr>
        <w:tblW w:w="5000" w:type="pct"/>
        <w:tblCellMar>
          <w:left w:w="70" w:type="dxa"/>
          <w:right w:w="70" w:type="dxa"/>
        </w:tblCellMar>
        <w:tblLook w:val="04A0" w:firstRow="1" w:lastRow="0" w:firstColumn="1" w:lastColumn="0" w:noHBand="0" w:noVBand="1"/>
      </w:tblPr>
      <w:tblGrid>
        <w:gridCol w:w="5135"/>
        <w:gridCol w:w="1631"/>
        <w:gridCol w:w="2062"/>
      </w:tblGrid>
      <w:tr w:rsidRPr="00464E06" w:rsidR="00464E06" w:rsidTr="00464E06" w14:paraId="6E1D4A2F" w14:textId="77777777">
        <w:trPr>
          <w:trHeight w:val="288"/>
        </w:trPr>
        <w:tc>
          <w:tcPr>
            <w:tcW w:w="2908" w:type="pct"/>
            <w:tcBorders>
              <w:top w:val="single" w:color="FFFFFF" w:sz="4" w:space="0"/>
              <w:left w:val="single" w:color="auto" w:sz="4" w:space="0"/>
              <w:bottom w:val="single" w:color="FFFFFF" w:sz="4" w:space="0"/>
              <w:right w:val="single" w:color="FFFFFF" w:sz="4" w:space="0"/>
            </w:tcBorders>
            <w:shd w:val="clear" w:color="000000" w:fill="2F5496"/>
            <w:vAlign w:val="center"/>
            <w:hideMark/>
          </w:tcPr>
          <w:p w:rsidRPr="00464E06" w:rsidR="00464E06" w:rsidP="00464E06" w:rsidRDefault="00464E06" w14:paraId="0D5CAC62" w14:textId="77777777">
            <w:pPr>
              <w:spacing w:after="0" w:line="240" w:lineRule="auto"/>
              <w:jc w:val="center"/>
              <w:rPr>
                <w:rFonts w:eastAsia="Times New Roman"/>
                <w:b/>
                <w:bCs/>
                <w:color w:val="FFFFFF"/>
                <w:sz w:val="18"/>
                <w:szCs w:val="18"/>
              </w:rPr>
            </w:pPr>
            <w:bookmarkStart w:name="_Toc204864797" w:id="445"/>
            <w:bookmarkStart w:name="_Toc207021214" w:id="446"/>
            <w:bookmarkStart w:name="_Toc215650583" w:id="447"/>
            <w:r w:rsidRPr="00464E06">
              <w:rPr>
                <w:rFonts w:eastAsia="Times New Roman"/>
                <w:b/>
                <w:bCs/>
                <w:color w:val="FFFFFF"/>
                <w:sz w:val="18"/>
                <w:szCs w:val="18"/>
              </w:rPr>
              <w:t>MES NOVIEMBRE 2025</w:t>
            </w:r>
          </w:p>
        </w:tc>
        <w:tc>
          <w:tcPr>
            <w:tcW w:w="924" w:type="pct"/>
            <w:tcBorders>
              <w:top w:val="single" w:color="FFFFFF" w:sz="4" w:space="0"/>
              <w:left w:val="nil"/>
              <w:bottom w:val="single" w:color="FFFFFF" w:sz="4" w:space="0"/>
              <w:right w:val="single" w:color="FFFFFF" w:sz="4" w:space="0"/>
            </w:tcBorders>
            <w:shd w:val="clear" w:color="000000" w:fill="2F5496"/>
            <w:vAlign w:val="center"/>
            <w:hideMark/>
          </w:tcPr>
          <w:p w:rsidRPr="00464E06" w:rsidR="00464E06" w:rsidP="00464E06" w:rsidRDefault="00464E06" w14:paraId="374DE167" w14:textId="77777777">
            <w:pPr>
              <w:spacing w:after="0" w:line="240" w:lineRule="auto"/>
              <w:jc w:val="center"/>
              <w:rPr>
                <w:rFonts w:eastAsia="Times New Roman"/>
                <w:b/>
                <w:bCs/>
                <w:color w:val="FFFFFF"/>
                <w:sz w:val="18"/>
                <w:szCs w:val="18"/>
              </w:rPr>
            </w:pPr>
            <w:r w:rsidRPr="00464E06">
              <w:rPr>
                <w:rFonts w:eastAsia="Times New Roman"/>
                <w:b/>
                <w:bCs/>
                <w:color w:val="FFFFFF"/>
                <w:sz w:val="18"/>
                <w:szCs w:val="18"/>
              </w:rPr>
              <w:t xml:space="preserve"> CANTIDAD </w:t>
            </w:r>
          </w:p>
        </w:tc>
        <w:tc>
          <w:tcPr>
            <w:tcW w:w="1168" w:type="pct"/>
            <w:tcBorders>
              <w:top w:val="single" w:color="FFFFFF" w:sz="4" w:space="0"/>
              <w:left w:val="nil"/>
              <w:bottom w:val="single" w:color="FFFFFF" w:sz="4" w:space="0"/>
              <w:right w:val="single" w:color="auto" w:sz="4" w:space="0"/>
            </w:tcBorders>
            <w:shd w:val="clear" w:color="000000" w:fill="2F5496"/>
            <w:vAlign w:val="center"/>
            <w:hideMark/>
          </w:tcPr>
          <w:p w:rsidRPr="00464E06" w:rsidR="00464E06" w:rsidP="00464E06" w:rsidRDefault="00464E06" w14:paraId="41CCEFEE" w14:textId="77777777">
            <w:pPr>
              <w:spacing w:after="0" w:line="240" w:lineRule="auto"/>
              <w:jc w:val="center"/>
              <w:rPr>
                <w:rFonts w:eastAsia="Times New Roman"/>
                <w:b/>
                <w:bCs/>
                <w:color w:val="FFFFFF"/>
                <w:sz w:val="18"/>
                <w:szCs w:val="18"/>
              </w:rPr>
            </w:pPr>
            <w:r w:rsidRPr="00464E06">
              <w:rPr>
                <w:rFonts w:eastAsia="Times New Roman"/>
                <w:b/>
                <w:bCs/>
                <w:color w:val="FFFFFF"/>
                <w:sz w:val="18"/>
                <w:szCs w:val="18"/>
              </w:rPr>
              <w:t xml:space="preserve"> VALOR SIN IVA </w:t>
            </w:r>
          </w:p>
        </w:tc>
      </w:tr>
      <w:tr w:rsidRPr="00464E06" w:rsidR="00464E06" w:rsidTr="00464E06" w14:paraId="02DE9FC1" w14:textId="77777777">
        <w:trPr>
          <w:trHeight w:val="288"/>
        </w:trPr>
        <w:tc>
          <w:tcPr>
            <w:tcW w:w="2908" w:type="pct"/>
            <w:tcBorders>
              <w:top w:val="nil"/>
              <w:left w:val="single" w:color="auto" w:sz="4" w:space="0"/>
              <w:bottom w:val="single" w:color="auto" w:sz="4" w:space="0"/>
              <w:right w:val="single" w:color="auto" w:sz="4" w:space="0"/>
            </w:tcBorders>
            <w:vAlign w:val="center"/>
            <w:hideMark/>
          </w:tcPr>
          <w:p w:rsidRPr="00464E06" w:rsidR="00464E06" w:rsidP="00464E06" w:rsidRDefault="00464E06" w14:paraId="74B3ED46" w14:textId="77777777">
            <w:pPr>
              <w:spacing w:after="0" w:line="240" w:lineRule="auto"/>
              <w:jc w:val="center"/>
              <w:rPr>
                <w:rFonts w:eastAsia="Times New Roman"/>
                <w:color w:val="000000"/>
                <w:sz w:val="18"/>
                <w:szCs w:val="18"/>
              </w:rPr>
            </w:pPr>
            <w:r w:rsidRPr="00464E06">
              <w:rPr>
                <w:rFonts w:eastAsia="Times New Roman"/>
                <w:color w:val="000000"/>
                <w:sz w:val="18"/>
                <w:szCs w:val="18"/>
              </w:rPr>
              <w:t>PAGO MENSUAL VENCIDO</w:t>
            </w:r>
          </w:p>
        </w:tc>
        <w:tc>
          <w:tcPr>
            <w:tcW w:w="924" w:type="pct"/>
            <w:tcBorders>
              <w:top w:val="nil"/>
              <w:left w:val="nil"/>
              <w:bottom w:val="single" w:color="auto" w:sz="4" w:space="0"/>
              <w:right w:val="single" w:color="auto" w:sz="4" w:space="0"/>
            </w:tcBorders>
            <w:vAlign w:val="center"/>
            <w:hideMark/>
          </w:tcPr>
          <w:p w:rsidRPr="00464E06" w:rsidR="00464E06" w:rsidP="00464E06" w:rsidRDefault="00464E06" w14:paraId="35A28E8A" w14:textId="77777777">
            <w:pPr>
              <w:spacing w:after="0" w:line="240" w:lineRule="auto"/>
              <w:jc w:val="center"/>
              <w:rPr>
                <w:rFonts w:eastAsia="Times New Roman"/>
                <w:color w:val="000000"/>
                <w:sz w:val="18"/>
                <w:szCs w:val="18"/>
              </w:rPr>
            </w:pPr>
            <w:r w:rsidRPr="00464E06">
              <w:rPr>
                <w:rFonts w:eastAsia="Times New Roman"/>
                <w:color w:val="000000"/>
                <w:sz w:val="18"/>
                <w:szCs w:val="18"/>
              </w:rPr>
              <w:t xml:space="preserve"> $                             1 </w:t>
            </w:r>
          </w:p>
        </w:tc>
        <w:tc>
          <w:tcPr>
            <w:tcW w:w="1168" w:type="pct"/>
            <w:tcBorders>
              <w:top w:val="nil"/>
              <w:left w:val="nil"/>
              <w:bottom w:val="single" w:color="auto" w:sz="4" w:space="0"/>
              <w:right w:val="single" w:color="auto" w:sz="4" w:space="0"/>
            </w:tcBorders>
            <w:vAlign w:val="center"/>
            <w:hideMark/>
          </w:tcPr>
          <w:p w:rsidRPr="00464E06" w:rsidR="00464E06" w:rsidP="00464E06" w:rsidRDefault="00464E06" w14:paraId="38432491" w14:textId="77777777">
            <w:pPr>
              <w:spacing w:after="0" w:line="240" w:lineRule="auto"/>
              <w:jc w:val="center"/>
              <w:rPr>
                <w:rFonts w:eastAsia="Times New Roman"/>
                <w:color w:val="000000"/>
                <w:sz w:val="18"/>
                <w:szCs w:val="18"/>
              </w:rPr>
            </w:pPr>
            <w:r w:rsidRPr="00464E06">
              <w:rPr>
                <w:rFonts w:eastAsia="Times New Roman"/>
                <w:color w:val="000000"/>
                <w:sz w:val="18"/>
                <w:szCs w:val="18"/>
              </w:rPr>
              <w:t xml:space="preserve"> $                   953.250.000 </w:t>
            </w:r>
          </w:p>
        </w:tc>
      </w:tr>
      <w:tr w:rsidRPr="00464E06" w:rsidR="00464E06" w:rsidTr="00464E06" w14:paraId="3C590897" w14:textId="77777777">
        <w:trPr>
          <w:trHeight w:val="288"/>
        </w:trPr>
        <w:tc>
          <w:tcPr>
            <w:tcW w:w="2908" w:type="pct"/>
            <w:tcBorders>
              <w:top w:val="nil"/>
              <w:left w:val="single" w:color="auto" w:sz="4" w:space="0"/>
              <w:bottom w:val="single" w:color="auto" w:sz="4" w:space="0"/>
              <w:right w:val="single" w:color="auto" w:sz="4" w:space="0"/>
            </w:tcBorders>
            <w:vAlign w:val="center"/>
            <w:hideMark/>
          </w:tcPr>
          <w:p w:rsidRPr="00464E06" w:rsidR="00464E06" w:rsidP="00464E06" w:rsidRDefault="00464E06" w14:paraId="31A350C2" w14:textId="77777777">
            <w:pPr>
              <w:spacing w:after="0" w:line="240" w:lineRule="auto"/>
              <w:jc w:val="center"/>
              <w:rPr>
                <w:rFonts w:eastAsia="Times New Roman"/>
                <w:color w:val="000000"/>
                <w:sz w:val="18"/>
                <w:szCs w:val="18"/>
              </w:rPr>
            </w:pPr>
            <w:r w:rsidRPr="00464E06">
              <w:rPr>
                <w:rFonts w:eastAsia="Times New Roman"/>
                <w:color w:val="000000"/>
                <w:sz w:val="18"/>
                <w:szCs w:val="18"/>
              </w:rPr>
              <w:t>DESCUENTOS POR ANS</w:t>
            </w:r>
          </w:p>
        </w:tc>
        <w:tc>
          <w:tcPr>
            <w:tcW w:w="924" w:type="pct"/>
            <w:tcBorders>
              <w:top w:val="nil"/>
              <w:left w:val="nil"/>
              <w:bottom w:val="single" w:color="auto" w:sz="4" w:space="0"/>
              <w:right w:val="single" w:color="auto" w:sz="4" w:space="0"/>
            </w:tcBorders>
            <w:vAlign w:val="center"/>
            <w:hideMark/>
          </w:tcPr>
          <w:p w:rsidRPr="00464E06" w:rsidR="00464E06" w:rsidP="00464E06" w:rsidRDefault="00464E06" w14:paraId="615DEB4F" w14:textId="77777777">
            <w:pPr>
              <w:spacing w:after="0" w:line="240" w:lineRule="auto"/>
              <w:jc w:val="center"/>
              <w:rPr>
                <w:rFonts w:eastAsia="Times New Roman"/>
                <w:color w:val="000000"/>
                <w:sz w:val="18"/>
                <w:szCs w:val="18"/>
              </w:rPr>
            </w:pPr>
            <w:r w:rsidRPr="00464E06">
              <w:rPr>
                <w:rFonts w:eastAsia="Times New Roman"/>
                <w:color w:val="000000"/>
                <w:sz w:val="18"/>
                <w:szCs w:val="18"/>
              </w:rPr>
              <w:t xml:space="preserve"> $                            -   </w:t>
            </w:r>
          </w:p>
        </w:tc>
        <w:tc>
          <w:tcPr>
            <w:tcW w:w="1168" w:type="pct"/>
            <w:tcBorders>
              <w:top w:val="nil"/>
              <w:left w:val="nil"/>
              <w:bottom w:val="single" w:color="auto" w:sz="4" w:space="0"/>
              <w:right w:val="single" w:color="auto" w:sz="4" w:space="0"/>
            </w:tcBorders>
            <w:vAlign w:val="center"/>
            <w:hideMark/>
          </w:tcPr>
          <w:p w:rsidRPr="00464E06" w:rsidR="00464E06" w:rsidP="00464E06" w:rsidRDefault="00464E06" w14:paraId="6B191575" w14:textId="77777777">
            <w:pPr>
              <w:spacing w:after="0" w:line="240" w:lineRule="auto"/>
              <w:jc w:val="center"/>
              <w:rPr>
                <w:rFonts w:eastAsia="Times New Roman"/>
                <w:sz w:val="18"/>
                <w:szCs w:val="18"/>
              </w:rPr>
            </w:pPr>
            <w:r w:rsidRPr="00464E06">
              <w:rPr>
                <w:rFonts w:eastAsia="Times New Roman"/>
                <w:sz w:val="18"/>
                <w:szCs w:val="18"/>
              </w:rPr>
              <w:t xml:space="preserve">-$                     18.358.200 </w:t>
            </w:r>
          </w:p>
        </w:tc>
      </w:tr>
      <w:tr w:rsidRPr="00464E06" w:rsidR="00464E06" w:rsidTr="00464E06" w14:paraId="45336467" w14:textId="77777777">
        <w:trPr>
          <w:trHeight w:val="288"/>
        </w:trPr>
        <w:tc>
          <w:tcPr>
            <w:tcW w:w="2908" w:type="pct"/>
            <w:tcBorders>
              <w:top w:val="nil"/>
              <w:left w:val="single" w:color="auto" w:sz="4" w:space="0"/>
              <w:bottom w:val="single" w:color="auto" w:sz="4" w:space="0"/>
              <w:right w:val="single" w:color="auto" w:sz="4" w:space="0"/>
            </w:tcBorders>
            <w:shd w:val="clear" w:color="000000" w:fill="B4C6E7"/>
            <w:vAlign w:val="center"/>
            <w:hideMark/>
          </w:tcPr>
          <w:p w:rsidRPr="00464E06" w:rsidR="00464E06" w:rsidP="00464E06" w:rsidRDefault="00464E06" w14:paraId="3EAB4FAA" w14:textId="77777777">
            <w:pPr>
              <w:spacing w:after="0" w:line="240" w:lineRule="auto"/>
              <w:jc w:val="center"/>
              <w:rPr>
                <w:rFonts w:eastAsia="Times New Roman"/>
                <w:b/>
                <w:bCs/>
                <w:color w:val="000000"/>
                <w:sz w:val="18"/>
                <w:szCs w:val="18"/>
              </w:rPr>
            </w:pPr>
            <w:r w:rsidRPr="00464E06">
              <w:rPr>
                <w:rFonts w:eastAsia="Times New Roman"/>
                <w:b/>
                <w:bCs/>
                <w:color w:val="000000"/>
                <w:sz w:val="18"/>
                <w:szCs w:val="18"/>
              </w:rPr>
              <w:t>SUBTOTAL SERVICIO</w:t>
            </w:r>
          </w:p>
        </w:tc>
        <w:tc>
          <w:tcPr>
            <w:tcW w:w="2092" w:type="pct"/>
            <w:gridSpan w:val="2"/>
            <w:tcBorders>
              <w:top w:val="single" w:color="auto" w:sz="4" w:space="0"/>
              <w:left w:val="nil"/>
              <w:bottom w:val="single" w:color="auto" w:sz="4" w:space="0"/>
              <w:right w:val="single" w:color="auto" w:sz="4" w:space="0"/>
            </w:tcBorders>
            <w:shd w:val="clear" w:color="000000" w:fill="B4C6E7"/>
            <w:vAlign w:val="center"/>
            <w:hideMark/>
          </w:tcPr>
          <w:p w:rsidRPr="00464E06" w:rsidR="00464E06" w:rsidP="00464E06" w:rsidRDefault="00464E06" w14:paraId="4D1BF92F" w14:textId="0D7B2691">
            <w:pPr>
              <w:spacing w:after="0" w:line="240" w:lineRule="auto"/>
              <w:jc w:val="center"/>
              <w:rPr>
                <w:rFonts w:eastAsia="Times New Roman"/>
                <w:b/>
                <w:bCs/>
                <w:color w:val="000000"/>
                <w:sz w:val="18"/>
                <w:szCs w:val="18"/>
              </w:rPr>
            </w:pPr>
            <w:r w:rsidRPr="00464E06">
              <w:rPr>
                <w:rFonts w:eastAsia="Times New Roman"/>
                <w:b/>
                <w:bCs/>
                <w:color w:val="000000"/>
                <w:sz w:val="18"/>
                <w:szCs w:val="18"/>
              </w:rPr>
              <w:t xml:space="preserve"> </w:t>
            </w:r>
            <w:r w:rsidR="006B2B15">
              <w:rPr>
                <w:rFonts w:eastAsia="Times New Roman"/>
                <w:b/>
                <w:bCs/>
                <w:color w:val="000000"/>
                <w:sz w:val="18"/>
                <w:szCs w:val="18"/>
              </w:rPr>
              <w:t xml:space="preserve">         </w:t>
            </w:r>
            <w:r w:rsidR="009265D6">
              <w:rPr>
                <w:rFonts w:eastAsia="Times New Roman"/>
                <w:b/>
                <w:bCs/>
                <w:color w:val="000000"/>
                <w:sz w:val="18"/>
                <w:szCs w:val="18"/>
              </w:rPr>
              <w:t xml:space="preserve"> </w:t>
            </w:r>
            <w:r w:rsidRPr="00464E06">
              <w:rPr>
                <w:rFonts w:eastAsia="Times New Roman"/>
                <w:b/>
                <w:bCs/>
                <w:color w:val="000000"/>
                <w:sz w:val="18"/>
                <w:szCs w:val="18"/>
              </w:rPr>
              <w:t xml:space="preserve">                                             </w:t>
            </w:r>
            <w:r w:rsidR="006B2B15">
              <w:rPr>
                <w:rFonts w:eastAsia="Times New Roman"/>
                <w:b/>
                <w:bCs/>
                <w:color w:val="000000"/>
                <w:sz w:val="18"/>
                <w:szCs w:val="18"/>
              </w:rPr>
              <w:t>$</w:t>
            </w:r>
            <w:r w:rsidRPr="00464E06">
              <w:rPr>
                <w:rFonts w:eastAsia="Times New Roman"/>
                <w:b/>
                <w:bCs/>
                <w:color w:val="000000"/>
                <w:sz w:val="18"/>
                <w:szCs w:val="18"/>
              </w:rPr>
              <w:t xml:space="preserve">     934.891.800 </w:t>
            </w:r>
          </w:p>
        </w:tc>
      </w:tr>
      <w:tr w:rsidRPr="00464E06" w:rsidR="00464E06" w:rsidTr="00464E06" w14:paraId="3006A98F" w14:textId="77777777">
        <w:trPr>
          <w:trHeight w:val="294"/>
        </w:trPr>
        <w:tc>
          <w:tcPr>
            <w:tcW w:w="2908" w:type="pct"/>
            <w:tcBorders>
              <w:top w:val="nil"/>
              <w:left w:val="single" w:color="auto" w:sz="4" w:space="0"/>
              <w:bottom w:val="single" w:color="auto" w:sz="4" w:space="0"/>
              <w:right w:val="single" w:color="auto" w:sz="4" w:space="0"/>
            </w:tcBorders>
            <w:shd w:val="clear" w:color="000000" w:fill="B4C6E7"/>
            <w:vAlign w:val="center"/>
            <w:hideMark/>
          </w:tcPr>
          <w:p w:rsidRPr="00464E06" w:rsidR="00464E06" w:rsidP="00464E06" w:rsidRDefault="00464E06" w14:paraId="5F9FA593" w14:textId="77777777">
            <w:pPr>
              <w:spacing w:after="0" w:line="240" w:lineRule="auto"/>
              <w:jc w:val="center"/>
              <w:rPr>
                <w:rFonts w:eastAsia="Times New Roman"/>
                <w:b/>
                <w:bCs/>
                <w:color w:val="000000"/>
                <w:sz w:val="18"/>
                <w:szCs w:val="18"/>
              </w:rPr>
            </w:pPr>
            <w:r w:rsidRPr="00464E06">
              <w:rPr>
                <w:rFonts w:eastAsia="Times New Roman"/>
                <w:b/>
                <w:bCs/>
                <w:color w:val="000000"/>
                <w:sz w:val="18"/>
                <w:szCs w:val="18"/>
              </w:rPr>
              <w:t>IVA</w:t>
            </w:r>
          </w:p>
        </w:tc>
        <w:tc>
          <w:tcPr>
            <w:tcW w:w="2092" w:type="pct"/>
            <w:gridSpan w:val="2"/>
            <w:tcBorders>
              <w:top w:val="single" w:color="auto" w:sz="4" w:space="0"/>
              <w:left w:val="nil"/>
              <w:bottom w:val="single" w:color="auto" w:sz="4" w:space="0"/>
              <w:right w:val="single" w:color="auto" w:sz="4" w:space="0"/>
            </w:tcBorders>
            <w:shd w:val="clear" w:color="000000" w:fill="B4C6E7"/>
            <w:vAlign w:val="center"/>
            <w:hideMark/>
          </w:tcPr>
          <w:p w:rsidRPr="00464E06" w:rsidR="00464E06" w:rsidP="00464E06" w:rsidRDefault="00464E06" w14:paraId="0A9FD04C" w14:textId="587B0F30">
            <w:pPr>
              <w:spacing w:after="0" w:line="240" w:lineRule="auto"/>
              <w:jc w:val="center"/>
              <w:rPr>
                <w:rFonts w:eastAsia="Times New Roman"/>
                <w:b/>
                <w:bCs/>
                <w:color w:val="000000"/>
                <w:sz w:val="18"/>
                <w:szCs w:val="18"/>
              </w:rPr>
            </w:pPr>
            <w:r w:rsidRPr="00464E06">
              <w:rPr>
                <w:rFonts w:eastAsia="Times New Roman"/>
                <w:b/>
                <w:bCs/>
                <w:color w:val="000000"/>
                <w:sz w:val="18"/>
                <w:szCs w:val="18"/>
              </w:rPr>
              <w:t xml:space="preserve"> </w:t>
            </w:r>
            <w:r w:rsidR="006B2B15">
              <w:rPr>
                <w:rFonts w:eastAsia="Times New Roman"/>
                <w:b/>
                <w:bCs/>
                <w:color w:val="000000"/>
                <w:sz w:val="18"/>
                <w:szCs w:val="18"/>
              </w:rPr>
              <w:t xml:space="preserve">         </w:t>
            </w:r>
            <w:r w:rsidRPr="00464E06">
              <w:rPr>
                <w:rFonts w:eastAsia="Times New Roman"/>
                <w:b/>
                <w:bCs/>
                <w:color w:val="000000"/>
                <w:sz w:val="18"/>
                <w:szCs w:val="18"/>
              </w:rPr>
              <w:t xml:space="preserve">                                             </w:t>
            </w:r>
            <w:r w:rsidR="006B2B15">
              <w:rPr>
                <w:rFonts w:eastAsia="Times New Roman"/>
                <w:b/>
                <w:bCs/>
                <w:color w:val="000000"/>
                <w:sz w:val="18"/>
                <w:szCs w:val="18"/>
              </w:rPr>
              <w:t>$</w:t>
            </w:r>
            <w:r w:rsidRPr="00464E06">
              <w:rPr>
                <w:rFonts w:eastAsia="Times New Roman"/>
                <w:b/>
                <w:bCs/>
                <w:color w:val="000000"/>
                <w:sz w:val="18"/>
                <w:szCs w:val="18"/>
              </w:rPr>
              <w:t xml:space="preserve">      177.629.442 </w:t>
            </w:r>
          </w:p>
        </w:tc>
      </w:tr>
      <w:tr w:rsidRPr="00464E06" w:rsidR="00464E06" w:rsidTr="00464E06" w14:paraId="24D005B9" w14:textId="77777777">
        <w:trPr>
          <w:trHeight w:val="288"/>
        </w:trPr>
        <w:tc>
          <w:tcPr>
            <w:tcW w:w="2908" w:type="pct"/>
            <w:tcBorders>
              <w:top w:val="single" w:color="FFFFFF" w:sz="4" w:space="0"/>
              <w:left w:val="single" w:color="auto" w:sz="4" w:space="0"/>
              <w:bottom w:val="single" w:color="auto" w:sz="4" w:space="0"/>
              <w:right w:val="single" w:color="FFFFFF" w:sz="4" w:space="0"/>
            </w:tcBorders>
            <w:shd w:val="clear" w:color="000000" w:fill="2F5496"/>
            <w:vAlign w:val="center"/>
            <w:hideMark/>
          </w:tcPr>
          <w:p w:rsidRPr="00464E06" w:rsidR="00464E06" w:rsidP="00464E06" w:rsidRDefault="00464E06" w14:paraId="0AA3A466" w14:textId="77777777">
            <w:pPr>
              <w:spacing w:after="0" w:line="240" w:lineRule="auto"/>
              <w:jc w:val="center"/>
              <w:rPr>
                <w:rFonts w:eastAsia="Times New Roman"/>
                <w:b/>
                <w:bCs/>
                <w:color w:val="FFFFFF"/>
                <w:sz w:val="18"/>
                <w:szCs w:val="18"/>
              </w:rPr>
            </w:pPr>
            <w:r w:rsidRPr="00464E06">
              <w:rPr>
                <w:rFonts w:eastAsia="Times New Roman"/>
                <w:b/>
                <w:bCs/>
                <w:color w:val="FFFFFF"/>
                <w:sz w:val="18"/>
                <w:szCs w:val="18"/>
              </w:rPr>
              <w:t>VALOR TOTAL SERVICIO</w:t>
            </w:r>
          </w:p>
        </w:tc>
        <w:tc>
          <w:tcPr>
            <w:tcW w:w="2092" w:type="pct"/>
            <w:gridSpan w:val="2"/>
            <w:tcBorders>
              <w:top w:val="single" w:color="FFFFFF" w:sz="4" w:space="0"/>
              <w:left w:val="nil"/>
              <w:bottom w:val="single" w:color="auto" w:sz="4" w:space="0"/>
              <w:right w:val="single" w:color="000000" w:sz="4" w:space="0"/>
            </w:tcBorders>
            <w:shd w:val="clear" w:color="000000" w:fill="2F5496"/>
            <w:vAlign w:val="center"/>
            <w:hideMark/>
          </w:tcPr>
          <w:p w:rsidRPr="00464E06" w:rsidR="00464E06" w:rsidP="00464E06" w:rsidRDefault="00464E06" w14:paraId="42E6A18A" w14:textId="0F08E42C">
            <w:pPr>
              <w:spacing w:after="0" w:line="240" w:lineRule="auto"/>
              <w:jc w:val="center"/>
              <w:rPr>
                <w:rFonts w:eastAsia="Times New Roman"/>
                <w:b/>
                <w:bCs/>
                <w:color w:val="FFFFFF"/>
                <w:sz w:val="18"/>
                <w:szCs w:val="18"/>
              </w:rPr>
            </w:pPr>
            <w:r w:rsidRPr="00464E06">
              <w:rPr>
                <w:rFonts w:eastAsia="Times New Roman"/>
                <w:b/>
                <w:bCs/>
                <w:color w:val="FFFFFF"/>
                <w:sz w:val="18"/>
                <w:szCs w:val="18"/>
              </w:rPr>
              <w:t xml:space="preserve"> </w:t>
            </w:r>
            <w:r w:rsidR="009265D6">
              <w:rPr>
                <w:rFonts w:eastAsia="Times New Roman"/>
                <w:b/>
                <w:bCs/>
                <w:color w:val="FFFFFF"/>
                <w:sz w:val="18"/>
                <w:szCs w:val="18"/>
              </w:rPr>
              <w:t xml:space="preserve">   </w:t>
            </w:r>
            <w:r w:rsidRPr="00464E06">
              <w:rPr>
                <w:rFonts w:eastAsia="Times New Roman"/>
                <w:b/>
                <w:bCs/>
                <w:color w:val="FFFFFF"/>
                <w:sz w:val="18"/>
                <w:szCs w:val="18"/>
              </w:rPr>
              <w:t xml:space="preserve">                                                 </w:t>
            </w:r>
            <w:r w:rsidR="006B2B15">
              <w:rPr>
                <w:rFonts w:eastAsia="Times New Roman"/>
                <w:b/>
                <w:bCs/>
                <w:color w:val="FFFFFF"/>
                <w:sz w:val="18"/>
                <w:szCs w:val="18"/>
              </w:rPr>
              <w:t>$</w:t>
            </w:r>
            <w:r w:rsidRPr="00464E06">
              <w:rPr>
                <w:rFonts w:eastAsia="Times New Roman"/>
                <w:b/>
                <w:bCs/>
                <w:color w:val="FFFFFF"/>
                <w:sz w:val="18"/>
                <w:szCs w:val="18"/>
              </w:rPr>
              <w:t xml:space="preserve">    1.112.521.242 </w:t>
            </w:r>
          </w:p>
        </w:tc>
      </w:tr>
      <w:tr w:rsidRPr="00464E06" w:rsidR="00464E06" w:rsidTr="00464E06" w14:paraId="1610F6AD" w14:textId="77777777">
        <w:trPr>
          <w:trHeight w:val="300"/>
        </w:trPr>
        <w:tc>
          <w:tcPr>
            <w:tcW w:w="2908" w:type="pct"/>
            <w:tcBorders>
              <w:top w:val="nil"/>
              <w:left w:val="single" w:color="auto" w:sz="4" w:space="0"/>
              <w:bottom w:val="single" w:color="auto" w:sz="4" w:space="0"/>
              <w:right w:val="single" w:color="auto" w:sz="4" w:space="0"/>
            </w:tcBorders>
            <w:vAlign w:val="center"/>
            <w:hideMark/>
          </w:tcPr>
          <w:p w:rsidRPr="00464E06" w:rsidR="00464E06" w:rsidP="00464E06" w:rsidRDefault="00464E06" w14:paraId="5B7854D6" w14:textId="77777777">
            <w:pPr>
              <w:spacing w:after="0" w:line="240" w:lineRule="auto"/>
              <w:jc w:val="center"/>
              <w:rPr>
                <w:rFonts w:eastAsia="Times New Roman"/>
                <w:color w:val="000000"/>
                <w:sz w:val="18"/>
                <w:szCs w:val="18"/>
              </w:rPr>
            </w:pPr>
            <w:r w:rsidRPr="00464E06">
              <w:rPr>
                <w:rFonts w:eastAsia="Times New Roman"/>
                <w:color w:val="000000"/>
                <w:sz w:val="18"/>
                <w:szCs w:val="18"/>
              </w:rPr>
              <w:t>UTILIZACIÓN BOLSA DE REPUESTOS</w:t>
            </w:r>
          </w:p>
        </w:tc>
        <w:tc>
          <w:tcPr>
            <w:tcW w:w="924" w:type="pct"/>
            <w:tcBorders>
              <w:top w:val="nil"/>
              <w:left w:val="nil"/>
              <w:bottom w:val="single" w:color="auto" w:sz="4" w:space="0"/>
              <w:right w:val="single" w:color="auto" w:sz="4" w:space="0"/>
            </w:tcBorders>
            <w:vAlign w:val="center"/>
            <w:hideMark/>
          </w:tcPr>
          <w:p w:rsidRPr="00464E06" w:rsidR="00464E06" w:rsidP="00464E06" w:rsidRDefault="00464E06" w14:paraId="325B6C49" w14:textId="77777777">
            <w:pPr>
              <w:spacing w:after="0" w:line="240" w:lineRule="auto"/>
              <w:jc w:val="center"/>
              <w:rPr>
                <w:rFonts w:eastAsia="Times New Roman"/>
                <w:color w:val="000000"/>
                <w:sz w:val="18"/>
                <w:szCs w:val="18"/>
              </w:rPr>
            </w:pPr>
            <w:r w:rsidRPr="00464E06">
              <w:rPr>
                <w:rFonts w:eastAsia="Times New Roman"/>
                <w:color w:val="000000"/>
                <w:sz w:val="18"/>
                <w:szCs w:val="18"/>
              </w:rPr>
              <w:t xml:space="preserve"> $                            -   </w:t>
            </w:r>
          </w:p>
        </w:tc>
        <w:tc>
          <w:tcPr>
            <w:tcW w:w="1168" w:type="pct"/>
            <w:tcBorders>
              <w:top w:val="nil"/>
              <w:left w:val="nil"/>
              <w:bottom w:val="single" w:color="auto" w:sz="4" w:space="0"/>
              <w:right w:val="single" w:color="auto" w:sz="4" w:space="0"/>
            </w:tcBorders>
            <w:vAlign w:val="center"/>
            <w:hideMark/>
          </w:tcPr>
          <w:p w:rsidRPr="00464E06" w:rsidR="00464E06" w:rsidP="00464E06" w:rsidRDefault="00464E06" w14:paraId="7855FE7D" w14:textId="77777777">
            <w:pPr>
              <w:spacing w:after="0" w:line="240" w:lineRule="auto"/>
              <w:jc w:val="center"/>
              <w:rPr>
                <w:rFonts w:eastAsia="Times New Roman"/>
                <w:color w:val="000000"/>
                <w:sz w:val="18"/>
                <w:szCs w:val="18"/>
              </w:rPr>
            </w:pPr>
            <w:r w:rsidRPr="00464E06">
              <w:rPr>
                <w:rFonts w:eastAsia="Times New Roman"/>
                <w:color w:val="000000"/>
                <w:sz w:val="18"/>
                <w:szCs w:val="18"/>
              </w:rPr>
              <w:t xml:space="preserve"> $                   692.505.600 </w:t>
            </w:r>
          </w:p>
        </w:tc>
      </w:tr>
      <w:tr w:rsidRPr="00464E06" w:rsidR="00464E06" w:rsidTr="00464E06" w14:paraId="4AEC97F4" w14:textId="77777777">
        <w:trPr>
          <w:trHeight w:val="288"/>
        </w:trPr>
        <w:tc>
          <w:tcPr>
            <w:tcW w:w="2908" w:type="pct"/>
            <w:tcBorders>
              <w:top w:val="single" w:color="FFFFFF" w:sz="4" w:space="0"/>
              <w:left w:val="single" w:color="auto" w:sz="4" w:space="0"/>
              <w:bottom w:val="single" w:color="auto" w:sz="4" w:space="0"/>
              <w:right w:val="single" w:color="FFFFFF" w:sz="4" w:space="0"/>
            </w:tcBorders>
            <w:shd w:val="clear" w:color="000000" w:fill="2F5496"/>
            <w:vAlign w:val="center"/>
            <w:hideMark/>
          </w:tcPr>
          <w:p w:rsidRPr="00464E06" w:rsidR="00464E06" w:rsidP="00464E06" w:rsidRDefault="00464E06" w14:paraId="23D408AA" w14:textId="77777777">
            <w:pPr>
              <w:spacing w:after="0" w:line="240" w:lineRule="auto"/>
              <w:jc w:val="center"/>
              <w:rPr>
                <w:rFonts w:eastAsia="Times New Roman"/>
                <w:b/>
                <w:bCs/>
                <w:color w:val="FFFFFF"/>
                <w:sz w:val="18"/>
                <w:szCs w:val="18"/>
              </w:rPr>
            </w:pPr>
            <w:r w:rsidRPr="00464E06">
              <w:rPr>
                <w:rFonts w:eastAsia="Times New Roman"/>
                <w:b/>
                <w:bCs/>
                <w:color w:val="FFFFFF"/>
                <w:sz w:val="18"/>
                <w:szCs w:val="18"/>
              </w:rPr>
              <w:t>VALOR TOTAL MES (IVA INCLUIDO)</w:t>
            </w:r>
          </w:p>
        </w:tc>
        <w:tc>
          <w:tcPr>
            <w:tcW w:w="2092" w:type="pct"/>
            <w:gridSpan w:val="2"/>
            <w:tcBorders>
              <w:top w:val="single" w:color="FFFFFF" w:sz="4" w:space="0"/>
              <w:left w:val="nil"/>
              <w:bottom w:val="single" w:color="auto" w:sz="4" w:space="0"/>
              <w:right w:val="single" w:color="000000" w:sz="4" w:space="0"/>
            </w:tcBorders>
            <w:shd w:val="clear" w:color="000000" w:fill="2F5496"/>
            <w:vAlign w:val="center"/>
            <w:hideMark/>
          </w:tcPr>
          <w:p w:rsidRPr="00464E06" w:rsidR="00464E06" w:rsidP="00464E06" w:rsidRDefault="00464E06" w14:paraId="185D35FB" w14:textId="5EA7F0CF">
            <w:pPr>
              <w:spacing w:after="0" w:line="240" w:lineRule="auto"/>
              <w:jc w:val="center"/>
              <w:rPr>
                <w:rFonts w:eastAsia="Times New Roman"/>
                <w:b/>
                <w:bCs/>
                <w:color w:val="FFFFFF"/>
                <w:sz w:val="18"/>
                <w:szCs w:val="18"/>
              </w:rPr>
            </w:pPr>
            <w:r w:rsidRPr="00464E06">
              <w:rPr>
                <w:rFonts w:eastAsia="Times New Roman"/>
                <w:b/>
                <w:bCs/>
                <w:color w:val="FFFFFF"/>
                <w:sz w:val="18"/>
                <w:szCs w:val="18"/>
              </w:rPr>
              <w:t xml:space="preserve">                                                 </w:t>
            </w:r>
            <w:r w:rsidR="009265D6">
              <w:rPr>
                <w:rFonts w:eastAsia="Times New Roman"/>
                <w:b/>
                <w:bCs/>
                <w:color w:val="FFFFFF"/>
                <w:sz w:val="18"/>
                <w:szCs w:val="18"/>
              </w:rPr>
              <w:t xml:space="preserve">    $</w:t>
            </w:r>
            <w:r w:rsidRPr="00464E06">
              <w:rPr>
                <w:rFonts w:eastAsia="Times New Roman"/>
                <w:b/>
                <w:bCs/>
                <w:color w:val="FFFFFF"/>
                <w:sz w:val="18"/>
                <w:szCs w:val="18"/>
              </w:rPr>
              <w:t xml:space="preserve">   1.805.026.842 </w:t>
            </w:r>
          </w:p>
        </w:tc>
      </w:tr>
    </w:tbl>
    <w:p w:rsidRPr="006E6062" w:rsidR="00FC597E" w:rsidP="00FC597E" w:rsidRDefault="000D6926" w14:paraId="772DA874" w14:textId="471B92D9">
      <w:pPr>
        <w:pStyle w:val="Descripcin"/>
        <w:jc w:val="center"/>
      </w:pPr>
      <w:r w:rsidRPr="006E6062">
        <w:t xml:space="preserve">Tabla </w:t>
      </w:r>
      <w:r w:rsidRPr="006E6062">
        <w:fldChar w:fldCharType="begin"/>
      </w:r>
      <w:r w:rsidRPr="006E6062">
        <w:instrText>SEQ Tabla \* ARABIC</w:instrText>
      </w:r>
      <w:r w:rsidRPr="006E6062">
        <w:fldChar w:fldCharType="separate"/>
      </w:r>
      <w:r w:rsidR="00041DFA">
        <w:rPr>
          <w:noProof/>
        </w:rPr>
        <w:t>48</w:t>
      </w:r>
      <w:r w:rsidRPr="006E6062">
        <w:fldChar w:fldCharType="end"/>
      </w:r>
      <w:r w:rsidRPr="006E6062">
        <w:t xml:space="preserve">. EJECUCIÓN MES </w:t>
      </w:r>
      <w:r w:rsidRPr="006E6062" w:rsidR="00315B13">
        <w:t>NOVIEMBRE</w:t>
      </w:r>
      <w:r w:rsidRPr="006E6062" w:rsidR="00EB6A0D">
        <w:t xml:space="preserve"> 2025</w:t>
      </w:r>
      <w:bookmarkEnd w:id="445"/>
      <w:bookmarkEnd w:id="446"/>
      <w:bookmarkEnd w:id="447"/>
    </w:p>
    <w:tbl>
      <w:tblPr>
        <w:tblStyle w:val="Tabladelista4-nfasis1"/>
        <w:tblW w:w="0" w:type="auto"/>
        <w:tblLayout w:type="fixed"/>
        <w:tblLook w:val="04A0" w:firstRow="1" w:lastRow="0" w:firstColumn="1" w:lastColumn="0" w:noHBand="0" w:noVBand="1"/>
      </w:tblPr>
      <w:tblGrid>
        <w:gridCol w:w="5807"/>
        <w:gridCol w:w="1418"/>
        <w:gridCol w:w="1603"/>
      </w:tblGrid>
      <w:tr w:rsidRPr="006E6062" w:rsidR="00451B55" w:rsidTr="00464E06" w14:paraId="09C98267" w14:textId="77777777">
        <w:trPr>
          <w:cnfStyle w:val="100000000000" w:firstRow="1" w:lastRow="0" w:firstColumn="0" w:lastColumn="0" w:oddVBand="0" w:evenVBand="0" w:oddHBand="0" w:evenHBand="0" w:firstRowFirstColumn="0" w:firstRowLastColumn="0" w:lastRowFirstColumn="0" w:lastRowLastColumn="0"/>
          <w:trHeight w:val="283"/>
          <w:tblHeader/>
        </w:trPr>
        <w:tc>
          <w:tcPr>
            <w:cnfStyle w:val="001000000000" w:firstRow="0" w:lastRow="0" w:firstColumn="1" w:lastColumn="0" w:oddVBand="0" w:evenVBand="0" w:oddHBand="0" w:evenHBand="0" w:firstRowFirstColumn="0" w:firstRowLastColumn="0" w:lastRowFirstColumn="0" w:lastRowLastColumn="0"/>
            <w:tcW w:w="5807" w:type="dxa"/>
            <w:noWrap/>
            <w:hideMark/>
          </w:tcPr>
          <w:p w:rsidRPr="006E6062" w:rsidR="00451B55" w:rsidP="002F2502" w:rsidRDefault="00451B55" w14:paraId="2799DD5A" w14:textId="659E8B34">
            <w:pPr>
              <w:jc w:val="center"/>
              <w:rPr>
                <w:sz w:val="18"/>
                <w:szCs w:val="18"/>
              </w:rPr>
            </w:pPr>
            <w:r w:rsidRPr="006E6062">
              <w:rPr>
                <w:sz w:val="18"/>
                <w:szCs w:val="18"/>
              </w:rPr>
              <w:t>ÍTEM DE BOLSA</w:t>
            </w:r>
          </w:p>
        </w:tc>
        <w:tc>
          <w:tcPr>
            <w:tcW w:w="1418" w:type="dxa"/>
            <w:noWrap/>
            <w:hideMark/>
          </w:tcPr>
          <w:p w:rsidRPr="006E6062" w:rsidR="00451B55" w:rsidP="002F2502" w:rsidRDefault="00451B55" w14:paraId="54CD8263" w14:textId="07E0336B">
            <w:pPr>
              <w:jc w:val="center"/>
              <w:cnfStyle w:val="100000000000" w:firstRow="1" w:lastRow="0" w:firstColumn="0" w:lastColumn="0" w:oddVBand="0" w:evenVBand="0" w:oddHBand="0" w:evenHBand="0" w:firstRowFirstColumn="0" w:firstRowLastColumn="0" w:lastRowFirstColumn="0" w:lastRowLastColumn="0"/>
              <w:rPr>
                <w:sz w:val="18"/>
                <w:szCs w:val="18"/>
              </w:rPr>
            </w:pPr>
            <w:r w:rsidRPr="006E6062">
              <w:rPr>
                <w:sz w:val="18"/>
                <w:szCs w:val="18"/>
              </w:rPr>
              <w:t>CANTIDAD</w:t>
            </w:r>
          </w:p>
        </w:tc>
        <w:tc>
          <w:tcPr>
            <w:tcW w:w="1603" w:type="dxa"/>
            <w:noWrap/>
            <w:hideMark/>
          </w:tcPr>
          <w:p w:rsidRPr="006E6062" w:rsidR="00451B55" w:rsidP="002F2502" w:rsidRDefault="002F2502" w14:paraId="5D470CF9" w14:textId="07D68A59">
            <w:pPr>
              <w:ind w:hanging="1098"/>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 xml:space="preserve">                                     </w:t>
            </w:r>
            <w:r w:rsidRPr="006E6062" w:rsidR="00451B55">
              <w:rPr>
                <w:sz w:val="18"/>
                <w:szCs w:val="18"/>
              </w:rPr>
              <w:t>VALOR</w:t>
            </w:r>
          </w:p>
        </w:tc>
      </w:tr>
      <w:tr w:rsidRPr="006E6062" w:rsidR="00451B55" w:rsidTr="00451B55" w14:paraId="4A6F823B"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07" w:type="dxa"/>
            <w:noWrap/>
            <w:hideMark/>
          </w:tcPr>
          <w:p w:rsidRPr="006E6062" w:rsidR="00451B55" w:rsidP="006A0E34" w:rsidRDefault="00451B55" w14:paraId="129C6A02" w14:textId="77777777">
            <w:pPr>
              <w:rPr>
                <w:color w:val="000000"/>
                <w:sz w:val="18"/>
                <w:szCs w:val="18"/>
              </w:rPr>
            </w:pPr>
            <w:r w:rsidRPr="006E6062">
              <w:rPr>
                <w:color w:val="000000"/>
                <w:sz w:val="18"/>
                <w:szCs w:val="18"/>
              </w:rPr>
              <w:t>ACOPLE</w:t>
            </w:r>
          </w:p>
        </w:tc>
        <w:tc>
          <w:tcPr>
            <w:tcW w:w="1418" w:type="dxa"/>
            <w:noWrap/>
            <w:hideMark/>
          </w:tcPr>
          <w:p w:rsidRPr="006E6062" w:rsidR="00451B55" w:rsidRDefault="00451B55" w14:paraId="159B983C" w14:textId="77777777">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sidRPr="006E6062">
              <w:rPr>
                <w:color w:val="000000"/>
                <w:sz w:val="18"/>
                <w:szCs w:val="18"/>
              </w:rPr>
              <w:t>21</w:t>
            </w:r>
          </w:p>
        </w:tc>
        <w:tc>
          <w:tcPr>
            <w:tcW w:w="1603" w:type="dxa"/>
            <w:noWrap/>
            <w:hideMark/>
          </w:tcPr>
          <w:p w:rsidRPr="006E6062" w:rsidR="00451B55" w:rsidP="006A0E34" w:rsidRDefault="00451B55" w14:paraId="69B7C78E" w14:textId="12BB0A9E">
            <w:pPr>
              <w:ind w:hanging="1098"/>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sidRPr="006E6062">
              <w:rPr>
                <w:color w:val="000000"/>
                <w:sz w:val="18"/>
                <w:szCs w:val="18"/>
              </w:rPr>
              <w:t xml:space="preserve"> $                                   </w:t>
            </w:r>
            <w:r w:rsidR="008D3CBE">
              <w:rPr>
                <w:color w:val="000000"/>
                <w:sz w:val="18"/>
                <w:szCs w:val="18"/>
              </w:rPr>
              <w:t>$</w:t>
            </w:r>
            <w:r w:rsidRPr="006E6062">
              <w:rPr>
                <w:color w:val="000000"/>
                <w:sz w:val="18"/>
                <w:szCs w:val="18"/>
              </w:rPr>
              <w:t xml:space="preserve"> 1.393.329 </w:t>
            </w:r>
          </w:p>
        </w:tc>
      </w:tr>
      <w:tr w:rsidRPr="006E6062" w:rsidR="00451B55" w:rsidTr="00451B55" w14:paraId="45776FB0" w14:textId="77777777">
        <w:trPr>
          <w:trHeight w:val="283"/>
        </w:trPr>
        <w:tc>
          <w:tcPr>
            <w:cnfStyle w:val="001000000000" w:firstRow="0" w:lastRow="0" w:firstColumn="1" w:lastColumn="0" w:oddVBand="0" w:evenVBand="0" w:oddHBand="0" w:evenHBand="0" w:firstRowFirstColumn="0" w:firstRowLastColumn="0" w:lastRowFirstColumn="0" w:lastRowLastColumn="0"/>
            <w:tcW w:w="5807" w:type="dxa"/>
            <w:noWrap/>
            <w:hideMark/>
          </w:tcPr>
          <w:p w:rsidRPr="006E6062" w:rsidR="00451B55" w:rsidP="006A0E34" w:rsidRDefault="00451B55" w14:paraId="32E3DDA3" w14:textId="1C6CD05F">
            <w:pPr>
              <w:rPr>
                <w:color w:val="000000"/>
                <w:sz w:val="18"/>
                <w:szCs w:val="18"/>
              </w:rPr>
            </w:pPr>
            <w:r w:rsidRPr="006E6062">
              <w:rPr>
                <w:color w:val="000000"/>
                <w:sz w:val="18"/>
                <w:szCs w:val="18"/>
              </w:rPr>
              <w:t xml:space="preserve">ACTIVIDADES DE MANTENIMIENTO EN ACOMETIDAS </w:t>
            </w:r>
            <w:r w:rsidRPr="006E6062" w:rsidR="00AC5E12">
              <w:rPr>
                <w:color w:val="000000"/>
                <w:sz w:val="18"/>
                <w:szCs w:val="18"/>
              </w:rPr>
              <w:t>ELÉCTRICAS</w:t>
            </w:r>
            <w:r w:rsidRPr="006E6062">
              <w:rPr>
                <w:color w:val="000000"/>
                <w:sz w:val="18"/>
                <w:szCs w:val="18"/>
              </w:rPr>
              <w:t xml:space="preserve"> EN PUNTO DE VIDEO VIGILANCIA CIUDADANA</w:t>
            </w:r>
          </w:p>
        </w:tc>
        <w:tc>
          <w:tcPr>
            <w:tcW w:w="1418" w:type="dxa"/>
            <w:noWrap/>
            <w:hideMark/>
          </w:tcPr>
          <w:p w:rsidRPr="006E6062" w:rsidR="00451B55" w:rsidRDefault="00451B55" w14:paraId="6ABA85A3" w14:textId="77777777">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6E6062">
              <w:rPr>
                <w:color w:val="000000"/>
                <w:sz w:val="18"/>
                <w:szCs w:val="18"/>
              </w:rPr>
              <w:t>11</w:t>
            </w:r>
          </w:p>
        </w:tc>
        <w:tc>
          <w:tcPr>
            <w:tcW w:w="1603" w:type="dxa"/>
            <w:noWrap/>
            <w:hideMark/>
          </w:tcPr>
          <w:p w:rsidRPr="006E6062" w:rsidR="00451B55" w:rsidP="006A0E34" w:rsidRDefault="00451B55" w14:paraId="3EE07F10" w14:textId="2C92FC35">
            <w:pPr>
              <w:ind w:hanging="1098"/>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6E6062">
              <w:rPr>
                <w:color w:val="000000"/>
                <w:sz w:val="18"/>
                <w:szCs w:val="18"/>
              </w:rPr>
              <w:t xml:space="preserve"> $                                </w:t>
            </w:r>
            <w:r w:rsidR="008D3CBE">
              <w:rPr>
                <w:color w:val="000000"/>
                <w:sz w:val="18"/>
                <w:szCs w:val="18"/>
              </w:rPr>
              <w:t>$</w:t>
            </w:r>
            <w:r w:rsidRPr="006E6062">
              <w:rPr>
                <w:color w:val="000000"/>
                <w:sz w:val="18"/>
                <w:szCs w:val="18"/>
              </w:rPr>
              <w:t xml:space="preserve">  24.417.888 </w:t>
            </w:r>
          </w:p>
        </w:tc>
      </w:tr>
      <w:tr w:rsidRPr="006E6062" w:rsidR="00451B55" w:rsidTr="00451B55" w14:paraId="03586756"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07" w:type="dxa"/>
            <w:noWrap/>
            <w:hideMark/>
          </w:tcPr>
          <w:p w:rsidRPr="006E6062" w:rsidR="00451B55" w:rsidP="006A0E34" w:rsidRDefault="00451B55" w14:paraId="12049BD7" w14:textId="4C3B0A26">
            <w:pPr>
              <w:rPr>
                <w:color w:val="000000"/>
                <w:sz w:val="18"/>
                <w:szCs w:val="18"/>
              </w:rPr>
            </w:pPr>
            <w:r w:rsidRPr="006E6062">
              <w:rPr>
                <w:color w:val="000000"/>
                <w:sz w:val="18"/>
                <w:szCs w:val="18"/>
              </w:rPr>
              <w:t xml:space="preserve">ACTIVIDADES DE MANTENIMIENTO EN ACOMETIDAS </w:t>
            </w:r>
            <w:r w:rsidRPr="006E6062" w:rsidR="00AC5E12">
              <w:rPr>
                <w:color w:val="000000"/>
                <w:sz w:val="18"/>
                <w:szCs w:val="18"/>
              </w:rPr>
              <w:t>ELÉCTRICAS</w:t>
            </w:r>
            <w:r w:rsidRPr="006E6062">
              <w:rPr>
                <w:color w:val="000000"/>
                <w:sz w:val="18"/>
                <w:szCs w:val="18"/>
              </w:rPr>
              <w:t xml:space="preserve"> EN PUNTO DE VIDEO VIGILANCIA CIUDADANA SIN COSTO</w:t>
            </w:r>
          </w:p>
        </w:tc>
        <w:tc>
          <w:tcPr>
            <w:tcW w:w="1418" w:type="dxa"/>
            <w:noWrap/>
            <w:hideMark/>
          </w:tcPr>
          <w:p w:rsidRPr="006E6062" w:rsidR="00451B55" w:rsidRDefault="00451B55" w14:paraId="55DB45F8" w14:textId="77777777">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sidRPr="006E6062">
              <w:rPr>
                <w:color w:val="000000"/>
                <w:sz w:val="18"/>
                <w:szCs w:val="18"/>
              </w:rPr>
              <w:t>5</w:t>
            </w:r>
          </w:p>
        </w:tc>
        <w:tc>
          <w:tcPr>
            <w:tcW w:w="1603" w:type="dxa"/>
            <w:noWrap/>
            <w:hideMark/>
          </w:tcPr>
          <w:p w:rsidRPr="006E6062" w:rsidR="00451B55" w:rsidP="006A0E34" w:rsidRDefault="00451B55" w14:paraId="312F6C3E" w14:textId="1DE2488F">
            <w:pPr>
              <w:ind w:hanging="1098"/>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sidRPr="006E6062">
              <w:rPr>
                <w:color w:val="000000"/>
                <w:sz w:val="18"/>
                <w:szCs w:val="18"/>
              </w:rPr>
              <w:t xml:space="preserve"> $                                 </w:t>
            </w:r>
            <w:r w:rsidR="008D3CBE">
              <w:rPr>
                <w:color w:val="000000"/>
                <w:sz w:val="18"/>
                <w:szCs w:val="18"/>
              </w:rPr>
              <w:t>$</w:t>
            </w:r>
            <w:r w:rsidRPr="006E6062">
              <w:rPr>
                <w:color w:val="000000"/>
                <w:sz w:val="18"/>
                <w:szCs w:val="18"/>
              </w:rPr>
              <w:t xml:space="preserve">                    - </w:t>
            </w:r>
          </w:p>
        </w:tc>
      </w:tr>
      <w:tr w:rsidRPr="006E6062" w:rsidR="00451B55" w:rsidTr="00451B55" w14:paraId="22DD7921" w14:textId="77777777">
        <w:trPr>
          <w:trHeight w:val="283"/>
        </w:trPr>
        <w:tc>
          <w:tcPr>
            <w:cnfStyle w:val="001000000000" w:firstRow="0" w:lastRow="0" w:firstColumn="1" w:lastColumn="0" w:oddVBand="0" w:evenVBand="0" w:oddHBand="0" w:evenHBand="0" w:firstRowFirstColumn="0" w:firstRowLastColumn="0" w:lastRowFirstColumn="0" w:lastRowLastColumn="0"/>
            <w:tcW w:w="5807" w:type="dxa"/>
            <w:noWrap/>
            <w:hideMark/>
          </w:tcPr>
          <w:p w:rsidRPr="006E6062" w:rsidR="00451B55" w:rsidP="006A0E34" w:rsidRDefault="008D6CDA" w14:paraId="7180F56D" w14:textId="7F795F18">
            <w:pPr>
              <w:rPr>
                <w:color w:val="000000"/>
                <w:sz w:val="18"/>
                <w:szCs w:val="18"/>
              </w:rPr>
            </w:pPr>
            <w:r w:rsidRPr="006E6062">
              <w:rPr>
                <w:color w:val="000000"/>
                <w:sz w:val="18"/>
                <w:szCs w:val="18"/>
              </w:rPr>
              <w:t>BATERÍA</w:t>
            </w:r>
            <w:r w:rsidRPr="006E6062" w:rsidR="00451B55">
              <w:rPr>
                <w:color w:val="000000"/>
                <w:sz w:val="18"/>
                <w:szCs w:val="18"/>
              </w:rPr>
              <w:t xml:space="preserve"> 12 V - 7 -  7.5 AMP</w:t>
            </w:r>
          </w:p>
        </w:tc>
        <w:tc>
          <w:tcPr>
            <w:tcW w:w="1418" w:type="dxa"/>
            <w:noWrap/>
            <w:hideMark/>
          </w:tcPr>
          <w:p w:rsidRPr="006E6062" w:rsidR="00451B55" w:rsidRDefault="00451B55" w14:paraId="7B5456B9" w14:textId="77777777">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6E6062">
              <w:rPr>
                <w:color w:val="000000"/>
                <w:sz w:val="18"/>
                <w:szCs w:val="18"/>
              </w:rPr>
              <w:t>3</w:t>
            </w:r>
          </w:p>
        </w:tc>
        <w:tc>
          <w:tcPr>
            <w:tcW w:w="1603" w:type="dxa"/>
            <w:noWrap/>
            <w:hideMark/>
          </w:tcPr>
          <w:p w:rsidRPr="006E6062" w:rsidR="00451B55" w:rsidP="006A0E34" w:rsidRDefault="00451B55" w14:paraId="44D462C2" w14:textId="0D065E7C">
            <w:pPr>
              <w:ind w:hanging="1098"/>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6E6062">
              <w:rPr>
                <w:color w:val="000000"/>
                <w:sz w:val="18"/>
                <w:szCs w:val="18"/>
              </w:rPr>
              <w:t xml:space="preserve"> $                                  </w:t>
            </w:r>
            <w:r w:rsidR="008D3CBE">
              <w:rPr>
                <w:color w:val="000000"/>
                <w:sz w:val="18"/>
                <w:szCs w:val="18"/>
              </w:rPr>
              <w:t>$</w:t>
            </w:r>
            <w:r w:rsidRPr="006E6062">
              <w:rPr>
                <w:color w:val="000000"/>
                <w:sz w:val="18"/>
                <w:szCs w:val="18"/>
              </w:rPr>
              <w:t xml:space="preserve">      488.826 </w:t>
            </w:r>
          </w:p>
        </w:tc>
      </w:tr>
      <w:tr w:rsidRPr="006E6062" w:rsidR="00451B55" w:rsidTr="00451B55" w14:paraId="68D4CA75"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07" w:type="dxa"/>
            <w:noWrap/>
            <w:hideMark/>
          </w:tcPr>
          <w:p w:rsidRPr="006E6062" w:rsidR="00451B55" w:rsidP="006A0E34" w:rsidRDefault="00451B55" w14:paraId="257CB9DC" w14:textId="26834824">
            <w:pPr>
              <w:rPr>
                <w:color w:val="000000"/>
                <w:sz w:val="18"/>
                <w:szCs w:val="18"/>
              </w:rPr>
            </w:pPr>
            <w:r w:rsidRPr="006E6062">
              <w:rPr>
                <w:color w:val="000000"/>
                <w:sz w:val="18"/>
                <w:szCs w:val="18"/>
              </w:rPr>
              <w:t xml:space="preserve">CABLE AWG 2X8+8 COBRE </w:t>
            </w:r>
            <w:r w:rsidRPr="006E6062" w:rsidR="007C0FF2">
              <w:rPr>
                <w:color w:val="000000"/>
                <w:sz w:val="18"/>
                <w:szCs w:val="18"/>
              </w:rPr>
              <w:t>CONCÉNTRICO</w:t>
            </w:r>
            <w:r w:rsidRPr="006E6062">
              <w:rPr>
                <w:color w:val="000000"/>
                <w:sz w:val="18"/>
                <w:szCs w:val="18"/>
              </w:rPr>
              <w:t xml:space="preserve"> SEGÚN NORMAS DEL OPERADOR DE RED</w:t>
            </w:r>
          </w:p>
        </w:tc>
        <w:tc>
          <w:tcPr>
            <w:tcW w:w="1418" w:type="dxa"/>
            <w:noWrap/>
            <w:hideMark/>
          </w:tcPr>
          <w:p w:rsidRPr="006E6062" w:rsidR="00451B55" w:rsidRDefault="00451B55" w14:paraId="3CF302B7" w14:textId="77777777">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sidRPr="006E6062">
              <w:rPr>
                <w:color w:val="000000"/>
                <w:sz w:val="18"/>
                <w:szCs w:val="18"/>
              </w:rPr>
              <w:t>332</w:t>
            </w:r>
          </w:p>
        </w:tc>
        <w:tc>
          <w:tcPr>
            <w:tcW w:w="1603" w:type="dxa"/>
            <w:noWrap/>
            <w:hideMark/>
          </w:tcPr>
          <w:p w:rsidRPr="006E6062" w:rsidR="00451B55" w:rsidP="006A0E34" w:rsidRDefault="00451B55" w14:paraId="34457CE2" w14:textId="486367EE">
            <w:pPr>
              <w:ind w:hanging="1098"/>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sidRPr="006E6062">
              <w:rPr>
                <w:color w:val="000000"/>
                <w:sz w:val="18"/>
                <w:szCs w:val="18"/>
              </w:rPr>
              <w:t xml:space="preserve"> $                                 </w:t>
            </w:r>
            <w:r w:rsidR="008D3CBE">
              <w:rPr>
                <w:color w:val="000000"/>
                <w:sz w:val="18"/>
                <w:szCs w:val="18"/>
              </w:rPr>
              <w:t>$</w:t>
            </w:r>
            <w:r w:rsidRPr="006E6062">
              <w:rPr>
                <w:color w:val="000000"/>
                <w:sz w:val="18"/>
                <w:szCs w:val="18"/>
              </w:rPr>
              <w:t xml:space="preserve"> 11.940.048 </w:t>
            </w:r>
          </w:p>
        </w:tc>
      </w:tr>
      <w:tr w:rsidRPr="006E6062" w:rsidR="00451B55" w:rsidTr="00451B55" w14:paraId="23C913FB" w14:textId="77777777">
        <w:trPr>
          <w:trHeight w:val="283"/>
        </w:trPr>
        <w:tc>
          <w:tcPr>
            <w:cnfStyle w:val="001000000000" w:firstRow="0" w:lastRow="0" w:firstColumn="1" w:lastColumn="0" w:oddVBand="0" w:evenVBand="0" w:oddHBand="0" w:evenHBand="0" w:firstRowFirstColumn="0" w:firstRowLastColumn="0" w:lastRowFirstColumn="0" w:lastRowLastColumn="0"/>
            <w:tcW w:w="5807" w:type="dxa"/>
            <w:noWrap/>
            <w:hideMark/>
          </w:tcPr>
          <w:p w:rsidRPr="006E6062" w:rsidR="00451B55" w:rsidP="006A0E34" w:rsidRDefault="008D6CDA" w14:paraId="4667DAF9" w14:textId="11266575">
            <w:pPr>
              <w:rPr>
                <w:color w:val="000000"/>
                <w:sz w:val="18"/>
                <w:szCs w:val="18"/>
              </w:rPr>
            </w:pPr>
            <w:r w:rsidRPr="006E6062">
              <w:rPr>
                <w:color w:val="000000"/>
                <w:sz w:val="18"/>
                <w:szCs w:val="18"/>
              </w:rPr>
              <w:t>CÁMARA</w:t>
            </w:r>
            <w:r w:rsidRPr="006E6062" w:rsidR="00451B55">
              <w:rPr>
                <w:color w:val="000000"/>
                <w:sz w:val="18"/>
                <w:szCs w:val="18"/>
              </w:rPr>
              <w:t xml:space="preserve"> PTZ TIPO DOMO EXTERIOR</w:t>
            </w:r>
          </w:p>
        </w:tc>
        <w:tc>
          <w:tcPr>
            <w:tcW w:w="1418" w:type="dxa"/>
            <w:noWrap/>
            <w:hideMark/>
          </w:tcPr>
          <w:p w:rsidRPr="006E6062" w:rsidR="00451B55" w:rsidRDefault="00451B55" w14:paraId="19484E96" w14:textId="77777777">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6E6062">
              <w:rPr>
                <w:color w:val="000000"/>
                <w:sz w:val="18"/>
                <w:szCs w:val="18"/>
              </w:rPr>
              <w:t>30</w:t>
            </w:r>
          </w:p>
        </w:tc>
        <w:tc>
          <w:tcPr>
            <w:tcW w:w="1603" w:type="dxa"/>
            <w:noWrap/>
            <w:hideMark/>
          </w:tcPr>
          <w:p w:rsidRPr="006E6062" w:rsidR="00451B55" w:rsidP="006A0E34" w:rsidRDefault="00451B55" w14:paraId="20276E8E" w14:textId="2896E7BC">
            <w:pPr>
              <w:ind w:hanging="1098"/>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6E6062">
              <w:rPr>
                <w:color w:val="000000"/>
                <w:sz w:val="18"/>
                <w:szCs w:val="18"/>
              </w:rPr>
              <w:t xml:space="preserve"> $                               </w:t>
            </w:r>
            <w:r w:rsidR="008D3CBE">
              <w:rPr>
                <w:color w:val="000000"/>
                <w:sz w:val="18"/>
                <w:szCs w:val="18"/>
              </w:rPr>
              <w:t>$</w:t>
            </w:r>
            <w:r w:rsidRPr="006E6062">
              <w:rPr>
                <w:color w:val="000000"/>
                <w:sz w:val="18"/>
                <w:szCs w:val="18"/>
              </w:rPr>
              <w:t xml:space="preserve"> 617.041.710 </w:t>
            </w:r>
          </w:p>
        </w:tc>
      </w:tr>
      <w:tr w:rsidRPr="006E6062" w:rsidR="00451B55" w:rsidTr="00451B55" w14:paraId="30B71543"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07" w:type="dxa"/>
            <w:noWrap/>
            <w:hideMark/>
          </w:tcPr>
          <w:p w:rsidRPr="006E6062" w:rsidR="00451B55" w:rsidP="006A0E34" w:rsidRDefault="00451B55" w14:paraId="74104837" w14:textId="77777777">
            <w:pPr>
              <w:rPr>
                <w:color w:val="000000"/>
                <w:sz w:val="18"/>
                <w:szCs w:val="18"/>
              </w:rPr>
            </w:pPr>
            <w:r w:rsidRPr="006E6062">
              <w:rPr>
                <w:color w:val="000000"/>
                <w:sz w:val="18"/>
                <w:szCs w:val="18"/>
              </w:rPr>
              <w:t>CONECTOR ELÉCTRICO PERFORANTE</w:t>
            </w:r>
          </w:p>
        </w:tc>
        <w:tc>
          <w:tcPr>
            <w:tcW w:w="1418" w:type="dxa"/>
            <w:noWrap/>
            <w:hideMark/>
          </w:tcPr>
          <w:p w:rsidRPr="006E6062" w:rsidR="00451B55" w:rsidRDefault="00451B55" w14:paraId="2FAF637D" w14:textId="77777777">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sidRPr="006E6062">
              <w:rPr>
                <w:color w:val="000000"/>
                <w:sz w:val="18"/>
                <w:szCs w:val="18"/>
              </w:rPr>
              <w:t>28</w:t>
            </w:r>
          </w:p>
        </w:tc>
        <w:tc>
          <w:tcPr>
            <w:tcW w:w="1603" w:type="dxa"/>
            <w:noWrap/>
            <w:hideMark/>
          </w:tcPr>
          <w:p w:rsidRPr="006E6062" w:rsidR="00451B55" w:rsidP="006A0E34" w:rsidRDefault="00451B55" w14:paraId="6B297695" w14:textId="4044DBB5">
            <w:pPr>
              <w:ind w:hanging="1098"/>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sidRPr="006E6062">
              <w:rPr>
                <w:color w:val="000000"/>
                <w:sz w:val="18"/>
                <w:szCs w:val="18"/>
              </w:rPr>
              <w:t xml:space="preserve"> $                                 </w:t>
            </w:r>
            <w:r w:rsidR="008D3CBE">
              <w:rPr>
                <w:color w:val="000000"/>
                <w:sz w:val="18"/>
                <w:szCs w:val="18"/>
              </w:rPr>
              <w:t>$</w:t>
            </w:r>
            <w:r w:rsidRPr="006E6062">
              <w:rPr>
                <w:color w:val="000000"/>
                <w:sz w:val="18"/>
                <w:szCs w:val="18"/>
              </w:rPr>
              <w:t xml:space="preserve">       990.808 </w:t>
            </w:r>
          </w:p>
        </w:tc>
      </w:tr>
      <w:tr w:rsidRPr="006E6062" w:rsidR="00451B55" w:rsidTr="00451B55" w14:paraId="72E23D25" w14:textId="77777777">
        <w:trPr>
          <w:trHeight w:val="283"/>
        </w:trPr>
        <w:tc>
          <w:tcPr>
            <w:cnfStyle w:val="001000000000" w:firstRow="0" w:lastRow="0" w:firstColumn="1" w:lastColumn="0" w:oddVBand="0" w:evenVBand="0" w:oddHBand="0" w:evenHBand="0" w:firstRowFirstColumn="0" w:firstRowLastColumn="0" w:lastRowFirstColumn="0" w:lastRowLastColumn="0"/>
            <w:tcW w:w="5807" w:type="dxa"/>
            <w:noWrap/>
            <w:hideMark/>
          </w:tcPr>
          <w:p w:rsidRPr="006E6062" w:rsidR="00451B55" w:rsidP="006A0E34" w:rsidRDefault="00451B55" w14:paraId="7AB76ACD" w14:textId="77777777">
            <w:pPr>
              <w:rPr>
                <w:color w:val="000000"/>
                <w:sz w:val="18"/>
                <w:szCs w:val="18"/>
              </w:rPr>
            </w:pPr>
            <w:r w:rsidRPr="006E6062">
              <w:rPr>
                <w:color w:val="000000"/>
                <w:sz w:val="18"/>
                <w:szCs w:val="18"/>
              </w:rPr>
              <w:t>DISCO DURO 1TB 3.5¨</w:t>
            </w:r>
          </w:p>
        </w:tc>
        <w:tc>
          <w:tcPr>
            <w:tcW w:w="1418" w:type="dxa"/>
            <w:noWrap/>
            <w:hideMark/>
          </w:tcPr>
          <w:p w:rsidRPr="006E6062" w:rsidR="00451B55" w:rsidRDefault="00451B55" w14:paraId="698934E7" w14:textId="77777777">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6E6062">
              <w:rPr>
                <w:color w:val="000000"/>
                <w:sz w:val="18"/>
                <w:szCs w:val="18"/>
              </w:rPr>
              <w:t>1</w:t>
            </w:r>
          </w:p>
        </w:tc>
        <w:tc>
          <w:tcPr>
            <w:tcW w:w="1603" w:type="dxa"/>
            <w:noWrap/>
            <w:hideMark/>
          </w:tcPr>
          <w:p w:rsidRPr="006E6062" w:rsidR="00451B55" w:rsidP="006A0E34" w:rsidRDefault="00451B55" w14:paraId="7FD03DDD" w14:textId="2CAD8260">
            <w:pPr>
              <w:ind w:hanging="1098"/>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6E6062">
              <w:rPr>
                <w:color w:val="000000"/>
                <w:sz w:val="18"/>
                <w:szCs w:val="18"/>
              </w:rPr>
              <w:t xml:space="preserve"> $                                 </w:t>
            </w:r>
            <w:r w:rsidR="008D3CBE">
              <w:rPr>
                <w:color w:val="000000"/>
                <w:sz w:val="18"/>
                <w:szCs w:val="18"/>
              </w:rPr>
              <w:t>$</w:t>
            </w:r>
            <w:r w:rsidRPr="006E6062">
              <w:rPr>
                <w:color w:val="000000"/>
                <w:sz w:val="18"/>
                <w:szCs w:val="18"/>
              </w:rPr>
              <w:t xml:space="preserve">       460.915 </w:t>
            </w:r>
          </w:p>
        </w:tc>
      </w:tr>
      <w:tr w:rsidRPr="006E6062" w:rsidR="00451B55" w:rsidTr="00451B55" w14:paraId="2A644FF9"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07" w:type="dxa"/>
            <w:noWrap/>
            <w:hideMark/>
          </w:tcPr>
          <w:p w:rsidRPr="006E6062" w:rsidR="00451B55" w:rsidP="006A0E34" w:rsidRDefault="00451B55" w14:paraId="6C50AA00" w14:textId="77777777">
            <w:pPr>
              <w:rPr>
                <w:color w:val="000000"/>
                <w:sz w:val="18"/>
                <w:szCs w:val="18"/>
              </w:rPr>
            </w:pPr>
            <w:r w:rsidRPr="006E6062">
              <w:rPr>
                <w:color w:val="000000"/>
                <w:sz w:val="18"/>
                <w:szCs w:val="18"/>
              </w:rPr>
              <w:t>DVR PENTAHIBRIDO DE 4 CANALES</w:t>
            </w:r>
          </w:p>
        </w:tc>
        <w:tc>
          <w:tcPr>
            <w:tcW w:w="1418" w:type="dxa"/>
            <w:noWrap/>
            <w:hideMark/>
          </w:tcPr>
          <w:p w:rsidRPr="006E6062" w:rsidR="00451B55" w:rsidRDefault="00451B55" w14:paraId="6D96C20D" w14:textId="77777777">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sidRPr="006E6062">
              <w:rPr>
                <w:color w:val="000000"/>
                <w:sz w:val="18"/>
                <w:szCs w:val="18"/>
              </w:rPr>
              <w:t>1</w:t>
            </w:r>
          </w:p>
        </w:tc>
        <w:tc>
          <w:tcPr>
            <w:tcW w:w="1603" w:type="dxa"/>
            <w:noWrap/>
            <w:hideMark/>
          </w:tcPr>
          <w:p w:rsidRPr="006E6062" w:rsidR="00451B55" w:rsidP="006A0E34" w:rsidRDefault="00451B55" w14:paraId="3AD577DE" w14:textId="64D0272A">
            <w:pPr>
              <w:ind w:hanging="1098"/>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sidRPr="006E6062">
              <w:rPr>
                <w:color w:val="000000"/>
                <w:sz w:val="18"/>
                <w:szCs w:val="18"/>
              </w:rPr>
              <w:t xml:space="preserve"> $                                 </w:t>
            </w:r>
            <w:r w:rsidR="008D3CBE">
              <w:rPr>
                <w:color w:val="000000"/>
                <w:sz w:val="18"/>
                <w:szCs w:val="18"/>
              </w:rPr>
              <w:t>$</w:t>
            </w:r>
            <w:r w:rsidRPr="006E6062">
              <w:rPr>
                <w:color w:val="000000"/>
                <w:sz w:val="18"/>
                <w:szCs w:val="18"/>
              </w:rPr>
              <w:t xml:space="preserve">      781.081 </w:t>
            </w:r>
          </w:p>
        </w:tc>
      </w:tr>
      <w:tr w:rsidRPr="006E6062" w:rsidR="00451B55" w:rsidTr="00451B55" w14:paraId="7335689B" w14:textId="77777777">
        <w:trPr>
          <w:trHeight w:val="283"/>
        </w:trPr>
        <w:tc>
          <w:tcPr>
            <w:cnfStyle w:val="001000000000" w:firstRow="0" w:lastRow="0" w:firstColumn="1" w:lastColumn="0" w:oddVBand="0" w:evenVBand="0" w:oddHBand="0" w:evenHBand="0" w:firstRowFirstColumn="0" w:firstRowLastColumn="0" w:lastRowFirstColumn="0" w:lastRowLastColumn="0"/>
            <w:tcW w:w="5807" w:type="dxa"/>
            <w:noWrap/>
            <w:hideMark/>
          </w:tcPr>
          <w:p w:rsidRPr="006E6062" w:rsidR="00451B55" w:rsidP="006A0E34" w:rsidRDefault="00451B55" w14:paraId="655CD281" w14:textId="77777777">
            <w:pPr>
              <w:rPr>
                <w:color w:val="000000"/>
                <w:sz w:val="18"/>
                <w:szCs w:val="18"/>
              </w:rPr>
            </w:pPr>
            <w:r w:rsidRPr="006E6062">
              <w:rPr>
                <w:color w:val="000000"/>
                <w:sz w:val="18"/>
                <w:szCs w:val="18"/>
              </w:rPr>
              <w:t>Empalme Deriv Gel GHFC-2(2-2/0) +Conector</w:t>
            </w:r>
          </w:p>
        </w:tc>
        <w:tc>
          <w:tcPr>
            <w:tcW w:w="1418" w:type="dxa"/>
            <w:noWrap/>
            <w:hideMark/>
          </w:tcPr>
          <w:p w:rsidRPr="006E6062" w:rsidR="00451B55" w:rsidRDefault="00451B55" w14:paraId="350490E8" w14:textId="77777777">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6E6062">
              <w:rPr>
                <w:color w:val="000000"/>
                <w:sz w:val="18"/>
                <w:szCs w:val="18"/>
              </w:rPr>
              <w:t>4</w:t>
            </w:r>
          </w:p>
        </w:tc>
        <w:tc>
          <w:tcPr>
            <w:tcW w:w="1603" w:type="dxa"/>
            <w:noWrap/>
            <w:hideMark/>
          </w:tcPr>
          <w:p w:rsidRPr="006E6062" w:rsidR="00451B55" w:rsidP="006A0E34" w:rsidRDefault="00451B55" w14:paraId="7897D0E2" w14:textId="207B587E">
            <w:pPr>
              <w:ind w:hanging="1098"/>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6E6062">
              <w:rPr>
                <w:color w:val="000000"/>
                <w:sz w:val="18"/>
                <w:szCs w:val="18"/>
              </w:rPr>
              <w:t xml:space="preserve"> $                                 </w:t>
            </w:r>
            <w:r w:rsidR="008D3CBE">
              <w:rPr>
                <w:color w:val="000000"/>
                <w:sz w:val="18"/>
                <w:szCs w:val="18"/>
              </w:rPr>
              <w:t>$</w:t>
            </w:r>
            <w:r w:rsidRPr="006E6062">
              <w:rPr>
                <w:color w:val="000000"/>
                <w:sz w:val="18"/>
                <w:szCs w:val="18"/>
              </w:rPr>
              <w:t xml:space="preserve">     454.640 </w:t>
            </w:r>
          </w:p>
        </w:tc>
      </w:tr>
      <w:tr w:rsidRPr="006E6062" w:rsidR="00451B55" w:rsidTr="00451B55" w14:paraId="1569A5E7"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07" w:type="dxa"/>
            <w:noWrap/>
            <w:hideMark/>
          </w:tcPr>
          <w:p w:rsidRPr="006E6062" w:rsidR="00451B55" w:rsidP="006A0E34" w:rsidRDefault="00451B55" w14:paraId="62FB01E9" w14:textId="77777777">
            <w:pPr>
              <w:rPr>
                <w:color w:val="000000"/>
                <w:sz w:val="18"/>
                <w:szCs w:val="18"/>
              </w:rPr>
            </w:pPr>
            <w:r w:rsidRPr="006E6062">
              <w:rPr>
                <w:color w:val="000000"/>
                <w:sz w:val="18"/>
                <w:szCs w:val="18"/>
              </w:rPr>
              <w:t>EXTENSOR ETHERNET DE LARGO ALCANCE DE 1 PUERTO 10/100TX SOBRE UTP</w:t>
            </w:r>
          </w:p>
        </w:tc>
        <w:tc>
          <w:tcPr>
            <w:tcW w:w="1418" w:type="dxa"/>
            <w:noWrap/>
            <w:hideMark/>
          </w:tcPr>
          <w:p w:rsidRPr="006E6062" w:rsidR="00451B55" w:rsidRDefault="00451B55" w14:paraId="52852E5F" w14:textId="77777777">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sidRPr="006E6062">
              <w:rPr>
                <w:color w:val="000000"/>
                <w:sz w:val="18"/>
                <w:szCs w:val="18"/>
              </w:rPr>
              <w:t>4</w:t>
            </w:r>
          </w:p>
        </w:tc>
        <w:tc>
          <w:tcPr>
            <w:tcW w:w="1603" w:type="dxa"/>
            <w:noWrap/>
            <w:hideMark/>
          </w:tcPr>
          <w:p w:rsidRPr="006E6062" w:rsidR="00451B55" w:rsidP="006A0E34" w:rsidRDefault="00451B55" w14:paraId="68E7886D" w14:textId="36FE9245">
            <w:pPr>
              <w:ind w:hanging="1098"/>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sidRPr="006E6062">
              <w:rPr>
                <w:color w:val="000000"/>
                <w:sz w:val="18"/>
                <w:szCs w:val="18"/>
              </w:rPr>
              <w:t xml:space="preserve"> $                                 </w:t>
            </w:r>
            <w:r w:rsidR="008D3CBE">
              <w:rPr>
                <w:color w:val="000000"/>
                <w:sz w:val="18"/>
                <w:szCs w:val="18"/>
              </w:rPr>
              <w:t>$</w:t>
            </w:r>
            <w:r w:rsidRPr="006E6062">
              <w:rPr>
                <w:color w:val="000000"/>
                <w:sz w:val="18"/>
                <w:szCs w:val="18"/>
              </w:rPr>
              <w:t xml:space="preserve">   5.822.484 </w:t>
            </w:r>
          </w:p>
        </w:tc>
      </w:tr>
      <w:tr w:rsidRPr="006E6062" w:rsidR="00451B55" w:rsidTr="00451B55" w14:paraId="2E8BD8A3" w14:textId="77777777">
        <w:trPr>
          <w:trHeight w:val="283"/>
        </w:trPr>
        <w:tc>
          <w:tcPr>
            <w:cnfStyle w:val="001000000000" w:firstRow="0" w:lastRow="0" w:firstColumn="1" w:lastColumn="0" w:oddVBand="0" w:evenVBand="0" w:oddHBand="0" w:evenHBand="0" w:firstRowFirstColumn="0" w:firstRowLastColumn="0" w:lastRowFirstColumn="0" w:lastRowLastColumn="0"/>
            <w:tcW w:w="5807" w:type="dxa"/>
            <w:noWrap/>
            <w:hideMark/>
          </w:tcPr>
          <w:p w:rsidRPr="006E6062" w:rsidR="00451B55" w:rsidP="006A0E34" w:rsidRDefault="00451B55" w14:paraId="110E3C67" w14:textId="77777777">
            <w:pPr>
              <w:rPr>
                <w:color w:val="000000"/>
                <w:sz w:val="18"/>
                <w:szCs w:val="18"/>
              </w:rPr>
            </w:pPr>
            <w:r w:rsidRPr="006E6062">
              <w:rPr>
                <w:color w:val="000000"/>
                <w:sz w:val="18"/>
                <w:szCs w:val="18"/>
              </w:rPr>
              <w:t>LUMINARIA TIPO LED BALA</w:t>
            </w:r>
          </w:p>
        </w:tc>
        <w:tc>
          <w:tcPr>
            <w:tcW w:w="1418" w:type="dxa"/>
            <w:noWrap/>
            <w:hideMark/>
          </w:tcPr>
          <w:p w:rsidRPr="006E6062" w:rsidR="00451B55" w:rsidRDefault="00451B55" w14:paraId="6A2FF8B5" w14:textId="77777777">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6E6062">
              <w:rPr>
                <w:color w:val="000000"/>
                <w:sz w:val="18"/>
                <w:szCs w:val="18"/>
              </w:rPr>
              <w:t>3</w:t>
            </w:r>
          </w:p>
        </w:tc>
        <w:tc>
          <w:tcPr>
            <w:tcW w:w="1603" w:type="dxa"/>
            <w:noWrap/>
            <w:hideMark/>
          </w:tcPr>
          <w:p w:rsidRPr="006E6062" w:rsidR="00451B55" w:rsidP="006A0E34" w:rsidRDefault="00451B55" w14:paraId="3CB95F5A" w14:textId="5F3E3941">
            <w:pPr>
              <w:ind w:hanging="1098"/>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6E6062">
              <w:rPr>
                <w:color w:val="000000"/>
                <w:sz w:val="18"/>
                <w:szCs w:val="18"/>
              </w:rPr>
              <w:t xml:space="preserve"> $                                 </w:t>
            </w:r>
            <w:r w:rsidR="008D3CBE">
              <w:rPr>
                <w:color w:val="000000"/>
                <w:sz w:val="18"/>
                <w:szCs w:val="18"/>
              </w:rPr>
              <w:t>$</w:t>
            </w:r>
            <w:r w:rsidRPr="006E6062">
              <w:rPr>
                <w:color w:val="000000"/>
                <w:sz w:val="18"/>
                <w:szCs w:val="18"/>
              </w:rPr>
              <w:t xml:space="preserve">       234.543 </w:t>
            </w:r>
          </w:p>
        </w:tc>
      </w:tr>
      <w:tr w:rsidRPr="006E6062" w:rsidR="00451B55" w:rsidTr="00451B55" w14:paraId="67E7D1F5"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07" w:type="dxa"/>
            <w:noWrap/>
            <w:hideMark/>
          </w:tcPr>
          <w:p w:rsidRPr="006E6062" w:rsidR="00451B55" w:rsidP="006A0E34" w:rsidRDefault="00451B55" w14:paraId="4602AFFE" w14:textId="77777777">
            <w:pPr>
              <w:rPr>
                <w:color w:val="000000"/>
                <w:sz w:val="18"/>
                <w:szCs w:val="18"/>
              </w:rPr>
            </w:pPr>
            <w:r w:rsidRPr="006E6062">
              <w:rPr>
                <w:color w:val="000000"/>
                <w:sz w:val="18"/>
                <w:szCs w:val="18"/>
              </w:rPr>
              <w:t>PANEL LED 60x60</w:t>
            </w:r>
          </w:p>
        </w:tc>
        <w:tc>
          <w:tcPr>
            <w:tcW w:w="1418" w:type="dxa"/>
            <w:noWrap/>
            <w:hideMark/>
          </w:tcPr>
          <w:p w:rsidRPr="006E6062" w:rsidR="00451B55" w:rsidRDefault="00451B55" w14:paraId="702687C0" w14:textId="77777777">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sidRPr="006E6062">
              <w:rPr>
                <w:color w:val="000000"/>
                <w:sz w:val="18"/>
                <w:szCs w:val="18"/>
              </w:rPr>
              <w:t>12</w:t>
            </w:r>
          </w:p>
        </w:tc>
        <w:tc>
          <w:tcPr>
            <w:tcW w:w="1603" w:type="dxa"/>
            <w:noWrap/>
            <w:hideMark/>
          </w:tcPr>
          <w:p w:rsidRPr="006E6062" w:rsidR="00451B55" w:rsidP="006A0E34" w:rsidRDefault="00451B55" w14:paraId="631CEE1E" w14:textId="646787E2">
            <w:pPr>
              <w:ind w:hanging="1098"/>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sidRPr="006E6062">
              <w:rPr>
                <w:color w:val="000000"/>
                <w:sz w:val="18"/>
                <w:szCs w:val="18"/>
              </w:rPr>
              <w:t xml:space="preserve"> $                                </w:t>
            </w:r>
            <w:r w:rsidR="008D3CBE">
              <w:rPr>
                <w:color w:val="000000"/>
                <w:sz w:val="18"/>
                <w:szCs w:val="18"/>
              </w:rPr>
              <w:t xml:space="preserve"> $</w:t>
            </w:r>
            <w:r w:rsidRPr="006E6062">
              <w:rPr>
                <w:color w:val="000000"/>
                <w:sz w:val="18"/>
                <w:szCs w:val="18"/>
              </w:rPr>
              <w:t xml:space="preserve">   4.644.396 </w:t>
            </w:r>
          </w:p>
        </w:tc>
      </w:tr>
      <w:tr w:rsidRPr="006E6062" w:rsidR="00451B55" w:rsidTr="00451B55" w14:paraId="756C62F4" w14:textId="77777777">
        <w:trPr>
          <w:trHeight w:val="283"/>
        </w:trPr>
        <w:tc>
          <w:tcPr>
            <w:cnfStyle w:val="001000000000" w:firstRow="0" w:lastRow="0" w:firstColumn="1" w:lastColumn="0" w:oddVBand="0" w:evenVBand="0" w:oddHBand="0" w:evenHBand="0" w:firstRowFirstColumn="0" w:firstRowLastColumn="0" w:lastRowFirstColumn="0" w:lastRowLastColumn="0"/>
            <w:tcW w:w="5807" w:type="dxa"/>
            <w:noWrap/>
            <w:hideMark/>
          </w:tcPr>
          <w:p w:rsidRPr="008C2761" w:rsidR="00451B55" w:rsidP="006A0E34" w:rsidRDefault="00451B55" w14:paraId="436E94C5" w14:textId="77777777">
            <w:pPr>
              <w:rPr>
                <w:color w:val="000000"/>
                <w:sz w:val="18"/>
                <w:szCs w:val="18"/>
                <w:lang w:val="en-US"/>
              </w:rPr>
            </w:pPr>
            <w:r w:rsidRPr="008C2761">
              <w:rPr>
                <w:color w:val="000000"/>
                <w:sz w:val="18"/>
                <w:szCs w:val="18"/>
                <w:lang w:val="en-US"/>
              </w:rPr>
              <w:t>PATCH CORD CAT 6 DE 2 MTS CERTIFICADO</w:t>
            </w:r>
          </w:p>
        </w:tc>
        <w:tc>
          <w:tcPr>
            <w:tcW w:w="1418" w:type="dxa"/>
            <w:noWrap/>
            <w:hideMark/>
          </w:tcPr>
          <w:p w:rsidRPr="006E6062" w:rsidR="00451B55" w:rsidRDefault="00451B55" w14:paraId="044E3192" w14:textId="77777777">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6E6062">
              <w:rPr>
                <w:color w:val="000000"/>
                <w:sz w:val="18"/>
                <w:szCs w:val="18"/>
              </w:rPr>
              <w:t>2</w:t>
            </w:r>
          </w:p>
        </w:tc>
        <w:tc>
          <w:tcPr>
            <w:tcW w:w="1603" w:type="dxa"/>
            <w:noWrap/>
            <w:hideMark/>
          </w:tcPr>
          <w:p w:rsidRPr="006E6062" w:rsidR="00451B55" w:rsidP="006A0E34" w:rsidRDefault="00451B55" w14:paraId="43E64EDE" w14:textId="72D4D585">
            <w:pPr>
              <w:ind w:hanging="1098"/>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6E6062">
              <w:rPr>
                <w:color w:val="000000"/>
                <w:sz w:val="18"/>
                <w:szCs w:val="18"/>
              </w:rPr>
              <w:t xml:space="preserve"> $                                </w:t>
            </w:r>
            <w:r w:rsidR="008D3CBE">
              <w:rPr>
                <w:color w:val="000000"/>
                <w:sz w:val="18"/>
                <w:szCs w:val="18"/>
              </w:rPr>
              <w:t>$</w:t>
            </w:r>
            <w:r w:rsidRPr="006E6062">
              <w:rPr>
                <w:color w:val="000000"/>
                <w:sz w:val="18"/>
                <w:szCs w:val="18"/>
              </w:rPr>
              <w:t xml:space="preserve">        101.070 </w:t>
            </w:r>
          </w:p>
        </w:tc>
      </w:tr>
      <w:tr w:rsidRPr="006E6062" w:rsidR="00451B55" w:rsidTr="00451B55" w14:paraId="74CC709E"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07" w:type="dxa"/>
            <w:noWrap/>
            <w:hideMark/>
          </w:tcPr>
          <w:p w:rsidRPr="008C2761" w:rsidR="00451B55" w:rsidP="006A0E34" w:rsidRDefault="00451B55" w14:paraId="5A1D0F58" w14:textId="77777777">
            <w:pPr>
              <w:rPr>
                <w:color w:val="000000"/>
                <w:sz w:val="18"/>
                <w:szCs w:val="18"/>
                <w:lang w:val="en-US"/>
              </w:rPr>
            </w:pPr>
            <w:r w:rsidRPr="008C2761">
              <w:rPr>
                <w:color w:val="000000"/>
                <w:sz w:val="18"/>
                <w:szCs w:val="18"/>
                <w:lang w:val="en-US"/>
              </w:rPr>
              <w:t>PATCH CORD CAT6 DE 5 MTS CERTIFICADO</w:t>
            </w:r>
          </w:p>
        </w:tc>
        <w:tc>
          <w:tcPr>
            <w:tcW w:w="1418" w:type="dxa"/>
            <w:noWrap/>
            <w:hideMark/>
          </w:tcPr>
          <w:p w:rsidRPr="006E6062" w:rsidR="00451B55" w:rsidRDefault="00451B55" w14:paraId="27E2819B" w14:textId="77777777">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sidRPr="006E6062">
              <w:rPr>
                <w:color w:val="000000"/>
                <w:sz w:val="18"/>
                <w:szCs w:val="18"/>
              </w:rPr>
              <w:t>31</w:t>
            </w:r>
          </w:p>
        </w:tc>
        <w:tc>
          <w:tcPr>
            <w:tcW w:w="1603" w:type="dxa"/>
            <w:noWrap/>
            <w:hideMark/>
          </w:tcPr>
          <w:p w:rsidRPr="006E6062" w:rsidR="00451B55" w:rsidP="006A0E34" w:rsidRDefault="00451B55" w14:paraId="17D8D768" w14:textId="6A104926">
            <w:pPr>
              <w:ind w:hanging="1098"/>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sidRPr="006E6062">
              <w:rPr>
                <w:color w:val="000000"/>
                <w:sz w:val="18"/>
                <w:szCs w:val="18"/>
              </w:rPr>
              <w:t xml:space="preserve"> $                                </w:t>
            </w:r>
            <w:r w:rsidR="008D3CBE">
              <w:rPr>
                <w:color w:val="000000"/>
                <w:sz w:val="18"/>
                <w:szCs w:val="18"/>
              </w:rPr>
              <w:t>$</w:t>
            </w:r>
            <w:r w:rsidRPr="006E6062">
              <w:rPr>
                <w:color w:val="000000"/>
                <w:sz w:val="18"/>
                <w:szCs w:val="18"/>
              </w:rPr>
              <w:t xml:space="preserve">    2.358.480 </w:t>
            </w:r>
          </w:p>
        </w:tc>
      </w:tr>
      <w:tr w:rsidRPr="006E6062" w:rsidR="00451B55" w:rsidTr="00451B55" w14:paraId="2C46ADE0" w14:textId="77777777">
        <w:trPr>
          <w:trHeight w:val="283"/>
        </w:trPr>
        <w:tc>
          <w:tcPr>
            <w:cnfStyle w:val="001000000000" w:firstRow="0" w:lastRow="0" w:firstColumn="1" w:lastColumn="0" w:oddVBand="0" w:evenVBand="0" w:oddHBand="0" w:evenHBand="0" w:firstRowFirstColumn="0" w:firstRowLastColumn="0" w:lastRowFirstColumn="0" w:lastRowLastColumn="0"/>
            <w:tcW w:w="5807" w:type="dxa"/>
            <w:noWrap/>
            <w:hideMark/>
          </w:tcPr>
          <w:p w:rsidRPr="006E6062" w:rsidR="00451B55" w:rsidP="006A0E34" w:rsidRDefault="00451B55" w14:paraId="6209544F" w14:textId="77777777">
            <w:pPr>
              <w:rPr>
                <w:color w:val="000000"/>
                <w:sz w:val="18"/>
                <w:szCs w:val="18"/>
              </w:rPr>
            </w:pPr>
            <w:r w:rsidRPr="006E6062">
              <w:rPr>
                <w:color w:val="000000"/>
                <w:sz w:val="18"/>
                <w:szCs w:val="18"/>
              </w:rPr>
              <w:t>SERVICIO MANTENIMIENTO PREVENTIVO A COMPONENTES DE SISTEMA DE VIGILANCIA CIUDADANO DE CENTRO DE MONITOREO - SALAS DE VIDEO</w:t>
            </w:r>
          </w:p>
        </w:tc>
        <w:tc>
          <w:tcPr>
            <w:tcW w:w="1418" w:type="dxa"/>
            <w:noWrap/>
            <w:hideMark/>
          </w:tcPr>
          <w:p w:rsidRPr="006E6062" w:rsidR="00451B55" w:rsidRDefault="00451B55" w14:paraId="1AF43EBB" w14:textId="77777777">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6E6062">
              <w:rPr>
                <w:color w:val="000000"/>
                <w:sz w:val="18"/>
                <w:szCs w:val="18"/>
              </w:rPr>
              <w:t>1</w:t>
            </w:r>
          </w:p>
        </w:tc>
        <w:tc>
          <w:tcPr>
            <w:tcW w:w="1603" w:type="dxa"/>
            <w:noWrap/>
            <w:hideMark/>
          </w:tcPr>
          <w:p w:rsidRPr="006E6062" w:rsidR="00451B55" w:rsidP="006A0E34" w:rsidRDefault="00451B55" w14:paraId="44B9F05B" w14:textId="0DD31E22">
            <w:pPr>
              <w:ind w:hanging="1098"/>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6E6062">
              <w:rPr>
                <w:color w:val="000000"/>
                <w:sz w:val="18"/>
                <w:szCs w:val="18"/>
              </w:rPr>
              <w:t xml:space="preserve"> $                                </w:t>
            </w:r>
            <w:r w:rsidR="008D3CBE">
              <w:rPr>
                <w:color w:val="000000"/>
                <w:sz w:val="18"/>
                <w:szCs w:val="18"/>
              </w:rPr>
              <w:t>$</w:t>
            </w:r>
            <w:r w:rsidRPr="006E6062">
              <w:rPr>
                <w:color w:val="000000"/>
                <w:sz w:val="18"/>
                <w:szCs w:val="18"/>
              </w:rPr>
              <w:t xml:space="preserve">    6.567.760 </w:t>
            </w:r>
          </w:p>
        </w:tc>
      </w:tr>
      <w:tr w:rsidRPr="006E6062" w:rsidR="00451B55" w:rsidTr="00451B55" w14:paraId="594853B8"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07" w:type="dxa"/>
            <w:noWrap/>
            <w:hideMark/>
          </w:tcPr>
          <w:p w:rsidRPr="006E6062" w:rsidR="00451B55" w:rsidP="006A0E34" w:rsidRDefault="00451B55" w14:paraId="2E89238C" w14:textId="77777777">
            <w:pPr>
              <w:rPr>
                <w:color w:val="000000"/>
                <w:sz w:val="18"/>
                <w:szCs w:val="18"/>
              </w:rPr>
            </w:pPr>
            <w:r w:rsidRPr="006E6062">
              <w:rPr>
                <w:color w:val="000000"/>
                <w:sz w:val="18"/>
                <w:szCs w:val="18"/>
              </w:rPr>
              <w:t>Tensor P/Acometida Monofásica -Bifásica.</w:t>
            </w:r>
          </w:p>
        </w:tc>
        <w:tc>
          <w:tcPr>
            <w:tcW w:w="1418" w:type="dxa"/>
            <w:noWrap/>
            <w:hideMark/>
          </w:tcPr>
          <w:p w:rsidRPr="006E6062" w:rsidR="00451B55" w:rsidRDefault="00451B55" w14:paraId="5E257C09" w14:textId="77777777">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sidRPr="006E6062">
              <w:rPr>
                <w:color w:val="000000"/>
                <w:sz w:val="18"/>
                <w:szCs w:val="18"/>
              </w:rPr>
              <w:t>28</w:t>
            </w:r>
          </w:p>
        </w:tc>
        <w:tc>
          <w:tcPr>
            <w:tcW w:w="1603" w:type="dxa"/>
            <w:noWrap/>
            <w:hideMark/>
          </w:tcPr>
          <w:p w:rsidRPr="006E6062" w:rsidR="00451B55" w:rsidP="006A0E34" w:rsidRDefault="00451B55" w14:paraId="2B82F045" w14:textId="354EFECF">
            <w:pPr>
              <w:ind w:hanging="1098"/>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sidRPr="006E6062">
              <w:rPr>
                <w:color w:val="000000"/>
                <w:sz w:val="18"/>
                <w:szCs w:val="18"/>
              </w:rPr>
              <w:t xml:space="preserve"> $                                </w:t>
            </w:r>
            <w:r w:rsidR="008D3CBE">
              <w:rPr>
                <w:color w:val="000000"/>
                <w:sz w:val="18"/>
                <w:szCs w:val="18"/>
              </w:rPr>
              <w:t>$</w:t>
            </w:r>
            <w:r w:rsidRPr="006E6062">
              <w:rPr>
                <w:color w:val="000000"/>
                <w:sz w:val="18"/>
                <w:szCs w:val="18"/>
              </w:rPr>
              <w:t xml:space="preserve">       170.884 </w:t>
            </w:r>
          </w:p>
        </w:tc>
      </w:tr>
      <w:tr w:rsidRPr="006E6062" w:rsidR="00451B55" w:rsidTr="00451B55" w14:paraId="2BEA0C41" w14:textId="77777777">
        <w:trPr>
          <w:trHeight w:val="283"/>
        </w:trPr>
        <w:tc>
          <w:tcPr>
            <w:cnfStyle w:val="001000000000" w:firstRow="0" w:lastRow="0" w:firstColumn="1" w:lastColumn="0" w:oddVBand="0" w:evenVBand="0" w:oddHBand="0" w:evenHBand="0" w:firstRowFirstColumn="0" w:firstRowLastColumn="0" w:lastRowFirstColumn="0" w:lastRowLastColumn="0"/>
            <w:tcW w:w="5807" w:type="dxa"/>
            <w:noWrap/>
            <w:hideMark/>
          </w:tcPr>
          <w:p w:rsidRPr="006E6062" w:rsidR="00451B55" w:rsidP="006A0E34" w:rsidRDefault="00451B55" w14:paraId="46C08CB7" w14:textId="77777777">
            <w:pPr>
              <w:rPr>
                <w:color w:val="000000"/>
                <w:sz w:val="18"/>
                <w:szCs w:val="18"/>
              </w:rPr>
            </w:pPr>
            <w:r w:rsidRPr="006E6062">
              <w:rPr>
                <w:color w:val="000000"/>
                <w:sz w:val="18"/>
                <w:szCs w:val="18"/>
              </w:rPr>
              <w:t>TRANSFORMADOR DE 24 VOLTIOS</w:t>
            </w:r>
          </w:p>
        </w:tc>
        <w:tc>
          <w:tcPr>
            <w:tcW w:w="1418" w:type="dxa"/>
            <w:noWrap/>
            <w:hideMark/>
          </w:tcPr>
          <w:p w:rsidRPr="006E6062" w:rsidR="00451B55" w:rsidRDefault="00451B55" w14:paraId="63E31E46" w14:textId="77777777">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6E6062">
              <w:rPr>
                <w:color w:val="000000"/>
                <w:sz w:val="18"/>
                <w:szCs w:val="18"/>
              </w:rPr>
              <w:t>2</w:t>
            </w:r>
          </w:p>
        </w:tc>
        <w:tc>
          <w:tcPr>
            <w:tcW w:w="1603" w:type="dxa"/>
            <w:noWrap/>
            <w:hideMark/>
          </w:tcPr>
          <w:p w:rsidRPr="006E6062" w:rsidR="00451B55" w:rsidP="006A0E34" w:rsidRDefault="00451B55" w14:paraId="65D4B329" w14:textId="5D9196B1">
            <w:pPr>
              <w:ind w:hanging="1098"/>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6E6062">
              <w:rPr>
                <w:color w:val="000000"/>
                <w:sz w:val="18"/>
                <w:szCs w:val="18"/>
              </w:rPr>
              <w:t xml:space="preserve"> $                                </w:t>
            </w:r>
            <w:r w:rsidR="008D3CBE">
              <w:rPr>
                <w:color w:val="000000"/>
                <w:sz w:val="18"/>
                <w:szCs w:val="18"/>
              </w:rPr>
              <w:t>$</w:t>
            </w:r>
            <w:r w:rsidRPr="006E6062">
              <w:rPr>
                <w:color w:val="000000"/>
                <w:sz w:val="18"/>
                <w:szCs w:val="18"/>
              </w:rPr>
              <w:t xml:space="preserve">       402.028 </w:t>
            </w:r>
          </w:p>
        </w:tc>
      </w:tr>
      <w:tr w:rsidRPr="006E6062" w:rsidR="00451B55" w:rsidTr="00451B55" w14:paraId="1DC210EA"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07" w:type="dxa"/>
            <w:noWrap/>
            <w:hideMark/>
          </w:tcPr>
          <w:p w:rsidRPr="006E6062" w:rsidR="00451B55" w:rsidP="006A0E34" w:rsidRDefault="00451B55" w14:paraId="4CE4E3B8" w14:textId="77777777">
            <w:pPr>
              <w:rPr>
                <w:color w:val="000000"/>
                <w:sz w:val="18"/>
                <w:szCs w:val="18"/>
              </w:rPr>
            </w:pPr>
            <w:r w:rsidRPr="006E6062">
              <w:rPr>
                <w:color w:val="000000"/>
                <w:sz w:val="18"/>
                <w:szCs w:val="18"/>
              </w:rPr>
              <w:t>TRANSFORMADOR DE AISLAMIENTO GALVÁNICO DE TIERRA ENTRADA DUAL DE 220 y 110 60 Hz SALIDA 110 V 60 Hz POTENCIA 1 KVA</w:t>
            </w:r>
          </w:p>
        </w:tc>
        <w:tc>
          <w:tcPr>
            <w:tcW w:w="1418" w:type="dxa"/>
            <w:noWrap/>
            <w:hideMark/>
          </w:tcPr>
          <w:p w:rsidRPr="006E6062" w:rsidR="00451B55" w:rsidRDefault="00451B55" w14:paraId="0400D5FA" w14:textId="77777777">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sidRPr="006E6062">
              <w:rPr>
                <w:color w:val="000000"/>
                <w:sz w:val="18"/>
                <w:szCs w:val="18"/>
              </w:rPr>
              <w:t>2</w:t>
            </w:r>
          </w:p>
        </w:tc>
        <w:tc>
          <w:tcPr>
            <w:tcW w:w="1603" w:type="dxa"/>
            <w:noWrap/>
            <w:hideMark/>
          </w:tcPr>
          <w:p w:rsidRPr="006E6062" w:rsidR="00451B55" w:rsidP="006A0E34" w:rsidRDefault="00451B55" w14:paraId="18DAD24A" w14:textId="45F4DB65">
            <w:pPr>
              <w:ind w:hanging="1098"/>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sidRPr="006E6062">
              <w:rPr>
                <w:color w:val="000000"/>
                <w:sz w:val="18"/>
                <w:szCs w:val="18"/>
              </w:rPr>
              <w:t xml:space="preserve"> $                                </w:t>
            </w:r>
            <w:r w:rsidR="008D3CBE">
              <w:rPr>
                <w:color w:val="000000"/>
                <w:sz w:val="18"/>
                <w:szCs w:val="18"/>
              </w:rPr>
              <w:t>$</w:t>
            </w:r>
            <w:r w:rsidRPr="006E6062">
              <w:rPr>
                <w:color w:val="000000"/>
                <w:sz w:val="18"/>
                <w:szCs w:val="18"/>
              </w:rPr>
              <w:t xml:space="preserve">    3.646.504 </w:t>
            </w:r>
          </w:p>
        </w:tc>
      </w:tr>
      <w:tr w:rsidRPr="006E6062" w:rsidR="00451B55" w:rsidTr="00451B55" w14:paraId="2124587C" w14:textId="77777777">
        <w:trPr>
          <w:trHeight w:val="283"/>
        </w:trPr>
        <w:tc>
          <w:tcPr>
            <w:cnfStyle w:val="001000000000" w:firstRow="0" w:lastRow="0" w:firstColumn="1" w:lastColumn="0" w:oddVBand="0" w:evenVBand="0" w:oddHBand="0" w:evenHBand="0" w:firstRowFirstColumn="0" w:firstRowLastColumn="0" w:lastRowFirstColumn="0" w:lastRowLastColumn="0"/>
            <w:tcW w:w="5807" w:type="dxa"/>
            <w:noWrap/>
            <w:hideMark/>
          </w:tcPr>
          <w:p w:rsidRPr="006E6062" w:rsidR="00451B55" w:rsidP="006A0E34" w:rsidRDefault="00451B55" w14:paraId="390FA50B" w14:textId="77777777">
            <w:pPr>
              <w:rPr>
                <w:color w:val="000000"/>
                <w:sz w:val="18"/>
                <w:szCs w:val="18"/>
              </w:rPr>
            </w:pPr>
            <w:r w:rsidRPr="006E6062">
              <w:rPr>
                <w:color w:val="000000"/>
                <w:sz w:val="18"/>
                <w:szCs w:val="18"/>
              </w:rPr>
              <w:t>UPS 1 KVA</w:t>
            </w:r>
          </w:p>
        </w:tc>
        <w:tc>
          <w:tcPr>
            <w:tcW w:w="1418" w:type="dxa"/>
            <w:noWrap/>
            <w:hideMark/>
          </w:tcPr>
          <w:p w:rsidRPr="006E6062" w:rsidR="00451B55" w:rsidRDefault="00451B55" w14:paraId="283B6E24" w14:textId="77777777">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6E6062">
              <w:rPr>
                <w:color w:val="000000"/>
                <w:sz w:val="18"/>
                <w:szCs w:val="18"/>
              </w:rPr>
              <w:t>3</w:t>
            </w:r>
          </w:p>
        </w:tc>
        <w:tc>
          <w:tcPr>
            <w:tcW w:w="1603" w:type="dxa"/>
            <w:noWrap/>
            <w:hideMark/>
          </w:tcPr>
          <w:p w:rsidRPr="006E6062" w:rsidR="00451B55" w:rsidP="006A0E34" w:rsidRDefault="00451B55" w14:paraId="2A913ED6" w14:textId="3292245D">
            <w:pPr>
              <w:ind w:hanging="1098"/>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6E6062">
              <w:rPr>
                <w:color w:val="000000"/>
                <w:sz w:val="18"/>
                <w:szCs w:val="18"/>
              </w:rPr>
              <w:t xml:space="preserve"> $                                </w:t>
            </w:r>
            <w:r w:rsidR="008D3CBE">
              <w:rPr>
                <w:color w:val="000000"/>
                <w:sz w:val="18"/>
                <w:szCs w:val="18"/>
              </w:rPr>
              <w:t>$</w:t>
            </w:r>
            <w:r w:rsidRPr="006E6062">
              <w:rPr>
                <w:color w:val="000000"/>
                <w:sz w:val="18"/>
                <w:szCs w:val="18"/>
              </w:rPr>
              <w:t xml:space="preserve">  10.588.206 </w:t>
            </w:r>
          </w:p>
        </w:tc>
      </w:tr>
      <w:tr w:rsidRPr="006E6062" w:rsidR="00451B55" w:rsidTr="00451B55" w14:paraId="19F6FA4B"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807" w:type="dxa"/>
            <w:noWrap/>
            <w:hideMark/>
          </w:tcPr>
          <w:p w:rsidRPr="006E6062" w:rsidR="00451B55" w:rsidP="006A0E34" w:rsidRDefault="00451B55" w14:paraId="0A633E21" w14:textId="29975A5B">
            <w:pPr>
              <w:rPr>
                <w:color w:val="000000"/>
                <w:sz w:val="18"/>
                <w:szCs w:val="18"/>
              </w:rPr>
            </w:pPr>
            <w:r w:rsidRPr="006E6062">
              <w:rPr>
                <w:color w:val="000000"/>
                <w:sz w:val="18"/>
                <w:szCs w:val="18"/>
              </w:rPr>
              <w:t xml:space="preserve">VISITA DE LIMPIEZA DE </w:t>
            </w:r>
            <w:r w:rsidRPr="006E6062" w:rsidR="00D65946">
              <w:rPr>
                <w:color w:val="000000"/>
                <w:sz w:val="18"/>
                <w:szCs w:val="18"/>
              </w:rPr>
              <w:t>ACRÍLICO</w:t>
            </w:r>
            <w:r w:rsidRPr="006E6062">
              <w:rPr>
                <w:color w:val="000000"/>
                <w:sz w:val="18"/>
                <w:szCs w:val="18"/>
              </w:rPr>
              <w:t xml:space="preserve"> O LENTE PUNTO SUBSISTEMA INSTITUCIONES EDUCATIVAS Y/O VIDEOVIGILANCIA CIUDADANA Y/O  ESTACIONES DE </w:t>
            </w:r>
            <w:r w:rsidRPr="006E6062" w:rsidR="00D65946">
              <w:rPr>
                <w:color w:val="000000"/>
                <w:sz w:val="18"/>
                <w:szCs w:val="18"/>
              </w:rPr>
              <w:t>POLICÍA</w:t>
            </w:r>
            <w:r w:rsidRPr="006E6062">
              <w:rPr>
                <w:color w:val="000000"/>
                <w:sz w:val="18"/>
                <w:szCs w:val="18"/>
              </w:rPr>
              <w:t xml:space="preserve"> Y/O ESTADIO NEMESIO CAMACHO ''EL CAMPIN'' DE 2 A 12 METROS CON CARRO CANASTA</w:t>
            </w:r>
          </w:p>
        </w:tc>
        <w:tc>
          <w:tcPr>
            <w:tcW w:w="1418" w:type="dxa"/>
            <w:noWrap/>
            <w:hideMark/>
          </w:tcPr>
          <w:p w:rsidRPr="006E6062" w:rsidR="00451B55" w:rsidRDefault="00451B55" w14:paraId="1C532A7E" w14:textId="77777777">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sidRPr="006E6062">
              <w:rPr>
                <w:color w:val="000000"/>
                <w:sz w:val="18"/>
                <w:szCs w:val="18"/>
              </w:rPr>
              <w:t>100</w:t>
            </w:r>
          </w:p>
        </w:tc>
        <w:tc>
          <w:tcPr>
            <w:tcW w:w="1603" w:type="dxa"/>
            <w:noWrap/>
            <w:hideMark/>
          </w:tcPr>
          <w:p w:rsidRPr="006E6062" w:rsidR="00451B55" w:rsidP="006A0E34" w:rsidRDefault="00451B55" w14:paraId="216E27BB" w14:textId="77777777">
            <w:pPr>
              <w:ind w:hanging="1098"/>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sidRPr="006E6062">
              <w:rPr>
                <w:color w:val="000000"/>
                <w:sz w:val="18"/>
                <w:szCs w:val="18"/>
              </w:rPr>
              <w:t xml:space="preserve"> $                                                     - </w:t>
            </w:r>
          </w:p>
        </w:tc>
      </w:tr>
      <w:tr w:rsidRPr="006E6062" w:rsidR="00451B55" w:rsidTr="00451B55" w14:paraId="33ACD6E5" w14:textId="77777777">
        <w:trPr>
          <w:trHeight w:val="283"/>
        </w:trPr>
        <w:tc>
          <w:tcPr>
            <w:cnfStyle w:val="001000000000" w:firstRow="0" w:lastRow="0" w:firstColumn="1" w:lastColumn="0" w:oddVBand="0" w:evenVBand="0" w:oddHBand="0" w:evenHBand="0" w:firstRowFirstColumn="0" w:firstRowLastColumn="0" w:lastRowFirstColumn="0" w:lastRowLastColumn="0"/>
            <w:tcW w:w="5807" w:type="dxa"/>
            <w:noWrap/>
            <w:hideMark/>
          </w:tcPr>
          <w:p w:rsidRPr="006E6062" w:rsidR="00451B55" w:rsidP="006A0E34" w:rsidRDefault="0059651A" w14:paraId="32ECBC0E" w14:textId="227B004D">
            <w:pPr>
              <w:rPr>
                <w:color w:val="000000"/>
                <w:sz w:val="18"/>
                <w:szCs w:val="18"/>
              </w:rPr>
            </w:pPr>
            <w:r w:rsidRPr="006E6062">
              <w:rPr>
                <w:color w:val="000000"/>
                <w:sz w:val="18"/>
                <w:szCs w:val="18"/>
              </w:rPr>
              <w:t>TOTAL</w:t>
            </w:r>
          </w:p>
        </w:tc>
        <w:tc>
          <w:tcPr>
            <w:tcW w:w="1418" w:type="dxa"/>
            <w:noWrap/>
            <w:hideMark/>
          </w:tcPr>
          <w:p w:rsidRPr="006E6062" w:rsidR="00451B55" w:rsidRDefault="0059651A" w14:paraId="3EF73064" w14:textId="5251DB54">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6E6062">
              <w:rPr>
                <w:color w:val="000000"/>
                <w:sz w:val="18"/>
                <w:szCs w:val="18"/>
              </w:rPr>
              <w:t>624</w:t>
            </w:r>
          </w:p>
        </w:tc>
        <w:tc>
          <w:tcPr>
            <w:tcW w:w="1603" w:type="dxa"/>
            <w:noWrap/>
            <w:hideMark/>
          </w:tcPr>
          <w:p w:rsidRPr="006E6062" w:rsidR="00451B55" w:rsidP="008D6CDA" w:rsidRDefault="008D3CBE" w14:paraId="51E0AF2B" w14:textId="391C6E2A">
            <w:pPr>
              <w:ind w:hanging="389"/>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 xml:space="preserve">                 </w:t>
            </w:r>
            <w:r w:rsidRPr="006E6062" w:rsidR="0059651A">
              <w:rPr>
                <w:color w:val="000000"/>
                <w:sz w:val="18"/>
                <w:szCs w:val="18"/>
              </w:rPr>
              <w:t>$ 692.505.600</w:t>
            </w:r>
          </w:p>
        </w:tc>
      </w:tr>
    </w:tbl>
    <w:p w:rsidRPr="006E6062" w:rsidR="000D6926" w:rsidP="000D6926" w:rsidRDefault="00451B55" w14:paraId="43456D42" w14:textId="5FB1D870">
      <w:pPr>
        <w:pStyle w:val="Descripcin"/>
        <w:jc w:val="center"/>
      </w:pPr>
      <w:r w:rsidRPr="006E6062">
        <w:t xml:space="preserve"> </w:t>
      </w:r>
      <w:bookmarkStart w:name="_Toc215650584" w:id="448"/>
      <w:r w:rsidRPr="006E6062" w:rsidR="000D6926">
        <w:t xml:space="preserve">Tabla </w:t>
      </w:r>
      <w:r w:rsidRPr="006E6062" w:rsidR="000D6926">
        <w:fldChar w:fldCharType="begin"/>
      </w:r>
      <w:r w:rsidRPr="006E6062" w:rsidR="000D6926">
        <w:instrText>SEQ Tabla \* ARABIC</w:instrText>
      </w:r>
      <w:r w:rsidRPr="006E6062" w:rsidR="000D6926">
        <w:fldChar w:fldCharType="separate"/>
      </w:r>
      <w:r w:rsidR="00041DFA">
        <w:rPr>
          <w:noProof/>
        </w:rPr>
        <w:t>49</w:t>
      </w:r>
      <w:r w:rsidRPr="006E6062" w:rsidR="000D6926">
        <w:fldChar w:fldCharType="end"/>
      </w:r>
      <w:r w:rsidRPr="006E6062" w:rsidR="000D6926">
        <w:t xml:space="preserve">. </w:t>
      </w:r>
      <w:r w:rsidRPr="006E6062" w:rsidR="00FC597E">
        <w:t xml:space="preserve">ÍTEMS BOLSA </w:t>
      </w:r>
      <w:r w:rsidRPr="006E6062" w:rsidR="00315B13">
        <w:t>NOVIEMBRE</w:t>
      </w:r>
      <w:r w:rsidRPr="006E6062" w:rsidR="00EB6A0D">
        <w:t xml:space="preserve"> 2025</w:t>
      </w:r>
      <w:bookmarkEnd w:id="448"/>
    </w:p>
    <w:p w:rsidRPr="006E6062" w:rsidR="000D6926" w:rsidP="00154641" w:rsidRDefault="000D6926" w14:paraId="597D49C7" w14:textId="77777777">
      <w:pPr>
        <w:pStyle w:val="Ttulo2"/>
        <w:numPr>
          <w:ilvl w:val="1"/>
          <w:numId w:val="5"/>
        </w:numPr>
      </w:pPr>
      <w:bookmarkStart w:name="_Toc204864658" w:id="449"/>
      <w:bookmarkStart w:name="_Toc207007357" w:id="450"/>
      <w:bookmarkStart w:name="_Toc216169872" w:id="451"/>
      <w:r w:rsidRPr="006E6062">
        <w:t>CONSOLIDADO PRESUPUESTAL CONTRATO SCJ-1809-2024</w:t>
      </w:r>
      <w:bookmarkEnd w:id="449"/>
      <w:bookmarkEnd w:id="450"/>
      <w:bookmarkEnd w:id="451"/>
    </w:p>
    <w:p w:rsidRPr="006E6062" w:rsidR="001B3EB3" w:rsidP="000D6926" w:rsidRDefault="001B3EB3" w14:paraId="6BE9FDCA" w14:textId="77777777">
      <w:pPr>
        <w:jc w:val="both"/>
      </w:pPr>
    </w:p>
    <w:p w:rsidRPr="006E6062" w:rsidR="000D6926" w:rsidP="000D6926" w:rsidRDefault="000D6926" w14:paraId="3684381A" w14:textId="0E763C94">
      <w:pPr>
        <w:jc w:val="both"/>
      </w:pPr>
      <w:r w:rsidRPr="006E6062">
        <w:t xml:space="preserve">Se relaciona el consolidado presupuestal del contrato SCJ-1809-2024 con corte al mes de </w:t>
      </w:r>
      <w:r w:rsidRPr="001D7FA5" w:rsidR="00254934">
        <w:t>noviembre</w:t>
      </w:r>
      <w:r w:rsidRPr="006E6062">
        <w:t xml:space="preserve"> del 2025.</w:t>
      </w:r>
    </w:p>
    <w:tbl>
      <w:tblPr>
        <w:tblW w:w="5000" w:type="pct"/>
        <w:tblCellMar>
          <w:left w:w="70" w:type="dxa"/>
          <w:right w:w="70" w:type="dxa"/>
        </w:tblCellMar>
        <w:tblLook w:val="04A0" w:firstRow="1" w:lastRow="0" w:firstColumn="1" w:lastColumn="0" w:noHBand="0" w:noVBand="1"/>
      </w:tblPr>
      <w:tblGrid>
        <w:gridCol w:w="5135"/>
        <w:gridCol w:w="1631"/>
        <w:gridCol w:w="2062"/>
      </w:tblGrid>
      <w:tr w:rsidRPr="0093179B" w:rsidR="0093179B" w:rsidTr="0093179B" w14:paraId="52AEDA9F" w14:textId="77777777">
        <w:trPr>
          <w:trHeight w:val="20"/>
          <w:tblHeader/>
        </w:trPr>
        <w:tc>
          <w:tcPr>
            <w:tcW w:w="5000" w:type="pct"/>
            <w:gridSpan w:val="3"/>
            <w:tcBorders>
              <w:top w:val="single" w:color="auto" w:sz="4" w:space="0"/>
              <w:left w:val="single" w:color="auto" w:sz="4" w:space="0"/>
              <w:bottom w:val="nil"/>
              <w:right w:val="single" w:color="000000" w:sz="4" w:space="0"/>
            </w:tcBorders>
            <w:shd w:val="clear" w:color="000000" w:fill="2F5496"/>
            <w:vAlign w:val="center"/>
            <w:hideMark/>
          </w:tcPr>
          <w:p w:rsidRPr="0093179B" w:rsidR="0093179B" w:rsidP="0093179B" w:rsidRDefault="0093179B" w14:paraId="651ADD76" w14:textId="77777777">
            <w:pPr>
              <w:spacing w:after="0" w:line="240" w:lineRule="auto"/>
              <w:jc w:val="center"/>
              <w:rPr>
                <w:rFonts w:eastAsia="Times New Roman" w:asciiTheme="minorHAnsi" w:hAnsiTheme="minorHAnsi" w:cstheme="minorHAnsi"/>
                <w:b/>
                <w:bCs/>
                <w:color w:val="FFFFFF"/>
                <w:sz w:val="24"/>
                <w:szCs w:val="24"/>
              </w:rPr>
            </w:pPr>
            <w:bookmarkStart w:name="_Toc187302117" w:id="452"/>
            <w:bookmarkStart w:name="_Toc204864798" w:id="453"/>
            <w:bookmarkStart w:name="_Toc207021215" w:id="454"/>
            <w:bookmarkEnd w:id="452"/>
            <w:r w:rsidRPr="0093179B">
              <w:rPr>
                <w:rFonts w:eastAsia="Times New Roman" w:asciiTheme="minorHAnsi" w:hAnsiTheme="minorHAnsi" w:cstheme="minorHAnsi"/>
                <w:b/>
                <w:bCs/>
                <w:color w:val="FFFFFF"/>
                <w:sz w:val="24"/>
                <w:szCs w:val="24"/>
              </w:rPr>
              <w:t>CONTRATO SCJ-1809-2024 EJECUCIÓN ACUMULADA</w:t>
            </w:r>
          </w:p>
        </w:tc>
      </w:tr>
      <w:tr w:rsidRPr="0093179B" w:rsidR="0093179B" w:rsidTr="0093179B" w14:paraId="15517361" w14:textId="77777777">
        <w:trPr>
          <w:trHeight w:val="20"/>
        </w:trPr>
        <w:tc>
          <w:tcPr>
            <w:tcW w:w="2908" w:type="pct"/>
            <w:tcBorders>
              <w:top w:val="single" w:color="FFFFFF" w:sz="4" w:space="0"/>
              <w:left w:val="single" w:color="auto" w:sz="4" w:space="0"/>
              <w:bottom w:val="single" w:color="FFFFFF" w:sz="4" w:space="0"/>
              <w:right w:val="single" w:color="FFFFFF" w:sz="4" w:space="0"/>
            </w:tcBorders>
            <w:shd w:val="clear" w:color="000000" w:fill="2F5496"/>
            <w:vAlign w:val="center"/>
            <w:hideMark/>
          </w:tcPr>
          <w:p w:rsidRPr="0093179B" w:rsidR="0093179B" w:rsidP="0093179B" w:rsidRDefault="0093179B" w14:paraId="1905EF0A"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MES NOVIEMBRE 2024</w:t>
            </w:r>
          </w:p>
        </w:tc>
        <w:tc>
          <w:tcPr>
            <w:tcW w:w="924" w:type="pct"/>
            <w:tcBorders>
              <w:top w:val="single" w:color="FFFFFF" w:sz="4" w:space="0"/>
              <w:left w:val="nil"/>
              <w:bottom w:val="single" w:color="FFFFFF" w:sz="4" w:space="0"/>
              <w:right w:val="single" w:color="FFFFFF" w:sz="4" w:space="0"/>
            </w:tcBorders>
            <w:shd w:val="clear" w:color="000000" w:fill="2F5496"/>
            <w:vAlign w:val="center"/>
            <w:hideMark/>
          </w:tcPr>
          <w:p w:rsidRPr="0093179B" w:rsidR="0093179B" w:rsidP="0093179B" w:rsidRDefault="0093179B" w14:paraId="13B00DFB"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 xml:space="preserve"> CANTIDAD </w:t>
            </w:r>
          </w:p>
        </w:tc>
        <w:tc>
          <w:tcPr>
            <w:tcW w:w="1168" w:type="pct"/>
            <w:tcBorders>
              <w:top w:val="single" w:color="FFFFFF" w:sz="4" w:space="0"/>
              <w:left w:val="nil"/>
              <w:bottom w:val="single" w:color="FFFFFF" w:sz="4" w:space="0"/>
              <w:right w:val="single" w:color="auto" w:sz="4" w:space="0"/>
            </w:tcBorders>
            <w:shd w:val="clear" w:color="000000" w:fill="2F5496"/>
            <w:vAlign w:val="center"/>
            <w:hideMark/>
          </w:tcPr>
          <w:p w:rsidRPr="0093179B" w:rsidR="0093179B" w:rsidP="0093179B" w:rsidRDefault="0093179B" w14:paraId="64150443"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 xml:space="preserve"> VALOR SIN IVA </w:t>
            </w:r>
          </w:p>
        </w:tc>
      </w:tr>
      <w:tr w:rsidRPr="0093179B" w:rsidR="0093179B" w:rsidTr="0093179B" w14:paraId="15093133" w14:textId="77777777">
        <w:trPr>
          <w:trHeight w:val="20"/>
        </w:trPr>
        <w:tc>
          <w:tcPr>
            <w:tcW w:w="2908" w:type="pct"/>
            <w:tcBorders>
              <w:top w:val="nil"/>
              <w:left w:val="single" w:color="auto" w:sz="4" w:space="0"/>
              <w:bottom w:val="single" w:color="auto" w:sz="4" w:space="0"/>
              <w:right w:val="single" w:color="auto" w:sz="4" w:space="0"/>
            </w:tcBorders>
            <w:vAlign w:val="center"/>
            <w:hideMark/>
          </w:tcPr>
          <w:p w:rsidRPr="0093179B" w:rsidR="0093179B" w:rsidP="0093179B" w:rsidRDefault="0093179B" w14:paraId="70C41F6F"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PAGO MENSUAL VENCIDO</w:t>
            </w:r>
          </w:p>
        </w:tc>
        <w:tc>
          <w:tcPr>
            <w:tcW w:w="924" w:type="pct"/>
            <w:tcBorders>
              <w:top w:val="nil"/>
              <w:left w:val="nil"/>
              <w:bottom w:val="single" w:color="auto" w:sz="4" w:space="0"/>
              <w:right w:val="single" w:color="auto" w:sz="4" w:space="0"/>
            </w:tcBorders>
            <w:vAlign w:val="center"/>
            <w:hideMark/>
          </w:tcPr>
          <w:p w:rsidRPr="0093179B" w:rsidR="0093179B" w:rsidP="0093179B" w:rsidRDefault="0093179B" w14:paraId="2EF6E54E"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 xml:space="preserve"> $                            -   </w:t>
            </w:r>
          </w:p>
        </w:tc>
        <w:tc>
          <w:tcPr>
            <w:tcW w:w="1168" w:type="pct"/>
            <w:tcBorders>
              <w:top w:val="nil"/>
              <w:left w:val="nil"/>
              <w:bottom w:val="single" w:color="auto" w:sz="4" w:space="0"/>
              <w:right w:val="single" w:color="auto" w:sz="4" w:space="0"/>
            </w:tcBorders>
            <w:vAlign w:val="center"/>
            <w:hideMark/>
          </w:tcPr>
          <w:p w:rsidRPr="0093179B" w:rsidR="0093179B" w:rsidP="0093179B" w:rsidRDefault="0093179B" w14:paraId="50C79E1A"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 xml:space="preserve"> $                                      -   </w:t>
            </w:r>
          </w:p>
        </w:tc>
      </w:tr>
      <w:tr w:rsidRPr="0093179B" w:rsidR="0093179B" w:rsidTr="0093179B" w14:paraId="3E51E1F7" w14:textId="77777777">
        <w:trPr>
          <w:trHeight w:val="20"/>
        </w:trPr>
        <w:tc>
          <w:tcPr>
            <w:tcW w:w="2908" w:type="pct"/>
            <w:tcBorders>
              <w:top w:val="nil"/>
              <w:left w:val="single" w:color="auto" w:sz="4" w:space="0"/>
              <w:bottom w:val="single" w:color="auto" w:sz="4" w:space="0"/>
              <w:right w:val="single" w:color="auto" w:sz="4" w:space="0"/>
            </w:tcBorders>
            <w:vAlign w:val="center"/>
            <w:hideMark/>
          </w:tcPr>
          <w:p w:rsidRPr="0093179B" w:rsidR="0093179B" w:rsidP="0093179B" w:rsidRDefault="0093179B" w14:paraId="1CB13EA2"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DESCUENTOS POR ANS</w:t>
            </w:r>
          </w:p>
        </w:tc>
        <w:tc>
          <w:tcPr>
            <w:tcW w:w="924" w:type="pct"/>
            <w:tcBorders>
              <w:top w:val="nil"/>
              <w:left w:val="nil"/>
              <w:bottom w:val="single" w:color="auto" w:sz="4" w:space="0"/>
              <w:right w:val="single" w:color="auto" w:sz="4" w:space="0"/>
            </w:tcBorders>
            <w:vAlign w:val="center"/>
            <w:hideMark/>
          </w:tcPr>
          <w:p w:rsidRPr="0093179B" w:rsidR="0093179B" w:rsidP="0093179B" w:rsidRDefault="0093179B" w14:paraId="56BC7CCE"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 xml:space="preserve"> $                            -   </w:t>
            </w:r>
          </w:p>
        </w:tc>
        <w:tc>
          <w:tcPr>
            <w:tcW w:w="1168" w:type="pct"/>
            <w:tcBorders>
              <w:top w:val="nil"/>
              <w:left w:val="nil"/>
              <w:bottom w:val="single" w:color="auto" w:sz="4" w:space="0"/>
              <w:right w:val="single" w:color="auto" w:sz="4" w:space="0"/>
            </w:tcBorders>
            <w:vAlign w:val="center"/>
            <w:hideMark/>
          </w:tcPr>
          <w:p w:rsidRPr="0093179B" w:rsidR="0093179B" w:rsidP="0093179B" w:rsidRDefault="0093179B" w14:paraId="180CCE45" w14:textId="77777777">
            <w:pPr>
              <w:spacing w:after="0" w:line="240" w:lineRule="auto"/>
              <w:jc w:val="center"/>
              <w:rPr>
                <w:rFonts w:eastAsia="Times New Roman" w:asciiTheme="minorHAnsi" w:hAnsiTheme="minorHAnsi" w:cstheme="minorHAnsi"/>
                <w:sz w:val="16"/>
                <w:szCs w:val="16"/>
              </w:rPr>
            </w:pPr>
            <w:r w:rsidRPr="0093179B">
              <w:rPr>
                <w:rFonts w:eastAsia="Times New Roman" w:asciiTheme="minorHAnsi" w:hAnsiTheme="minorHAnsi" w:cstheme="minorHAnsi"/>
                <w:sz w:val="16"/>
                <w:szCs w:val="16"/>
              </w:rPr>
              <w:t xml:space="preserve"> - </w:t>
            </w:r>
          </w:p>
        </w:tc>
      </w:tr>
      <w:tr w:rsidRPr="0093179B" w:rsidR="0093179B" w:rsidTr="0093179B" w14:paraId="5A6E2A2B" w14:textId="77777777">
        <w:trPr>
          <w:trHeight w:val="20"/>
        </w:trPr>
        <w:tc>
          <w:tcPr>
            <w:tcW w:w="2908" w:type="pct"/>
            <w:tcBorders>
              <w:top w:val="nil"/>
              <w:left w:val="single" w:color="auto" w:sz="4" w:space="0"/>
              <w:bottom w:val="single" w:color="auto" w:sz="4" w:space="0"/>
              <w:right w:val="single" w:color="auto" w:sz="4" w:space="0"/>
            </w:tcBorders>
            <w:shd w:val="clear" w:color="000000" w:fill="B4C6E7"/>
            <w:vAlign w:val="center"/>
            <w:hideMark/>
          </w:tcPr>
          <w:p w:rsidRPr="0093179B" w:rsidR="0093179B" w:rsidP="0093179B" w:rsidRDefault="0093179B" w14:paraId="6656A3B5" w14:textId="77777777">
            <w:pPr>
              <w:spacing w:after="0" w:line="240" w:lineRule="auto"/>
              <w:jc w:val="center"/>
              <w:rPr>
                <w:rFonts w:eastAsia="Times New Roman" w:asciiTheme="minorHAnsi" w:hAnsiTheme="minorHAnsi" w:cstheme="minorHAnsi"/>
                <w:b/>
                <w:bCs/>
                <w:color w:val="000000"/>
                <w:sz w:val="16"/>
                <w:szCs w:val="16"/>
              </w:rPr>
            </w:pPr>
            <w:r w:rsidRPr="0093179B">
              <w:rPr>
                <w:rFonts w:eastAsia="Times New Roman" w:asciiTheme="minorHAnsi" w:hAnsiTheme="minorHAnsi" w:cstheme="minorHAnsi"/>
                <w:b/>
                <w:bCs/>
                <w:color w:val="000000"/>
                <w:sz w:val="16"/>
                <w:szCs w:val="16"/>
              </w:rPr>
              <w:t>SUBTOTAL SERVICIO</w:t>
            </w:r>
          </w:p>
        </w:tc>
        <w:tc>
          <w:tcPr>
            <w:tcW w:w="2092" w:type="pct"/>
            <w:gridSpan w:val="2"/>
            <w:tcBorders>
              <w:top w:val="single" w:color="auto" w:sz="4" w:space="0"/>
              <w:left w:val="nil"/>
              <w:bottom w:val="single" w:color="auto" w:sz="4" w:space="0"/>
              <w:right w:val="single" w:color="auto" w:sz="4" w:space="0"/>
            </w:tcBorders>
            <w:shd w:val="clear" w:color="000000" w:fill="B4C6E7"/>
            <w:vAlign w:val="center"/>
            <w:hideMark/>
          </w:tcPr>
          <w:p w:rsidRPr="0093179B" w:rsidR="0093179B" w:rsidP="0093179B" w:rsidRDefault="0093179B" w14:paraId="24D354EF" w14:textId="77777777">
            <w:pPr>
              <w:spacing w:after="0" w:line="240" w:lineRule="auto"/>
              <w:jc w:val="center"/>
              <w:rPr>
                <w:rFonts w:eastAsia="Times New Roman" w:asciiTheme="minorHAnsi" w:hAnsiTheme="minorHAnsi" w:cstheme="minorHAnsi"/>
                <w:b/>
                <w:bCs/>
                <w:color w:val="000000"/>
                <w:sz w:val="16"/>
                <w:szCs w:val="16"/>
              </w:rPr>
            </w:pPr>
            <w:r w:rsidRPr="0093179B">
              <w:rPr>
                <w:rFonts w:eastAsia="Times New Roman" w:asciiTheme="minorHAnsi" w:hAnsiTheme="minorHAnsi" w:cstheme="minorHAnsi"/>
                <w:b/>
                <w:bCs/>
                <w:color w:val="000000"/>
                <w:sz w:val="16"/>
                <w:szCs w:val="16"/>
              </w:rPr>
              <w:t xml:space="preserve"> $                                                                            -   </w:t>
            </w:r>
          </w:p>
        </w:tc>
      </w:tr>
      <w:tr w:rsidRPr="0093179B" w:rsidR="0093179B" w:rsidTr="0093179B" w14:paraId="570428C1" w14:textId="77777777">
        <w:trPr>
          <w:trHeight w:val="20"/>
        </w:trPr>
        <w:tc>
          <w:tcPr>
            <w:tcW w:w="2908" w:type="pct"/>
            <w:tcBorders>
              <w:top w:val="nil"/>
              <w:left w:val="single" w:color="auto" w:sz="4" w:space="0"/>
              <w:bottom w:val="single" w:color="auto" w:sz="4" w:space="0"/>
              <w:right w:val="single" w:color="auto" w:sz="4" w:space="0"/>
            </w:tcBorders>
            <w:shd w:val="clear" w:color="000000" w:fill="B4C6E7"/>
            <w:vAlign w:val="center"/>
            <w:hideMark/>
          </w:tcPr>
          <w:p w:rsidRPr="0093179B" w:rsidR="0093179B" w:rsidP="0093179B" w:rsidRDefault="0093179B" w14:paraId="4F548930" w14:textId="77777777">
            <w:pPr>
              <w:spacing w:after="0" w:line="240" w:lineRule="auto"/>
              <w:jc w:val="center"/>
              <w:rPr>
                <w:rFonts w:eastAsia="Times New Roman" w:asciiTheme="minorHAnsi" w:hAnsiTheme="minorHAnsi" w:cstheme="minorHAnsi"/>
                <w:b/>
                <w:bCs/>
                <w:color w:val="000000"/>
                <w:sz w:val="16"/>
                <w:szCs w:val="16"/>
              </w:rPr>
            </w:pPr>
            <w:r w:rsidRPr="0093179B">
              <w:rPr>
                <w:rFonts w:eastAsia="Times New Roman" w:asciiTheme="minorHAnsi" w:hAnsiTheme="minorHAnsi" w:cstheme="minorHAnsi"/>
                <w:b/>
                <w:bCs/>
                <w:color w:val="000000"/>
                <w:sz w:val="16"/>
                <w:szCs w:val="16"/>
              </w:rPr>
              <w:t>IVA</w:t>
            </w:r>
          </w:p>
        </w:tc>
        <w:tc>
          <w:tcPr>
            <w:tcW w:w="2092" w:type="pct"/>
            <w:gridSpan w:val="2"/>
            <w:tcBorders>
              <w:top w:val="single" w:color="auto" w:sz="4" w:space="0"/>
              <w:left w:val="nil"/>
              <w:bottom w:val="single" w:color="auto" w:sz="4" w:space="0"/>
              <w:right w:val="single" w:color="000000" w:sz="4" w:space="0"/>
            </w:tcBorders>
            <w:shd w:val="clear" w:color="000000" w:fill="B4C6E7"/>
            <w:vAlign w:val="center"/>
            <w:hideMark/>
          </w:tcPr>
          <w:p w:rsidRPr="0093179B" w:rsidR="0093179B" w:rsidP="0093179B" w:rsidRDefault="0093179B" w14:paraId="791FE0E8" w14:textId="77777777">
            <w:pPr>
              <w:spacing w:after="0" w:line="240" w:lineRule="auto"/>
              <w:jc w:val="center"/>
              <w:rPr>
                <w:rFonts w:eastAsia="Times New Roman" w:asciiTheme="minorHAnsi" w:hAnsiTheme="minorHAnsi" w:cstheme="minorHAnsi"/>
                <w:b/>
                <w:bCs/>
                <w:color w:val="000000"/>
                <w:sz w:val="16"/>
                <w:szCs w:val="16"/>
              </w:rPr>
            </w:pPr>
            <w:r w:rsidRPr="0093179B">
              <w:rPr>
                <w:rFonts w:eastAsia="Times New Roman" w:asciiTheme="minorHAnsi" w:hAnsiTheme="minorHAnsi" w:cstheme="minorHAnsi"/>
                <w:b/>
                <w:bCs/>
                <w:color w:val="000000"/>
                <w:sz w:val="16"/>
                <w:szCs w:val="16"/>
              </w:rPr>
              <w:t xml:space="preserve"> $                                                                            -   </w:t>
            </w:r>
          </w:p>
        </w:tc>
      </w:tr>
      <w:tr w:rsidRPr="0093179B" w:rsidR="0093179B" w:rsidTr="0093179B" w14:paraId="63F4AD94" w14:textId="77777777">
        <w:trPr>
          <w:trHeight w:val="20"/>
        </w:trPr>
        <w:tc>
          <w:tcPr>
            <w:tcW w:w="2908" w:type="pct"/>
            <w:tcBorders>
              <w:top w:val="single" w:color="FFFFFF" w:sz="4" w:space="0"/>
              <w:left w:val="single" w:color="auto" w:sz="4" w:space="0"/>
              <w:bottom w:val="single" w:color="auto" w:sz="4" w:space="0"/>
              <w:right w:val="single" w:color="FFFFFF" w:sz="4" w:space="0"/>
            </w:tcBorders>
            <w:shd w:val="clear" w:color="000000" w:fill="2F5496"/>
            <w:vAlign w:val="center"/>
            <w:hideMark/>
          </w:tcPr>
          <w:p w:rsidRPr="0093179B" w:rsidR="0093179B" w:rsidP="0093179B" w:rsidRDefault="0093179B" w14:paraId="559C5359"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VALOR TOTAL SERVICIO</w:t>
            </w:r>
          </w:p>
        </w:tc>
        <w:tc>
          <w:tcPr>
            <w:tcW w:w="2092" w:type="pct"/>
            <w:gridSpan w:val="2"/>
            <w:tcBorders>
              <w:top w:val="single" w:color="FFFFFF" w:sz="4" w:space="0"/>
              <w:left w:val="nil"/>
              <w:bottom w:val="single" w:color="auto" w:sz="4" w:space="0"/>
              <w:right w:val="single" w:color="000000" w:sz="4" w:space="0"/>
            </w:tcBorders>
            <w:shd w:val="clear" w:color="000000" w:fill="2F5496"/>
            <w:vAlign w:val="center"/>
            <w:hideMark/>
          </w:tcPr>
          <w:p w:rsidRPr="0093179B" w:rsidR="0093179B" w:rsidP="0093179B" w:rsidRDefault="0093179B" w14:paraId="69365200"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 xml:space="preserve"> $                                                                            -   </w:t>
            </w:r>
          </w:p>
        </w:tc>
      </w:tr>
      <w:tr w:rsidRPr="0093179B" w:rsidR="0093179B" w:rsidTr="0093179B" w14:paraId="1506F033" w14:textId="77777777">
        <w:trPr>
          <w:trHeight w:val="20"/>
        </w:trPr>
        <w:tc>
          <w:tcPr>
            <w:tcW w:w="2908" w:type="pct"/>
            <w:tcBorders>
              <w:top w:val="nil"/>
              <w:left w:val="single" w:color="auto" w:sz="4" w:space="0"/>
              <w:bottom w:val="single" w:color="auto" w:sz="4" w:space="0"/>
              <w:right w:val="single" w:color="auto" w:sz="4" w:space="0"/>
            </w:tcBorders>
            <w:vAlign w:val="center"/>
            <w:hideMark/>
          </w:tcPr>
          <w:p w:rsidRPr="0093179B" w:rsidR="0093179B" w:rsidP="0093179B" w:rsidRDefault="0093179B" w14:paraId="3CB3EFF7"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UTILIZACIÓN BOLSA DE REPUESTOS</w:t>
            </w:r>
          </w:p>
        </w:tc>
        <w:tc>
          <w:tcPr>
            <w:tcW w:w="924" w:type="pct"/>
            <w:tcBorders>
              <w:top w:val="nil"/>
              <w:left w:val="nil"/>
              <w:bottom w:val="single" w:color="auto" w:sz="4" w:space="0"/>
              <w:right w:val="single" w:color="auto" w:sz="4" w:space="0"/>
            </w:tcBorders>
            <w:vAlign w:val="center"/>
            <w:hideMark/>
          </w:tcPr>
          <w:p w:rsidRPr="0093179B" w:rsidR="0093179B" w:rsidP="0093179B" w:rsidRDefault="0093179B" w14:paraId="5E09B178"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 xml:space="preserve"> $                            -   </w:t>
            </w:r>
          </w:p>
        </w:tc>
        <w:tc>
          <w:tcPr>
            <w:tcW w:w="1168" w:type="pct"/>
            <w:tcBorders>
              <w:top w:val="nil"/>
              <w:left w:val="nil"/>
              <w:bottom w:val="single" w:color="auto" w:sz="4" w:space="0"/>
              <w:right w:val="single" w:color="auto" w:sz="4" w:space="0"/>
            </w:tcBorders>
            <w:vAlign w:val="center"/>
            <w:hideMark/>
          </w:tcPr>
          <w:p w:rsidRPr="0093179B" w:rsidR="0093179B" w:rsidP="0093179B" w:rsidRDefault="0093179B" w14:paraId="34EA2129"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 xml:space="preserve"> - </w:t>
            </w:r>
          </w:p>
        </w:tc>
      </w:tr>
      <w:tr w:rsidRPr="0093179B" w:rsidR="0093179B" w:rsidTr="0093179B" w14:paraId="0406C70D" w14:textId="77777777">
        <w:trPr>
          <w:trHeight w:val="20"/>
        </w:trPr>
        <w:tc>
          <w:tcPr>
            <w:tcW w:w="2908" w:type="pct"/>
            <w:tcBorders>
              <w:top w:val="single" w:color="FFFFFF" w:sz="4" w:space="0"/>
              <w:left w:val="single" w:color="auto" w:sz="4" w:space="0"/>
              <w:bottom w:val="single" w:color="auto" w:sz="4" w:space="0"/>
              <w:right w:val="single" w:color="FFFFFF" w:sz="4" w:space="0"/>
            </w:tcBorders>
            <w:shd w:val="clear" w:color="000000" w:fill="2F5496"/>
            <w:vAlign w:val="center"/>
            <w:hideMark/>
          </w:tcPr>
          <w:p w:rsidRPr="0093179B" w:rsidR="0093179B" w:rsidP="0093179B" w:rsidRDefault="0093179B" w14:paraId="463980E3"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VALOR TOTAL MES (IVA INCLUIDO)</w:t>
            </w:r>
          </w:p>
        </w:tc>
        <w:tc>
          <w:tcPr>
            <w:tcW w:w="2092" w:type="pct"/>
            <w:gridSpan w:val="2"/>
            <w:tcBorders>
              <w:top w:val="single" w:color="FFFFFF" w:sz="4" w:space="0"/>
              <w:left w:val="nil"/>
              <w:bottom w:val="single" w:color="auto" w:sz="4" w:space="0"/>
              <w:right w:val="single" w:color="000000" w:sz="4" w:space="0"/>
            </w:tcBorders>
            <w:shd w:val="clear" w:color="000000" w:fill="2F5496"/>
            <w:vAlign w:val="center"/>
            <w:hideMark/>
          </w:tcPr>
          <w:p w:rsidRPr="0093179B" w:rsidR="0093179B" w:rsidP="0093179B" w:rsidRDefault="0093179B" w14:paraId="27124C53"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 xml:space="preserve"> $                                                                            -   </w:t>
            </w:r>
          </w:p>
        </w:tc>
      </w:tr>
      <w:tr w:rsidRPr="0093179B" w:rsidR="0093179B" w:rsidTr="0093179B" w14:paraId="0DC3D1AC" w14:textId="77777777">
        <w:trPr>
          <w:trHeight w:val="20"/>
        </w:trPr>
        <w:tc>
          <w:tcPr>
            <w:tcW w:w="2908" w:type="pct"/>
            <w:tcBorders>
              <w:top w:val="single" w:color="FFFFFF" w:sz="4" w:space="0"/>
              <w:left w:val="single" w:color="auto" w:sz="4" w:space="0"/>
              <w:bottom w:val="single" w:color="FFFFFF" w:sz="4" w:space="0"/>
              <w:right w:val="single" w:color="FFFFFF" w:sz="4" w:space="0"/>
            </w:tcBorders>
            <w:shd w:val="clear" w:color="000000" w:fill="2F5496"/>
            <w:vAlign w:val="center"/>
            <w:hideMark/>
          </w:tcPr>
          <w:p w:rsidRPr="0093179B" w:rsidR="0093179B" w:rsidP="0093179B" w:rsidRDefault="0093179B" w14:paraId="130EE85C"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MES DICIEMBRE 2024</w:t>
            </w:r>
          </w:p>
        </w:tc>
        <w:tc>
          <w:tcPr>
            <w:tcW w:w="924" w:type="pct"/>
            <w:tcBorders>
              <w:top w:val="single" w:color="FFFFFF" w:sz="4" w:space="0"/>
              <w:left w:val="nil"/>
              <w:bottom w:val="single" w:color="FFFFFF" w:sz="4" w:space="0"/>
              <w:right w:val="single" w:color="FFFFFF" w:sz="4" w:space="0"/>
            </w:tcBorders>
            <w:shd w:val="clear" w:color="000000" w:fill="2F5496"/>
            <w:vAlign w:val="center"/>
            <w:hideMark/>
          </w:tcPr>
          <w:p w:rsidRPr="0093179B" w:rsidR="0093179B" w:rsidP="0093179B" w:rsidRDefault="0093179B" w14:paraId="3DF4D276"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 xml:space="preserve"> CANTIDAD </w:t>
            </w:r>
          </w:p>
        </w:tc>
        <w:tc>
          <w:tcPr>
            <w:tcW w:w="1168" w:type="pct"/>
            <w:tcBorders>
              <w:top w:val="single" w:color="FFFFFF" w:sz="4" w:space="0"/>
              <w:left w:val="nil"/>
              <w:bottom w:val="single" w:color="FFFFFF" w:sz="4" w:space="0"/>
              <w:right w:val="single" w:color="auto" w:sz="4" w:space="0"/>
            </w:tcBorders>
            <w:shd w:val="clear" w:color="000000" w:fill="2F5496"/>
            <w:vAlign w:val="center"/>
            <w:hideMark/>
          </w:tcPr>
          <w:p w:rsidRPr="0093179B" w:rsidR="0093179B" w:rsidP="0093179B" w:rsidRDefault="0093179B" w14:paraId="743AC5D1"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 xml:space="preserve"> VALOR SIN IVA </w:t>
            </w:r>
          </w:p>
        </w:tc>
      </w:tr>
      <w:tr w:rsidRPr="0093179B" w:rsidR="0093179B" w:rsidTr="0093179B" w14:paraId="38779F25" w14:textId="77777777">
        <w:trPr>
          <w:trHeight w:val="20"/>
        </w:trPr>
        <w:tc>
          <w:tcPr>
            <w:tcW w:w="2908" w:type="pct"/>
            <w:tcBorders>
              <w:top w:val="nil"/>
              <w:left w:val="single" w:color="auto" w:sz="4" w:space="0"/>
              <w:bottom w:val="single" w:color="auto" w:sz="4" w:space="0"/>
              <w:right w:val="single" w:color="auto" w:sz="4" w:space="0"/>
            </w:tcBorders>
            <w:vAlign w:val="center"/>
            <w:hideMark/>
          </w:tcPr>
          <w:p w:rsidRPr="0093179B" w:rsidR="0093179B" w:rsidP="0093179B" w:rsidRDefault="0093179B" w14:paraId="2C4F78F2"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PAGO MENSUAL VENCIDO</w:t>
            </w:r>
          </w:p>
        </w:tc>
        <w:tc>
          <w:tcPr>
            <w:tcW w:w="924" w:type="pct"/>
            <w:tcBorders>
              <w:top w:val="nil"/>
              <w:left w:val="nil"/>
              <w:bottom w:val="single" w:color="auto" w:sz="4" w:space="0"/>
              <w:right w:val="single" w:color="auto" w:sz="4" w:space="0"/>
            </w:tcBorders>
            <w:vAlign w:val="center"/>
            <w:hideMark/>
          </w:tcPr>
          <w:p w:rsidRPr="0093179B" w:rsidR="0093179B" w:rsidP="0093179B" w:rsidRDefault="0093179B" w14:paraId="7FDF9DFF"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 xml:space="preserve"> $                             1 </w:t>
            </w:r>
          </w:p>
        </w:tc>
        <w:tc>
          <w:tcPr>
            <w:tcW w:w="1168" w:type="pct"/>
            <w:tcBorders>
              <w:top w:val="nil"/>
              <w:left w:val="nil"/>
              <w:bottom w:val="single" w:color="auto" w:sz="4" w:space="0"/>
              <w:right w:val="single" w:color="auto" w:sz="4" w:space="0"/>
            </w:tcBorders>
            <w:vAlign w:val="center"/>
            <w:hideMark/>
          </w:tcPr>
          <w:p w:rsidRPr="0093179B" w:rsidR="0093179B" w:rsidP="0093179B" w:rsidRDefault="0093179B" w14:paraId="40BD47C8"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 xml:space="preserve"> $                   953.250.000 </w:t>
            </w:r>
          </w:p>
        </w:tc>
      </w:tr>
      <w:tr w:rsidRPr="0093179B" w:rsidR="0093179B" w:rsidTr="0093179B" w14:paraId="438C7EA6" w14:textId="77777777">
        <w:trPr>
          <w:trHeight w:val="20"/>
        </w:trPr>
        <w:tc>
          <w:tcPr>
            <w:tcW w:w="2908" w:type="pct"/>
            <w:tcBorders>
              <w:top w:val="nil"/>
              <w:left w:val="single" w:color="auto" w:sz="4" w:space="0"/>
              <w:bottom w:val="single" w:color="auto" w:sz="4" w:space="0"/>
              <w:right w:val="single" w:color="auto" w:sz="4" w:space="0"/>
            </w:tcBorders>
            <w:vAlign w:val="center"/>
            <w:hideMark/>
          </w:tcPr>
          <w:p w:rsidRPr="0093179B" w:rsidR="0093179B" w:rsidP="0093179B" w:rsidRDefault="0093179B" w14:paraId="60211FF6"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DESCUENTOS POR ANS</w:t>
            </w:r>
          </w:p>
        </w:tc>
        <w:tc>
          <w:tcPr>
            <w:tcW w:w="924" w:type="pct"/>
            <w:tcBorders>
              <w:top w:val="nil"/>
              <w:left w:val="nil"/>
              <w:bottom w:val="single" w:color="auto" w:sz="4" w:space="0"/>
              <w:right w:val="single" w:color="auto" w:sz="4" w:space="0"/>
            </w:tcBorders>
            <w:vAlign w:val="center"/>
            <w:hideMark/>
          </w:tcPr>
          <w:p w:rsidRPr="0093179B" w:rsidR="0093179B" w:rsidP="0093179B" w:rsidRDefault="0093179B" w14:paraId="71D4122E"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 xml:space="preserve"> $                             1 </w:t>
            </w:r>
          </w:p>
        </w:tc>
        <w:tc>
          <w:tcPr>
            <w:tcW w:w="1168" w:type="pct"/>
            <w:tcBorders>
              <w:top w:val="nil"/>
              <w:left w:val="nil"/>
              <w:bottom w:val="single" w:color="auto" w:sz="4" w:space="0"/>
              <w:right w:val="single" w:color="auto" w:sz="4" w:space="0"/>
            </w:tcBorders>
            <w:vAlign w:val="center"/>
            <w:hideMark/>
          </w:tcPr>
          <w:p w:rsidRPr="0093179B" w:rsidR="0093179B" w:rsidP="0093179B" w:rsidRDefault="0093179B" w14:paraId="6FCA6B8A" w14:textId="77777777">
            <w:pPr>
              <w:spacing w:after="0" w:line="240" w:lineRule="auto"/>
              <w:jc w:val="center"/>
              <w:rPr>
                <w:rFonts w:eastAsia="Times New Roman" w:asciiTheme="minorHAnsi" w:hAnsiTheme="minorHAnsi" w:cstheme="minorHAnsi"/>
                <w:sz w:val="16"/>
                <w:szCs w:val="16"/>
              </w:rPr>
            </w:pPr>
            <w:r w:rsidRPr="0093179B">
              <w:rPr>
                <w:rFonts w:eastAsia="Times New Roman" w:asciiTheme="minorHAnsi" w:hAnsiTheme="minorHAnsi" w:cstheme="minorHAnsi"/>
                <w:sz w:val="16"/>
                <w:szCs w:val="16"/>
              </w:rPr>
              <w:t xml:space="preserve">-$                     58.500.900 </w:t>
            </w:r>
          </w:p>
        </w:tc>
      </w:tr>
      <w:tr w:rsidRPr="0093179B" w:rsidR="0093179B" w:rsidTr="0093179B" w14:paraId="64123094" w14:textId="77777777">
        <w:trPr>
          <w:trHeight w:val="20"/>
        </w:trPr>
        <w:tc>
          <w:tcPr>
            <w:tcW w:w="2908" w:type="pct"/>
            <w:tcBorders>
              <w:top w:val="nil"/>
              <w:left w:val="single" w:color="auto" w:sz="4" w:space="0"/>
              <w:bottom w:val="single" w:color="auto" w:sz="4" w:space="0"/>
              <w:right w:val="single" w:color="auto" w:sz="4" w:space="0"/>
            </w:tcBorders>
            <w:shd w:val="clear" w:color="000000" w:fill="B4C6E7"/>
            <w:vAlign w:val="center"/>
            <w:hideMark/>
          </w:tcPr>
          <w:p w:rsidRPr="0093179B" w:rsidR="0093179B" w:rsidP="0093179B" w:rsidRDefault="0093179B" w14:paraId="7FE38755" w14:textId="77777777">
            <w:pPr>
              <w:spacing w:after="0" w:line="240" w:lineRule="auto"/>
              <w:jc w:val="center"/>
              <w:rPr>
                <w:rFonts w:eastAsia="Times New Roman" w:asciiTheme="minorHAnsi" w:hAnsiTheme="minorHAnsi" w:cstheme="minorHAnsi"/>
                <w:b/>
                <w:bCs/>
                <w:color w:val="000000"/>
                <w:sz w:val="20"/>
                <w:szCs w:val="20"/>
              </w:rPr>
            </w:pPr>
            <w:r w:rsidRPr="0093179B">
              <w:rPr>
                <w:rFonts w:eastAsia="Times New Roman" w:asciiTheme="minorHAnsi" w:hAnsiTheme="minorHAnsi" w:cstheme="minorHAnsi"/>
                <w:b/>
                <w:bCs/>
                <w:color w:val="000000"/>
                <w:sz w:val="20"/>
                <w:szCs w:val="20"/>
              </w:rPr>
              <w:t>SUBTOTAL SERVICIO</w:t>
            </w:r>
          </w:p>
        </w:tc>
        <w:tc>
          <w:tcPr>
            <w:tcW w:w="2092" w:type="pct"/>
            <w:gridSpan w:val="2"/>
            <w:tcBorders>
              <w:top w:val="single" w:color="auto" w:sz="4" w:space="0"/>
              <w:left w:val="nil"/>
              <w:bottom w:val="single" w:color="auto" w:sz="4" w:space="0"/>
              <w:right w:val="single" w:color="auto" w:sz="4" w:space="0"/>
            </w:tcBorders>
            <w:shd w:val="clear" w:color="000000" w:fill="B4C6E7"/>
            <w:vAlign w:val="center"/>
            <w:hideMark/>
          </w:tcPr>
          <w:p w:rsidRPr="0093179B" w:rsidR="0093179B" w:rsidP="0093179B" w:rsidRDefault="0093179B" w14:paraId="56CBD0B2" w14:textId="77777777">
            <w:pPr>
              <w:spacing w:after="0" w:line="240" w:lineRule="auto"/>
              <w:jc w:val="center"/>
              <w:rPr>
                <w:rFonts w:eastAsia="Times New Roman" w:asciiTheme="minorHAnsi" w:hAnsiTheme="minorHAnsi" w:cstheme="minorHAnsi"/>
                <w:b/>
                <w:bCs/>
                <w:color w:val="000000"/>
                <w:sz w:val="20"/>
                <w:szCs w:val="20"/>
              </w:rPr>
            </w:pPr>
            <w:r w:rsidRPr="0093179B">
              <w:rPr>
                <w:rFonts w:eastAsia="Times New Roman" w:asciiTheme="minorHAnsi" w:hAnsiTheme="minorHAnsi" w:cstheme="minorHAnsi"/>
                <w:b/>
                <w:bCs/>
                <w:color w:val="000000"/>
                <w:sz w:val="20"/>
                <w:szCs w:val="20"/>
              </w:rPr>
              <w:t xml:space="preserve"> $                                   894.749.100 </w:t>
            </w:r>
          </w:p>
        </w:tc>
      </w:tr>
      <w:tr w:rsidRPr="0093179B" w:rsidR="0093179B" w:rsidTr="0093179B" w14:paraId="002C7AB0" w14:textId="77777777">
        <w:trPr>
          <w:trHeight w:val="20"/>
        </w:trPr>
        <w:tc>
          <w:tcPr>
            <w:tcW w:w="2908" w:type="pct"/>
            <w:tcBorders>
              <w:top w:val="nil"/>
              <w:left w:val="single" w:color="auto" w:sz="4" w:space="0"/>
              <w:bottom w:val="single" w:color="auto" w:sz="4" w:space="0"/>
              <w:right w:val="single" w:color="auto" w:sz="4" w:space="0"/>
            </w:tcBorders>
            <w:shd w:val="clear" w:color="000000" w:fill="B4C6E7"/>
            <w:vAlign w:val="center"/>
            <w:hideMark/>
          </w:tcPr>
          <w:p w:rsidRPr="0093179B" w:rsidR="0093179B" w:rsidP="0093179B" w:rsidRDefault="0093179B" w14:paraId="28DE7788" w14:textId="77777777">
            <w:pPr>
              <w:spacing w:after="0" w:line="240" w:lineRule="auto"/>
              <w:jc w:val="center"/>
              <w:rPr>
                <w:rFonts w:eastAsia="Times New Roman" w:asciiTheme="minorHAnsi" w:hAnsiTheme="minorHAnsi" w:cstheme="minorHAnsi"/>
                <w:b/>
                <w:bCs/>
                <w:color w:val="000000"/>
                <w:sz w:val="16"/>
                <w:szCs w:val="16"/>
              </w:rPr>
            </w:pPr>
            <w:r w:rsidRPr="0093179B">
              <w:rPr>
                <w:rFonts w:eastAsia="Times New Roman" w:asciiTheme="minorHAnsi" w:hAnsiTheme="minorHAnsi" w:cstheme="minorHAnsi"/>
                <w:b/>
                <w:bCs/>
                <w:color w:val="000000"/>
                <w:sz w:val="16"/>
                <w:szCs w:val="16"/>
              </w:rPr>
              <w:t>IVA</w:t>
            </w:r>
          </w:p>
        </w:tc>
        <w:tc>
          <w:tcPr>
            <w:tcW w:w="2092" w:type="pct"/>
            <w:gridSpan w:val="2"/>
            <w:tcBorders>
              <w:top w:val="single" w:color="auto" w:sz="4" w:space="0"/>
              <w:left w:val="nil"/>
              <w:bottom w:val="single" w:color="auto" w:sz="4" w:space="0"/>
              <w:right w:val="single" w:color="auto" w:sz="4" w:space="0"/>
            </w:tcBorders>
            <w:shd w:val="clear" w:color="000000" w:fill="B4C6E7"/>
            <w:vAlign w:val="center"/>
            <w:hideMark/>
          </w:tcPr>
          <w:p w:rsidRPr="0093179B" w:rsidR="0093179B" w:rsidP="0093179B" w:rsidRDefault="0093179B" w14:paraId="799C671B" w14:textId="77777777">
            <w:pPr>
              <w:spacing w:after="0" w:line="240" w:lineRule="auto"/>
              <w:jc w:val="center"/>
              <w:rPr>
                <w:rFonts w:eastAsia="Times New Roman" w:asciiTheme="minorHAnsi" w:hAnsiTheme="minorHAnsi" w:cstheme="minorHAnsi"/>
                <w:b/>
                <w:bCs/>
                <w:color w:val="000000"/>
                <w:sz w:val="16"/>
                <w:szCs w:val="16"/>
              </w:rPr>
            </w:pPr>
            <w:r w:rsidRPr="0093179B">
              <w:rPr>
                <w:rFonts w:eastAsia="Times New Roman" w:asciiTheme="minorHAnsi" w:hAnsiTheme="minorHAnsi" w:cstheme="minorHAnsi"/>
                <w:b/>
                <w:bCs/>
                <w:color w:val="000000"/>
                <w:sz w:val="16"/>
                <w:szCs w:val="16"/>
              </w:rPr>
              <w:t xml:space="preserve"> $                                                        170.002.329 </w:t>
            </w:r>
          </w:p>
        </w:tc>
      </w:tr>
      <w:tr w:rsidRPr="0093179B" w:rsidR="0093179B" w:rsidTr="0093179B" w14:paraId="711A4EFA" w14:textId="77777777">
        <w:trPr>
          <w:trHeight w:val="20"/>
        </w:trPr>
        <w:tc>
          <w:tcPr>
            <w:tcW w:w="2908" w:type="pct"/>
            <w:tcBorders>
              <w:top w:val="single" w:color="FFFFFF" w:sz="4" w:space="0"/>
              <w:left w:val="single" w:color="auto" w:sz="4" w:space="0"/>
              <w:bottom w:val="single" w:color="auto" w:sz="4" w:space="0"/>
              <w:right w:val="single" w:color="FFFFFF" w:sz="4" w:space="0"/>
            </w:tcBorders>
            <w:shd w:val="clear" w:color="000000" w:fill="2F5496"/>
            <w:vAlign w:val="center"/>
            <w:hideMark/>
          </w:tcPr>
          <w:p w:rsidRPr="0093179B" w:rsidR="0093179B" w:rsidP="0093179B" w:rsidRDefault="0093179B" w14:paraId="456B596D"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VALOR TOTAL SERVICIO</w:t>
            </w:r>
          </w:p>
        </w:tc>
        <w:tc>
          <w:tcPr>
            <w:tcW w:w="2092" w:type="pct"/>
            <w:gridSpan w:val="2"/>
            <w:tcBorders>
              <w:top w:val="single" w:color="FFFFFF" w:sz="4" w:space="0"/>
              <w:left w:val="nil"/>
              <w:bottom w:val="single" w:color="auto" w:sz="4" w:space="0"/>
              <w:right w:val="single" w:color="000000" w:sz="4" w:space="0"/>
            </w:tcBorders>
            <w:shd w:val="clear" w:color="000000" w:fill="2F5496"/>
            <w:vAlign w:val="center"/>
            <w:hideMark/>
          </w:tcPr>
          <w:p w:rsidRPr="0093179B" w:rsidR="0093179B" w:rsidP="0093179B" w:rsidRDefault="0093179B" w14:paraId="425279E0"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 xml:space="preserve"> $                                                     1.064.751.429 </w:t>
            </w:r>
          </w:p>
        </w:tc>
      </w:tr>
      <w:tr w:rsidRPr="0093179B" w:rsidR="0093179B" w:rsidTr="0093179B" w14:paraId="69717DBB" w14:textId="77777777">
        <w:trPr>
          <w:trHeight w:val="20"/>
        </w:trPr>
        <w:tc>
          <w:tcPr>
            <w:tcW w:w="2908" w:type="pct"/>
            <w:tcBorders>
              <w:top w:val="nil"/>
              <w:left w:val="single" w:color="auto" w:sz="4" w:space="0"/>
              <w:bottom w:val="single" w:color="auto" w:sz="4" w:space="0"/>
              <w:right w:val="single" w:color="auto" w:sz="4" w:space="0"/>
            </w:tcBorders>
            <w:vAlign w:val="center"/>
            <w:hideMark/>
          </w:tcPr>
          <w:p w:rsidRPr="0093179B" w:rsidR="0093179B" w:rsidP="0093179B" w:rsidRDefault="0093179B" w14:paraId="1954CD66"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UTILIZACIÓN BOLSA DE REPUESTOS</w:t>
            </w:r>
          </w:p>
        </w:tc>
        <w:tc>
          <w:tcPr>
            <w:tcW w:w="924" w:type="pct"/>
            <w:tcBorders>
              <w:top w:val="nil"/>
              <w:left w:val="nil"/>
              <w:bottom w:val="single" w:color="auto" w:sz="4" w:space="0"/>
              <w:right w:val="single" w:color="auto" w:sz="4" w:space="0"/>
            </w:tcBorders>
            <w:vAlign w:val="center"/>
            <w:hideMark/>
          </w:tcPr>
          <w:p w:rsidRPr="0093179B" w:rsidR="0093179B" w:rsidP="0093179B" w:rsidRDefault="0093179B" w14:paraId="65589034"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 xml:space="preserve"> $                        139 </w:t>
            </w:r>
          </w:p>
        </w:tc>
        <w:tc>
          <w:tcPr>
            <w:tcW w:w="1168" w:type="pct"/>
            <w:tcBorders>
              <w:top w:val="nil"/>
              <w:left w:val="nil"/>
              <w:bottom w:val="single" w:color="auto" w:sz="4" w:space="0"/>
              <w:right w:val="single" w:color="auto" w:sz="4" w:space="0"/>
            </w:tcBorders>
            <w:vAlign w:val="center"/>
            <w:hideMark/>
          </w:tcPr>
          <w:p w:rsidRPr="0093179B" w:rsidR="0093179B" w:rsidP="0093179B" w:rsidRDefault="0093179B" w14:paraId="11A1060B"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 xml:space="preserve"> $                   126.171.697 </w:t>
            </w:r>
          </w:p>
        </w:tc>
      </w:tr>
      <w:tr w:rsidRPr="0093179B" w:rsidR="0093179B" w:rsidTr="0093179B" w14:paraId="3F35AE9B" w14:textId="77777777">
        <w:trPr>
          <w:trHeight w:val="20"/>
        </w:trPr>
        <w:tc>
          <w:tcPr>
            <w:tcW w:w="2908" w:type="pct"/>
            <w:tcBorders>
              <w:top w:val="single" w:color="FFFFFF" w:sz="4" w:space="0"/>
              <w:left w:val="single" w:color="auto" w:sz="4" w:space="0"/>
              <w:bottom w:val="single" w:color="auto" w:sz="4" w:space="0"/>
              <w:right w:val="single" w:color="FFFFFF" w:sz="4" w:space="0"/>
            </w:tcBorders>
            <w:shd w:val="clear" w:color="000000" w:fill="2F5496"/>
            <w:vAlign w:val="center"/>
            <w:hideMark/>
          </w:tcPr>
          <w:p w:rsidRPr="0093179B" w:rsidR="0093179B" w:rsidP="0093179B" w:rsidRDefault="0093179B" w14:paraId="41F14F71"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VALOR TOTAL MES (IVA INCLUIDO)</w:t>
            </w:r>
          </w:p>
        </w:tc>
        <w:tc>
          <w:tcPr>
            <w:tcW w:w="2092" w:type="pct"/>
            <w:gridSpan w:val="2"/>
            <w:tcBorders>
              <w:top w:val="single" w:color="FFFFFF" w:sz="4" w:space="0"/>
              <w:left w:val="nil"/>
              <w:bottom w:val="single" w:color="auto" w:sz="4" w:space="0"/>
              <w:right w:val="single" w:color="000000" w:sz="4" w:space="0"/>
            </w:tcBorders>
            <w:shd w:val="clear" w:color="000000" w:fill="2F5496"/>
            <w:vAlign w:val="center"/>
            <w:hideMark/>
          </w:tcPr>
          <w:p w:rsidRPr="0093179B" w:rsidR="0093179B" w:rsidP="0093179B" w:rsidRDefault="0093179B" w14:paraId="61817A17"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 xml:space="preserve"> $                                                     1.190.923.126 </w:t>
            </w:r>
          </w:p>
        </w:tc>
      </w:tr>
      <w:tr w:rsidRPr="0093179B" w:rsidR="0093179B" w:rsidTr="0093179B" w14:paraId="0898D155" w14:textId="77777777">
        <w:trPr>
          <w:trHeight w:val="20"/>
        </w:trPr>
        <w:tc>
          <w:tcPr>
            <w:tcW w:w="2908" w:type="pct"/>
            <w:tcBorders>
              <w:top w:val="single" w:color="FFFFFF" w:sz="4" w:space="0"/>
              <w:left w:val="single" w:color="auto" w:sz="4" w:space="0"/>
              <w:bottom w:val="single" w:color="FFFFFF" w:sz="4" w:space="0"/>
              <w:right w:val="single" w:color="FFFFFF" w:sz="4" w:space="0"/>
            </w:tcBorders>
            <w:shd w:val="clear" w:color="000000" w:fill="2F5496"/>
            <w:vAlign w:val="center"/>
            <w:hideMark/>
          </w:tcPr>
          <w:p w:rsidRPr="0093179B" w:rsidR="0093179B" w:rsidP="0093179B" w:rsidRDefault="0093179B" w14:paraId="09783984"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MES ENERO 2025</w:t>
            </w:r>
          </w:p>
        </w:tc>
        <w:tc>
          <w:tcPr>
            <w:tcW w:w="924" w:type="pct"/>
            <w:tcBorders>
              <w:top w:val="single" w:color="FFFFFF" w:sz="4" w:space="0"/>
              <w:left w:val="nil"/>
              <w:bottom w:val="single" w:color="FFFFFF" w:sz="4" w:space="0"/>
              <w:right w:val="single" w:color="FFFFFF" w:sz="4" w:space="0"/>
            </w:tcBorders>
            <w:shd w:val="clear" w:color="000000" w:fill="2F5496"/>
            <w:vAlign w:val="center"/>
            <w:hideMark/>
          </w:tcPr>
          <w:p w:rsidRPr="0093179B" w:rsidR="0093179B" w:rsidP="0093179B" w:rsidRDefault="0093179B" w14:paraId="6443422F"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 xml:space="preserve"> CANTIDAD </w:t>
            </w:r>
          </w:p>
        </w:tc>
        <w:tc>
          <w:tcPr>
            <w:tcW w:w="1168" w:type="pct"/>
            <w:tcBorders>
              <w:top w:val="single" w:color="FFFFFF" w:sz="4" w:space="0"/>
              <w:left w:val="nil"/>
              <w:bottom w:val="single" w:color="FFFFFF" w:sz="4" w:space="0"/>
              <w:right w:val="single" w:color="auto" w:sz="4" w:space="0"/>
            </w:tcBorders>
            <w:shd w:val="clear" w:color="000000" w:fill="2F5496"/>
            <w:vAlign w:val="center"/>
            <w:hideMark/>
          </w:tcPr>
          <w:p w:rsidRPr="0093179B" w:rsidR="0093179B" w:rsidP="0093179B" w:rsidRDefault="0093179B" w14:paraId="034EFEFD"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 xml:space="preserve"> VALOR SIN IVA </w:t>
            </w:r>
          </w:p>
        </w:tc>
      </w:tr>
      <w:tr w:rsidRPr="0093179B" w:rsidR="0093179B" w:rsidTr="0093179B" w14:paraId="01BF22D8" w14:textId="77777777">
        <w:trPr>
          <w:trHeight w:val="20"/>
        </w:trPr>
        <w:tc>
          <w:tcPr>
            <w:tcW w:w="2908" w:type="pct"/>
            <w:tcBorders>
              <w:top w:val="nil"/>
              <w:left w:val="single" w:color="auto" w:sz="4" w:space="0"/>
              <w:bottom w:val="single" w:color="auto" w:sz="4" w:space="0"/>
              <w:right w:val="single" w:color="auto" w:sz="4" w:space="0"/>
            </w:tcBorders>
            <w:vAlign w:val="center"/>
            <w:hideMark/>
          </w:tcPr>
          <w:p w:rsidRPr="0093179B" w:rsidR="0093179B" w:rsidP="0093179B" w:rsidRDefault="0093179B" w14:paraId="69A35DCE"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PAGO MENSUAL VENCIDO</w:t>
            </w:r>
          </w:p>
        </w:tc>
        <w:tc>
          <w:tcPr>
            <w:tcW w:w="924" w:type="pct"/>
            <w:tcBorders>
              <w:top w:val="nil"/>
              <w:left w:val="nil"/>
              <w:bottom w:val="single" w:color="auto" w:sz="4" w:space="0"/>
              <w:right w:val="single" w:color="auto" w:sz="4" w:space="0"/>
            </w:tcBorders>
            <w:vAlign w:val="center"/>
            <w:hideMark/>
          </w:tcPr>
          <w:p w:rsidRPr="0093179B" w:rsidR="0093179B" w:rsidP="0093179B" w:rsidRDefault="0093179B" w14:paraId="3B5293F3"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 xml:space="preserve"> $                             1 </w:t>
            </w:r>
          </w:p>
        </w:tc>
        <w:tc>
          <w:tcPr>
            <w:tcW w:w="1168" w:type="pct"/>
            <w:tcBorders>
              <w:top w:val="nil"/>
              <w:left w:val="nil"/>
              <w:bottom w:val="single" w:color="auto" w:sz="4" w:space="0"/>
              <w:right w:val="single" w:color="auto" w:sz="4" w:space="0"/>
            </w:tcBorders>
            <w:vAlign w:val="center"/>
            <w:hideMark/>
          </w:tcPr>
          <w:p w:rsidRPr="0093179B" w:rsidR="0093179B" w:rsidP="0093179B" w:rsidRDefault="0093179B" w14:paraId="6A029FF3"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 xml:space="preserve"> $                   953.250.000 </w:t>
            </w:r>
          </w:p>
        </w:tc>
      </w:tr>
      <w:tr w:rsidRPr="0093179B" w:rsidR="0093179B" w:rsidTr="0093179B" w14:paraId="43CFEF04" w14:textId="77777777">
        <w:trPr>
          <w:trHeight w:val="20"/>
        </w:trPr>
        <w:tc>
          <w:tcPr>
            <w:tcW w:w="2908" w:type="pct"/>
            <w:tcBorders>
              <w:top w:val="nil"/>
              <w:left w:val="single" w:color="auto" w:sz="4" w:space="0"/>
              <w:bottom w:val="single" w:color="auto" w:sz="4" w:space="0"/>
              <w:right w:val="single" w:color="auto" w:sz="4" w:space="0"/>
            </w:tcBorders>
            <w:vAlign w:val="center"/>
            <w:hideMark/>
          </w:tcPr>
          <w:p w:rsidRPr="0093179B" w:rsidR="0093179B" w:rsidP="0093179B" w:rsidRDefault="0093179B" w14:paraId="1CA86BB9"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DESCUENTOS POR ANS</w:t>
            </w:r>
          </w:p>
        </w:tc>
        <w:tc>
          <w:tcPr>
            <w:tcW w:w="924" w:type="pct"/>
            <w:tcBorders>
              <w:top w:val="nil"/>
              <w:left w:val="nil"/>
              <w:bottom w:val="single" w:color="auto" w:sz="4" w:space="0"/>
              <w:right w:val="single" w:color="auto" w:sz="4" w:space="0"/>
            </w:tcBorders>
            <w:vAlign w:val="center"/>
            <w:hideMark/>
          </w:tcPr>
          <w:p w:rsidRPr="0093179B" w:rsidR="0093179B" w:rsidP="0093179B" w:rsidRDefault="0093179B" w14:paraId="043954FB"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 xml:space="preserve"> $                             1 </w:t>
            </w:r>
          </w:p>
        </w:tc>
        <w:tc>
          <w:tcPr>
            <w:tcW w:w="1168" w:type="pct"/>
            <w:tcBorders>
              <w:top w:val="nil"/>
              <w:left w:val="nil"/>
              <w:bottom w:val="single" w:color="auto" w:sz="4" w:space="0"/>
              <w:right w:val="single" w:color="auto" w:sz="4" w:space="0"/>
            </w:tcBorders>
            <w:vAlign w:val="center"/>
            <w:hideMark/>
          </w:tcPr>
          <w:p w:rsidRPr="0093179B" w:rsidR="0093179B" w:rsidP="0093179B" w:rsidRDefault="0093179B" w14:paraId="267DD137" w14:textId="77777777">
            <w:pPr>
              <w:spacing w:after="0" w:line="240" w:lineRule="auto"/>
              <w:jc w:val="center"/>
              <w:rPr>
                <w:rFonts w:eastAsia="Times New Roman" w:asciiTheme="minorHAnsi" w:hAnsiTheme="minorHAnsi" w:cstheme="minorHAnsi"/>
                <w:sz w:val="16"/>
                <w:szCs w:val="16"/>
              </w:rPr>
            </w:pPr>
            <w:r w:rsidRPr="0093179B">
              <w:rPr>
                <w:rFonts w:eastAsia="Times New Roman" w:asciiTheme="minorHAnsi" w:hAnsiTheme="minorHAnsi" w:cstheme="minorHAnsi"/>
                <w:sz w:val="16"/>
                <w:szCs w:val="16"/>
              </w:rPr>
              <w:t xml:space="preserve">-$                     54.083.100 </w:t>
            </w:r>
          </w:p>
        </w:tc>
      </w:tr>
      <w:tr w:rsidRPr="0093179B" w:rsidR="0093179B" w:rsidTr="0093179B" w14:paraId="3E5838B2" w14:textId="77777777">
        <w:trPr>
          <w:trHeight w:val="20"/>
        </w:trPr>
        <w:tc>
          <w:tcPr>
            <w:tcW w:w="2908" w:type="pct"/>
            <w:tcBorders>
              <w:top w:val="nil"/>
              <w:left w:val="single" w:color="auto" w:sz="4" w:space="0"/>
              <w:bottom w:val="single" w:color="auto" w:sz="4" w:space="0"/>
              <w:right w:val="single" w:color="auto" w:sz="4" w:space="0"/>
            </w:tcBorders>
            <w:shd w:val="clear" w:color="000000" w:fill="B4C6E7"/>
            <w:vAlign w:val="center"/>
            <w:hideMark/>
          </w:tcPr>
          <w:p w:rsidRPr="0093179B" w:rsidR="0093179B" w:rsidP="0093179B" w:rsidRDefault="0093179B" w14:paraId="1B114399" w14:textId="77777777">
            <w:pPr>
              <w:spacing w:after="0" w:line="240" w:lineRule="auto"/>
              <w:jc w:val="center"/>
              <w:rPr>
                <w:rFonts w:eastAsia="Times New Roman" w:asciiTheme="minorHAnsi" w:hAnsiTheme="minorHAnsi" w:cstheme="minorHAnsi"/>
                <w:b/>
                <w:bCs/>
                <w:color w:val="000000"/>
                <w:sz w:val="16"/>
                <w:szCs w:val="16"/>
              </w:rPr>
            </w:pPr>
            <w:r w:rsidRPr="0093179B">
              <w:rPr>
                <w:rFonts w:eastAsia="Times New Roman" w:asciiTheme="minorHAnsi" w:hAnsiTheme="minorHAnsi" w:cstheme="minorHAnsi"/>
                <w:b/>
                <w:bCs/>
                <w:color w:val="000000"/>
                <w:sz w:val="16"/>
                <w:szCs w:val="16"/>
              </w:rPr>
              <w:t>SUBTOTAL SERVICIO</w:t>
            </w:r>
          </w:p>
        </w:tc>
        <w:tc>
          <w:tcPr>
            <w:tcW w:w="2092" w:type="pct"/>
            <w:gridSpan w:val="2"/>
            <w:tcBorders>
              <w:top w:val="single" w:color="auto" w:sz="4" w:space="0"/>
              <w:left w:val="nil"/>
              <w:bottom w:val="single" w:color="auto" w:sz="4" w:space="0"/>
              <w:right w:val="single" w:color="auto" w:sz="4" w:space="0"/>
            </w:tcBorders>
            <w:shd w:val="clear" w:color="000000" w:fill="B4C6E7"/>
            <w:vAlign w:val="center"/>
            <w:hideMark/>
          </w:tcPr>
          <w:p w:rsidRPr="0093179B" w:rsidR="0093179B" w:rsidP="0093179B" w:rsidRDefault="0093179B" w14:paraId="005B0194" w14:textId="77777777">
            <w:pPr>
              <w:spacing w:after="0" w:line="240" w:lineRule="auto"/>
              <w:jc w:val="center"/>
              <w:rPr>
                <w:rFonts w:eastAsia="Times New Roman" w:asciiTheme="minorHAnsi" w:hAnsiTheme="minorHAnsi" w:cstheme="minorHAnsi"/>
                <w:b/>
                <w:bCs/>
                <w:color w:val="000000"/>
                <w:sz w:val="16"/>
                <w:szCs w:val="16"/>
              </w:rPr>
            </w:pPr>
            <w:r w:rsidRPr="0093179B">
              <w:rPr>
                <w:rFonts w:eastAsia="Times New Roman" w:asciiTheme="minorHAnsi" w:hAnsiTheme="minorHAnsi" w:cstheme="minorHAnsi"/>
                <w:b/>
                <w:bCs/>
                <w:color w:val="000000"/>
                <w:sz w:val="16"/>
                <w:szCs w:val="16"/>
              </w:rPr>
              <w:t xml:space="preserve"> $                                                        899.166.900 </w:t>
            </w:r>
          </w:p>
        </w:tc>
      </w:tr>
      <w:tr w:rsidRPr="0093179B" w:rsidR="0093179B" w:rsidTr="0093179B" w14:paraId="41B99AFA" w14:textId="77777777">
        <w:trPr>
          <w:trHeight w:val="20"/>
        </w:trPr>
        <w:tc>
          <w:tcPr>
            <w:tcW w:w="2908" w:type="pct"/>
            <w:tcBorders>
              <w:top w:val="nil"/>
              <w:left w:val="single" w:color="auto" w:sz="4" w:space="0"/>
              <w:bottom w:val="single" w:color="auto" w:sz="4" w:space="0"/>
              <w:right w:val="single" w:color="auto" w:sz="4" w:space="0"/>
            </w:tcBorders>
            <w:shd w:val="clear" w:color="000000" w:fill="B4C6E7"/>
            <w:vAlign w:val="center"/>
            <w:hideMark/>
          </w:tcPr>
          <w:p w:rsidRPr="0093179B" w:rsidR="0093179B" w:rsidP="0093179B" w:rsidRDefault="0093179B" w14:paraId="5983EBC4" w14:textId="77777777">
            <w:pPr>
              <w:spacing w:after="0" w:line="240" w:lineRule="auto"/>
              <w:jc w:val="center"/>
              <w:rPr>
                <w:rFonts w:eastAsia="Times New Roman" w:asciiTheme="minorHAnsi" w:hAnsiTheme="minorHAnsi" w:cstheme="minorHAnsi"/>
                <w:b/>
                <w:bCs/>
                <w:color w:val="000000"/>
                <w:sz w:val="16"/>
                <w:szCs w:val="16"/>
              </w:rPr>
            </w:pPr>
            <w:r w:rsidRPr="0093179B">
              <w:rPr>
                <w:rFonts w:eastAsia="Times New Roman" w:asciiTheme="minorHAnsi" w:hAnsiTheme="minorHAnsi" w:cstheme="minorHAnsi"/>
                <w:b/>
                <w:bCs/>
                <w:color w:val="000000"/>
                <w:sz w:val="16"/>
                <w:szCs w:val="16"/>
              </w:rPr>
              <w:t>IVA</w:t>
            </w:r>
          </w:p>
        </w:tc>
        <w:tc>
          <w:tcPr>
            <w:tcW w:w="2092" w:type="pct"/>
            <w:gridSpan w:val="2"/>
            <w:tcBorders>
              <w:top w:val="single" w:color="auto" w:sz="4" w:space="0"/>
              <w:left w:val="nil"/>
              <w:bottom w:val="single" w:color="auto" w:sz="4" w:space="0"/>
              <w:right w:val="single" w:color="auto" w:sz="4" w:space="0"/>
            </w:tcBorders>
            <w:shd w:val="clear" w:color="000000" w:fill="B4C6E7"/>
            <w:vAlign w:val="center"/>
            <w:hideMark/>
          </w:tcPr>
          <w:p w:rsidRPr="0093179B" w:rsidR="0093179B" w:rsidP="0093179B" w:rsidRDefault="0093179B" w14:paraId="34F8A408" w14:textId="77777777">
            <w:pPr>
              <w:spacing w:after="0" w:line="240" w:lineRule="auto"/>
              <w:jc w:val="center"/>
              <w:rPr>
                <w:rFonts w:eastAsia="Times New Roman" w:asciiTheme="minorHAnsi" w:hAnsiTheme="minorHAnsi" w:cstheme="minorHAnsi"/>
                <w:b/>
                <w:bCs/>
                <w:color w:val="000000"/>
                <w:sz w:val="16"/>
                <w:szCs w:val="16"/>
              </w:rPr>
            </w:pPr>
            <w:r w:rsidRPr="0093179B">
              <w:rPr>
                <w:rFonts w:eastAsia="Times New Roman" w:asciiTheme="minorHAnsi" w:hAnsiTheme="minorHAnsi" w:cstheme="minorHAnsi"/>
                <w:b/>
                <w:bCs/>
                <w:color w:val="000000"/>
                <w:sz w:val="16"/>
                <w:szCs w:val="16"/>
              </w:rPr>
              <w:t xml:space="preserve"> $                                                        170.841.711 </w:t>
            </w:r>
          </w:p>
        </w:tc>
      </w:tr>
      <w:tr w:rsidRPr="0093179B" w:rsidR="0093179B" w:rsidTr="0093179B" w14:paraId="17DB77B8" w14:textId="77777777">
        <w:trPr>
          <w:trHeight w:val="20"/>
        </w:trPr>
        <w:tc>
          <w:tcPr>
            <w:tcW w:w="2908" w:type="pct"/>
            <w:tcBorders>
              <w:top w:val="single" w:color="FFFFFF" w:sz="4" w:space="0"/>
              <w:left w:val="single" w:color="auto" w:sz="4" w:space="0"/>
              <w:bottom w:val="single" w:color="auto" w:sz="4" w:space="0"/>
              <w:right w:val="single" w:color="FFFFFF" w:sz="4" w:space="0"/>
            </w:tcBorders>
            <w:shd w:val="clear" w:color="000000" w:fill="2F5496"/>
            <w:vAlign w:val="center"/>
            <w:hideMark/>
          </w:tcPr>
          <w:p w:rsidRPr="0093179B" w:rsidR="0093179B" w:rsidP="0093179B" w:rsidRDefault="0093179B" w14:paraId="087B3B05"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VALOR TOTAL SERVICIO</w:t>
            </w:r>
          </w:p>
        </w:tc>
        <w:tc>
          <w:tcPr>
            <w:tcW w:w="2092" w:type="pct"/>
            <w:gridSpan w:val="2"/>
            <w:tcBorders>
              <w:top w:val="single" w:color="FFFFFF" w:sz="4" w:space="0"/>
              <w:left w:val="nil"/>
              <w:bottom w:val="single" w:color="auto" w:sz="4" w:space="0"/>
              <w:right w:val="single" w:color="000000" w:sz="4" w:space="0"/>
            </w:tcBorders>
            <w:shd w:val="clear" w:color="000000" w:fill="2F5496"/>
            <w:vAlign w:val="center"/>
            <w:hideMark/>
          </w:tcPr>
          <w:p w:rsidRPr="0093179B" w:rsidR="0093179B" w:rsidP="0093179B" w:rsidRDefault="0093179B" w14:paraId="7A93EC41"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 xml:space="preserve"> $                                                     1.070.008.611 </w:t>
            </w:r>
          </w:p>
        </w:tc>
      </w:tr>
      <w:tr w:rsidRPr="0093179B" w:rsidR="0093179B" w:rsidTr="0093179B" w14:paraId="6CDA9B33" w14:textId="77777777">
        <w:trPr>
          <w:trHeight w:val="20"/>
        </w:trPr>
        <w:tc>
          <w:tcPr>
            <w:tcW w:w="2908" w:type="pct"/>
            <w:tcBorders>
              <w:top w:val="nil"/>
              <w:left w:val="single" w:color="auto" w:sz="4" w:space="0"/>
              <w:bottom w:val="single" w:color="auto" w:sz="4" w:space="0"/>
              <w:right w:val="single" w:color="auto" w:sz="4" w:space="0"/>
            </w:tcBorders>
            <w:vAlign w:val="center"/>
            <w:hideMark/>
          </w:tcPr>
          <w:p w:rsidRPr="0093179B" w:rsidR="0093179B" w:rsidP="0093179B" w:rsidRDefault="0093179B" w14:paraId="598C9C4B"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UTILIZACIÓN BOLSA DE REPUESTOS</w:t>
            </w:r>
          </w:p>
        </w:tc>
        <w:tc>
          <w:tcPr>
            <w:tcW w:w="924" w:type="pct"/>
            <w:tcBorders>
              <w:top w:val="nil"/>
              <w:left w:val="nil"/>
              <w:bottom w:val="single" w:color="auto" w:sz="4" w:space="0"/>
              <w:right w:val="single" w:color="auto" w:sz="4" w:space="0"/>
            </w:tcBorders>
            <w:vAlign w:val="center"/>
            <w:hideMark/>
          </w:tcPr>
          <w:p w:rsidRPr="0093179B" w:rsidR="0093179B" w:rsidP="0093179B" w:rsidRDefault="0093179B" w14:paraId="0254C9E8"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 xml:space="preserve"> $                        182 </w:t>
            </w:r>
          </w:p>
        </w:tc>
        <w:tc>
          <w:tcPr>
            <w:tcW w:w="1168" w:type="pct"/>
            <w:tcBorders>
              <w:top w:val="nil"/>
              <w:left w:val="nil"/>
              <w:bottom w:val="single" w:color="auto" w:sz="4" w:space="0"/>
              <w:right w:val="single" w:color="auto" w:sz="4" w:space="0"/>
            </w:tcBorders>
            <w:vAlign w:val="center"/>
            <w:hideMark/>
          </w:tcPr>
          <w:p w:rsidRPr="0093179B" w:rsidR="0093179B" w:rsidP="0093179B" w:rsidRDefault="0093179B" w14:paraId="09D288E6"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 xml:space="preserve"> $                   419.803.799 </w:t>
            </w:r>
          </w:p>
        </w:tc>
      </w:tr>
      <w:tr w:rsidRPr="0093179B" w:rsidR="0093179B" w:rsidTr="0093179B" w14:paraId="61135BD8" w14:textId="77777777">
        <w:trPr>
          <w:trHeight w:val="20"/>
        </w:trPr>
        <w:tc>
          <w:tcPr>
            <w:tcW w:w="2908" w:type="pct"/>
            <w:tcBorders>
              <w:top w:val="single" w:color="FFFFFF" w:sz="4" w:space="0"/>
              <w:left w:val="single" w:color="auto" w:sz="4" w:space="0"/>
              <w:bottom w:val="single" w:color="auto" w:sz="4" w:space="0"/>
              <w:right w:val="single" w:color="FFFFFF" w:sz="4" w:space="0"/>
            </w:tcBorders>
            <w:shd w:val="clear" w:color="000000" w:fill="2F5496"/>
            <w:vAlign w:val="center"/>
            <w:hideMark/>
          </w:tcPr>
          <w:p w:rsidRPr="0093179B" w:rsidR="0093179B" w:rsidP="0093179B" w:rsidRDefault="0093179B" w14:paraId="1980D47A"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VALOR TOTAL MES (IVA INCLUIDO)</w:t>
            </w:r>
          </w:p>
        </w:tc>
        <w:tc>
          <w:tcPr>
            <w:tcW w:w="2092" w:type="pct"/>
            <w:gridSpan w:val="2"/>
            <w:tcBorders>
              <w:top w:val="single" w:color="FFFFFF" w:sz="4" w:space="0"/>
              <w:left w:val="nil"/>
              <w:bottom w:val="single" w:color="auto" w:sz="4" w:space="0"/>
              <w:right w:val="single" w:color="000000" w:sz="4" w:space="0"/>
            </w:tcBorders>
            <w:shd w:val="clear" w:color="000000" w:fill="2F5496"/>
            <w:vAlign w:val="center"/>
            <w:hideMark/>
          </w:tcPr>
          <w:p w:rsidRPr="0093179B" w:rsidR="0093179B" w:rsidP="0093179B" w:rsidRDefault="0093179B" w14:paraId="7E6418AB"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 xml:space="preserve"> $                                                     1.489.812.410 </w:t>
            </w:r>
          </w:p>
        </w:tc>
      </w:tr>
      <w:tr w:rsidRPr="0093179B" w:rsidR="0093179B" w:rsidTr="0093179B" w14:paraId="63A8FA35" w14:textId="77777777">
        <w:trPr>
          <w:trHeight w:val="20"/>
        </w:trPr>
        <w:tc>
          <w:tcPr>
            <w:tcW w:w="2908" w:type="pct"/>
            <w:tcBorders>
              <w:top w:val="single" w:color="FFFFFF" w:sz="4" w:space="0"/>
              <w:left w:val="single" w:color="auto" w:sz="4" w:space="0"/>
              <w:bottom w:val="single" w:color="FFFFFF" w:sz="4" w:space="0"/>
              <w:right w:val="single" w:color="FFFFFF" w:sz="4" w:space="0"/>
            </w:tcBorders>
            <w:shd w:val="clear" w:color="000000" w:fill="2F5496"/>
            <w:vAlign w:val="center"/>
            <w:hideMark/>
          </w:tcPr>
          <w:p w:rsidRPr="0093179B" w:rsidR="0093179B" w:rsidP="0093179B" w:rsidRDefault="0093179B" w14:paraId="3EB753E5"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MES FEBRERO 2025</w:t>
            </w:r>
          </w:p>
        </w:tc>
        <w:tc>
          <w:tcPr>
            <w:tcW w:w="924" w:type="pct"/>
            <w:tcBorders>
              <w:top w:val="single" w:color="FFFFFF" w:sz="4" w:space="0"/>
              <w:left w:val="nil"/>
              <w:bottom w:val="single" w:color="FFFFFF" w:sz="4" w:space="0"/>
              <w:right w:val="single" w:color="FFFFFF" w:sz="4" w:space="0"/>
            </w:tcBorders>
            <w:shd w:val="clear" w:color="000000" w:fill="2F5496"/>
            <w:vAlign w:val="center"/>
            <w:hideMark/>
          </w:tcPr>
          <w:p w:rsidRPr="0093179B" w:rsidR="0093179B" w:rsidP="0093179B" w:rsidRDefault="0093179B" w14:paraId="1A1A5DA6"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 xml:space="preserve"> CANTIDAD </w:t>
            </w:r>
          </w:p>
        </w:tc>
        <w:tc>
          <w:tcPr>
            <w:tcW w:w="1168" w:type="pct"/>
            <w:tcBorders>
              <w:top w:val="single" w:color="FFFFFF" w:sz="4" w:space="0"/>
              <w:left w:val="nil"/>
              <w:bottom w:val="single" w:color="FFFFFF" w:sz="4" w:space="0"/>
              <w:right w:val="single" w:color="auto" w:sz="4" w:space="0"/>
            </w:tcBorders>
            <w:shd w:val="clear" w:color="000000" w:fill="2F5496"/>
            <w:vAlign w:val="center"/>
            <w:hideMark/>
          </w:tcPr>
          <w:p w:rsidRPr="0093179B" w:rsidR="0093179B" w:rsidP="0093179B" w:rsidRDefault="0093179B" w14:paraId="00875A89"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 xml:space="preserve"> VALOR SIN IVA </w:t>
            </w:r>
          </w:p>
        </w:tc>
      </w:tr>
      <w:tr w:rsidRPr="0093179B" w:rsidR="0093179B" w:rsidTr="0093179B" w14:paraId="06D92C3E" w14:textId="77777777">
        <w:trPr>
          <w:trHeight w:val="20"/>
        </w:trPr>
        <w:tc>
          <w:tcPr>
            <w:tcW w:w="2908" w:type="pct"/>
            <w:tcBorders>
              <w:top w:val="nil"/>
              <w:left w:val="single" w:color="auto" w:sz="4" w:space="0"/>
              <w:bottom w:val="single" w:color="auto" w:sz="4" w:space="0"/>
              <w:right w:val="single" w:color="auto" w:sz="4" w:space="0"/>
            </w:tcBorders>
            <w:vAlign w:val="center"/>
            <w:hideMark/>
          </w:tcPr>
          <w:p w:rsidRPr="0093179B" w:rsidR="0093179B" w:rsidP="0093179B" w:rsidRDefault="0093179B" w14:paraId="6493A52F"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PAGO MENSUAL VENCIDO</w:t>
            </w:r>
          </w:p>
        </w:tc>
        <w:tc>
          <w:tcPr>
            <w:tcW w:w="924" w:type="pct"/>
            <w:tcBorders>
              <w:top w:val="nil"/>
              <w:left w:val="nil"/>
              <w:bottom w:val="single" w:color="auto" w:sz="4" w:space="0"/>
              <w:right w:val="single" w:color="auto" w:sz="4" w:space="0"/>
            </w:tcBorders>
            <w:vAlign w:val="center"/>
            <w:hideMark/>
          </w:tcPr>
          <w:p w:rsidRPr="0093179B" w:rsidR="0093179B" w:rsidP="0093179B" w:rsidRDefault="0093179B" w14:paraId="0F34F0E4"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 xml:space="preserve"> $                             1 </w:t>
            </w:r>
          </w:p>
        </w:tc>
        <w:tc>
          <w:tcPr>
            <w:tcW w:w="1168" w:type="pct"/>
            <w:tcBorders>
              <w:top w:val="nil"/>
              <w:left w:val="nil"/>
              <w:bottom w:val="single" w:color="auto" w:sz="4" w:space="0"/>
              <w:right w:val="single" w:color="auto" w:sz="4" w:space="0"/>
            </w:tcBorders>
            <w:vAlign w:val="center"/>
            <w:hideMark/>
          </w:tcPr>
          <w:p w:rsidRPr="0093179B" w:rsidR="0093179B" w:rsidP="0093179B" w:rsidRDefault="0093179B" w14:paraId="7D0A151E"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 xml:space="preserve"> $                   953.250.000 </w:t>
            </w:r>
          </w:p>
        </w:tc>
      </w:tr>
      <w:tr w:rsidRPr="0093179B" w:rsidR="0093179B" w:rsidTr="0093179B" w14:paraId="48D693E7" w14:textId="77777777">
        <w:trPr>
          <w:trHeight w:val="20"/>
        </w:trPr>
        <w:tc>
          <w:tcPr>
            <w:tcW w:w="2908" w:type="pct"/>
            <w:tcBorders>
              <w:top w:val="nil"/>
              <w:left w:val="single" w:color="auto" w:sz="4" w:space="0"/>
              <w:bottom w:val="single" w:color="auto" w:sz="4" w:space="0"/>
              <w:right w:val="single" w:color="auto" w:sz="4" w:space="0"/>
            </w:tcBorders>
            <w:vAlign w:val="center"/>
            <w:hideMark/>
          </w:tcPr>
          <w:p w:rsidRPr="0093179B" w:rsidR="0093179B" w:rsidP="0093179B" w:rsidRDefault="0093179B" w14:paraId="5483023E"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DESCUENTOS POR ANS</w:t>
            </w:r>
          </w:p>
        </w:tc>
        <w:tc>
          <w:tcPr>
            <w:tcW w:w="924" w:type="pct"/>
            <w:tcBorders>
              <w:top w:val="nil"/>
              <w:left w:val="nil"/>
              <w:bottom w:val="single" w:color="auto" w:sz="4" w:space="0"/>
              <w:right w:val="single" w:color="auto" w:sz="4" w:space="0"/>
            </w:tcBorders>
            <w:vAlign w:val="center"/>
            <w:hideMark/>
          </w:tcPr>
          <w:p w:rsidRPr="0093179B" w:rsidR="0093179B" w:rsidP="0093179B" w:rsidRDefault="0093179B" w14:paraId="40F9D572"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 xml:space="preserve"> $                             1 </w:t>
            </w:r>
          </w:p>
        </w:tc>
        <w:tc>
          <w:tcPr>
            <w:tcW w:w="1168" w:type="pct"/>
            <w:tcBorders>
              <w:top w:val="nil"/>
              <w:left w:val="nil"/>
              <w:bottom w:val="single" w:color="auto" w:sz="4" w:space="0"/>
              <w:right w:val="single" w:color="auto" w:sz="4" w:space="0"/>
            </w:tcBorders>
            <w:vAlign w:val="center"/>
            <w:hideMark/>
          </w:tcPr>
          <w:p w:rsidRPr="0093179B" w:rsidR="0093179B" w:rsidP="0093179B" w:rsidRDefault="0093179B" w14:paraId="4B7E56D9" w14:textId="77777777">
            <w:pPr>
              <w:spacing w:after="0" w:line="240" w:lineRule="auto"/>
              <w:jc w:val="center"/>
              <w:rPr>
                <w:rFonts w:eastAsia="Times New Roman" w:asciiTheme="minorHAnsi" w:hAnsiTheme="minorHAnsi" w:cstheme="minorHAnsi"/>
                <w:sz w:val="16"/>
                <w:szCs w:val="16"/>
              </w:rPr>
            </w:pPr>
            <w:r w:rsidRPr="0093179B">
              <w:rPr>
                <w:rFonts w:eastAsia="Times New Roman" w:asciiTheme="minorHAnsi" w:hAnsiTheme="minorHAnsi" w:cstheme="minorHAnsi"/>
                <w:sz w:val="16"/>
                <w:szCs w:val="16"/>
              </w:rPr>
              <w:t xml:space="preserve">-$                     83.387.400 </w:t>
            </w:r>
          </w:p>
        </w:tc>
      </w:tr>
      <w:tr w:rsidRPr="0093179B" w:rsidR="0093179B" w:rsidTr="0093179B" w14:paraId="1CA8033D" w14:textId="77777777">
        <w:trPr>
          <w:trHeight w:val="20"/>
        </w:trPr>
        <w:tc>
          <w:tcPr>
            <w:tcW w:w="2908" w:type="pct"/>
            <w:tcBorders>
              <w:top w:val="nil"/>
              <w:left w:val="single" w:color="auto" w:sz="4" w:space="0"/>
              <w:bottom w:val="single" w:color="auto" w:sz="4" w:space="0"/>
              <w:right w:val="single" w:color="auto" w:sz="4" w:space="0"/>
            </w:tcBorders>
            <w:shd w:val="clear" w:color="000000" w:fill="B4C6E7"/>
            <w:vAlign w:val="center"/>
            <w:hideMark/>
          </w:tcPr>
          <w:p w:rsidRPr="0093179B" w:rsidR="0093179B" w:rsidP="0093179B" w:rsidRDefault="0093179B" w14:paraId="6AF4F349" w14:textId="77777777">
            <w:pPr>
              <w:spacing w:after="0" w:line="240" w:lineRule="auto"/>
              <w:jc w:val="center"/>
              <w:rPr>
                <w:rFonts w:eastAsia="Times New Roman" w:asciiTheme="minorHAnsi" w:hAnsiTheme="minorHAnsi" w:cstheme="minorHAnsi"/>
                <w:b/>
                <w:bCs/>
                <w:color w:val="000000"/>
                <w:sz w:val="16"/>
                <w:szCs w:val="16"/>
              </w:rPr>
            </w:pPr>
            <w:r w:rsidRPr="0093179B">
              <w:rPr>
                <w:rFonts w:eastAsia="Times New Roman" w:asciiTheme="minorHAnsi" w:hAnsiTheme="minorHAnsi" w:cstheme="minorHAnsi"/>
                <w:b/>
                <w:bCs/>
                <w:color w:val="000000"/>
                <w:sz w:val="16"/>
                <w:szCs w:val="16"/>
              </w:rPr>
              <w:t>SUBTOTAL SERVICIO</w:t>
            </w:r>
          </w:p>
        </w:tc>
        <w:tc>
          <w:tcPr>
            <w:tcW w:w="2092" w:type="pct"/>
            <w:gridSpan w:val="2"/>
            <w:tcBorders>
              <w:top w:val="single" w:color="auto" w:sz="4" w:space="0"/>
              <w:left w:val="nil"/>
              <w:bottom w:val="single" w:color="auto" w:sz="4" w:space="0"/>
              <w:right w:val="single" w:color="auto" w:sz="4" w:space="0"/>
            </w:tcBorders>
            <w:shd w:val="clear" w:color="000000" w:fill="B4C6E7"/>
            <w:vAlign w:val="center"/>
            <w:hideMark/>
          </w:tcPr>
          <w:p w:rsidRPr="0093179B" w:rsidR="0093179B" w:rsidP="0093179B" w:rsidRDefault="0093179B" w14:paraId="522626B6" w14:textId="77777777">
            <w:pPr>
              <w:spacing w:after="0" w:line="240" w:lineRule="auto"/>
              <w:jc w:val="center"/>
              <w:rPr>
                <w:rFonts w:eastAsia="Times New Roman" w:asciiTheme="minorHAnsi" w:hAnsiTheme="minorHAnsi" w:cstheme="minorHAnsi"/>
                <w:b/>
                <w:bCs/>
                <w:color w:val="000000"/>
                <w:sz w:val="16"/>
                <w:szCs w:val="16"/>
              </w:rPr>
            </w:pPr>
            <w:r w:rsidRPr="0093179B">
              <w:rPr>
                <w:rFonts w:eastAsia="Times New Roman" w:asciiTheme="minorHAnsi" w:hAnsiTheme="minorHAnsi" w:cstheme="minorHAnsi"/>
                <w:b/>
                <w:bCs/>
                <w:color w:val="000000"/>
                <w:sz w:val="16"/>
                <w:szCs w:val="16"/>
              </w:rPr>
              <w:t xml:space="preserve"> $                                                        869.862.600 </w:t>
            </w:r>
          </w:p>
        </w:tc>
      </w:tr>
      <w:tr w:rsidRPr="0093179B" w:rsidR="0093179B" w:rsidTr="0093179B" w14:paraId="5CF4430B" w14:textId="77777777">
        <w:trPr>
          <w:trHeight w:val="20"/>
        </w:trPr>
        <w:tc>
          <w:tcPr>
            <w:tcW w:w="2908" w:type="pct"/>
            <w:tcBorders>
              <w:top w:val="nil"/>
              <w:left w:val="single" w:color="auto" w:sz="4" w:space="0"/>
              <w:bottom w:val="single" w:color="auto" w:sz="4" w:space="0"/>
              <w:right w:val="single" w:color="auto" w:sz="4" w:space="0"/>
            </w:tcBorders>
            <w:shd w:val="clear" w:color="000000" w:fill="B4C6E7"/>
            <w:vAlign w:val="center"/>
            <w:hideMark/>
          </w:tcPr>
          <w:p w:rsidRPr="0093179B" w:rsidR="0093179B" w:rsidP="0093179B" w:rsidRDefault="0093179B" w14:paraId="7490FCF2" w14:textId="77777777">
            <w:pPr>
              <w:spacing w:after="0" w:line="240" w:lineRule="auto"/>
              <w:jc w:val="center"/>
              <w:rPr>
                <w:rFonts w:eastAsia="Times New Roman" w:asciiTheme="minorHAnsi" w:hAnsiTheme="minorHAnsi" w:cstheme="minorHAnsi"/>
                <w:b/>
                <w:bCs/>
                <w:color w:val="000000"/>
                <w:sz w:val="16"/>
                <w:szCs w:val="16"/>
              </w:rPr>
            </w:pPr>
            <w:r w:rsidRPr="0093179B">
              <w:rPr>
                <w:rFonts w:eastAsia="Times New Roman" w:asciiTheme="minorHAnsi" w:hAnsiTheme="minorHAnsi" w:cstheme="minorHAnsi"/>
                <w:b/>
                <w:bCs/>
                <w:color w:val="000000"/>
                <w:sz w:val="16"/>
                <w:szCs w:val="16"/>
              </w:rPr>
              <w:t>IVA</w:t>
            </w:r>
          </w:p>
        </w:tc>
        <w:tc>
          <w:tcPr>
            <w:tcW w:w="2092" w:type="pct"/>
            <w:gridSpan w:val="2"/>
            <w:tcBorders>
              <w:top w:val="single" w:color="auto" w:sz="4" w:space="0"/>
              <w:left w:val="nil"/>
              <w:bottom w:val="single" w:color="auto" w:sz="4" w:space="0"/>
              <w:right w:val="single" w:color="auto" w:sz="4" w:space="0"/>
            </w:tcBorders>
            <w:shd w:val="clear" w:color="000000" w:fill="B4C6E7"/>
            <w:vAlign w:val="center"/>
            <w:hideMark/>
          </w:tcPr>
          <w:p w:rsidRPr="0093179B" w:rsidR="0093179B" w:rsidP="0093179B" w:rsidRDefault="0093179B" w14:paraId="7944BC2F" w14:textId="77777777">
            <w:pPr>
              <w:spacing w:after="0" w:line="240" w:lineRule="auto"/>
              <w:jc w:val="center"/>
              <w:rPr>
                <w:rFonts w:eastAsia="Times New Roman" w:asciiTheme="minorHAnsi" w:hAnsiTheme="minorHAnsi" w:cstheme="minorHAnsi"/>
                <w:b/>
                <w:bCs/>
                <w:color w:val="000000"/>
                <w:sz w:val="16"/>
                <w:szCs w:val="16"/>
              </w:rPr>
            </w:pPr>
            <w:r w:rsidRPr="0093179B">
              <w:rPr>
                <w:rFonts w:eastAsia="Times New Roman" w:asciiTheme="minorHAnsi" w:hAnsiTheme="minorHAnsi" w:cstheme="minorHAnsi"/>
                <w:b/>
                <w:bCs/>
                <w:color w:val="000000"/>
                <w:sz w:val="16"/>
                <w:szCs w:val="16"/>
              </w:rPr>
              <w:t xml:space="preserve"> $                                                        165.273.894 </w:t>
            </w:r>
          </w:p>
        </w:tc>
      </w:tr>
      <w:tr w:rsidRPr="0093179B" w:rsidR="0093179B" w:rsidTr="0093179B" w14:paraId="42713B21" w14:textId="77777777">
        <w:trPr>
          <w:trHeight w:val="20"/>
        </w:trPr>
        <w:tc>
          <w:tcPr>
            <w:tcW w:w="2908" w:type="pct"/>
            <w:tcBorders>
              <w:top w:val="single" w:color="FFFFFF" w:sz="4" w:space="0"/>
              <w:left w:val="single" w:color="auto" w:sz="4" w:space="0"/>
              <w:bottom w:val="single" w:color="auto" w:sz="4" w:space="0"/>
              <w:right w:val="single" w:color="FFFFFF" w:sz="4" w:space="0"/>
            </w:tcBorders>
            <w:shd w:val="clear" w:color="000000" w:fill="2F5496"/>
            <w:vAlign w:val="center"/>
            <w:hideMark/>
          </w:tcPr>
          <w:p w:rsidRPr="0093179B" w:rsidR="0093179B" w:rsidP="0093179B" w:rsidRDefault="0093179B" w14:paraId="21BCF376"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VALOR TOTAL SERVICIO</w:t>
            </w:r>
          </w:p>
        </w:tc>
        <w:tc>
          <w:tcPr>
            <w:tcW w:w="2092" w:type="pct"/>
            <w:gridSpan w:val="2"/>
            <w:tcBorders>
              <w:top w:val="single" w:color="FFFFFF" w:sz="4" w:space="0"/>
              <w:left w:val="nil"/>
              <w:bottom w:val="single" w:color="auto" w:sz="4" w:space="0"/>
              <w:right w:val="single" w:color="000000" w:sz="4" w:space="0"/>
            </w:tcBorders>
            <w:shd w:val="clear" w:color="000000" w:fill="2F5496"/>
            <w:vAlign w:val="center"/>
            <w:hideMark/>
          </w:tcPr>
          <w:p w:rsidRPr="0093179B" w:rsidR="0093179B" w:rsidP="0093179B" w:rsidRDefault="0093179B" w14:paraId="68D4B002"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 xml:space="preserve"> $                                                     1.035.136.494 </w:t>
            </w:r>
          </w:p>
        </w:tc>
      </w:tr>
      <w:tr w:rsidRPr="0093179B" w:rsidR="0093179B" w:rsidTr="0093179B" w14:paraId="33F69E26" w14:textId="77777777">
        <w:trPr>
          <w:trHeight w:val="20"/>
        </w:trPr>
        <w:tc>
          <w:tcPr>
            <w:tcW w:w="2908" w:type="pct"/>
            <w:tcBorders>
              <w:top w:val="nil"/>
              <w:left w:val="single" w:color="auto" w:sz="4" w:space="0"/>
              <w:bottom w:val="single" w:color="auto" w:sz="4" w:space="0"/>
              <w:right w:val="single" w:color="auto" w:sz="4" w:space="0"/>
            </w:tcBorders>
            <w:vAlign w:val="center"/>
            <w:hideMark/>
          </w:tcPr>
          <w:p w:rsidRPr="0093179B" w:rsidR="0093179B" w:rsidP="0093179B" w:rsidRDefault="0093179B" w14:paraId="0CF64B3D"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UTILIZACIÓN BOLSA DE REPUESTOS</w:t>
            </w:r>
          </w:p>
        </w:tc>
        <w:tc>
          <w:tcPr>
            <w:tcW w:w="924" w:type="pct"/>
            <w:tcBorders>
              <w:top w:val="nil"/>
              <w:left w:val="nil"/>
              <w:bottom w:val="single" w:color="auto" w:sz="4" w:space="0"/>
              <w:right w:val="single" w:color="auto" w:sz="4" w:space="0"/>
            </w:tcBorders>
            <w:vAlign w:val="center"/>
            <w:hideMark/>
          </w:tcPr>
          <w:p w:rsidRPr="0093179B" w:rsidR="0093179B" w:rsidP="0093179B" w:rsidRDefault="0093179B" w14:paraId="5FB12C5D"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 xml:space="preserve"> $                        116 </w:t>
            </w:r>
          </w:p>
        </w:tc>
        <w:tc>
          <w:tcPr>
            <w:tcW w:w="1168" w:type="pct"/>
            <w:tcBorders>
              <w:top w:val="nil"/>
              <w:left w:val="nil"/>
              <w:bottom w:val="single" w:color="auto" w:sz="4" w:space="0"/>
              <w:right w:val="single" w:color="auto" w:sz="4" w:space="0"/>
            </w:tcBorders>
            <w:vAlign w:val="center"/>
            <w:hideMark/>
          </w:tcPr>
          <w:p w:rsidRPr="0093179B" w:rsidR="0093179B" w:rsidP="0093179B" w:rsidRDefault="0093179B" w14:paraId="2AFFD762"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 xml:space="preserve"> $                     12.659.160 </w:t>
            </w:r>
          </w:p>
        </w:tc>
      </w:tr>
      <w:tr w:rsidRPr="0093179B" w:rsidR="0093179B" w:rsidTr="0093179B" w14:paraId="4A8F68C6" w14:textId="77777777">
        <w:trPr>
          <w:trHeight w:val="20"/>
        </w:trPr>
        <w:tc>
          <w:tcPr>
            <w:tcW w:w="2908" w:type="pct"/>
            <w:tcBorders>
              <w:top w:val="single" w:color="FFFFFF" w:sz="4" w:space="0"/>
              <w:left w:val="single" w:color="auto" w:sz="4" w:space="0"/>
              <w:bottom w:val="single" w:color="auto" w:sz="4" w:space="0"/>
              <w:right w:val="single" w:color="FFFFFF" w:sz="4" w:space="0"/>
            </w:tcBorders>
            <w:shd w:val="clear" w:color="000000" w:fill="2F5496"/>
            <w:vAlign w:val="center"/>
            <w:hideMark/>
          </w:tcPr>
          <w:p w:rsidRPr="0093179B" w:rsidR="0093179B" w:rsidP="0093179B" w:rsidRDefault="0093179B" w14:paraId="171DDF97"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VALOR TOTAL MES (IVA INCLUIDO)</w:t>
            </w:r>
          </w:p>
        </w:tc>
        <w:tc>
          <w:tcPr>
            <w:tcW w:w="2092" w:type="pct"/>
            <w:gridSpan w:val="2"/>
            <w:tcBorders>
              <w:top w:val="single" w:color="FFFFFF" w:sz="4" w:space="0"/>
              <w:left w:val="nil"/>
              <w:bottom w:val="single" w:color="auto" w:sz="4" w:space="0"/>
              <w:right w:val="single" w:color="000000" w:sz="4" w:space="0"/>
            </w:tcBorders>
            <w:shd w:val="clear" w:color="000000" w:fill="2F5496"/>
            <w:vAlign w:val="center"/>
            <w:hideMark/>
          </w:tcPr>
          <w:p w:rsidRPr="0093179B" w:rsidR="0093179B" w:rsidP="0093179B" w:rsidRDefault="0093179B" w14:paraId="701757C7"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 xml:space="preserve"> $                                                     1.047.795.654 </w:t>
            </w:r>
          </w:p>
        </w:tc>
      </w:tr>
      <w:tr w:rsidRPr="0093179B" w:rsidR="0093179B" w:rsidTr="0093179B" w14:paraId="6A4B8BE0" w14:textId="77777777">
        <w:trPr>
          <w:trHeight w:val="20"/>
        </w:trPr>
        <w:tc>
          <w:tcPr>
            <w:tcW w:w="2908" w:type="pct"/>
            <w:tcBorders>
              <w:top w:val="single" w:color="FFFFFF" w:sz="4" w:space="0"/>
              <w:left w:val="single" w:color="auto" w:sz="4" w:space="0"/>
              <w:bottom w:val="single" w:color="FFFFFF" w:sz="4" w:space="0"/>
              <w:right w:val="single" w:color="FFFFFF" w:sz="4" w:space="0"/>
            </w:tcBorders>
            <w:shd w:val="clear" w:color="000000" w:fill="2F5496"/>
            <w:vAlign w:val="center"/>
            <w:hideMark/>
          </w:tcPr>
          <w:p w:rsidRPr="0093179B" w:rsidR="0093179B" w:rsidP="0093179B" w:rsidRDefault="0093179B" w14:paraId="7AB35AF4"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MES MARZO 2025</w:t>
            </w:r>
          </w:p>
        </w:tc>
        <w:tc>
          <w:tcPr>
            <w:tcW w:w="924" w:type="pct"/>
            <w:tcBorders>
              <w:top w:val="single" w:color="FFFFFF" w:sz="4" w:space="0"/>
              <w:left w:val="nil"/>
              <w:bottom w:val="single" w:color="FFFFFF" w:sz="4" w:space="0"/>
              <w:right w:val="single" w:color="FFFFFF" w:sz="4" w:space="0"/>
            </w:tcBorders>
            <w:shd w:val="clear" w:color="000000" w:fill="2F5496"/>
            <w:vAlign w:val="center"/>
            <w:hideMark/>
          </w:tcPr>
          <w:p w:rsidRPr="0093179B" w:rsidR="0093179B" w:rsidP="0093179B" w:rsidRDefault="0093179B" w14:paraId="4DB5397A"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 xml:space="preserve"> CANTIDAD </w:t>
            </w:r>
          </w:p>
        </w:tc>
        <w:tc>
          <w:tcPr>
            <w:tcW w:w="1168" w:type="pct"/>
            <w:tcBorders>
              <w:top w:val="single" w:color="FFFFFF" w:sz="4" w:space="0"/>
              <w:left w:val="nil"/>
              <w:bottom w:val="single" w:color="FFFFFF" w:sz="4" w:space="0"/>
              <w:right w:val="single" w:color="auto" w:sz="4" w:space="0"/>
            </w:tcBorders>
            <w:shd w:val="clear" w:color="000000" w:fill="2F5496"/>
            <w:vAlign w:val="center"/>
            <w:hideMark/>
          </w:tcPr>
          <w:p w:rsidRPr="0093179B" w:rsidR="0093179B" w:rsidP="0093179B" w:rsidRDefault="0093179B" w14:paraId="3C6ADA75"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 xml:space="preserve"> VALOR SIN IVA </w:t>
            </w:r>
          </w:p>
        </w:tc>
      </w:tr>
      <w:tr w:rsidRPr="0093179B" w:rsidR="0093179B" w:rsidTr="0093179B" w14:paraId="5AB8C1D8" w14:textId="77777777">
        <w:trPr>
          <w:trHeight w:val="20"/>
        </w:trPr>
        <w:tc>
          <w:tcPr>
            <w:tcW w:w="2908" w:type="pct"/>
            <w:tcBorders>
              <w:top w:val="nil"/>
              <w:left w:val="single" w:color="auto" w:sz="4" w:space="0"/>
              <w:bottom w:val="single" w:color="auto" w:sz="4" w:space="0"/>
              <w:right w:val="single" w:color="auto" w:sz="4" w:space="0"/>
            </w:tcBorders>
            <w:vAlign w:val="center"/>
            <w:hideMark/>
          </w:tcPr>
          <w:p w:rsidRPr="0093179B" w:rsidR="0093179B" w:rsidP="0093179B" w:rsidRDefault="0093179B" w14:paraId="6F41F440"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PAGO MENSUAL VENCIDO</w:t>
            </w:r>
          </w:p>
        </w:tc>
        <w:tc>
          <w:tcPr>
            <w:tcW w:w="924" w:type="pct"/>
            <w:tcBorders>
              <w:top w:val="nil"/>
              <w:left w:val="nil"/>
              <w:bottom w:val="single" w:color="auto" w:sz="4" w:space="0"/>
              <w:right w:val="single" w:color="auto" w:sz="4" w:space="0"/>
            </w:tcBorders>
            <w:vAlign w:val="center"/>
            <w:hideMark/>
          </w:tcPr>
          <w:p w:rsidRPr="0093179B" w:rsidR="0093179B" w:rsidP="0093179B" w:rsidRDefault="0093179B" w14:paraId="50444052"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 xml:space="preserve"> $                             1 </w:t>
            </w:r>
          </w:p>
        </w:tc>
        <w:tc>
          <w:tcPr>
            <w:tcW w:w="1168" w:type="pct"/>
            <w:tcBorders>
              <w:top w:val="nil"/>
              <w:left w:val="nil"/>
              <w:bottom w:val="single" w:color="auto" w:sz="4" w:space="0"/>
              <w:right w:val="single" w:color="auto" w:sz="4" w:space="0"/>
            </w:tcBorders>
            <w:vAlign w:val="center"/>
            <w:hideMark/>
          </w:tcPr>
          <w:p w:rsidRPr="0093179B" w:rsidR="0093179B" w:rsidP="0093179B" w:rsidRDefault="0093179B" w14:paraId="65647A68"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 xml:space="preserve"> $                   953.250.000 </w:t>
            </w:r>
          </w:p>
        </w:tc>
      </w:tr>
      <w:tr w:rsidRPr="0093179B" w:rsidR="0093179B" w:rsidTr="0093179B" w14:paraId="0653E09E" w14:textId="77777777">
        <w:trPr>
          <w:trHeight w:val="20"/>
        </w:trPr>
        <w:tc>
          <w:tcPr>
            <w:tcW w:w="2908" w:type="pct"/>
            <w:tcBorders>
              <w:top w:val="nil"/>
              <w:left w:val="single" w:color="auto" w:sz="4" w:space="0"/>
              <w:bottom w:val="single" w:color="auto" w:sz="4" w:space="0"/>
              <w:right w:val="single" w:color="auto" w:sz="4" w:space="0"/>
            </w:tcBorders>
            <w:vAlign w:val="center"/>
            <w:hideMark/>
          </w:tcPr>
          <w:p w:rsidRPr="0093179B" w:rsidR="0093179B" w:rsidP="0093179B" w:rsidRDefault="0093179B" w14:paraId="7CF1620B"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DESCUENTOS POR ANS</w:t>
            </w:r>
          </w:p>
        </w:tc>
        <w:tc>
          <w:tcPr>
            <w:tcW w:w="924" w:type="pct"/>
            <w:tcBorders>
              <w:top w:val="nil"/>
              <w:left w:val="nil"/>
              <w:bottom w:val="single" w:color="auto" w:sz="4" w:space="0"/>
              <w:right w:val="single" w:color="auto" w:sz="4" w:space="0"/>
            </w:tcBorders>
            <w:vAlign w:val="center"/>
            <w:hideMark/>
          </w:tcPr>
          <w:p w:rsidRPr="0093179B" w:rsidR="0093179B" w:rsidP="0093179B" w:rsidRDefault="0093179B" w14:paraId="534B3363"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 xml:space="preserve"> $                             1 </w:t>
            </w:r>
          </w:p>
        </w:tc>
        <w:tc>
          <w:tcPr>
            <w:tcW w:w="1168" w:type="pct"/>
            <w:tcBorders>
              <w:top w:val="nil"/>
              <w:left w:val="nil"/>
              <w:bottom w:val="single" w:color="auto" w:sz="4" w:space="0"/>
              <w:right w:val="single" w:color="auto" w:sz="4" w:space="0"/>
            </w:tcBorders>
            <w:vAlign w:val="center"/>
            <w:hideMark/>
          </w:tcPr>
          <w:p w:rsidRPr="0093179B" w:rsidR="0093179B" w:rsidP="0093179B" w:rsidRDefault="0093179B" w14:paraId="06FF2C51" w14:textId="77777777">
            <w:pPr>
              <w:spacing w:after="0" w:line="240" w:lineRule="auto"/>
              <w:jc w:val="center"/>
              <w:rPr>
                <w:rFonts w:eastAsia="Times New Roman" w:asciiTheme="minorHAnsi" w:hAnsiTheme="minorHAnsi" w:cstheme="minorHAnsi"/>
                <w:sz w:val="16"/>
                <w:szCs w:val="16"/>
              </w:rPr>
            </w:pPr>
            <w:r w:rsidRPr="0093179B">
              <w:rPr>
                <w:rFonts w:eastAsia="Times New Roman" w:asciiTheme="minorHAnsi" w:hAnsiTheme="minorHAnsi" w:cstheme="minorHAnsi"/>
                <w:sz w:val="16"/>
                <w:szCs w:val="16"/>
              </w:rPr>
              <w:t xml:space="preserve">-$                     97.332.750 </w:t>
            </w:r>
          </w:p>
        </w:tc>
      </w:tr>
      <w:tr w:rsidRPr="0093179B" w:rsidR="0093179B" w:rsidTr="0093179B" w14:paraId="76872737" w14:textId="77777777">
        <w:trPr>
          <w:trHeight w:val="20"/>
        </w:trPr>
        <w:tc>
          <w:tcPr>
            <w:tcW w:w="2908" w:type="pct"/>
            <w:tcBorders>
              <w:top w:val="nil"/>
              <w:left w:val="single" w:color="auto" w:sz="4" w:space="0"/>
              <w:bottom w:val="single" w:color="auto" w:sz="4" w:space="0"/>
              <w:right w:val="single" w:color="auto" w:sz="4" w:space="0"/>
            </w:tcBorders>
            <w:shd w:val="clear" w:color="000000" w:fill="B4C6E7"/>
            <w:vAlign w:val="center"/>
            <w:hideMark/>
          </w:tcPr>
          <w:p w:rsidRPr="0093179B" w:rsidR="0093179B" w:rsidP="0093179B" w:rsidRDefault="0093179B" w14:paraId="5ADCC1EC" w14:textId="77777777">
            <w:pPr>
              <w:spacing w:after="0" w:line="240" w:lineRule="auto"/>
              <w:jc w:val="center"/>
              <w:rPr>
                <w:rFonts w:eastAsia="Times New Roman" w:asciiTheme="minorHAnsi" w:hAnsiTheme="minorHAnsi" w:cstheme="minorHAnsi"/>
                <w:b/>
                <w:bCs/>
                <w:color w:val="000000"/>
                <w:sz w:val="16"/>
                <w:szCs w:val="16"/>
              </w:rPr>
            </w:pPr>
            <w:r w:rsidRPr="0093179B">
              <w:rPr>
                <w:rFonts w:eastAsia="Times New Roman" w:asciiTheme="minorHAnsi" w:hAnsiTheme="minorHAnsi" w:cstheme="minorHAnsi"/>
                <w:b/>
                <w:bCs/>
                <w:color w:val="000000"/>
                <w:sz w:val="16"/>
                <w:szCs w:val="16"/>
              </w:rPr>
              <w:t>SUBTOTAL SERVICIO</w:t>
            </w:r>
          </w:p>
        </w:tc>
        <w:tc>
          <w:tcPr>
            <w:tcW w:w="2092" w:type="pct"/>
            <w:gridSpan w:val="2"/>
            <w:tcBorders>
              <w:top w:val="single" w:color="auto" w:sz="4" w:space="0"/>
              <w:left w:val="nil"/>
              <w:bottom w:val="single" w:color="auto" w:sz="4" w:space="0"/>
              <w:right w:val="single" w:color="auto" w:sz="4" w:space="0"/>
            </w:tcBorders>
            <w:shd w:val="clear" w:color="000000" w:fill="B4C6E7"/>
            <w:vAlign w:val="center"/>
            <w:hideMark/>
          </w:tcPr>
          <w:p w:rsidRPr="0093179B" w:rsidR="0093179B" w:rsidP="0093179B" w:rsidRDefault="0093179B" w14:paraId="6208613C" w14:textId="77777777">
            <w:pPr>
              <w:spacing w:after="0" w:line="240" w:lineRule="auto"/>
              <w:jc w:val="center"/>
              <w:rPr>
                <w:rFonts w:eastAsia="Times New Roman" w:asciiTheme="minorHAnsi" w:hAnsiTheme="minorHAnsi" w:cstheme="minorHAnsi"/>
                <w:b/>
                <w:bCs/>
                <w:color w:val="000000"/>
                <w:sz w:val="16"/>
                <w:szCs w:val="16"/>
              </w:rPr>
            </w:pPr>
            <w:r w:rsidRPr="0093179B">
              <w:rPr>
                <w:rFonts w:eastAsia="Times New Roman" w:asciiTheme="minorHAnsi" w:hAnsiTheme="minorHAnsi" w:cstheme="minorHAnsi"/>
                <w:b/>
                <w:bCs/>
                <w:color w:val="000000"/>
                <w:sz w:val="16"/>
                <w:szCs w:val="16"/>
              </w:rPr>
              <w:t xml:space="preserve"> $                                                        855.917.250 </w:t>
            </w:r>
          </w:p>
        </w:tc>
      </w:tr>
      <w:tr w:rsidRPr="0093179B" w:rsidR="0093179B" w:rsidTr="0093179B" w14:paraId="073C6CD1" w14:textId="77777777">
        <w:trPr>
          <w:trHeight w:val="20"/>
        </w:trPr>
        <w:tc>
          <w:tcPr>
            <w:tcW w:w="2908" w:type="pct"/>
            <w:tcBorders>
              <w:top w:val="nil"/>
              <w:left w:val="single" w:color="auto" w:sz="4" w:space="0"/>
              <w:bottom w:val="single" w:color="auto" w:sz="4" w:space="0"/>
              <w:right w:val="single" w:color="auto" w:sz="4" w:space="0"/>
            </w:tcBorders>
            <w:shd w:val="clear" w:color="000000" w:fill="B4C6E7"/>
            <w:vAlign w:val="center"/>
            <w:hideMark/>
          </w:tcPr>
          <w:p w:rsidRPr="0093179B" w:rsidR="0093179B" w:rsidP="0093179B" w:rsidRDefault="0093179B" w14:paraId="39F862D1" w14:textId="77777777">
            <w:pPr>
              <w:spacing w:after="0" w:line="240" w:lineRule="auto"/>
              <w:jc w:val="center"/>
              <w:rPr>
                <w:rFonts w:eastAsia="Times New Roman" w:asciiTheme="minorHAnsi" w:hAnsiTheme="minorHAnsi" w:cstheme="minorHAnsi"/>
                <w:b/>
                <w:bCs/>
                <w:color w:val="000000"/>
                <w:sz w:val="16"/>
                <w:szCs w:val="16"/>
              </w:rPr>
            </w:pPr>
            <w:r w:rsidRPr="0093179B">
              <w:rPr>
                <w:rFonts w:eastAsia="Times New Roman" w:asciiTheme="minorHAnsi" w:hAnsiTheme="minorHAnsi" w:cstheme="minorHAnsi"/>
                <w:b/>
                <w:bCs/>
                <w:color w:val="000000"/>
                <w:sz w:val="16"/>
                <w:szCs w:val="16"/>
              </w:rPr>
              <w:t>IVA</w:t>
            </w:r>
          </w:p>
        </w:tc>
        <w:tc>
          <w:tcPr>
            <w:tcW w:w="2092" w:type="pct"/>
            <w:gridSpan w:val="2"/>
            <w:tcBorders>
              <w:top w:val="single" w:color="auto" w:sz="4" w:space="0"/>
              <w:left w:val="nil"/>
              <w:bottom w:val="single" w:color="auto" w:sz="4" w:space="0"/>
              <w:right w:val="single" w:color="auto" w:sz="4" w:space="0"/>
            </w:tcBorders>
            <w:shd w:val="clear" w:color="000000" w:fill="B4C6E7"/>
            <w:vAlign w:val="center"/>
            <w:hideMark/>
          </w:tcPr>
          <w:p w:rsidRPr="0093179B" w:rsidR="0093179B" w:rsidP="0093179B" w:rsidRDefault="0093179B" w14:paraId="08F3ACE4" w14:textId="77777777">
            <w:pPr>
              <w:spacing w:after="0" w:line="240" w:lineRule="auto"/>
              <w:jc w:val="center"/>
              <w:rPr>
                <w:rFonts w:eastAsia="Times New Roman" w:asciiTheme="minorHAnsi" w:hAnsiTheme="minorHAnsi" w:cstheme="minorHAnsi"/>
                <w:b/>
                <w:bCs/>
                <w:color w:val="000000"/>
                <w:sz w:val="16"/>
                <w:szCs w:val="16"/>
              </w:rPr>
            </w:pPr>
            <w:r w:rsidRPr="0093179B">
              <w:rPr>
                <w:rFonts w:eastAsia="Times New Roman" w:asciiTheme="minorHAnsi" w:hAnsiTheme="minorHAnsi" w:cstheme="minorHAnsi"/>
                <w:b/>
                <w:bCs/>
                <w:color w:val="000000"/>
                <w:sz w:val="16"/>
                <w:szCs w:val="16"/>
              </w:rPr>
              <w:t xml:space="preserve"> $                                                        162.624.278 </w:t>
            </w:r>
          </w:p>
        </w:tc>
      </w:tr>
      <w:tr w:rsidRPr="0093179B" w:rsidR="0093179B" w:rsidTr="0093179B" w14:paraId="65D35134" w14:textId="77777777">
        <w:trPr>
          <w:trHeight w:val="20"/>
        </w:trPr>
        <w:tc>
          <w:tcPr>
            <w:tcW w:w="2908" w:type="pct"/>
            <w:tcBorders>
              <w:top w:val="single" w:color="FFFFFF" w:sz="4" w:space="0"/>
              <w:left w:val="single" w:color="auto" w:sz="4" w:space="0"/>
              <w:bottom w:val="single" w:color="auto" w:sz="4" w:space="0"/>
              <w:right w:val="single" w:color="FFFFFF" w:sz="4" w:space="0"/>
            </w:tcBorders>
            <w:shd w:val="clear" w:color="000000" w:fill="2F5496"/>
            <w:vAlign w:val="center"/>
            <w:hideMark/>
          </w:tcPr>
          <w:p w:rsidRPr="0093179B" w:rsidR="0093179B" w:rsidP="0093179B" w:rsidRDefault="0093179B" w14:paraId="34273411"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VALOR TOTAL SERVICIO</w:t>
            </w:r>
          </w:p>
        </w:tc>
        <w:tc>
          <w:tcPr>
            <w:tcW w:w="2092" w:type="pct"/>
            <w:gridSpan w:val="2"/>
            <w:tcBorders>
              <w:top w:val="single" w:color="FFFFFF" w:sz="4" w:space="0"/>
              <w:left w:val="nil"/>
              <w:bottom w:val="single" w:color="auto" w:sz="4" w:space="0"/>
              <w:right w:val="single" w:color="000000" w:sz="4" w:space="0"/>
            </w:tcBorders>
            <w:shd w:val="clear" w:color="000000" w:fill="2F5496"/>
            <w:vAlign w:val="center"/>
            <w:hideMark/>
          </w:tcPr>
          <w:p w:rsidRPr="0093179B" w:rsidR="0093179B" w:rsidP="0093179B" w:rsidRDefault="0093179B" w14:paraId="5F05351C"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 xml:space="preserve"> $                                                     1.018.541.528 </w:t>
            </w:r>
          </w:p>
        </w:tc>
      </w:tr>
      <w:tr w:rsidRPr="0093179B" w:rsidR="0093179B" w:rsidTr="0093179B" w14:paraId="22E45FC2" w14:textId="77777777">
        <w:trPr>
          <w:trHeight w:val="20"/>
        </w:trPr>
        <w:tc>
          <w:tcPr>
            <w:tcW w:w="2908" w:type="pct"/>
            <w:tcBorders>
              <w:top w:val="nil"/>
              <w:left w:val="single" w:color="auto" w:sz="4" w:space="0"/>
              <w:bottom w:val="single" w:color="auto" w:sz="4" w:space="0"/>
              <w:right w:val="single" w:color="auto" w:sz="4" w:space="0"/>
            </w:tcBorders>
            <w:vAlign w:val="center"/>
            <w:hideMark/>
          </w:tcPr>
          <w:p w:rsidRPr="0093179B" w:rsidR="0093179B" w:rsidP="0093179B" w:rsidRDefault="0093179B" w14:paraId="76DF3684"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UTILIZACIÓN BOLSA DE REPUESTOS</w:t>
            </w:r>
          </w:p>
        </w:tc>
        <w:tc>
          <w:tcPr>
            <w:tcW w:w="924" w:type="pct"/>
            <w:tcBorders>
              <w:top w:val="nil"/>
              <w:left w:val="nil"/>
              <w:bottom w:val="single" w:color="auto" w:sz="4" w:space="0"/>
              <w:right w:val="single" w:color="auto" w:sz="4" w:space="0"/>
            </w:tcBorders>
            <w:vAlign w:val="center"/>
            <w:hideMark/>
          </w:tcPr>
          <w:p w:rsidRPr="0093179B" w:rsidR="0093179B" w:rsidP="0093179B" w:rsidRDefault="0093179B" w14:paraId="6C3B651B"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 xml:space="preserve"> $                        312 </w:t>
            </w:r>
          </w:p>
        </w:tc>
        <w:tc>
          <w:tcPr>
            <w:tcW w:w="1168" w:type="pct"/>
            <w:tcBorders>
              <w:top w:val="nil"/>
              <w:left w:val="nil"/>
              <w:bottom w:val="single" w:color="auto" w:sz="4" w:space="0"/>
              <w:right w:val="single" w:color="auto" w:sz="4" w:space="0"/>
            </w:tcBorders>
            <w:vAlign w:val="center"/>
            <w:hideMark/>
          </w:tcPr>
          <w:p w:rsidRPr="0093179B" w:rsidR="0093179B" w:rsidP="0093179B" w:rsidRDefault="0093179B" w14:paraId="3DA2A017"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 xml:space="preserve"> $                   271.029.802 </w:t>
            </w:r>
          </w:p>
        </w:tc>
      </w:tr>
      <w:tr w:rsidRPr="0093179B" w:rsidR="0093179B" w:rsidTr="0093179B" w14:paraId="5AE466EB" w14:textId="77777777">
        <w:trPr>
          <w:trHeight w:val="20"/>
        </w:trPr>
        <w:tc>
          <w:tcPr>
            <w:tcW w:w="2908" w:type="pct"/>
            <w:tcBorders>
              <w:top w:val="single" w:color="FFFFFF" w:sz="4" w:space="0"/>
              <w:left w:val="single" w:color="auto" w:sz="4" w:space="0"/>
              <w:bottom w:val="single" w:color="auto" w:sz="4" w:space="0"/>
              <w:right w:val="single" w:color="FFFFFF" w:sz="4" w:space="0"/>
            </w:tcBorders>
            <w:shd w:val="clear" w:color="000000" w:fill="2F5496"/>
            <w:vAlign w:val="center"/>
            <w:hideMark/>
          </w:tcPr>
          <w:p w:rsidRPr="0093179B" w:rsidR="0093179B" w:rsidP="0093179B" w:rsidRDefault="0093179B" w14:paraId="2E3A614E"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VALOR TOTAL MES (IVA INCLUIDO)</w:t>
            </w:r>
          </w:p>
        </w:tc>
        <w:tc>
          <w:tcPr>
            <w:tcW w:w="2092" w:type="pct"/>
            <w:gridSpan w:val="2"/>
            <w:tcBorders>
              <w:top w:val="single" w:color="FFFFFF" w:sz="4" w:space="0"/>
              <w:left w:val="nil"/>
              <w:bottom w:val="single" w:color="auto" w:sz="4" w:space="0"/>
              <w:right w:val="single" w:color="000000" w:sz="4" w:space="0"/>
            </w:tcBorders>
            <w:shd w:val="clear" w:color="000000" w:fill="2F5496"/>
            <w:vAlign w:val="center"/>
            <w:hideMark/>
          </w:tcPr>
          <w:p w:rsidRPr="0093179B" w:rsidR="0093179B" w:rsidP="0093179B" w:rsidRDefault="0093179B" w14:paraId="10B3C049"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 xml:space="preserve"> $                                                     1.289.571.330 </w:t>
            </w:r>
          </w:p>
        </w:tc>
      </w:tr>
      <w:tr w:rsidRPr="0093179B" w:rsidR="0093179B" w:rsidTr="0093179B" w14:paraId="22E65A46" w14:textId="77777777">
        <w:trPr>
          <w:trHeight w:val="20"/>
        </w:trPr>
        <w:tc>
          <w:tcPr>
            <w:tcW w:w="2908" w:type="pct"/>
            <w:tcBorders>
              <w:top w:val="single" w:color="FFFFFF" w:sz="4" w:space="0"/>
              <w:left w:val="single" w:color="auto" w:sz="4" w:space="0"/>
              <w:bottom w:val="single" w:color="FFFFFF" w:sz="4" w:space="0"/>
              <w:right w:val="single" w:color="FFFFFF" w:sz="4" w:space="0"/>
            </w:tcBorders>
            <w:shd w:val="clear" w:color="000000" w:fill="2F5496"/>
            <w:vAlign w:val="center"/>
            <w:hideMark/>
          </w:tcPr>
          <w:p w:rsidRPr="0093179B" w:rsidR="0093179B" w:rsidP="0093179B" w:rsidRDefault="0093179B" w14:paraId="074D1A45"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MES ABRIL 2025</w:t>
            </w:r>
          </w:p>
        </w:tc>
        <w:tc>
          <w:tcPr>
            <w:tcW w:w="924" w:type="pct"/>
            <w:tcBorders>
              <w:top w:val="single" w:color="FFFFFF" w:sz="4" w:space="0"/>
              <w:left w:val="nil"/>
              <w:bottom w:val="single" w:color="FFFFFF" w:sz="4" w:space="0"/>
              <w:right w:val="single" w:color="FFFFFF" w:sz="4" w:space="0"/>
            </w:tcBorders>
            <w:shd w:val="clear" w:color="000000" w:fill="2F5496"/>
            <w:vAlign w:val="center"/>
            <w:hideMark/>
          </w:tcPr>
          <w:p w:rsidRPr="0093179B" w:rsidR="0093179B" w:rsidP="0093179B" w:rsidRDefault="0093179B" w14:paraId="33F574D3"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 xml:space="preserve"> CANTIDAD </w:t>
            </w:r>
          </w:p>
        </w:tc>
        <w:tc>
          <w:tcPr>
            <w:tcW w:w="1168" w:type="pct"/>
            <w:tcBorders>
              <w:top w:val="single" w:color="FFFFFF" w:sz="4" w:space="0"/>
              <w:left w:val="nil"/>
              <w:bottom w:val="single" w:color="FFFFFF" w:sz="4" w:space="0"/>
              <w:right w:val="single" w:color="auto" w:sz="4" w:space="0"/>
            </w:tcBorders>
            <w:shd w:val="clear" w:color="000000" w:fill="2F5496"/>
            <w:vAlign w:val="center"/>
            <w:hideMark/>
          </w:tcPr>
          <w:p w:rsidRPr="0093179B" w:rsidR="0093179B" w:rsidP="0093179B" w:rsidRDefault="0093179B" w14:paraId="6A8F9F7C"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 xml:space="preserve"> VALOR SIN IVA </w:t>
            </w:r>
          </w:p>
        </w:tc>
      </w:tr>
      <w:tr w:rsidRPr="0093179B" w:rsidR="0093179B" w:rsidTr="0093179B" w14:paraId="26DAD1EA" w14:textId="77777777">
        <w:trPr>
          <w:trHeight w:val="20"/>
        </w:trPr>
        <w:tc>
          <w:tcPr>
            <w:tcW w:w="2908" w:type="pct"/>
            <w:tcBorders>
              <w:top w:val="nil"/>
              <w:left w:val="single" w:color="auto" w:sz="4" w:space="0"/>
              <w:bottom w:val="single" w:color="auto" w:sz="4" w:space="0"/>
              <w:right w:val="single" w:color="auto" w:sz="4" w:space="0"/>
            </w:tcBorders>
            <w:vAlign w:val="center"/>
            <w:hideMark/>
          </w:tcPr>
          <w:p w:rsidRPr="0093179B" w:rsidR="0093179B" w:rsidP="0093179B" w:rsidRDefault="0093179B" w14:paraId="7A21FD6D"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PAGO MENSUAL VENCIDO</w:t>
            </w:r>
          </w:p>
        </w:tc>
        <w:tc>
          <w:tcPr>
            <w:tcW w:w="924" w:type="pct"/>
            <w:tcBorders>
              <w:top w:val="nil"/>
              <w:left w:val="nil"/>
              <w:bottom w:val="single" w:color="auto" w:sz="4" w:space="0"/>
              <w:right w:val="single" w:color="auto" w:sz="4" w:space="0"/>
            </w:tcBorders>
            <w:vAlign w:val="center"/>
            <w:hideMark/>
          </w:tcPr>
          <w:p w:rsidRPr="0093179B" w:rsidR="0093179B" w:rsidP="0093179B" w:rsidRDefault="0093179B" w14:paraId="0504422D"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 xml:space="preserve"> $                             1 </w:t>
            </w:r>
          </w:p>
        </w:tc>
        <w:tc>
          <w:tcPr>
            <w:tcW w:w="1168" w:type="pct"/>
            <w:tcBorders>
              <w:top w:val="nil"/>
              <w:left w:val="nil"/>
              <w:bottom w:val="single" w:color="auto" w:sz="4" w:space="0"/>
              <w:right w:val="single" w:color="auto" w:sz="4" w:space="0"/>
            </w:tcBorders>
            <w:vAlign w:val="center"/>
            <w:hideMark/>
          </w:tcPr>
          <w:p w:rsidRPr="0093179B" w:rsidR="0093179B" w:rsidP="0093179B" w:rsidRDefault="0093179B" w14:paraId="0F6B6A54"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 xml:space="preserve"> $                   953.250.000 </w:t>
            </w:r>
          </w:p>
        </w:tc>
      </w:tr>
      <w:tr w:rsidRPr="0093179B" w:rsidR="0093179B" w:rsidTr="0093179B" w14:paraId="3B6A8137" w14:textId="77777777">
        <w:trPr>
          <w:trHeight w:val="20"/>
        </w:trPr>
        <w:tc>
          <w:tcPr>
            <w:tcW w:w="2908" w:type="pct"/>
            <w:tcBorders>
              <w:top w:val="nil"/>
              <w:left w:val="single" w:color="auto" w:sz="4" w:space="0"/>
              <w:bottom w:val="single" w:color="auto" w:sz="4" w:space="0"/>
              <w:right w:val="single" w:color="auto" w:sz="4" w:space="0"/>
            </w:tcBorders>
            <w:vAlign w:val="center"/>
            <w:hideMark/>
          </w:tcPr>
          <w:p w:rsidRPr="0093179B" w:rsidR="0093179B" w:rsidP="0093179B" w:rsidRDefault="0093179B" w14:paraId="33B3B6BB"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DESCUENTOS POR ANS</w:t>
            </w:r>
          </w:p>
        </w:tc>
        <w:tc>
          <w:tcPr>
            <w:tcW w:w="924" w:type="pct"/>
            <w:tcBorders>
              <w:top w:val="nil"/>
              <w:left w:val="nil"/>
              <w:bottom w:val="single" w:color="auto" w:sz="4" w:space="0"/>
              <w:right w:val="single" w:color="auto" w:sz="4" w:space="0"/>
            </w:tcBorders>
            <w:vAlign w:val="center"/>
            <w:hideMark/>
          </w:tcPr>
          <w:p w:rsidRPr="0093179B" w:rsidR="0093179B" w:rsidP="0093179B" w:rsidRDefault="0093179B" w14:paraId="1075EAAB"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 xml:space="preserve"> $                             1 </w:t>
            </w:r>
          </w:p>
        </w:tc>
        <w:tc>
          <w:tcPr>
            <w:tcW w:w="1168" w:type="pct"/>
            <w:tcBorders>
              <w:top w:val="nil"/>
              <w:left w:val="nil"/>
              <w:bottom w:val="single" w:color="auto" w:sz="4" w:space="0"/>
              <w:right w:val="single" w:color="auto" w:sz="4" w:space="0"/>
            </w:tcBorders>
            <w:vAlign w:val="center"/>
            <w:hideMark/>
          </w:tcPr>
          <w:p w:rsidRPr="0093179B" w:rsidR="0093179B" w:rsidP="0093179B" w:rsidRDefault="0093179B" w14:paraId="16B86795" w14:textId="77777777">
            <w:pPr>
              <w:spacing w:after="0" w:line="240" w:lineRule="auto"/>
              <w:jc w:val="center"/>
              <w:rPr>
                <w:rFonts w:eastAsia="Times New Roman" w:asciiTheme="minorHAnsi" w:hAnsiTheme="minorHAnsi" w:cstheme="minorHAnsi"/>
                <w:sz w:val="16"/>
                <w:szCs w:val="16"/>
              </w:rPr>
            </w:pPr>
            <w:r w:rsidRPr="0093179B">
              <w:rPr>
                <w:rFonts w:eastAsia="Times New Roman" w:asciiTheme="minorHAnsi" w:hAnsiTheme="minorHAnsi" w:cstheme="minorHAnsi"/>
                <w:sz w:val="16"/>
                <w:szCs w:val="16"/>
              </w:rPr>
              <w:t xml:space="preserve"> $                                      -   </w:t>
            </w:r>
          </w:p>
        </w:tc>
      </w:tr>
      <w:tr w:rsidRPr="0093179B" w:rsidR="0093179B" w:rsidTr="0093179B" w14:paraId="65ACA82A" w14:textId="77777777">
        <w:trPr>
          <w:trHeight w:val="20"/>
        </w:trPr>
        <w:tc>
          <w:tcPr>
            <w:tcW w:w="2908" w:type="pct"/>
            <w:tcBorders>
              <w:top w:val="nil"/>
              <w:left w:val="single" w:color="auto" w:sz="4" w:space="0"/>
              <w:bottom w:val="single" w:color="auto" w:sz="4" w:space="0"/>
              <w:right w:val="single" w:color="auto" w:sz="4" w:space="0"/>
            </w:tcBorders>
            <w:shd w:val="clear" w:color="000000" w:fill="B4C6E7"/>
            <w:vAlign w:val="center"/>
            <w:hideMark/>
          </w:tcPr>
          <w:p w:rsidRPr="0093179B" w:rsidR="0093179B" w:rsidP="0093179B" w:rsidRDefault="0093179B" w14:paraId="7FEBFCC2" w14:textId="77777777">
            <w:pPr>
              <w:spacing w:after="0" w:line="240" w:lineRule="auto"/>
              <w:jc w:val="center"/>
              <w:rPr>
                <w:rFonts w:eastAsia="Times New Roman" w:asciiTheme="minorHAnsi" w:hAnsiTheme="minorHAnsi" w:cstheme="minorHAnsi"/>
                <w:b/>
                <w:bCs/>
                <w:color w:val="000000"/>
                <w:sz w:val="16"/>
                <w:szCs w:val="16"/>
              </w:rPr>
            </w:pPr>
            <w:r w:rsidRPr="0093179B">
              <w:rPr>
                <w:rFonts w:eastAsia="Times New Roman" w:asciiTheme="minorHAnsi" w:hAnsiTheme="minorHAnsi" w:cstheme="minorHAnsi"/>
                <w:b/>
                <w:bCs/>
                <w:color w:val="000000"/>
                <w:sz w:val="16"/>
                <w:szCs w:val="16"/>
              </w:rPr>
              <w:t>SUBTOTAL SERVICIO</w:t>
            </w:r>
          </w:p>
        </w:tc>
        <w:tc>
          <w:tcPr>
            <w:tcW w:w="2092" w:type="pct"/>
            <w:gridSpan w:val="2"/>
            <w:tcBorders>
              <w:top w:val="single" w:color="auto" w:sz="4" w:space="0"/>
              <w:left w:val="nil"/>
              <w:bottom w:val="single" w:color="auto" w:sz="4" w:space="0"/>
              <w:right w:val="single" w:color="auto" w:sz="4" w:space="0"/>
            </w:tcBorders>
            <w:shd w:val="clear" w:color="000000" w:fill="B4C6E7"/>
            <w:vAlign w:val="center"/>
            <w:hideMark/>
          </w:tcPr>
          <w:p w:rsidRPr="0093179B" w:rsidR="0093179B" w:rsidP="0093179B" w:rsidRDefault="0093179B" w14:paraId="1B4CA041" w14:textId="77777777">
            <w:pPr>
              <w:spacing w:after="0" w:line="240" w:lineRule="auto"/>
              <w:jc w:val="center"/>
              <w:rPr>
                <w:rFonts w:eastAsia="Times New Roman" w:asciiTheme="minorHAnsi" w:hAnsiTheme="minorHAnsi" w:cstheme="minorHAnsi"/>
                <w:b/>
                <w:bCs/>
                <w:color w:val="000000"/>
                <w:sz w:val="16"/>
                <w:szCs w:val="16"/>
              </w:rPr>
            </w:pPr>
            <w:r w:rsidRPr="0093179B">
              <w:rPr>
                <w:rFonts w:eastAsia="Times New Roman" w:asciiTheme="minorHAnsi" w:hAnsiTheme="minorHAnsi" w:cstheme="minorHAnsi"/>
                <w:b/>
                <w:bCs/>
                <w:color w:val="000000"/>
                <w:sz w:val="16"/>
                <w:szCs w:val="16"/>
              </w:rPr>
              <w:t xml:space="preserve"> $                                                        953.250.000 </w:t>
            </w:r>
          </w:p>
        </w:tc>
      </w:tr>
      <w:tr w:rsidRPr="0093179B" w:rsidR="0093179B" w:rsidTr="0093179B" w14:paraId="45AB8780" w14:textId="77777777">
        <w:trPr>
          <w:trHeight w:val="20"/>
        </w:trPr>
        <w:tc>
          <w:tcPr>
            <w:tcW w:w="2908" w:type="pct"/>
            <w:tcBorders>
              <w:top w:val="nil"/>
              <w:left w:val="single" w:color="auto" w:sz="4" w:space="0"/>
              <w:bottom w:val="single" w:color="auto" w:sz="4" w:space="0"/>
              <w:right w:val="single" w:color="auto" w:sz="4" w:space="0"/>
            </w:tcBorders>
            <w:shd w:val="clear" w:color="000000" w:fill="B4C6E7"/>
            <w:vAlign w:val="center"/>
            <w:hideMark/>
          </w:tcPr>
          <w:p w:rsidRPr="0093179B" w:rsidR="0093179B" w:rsidP="0093179B" w:rsidRDefault="0093179B" w14:paraId="2BBC4932" w14:textId="77777777">
            <w:pPr>
              <w:spacing w:after="0" w:line="240" w:lineRule="auto"/>
              <w:jc w:val="center"/>
              <w:rPr>
                <w:rFonts w:eastAsia="Times New Roman" w:asciiTheme="minorHAnsi" w:hAnsiTheme="minorHAnsi" w:cstheme="minorHAnsi"/>
                <w:b/>
                <w:bCs/>
                <w:color w:val="000000"/>
                <w:sz w:val="16"/>
                <w:szCs w:val="16"/>
              </w:rPr>
            </w:pPr>
            <w:r w:rsidRPr="0093179B">
              <w:rPr>
                <w:rFonts w:eastAsia="Times New Roman" w:asciiTheme="minorHAnsi" w:hAnsiTheme="minorHAnsi" w:cstheme="minorHAnsi"/>
                <w:b/>
                <w:bCs/>
                <w:color w:val="000000"/>
                <w:sz w:val="16"/>
                <w:szCs w:val="16"/>
              </w:rPr>
              <w:t>IVA</w:t>
            </w:r>
          </w:p>
        </w:tc>
        <w:tc>
          <w:tcPr>
            <w:tcW w:w="2092" w:type="pct"/>
            <w:gridSpan w:val="2"/>
            <w:tcBorders>
              <w:top w:val="single" w:color="auto" w:sz="4" w:space="0"/>
              <w:left w:val="nil"/>
              <w:bottom w:val="single" w:color="auto" w:sz="4" w:space="0"/>
              <w:right w:val="single" w:color="auto" w:sz="4" w:space="0"/>
            </w:tcBorders>
            <w:shd w:val="clear" w:color="000000" w:fill="B4C6E7"/>
            <w:vAlign w:val="center"/>
            <w:hideMark/>
          </w:tcPr>
          <w:p w:rsidRPr="0093179B" w:rsidR="0093179B" w:rsidP="0093179B" w:rsidRDefault="0093179B" w14:paraId="7150D941" w14:textId="77777777">
            <w:pPr>
              <w:spacing w:after="0" w:line="240" w:lineRule="auto"/>
              <w:jc w:val="center"/>
              <w:rPr>
                <w:rFonts w:eastAsia="Times New Roman" w:asciiTheme="minorHAnsi" w:hAnsiTheme="minorHAnsi" w:cstheme="minorHAnsi"/>
                <w:b/>
                <w:bCs/>
                <w:color w:val="000000"/>
                <w:sz w:val="16"/>
                <w:szCs w:val="16"/>
              </w:rPr>
            </w:pPr>
            <w:r w:rsidRPr="0093179B">
              <w:rPr>
                <w:rFonts w:eastAsia="Times New Roman" w:asciiTheme="minorHAnsi" w:hAnsiTheme="minorHAnsi" w:cstheme="minorHAnsi"/>
                <w:b/>
                <w:bCs/>
                <w:color w:val="000000"/>
                <w:sz w:val="16"/>
                <w:szCs w:val="16"/>
              </w:rPr>
              <w:t xml:space="preserve"> $                                                        181.117.500 </w:t>
            </w:r>
          </w:p>
        </w:tc>
      </w:tr>
      <w:tr w:rsidRPr="0093179B" w:rsidR="0093179B" w:rsidTr="0093179B" w14:paraId="197A1311" w14:textId="77777777">
        <w:trPr>
          <w:trHeight w:val="20"/>
        </w:trPr>
        <w:tc>
          <w:tcPr>
            <w:tcW w:w="2908" w:type="pct"/>
            <w:tcBorders>
              <w:top w:val="single" w:color="FFFFFF" w:sz="4" w:space="0"/>
              <w:left w:val="single" w:color="auto" w:sz="4" w:space="0"/>
              <w:bottom w:val="single" w:color="auto" w:sz="4" w:space="0"/>
              <w:right w:val="single" w:color="FFFFFF" w:sz="4" w:space="0"/>
            </w:tcBorders>
            <w:shd w:val="clear" w:color="000000" w:fill="2F5496"/>
            <w:vAlign w:val="center"/>
            <w:hideMark/>
          </w:tcPr>
          <w:p w:rsidRPr="0093179B" w:rsidR="0093179B" w:rsidP="0093179B" w:rsidRDefault="0093179B" w14:paraId="607A2120"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VALOR TOTAL SERVICIO</w:t>
            </w:r>
          </w:p>
        </w:tc>
        <w:tc>
          <w:tcPr>
            <w:tcW w:w="2092" w:type="pct"/>
            <w:gridSpan w:val="2"/>
            <w:tcBorders>
              <w:top w:val="single" w:color="FFFFFF" w:sz="4" w:space="0"/>
              <w:left w:val="nil"/>
              <w:bottom w:val="single" w:color="auto" w:sz="4" w:space="0"/>
              <w:right w:val="single" w:color="000000" w:sz="4" w:space="0"/>
            </w:tcBorders>
            <w:shd w:val="clear" w:color="000000" w:fill="2F5496"/>
            <w:vAlign w:val="center"/>
            <w:hideMark/>
          </w:tcPr>
          <w:p w:rsidRPr="0093179B" w:rsidR="0093179B" w:rsidP="0093179B" w:rsidRDefault="0093179B" w14:paraId="4855AA7B"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 xml:space="preserve"> $                                                     1.134.367.500 </w:t>
            </w:r>
          </w:p>
        </w:tc>
      </w:tr>
      <w:tr w:rsidRPr="0093179B" w:rsidR="0093179B" w:rsidTr="0093179B" w14:paraId="1E959809" w14:textId="77777777">
        <w:trPr>
          <w:trHeight w:val="20"/>
        </w:trPr>
        <w:tc>
          <w:tcPr>
            <w:tcW w:w="2908" w:type="pct"/>
            <w:tcBorders>
              <w:top w:val="nil"/>
              <w:left w:val="single" w:color="auto" w:sz="4" w:space="0"/>
              <w:bottom w:val="single" w:color="auto" w:sz="4" w:space="0"/>
              <w:right w:val="single" w:color="auto" w:sz="4" w:space="0"/>
            </w:tcBorders>
            <w:vAlign w:val="center"/>
            <w:hideMark/>
          </w:tcPr>
          <w:p w:rsidRPr="0093179B" w:rsidR="0093179B" w:rsidP="0093179B" w:rsidRDefault="0093179B" w14:paraId="7B3A399B"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UTILIZACIÓN BOLSA DE REPUESTOS</w:t>
            </w:r>
          </w:p>
        </w:tc>
        <w:tc>
          <w:tcPr>
            <w:tcW w:w="924" w:type="pct"/>
            <w:tcBorders>
              <w:top w:val="nil"/>
              <w:left w:val="nil"/>
              <w:bottom w:val="single" w:color="auto" w:sz="4" w:space="0"/>
              <w:right w:val="single" w:color="auto" w:sz="4" w:space="0"/>
            </w:tcBorders>
            <w:vAlign w:val="center"/>
            <w:hideMark/>
          </w:tcPr>
          <w:p w:rsidRPr="0093179B" w:rsidR="0093179B" w:rsidP="0093179B" w:rsidRDefault="0093179B" w14:paraId="03C0E5A0"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 xml:space="preserve"> $                        399 </w:t>
            </w:r>
          </w:p>
        </w:tc>
        <w:tc>
          <w:tcPr>
            <w:tcW w:w="1168" w:type="pct"/>
            <w:tcBorders>
              <w:top w:val="nil"/>
              <w:left w:val="nil"/>
              <w:bottom w:val="single" w:color="auto" w:sz="4" w:space="0"/>
              <w:right w:val="single" w:color="auto" w:sz="4" w:space="0"/>
            </w:tcBorders>
            <w:vAlign w:val="center"/>
            <w:hideMark/>
          </w:tcPr>
          <w:p w:rsidRPr="0093179B" w:rsidR="0093179B" w:rsidP="0093179B" w:rsidRDefault="0093179B" w14:paraId="1A35D769"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 xml:space="preserve"> $                   368.019.016 </w:t>
            </w:r>
          </w:p>
        </w:tc>
      </w:tr>
      <w:tr w:rsidRPr="0093179B" w:rsidR="0093179B" w:rsidTr="0093179B" w14:paraId="46CE3D00" w14:textId="77777777">
        <w:trPr>
          <w:trHeight w:val="20"/>
        </w:trPr>
        <w:tc>
          <w:tcPr>
            <w:tcW w:w="2908" w:type="pct"/>
            <w:tcBorders>
              <w:top w:val="single" w:color="FFFFFF" w:sz="4" w:space="0"/>
              <w:left w:val="single" w:color="auto" w:sz="4" w:space="0"/>
              <w:bottom w:val="single" w:color="auto" w:sz="4" w:space="0"/>
              <w:right w:val="single" w:color="FFFFFF" w:sz="4" w:space="0"/>
            </w:tcBorders>
            <w:shd w:val="clear" w:color="000000" w:fill="2F5496"/>
            <w:vAlign w:val="center"/>
            <w:hideMark/>
          </w:tcPr>
          <w:p w:rsidRPr="0093179B" w:rsidR="0093179B" w:rsidP="0093179B" w:rsidRDefault="0093179B" w14:paraId="6BF65048"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VALOR TOTAL MES (IVA INCLUIDO)</w:t>
            </w:r>
          </w:p>
        </w:tc>
        <w:tc>
          <w:tcPr>
            <w:tcW w:w="2092" w:type="pct"/>
            <w:gridSpan w:val="2"/>
            <w:tcBorders>
              <w:top w:val="single" w:color="FFFFFF" w:sz="4" w:space="0"/>
              <w:left w:val="nil"/>
              <w:bottom w:val="single" w:color="auto" w:sz="4" w:space="0"/>
              <w:right w:val="single" w:color="000000" w:sz="4" w:space="0"/>
            </w:tcBorders>
            <w:shd w:val="clear" w:color="000000" w:fill="2F5496"/>
            <w:vAlign w:val="center"/>
            <w:hideMark/>
          </w:tcPr>
          <w:p w:rsidRPr="0093179B" w:rsidR="0093179B" w:rsidP="0093179B" w:rsidRDefault="0093179B" w14:paraId="6372D124"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 xml:space="preserve"> $                                                     1.502.386.516 </w:t>
            </w:r>
          </w:p>
        </w:tc>
      </w:tr>
      <w:tr w:rsidRPr="0093179B" w:rsidR="0093179B" w:rsidTr="0093179B" w14:paraId="4474668E" w14:textId="77777777">
        <w:trPr>
          <w:trHeight w:val="20"/>
        </w:trPr>
        <w:tc>
          <w:tcPr>
            <w:tcW w:w="2908" w:type="pct"/>
            <w:tcBorders>
              <w:top w:val="single" w:color="FFFFFF" w:sz="4" w:space="0"/>
              <w:left w:val="single" w:color="auto" w:sz="4" w:space="0"/>
              <w:bottom w:val="single" w:color="FFFFFF" w:sz="4" w:space="0"/>
              <w:right w:val="single" w:color="FFFFFF" w:sz="4" w:space="0"/>
            </w:tcBorders>
            <w:shd w:val="clear" w:color="000000" w:fill="2F5496"/>
            <w:vAlign w:val="center"/>
            <w:hideMark/>
          </w:tcPr>
          <w:p w:rsidRPr="0093179B" w:rsidR="0093179B" w:rsidP="0093179B" w:rsidRDefault="0093179B" w14:paraId="71070A8E"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MES MAYO 2025</w:t>
            </w:r>
          </w:p>
        </w:tc>
        <w:tc>
          <w:tcPr>
            <w:tcW w:w="924" w:type="pct"/>
            <w:tcBorders>
              <w:top w:val="single" w:color="FFFFFF" w:sz="4" w:space="0"/>
              <w:left w:val="nil"/>
              <w:bottom w:val="single" w:color="FFFFFF" w:sz="4" w:space="0"/>
              <w:right w:val="single" w:color="FFFFFF" w:sz="4" w:space="0"/>
            </w:tcBorders>
            <w:shd w:val="clear" w:color="000000" w:fill="2F5496"/>
            <w:vAlign w:val="center"/>
            <w:hideMark/>
          </w:tcPr>
          <w:p w:rsidRPr="0093179B" w:rsidR="0093179B" w:rsidP="0093179B" w:rsidRDefault="0093179B" w14:paraId="362CD675"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 xml:space="preserve"> CANTIDAD </w:t>
            </w:r>
          </w:p>
        </w:tc>
        <w:tc>
          <w:tcPr>
            <w:tcW w:w="1168" w:type="pct"/>
            <w:tcBorders>
              <w:top w:val="single" w:color="FFFFFF" w:sz="4" w:space="0"/>
              <w:left w:val="nil"/>
              <w:bottom w:val="single" w:color="FFFFFF" w:sz="4" w:space="0"/>
              <w:right w:val="single" w:color="auto" w:sz="4" w:space="0"/>
            </w:tcBorders>
            <w:shd w:val="clear" w:color="000000" w:fill="2F5496"/>
            <w:vAlign w:val="center"/>
            <w:hideMark/>
          </w:tcPr>
          <w:p w:rsidRPr="0093179B" w:rsidR="0093179B" w:rsidP="0093179B" w:rsidRDefault="0093179B" w14:paraId="712C1D7E"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 xml:space="preserve"> VALOR SIN IVA </w:t>
            </w:r>
          </w:p>
        </w:tc>
      </w:tr>
      <w:tr w:rsidRPr="0093179B" w:rsidR="0093179B" w:rsidTr="0093179B" w14:paraId="1F989808" w14:textId="77777777">
        <w:trPr>
          <w:trHeight w:val="20"/>
        </w:trPr>
        <w:tc>
          <w:tcPr>
            <w:tcW w:w="2908" w:type="pct"/>
            <w:tcBorders>
              <w:top w:val="nil"/>
              <w:left w:val="single" w:color="auto" w:sz="4" w:space="0"/>
              <w:bottom w:val="single" w:color="auto" w:sz="4" w:space="0"/>
              <w:right w:val="single" w:color="auto" w:sz="4" w:space="0"/>
            </w:tcBorders>
            <w:vAlign w:val="center"/>
            <w:hideMark/>
          </w:tcPr>
          <w:p w:rsidRPr="0093179B" w:rsidR="0093179B" w:rsidP="0093179B" w:rsidRDefault="0093179B" w14:paraId="408F321F"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PAGO MENSUAL VENCIDO</w:t>
            </w:r>
          </w:p>
        </w:tc>
        <w:tc>
          <w:tcPr>
            <w:tcW w:w="924" w:type="pct"/>
            <w:tcBorders>
              <w:top w:val="nil"/>
              <w:left w:val="nil"/>
              <w:bottom w:val="single" w:color="auto" w:sz="4" w:space="0"/>
              <w:right w:val="single" w:color="auto" w:sz="4" w:space="0"/>
            </w:tcBorders>
            <w:vAlign w:val="center"/>
            <w:hideMark/>
          </w:tcPr>
          <w:p w:rsidRPr="0093179B" w:rsidR="0093179B" w:rsidP="0093179B" w:rsidRDefault="0093179B" w14:paraId="5082B59D"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 xml:space="preserve"> $                             1 </w:t>
            </w:r>
          </w:p>
        </w:tc>
        <w:tc>
          <w:tcPr>
            <w:tcW w:w="1168" w:type="pct"/>
            <w:tcBorders>
              <w:top w:val="nil"/>
              <w:left w:val="nil"/>
              <w:bottom w:val="single" w:color="auto" w:sz="4" w:space="0"/>
              <w:right w:val="single" w:color="auto" w:sz="4" w:space="0"/>
            </w:tcBorders>
            <w:vAlign w:val="center"/>
            <w:hideMark/>
          </w:tcPr>
          <w:p w:rsidRPr="0093179B" w:rsidR="0093179B" w:rsidP="0093179B" w:rsidRDefault="0093179B" w14:paraId="417E2685"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 xml:space="preserve"> $                   953.250.000 </w:t>
            </w:r>
          </w:p>
        </w:tc>
      </w:tr>
      <w:tr w:rsidRPr="0093179B" w:rsidR="0093179B" w:rsidTr="0093179B" w14:paraId="0F060595" w14:textId="77777777">
        <w:trPr>
          <w:trHeight w:val="20"/>
        </w:trPr>
        <w:tc>
          <w:tcPr>
            <w:tcW w:w="2908" w:type="pct"/>
            <w:tcBorders>
              <w:top w:val="nil"/>
              <w:left w:val="single" w:color="auto" w:sz="4" w:space="0"/>
              <w:bottom w:val="single" w:color="auto" w:sz="4" w:space="0"/>
              <w:right w:val="single" w:color="auto" w:sz="4" w:space="0"/>
            </w:tcBorders>
            <w:vAlign w:val="center"/>
            <w:hideMark/>
          </w:tcPr>
          <w:p w:rsidRPr="0093179B" w:rsidR="0093179B" w:rsidP="0093179B" w:rsidRDefault="0093179B" w14:paraId="3C0D2AF8"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DESCUENTOS POR ANS</w:t>
            </w:r>
          </w:p>
        </w:tc>
        <w:tc>
          <w:tcPr>
            <w:tcW w:w="924" w:type="pct"/>
            <w:tcBorders>
              <w:top w:val="nil"/>
              <w:left w:val="nil"/>
              <w:bottom w:val="single" w:color="auto" w:sz="4" w:space="0"/>
              <w:right w:val="single" w:color="auto" w:sz="4" w:space="0"/>
            </w:tcBorders>
            <w:vAlign w:val="center"/>
            <w:hideMark/>
          </w:tcPr>
          <w:p w:rsidRPr="0093179B" w:rsidR="0093179B" w:rsidP="0093179B" w:rsidRDefault="0093179B" w14:paraId="6036518C"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 xml:space="preserve"> $                             1 </w:t>
            </w:r>
          </w:p>
        </w:tc>
        <w:tc>
          <w:tcPr>
            <w:tcW w:w="1168" w:type="pct"/>
            <w:tcBorders>
              <w:top w:val="nil"/>
              <w:left w:val="nil"/>
              <w:bottom w:val="single" w:color="auto" w:sz="4" w:space="0"/>
              <w:right w:val="single" w:color="auto" w:sz="4" w:space="0"/>
            </w:tcBorders>
            <w:vAlign w:val="center"/>
            <w:hideMark/>
          </w:tcPr>
          <w:p w:rsidRPr="0093179B" w:rsidR="0093179B" w:rsidP="0093179B" w:rsidRDefault="0093179B" w14:paraId="1EE33F74" w14:textId="77777777">
            <w:pPr>
              <w:spacing w:after="0" w:line="240" w:lineRule="auto"/>
              <w:jc w:val="center"/>
              <w:rPr>
                <w:rFonts w:eastAsia="Times New Roman" w:asciiTheme="minorHAnsi" w:hAnsiTheme="minorHAnsi" w:cstheme="minorHAnsi"/>
                <w:sz w:val="16"/>
                <w:szCs w:val="16"/>
              </w:rPr>
            </w:pPr>
            <w:r w:rsidRPr="0093179B">
              <w:rPr>
                <w:rFonts w:eastAsia="Times New Roman" w:asciiTheme="minorHAnsi" w:hAnsiTheme="minorHAnsi" w:cstheme="minorHAnsi"/>
                <w:sz w:val="16"/>
                <w:szCs w:val="16"/>
              </w:rPr>
              <w:t xml:space="preserve"> $                                      -   </w:t>
            </w:r>
          </w:p>
        </w:tc>
      </w:tr>
      <w:tr w:rsidRPr="0093179B" w:rsidR="0093179B" w:rsidTr="0093179B" w14:paraId="5852B9EA" w14:textId="77777777">
        <w:trPr>
          <w:trHeight w:val="20"/>
        </w:trPr>
        <w:tc>
          <w:tcPr>
            <w:tcW w:w="2908" w:type="pct"/>
            <w:tcBorders>
              <w:top w:val="nil"/>
              <w:left w:val="single" w:color="auto" w:sz="4" w:space="0"/>
              <w:bottom w:val="single" w:color="auto" w:sz="4" w:space="0"/>
              <w:right w:val="single" w:color="auto" w:sz="4" w:space="0"/>
            </w:tcBorders>
            <w:shd w:val="clear" w:color="000000" w:fill="B4C6E7"/>
            <w:vAlign w:val="center"/>
            <w:hideMark/>
          </w:tcPr>
          <w:p w:rsidRPr="0093179B" w:rsidR="0093179B" w:rsidP="0093179B" w:rsidRDefault="0093179B" w14:paraId="7510E0B2" w14:textId="77777777">
            <w:pPr>
              <w:spacing w:after="0" w:line="240" w:lineRule="auto"/>
              <w:jc w:val="center"/>
              <w:rPr>
                <w:rFonts w:eastAsia="Times New Roman" w:asciiTheme="minorHAnsi" w:hAnsiTheme="minorHAnsi" w:cstheme="minorHAnsi"/>
                <w:b/>
                <w:bCs/>
                <w:color w:val="000000"/>
                <w:sz w:val="16"/>
                <w:szCs w:val="16"/>
              </w:rPr>
            </w:pPr>
            <w:r w:rsidRPr="0093179B">
              <w:rPr>
                <w:rFonts w:eastAsia="Times New Roman" w:asciiTheme="minorHAnsi" w:hAnsiTheme="minorHAnsi" w:cstheme="minorHAnsi"/>
                <w:b/>
                <w:bCs/>
                <w:color w:val="000000"/>
                <w:sz w:val="16"/>
                <w:szCs w:val="16"/>
              </w:rPr>
              <w:t>SUBTOTAL SERVICIO</w:t>
            </w:r>
          </w:p>
        </w:tc>
        <w:tc>
          <w:tcPr>
            <w:tcW w:w="2092" w:type="pct"/>
            <w:gridSpan w:val="2"/>
            <w:tcBorders>
              <w:top w:val="single" w:color="auto" w:sz="4" w:space="0"/>
              <w:left w:val="nil"/>
              <w:bottom w:val="single" w:color="auto" w:sz="4" w:space="0"/>
              <w:right w:val="single" w:color="auto" w:sz="4" w:space="0"/>
            </w:tcBorders>
            <w:shd w:val="clear" w:color="000000" w:fill="B4C6E7"/>
            <w:vAlign w:val="center"/>
            <w:hideMark/>
          </w:tcPr>
          <w:p w:rsidRPr="0093179B" w:rsidR="0093179B" w:rsidP="0093179B" w:rsidRDefault="0093179B" w14:paraId="2388F604" w14:textId="77777777">
            <w:pPr>
              <w:spacing w:after="0" w:line="240" w:lineRule="auto"/>
              <w:jc w:val="center"/>
              <w:rPr>
                <w:rFonts w:eastAsia="Times New Roman" w:asciiTheme="minorHAnsi" w:hAnsiTheme="minorHAnsi" w:cstheme="minorHAnsi"/>
                <w:b/>
                <w:bCs/>
                <w:color w:val="000000"/>
                <w:sz w:val="16"/>
                <w:szCs w:val="16"/>
              </w:rPr>
            </w:pPr>
            <w:r w:rsidRPr="0093179B">
              <w:rPr>
                <w:rFonts w:eastAsia="Times New Roman" w:asciiTheme="minorHAnsi" w:hAnsiTheme="minorHAnsi" w:cstheme="minorHAnsi"/>
                <w:b/>
                <w:bCs/>
                <w:color w:val="000000"/>
                <w:sz w:val="16"/>
                <w:szCs w:val="16"/>
              </w:rPr>
              <w:t xml:space="preserve"> $                                                        953.250.000 </w:t>
            </w:r>
          </w:p>
        </w:tc>
      </w:tr>
      <w:tr w:rsidRPr="0093179B" w:rsidR="0093179B" w:rsidTr="0093179B" w14:paraId="431D2AE0" w14:textId="77777777">
        <w:trPr>
          <w:trHeight w:val="20"/>
        </w:trPr>
        <w:tc>
          <w:tcPr>
            <w:tcW w:w="2908" w:type="pct"/>
            <w:tcBorders>
              <w:top w:val="nil"/>
              <w:left w:val="single" w:color="auto" w:sz="4" w:space="0"/>
              <w:bottom w:val="single" w:color="auto" w:sz="4" w:space="0"/>
              <w:right w:val="single" w:color="auto" w:sz="4" w:space="0"/>
            </w:tcBorders>
            <w:shd w:val="clear" w:color="000000" w:fill="B4C6E7"/>
            <w:vAlign w:val="center"/>
            <w:hideMark/>
          </w:tcPr>
          <w:p w:rsidRPr="0093179B" w:rsidR="0093179B" w:rsidP="0093179B" w:rsidRDefault="0093179B" w14:paraId="78B32444" w14:textId="77777777">
            <w:pPr>
              <w:spacing w:after="0" w:line="240" w:lineRule="auto"/>
              <w:jc w:val="center"/>
              <w:rPr>
                <w:rFonts w:eastAsia="Times New Roman" w:asciiTheme="minorHAnsi" w:hAnsiTheme="minorHAnsi" w:cstheme="minorHAnsi"/>
                <w:b/>
                <w:bCs/>
                <w:color w:val="000000"/>
                <w:sz w:val="16"/>
                <w:szCs w:val="16"/>
              </w:rPr>
            </w:pPr>
            <w:r w:rsidRPr="0093179B">
              <w:rPr>
                <w:rFonts w:eastAsia="Times New Roman" w:asciiTheme="minorHAnsi" w:hAnsiTheme="minorHAnsi" w:cstheme="minorHAnsi"/>
                <w:b/>
                <w:bCs/>
                <w:color w:val="000000"/>
                <w:sz w:val="16"/>
                <w:szCs w:val="16"/>
              </w:rPr>
              <w:t>IVA</w:t>
            </w:r>
          </w:p>
        </w:tc>
        <w:tc>
          <w:tcPr>
            <w:tcW w:w="2092" w:type="pct"/>
            <w:gridSpan w:val="2"/>
            <w:tcBorders>
              <w:top w:val="single" w:color="auto" w:sz="4" w:space="0"/>
              <w:left w:val="nil"/>
              <w:bottom w:val="single" w:color="auto" w:sz="4" w:space="0"/>
              <w:right w:val="single" w:color="auto" w:sz="4" w:space="0"/>
            </w:tcBorders>
            <w:shd w:val="clear" w:color="000000" w:fill="B4C6E7"/>
            <w:vAlign w:val="center"/>
            <w:hideMark/>
          </w:tcPr>
          <w:p w:rsidRPr="0093179B" w:rsidR="0093179B" w:rsidP="0093179B" w:rsidRDefault="0093179B" w14:paraId="0B8331E1" w14:textId="77777777">
            <w:pPr>
              <w:spacing w:after="0" w:line="240" w:lineRule="auto"/>
              <w:jc w:val="center"/>
              <w:rPr>
                <w:rFonts w:eastAsia="Times New Roman" w:asciiTheme="minorHAnsi" w:hAnsiTheme="minorHAnsi" w:cstheme="minorHAnsi"/>
                <w:b/>
                <w:bCs/>
                <w:color w:val="000000"/>
                <w:sz w:val="16"/>
                <w:szCs w:val="16"/>
              </w:rPr>
            </w:pPr>
            <w:r w:rsidRPr="0093179B">
              <w:rPr>
                <w:rFonts w:eastAsia="Times New Roman" w:asciiTheme="minorHAnsi" w:hAnsiTheme="minorHAnsi" w:cstheme="minorHAnsi"/>
                <w:b/>
                <w:bCs/>
                <w:color w:val="000000"/>
                <w:sz w:val="16"/>
                <w:szCs w:val="16"/>
              </w:rPr>
              <w:t xml:space="preserve"> $                                                        181.117.500 </w:t>
            </w:r>
          </w:p>
        </w:tc>
      </w:tr>
      <w:tr w:rsidRPr="0093179B" w:rsidR="0093179B" w:rsidTr="0093179B" w14:paraId="17EF8896" w14:textId="77777777">
        <w:trPr>
          <w:trHeight w:val="20"/>
        </w:trPr>
        <w:tc>
          <w:tcPr>
            <w:tcW w:w="2908" w:type="pct"/>
            <w:tcBorders>
              <w:top w:val="single" w:color="FFFFFF" w:sz="4" w:space="0"/>
              <w:left w:val="single" w:color="auto" w:sz="4" w:space="0"/>
              <w:bottom w:val="single" w:color="auto" w:sz="4" w:space="0"/>
              <w:right w:val="single" w:color="FFFFFF" w:sz="4" w:space="0"/>
            </w:tcBorders>
            <w:shd w:val="clear" w:color="000000" w:fill="2F5496"/>
            <w:vAlign w:val="center"/>
            <w:hideMark/>
          </w:tcPr>
          <w:p w:rsidRPr="0093179B" w:rsidR="0093179B" w:rsidP="0093179B" w:rsidRDefault="0093179B" w14:paraId="5102BEAC"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VALOR TOTAL SERVICIO</w:t>
            </w:r>
          </w:p>
        </w:tc>
        <w:tc>
          <w:tcPr>
            <w:tcW w:w="2092" w:type="pct"/>
            <w:gridSpan w:val="2"/>
            <w:tcBorders>
              <w:top w:val="single" w:color="FFFFFF" w:sz="4" w:space="0"/>
              <w:left w:val="nil"/>
              <w:bottom w:val="single" w:color="auto" w:sz="4" w:space="0"/>
              <w:right w:val="single" w:color="000000" w:sz="4" w:space="0"/>
            </w:tcBorders>
            <w:shd w:val="clear" w:color="000000" w:fill="2F5496"/>
            <w:vAlign w:val="center"/>
            <w:hideMark/>
          </w:tcPr>
          <w:p w:rsidRPr="0093179B" w:rsidR="0093179B" w:rsidP="0093179B" w:rsidRDefault="0093179B" w14:paraId="7159AA84" w14:textId="77777777">
            <w:pPr>
              <w:spacing w:after="0" w:line="240" w:lineRule="auto"/>
              <w:jc w:val="center"/>
              <w:rPr>
                <w:rFonts w:eastAsia="Times New Roman" w:asciiTheme="minorHAnsi" w:hAnsiTheme="minorHAnsi" w:cstheme="minorHAnsi"/>
                <w:b/>
                <w:bCs/>
                <w:color w:val="FFFFFF"/>
                <w:sz w:val="18"/>
                <w:szCs w:val="18"/>
              </w:rPr>
            </w:pPr>
            <w:r w:rsidRPr="0093179B">
              <w:rPr>
                <w:rFonts w:eastAsia="Times New Roman" w:asciiTheme="minorHAnsi" w:hAnsiTheme="minorHAnsi" w:cstheme="minorHAnsi"/>
                <w:b/>
                <w:bCs/>
                <w:color w:val="FFFFFF"/>
                <w:sz w:val="18"/>
                <w:szCs w:val="18"/>
              </w:rPr>
              <w:t xml:space="preserve"> $                                                    1.134.367.500 </w:t>
            </w:r>
          </w:p>
        </w:tc>
      </w:tr>
      <w:tr w:rsidRPr="0093179B" w:rsidR="0093179B" w:rsidTr="0093179B" w14:paraId="1FE12703" w14:textId="77777777">
        <w:trPr>
          <w:trHeight w:val="20"/>
        </w:trPr>
        <w:tc>
          <w:tcPr>
            <w:tcW w:w="2908" w:type="pct"/>
            <w:tcBorders>
              <w:top w:val="nil"/>
              <w:left w:val="single" w:color="auto" w:sz="4" w:space="0"/>
              <w:bottom w:val="single" w:color="auto" w:sz="4" w:space="0"/>
              <w:right w:val="single" w:color="auto" w:sz="4" w:space="0"/>
            </w:tcBorders>
            <w:vAlign w:val="center"/>
            <w:hideMark/>
          </w:tcPr>
          <w:p w:rsidRPr="0093179B" w:rsidR="0093179B" w:rsidP="0093179B" w:rsidRDefault="0093179B" w14:paraId="5B579511"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UTILIZACIÓN BOLSA DE REPUESTOS</w:t>
            </w:r>
          </w:p>
        </w:tc>
        <w:tc>
          <w:tcPr>
            <w:tcW w:w="924" w:type="pct"/>
            <w:tcBorders>
              <w:top w:val="nil"/>
              <w:left w:val="nil"/>
              <w:bottom w:val="single" w:color="auto" w:sz="4" w:space="0"/>
              <w:right w:val="single" w:color="auto" w:sz="4" w:space="0"/>
            </w:tcBorders>
            <w:vAlign w:val="center"/>
            <w:hideMark/>
          </w:tcPr>
          <w:p w:rsidRPr="0093179B" w:rsidR="0093179B" w:rsidP="0093179B" w:rsidRDefault="0093179B" w14:paraId="49FE9E51"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 xml:space="preserve"> $                        247 </w:t>
            </w:r>
          </w:p>
        </w:tc>
        <w:tc>
          <w:tcPr>
            <w:tcW w:w="1168" w:type="pct"/>
            <w:tcBorders>
              <w:top w:val="nil"/>
              <w:left w:val="nil"/>
              <w:bottom w:val="single" w:color="auto" w:sz="4" w:space="0"/>
              <w:right w:val="single" w:color="auto" w:sz="4" w:space="0"/>
            </w:tcBorders>
            <w:vAlign w:val="center"/>
            <w:hideMark/>
          </w:tcPr>
          <w:p w:rsidRPr="0093179B" w:rsidR="0093179B" w:rsidP="0093179B" w:rsidRDefault="0093179B" w14:paraId="480C6DE8"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 xml:space="preserve"> $                     54.041.279 </w:t>
            </w:r>
          </w:p>
        </w:tc>
      </w:tr>
      <w:tr w:rsidRPr="0093179B" w:rsidR="0093179B" w:rsidTr="0093179B" w14:paraId="06192B9D" w14:textId="77777777">
        <w:trPr>
          <w:trHeight w:val="20"/>
        </w:trPr>
        <w:tc>
          <w:tcPr>
            <w:tcW w:w="2908" w:type="pct"/>
            <w:tcBorders>
              <w:top w:val="single" w:color="FFFFFF" w:sz="4" w:space="0"/>
              <w:left w:val="single" w:color="auto" w:sz="4" w:space="0"/>
              <w:bottom w:val="single" w:color="auto" w:sz="4" w:space="0"/>
              <w:right w:val="single" w:color="FFFFFF" w:sz="4" w:space="0"/>
            </w:tcBorders>
            <w:shd w:val="clear" w:color="000000" w:fill="2F5496"/>
            <w:vAlign w:val="center"/>
            <w:hideMark/>
          </w:tcPr>
          <w:p w:rsidRPr="0093179B" w:rsidR="0093179B" w:rsidP="0093179B" w:rsidRDefault="0093179B" w14:paraId="1BA26DBE"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VALOR TOTAL MES (IVA INCLUIDO)</w:t>
            </w:r>
          </w:p>
        </w:tc>
        <w:tc>
          <w:tcPr>
            <w:tcW w:w="2092" w:type="pct"/>
            <w:gridSpan w:val="2"/>
            <w:tcBorders>
              <w:top w:val="single" w:color="FFFFFF" w:sz="4" w:space="0"/>
              <w:left w:val="nil"/>
              <w:bottom w:val="single" w:color="auto" w:sz="4" w:space="0"/>
              <w:right w:val="single" w:color="000000" w:sz="4" w:space="0"/>
            </w:tcBorders>
            <w:shd w:val="clear" w:color="000000" w:fill="2F5496"/>
            <w:vAlign w:val="center"/>
            <w:hideMark/>
          </w:tcPr>
          <w:p w:rsidRPr="0093179B" w:rsidR="0093179B" w:rsidP="0093179B" w:rsidRDefault="0093179B" w14:paraId="4158C8B9" w14:textId="77777777">
            <w:pPr>
              <w:spacing w:after="0" w:line="240" w:lineRule="auto"/>
              <w:jc w:val="center"/>
              <w:rPr>
                <w:rFonts w:eastAsia="Times New Roman" w:asciiTheme="minorHAnsi" w:hAnsiTheme="minorHAnsi" w:cstheme="minorHAnsi"/>
                <w:b/>
                <w:bCs/>
                <w:color w:val="FFFFFF"/>
                <w:sz w:val="18"/>
                <w:szCs w:val="18"/>
              </w:rPr>
            </w:pPr>
            <w:r w:rsidRPr="0093179B">
              <w:rPr>
                <w:rFonts w:eastAsia="Times New Roman" w:asciiTheme="minorHAnsi" w:hAnsiTheme="minorHAnsi" w:cstheme="minorHAnsi"/>
                <w:b/>
                <w:bCs/>
                <w:color w:val="FFFFFF"/>
                <w:sz w:val="18"/>
                <w:szCs w:val="18"/>
              </w:rPr>
              <w:t xml:space="preserve"> $                                                    1.188.408.779 </w:t>
            </w:r>
          </w:p>
        </w:tc>
      </w:tr>
      <w:tr w:rsidRPr="0093179B" w:rsidR="0093179B" w:rsidTr="0093179B" w14:paraId="73C2097B" w14:textId="77777777">
        <w:trPr>
          <w:trHeight w:val="20"/>
        </w:trPr>
        <w:tc>
          <w:tcPr>
            <w:tcW w:w="2908" w:type="pct"/>
            <w:tcBorders>
              <w:top w:val="single" w:color="FFFFFF" w:sz="4" w:space="0"/>
              <w:left w:val="single" w:color="auto" w:sz="4" w:space="0"/>
              <w:bottom w:val="single" w:color="FFFFFF" w:sz="4" w:space="0"/>
              <w:right w:val="single" w:color="FFFFFF" w:sz="4" w:space="0"/>
            </w:tcBorders>
            <w:shd w:val="clear" w:color="000000" w:fill="2F5496"/>
            <w:vAlign w:val="center"/>
            <w:hideMark/>
          </w:tcPr>
          <w:p w:rsidRPr="0093179B" w:rsidR="0093179B" w:rsidP="0093179B" w:rsidRDefault="0093179B" w14:paraId="0EAAE7AD"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MES JUNIO 2025</w:t>
            </w:r>
          </w:p>
        </w:tc>
        <w:tc>
          <w:tcPr>
            <w:tcW w:w="924" w:type="pct"/>
            <w:tcBorders>
              <w:top w:val="single" w:color="FFFFFF" w:sz="4" w:space="0"/>
              <w:left w:val="nil"/>
              <w:bottom w:val="single" w:color="FFFFFF" w:sz="4" w:space="0"/>
              <w:right w:val="single" w:color="FFFFFF" w:sz="4" w:space="0"/>
            </w:tcBorders>
            <w:shd w:val="clear" w:color="000000" w:fill="2F5496"/>
            <w:vAlign w:val="center"/>
            <w:hideMark/>
          </w:tcPr>
          <w:p w:rsidRPr="0093179B" w:rsidR="0093179B" w:rsidP="0093179B" w:rsidRDefault="0093179B" w14:paraId="4D868FD2"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 xml:space="preserve"> CANTIDAD </w:t>
            </w:r>
          </w:p>
        </w:tc>
        <w:tc>
          <w:tcPr>
            <w:tcW w:w="1168" w:type="pct"/>
            <w:tcBorders>
              <w:top w:val="single" w:color="FFFFFF" w:sz="4" w:space="0"/>
              <w:left w:val="nil"/>
              <w:bottom w:val="single" w:color="FFFFFF" w:sz="4" w:space="0"/>
              <w:right w:val="single" w:color="auto" w:sz="4" w:space="0"/>
            </w:tcBorders>
            <w:shd w:val="clear" w:color="000000" w:fill="2F5496"/>
            <w:vAlign w:val="center"/>
            <w:hideMark/>
          </w:tcPr>
          <w:p w:rsidRPr="0093179B" w:rsidR="0093179B" w:rsidP="0093179B" w:rsidRDefault="0093179B" w14:paraId="3E483911"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 xml:space="preserve"> VALOR SIN IVA </w:t>
            </w:r>
          </w:p>
        </w:tc>
      </w:tr>
      <w:tr w:rsidRPr="0093179B" w:rsidR="0093179B" w:rsidTr="0093179B" w14:paraId="6E28FC90" w14:textId="77777777">
        <w:trPr>
          <w:trHeight w:val="20"/>
        </w:trPr>
        <w:tc>
          <w:tcPr>
            <w:tcW w:w="2908" w:type="pct"/>
            <w:tcBorders>
              <w:top w:val="nil"/>
              <w:left w:val="single" w:color="auto" w:sz="4" w:space="0"/>
              <w:bottom w:val="single" w:color="auto" w:sz="4" w:space="0"/>
              <w:right w:val="single" w:color="auto" w:sz="4" w:space="0"/>
            </w:tcBorders>
            <w:vAlign w:val="center"/>
            <w:hideMark/>
          </w:tcPr>
          <w:p w:rsidRPr="0093179B" w:rsidR="0093179B" w:rsidP="0093179B" w:rsidRDefault="0093179B" w14:paraId="75F29862"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PAGO MENSUAL VENCIDO</w:t>
            </w:r>
          </w:p>
        </w:tc>
        <w:tc>
          <w:tcPr>
            <w:tcW w:w="924" w:type="pct"/>
            <w:tcBorders>
              <w:top w:val="nil"/>
              <w:left w:val="nil"/>
              <w:bottom w:val="single" w:color="auto" w:sz="4" w:space="0"/>
              <w:right w:val="single" w:color="auto" w:sz="4" w:space="0"/>
            </w:tcBorders>
            <w:vAlign w:val="center"/>
            <w:hideMark/>
          </w:tcPr>
          <w:p w:rsidRPr="0093179B" w:rsidR="0093179B" w:rsidP="0093179B" w:rsidRDefault="0093179B" w14:paraId="76CCEC99"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 xml:space="preserve"> $                             1 </w:t>
            </w:r>
          </w:p>
        </w:tc>
        <w:tc>
          <w:tcPr>
            <w:tcW w:w="1168" w:type="pct"/>
            <w:tcBorders>
              <w:top w:val="nil"/>
              <w:left w:val="nil"/>
              <w:bottom w:val="single" w:color="auto" w:sz="4" w:space="0"/>
              <w:right w:val="single" w:color="auto" w:sz="4" w:space="0"/>
            </w:tcBorders>
            <w:vAlign w:val="center"/>
            <w:hideMark/>
          </w:tcPr>
          <w:p w:rsidRPr="0093179B" w:rsidR="0093179B" w:rsidP="0093179B" w:rsidRDefault="0093179B" w14:paraId="2E9D934F"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 xml:space="preserve"> $                   953.250.000 </w:t>
            </w:r>
          </w:p>
        </w:tc>
      </w:tr>
      <w:tr w:rsidRPr="0093179B" w:rsidR="0093179B" w:rsidTr="0093179B" w14:paraId="48F7034E" w14:textId="77777777">
        <w:trPr>
          <w:trHeight w:val="20"/>
        </w:trPr>
        <w:tc>
          <w:tcPr>
            <w:tcW w:w="2908" w:type="pct"/>
            <w:tcBorders>
              <w:top w:val="nil"/>
              <w:left w:val="single" w:color="auto" w:sz="4" w:space="0"/>
              <w:bottom w:val="single" w:color="auto" w:sz="4" w:space="0"/>
              <w:right w:val="single" w:color="auto" w:sz="4" w:space="0"/>
            </w:tcBorders>
            <w:vAlign w:val="center"/>
            <w:hideMark/>
          </w:tcPr>
          <w:p w:rsidRPr="0093179B" w:rsidR="0093179B" w:rsidP="0093179B" w:rsidRDefault="0093179B" w14:paraId="356E095D"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DESCUENTOS POR ANS</w:t>
            </w:r>
          </w:p>
        </w:tc>
        <w:tc>
          <w:tcPr>
            <w:tcW w:w="924" w:type="pct"/>
            <w:tcBorders>
              <w:top w:val="nil"/>
              <w:left w:val="nil"/>
              <w:bottom w:val="single" w:color="auto" w:sz="4" w:space="0"/>
              <w:right w:val="single" w:color="auto" w:sz="4" w:space="0"/>
            </w:tcBorders>
            <w:vAlign w:val="center"/>
            <w:hideMark/>
          </w:tcPr>
          <w:p w:rsidRPr="0093179B" w:rsidR="0093179B" w:rsidP="0093179B" w:rsidRDefault="0093179B" w14:paraId="596A01BC"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 xml:space="preserve"> $                            -   </w:t>
            </w:r>
          </w:p>
        </w:tc>
        <w:tc>
          <w:tcPr>
            <w:tcW w:w="1168" w:type="pct"/>
            <w:tcBorders>
              <w:top w:val="nil"/>
              <w:left w:val="nil"/>
              <w:bottom w:val="single" w:color="auto" w:sz="4" w:space="0"/>
              <w:right w:val="single" w:color="auto" w:sz="4" w:space="0"/>
            </w:tcBorders>
            <w:vAlign w:val="center"/>
            <w:hideMark/>
          </w:tcPr>
          <w:p w:rsidRPr="0093179B" w:rsidR="0093179B" w:rsidP="0093179B" w:rsidRDefault="0093179B" w14:paraId="52D1780A" w14:textId="77777777">
            <w:pPr>
              <w:spacing w:after="0" w:line="240" w:lineRule="auto"/>
              <w:jc w:val="center"/>
              <w:rPr>
                <w:rFonts w:eastAsia="Times New Roman" w:asciiTheme="minorHAnsi" w:hAnsiTheme="minorHAnsi" w:cstheme="minorHAnsi"/>
                <w:sz w:val="16"/>
                <w:szCs w:val="16"/>
              </w:rPr>
            </w:pPr>
            <w:r w:rsidRPr="0093179B">
              <w:rPr>
                <w:rFonts w:eastAsia="Times New Roman" w:asciiTheme="minorHAnsi" w:hAnsiTheme="minorHAnsi" w:cstheme="minorHAnsi"/>
                <w:sz w:val="16"/>
                <w:szCs w:val="16"/>
              </w:rPr>
              <w:t xml:space="preserve"> $                                      -   </w:t>
            </w:r>
          </w:p>
        </w:tc>
      </w:tr>
      <w:tr w:rsidRPr="0093179B" w:rsidR="0093179B" w:rsidTr="0093179B" w14:paraId="73540B38" w14:textId="77777777">
        <w:trPr>
          <w:trHeight w:val="20"/>
        </w:trPr>
        <w:tc>
          <w:tcPr>
            <w:tcW w:w="2908" w:type="pct"/>
            <w:tcBorders>
              <w:top w:val="nil"/>
              <w:left w:val="single" w:color="auto" w:sz="4" w:space="0"/>
              <w:bottom w:val="single" w:color="auto" w:sz="4" w:space="0"/>
              <w:right w:val="single" w:color="auto" w:sz="4" w:space="0"/>
            </w:tcBorders>
            <w:shd w:val="clear" w:color="000000" w:fill="B4C6E7"/>
            <w:vAlign w:val="center"/>
            <w:hideMark/>
          </w:tcPr>
          <w:p w:rsidRPr="0093179B" w:rsidR="0093179B" w:rsidP="0093179B" w:rsidRDefault="0093179B" w14:paraId="4746A1D9" w14:textId="77777777">
            <w:pPr>
              <w:spacing w:after="0" w:line="240" w:lineRule="auto"/>
              <w:jc w:val="center"/>
              <w:rPr>
                <w:rFonts w:eastAsia="Times New Roman" w:asciiTheme="minorHAnsi" w:hAnsiTheme="minorHAnsi" w:cstheme="minorHAnsi"/>
                <w:b/>
                <w:bCs/>
                <w:color w:val="000000"/>
                <w:sz w:val="16"/>
                <w:szCs w:val="16"/>
              </w:rPr>
            </w:pPr>
            <w:r w:rsidRPr="0093179B">
              <w:rPr>
                <w:rFonts w:eastAsia="Times New Roman" w:asciiTheme="minorHAnsi" w:hAnsiTheme="minorHAnsi" w:cstheme="minorHAnsi"/>
                <w:b/>
                <w:bCs/>
                <w:color w:val="000000"/>
                <w:sz w:val="16"/>
                <w:szCs w:val="16"/>
              </w:rPr>
              <w:t>SUBTOTAL SERVICIO</w:t>
            </w:r>
          </w:p>
        </w:tc>
        <w:tc>
          <w:tcPr>
            <w:tcW w:w="2092" w:type="pct"/>
            <w:gridSpan w:val="2"/>
            <w:tcBorders>
              <w:top w:val="single" w:color="auto" w:sz="4" w:space="0"/>
              <w:left w:val="nil"/>
              <w:bottom w:val="single" w:color="auto" w:sz="4" w:space="0"/>
              <w:right w:val="single" w:color="auto" w:sz="4" w:space="0"/>
            </w:tcBorders>
            <w:shd w:val="clear" w:color="000000" w:fill="B4C6E7"/>
            <w:vAlign w:val="center"/>
            <w:hideMark/>
          </w:tcPr>
          <w:p w:rsidRPr="0093179B" w:rsidR="0093179B" w:rsidP="0093179B" w:rsidRDefault="0093179B" w14:paraId="7BBBEBDA" w14:textId="77777777">
            <w:pPr>
              <w:spacing w:after="0" w:line="240" w:lineRule="auto"/>
              <w:jc w:val="center"/>
              <w:rPr>
                <w:rFonts w:eastAsia="Times New Roman" w:asciiTheme="minorHAnsi" w:hAnsiTheme="minorHAnsi" w:cstheme="minorHAnsi"/>
                <w:b/>
                <w:bCs/>
                <w:color w:val="000000"/>
                <w:sz w:val="16"/>
                <w:szCs w:val="16"/>
              </w:rPr>
            </w:pPr>
            <w:r w:rsidRPr="0093179B">
              <w:rPr>
                <w:rFonts w:eastAsia="Times New Roman" w:asciiTheme="minorHAnsi" w:hAnsiTheme="minorHAnsi" w:cstheme="minorHAnsi"/>
                <w:b/>
                <w:bCs/>
                <w:color w:val="000000"/>
                <w:sz w:val="16"/>
                <w:szCs w:val="16"/>
              </w:rPr>
              <w:t xml:space="preserve"> $                                                        953.250.000 </w:t>
            </w:r>
          </w:p>
        </w:tc>
      </w:tr>
      <w:tr w:rsidRPr="0093179B" w:rsidR="0093179B" w:rsidTr="0093179B" w14:paraId="19DA458D" w14:textId="77777777">
        <w:trPr>
          <w:trHeight w:val="20"/>
        </w:trPr>
        <w:tc>
          <w:tcPr>
            <w:tcW w:w="2908" w:type="pct"/>
            <w:tcBorders>
              <w:top w:val="nil"/>
              <w:left w:val="single" w:color="auto" w:sz="4" w:space="0"/>
              <w:bottom w:val="single" w:color="auto" w:sz="4" w:space="0"/>
              <w:right w:val="single" w:color="auto" w:sz="4" w:space="0"/>
            </w:tcBorders>
            <w:shd w:val="clear" w:color="000000" w:fill="B4C6E7"/>
            <w:vAlign w:val="center"/>
            <w:hideMark/>
          </w:tcPr>
          <w:p w:rsidRPr="0093179B" w:rsidR="0093179B" w:rsidP="0093179B" w:rsidRDefault="0093179B" w14:paraId="7A3F5B73" w14:textId="77777777">
            <w:pPr>
              <w:spacing w:after="0" w:line="240" w:lineRule="auto"/>
              <w:jc w:val="center"/>
              <w:rPr>
                <w:rFonts w:eastAsia="Times New Roman" w:asciiTheme="minorHAnsi" w:hAnsiTheme="minorHAnsi" w:cstheme="minorHAnsi"/>
                <w:b/>
                <w:bCs/>
                <w:color w:val="000000"/>
                <w:sz w:val="16"/>
                <w:szCs w:val="16"/>
              </w:rPr>
            </w:pPr>
            <w:r w:rsidRPr="0093179B">
              <w:rPr>
                <w:rFonts w:eastAsia="Times New Roman" w:asciiTheme="minorHAnsi" w:hAnsiTheme="minorHAnsi" w:cstheme="minorHAnsi"/>
                <w:b/>
                <w:bCs/>
                <w:color w:val="000000"/>
                <w:sz w:val="16"/>
                <w:szCs w:val="16"/>
              </w:rPr>
              <w:t>IVA</w:t>
            </w:r>
          </w:p>
        </w:tc>
        <w:tc>
          <w:tcPr>
            <w:tcW w:w="2092" w:type="pct"/>
            <w:gridSpan w:val="2"/>
            <w:tcBorders>
              <w:top w:val="single" w:color="auto" w:sz="4" w:space="0"/>
              <w:left w:val="nil"/>
              <w:bottom w:val="single" w:color="auto" w:sz="4" w:space="0"/>
              <w:right w:val="single" w:color="auto" w:sz="4" w:space="0"/>
            </w:tcBorders>
            <w:shd w:val="clear" w:color="000000" w:fill="B4C6E7"/>
            <w:vAlign w:val="center"/>
            <w:hideMark/>
          </w:tcPr>
          <w:p w:rsidRPr="0093179B" w:rsidR="0093179B" w:rsidP="0093179B" w:rsidRDefault="0093179B" w14:paraId="6BA45192" w14:textId="77777777">
            <w:pPr>
              <w:spacing w:after="0" w:line="240" w:lineRule="auto"/>
              <w:jc w:val="center"/>
              <w:rPr>
                <w:rFonts w:eastAsia="Times New Roman" w:asciiTheme="minorHAnsi" w:hAnsiTheme="minorHAnsi" w:cstheme="minorHAnsi"/>
                <w:b/>
                <w:bCs/>
                <w:color w:val="000000"/>
                <w:sz w:val="16"/>
                <w:szCs w:val="16"/>
              </w:rPr>
            </w:pPr>
            <w:r w:rsidRPr="0093179B">
              <w:rPr>
                <w:rFonts w:eastAsia="Times New Roman" w:asciiTheme="minorHAnsi" w:hAnsiTheme="minorHAnsi" w:cstheme="minorHAnsi"/>
                <w:b/>
                <w:bCs/>
                <w:color w:val="000000"/>
                <w:sz w:val="16"/>
                <w:szCs w:val="16"/>
              </w:rPr>
              <w:t xml:space="preserve"> $                                                        181.117.500 </w:t>
            </w:r>
          </w:p>
        </w:tc>
      </w:tr>
      <w:tr w:rsidRPr="0093179B" w:rsidR="0093179B" w:rsidTr="0093179B" w14:paraId="395D452E" w14:textId="77777777">
        <w:trPr>
          <w:trHeight w:val="20"/>
        </w:trPr>
        <w:tc>
          <w:tcPr>
            <w:tcW w:w="2908" w:type="pct"/>
            <w:tcBorders>
              <w:top w:val="single" w:color="FFFFFF" w:sz="4" w:space="0"/>
              <w:left w:val="single" w:color="auto" w:sz="4" w:space="0"/>
              <w:bottom w:val="single" w:color="auto" w:sz="4" w:space="0"/>
              <w:right w:val="single" w:color="FFFFFF" w:sz="4" w:space="0"/>
            </w:tcBorders>
            <w:shd w:val="clear" w:color="000000" w:fill="2F5496"/>
            <w:vAlign w:val="center"/>
            <w:hideMark/>
          </w:tcPr>
          <w:p w:rsidRPr="0093179B" w:rsidR="0093179B" w:rsidP="0093179B" w:rsidRDefault="0093179B" w14:paraId="65AB0145"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VALOR TOTAL SERVICIO</w:t>
            </w:r>
          </w:p>
        </w:tc>
        <w:tc>
          <w:tcPr>
            <w:tcW w:w="2092" w:type="pct"/>
            <w:gridSpan w:val="2"/>
            <w:tcBorders>
              <w:top w:val="single" w:color="FFFFFF" w:sz="4" w:space="0"/>
              <w:left w:val="nil"/>
              <w:bottom w:val="single" w:color="auto" w:sz="4" w:space="0"/>
              <w:right w:val="single" w:color="000000" w:sz="4" w:space="0"/>
            </w:tcBorders>
            <w:shd w:val="clear" w:color="000000" w:fill="2F5496"/>
            <w:vAlign w:val="center"/>
            <w:hideMark/>
          </w:tcPr>
          <w:p w:rsidRPr="0093179B" w:rsidR="0093179B" w:rsidP="0093179B" w:rsidRDefault="0093179B" w14:paraId="6C5CA61B" w14:textId="77777777">
            <w:pPr>
              <w:spacing w:after="0" w:line="240" w:lineRule="auto"/>
              <w:jc w:val="center"/>
              <w:rPr>
                <w:rFonts w:eastAsia="Times New Roman" w:asciiTheme="minorHAnsi" w:hAnsiTheme="minorHAnsi" w:cstheme="minorHAnsi"/>
                <w:b/>
                <w:bCs/>
                <w:color w:val="FFFFFF"/>
                <w:sz w:val="20"/>
                <w:szCs w:val="20"/>
              </w:rPr>
            </w:pPr>
            <w:r w:rsidRPr="0093179B">
              <w:rPr>
                <w:rFonts w:eastAsia="Times New Roman" w:asciiTheme="minorHAnsi" w:hAnsiTheme="minorHAnsi" w:cstheme="minorHAnsi"/>
                <w:b/>
                <w:bCs/>
                <w:color w:val="FFFFFF"/>
                <w:sz w:val="20"/>
                <w:szCs w:val="20"/>
              </w:rPr>
              <w:t xml:space="preserve"> $                                1.134.367.500 </w:t>
            </w:r>
          </w:p>
        </w:tc>
      </w:tr>
      <w:tr w:rsidRPr="0093179B" w:rsidR="0093179B" w:rsidTr="0093179B" w14:paraId="5F446FC4" w14:textId="77777777">
        <w:trPr>
          <w:trHeight w:val="20"/>
        </w:trPr>
        <w:tc>
          <w:tcPr>
            <w:tcW w:w="2908" w:type="pct"/>
            <w:tcBorders>
              <w:top w:val="nil"/>
              <w:left w:val="single" w:color="auto" w:sz="4" w:space="0"/>
              <w:bottom w:val="single" w:color="auto" w:sz="4" w:space="0"/>
              <w:right w:val="single" w:color="auto" w:sz="4" w:space="0"/>
            </w:tcBorders>
            <w:vAlign w:val="center"/>
            <w:hideMark/>
          </w:tcPr>
          <w:p w:rsidRPr="0093179B" w:rsidR="0093179B" w:rsidP="0093179B" w:rsidRDefault="0093179B" w14:paraId="4A33DACA"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UTILIZACIÓN BOLSA DE REPUESTOS</w:t>
            </w:r>
          </w:p>
        </w:tc>
        <w:tc>
          <w:tcPr>
            <w:tcW w:w="924" w:type="pct"/>
            <w:tcBorders>
              <w:top w:val="nil"/>
              <w:left w:val="nil"/>
              <w:bottom w:val="single" w:color="auto" w:sz="4" w:space="0"/>
              <w:right w:val="single" w:color="auto" w:sz="4" w:space="0"/>
            </w:tcBorders>
            <w:vAlign w:val="center"/>
            <w:hideMark/>
          </w:tcPr>
          <w:p w:rsidRPr="0093179B" w:rsidR="0093179B" w:rsidP="0093179B" w:rsidRDefault="0093179B" w14:paraId="425D527F"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 xml:space="preserve"> $                        358 </w:t>
            </w:r>
          </w:p>
        </w:tc>
        <w:tc>
          <w:tcPr>
            <w:tcW w:w="1168" w:type="pct"/>
            <w:tcBorders>
              <w:top w:val="nil"/>
              <w:left w:val="nil"/>
              <w:bottom w:val="single" w:color="auto" w:sz="4" w:space="0"/>
              <w:right w:val="single" w:color="auto" w:sz="4" w:space="0"/>
            </w:tcBorders>
            <w:vAlign w:val="center"/>
            <w:hideMark/>
          </w:tcPr>
          <w:p w:rsidRPr="0093179B" w:rsidR="0093179B" w:rsidP="0093179B" w:rsidRDefault="0093179B" w14:paraId="1132A72F"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 xml:space="preserve"> $                   207.995.115 </w:t>
            </w:r>
          </w:p>
        </w:tc>
      </w:tr>
      <w:tr w:rsidRPr="0093179B" w:rsidR="0093179B" w:rsidTr="0093179B" w14:paraId="51EE742F" w14:textId="77777777">
        <w:trPr>
          <w:trHeight w:val="20"/>
        </w:trPr>
        <w:tc>
          <w:tcPr>
            <w:tcW w:w="2908" w:type="pct"/>
            <w:tcBorders>
              <w:top w:val="single" w:color="FFFFFF" w:sz="4" w:space="0"/>
              <w:left w:val="single" w:color="auto" w:sz="4" w:space="0"/>
              <w:bottom w:val="single" w:color="auto" w:sz="4" w:space="0"/>
              <w:right w:val="single" w:color="FFFFFF" w:sz="4" w:space="0"/>
            </w:tcBorders>
            <w:shd w:val="clear" w:color="000000" w:fill="2F5496"/>
            <w:vAlign w:val="center"/>
            <w:hideMark/>
          </w:tcPr>
          <w:p w:rsidRPr="0093179B" w:rsidR="0093179B" w:rsidP="0093179B" w:rsidRDefault="0093179B" w14:paraId="5F80AD29"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VALOR TOTAL MES (IVA INCLUIDO)</w:t>
            </w:r>
          </w:p>
        </w:tc>
        <w:tc>
          <w:tcPr>
            <w:tcW w:w="2092" w:type="pct"/>
            <w:gridSpan w:val="2"/>
            <w:tcBorders>
              <w:top w:val="single" w:color="FFFFFF" w:sz="4" w:space="0"/>
              <w:left w:val="nil"/>
              <w:bottom w:val="single" w:color="auto" w:sz="4" w:space="0"/>
              <w:right w:val="single" w:color="000000" w:sz="4" w:space="0"/>
            </w:tcBorders>
            <w:shd w:val="clear" w:color="000000" w:fill="2F5496"/>
            <w:vAlign w:val="center"/>
            <w:hideMark/>
          </w:tcPr>
          <w:p w:rsidRPr="0093179B" w:rsidR="0093179B" w:rsidP="0093179B" w:rsidRDefault="0093179B" w14:paraId="667FDA81" w14:textId="77777777">
            <w:pPr>
              <w:spacing w:after="0" w:line="240" w:lineRule="auto"/>
              <w:jc w:val="center"/>
              <w:rPr>
                <w:rFonts w:eastAsia="Times New Roman" w:asciiTheme="minorHAnsi" w:hAnsiTheme="minorHAnsi" w:cstheme="minorHAnsi"/>
                <w:b/>
                <w:bCs/>
                <w:color w:val="FFFFFF"/>
                <w:sz w:val="20"/>
                <w:szCs w:val="20"/>
              </w:rPr>
            </w:pPr>
            <w:r w:rsidRPr="0093179B">
              <w:rPr>
                <w:rFonts w:eastAsia="Times New Roman" w:asciiTheme="minorHAnsi" w:hAnsiTheme="minorHAnsi" w:cstheme="minorHAnsi"/>
                <w:b/>
                <w:bCs/>
                <w:color w:val="FFFFFF"/>
                <w:sz w:val="20"/>
                <w:szCs w:val="20"/>
              </w:rPr>
              <w:t xml:space="preserve"> $                                1.342.362.615 </w:t>
            </w:r>
          </w:p>
        </w:tc>
      </w:tr>
      <w:tr w:rsidRPr="0093179B" w:rsidR="0093179B" w:rsidTr="0093179B" w14:paraId="78B46996" w14:textId="77777777">
        <w:trPr>
          <w:trHeight w:val="20"/>
        </w:trPr>
        <w:tc>
          <w:tcPr>
            <w:tcW w:w="2908" w:type="pct"/>
            <w:tcBorders>
              <w:top w:val="single" w:color="FFFFFF" w:sz="4" w:space="0"/>
              <w:left w:val="single" w:color="auto" w:sz="4" w:space="0"/>
              <w:bottom w:val="single" w:color="FFFFFF" w:sz="4" w:space="0"/>
              <w:right w:val="single" w:color="FFFFFF" w:sz="4" w:space="0"/>
            </w:tcBorders>
            <w:shd w:val="clear" w:color="000000" w:fill="2F5496"/>
            <w:vAlign w:val="center"/>
            <w:hideMark/>
          </w:tcPr>
          <w:p w:rsidRPr="0093179B" w:rsidR="0093179B" w:rsidP="0093179B" w:rsidRDefault="0093179B" w14:paraId="43EC0970"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MES JULIO 2025</w:t>
            </w:r>
          </w:p>
        </w:tc>
        <w:tc>
          <w:tcPr>
            <w:tcW w:w="924" w:type="pct"/>
            <w:tcBorders>
              <w:top w:val="single" w:color="FFFFFF" w:sz="4" w:space="0"/>
              <w:left w:val="nil"/>
              <w:bottom w:val="single" w:color="FFFFFF" w:sz="4" w:space="0"/>
              <w:right w:val="single" w:color="FFFFFF" w:sz="4" w:space="0"/>
            </w:tcBorders>
            <w:shd w:val="clear" w:color="000000" w:fill="2F5496"/>
            <w:vAlign w:val="center"/>
            <w:hideMark/>
          </w:tcPr>
          <w:p w:rsidRPr="0093179B" w:rsidR="0093179B" w:rsidP="0093179B" w:rsidRDefault="0093179B" w14:paraId="5132E9C6"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 xml:space="preserve"> CANTIDAD </w:t>
            </w:r>
          </w:p>
        </w:tc>
        <w:tc>
          <w:tcPr>
            <w:tcW w:w="1168" w:type="pct"/>
            <w:tcBorders>
              <w:top w:val="single" w:color="FFFFFF" w:sz="4" w:space="0"/>
              <w:left w:val="nil"/>
              <w:bottom w:val="single" w:color="FFFFFF" w:sz="4" w:space="0"/>
              <w:right w:val="single" w:color="auto" w:sz="4" w:space="0"/>
            </w:tcBorders>
            <w:shd w:val="clear" w:color="000000" w:fill="2F5496"/>
            <w:vAlign w:val="center"/>
            <w:hideMark/>
          </w:tcPr>
          <w:p w:rsidRPr="0093179B" w:rsidR="0093179B" w:rsidP="0093179B" w:rsidRDefault="0093179B" w14:paraId="293F33D6"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 xml:space="preserve"> VALOR SIN IVA </w:t>
            </w:r>
          </w:p>
        </w:tc>
      </w:tr>
      <w:tr w:rsidRPr="0093179B" w:rsidR="0093179B" w:rsidTr="0093179B" w14:paraId="1C07ACD9" w14:textId="77777777">
        <w:trPr>
          <w:trHeight w:val="20"/>
        </w:trPr>
        <w:tc>
          <w:tcPr>
            <w:tcW w:w="2908" w:type="pct"/>
            <w:tcBorders>
              <w:top w:val="nil"/>
              <w:left w:val="single" w:color="auto" w:sz="4" w:space="0"/>
              <w:bottom w:val="single" w:color="auto" w:sz="4" w:space="0"/>
              <w:right w:val="single" w:color="auto" w:sz="4" w:space="0"/>
            </w:tcBorders>
            <w:vAlign w:val="center"/>
            <w:hideMark/>
          </w:tcPr>
          <w:p w:rsidRPr="0093179B" w:rsidR="0093179B" w:rsidP="0093179B" w:rsidRDefault="0093179B" w14:paraId="3C439F52"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PAGO MENSUAL VENCIDO</w:t>
            </w:r>
          </w:p>
        </w:tc>
        <w:tc>
          <w:tcPr>
            <w:tcW w:w="924" w:type="pct"/>
            <w:tcBorders>
              <w:top w:val="nil"/>
              <w:left w:val="nil"/>
              <w:bottom w:val="single" w:color="auto" w:sz="4" w:space="0"/>
              <w:right w:val="single" w:color="auto" w:sz="4" w:space="0"/>
            </w:tcBorders>
            <w:vAlign w:val="center"/>
            <w:hideMark/>
          </w:tcPr>
          <w:p w:rsidRPr="0093179B" w:rsidR="0093179B" w:rsidP="0093179B" w:rsidRDefault="0093179B" w14:paraId="0943E223"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 xml:space="preserve"> $                             1 </w:t>
            </w:r>
          </w:p>
        </w:tc>
        <w:tc>
          <w:tcPr>
            <w:tcW w:w="1168" w:type="pct"/>
            <w:tcBorders>
              <w:top w:val="nil"/>
              <w:left w:val="nil"/>
              <w:bottom w:val="single" w:color="auto" w:sz="4" w:space="0"/>
              <w:right w:val="single" w:color="auto" w:sz="4" w:space="0"/>
            </w:tcBorders>
            <w:vAlign w:val="center"/>
            <w:hideMark/>
          </w:tcPr>
          <w:p w:rsidRPr="0093179B" w:rsidR="0093179B" w:rsidP="0093179B" w:rsidRDefault="0093179B" w14:paraId="0C4707EC"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 xml:space="preserve"> $                   953.250.000 </w:t>
            </w:r>
          </w:p>
        </w:tc>
      </w:tr>
      <w:tr w:rsidRPr="0093179B" w:rsidR="0093179B" w:rsidTr="0093179B" w14:paraId="03A23493" w14:textId="77777777">
        <w:trPr>
          <w:trHeight w:val="20"/>
        </w:trPr>
        <w:tc>
          <w:tcPr>
            <w:tcW w:w="2908" w:type="pct"/>
            <w:tcBorders>
              <w:top w:val="nil"/>
              <w:left w:val="single" w:color="auto" w:sz="4" w:space="0"/>
              <w:bottom w:val="single" w:color="auto" w:sz="4" w:space="0"/>
              <w:right w:val="single" w:color="auto" w:sz="4" w:space="0"/>
            </w:tcBorders>
            <w:vAlign w:val="center"/>
            <w:hideMark/>
          </w:tcPr>
          <w:p w:rsidRPr="0093179B" w:rsidR="0093179B" w:rsidP="0093179B" w:rsidRDefault="0093179B" w14:paraId="6D7EB894"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DESCUENTOS POR ANS</w:t>
            </w:r>
          </w:p>
        </w:tc>
        <w:tc>
          <w:tcPr>
            <w:tcW w:w="924" w:type="pct"/>
            <w:tcBorders>
              <w:top w:val="nil"/>
              <w:left w:val="nil"/>
              <w:bottom w:val="single" w:color="auto" w:sz="4" w:space="0"/>
              <w:right w:val="single" w:color="auto" w:sz="4" w:space="0"/>
            </w:tcBorders>
            <w:vAlign w:val="center"/>
            <w:hideMark/>
          </w:tcPr>
          <w:p w:rsidRPr="0093179B" w:rsidR="0093179B" w:rsidP="0093179B" w:rsidRDefault="0093179B" w14:paraId="317BE500"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 xml:space="preserve"> $                            -   </w:t>
            </w:r>
          </w:p>
        </w:tc>
        <w:tc>
          <w:tcPr>
            <w:tcW w:w="1168" w:type="pct"/>
            <w:tcBorders>
              <w:top w:val="nil"/>
              <w:left w:val="nil"/>
              <w:bottom w:val="single" w:color="auto" w:sz="4" w:space="0"/>
              <w:right w:val="single" w:color="auto" w:sz="4" w:space="0"/>
            </w:tcBorders>
            <w:vAlign w:val="center"/>
            <w:hideMark/>
          </w:tcPr>
          <w:p w:rsidRPr="0093179B" w:rsidR="0093179B" w:rsidP="0093179B" w:rsidRDefault="0093179B" w14:paraId="790D05BE" w14:textId="77777777">
            <w:pPr>
              <w:spacing w:after="0" w:line="240" w:lineRule="auto"/>
              <w:jc w:val="center"/>
              <w:rPr>
                <w:rFonts w:eastAsia="Times New Roman" w:asciiTheme="minorHAnsi" w:hAnsiTheme="minorHAnsi" w:cstheme="minorHAnsi"/>
                <w:sz w:val="16"/>
                <w:szCs w:val="16"/>
              </w:rPr>
            </w:pPr>
            <w:r w:rsidRPr="0093179B">
              <w:rPr>
                <w:rFonts w:eastAsia="Times New Roman" w:asciiTheme="minorHAnsi" w:hAnsiTheme="minorHAnsi" w:cstheme="minorHAnsi"/>
                <w:sz w:val="16"/>
                <w:szCs w:val="16"/>
              </w:rPr>
              <w:t xml:space="preserve"> $                                      -   </w:t>
            </w:r>
          </w:p>
        </w:tc>
      </w:tr>
      <w:tr w:rsidRPr="0093179B" w:rsidR="0093179B" w:rsidTr="0093179B" w14:paraId="3B8A47EB" w14:textId="77777777">
        <w:trPr>
          <w:trHeight w:val="20"/>
        </w:trPr>
        <w:tc>
          <w:tcPr>
            <w:tcW w:w="2908" w:type="pct"/>
            <w:tcBorders>
              <w:top w:val="nil"/>
              <w:left w:val="single" w:color="auto" w:sz="4" w:space="0"/>
              <w:bottom w:val="single" w:color="auto" w:sz="4" w:space="0"/>
              <w:right w:val="single" w:color="auto" w:sz="4" w:space="0"/>
            </w:tcBorders>
            <w:shd w:val="clear" w:color="000000" w:fill="B4C6E7"/>
            <w:vAlign w:val="center"/>
            <w:hideMark/>
          </w:tcPr>
          <w:p w:rsidRPr="0093179B" w:rsidR="0093179B" w:rsidP="0093179B" w:rsidRDefault="0093179B" w14:paraId="00C7AA45" w14:textId="77777777">
            <w:pPr>
              <w:spacing w:after="0" w:line="240" w:lineRule="auto"/>
              <w:jc w:val="center"/>
              <w:rPr>
                <w:rFonts w:eastAsia="Times New Roman" w:asciiTheme="minorHAnsi" w:hAnsiTheme="minorHAnsi" w:cstheme="minorHAnsi"/>
                <w:b/>
                <w:bCs/>
                <w:color w:val="000000"/>
                <w:sz w:val="16"/>
                <w:szCs w:val="16"/>
              </w:rPr>
            </w:pPr>
            <w:r w:rsidRPr="0093179B">
              <w:rPr>
                <w:rFonts w:eastAsia="Times New Roman" w:asciiTheme="minorHAnsi" w:hAnsiTheme="minorHAnsi" w:cstheme="minorHAnsi"/>
                <w:b/>
                <w:bCs/>
                <w:color w:val="000000"/>
                <w:sz w:val="16"/>
                <w:szCs w:val="16"/>
              </w:rPr>
              <w:t>SUBTOTAL SERVICIO</w:t>
            </w:r>
          </w:p>
        </w:tc>
        <w:tc>
          <w:tcPr>
            <w:tcW w:w="2092" w:type="pct"/>
            <w:gridSpan w:val="2"/>
            <w:tcBorders>
              <w:top w:val="single" w:color="auto" w:sz="4" w:space="0"/>
              <w:left w:val="nil"/>
              <w:bottom w:val="single" w:color="auto" w:sz="4" w:space="0"/>
              <w:right w:val="single" w:color="auto" w:sz="4" w:space="0"/>
            </w:tcBorders>
            <w:shd w:val="clear" w:color="000000" w:fill="B4C6E7"/>
            <w:vAlign w:val="center"/>
            <w:hideMark/>
          </w:tcPr>
          <w:p w:rsidRPr="0093179B" w:rsidR="0093179B" w:rsidP="0093179B" w:rsidRDefault="0093179B" w14:paraId="06DBDBC2" w14:textId="77777777">
            <w:pPr>
              <w:spacing w:after="0" w:line="240" w:lineRule="auto"/>
              <w:jc w:val="center"/>
              <w:rPr>
                <w:rFonts w:eastAsia="Times New Roman" w:asciiTheme="minorHAnsi" w:hAnsiTheme="minorHAnsi" w:cstheme="minorHAnsi"/>
                <w:b/>
                <w:bCs/>
                <w:color w:val="000000"/>
                <w:sz w:val="16"/>
                <w:szCs w:val="16"/>
              </w:rPr>
            </w:pPr>
            <w:r w:rsidRPr="0093179B">
              <w:rPr>
                <w:rFonts w:eastAsia="Times New Roman" w:asciiTheme="minorHAnsi" w:hAnsiTheme="minorHAnsi" w:cstheme="minorHAnsi"/>
                <w:b/>
                <w:bCs/>
                <w:color w:val="000000"/>
                <w:sz w:val="16"/>
                <w:szCs w:val="16"/>
              </w:rPr>
              <w:t xml:space="preserve"> $                                                        953.250.000 </w:t>
            </w:r>
          </w:p>
        </w:tc>
      </w:tr>
      <w:tr w:rsidRPr="0093179B" w:rsidR="0093179B" w:rsidTr="0093179B" w14:paraId="68B40F5D" w14:textId="77777777">
        <w:trPr>
          <w:trHeight w:val="20"/>
        </w:trPr>
        <w:tc>
          <w:tcPr>
            <w:tcW w:w="2908" w:type="pct"/>
            <w:tcBorders>
              <w:top w:val="nil"/>
              <w:left w:val="single" w:color="auto" w:sz="4" w:space="0"/>
              <w:bottom w:val="single" w:color="auto" w:sz="4" w:space="0"/>
              <w:right w:val="single" w:color="auto" w:sz="4" w:space="0"/>
            </w:tcBorders>
            <w:shd w:val="clear" w:color="000000" w:fill="B4C6E7"/>
            <w:vAlign w:val="center"/>
            <w:hideMark/>
          </w:tcPr>
          <w:p w:rsidRPr="0093179B" w:rsidR="0093179B" w:rsidP="0093179B" w:rsidRDefault="0093179B" w14:paraId="42F5C851" w14:textId="77777777">
            <w:pPr>
              <w:spacing w:after="0" w:line="240" w:lineRule="auto"/>
              <w:jc w:val="center"/>
              <w:rPr>
                <w:rFonts w:eastAsia="Times New Roman" w:asciiTheme="minorHAnsi" w:hAnsiTheme="minorHAnsi" w:cstheme="minorHAnsi"/>
                <w:b/>
                <w:bCs/>
                <w:color w:val="000000"/>
                <w:sz w:val="16"/>
                <w:szCs w:val="16"/>
              </w:rPr>
            </w:pPr>
            <w:r w:rsidRPr="0093179B">
              <w:rPr>
                <w:rFonts w:eastAsia="Times New Roman" w:asciiTheme="minorHAnsi" w:hAnsiTheme="minorHAnsi" w:cstheme="minorHAnsi"/>
                <w:b/>
                <w:bCs/>
                <w:color w:val="000000"/>
                <w:sz w:val="16"/>
                <w:szCs w:val="16"/>
              </w:rPr>
              <w:t>IVA</w:t>
            </w:r>
          </w:p>
        </w:tc>
        <w:tc>
          <w:tcPr>
            <w:tcW w:w="2092" w:type="pct"/>
            <w:gridSpan w:val="2"/>
            <w:tcBorders>
              <w:top w:val="single" w:color="auto" w:sz="4" w:space="0"/>
              <w:left w:val="nil"/>
              <w:bottom w:val="single" w:color="auto" w:sz="4" w:space="0"/>
              <w:right w:val="single" w:color="auto" w:sz="4" w:space="0"/>
            </w:tcBorders>
            <w:shd w:val="clear" w:color="000000" w:fill="B4C6E7"/>
            <w:vAlign w:val="center"/>
            <w:hideMark/>
          </w:tcPr>
          <w:p w:rsidRPr="0093179B" w:rsidR="0093179B" w:rsidP="0093179B" w:rsidRDefault="0093179B" w14:paraId="6A12A796" w14:textId="77777777">
            <w:pPr>
              <w:spacing w:after="0" w:line="240" w:lineRule="auto"/>
              <w:jc w:val="center"/>
              <w:rPr>
                <w:rFonts w:eastAsia="Times New Roman" w:asciiTheme="minorHAnsi" w:hAnsiTheme="minorHAnsi" w:cstheme="minorHAnsi"/>
                <w:b/>
                <w:bCs/>
                <w:color w:val="000000"/>
                <w:sz w:val="16"/>
                <w:szCs w:val="16"/>
              </w:rPr>
            </w:pPr>
            <w:r w:rsidRPr="0093179B">
              <w:rPr>
                <w:rFonts w:eastAsia="Times New Roman" w:asciiTheme="minorHAnsi" w:hAnsiTheme="minorHAnsi" w:cstheme="minorHAnsi"/>
                <w:b/>
                <w:bCs/>
                <w:color w:val="000000"/>
                <w:sz w:val="16"/>
                <w:szCs w:val="16"/>
              </w:rPr>
              <w:t xml:space="preserve"> $                                                        181.117.500 </w:t>
            </w:r>
          </w:p>
        </w:tc>
      </w:tr>
      <w:tr w:rsidRPr="0093179B" w:rsidR="0093179B" w:rsidTr="0093179B" w14:paraId="3205ABA7" w14:textId="77777777">
        <w:trPr>
          <w:trHeight w:val="20"/>
        </w:trPr>
        <w:tc>
          <w:tcPr>
            <w:tcW w:w="2908" w:type="pct"/>
            <w:tcBorders>
              <w:top w:val="single" w:color="FFFFFF" w:sz="4" w:space="0"/>
              <w:left w:val="single" w:color="auto" w:sz="4" w:space="0"/>
              <w:bottom w:val="single" w:color="auto" w:sz="4" w:space="0"/>
              <w:right w:val="single" w:color="FFFFFF" w:sz="4" w:space="0"/>
            </w:tcBorders>
            <w:shd w:val="clear" w:color="000000" w:fill="2F5496"/>
            <w:vAlign w:val="center"/>
            <w:hideMark/>
          </w:tcPr>
          <w:p w:rsidRPr="0093179B" w:rsidR="0093179B" w:rsidP="0093179B" w:rsidRDefault="0093179B" w14:paraId="5EBE55E0"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VALOR TOTAL SERVICIO</w:t>
            </w:r>
          </w:p>
        </w:tc>
        <w:tc>
          <w:tcPr>
            <w:tcW w:w="2092" w:type="pct"/>
            <w:gridSpan w:val="2"/>
            <w:tcBorders>
              <w:top w:val="single" w:color="FFFFFF" w:sz="4" w:space="0"/>
              <w:left w:val="nil"/>
              <w:bottom w:val="single" w:color="auto" w:sz="4" w:space="0"/>
              <w:right w:val="single" w:color="000000" w:sz="4" w:space="0"/>
            </w:tcBorders>
            <w:shd w:val="clear" w:color="000000" w:fill="2F5496"/>
            <w:vAlign w:val="center"/>
            <w:hideMark/>
          </w:tcPr>
          <w:p w:rsidRPr="0093179B" w:rsidR="0093179B" w:rsidP="0093179B" w:rsidRDefault="0093179B" w14:paraId="46F14C37"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 xml:space="preserve"> $                                                     1.134.367.500 </w:t>
            </w:r>
          </w:p>
        </w:tc>
      </w:tr>
      <w:tr w:rsidRPr="0093179B" w:rsidR="0093179B" w:rsidTr="0093179B" w14:paraId="0319E7ED" w14:textId="77777777">
        <w:trPr>
          <w:trHeight w:val="20"/>
        </w:trPr>
        <w:tc>
          <w:tcPr>
            <w:tcW w:w="2908" w:type="pct"/>
            <w:tcBorders>
              <w:top w:val="nil"/>
              <w:left w:val="single" w:color="auto" w:sz="4" w:space="0"/>
              <w:bottom w:val="single" w:color="auto" w:sz="4" w:space="0"/>
              <w:right w:val="single" w:color="auto" w:sz="4" w:space="0"/>
            </w:tcBorders>
            <w:vAlign w:val="center"/>
            <w:hideMark/>
          </w:tcPr>
          <w:p w:rsidRPr="0093179B" w:rsidR="0093179B" w:rsidP="0093179B" w:rsidRDefault="0093179B" w14:paraId="1E96FF0F"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UTILIZACIÓN BOLSA DE REPUESTOS</w:t>
            </w:r>
          </w:p>
        </w:tc>
        <w:tc>
          <w:tcPr>
            <w:tcW w:w="924" w:type="pct"/>
            <w:tcBorders>
              <w:top w:val="nil"/>
              <w:left w:val="nil"/>
              <w:bottom w:val="single" w:color="auto" w:sz="4" w:space="0"/>
              <w:right w:val="single" w:color="auto" w:sz="4" w:space="0"/>
            </w:tcBorders>
            <w:vAlign w:val="center"/>
            <w:hideMark/>
          </w:tcPr>
          <w:p w:rsidRPr="0093179B" w:rsidR="0093179B" w:rsidP="0093179B" w:rsidRDefault="0093179B" w14:paraId="21C3B0AD"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 xml:space="preserve"> $                        695 </w:t>
            </w:r>
          </w:p>
        </w:tc>
        <w:tc>
          <w:tcPr>
            <w:tcW w:w="1168" w:type="pct"/>
            <w:tcBorders>
              <w:top w:val="nil"/>
              <w:left w:val="nil"/>
              <w:bottom w:val="single" w:color="auto" w:sz="4" w:space="0"/>
              <w:right w:val="single" w:color="auto" w:sz="4" w:space="0"/>
            </w:tcBorders>
            <w:vAlign w:val="center"/>
            <w:hideMark/>
          </w:tcPr>
          <w:p w:rsidRPr="0093179B" w:rsidR="0093179B" w:rsidP="0093179B" w:rsidRDefault="0093179B" w14:paraId="6B5DA899"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 xml:space="preserve"> $                   479.458.912 </w:t>
            </w:r>
          </w:p>
        </w:tc>
      </w:tr>
      <w:tr w:rsidRPr="0093179B" w:rsidR="0093179B" w:rsidTr="0093179B" w14:paraId="28C605CD" w14:textId="77777777">
        <w:trPr>
          <w:trHeight w:val="20"/>
        </w:trPr>
        <w:tc>
          <w:tcPr>
            <w:tcW w:w="2908" w:type="pct"/>
            <w:tcBorders>
              <w:top w:val="single" w:color="FFFFFF" w:sz="4" w:space="0"/>
              <w:left w:val="single" w:color="auto" w:sz="4" w:space="0"/>
              <w:bottom w:val="single" w:color="auto" w:sz="4" w:space="0"/>
              <w:right w:val="single" w:color="FFFFFF" w:sz="4" w:space="0"/>
            </w:tcBorders>
            <w:shd w:val="clear" w:color="000000" w:fill="2F5496"/>
            <w:vAlign w:val="center"/>
            <w:hideMark/>
          </w:tcPr>
          <w:p w:rsidRPr="0093179B" w:rsidR="0093179B" w:rsidP="0093179B" w:rsidRDefault="0093179B" w14:paraId="13E329C5"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VALOR TOTAL MES (IVA INCLUIDO)</w:t>
            </w:r>
          </w:p>
        </w:tc>
        <w:tc>
          <w:tcPr>
            <w:tcW w:w="2092" w:type="pct"/>
            <w:gridSpan w:val="2"/>
            <w:tcBorders>
              <w:top w:val="single" w:color="FFFFFF" w:sz="4" w:space="0"/>
              <w:left w:val="nil"/>
              <w:bottom w:val="single" w:color="auto" w:sz="4" w:space="0"/>
              <w:right w:val="single" w:color="000000" w:sz="4" w:space="0"/>
            </w:tcBorders>
            <w:shd w:val="clear" w:color="000000" w:fill="2F5496"/>
            <w:vAlign w:val="center"/>
            <w:hideMark/>
          </w:tcPr>
          <w:p w:rsidRPr="0093179B" w:rsidR="0093179B" w:rsidP="0093179B" w:rsidRDefault="0093179B" w14:paraId="0CC626AA"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 xml:space="preserve"> $                                                     1.613.826.412 </w:t>
            </w:r>
          </w:p>
        </w:tc>
      </w:tr>
      <w:tr w:rsidRPr="0093179B" w:rsidR="0093179B" w:rsidTr="0093179B" w14:paraId="5E222DB6" w14:textId="77777777">
        <w:trPr>
          <w:trHeight w:val="20"/>
        </w:trPr>
        <w:tc>
          <w:tcPr>
            <w:tcW w:w="2908" w:type="pct"/>
            <w:tcBorders>
              <w:top w:val="single" w:color="FFFFFF" w:sz="4" w:space="0"/>
              <w:left w:val="single" w:color="auto" w:sz="4" w:space="0"/>
              <w:bottom w:val="single" w:color="FFFFFF" w:sz="4" w:space="0"/>
              <w:right w:val="single" w:color="FFFFFF" w:sz="4" w:space="0"/>
            </w:tcBorders>
            <w:shd w:val="clear" w:color="000000" w:fill="2F5496"/>
            <w:vAlign w:val="center"/>
            <w:hideMark/>
          </w:tcPr>
          <w:p w:rsidRPr="0093179B" w:rsidR="0093179B" w:rsidP="0093179B" w:rsidRDefault="0093179B" w14:paraId="4FD94C3C"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MES AGOSTO 2025</w:t>
            </w:r>
          </w:p>
        </w:tc>
        <w:tc>
          <w:tcPr>
            <w:tcW w:w="924" w:type="pct"/>
            <w:tcBorders>
              <w:top w:val="single" w:color="FFFFFF" w:sz="4" w:space="0"/>
              <w:left w:val="nil"/>
              <w:bottom w:val="single" w:color="FFFFFF" w:sz="4" w:space="0"/>
              <w:right w:val="single" w:color="FFFFFF" w:sz="4" w:space="0"/>
            </w:tcBorders>
            <w:shd w:val="clear" w:color="000000" w:fill="2F5496"/>
            <w:vAlign w:val="center"/>
            <w:hideMark/>
          </w:tcPr>
          <w:p w:rsidRPr="0093179B" w:rsidR="0093179B" w:rsidP="0093179B" w:rsidRDefault="0093179B" w14:paraId="5E4E6D91"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 xml:space="preserve"> CANTIDAD </w:t>
            </w:r>
          </w:p>
        </w:tc>
        <w:tc>
          <w:tcPr>
            <w:tcW w:w="1168" w:type="pct"/>
            <w:tcBorders>
              <w:top w:val="single" w:color="FFFFFF" w:sz="4" w:space="0"/>
              <w:left w:val="nil"/>
              <w:bottom w:val="single" w:color="FFFFFF" w:sz="4" w:space="0"/>
              <w:right w:val="single" w:color="auto" w:sz="4" w:space="0"/>
            </w:tcBorders>
            <w:shd w:val="clear" w:color="000000" w:fill="2F5496"/>
            <w:vAlign w:val="center"/>
            <w:hideMark/>
          </w:tcPr>
          <w:p w:rsidRPr="0093179B" w:rsidR="0093179B" w:rsidP="0093179B" w:rsidRDefault="0093179B" w14:paraId="01CE305E"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 xml:space="preserve"> VALOR SIN IVA </w:t>
            </w:r>
          </w:p>
        </w:tc>
      </w:tr>
      <w:tr w:rsidRPr="0093179B" w:rsidR="0093179B" w:rsidTr="0093179B" w14:paraId="63FFF316" w14:textId="77777777">
        <w:trPr>
          <w:trHeight w:val="20"/>
        </w:trPr>
        <w:tc>
          <w:tcPr>
            <w:tcW w:w="2908" w:type="pct"/>
            <w:tcBorders>
              <w:top w:val="nil"/>
              <w:left w:val="single" w:color="auto" w:sz="4" w:space="0"/>
              <w:bottom w:val="single" w:color="auto" w:sz="4" w:space="0"/>
              <w:right w:val="single" w:color="auto" w:sz="4" w:space="0"/>
            </w:tcBorders>
            <w:vAlign w:val="center"/>
            <w:hideMark/>
          </w:tcPr>
          <w:p w:rsidRPr="0093179B" w:rsidR="0093179B" w:rsidP="0093179B" w:rsidRDefault="0093179B" w14:paraId="6040755C"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PAGO MENSUAL VENCIDO</w:t>
            </w:r>
          </w:p>
        </w:tc>
        <w:tc>
          <w:tcPr>
            <w:tcW w:w="924" w:type="pct"/>
            <w:tcBorders>
              <w:top w:val="nil"/>
              <w:left w:val="nil"/>
              <w:bottom w:val="single" w:color="auto" w:sz="4" w:space="0"/>
              <w:right w:val="single" w:color="auto" w:sz="4" w:space="0"/>
            </w:tcBorders>
            <w:vAlign w:val="center"/>
            <w:hideMark/>
          </w:tcPr>
          <w:p w:rsidRPr="0093179B" w:rsidR="0093179B" w:rsidP="0093179B" w:rsidRDefault="0093179B" w14:paraId="23E33DE3"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 xml:space="preserve"> $                             1 </w:t>
            </w:r>
          </w:p>
        </w:tc>
        <w:tc>
          <w:tcPr>
            <w:tcW w:w="1168" w:type="pct"/>
            <w:tcBorders>
              <w:top w:val="nil"/>
              <w:left w:val="nil"/>
              <w:bottom w:val="single" w:color="auto" w:sz="4" w:space="0"/>
              <w:right w:val="single" w:color="auto" w:sz="4" w:space="0"/>
            </w:tcBorders>
            <w:vAlign w:val="center"/>
            <w:hideMark/>
          </w:tcPr>
          <w:p w:rsidRPr="0093179B" w:rsidR="0093179B" w:rsidP="0093179B" w:rsidRDefault="0093179B" w14:paraId="5FCA03C8"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 xml:space="preserve"> $                   953.250.000 </w:t>
            </w:r>
          </w:p>
        </w:tc>
      </w:tr>
      <w:tr w:rsidRPr="0093179B" w:rsidR="0093179B" w:rsidTr="0093179B" w14:paraId="6302977B" w14:textId="77777777">
        <w:trPr>
          <w:trHeight w:val="20"/>
        </w:trPr>
        <w:tc>
          <w:tcPr>
            <w:tcW w:w="2908" w:type="pct"/>
            <w:tcBorders>
              <w:top w:val="nil"/>
              <w:left w:val="single" w:color="auto" w:sz="4" w:space="0"/>
              <w:bottom w:val="single" w:color="auto" w:sz="4" w:space="0"/>
              <w:right w:val="single" w:color="auto" w:sz="4" w:space="0"/>
            </w:tcBorders>
            <w:vAlign w:val="center"/>
            <w:hideMark/>
          </w:tcPr>
          <w:p w:rsidRPr="0093179B" w:rsidR="0093179B" w:rsidP="0093179B" w:rsidRDefault="0093179B" w14:paraId="6D1D6E41"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DESCUENTOS POR ANS</w:t>
            </w:r>
          </w:p>
        </w:tc>
        <w:tc>
          <w:tcPr>
            <w:tcW w:w="924" w:type="pct"/>
            <w:tcBorders>
              <w:top w:val="nil"/>
              <w:left w:val="nil"/>
              <w:bottom w:val="single" w:color="auto" w:sz="4" w:space="0"/>
              <w:right w:val="single" w:color="auto" w:sz="4" w:space="0"/>
            </w:tcBorders>
            <w:vAlign w:val="center"/>
            <w:hideMark/>
          </w:tcPr>
          <w:p w:rsidRPr="0093179B" w:rsidR="0093179B" w:rsidP="0093179B" w:rsidRDefault="0093179B" w14:paraId="1D1B9699"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 xml:space="preserve"> $                            -   </w:t>
            </w:r>
          </w:p>
        </w:tc>
        <w:tc>
          <w:tcPr>
            <w:tcW w:w="1168" w:type="pct"/>
            <w:tcBorders>
              <w:top w:val="nil"/>
              <w:left w:val="nil"/>
              <w:bottom w:val="single" w:color="auto" w:sz="4" w:space="0"/>
              <w:right w:val="single" w:color="auto" w:sz="4" w:space="0"/>
            </w:tcBorders>
            <w:vAlign w:val="center"/>
            <w:hideMark/>
          </w:tcPr>
          <w:p w:rsidRPr="0093179B" w:rsidR="0093179B" w:rsidP="0093179B" w:rsidRDefault="0093179B" w14:paraId="466D1D1C" w14:textId="77777777">
            <w:pPr>
              <w:spacing w:after="0" w:line="240" w:lineRule="auto"/>
              <w:jc w:val="center"/>
              <w:rPr>
                <w:rFonts w:eastAsia="Times New Roman" w:asciiTheme="minorHAnsi" w:hAnsiTheme="minorHAnsi" w:cstheme="minorHAnsi"/>
                <w:sz w:val="16"/>
                <w:szCs w:val="16"/>
              </w:rPr>
            </w:pPr>
            <w:r w:rsidRPr="0093179B">
              <w:rPr>
                <w:rFonts w:eastAsia="Times New Roman" w:asciiTheme="minorHAnsi" w:hAnsiTheme="minorHAnsi" w:cstheme="minorHAnsi"/>
                <w:sz w:val="16"/>
                <w:szCs w:val="16"/>
              </w:rPr>
              <w:t xml:space="preserve"> $                                      -   </w:t>
            </w:r>
          </w:p>
        </w:tc>
      </w:tr>
      <w:tr w:rsidRPr="0093179B" w:rsidR="0093179B" w:rsidTr="0093179B" w14:paraId="2BF3D380" w14:textId="77777777">
        <w:trPr>
          <w:trHeight w:val="20"/>
        </w:trPr>
        <w:tc>
          <w:tcPr>
            <w:tcW w:w="2908" w:type="pct"/>
            <w:tcBorders>
              <w:top w:val="nil"/>
              <w:left w:val="single" w:color="auto" w:sz="4" w:space="0"/>
              <w:bottom w:val="single" w:color="auto" w:sz="4" w:space="0"/>
              <w:right w:val="single" w:color="auto" w:sz="4" w:space="0"/>
            </w:tcBorders>
            <w:shd w:val="clear" w:color="000000" w:fill="B4C6E7"/>
            <w:vAlign w:val="center"/>
            <w:hideMark/>
          </w:tcPr>
          <w:p w:rsidRPr="0093179B" w:rsidR="0093179B" w:rsidP="0093179B" w:rsidRDefault="0093179B" w14:paraId="757A417E" w14:textId="77777777">
            <w:pPr>
              <w:spacing w:after="0" w:line="240" w:lineRule="auto"/>
              <w:jc w:val="center"/>
              <w:rPr>
                <w:rFonts w:eastAsia="Times New Roman" w:asciiTheme="minorHAnsi" w:hAnsiTheme="minorHAnsi" w:cstheme="minorHAnsi"/>
                <w:b/>
                <w:bCs/>
                <w:color w:val="000000"/>
                <w:sz w:val="16"/>
                <w:szCs w:val="16"/>
              </w:rPr>
            </w:pPr>
            <w:r w:rsidRPr="0093179B">
              <w:rPr>
                <w:rFonts w:eastAsia="Times New Roman" w:asciiTheme="minorHAnsi" w:hAnsiTheme="minorHAnsi" w:cstheme="minorHAnsi"/>
                <w:b/>
                <w:bCs/>
                <w:color w:val="000000"/>
                <w:sz w:val="16"/>
                <w:szCs w:val="16"/>
              </w:rPr>
              <w:t>SUBTOTAL SERVICIO</w:t>
            </w:r>
          </w:p>
        </w:tc>
        <w:tc>
          <w:tcPr>
            <w:tcW w:w="2092" w:type="pct"/>
            <w:gridSpan w:val="2"/>
            <w:tcBorders>
              <w:top w:val="single" w:color="auto" w:sz="4" w:space="0"/>
              <w:left w:val="nil"/>
              <w:bottom w:val="single" w:color="auto" w:sz="4" w:space="0"/>
              <w:right w:val="single" w:color="auto" w:sz="4" w:space="0"/>
            </w:tcBorders>
            <w:shd w:val="clear" w:color="000000" w:fill="B4C6E7"/>
            <w:vAlign w:val="center"/>
            <w:hideMark/>
          </w:tcPr>
          <w:p w:rsidRPr="0093179B" w:rsidR="0093179B" w:rsidP="0093179B" w:rsidRDefault="0093179B" w14:paraId="6E2F699E" w14:textId="77777777">
            <w:pPr>
              <w:spacing w:after="0" w:line="240" w:lineRule="auto"/>
              <w:jc w:val="center"/>
              <w:rPr>
                <w:rFonts w:eastAsia="Times New Roman" w:asciiTheme="minorHAnsi" w:hAnsiTheme="minorHAnsi" w:cstheme="minorHAnsi"/>
                <w:b/>
                <w:bCs/>
                <w:color w:val="000000"/>
                <w:sz w:val="16"/>
                <w:szCs w:val="16"/>
              </w:rPr>
            </w:pPr>
            <w:r w:rsidRPr="0093179B">
              <w:rPr>
                <w:rFonts w:eastAsia="Times New Roman" w:asciiTheme="minorHAnsi" w:hAnsiTheme="minorHAnsi" w:cstheme="minorHAnsi"/>
                <w:b/>
                <w:bCs/>
                <w:color w:val="000000"/>
                <w:sz w:val="16"/>
                <w:szCs w:val="16"/>
              </w:rPr>
              <w:t xml:space="preserve"> $                                                        953.250.000 </w:t>
            </w:r>
          </w:p>
        </w:tc>
      </w:tr>
      <w:tr w:rsidRPr="0093179B" w:rsidR="0093179B" w:rsidTr="0093179B" w14:paraId="1140D4EF" w14:textId="77777777">
        <w:trPr>
          <w:trHeight w:val="20"/>
        </w:trPr>
        <w:tc>
          <w:tcPr>
            <w:tcW w:w="2908" w:type="pct"/>
            <w:tcBorders>
              <w:top w:val="nil"/>
              <w:left w:val="single" w:color="auto" w:sz="4" w:space="0"/>
              <w:bottom w:val="single" w:color="auto" w:sz="4" w:space="0"/>
              <w:right w:val="single" w:color="auto" w:sz="4" w:space="0"/>
            </w:tcBorders>
            <w:shd w:val="clear" w:color="000000" w:fill="B4C6E7"/>
            <w:vAlign w:val="center"/>
            <w:hideMark/>
          </w:tcPr>
          <w:p w:rsidRPr="0093179B" w:rsidR="0093179B" w:rsidP="0093179B" w:rsidRDefault="0093179B" w14:paraId="4405AE24" w14:textId="77777777">
            <w:pPr>
              <w:spacing w:after="0" w:line="240" w:lineRule="auto"/>
              <w:jc w:val="center"/>
              <w:rPr>
                <w:rFonts w:eastAsia="Times New Roman" w:asciiTheme="minorHAnsi" w:hAnsiTheme="minorHAnsi" w:cstheme="minorHAnsi"/>
                <w:b/>
                <w:bCs/>
                <w:color w:val="000000"/>
                <w:sz w:val="16"/>
                <w:szCs w:val="16"/>
              </w:rPr>
            </w:pPr>
            <w:r w:rsidRPr="0093179B">
              <w:rPr>
                <w:rFonts w:eastAsia="Times New Roman" w:asciiTheme="minorHAnsi" w:hAnsiTheme="minorHAnsi" w:cstheme="minorHAnsi"/>
                <w:b/>
                <w:bCs/>
                <w:color w:val="000000"/>
                <w:sz w:val="16"/>
                <w:szCs w:val="16"/>
              </w:rPr>
              <w:t>IVA</w:t>
            </w:r>
          </w:p>
        </w:tc>
        <w:tc>
          <w:tcPr>
            <w:tcW w:w="2092" w:type="pct"/>
            <w:gridSpan w:val="2"/>
            <w:tcBorders>
              <w:top w:val="single" w:color="auto" w:sz="4" w:space="0"/>
              <w:left w:val="nil"/>
              <w:bottom w:val="single" w:color="auto" w:sz="4" w:space="0"/>
              <w:right w:val="single" w:color="auto" w:sz="4" w:space="0"/>
            </w:tcBorders>
            <w:shd w:val="clear" w:color="000000" w:fill="B4C6E7"/>
            <w:vAlign w:val="center"/>
            <w:hideMark/>
          </w:tcPr>
          <w:p w:rsidRPr="0093179B" w:rsidR="0093179B" w:rsidP="0093179B" w:rsidRDefault="0093179B" w14:paraId="28F67059" w14:textId="77777777">
            <w:pPr>
              <w:spacing w:after="0" w:line="240" w:lineRule="auto"/>
              <w:jc w:val="center"/>
              <w:rPr>
                <w:rFonts w:eastAsia="Times New Roman" w:asciiTheme="minorHAnsi" w:hAnsiTheme="minorHAnsi" w:cstheme="minorHAnsi"/>
                <w:b/>
                <w:bCs/>
                <w:color w:val="000000"/>
                <w:sz w:val="16"/>
                <w:szCs w:val="16"/>
              </w:rPr>
            </w:pPr>
            <w:r w:rsidRPr="0093179B">
              <w:rPr>
                <w:rFonts w:eastAsia="Times New Roman" w:asciiTheme="minorHAnsi" w:hAnsiTheme="minorHAnsi" w:cstheme="minorHAnsi"/>
                <w:b/>
                <w:bCs/>
                <w:color w:val="000000"/>
                <w:sz w:val="16"/>
                <w:szCs w:val="16"/>
              </w:rPr>
              <w:t xml:space="preserve"> $                                                        181.117.500 </w:t>
            </w:r>
          </w:p>
        </w:tc>
      </w:tr>
      <w:tr w:rsidRPr="0093179B" w:rsidR="0093179B" w:rsidTr="0093179B" w14:paraId="4120FE1F" w14:textId="77777777">
        <w:trPr>
          <w:trHeight w:val="20"/>
        </w:trPr>
        <w:tc>
          <w:tcPr>
            <w:tcW w:w="2908" w:type="pct"/>
            <w:tcBorders>
              <w:top w:val="single" w:color="FFFFFF" w:sz="4" w:space="0"/>
              <w:left w:val="single" w:color="auto" w:sz="4" w:space="0"/>
              <w:bottom w:val="single" w:color="auto" w:sz="4" w:space="0"/>
              <w:right w:val="single" w:color="FFFFFF" w:sz="4" w:space="0"/>
            </w:tcBorders>
            <w:shd w:val="clear" w:color="000000" w:fill="2F5496"/>
            <w:vAlign w:val="center"/>
            <w:hideMark/>
          </w:tcPr>
          <w:p w:rsidRPr="0093179B" w:rsidR="0093179B" w:rsidP="0093179B" w:rsidRDefault="0093179B" w14:paraId="7F359D0D"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VALOR TOTAL SERVICIO</w:t>
            </w:r>
          </w:p>
        </w:tc>
        <w:tc>
          <w:tcPr>
            <w:tcW w:w="2092" w:type="pct"/>
            <w:gridSpan w:val="2"/>
            <w:tcBorders>
              <w:top w:val="single" w:color="FFFFFF" w:sz="4" w:space="0"/>
              <w:left w:val="nil"/>
              <w:bottom w:val="single" w:color="auto" w:sz="4" w:space="0"/>
              <w:right w:val="single" w:color="000000" w:sz="4" w:space="0"/>
            </w:tcBorders>
            <w:shd w:val="clear" w:color="000000" w:fill="2F5496"/>
            <w:vAlign w:val="center"/>
            <w:hideMark/>
          </w:tcPr>
          <w:p w:rsidRPr="0093179B" w:rsidR="0093179B" w:rsidP="0093179B" w:rsidRDefault="0093179B" w14:paraId="46D6FFD2"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 xml:space="preserve"> $                                                     1.134.367.500 </w:t>
            </w:r>
          </w:p>
        </w:tc>
      </w:tr>
      <w:tr w:rsidRPr="0093179B" w:rsidR="0093179B" w:rsidTr="0093179B" w14:paraId="76E1A9EA" w14:textId="77777777">
        <w:trPr>
          <w:trHeight w:val="20"/>
        </w:trPr>
        <w:tc>
          <w:tcPr>
            <w:tcW w:w="2908" w:type="pct"/>
            <w:tcBorders>
              <w:top w:val="nil"/>
              <w:left w:val="single" w:color="auto" w:sz="4" w:space="0"/>
              <w:bottom w:val="single" w:color="auto" w:sz="4" w:space="0"/>
              <w:right w:val="single" w:color="auto" w:sz="4" w:space="0"/>
            </w:tcBorders>
            <w:vAlign w:val="center"/>
            <w:hideMark/>
          </w:tcPr>
          <w:p w:rsidRPr="0093179B" w:rsidR="0093179B" w:rsidP="0093179B" w:rsidRDefault="0093179B" w14:paraId="29C1B525"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UTILIZACIÓN BOLSA DE REPUESTOS</w:t>
            </w:r>
          </w:p>
        </w:tc>
        <w:tc>
          <w:tcPr>
            <w:tcW w:w="924" w:type="pct"/>
            <w:tcBorders>
              <w:top w:val="nil"/>
              <w:left w:val="nil"/>
              <w:bottom w:val="single" w:color="auto" w:sz="4" w:space="0"/>
              <w:right w:val="single" w:color="auto" w:sz="4" w:space="0"/>
            </w:tcBorders>
            <w:vAlign w:val="center"/>
            <w:hideMark/>
          </w:tcPr>
          <w:p w:rsidRPr="0093179B" w:rsidR="0093179B" w:rsidP="0093179B" w:rsidRDefault="0093179B" w14:paraId="074F03AB"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 xml:space="preserve"> $                        607 </w:t>
            </w:r>
          </w:p>
        </w:tc>
        <w:tc>
          <w:tcPr>
            <w:tcW w:w="1168" w:type="pct"/>
            <w:tcBorders>
              <w:top w:val="nil"/>
              <w:left w:val="nil"/>
              <w:bottom w:val="single" w:color="auto" w:sz="4" w:space="0"/>
              <w:right w:val="single" w:color="auto" w:sz="4" w:space="0"/>
            </w:tcBorders>
            <w:vAlign w:val="center"/>
            <w:hideMark/>
          </w:tcPr>
          <w:p w:rsidRPr="0093179B" w:rsidR="0093179B" w:rsidP="0093179B" w:rsidRDefault="0093179B" w14:paraId="7D4C6593"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 xml:space="preserve"> $                   385.982.330 </w:t>
            </w:r>
          </w:p>
        </w:tc>
      </w:tr>
      <w:tr w:rsidRPr="0093179B" w:rsidR="0093179B" w:rsidTr="0093179B" w14:paraId="546BD0A5" w14:textId="77777777">
        <w:trPr>
          <w:trHeight w:val="20"/>
        </w:trPr>
        <w:tc>
          <w:tcPr>
            <w:tcW w:w="2908" w:type="pct"/>
            <w:tcBorders>
              <w:top w:val="single" w:color="FFFFFF" w:sz="4" w:space="0"/>
              <w:left w:val="single" w:color="auto" w:sz="4" w:space="0"/>
              <w:bottom w:val="single" w:color="auto" w:sz="4" w:space="0"/>
              <w:right w:val="single" w:color="FFFFFF" w:sz="4" w:space="0"/>
            </w:tcBorders>
            <w:shd w:val="clear" w:color="000000" w:fill="2F5496"/>
            <w:vAlign w:val="center"/>
            <w:hideMark/>
          </w:tcPr>
          <w:p w:rsidRPr="0093179B" w:rsidR="0093179B" w:rsidP="0093179B" w:rsidRDefault="0093179B" w14:paraId="4A407D67"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VALOR TOTAL MES (IVA INCLUIDO)</w:t>
            </w:r>
          </w:p>
        </w:tc>
        <w:tc>
          <w:tcPr>
            <w:tcW w:w="2092" w:type="pct"/>
            <w:gridSpan w:val="2"/>
            <w:tcBorders>
              <w:top w:val="single" w:color="FFFFFF" w:sz="4" w:space="0"/>
              <w:left w:val="nil"/>
              <w:bottom w:val="single" w:color="auto" w:sz="4" w:space="0"/>
              <w:right w:val="single" w:color="000000" w:sz="4" w:space="0"/>
            </w:tcBorders>
            <w:shd w:val="clear" w:color="000000" w:fill="2F5496"/>
            <w:vAlign w:val="center"/>
            <w:hideMark/>
          </w:tcPr>
          <w:p w:rsidRPr="0093179B" w:rsidR="0093179B" w:rsidP="0093179B" w:rsidRDefault="0093179B" w14:paraId="2717BAF3"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 xml:space="preserve"> $                                                     1.520.349.830 </w:t>
            </w:r>
          </w:p>
        </w:tc>
      </w:tr>
      <w:tr w:rsidRPr="0093179B" w:rsidR="0093179B" w:rsidTr="0093179B" w14:paraId="2E66C541" w14:textId="77777777">
        <w:trPr>
          <w:trHeight w:val="20"/>
        </w:trPr>
        <w:tc>
          <w:tcPr>
            <w:tcW w:w="2908" w:type="pct"/>
            <w:tcBorders>
              <w:top w:val="single" w:color="FFFFFF" w:sz="4" w:space="0"/>
              <w:left w:val="single" w:color="auto" w:sz="4" w:space="0"/>
              <w:bottom w:val="single" w:color="FFFFFF" w:sz="4" w:space="0"/>
              <w:right w:val="single" w:color="FFFFFF" w:sz="4" w:space="0"/>
            </w:tcBorders>
            <w:shd w:val="clear" w:color="000000" w:fill="2F5496"/>
            <w:vAlign w:val="center"/>
            <w:hideMark/>
          </w:tcPr>
          <w:p w:rsidRPr="0093179B" w:rsidR="0093179B" w:rsidP="0093179B" w:rsidRDefault="0093179B" w14:paraId="47303803"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MES SEPTIEMBRE 2025</w:t>
            </w:r>
          </w:p>
        </w:tc>
        <w:tc>
          <w:tcPr>
            <w:tcW w:w="924" w:type="pct"/>
            <w:tcBorders>
              <w:top w:val="single" w:color="FFFFFF" w:sz="4" w:space="0"/>
              <w:left w:val="nil"/>
              <w:bottom w:val="single" w:color="FFFFFF" w:sz="4" w:space="0"/>
              <w:right w:val="single" w:color="FFFFFF" w:sz="4" w:space="0"/>
            </w:tcBorders>
            <w:shd w:val="clear" w:color="000000" w:fill="2F5496"/>
            <w:vAlign w:val="center"/>
            <w:hideMark/>
          </w:tcPr>
          <w:p w:rsidRPr="0093179B" w:rsidR="0093179B" w:rsidP="0093179B" w:rsidRDefault="0093179B" w14:paraId="1FE19E6A"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 xml:space="preserve"> CANTIDAD </w:t>
            </w:r>
          </w:p>
        </w:tc>
        <w:tc>
          <w:tcPr>
            <w:tcW w:w="1168" w:type="pct"/>
            <w:tcBorders>
              <w:top w:val="single" w:color="FFFFFF" w:sz="4" w:space="0"/>
              <w:left w:val="nil"/>
              <w:bottom w:val="single" w:color="FFFFFF" w:sz="4" w:space="0"/>
              <w:right w:val="single" w:color="auto" w:sz="4" w:space="0"/>
            </w:tcBorders>
            <w:shd w:val="clear" w:color="000000" w:fill="2F5496"/>
            <w:vAlign w:val="center"/>
            <w:hideMark/>
          </w:tcPr>
          <w:p w:rsidRPr="0093179B" w:rsidR="0093179B" w:rsidP="0093179B" w:rsidRDefault="0093179B" w14:paraId="2D86FB63"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 xml:space="preserve"> VALOR SIN IVA </w:t>
            </w:r>
          </w:p>
        </w:tc>
      </w:tr>
      <w:tr w:rsidRPr="0093179B" w:rsidR="0093179B" w:rsidTr="0093179B" w14:paraId="2276360D" w14:textId="77777777">
        <w:trPr>
          <w:trHeight w:val="20"/>
        </w:trPr>
        <w:tc>
          <w:tcPr>
            <w:tcW w:w="2908" w:type="pct"/>
            <w:tcBorders>
              <w:top w:val="nil"/>
              <w:left w:val="single" w:color="auto" w:sz="4" w:space="0"/>
              <w:bottom w:val="single" w:color="auto" w:sz="4" w:space="0"/>
              <w:right w:val="single" w:color="auto" w:sz="4" w:space="0"/>
            </w:tcBorders>
            <w:vAlign w:val="center"/>
            <w:hideMark/>
          </w:tcPr>
          <w:p w:rsidRPr="0093179B" w:rsidR="0093179B" w:rsidP="0093179B" w:rsidRDefault="0093179B" w14:paraId="37AA229C"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PAGO MENSUAL VENCIDO</w:t>
            </w:r>
          </w:p>
        </w:tc>
        <w:tc>
          <w:tcPr>
            <w:tcW w:w="924" w:type="pct"/>
            <w:tcBorders>
              <w:top w:val="nil"/>
              <w:left w:val="nil"/>
              <w:bottom w:val="single" w:color="auto" w:sz="4" w:space="0"/>
              <w:right w:val="single" w:color="auto" w:sz="4" w:space="0"/>
            </w:tcBorders>
            <w:vAlign w:val="center"/>
            <w:hideMark/>
          </w:tcPr>
          <w:p w:rsidRPr="0093179B" w:rsidR="0093179B" w:rsidP="0093179B" w:rsidRDefault="0093179B" w14:paraId="14FE85E7"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 xml:space="preserve"> $                             1 </w:t>
            </w:r>
          </w:p>
        </w:tc>
        <w:tc>
          <w:tcPr>
            <w:tcW w:w="1168" w:type="pct"/>
            <w:tcBorders>
              <w:top w:val="nil"/>
              <w:left w:val="nil"/>
              <w:bottom w:val="single" w:color="auto" w:sz="4" w:space="0"/>
              <w:right w:val="single" w:color="auto" w:sz="4" w:space="0"/>
            </w:tcBorders>
            <w:vAlign w:val="center"/>
            <w:hideMark/>
          </w:tcPr>
          <w:p w:rsidRPr="0093179B" w:rsidR="0093179B" w:rsidP="0093179B" w:rsidRDefault="0093179B" w14:paraId="0363B07C"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 xml:space="preserve"> $                   953.250.000 </w:t>
            </w:r>
          </w:p>
        </w:tc>
      </w:tr>
      <w:tr w:rsidRPr="0093179B" w:rsidR="0093179B" w:rsidTr="0093179B" w14:paraId="5C9A9AEB" w14:textId="77777777">
        <w:trPr>
          <w:trHeight w:val="20"/>
        </w:trPr>
        <w:tc>
          <w:tcPr>
            <w:tcW w:w="2908" w:type="pct"/>
            <w:tcBorders>
              <w:top w:val="nil"/>
              <w:left w:val="single" w:color="auto" w:sz="4" w:space="0"/>
              <w:bottom w:val="single" w:color="auto" w:sz="4" w:space="0"/>
              <w:right w:val="single" w:color="auto" w:sz="4" w:space="0"/>
            </w:tcBorders>
            <w:vAlign w:val="center"/>
            <w:hideMark/>
          </w:tcPr>
          <w:p w:rsidRPr="0093179B" w:rsidR="0093179B" w:rsidP="0093179B" w:rsidRDefault="0093179B" w14:paraId="2C04629F"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DESCUENTOS POR ANS</w:t>
            </w:r>
          </w:p>
        </w:tc>
        <w:tc>
          <w:tcPr>
            <w:tcW w:w="924" w:type="pct"/>
            <w:tcBorders>
              <w:top w:val="nil"/>
              <w:left w:val="nil"/>
              <w:bottom w:val="single" w:color="auto" w:sz="4" w:space="0"/>
              <w:right w:val="single" w:color="auto" w:sz="4" w:space="0"/>
            </w:tcBorders>
            <w:vAlign w:val="center"/>
            <w:hideMark/>
          </w:tcPr>
          <w:p w:rsidRPr="0093179B" w:rsidR="0093179B" w:rsidP="0093179B" w:rsidRDefault="0093179B" w14:paraId="3F4835B1"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 xml:space="preserve"> $                            -   </w:t>
            </w:r>
          </w:p>
        </w:tc>
        <w:tc>
          <w:tcPr>
            <w:tcW w:w="1168" w:type="pct"/>
            <w:tcBorders>
              <w:top w:val="nil"/>
              <w:left w:val="nil"/>
              <w:bottom w:val="single" w:color="auto" w:sz="4" w:space="0"/>
              <w:right w:val="single" w:color="auto" w:sz="4" w:space="0"/>
            </w:tcBorders>
            <w:vAlign w:val="center"/>
            <w:hideMark/>
          </w:tcPr>
          <w:p w:rsidRPr="0093179B" w:rsidR="0093179B" w:rsidP="0093179B" w:rsidRDefault="0093179B" w14:paraId="5040AF86" w14:textId="77777777">
            <w:pPr>
              <w:spacing w:after="0" w:line="240" w:lineRule="auto"/>
              <w:jc w:val="center"/>
              <w:rPr>
                <w:rFonts w:eastAsia="Times New Roman" w:asciiTheme="minorHAnsi" w:hAnsiTheme="minorHAnsi" w:cstheme="minorHAnsi"/>
                <w:sz w:val="16"/>
                <w:szCs w:val="16"/>
              </w:rPr>
            </w:pPr>
            <w:r w:rsidRPr="0093179B">
              <w:rPr>
                <w:rFonts w:eastAsia="Times New Roman" w:asciiTheme="minorHAnsi" w:hAnsiTheme="minorHAnsi" w:cstheme="minorHAnsi"/>
                <w:sz w:val="16"/>
                <w:szCs w:val="16"/>
              </w:rPr>
              <w:t xml:space="preserve"> $                                      -   </w:t>
            </w:r>
          </w:p>
        </w:tc>
      </w:tr>
      <w:tr w:rsidRPr="0093179B" w:rsidR="0093179B" w:rsidTr="0093179B" w14:paraId="350EDFF0" w14:textId="77777777">
        <w:trPr>
          <w:trHeight w:val="20"/>
        </w:trPr>
        <w:tc>
          <w:tcPr>
            <w:tcW w:w="2908" w:type="pct"/>
            <w:tcBorders>
              <w:top w:val="nil"/>
              <w:left w:val="single" w:color="auto" w:sz="4" w:space="0"/>
              <w:bottom w:val="single" w:color="auto" w:sz="4" w:space="0"/>
              <w:right w:val="single" w:color="auto" w:sz="4" w:space="0"/>
            </w:tcBorders>
            <w:shd w:val="clear" w:color="000000" w:fill="B4C6E7"/>
            <w:vAlign w:val="center"/>
            <w:hideMark/>
          </w:tcPr>
          <w:p w:rsidRPr="0093179B" w:rsidR="0093179B" w:rsidP="0093179B" w:rsidRDefault="0093179B" w14:paraId="32361126" w14:textId="77777777">
            <w:pPr>
              <w:spacing w:after="0" w:line="240" w:lineRule="auto"/>
              <w:jc w:val="center"/>
              <w:rPr>
                <w:rFonts w:eastAsia="Times New Roman" w:asciiTheme="minorHAnsi" w:hAnsiTheme="minorHAnsi" w:cstheme="minorHAnsi"/>
                <w:b/>
                <w:bCs/>
                <w:color w:val="000000"/>
                <w:sz w:val="16"/>
                <w:szCs w:val="16"/>
              </w:rPr>
            </w:pPr>
            <w:r w:rsidRPr="0093179B">
              <w:rPr>
                <w:rFonts w:eastAsia="Times New Roman" w:asciiTheme="minorHAnsi" w:hAnsiTheme="minorHAnsi" w:cstheme="minorHAnsi"/>
                <w:b/>
                <w:bCs/>
                <w:color w:val="000000"/>
                <w:sz w:val="16"/>
                <w:szCs w:val="16"/>
              </w:rPr>
              <w:t>SUBTOTAL SERVICIO</w:t>
            </w:r>
          </w:p>
        </w:tc>
        <w:tc>
          <w:tcPr>
            <w:tcW w:w="2092" w:type="pct"/>
            <w:gridSpan w:val="2"/>
            <w:tcBorders>
              <w:top w:val="single" w:color="auto" w:sz="4" w:space="0"/>
              <w:left w:val="nil"/>
              <w:bottom w:val="single" w:color="auto" w:sz="4" w:space="0"/>
              <w:right w:val="single" w:color="auto" w:sz="4" w:space="0"/>
            </w:tcBorders>
            <w:shd w:val="clear" w:color="000000" w:fill="B4C6E7"/>
            <w:vAlign w:val="center"/>
            <w:hideMark/>
          </w:tcPr>
          <w:p w:rsidRPr="0093179B" w:rsidR="0093179B" w:rsidP="0093179B" w:rsidRDefault="0093179B" w14:paraId="5F3CA83C" w14:textId="77777777">
            <w:pPr>
              <w:spacing w:after="0" w:line="240" w:lineRule="auto"/>
              <w:jc w:val="center"/>
              <w:rPr>
                <w:rFonts w:eastAsia="Times New Roman" w:asciiTheme="minorHAnsi" w:hAnsiTheme="minorHAnsi" w:cstheme="minorHAnsi"/>
                <w:b/>
                <w:bCs/>
                <w:color w:val="000000"/>
                <w:sz w:val="16"/>
                <w:szCs w:val="16"/>
              </w:rPr>
            </w:pPr>
            <w:r w:rsidRPr="0093179B">
              <w:rPr>
                <w:rFonts w:eastAsia="Times New Roman" w:asciiTheme="minorHAnsi" w:hAnsiTheme="minorHAnsi" w:cstheme="minorHAnsi"/>
                <w:b/>
                <w:bCs/>
                <w:color w:val="000000"/>
                <w:sz w:val="16"/>
                <w:szCs w:val="16"/>
              </w:rPr>
              <w:t xml:space="preserve"> $                                                        953.250.000 </w:t>
            </w:r>
          </w:p>
        </w:tc>
      </w:tr>
      <w:tr w:rsidRPr="0093179B" w:rsidR="0093179B" w:rsidTr="0093179B" w14:paraId="02B93299" w14:textId="77777777">
        <w:trPr>
          <w:trHeight w:val="20"/>
        </w:trPr>
        <w:tc>
          <w:tcPr>
            <w:tcW w:w="2908" w:type="pct"/>
            <w:tcBorders>
              <w:top w:val="nil"/>
              <w:left w:val="single" w:color="auto" w:sz="4" w:space="0"/>
              <w:bottom w:val="single" w:color="auto" w:sz="4" w:space="0"/>
              <w:right w:val="single" w:color="auto" w:sz="4" w:space="0"/>
            </w:tcBorders>
            <w:shd w:val="clear" w:color="000000" w:fill="B4C6E7"/>
            <w:vAlign w:val="center"/>
            <w:hideMark/>
          </w:tcPr>
          <w:p w:rsidRPr="0093179B" w:rsidR="0093179B" w:rsidP="0093179B" w:rsidRDefault="0093179B" w14:paraId="16B1C15F" w14:textId="77777777">
            <w:pPr>
              <w:spacing w:after="0" w:line="240" w:lineRule="auto"/>
              <w:jc w:val="center"/>
              <w:rPr>
                <w:rFonts w:eastAsia="Times New Roman" w:asciiTheme="minorHAnsi" w:hAnsiTheme="minorHAnsi" w:cstheme="minorHAnsi"/>
                <w:b/>
                <w:bCs/>
                <w:color w:val="000000"/>
                <w:sz w:val="16"/>
                <w:szCs w:val="16"/>
              </w:rPr>
            </w:pPr>
            <w:r w:rsidRPr="0093179B">
              <w:rPr>
                <w:rFonts w:eastAsia="Times New Roman" w:asciiTheme="minorHAnsi" w:hAnsiTheme="minorHAnsi" w:cstheme="minorHAnsi"/>
                <w:b/>
                <w:bCs/>
                <w:color w:val="000000"/>
                <w:sz w:val="16"/>
                <w:szCs w:val="16"/>
              </w:rPr>
              <w:t>IVA</w:t>
            </w:r>
          </w:p>
        </w:tc>
        <w:tc>
          <w:tcPr>
            <w:tcW w:w="2092" w:type="pct"/>
            <w:gridSpan w:val="2"/>
            <w:tcBorders>
              <w:top w:val="single" w:color="auto" w:sz="4" w:space="0"/>
              <w:left w:val="nil"/>
              <w:bottom w:val="single" w:color="auto" w:sz="4" w:space="0"/>
              <w:right w:val="single" w:color="auto" w:sz="4" w:space="0"/>
            </w:tcBorders>
            <w:shd w:val="clear" w:color="000000" w:fill="B4C6E7"/>
            <w:vAlign w:val="center"/>
            <w:hideMark/>
          </w:tcPr>
          <w:p w:rsidRPr="0093179B" w:rsidR="0093179B" w:rsidP="0093179B" w:rsidRDefault="0093179B" w14:paraId="3C54226B" w14:textId="77777777">
            <w:pPr>
              <w:spacing w:after="0" w:line="240" w:lineRule="auto"/>
              <w:jc w:val="center"/>
              <w:rPr>
                <w:rFonts w:eastAsia="Times New Roman" w:asciiTheme="minorHAnsi" w:hAnsiTheme="minorHAnsi" w:cstheme="minorHAnsi"/>
                <w:b/>
                <w:bCs/>
                <w:color w:val="000000"/>
                <w:sz w:val="16"/>
                <w:szCs w:val="16"/>
              </w:rPr>
            </w:pPr>
            <w:r w:rsidRPr="0093179B">
              <w:rPr>
                <w:rFonts w:eastAsia="Times New Roman" w:asciiTheme="minorHAnsi" w:hAnsiTheme="minorHAnsi" w:cstheme="minorHAnsi"/>
                <w:b/>
                <w:bCs/>
                <w:color w:val="000000"/>
                <w:sz w:val="16"/>
                <w:szCs w:val="16"/>
              </w:rPr>
              <w:t xml:space="preserve"> $                                                        181.117.500 </w:t>
            </w:r>
          </w:p>
        </w:tc>
      </w:tr>
      <w:tr w:rsidRPr="0093179B" w:rsidR="0093179B" w:rsidTr="0093179B" w14:paraId="6FFD66C8" w14:textId="77777777">
        <w:trPr>
          <w:trHeight w:val="20"/>
        </w:trPr>
        <w:tc>
          <w:tcPr>
            <w:tcW w:w="2908" w:type="pct"/>
            <w:tcBorders>
              <w:top w:val="single" w:color="FFFFFF" w:sz="4" w:space="0"/>
              <w:left w:val="single" w:color="auto" w:sz="4" w:space="0"/>
              <w:bottom w:val="single" w:color="auto" w:sz="4" w:space="0"/>
              <w:right w:val="single" w:color="FFFFFF" w:sz="4" w:space="0"/>
            </w:tcBorders>
            <w:shd w:val="clear" w:color="000000" w:fill="2F5496"/>
            <w:vAlign w:val="center"/>
            <w:hideMark/>
          </w:tcPr>
          <w:p w:rsidRPr="0093179B" w:rsidR="0093179B" w:rsidP="0093179B" w:rsidRDefault="0093179B" w14:paraId="15D6D540"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VALOR TOTAL SERVICIO</w:t>
            </w:r>
          </w:p>
        </w:tc>
        <w:tc>
          <w:tcPr>
            <w:tcW w:w="2092" w:type="pct"/>
            <w:gridSpan w:val="2"/>
            <w:tcBorders>
              <w:top w:val="single" w:color="FFFFFF" w:sz="4" w:space="0"/>
              <w:left w:val="nil"/>
              <w:bottom w:val="single" w:color="auto" w:sz="4" w:space="0"/>
              <w:right w:val="single" w:color="000000" w:sz="4" w:space="0"/>
            </w:tcBorders>
            <w:shd w:val="clear" w:color="000000" w:fill="2F5496"/>
            <w:vAlign w:val="center"/>
            <w:hideMark/>
          </w:tcPr>
          <w:p w:rsidRPr="0093179B" w:rsidR="0093179B" w:rsidP="0093179B" w:rsidRDefault="0093179B" w14:paraId="6DBFBE88"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 xml:space="preserve"> $                                                     1.134.367.500 </w:t>
            </w:r>
          </w:p>
        </w:tc>
      </w:tr>
      <w:tr w:rsidRPr="0093179B" w:rsidR="0093179B" w:rsidTr="0093179B" w14:paraId="09C2D20B" w14:textId="77777777">
        <w:trPr>
          <w:trHeight w:val="20"/>
        </w:trPr>
        <w:tc>
          <w:tcPr>
            <w:tcW w:w="2908" w:type="pct"/>
            <w:tcBorders>
              <w:top w:val="nil"/>
              <w:left w:val="single" w:color="auto" w:sz="4" w:space="0"/>
              <w:bottom w:val="single" w:color="auto" w:sz="4" w:space="0"/>
              <w:right w:val="single" w:color="auto" w:sz="4" w:space="0"/>
            </w:tcBorders>
            <w:vAlign w:val="center"/>
            <w:hideMark/>
          </w:tcPr>
          <w:p w:rsidRPr="0093179B" w:rsidR="0093179B" w:rsidP="0093179B" w:rsidRDefault="0093179B" w14:paraId="675CFEC4"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UTILIZACIÓN BOLSA DE REPUESTOS</w:t>
            </w:r>
          </w:p>
        </w:tc>
        <w:tc>
          <w:tcPr>
            <w:tcW w:w="924" w:type="pct"/>
            <w:tcBorders>
              <w:top w:val="nil"/>
              <w:left w:val="nil"/>
              <w:bottom w:val="single" w:color="auto" w:sz="4" w:space="0"/>
              <w:right w:val="single" w:color="auto" w:sz="4" w:space="0"/>
            </w:tcBorders>
            <w:vAlign w:val="center"/>
            <w:hideMark/>
          </w:tcPr>
          <w:p w:rsidRPr="0093179B" w:rsidR="0093179B" w:rsidP="0093179B" w:rsidRDefault="0093179B" w14:paraId="75A685A2"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 xml:space="preserve"> $                            -   </w:t>
            </w:r>
          </w:p>
        </w:tc>
        <w:tc>
          <w:tcPr>
            <w:tcW w:w="1168" w:type="pct"/>
            <w:tcBorders>
              <w:top w:val="nil"/>
              <w:left w:val="nil"/>
              <w:bottom w:val="single" w:color="auto" w:sz="4" w:space="0"/>
              <w:right w:val="single" w:color="auto" w:sz="4" w:space="0"/>
            </w:tcBorders>
            <w:vAlign w:val="center"/>
            <w:hideMark/>
          </w:tcPr>
          <w:p w:rsidRPr="0093179B" w:rsidR="0093179B" w:rsidP="0093179B" w:rsidRDefault="0093179B" w14:paraId="10618F4A"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 xml:space="preserve"> $                   340.346.523 </w:t>
            </w:r>
          </w:p>
        </w:tc>
      </w:tr>
      <w:tr w:rsidRPr="0093179B" w:rsidR="0093179B" w:rsidTr="0093179B" w14:paraId="1C05465D" w14:textId="77777777">
        <w:trPr>
          <w:trHeight w:val="20"/>
        </w:trPr>
        <w:tc>
          <w:tcPr>
            <w:tcW w:w="2908" w:type="pct"/>
            <w:tcBorders>
              <w:top w:val="single" w:color="FFFFFF" w:sz="4" w:space="0"/>
              <w:left w:val="single" w:color="auto" w:sz="4" w:space="0"/>
              <w:bottom w:val="single" w:color="auto" w:sz="4" w:space="0"/>
              <w:right w:val="single" w:color="FFFFFF" w:sz="4" w:space="0"/>
            </w:tcBorders>
            <w:shd w:val="clear" w:color="000000" w:fill="2F5496"/>
            <w:vAlign w:val="center"/>
            <w:hideMark/>
          </w:tcPr>
          <w:p w:rsidRPr="0093179B" w:rsidR="0093179B" w:rsidP="0093179B" w:rsidRDefault="0093179B" w14:paraId="1200A067"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VALOR TOTAL MES (IVA INCLUIDO)</w:t>
            </w:r>
          </w:p>
        </w:tc>
        <w:tc>
          <w:tcPr>
            <w:tcW w:w="2092" w:type="pct"/>
            <w:gridSpan w:val="2"/>
            <w:tcBorders>
              <w:top w:val="single" w:color="FFFFFF" w:sz="4" w:space="0"/>
              <w:left w:val="nil"/>
              <w:bottom w:val="single" w:color="auto" w:sz="4" w:space="0"/>
              <w:right w:val="single" w:color="000000" w:sz="4" w:space="0"/>
            </w:tcBorders>
            <w:shd w:val="clear" w:color="000000" w:fill="2F5496"/>
            <w:vAlign w:val="center"/>
            <w:hideMark/>
          </w:tcPr>
          <w:p w:rsidRPr="0093179B" w:rsidR="0093179B" w:rsidP="0093179B" w:rsidRDefault="0093179B" w14:paraId="3D164FEF"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 xml:space="preserve"> $                                                     1.474.714.023 </w:t>
            </w:r>
          </w:p>
        </w:tc>
      </w:tr>
      <w:tr w:rsidRPr="0093179B" w:rsidR="0093179B" w:rsidTr="0093179B" w14:paraId="163F88BB" w14:textId="77777777">
        <w:trPr>
          <w:trHeight w:val="20"/>
        </w:trPr>
        <w:tc>
          <w:tcPr>
            <w:tcW w:w="2908" w:type="pct"/>
            <w:tcBorders>
              <w:top w:val="single" w:color="FFFFFF" w:sz="4" w:space="0"/>
              <w:left w:val="single" w:color="auto" w:sz="4" w:space="0"/>
              <w:bottom w:val="single" w:color="FFFFFF" w:sz="4" w:space="0"/>
              <w:right w:val="single" w:color="FFFFFF" w:sz="4" w:space="0"/>
            </w:tcBorders>
            <w:shd w:val="clear" w:color="000000" w:fill="2F5496"/>
            <w:vAlign w:val="center"/>
            <w:hideMark/>
          </w:tcPr>
          <w:p w:rsidRPr="0093179B" w:rsidR="0093179B" w:rsidP="0093179B" w:rsidRDefault="0093179B" w14:paraId="11691CA7"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MES OCTUBRE 2025</w:t>
            </w:r>
          </w:p>
        </w:tc>
        <w:tc>
          <w:tcPr>
            <w:tcW w:w="924" w:type="pct"/>
            <w:tcBorders>
              <w:top w:val="single" w:color="FFFFFF" w:sz="4" w:space="0"/>
              <w:left w:val="nil"/>
              <w:bottom w:val="single" w:color="FFFFFF" w:sz="4" w:space="0"/>
              <w:right w:val="single" w:color="FFFFFF" w:sz="4" w:space="0"/>
            </w:tcBorders>
            <w:shd w:val="clear" w:color="000000" w:fill="2F5496"/>
            <w:vAlign w:val="center"/>
            <w:hideMark/>
          </w:tcPr>
          <w:p w:rsidRPr="0093179B" w:rsidR="0093179B" w:rsidP="0093179B" w:rsidRDefault="0093179B" w14:paraId="087CF55C"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 xml:space="preserve"> CANTIDAD </w:t>
            </w:r>
          </w:p>
        </w:tc>
        <w:tc>
          <w:tcPr>
            <w:tcW w:w="1168" w:type="pct"/>
            <w:tcBorders>
              <w:top w:val="single" w:color="FFFFFF" w:sz="4" w:space="0"/>
              <w:left w:val="nil"/>
              <w:bottom w:val="single" w:color="FFFFFF" w:sz="4" w:space="0"/>
              <w:right w:val="single" w:color="auto" w:sz="4" w:space="0"/>
            </w:tcBorders>
            <w:shd w:val="clear" w:color="000000" w:fill="2F5496"/>
            <w:vAlign w:val="center"/>
            <w:hideMark/>
          </w:tcPr>
          <w:p w:rsidRPr="0093179B" w:rsidR="0093179B" w:rsidP="0093179B" w:rsidRDefault="0093179B" w14:paraId="3CDD70DC"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 xml:space="preserve"> VALOR SIN IVA </w:t>
            </w:r>
          </w:p>
        </w:tc>
      </w:tr>
      <w:tr w:rsidRPr="0093179B" w:rsidR="0093179B" w:rsidTr="0093179B" w14:paraId="21B0F137" w14:textId="77777777">
        <w:trPr>
          <w:trHeight w:val="20"/>
        </w:trPr>
        <w:tc>
          <w:tcPr>
            <w:tcW w:w="2908" w:type="pct"/>
            <w:tcBorders>
              <w:top w:val="nil"/>
              <w:left w:val="single" w:color="auto" w:sz="4" w:space="0"/>
              <w:bottom w:val="single" w:color="auto" w:sz="4" w:space="0"/>
              <w:right w:val="single" w:color="auto" w:sz="4" w:space="0"/>
            </w:tcBorders>
            <w:vAlign w:val="center"/>
            <w:hideMark/>
          </w:tcPr>
          <w:p w:rsidRPr="0093179B" w:rsidR="0093179B" w:rsidP="0093179B" w:rsidRDefault="0093179B" w14:paraId="1E6D3B7D"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PAGO MENSUAL VENCIDO</w:t>
            </w:r>
          </w:p>
        </w:tc>
        <w:tc>
          <w:tcPr>
            <w:tcW w:w="924" w:type="pct"/>
            <w:tcBorders>
              <w:top w:val="nil"/>
              <w:left w:val="nil"/>
              <w:bottom w:val="single" w:color="auto" w:sz="4" w:space="0"/>
              <w:right w:val="single" w:color="auto" w:sz="4" w:space="0"/>
            </w:tcBorders>
            <w:vAlign w:val="center"/>
            <w:hideMark/>
          </w:tcPr>
          <w:p w:rsidRPr="0093179B" w:rsidR="0093179B" w:rsidP="0093179B" w:rsidRDefault="0093179B" w14:paraId="5F8FDDCF"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 xml:space="preserve"> $                             1 </w:t>
            </w:r>
          </w:p>
        </w:tc>
        <w:tc>
          <w:tcPr>
            <w:tcW w:w="1168" w:type="pct"/>
            <w:tcBorders>
              <w:top w:val="nil"/>
              <w:left w:val="nil"/>
              <w:bottom w:val="single" w:color="auto" w:sz="4" w:space="0"/>
              <w:right w:val="single" w:color="auto" w:sz="4" w:space="0"/>
            </w:tcBorders>
            <w:vAlign w:val="center"/>
            <w:hideMark/>
          </w:tcPr>
          <w:p w:rsidRPr="0093179B" w:rsidR="0093179B" w:rsidP="0093179B" w:rsidRDefault="0093179B" w14:paraId="2D3D3F44"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 xml:space="preserve"> $                   953.250.000 </w:t>
            </w:r>
          </w:p>
        </w:tc>
      </w:tr>
      <w:tr w:rsidRPr="0093179B" w:rsidR="0093179B" w:rsidTr="0093179B" w14:paraId="15026356" w14:textId="77777777">
        <w:trPr>
          <w:trHeight w:val="20"/>
        </w:trPr>
        <w:tc>
          <w:tcPr>
            <w:tcW w:w="2908" w:type="pct"/>
            <w:tcBorders>
              <w:top w:val="nil"/>
              <w:left w:val="single" w:color="auto" w:sz="4" w:space="0"/>
              <w:bottom w:val="single" w:color="auto" w:sz="4" w:space="0"/>
              <w:right w:val="single" w:color="auto" w:sz="4" w:space="0"/>
            </w:tcBorders>
            <w:vAlign w:val="center"/>
            <w:hideMark/>
          </w:tcPr>
          <w:p w:rsidRPr="0093179B" w:rsidR="0093179B" w:rsidP="0093179B" w:rsidRDefault="0093179B" w14:paraId="1C2298D5"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DESCUENTOS POR ANS</w:t>
            </w:r>
          </w:p>
        </w:tc>
        <w:tc>
          <w:tcPr>
            <w:tcW w:w="924" w:type="pct"/>
            <w:tcBorders>
              <w:top w:val="nil"/>
              <w:left w:val="nil"/>
              <w:bottom w:val="single" w:color="auto" w:sz="4" w:space="0"/>
              <w:right w:val="single" w:color="auto" w:sz="4" w:space="0"/>
            </w:tcBorders>
            <w:vAlign w:val="center"/>
            <w:hideMark/>
          </w:tcPr>
          <w:p w:rsidRPr="0093179B" w:rsidR="0093179B" w:rsidP="0093179B" w:rsidRDefault="0093179B" w14:paraId="764DF2A6"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 xml:space="preserve"> $                            -   </w:t>
            </w:r>
          </w:p>
        </w:tc>
        <w:tc>
          <w:tcPr>
            <w:tcW w:w="1168" w:type="pct"/>
            <w:tcBorders>
              <w:top w:val="nil"/>
              <w:left w:val="nil"/>
              <w:bottom w:val="single" w:color="auto" w:sz="4" w:space="0"/>
              <w:right w:val="single" w:color="auto" w:sz="4" w:space="0"/>
            </w:tcBorders>
            <w:vAlign w:val="center"/>
            <w:hideMark/>
          </w:tcPr>
          <w:p w:rsidRPr="0093179B" w:rsidR="0093179B" w:rsidP="0093179B" w:rsidRDefault="0093179B" w14:paraId="2762D141" w14:textId="77777777">
            <w:pPr>
              <w:spacing w:after="0" w:line="240" w:lineRule="auto"/>
              <w:jc w:val="center"/>
              <w:rPr>
                <w:rFonts w:eastAsia="Times New Roman" w:asciiTheme="minorHAnsi" w:hAnsiTheme="minorHAnsi" w:cstheme="minorHAnsi"/>
                <w:sz w:val="16"/>
                <w:szCs w:val="16"/>
              </w:rPr>
            </w:pPr>
            <w:r w:rsidRPr="0093179B">
              <w:rPr>
                <w:rFonts w:eastAsia="Times New Roman" w:asciiTheme="minorHAnsi" w:hAnsiTheme="minorHAnsi" w:cstheme="minorHAnsi"/>
                <w:sz w:val="16"/>
                <w:szCs w:val="16"/>
              </w:rPr>
              <w:t xml:space="preserve"> $                                      -   </w:t>
            </w:r>
          </w:p>
        </w:tc>
      </w:tr>
      <w:tr w:rsidRPr="0093179B" w:rsidR="0093179B" w:rsidTr="0093179B" w14:paraId="208DF83F" w14:textId="77777777">
        <w:trPr>
          <w:trHeight w:val="20"/>
        </w:trPr>
        <w:tc>
          <w:tcPr>
            <w:tcW w:w="2908" w:type="pct"/>
            <w:tcBorders>
              <w:top w:val="nil"/>
              <w:left w:val="single" w:color="auto" w:sz="4" w:space="0"/>
              <w:bottom w:val="single" w:color="auto" w:sz="4" w:space="0"/>
              <w:right w:val="single" w:color="auto" w:sz="4" w:space="0"/>
            </w:tcBorders>
            <w:shd w:val="clear" w:color="000000" w:fill="B4C6E7"/>
            <w:vAlign w:val="center"/>
            <w:hideMark/>
          </w:tcPr>
          <w:p w:rsidRPr="0093179B" w:rsidR="0093179B" w:rsidP="0093179B" w:rsidRDefault="0093179B" w14:paraId="17A9A0FA" w14:textId="77777777">
            <w:pPr>
              <w:spacing w:after="0" w:line="240" w:lineRule="auto"/>
              <w:jc w:val="center"/>
              <w:rPr>
                <w:rFonts w:eastAsia="Times New Roman" w:asciiTheme="minorHAnsi" w:hAnsiTheme="minorHAnsi" w:cstheme="minorHAnsi"/>
                <w:b/>
                <w:bCs/>
                <w:color w:val="000000"/>
                <w:sz w:val="16"/>
                <w:szCs w:val="16"/>
              </w:rPr>
            </w:pPr>
            <w:r w:rsidRPr="0093179B">
              <w:rPr>
                <w:rFonts w:eastAsia="Times New Roman" w:asciiTheme="minorHAnsi" w:hAnsiTheme="minorHAnsi" w:cstheme="minorHAnsi"/>
                <w:b/>
                <w:bCs/>
                <w:color w:val="000000"/>
                <w:sz w:val="16"/>
                <w:szCs w:val="16"/>
              </w:rPr>
              <w:t>SUBTOTAL SERVICIO</w:t>
            </w:r>
          </w:p>
        </w:tc>
        <w:tc>
          <w:tcPr>
            <w:tcW w:w="2092" w:type="pct"/>
            <w:gridSpan w:val="2"/>
            <w:tcBorders>
              <w:top w:val="single" w:color="auto" w:sz="4" w:space="0"/>
              <w:left w:val="nil"/>
              <w:bottom w:val="single" w:color="auto" w:sz="4" w:space="0"/>
              <w:right w:val="single" w:color="auto" w:sz="4" w:space="0"/>
            </w:tcBorders>
            <w:shd w:val="clear" w:color="000000" w:fill="B4C6E7"/>
            <w:vAlign w:val="center"/>
            <w:hideMark/>
          </w:tcPr>
          <w:p w:rsidRPr="0093179B" w:rsidR="0093179B" w:rsidP="0093179B" w:rsidRDefault="0093179B" w14:paraId="61915C47" w14:textId="77777777">
            <w:pPr>
              <w:spacing w:after="0" w:line="240" w:lineRule="auto"/>
              <w:jc w:val="center"/>
              <w:rPr>
                <w:rFonts w:eastAsia="Times New Roman" w:asciiTheme="minorHAnsi" w:hAnsiTheme="minorHAnsi" w:cstheme="minorHAnsi"/>
                <w:b/>
                <w:bCs/>
                <w:color w:val="000000"/>
                <w:sz w:val="16"/>
                <w:szCs w:val="16"/>
              </w:rPr>
            </w:pPr>
            <w:r w:rsidRPr="0093179B">
              <w:rPr>
                <w:rFonts w:eastAsia="Times New Roman" w:asciiTheme="minorHAnsi" w:hAnsiTheme="minorHAnsi" w:cstheme="minorHAnsi"/>
                <w:b/>
                <w:bCs/>
                <w:color w:val="000000"/>
                <w:sz w:val="16"/>
                <w:szCs w:val="16"/>
              </w:rPr>
              <w:t xml:space="preserve"> $                                                        953.250.000 </w:t>
            </w:r>
          </w:p>
        </w:tc>
      </w:tr>
      <w:tr w:rsidRPr="0093179B" w:rsidR="0093179B" w:rsidTr="0093179B" w14:paraId="0320734F" w14:textId="77777777">
        <w:trPr>
          <w:trHeight w:val="20"/>
        </w:trPr>
        <w:tc>
          <w:tcPr>
            <w:tcW w:w="2908" w:type="pct"/>
            <w:tcBorders>
              <w:top w:val="nil"/>
              <w:left w:val="single" w:color="auto" w:sz="4" w:space="0"/>
              <w:bottom w:val="single" w:color="auto" w:sz="4" w:space="0"/>
              <w:right w:val="single" w:color="auto" w:sz="4" w:space="0"/>
            </w:tcBorders>
            <w:shd w:val="clear" w:color="000000" w:fill="B4C6E7"/>
            <w:vAlign w:val="center"/>
            <w:hideMark/>
          </w:tcPr>
          <w:p w:rsidRPr="0093179B" w:rsidR="0093179B" w:rsidP="0093179B" w:rsidRDefault="0093179B" w14:paraId="0179444F" w14:textId="77777777">
            <w:pPr>
              <w:spacing w:after="0" w:line="240" w:lineRule="auto"/>
              <w:jc w:val="center"/>
              <w:rPr>
                <w:rFonts w:eastAsia="Times New Roman" w:asciiTheme="minorHAnsi" w:hAnsiTheme="minorHAnsi" w:cstheme="minorHAnsi"/>
                <w:b/>
                <w:bCs/>
                <w:color w:val="000000"/>
                <w:sz w:val="16"/>
                <w:szCs w:val="16"/>
              </w:rPr>
            </w:pPr>
            <w:r w:rsidRPr="0093179B">
              <w:rPr>
                <w:rFonts w:eastAsia="Times New Roman" w:asciiTheme="minorHAnsi" w:hAnsiTheme="minorHAnsi" w:cstheme="minorHAnsi"/>
                <w:b/>
                <w:bCs/>
                <w:color w:val="000000"/>
                <w:sz w:val="16"/>
                <w:szCs w:val="16"/>
              </w:rPr>
              <w:t>IVA</w:t>
            </w:r>
          </w:p>
        </w:tc>
        <w:tc>
          <w:tcPr>
            <w:tcW w:w="2092" w:type="pct"/>
            <w:gridSpan w:val="2"/>
            <w:tcBorders>
              <w:top w:val="single" w:color="auto" w:sz="4" w:space="0"/>
              <w:left w:val="nil"/>
              <w:bottom w:val="single" w:color="auto" w:sz="4" w:space="0"/>
              <w:right w:val="single" w:color="auto" w:sz="4" w:space="0"/>
            </w:tcBorders>
            <w:shd w:val="clear" w:color="000000" w:fill="B4C6E7"/>
            <w:vAlign w:val="center"/>
            <w:hideMark/>
          </w:tcPr>
          <w:p w:rsidRPr="0093179B" w:rsidR="0093179B" w:rsidP="0093179B" w:rsidRDefault="0093179B" w14:paraId="243E3FC0" w14:textId="77777777">
            <w:pPr>
              <w:spacing w:after="0" w:line="240" w:lineRule="auto"/>
              <w:jc w:val="center"/>
              <w:rPr>
                <w:rFonts w:eastAsia="Times New Roman" w:asciiTheme="minorHAnsi" w:hAnsiTheme="minorHAnsi" w:cstheme="minorHAnsi"/>
                <w:b/>
                <w:bCs/>
                <w:color w:val="000000"/>
                <w:sz w:val="16"/>
                <w:szCs w:val="16"/>
              </w:rPr>
            </w:pPr>
            <w:r w:rsidRPr="0093179B">
              <w:rPr>
                <w:rFonts w:eastAsia="Times New Roman" w:asciiTheme="minorHAnsi" w:hAnsiTheme="minorHAnsi" w:cstheme="minorHAnsi"/>
                <w:b/>
                <w:bCs/>
                <w:color w:val="000000"/>
                <w:sz w:val="16"/>
                <w:szCs w:val="16"/>
              </w:rPr>
              <w:t xml:space="preserve"> $                                                        181.117.500 </w:t>
            </w:r>
          </w:p>
        </w:tc>
      </w:tr>
      <w:tr w:rsidRPr="0093179B" w:rsidR="0093179B" w:rsidTr="0093179B" w14:paraId="00B36C69" w14:textId="77777777">
        <w:trPr>
          <w:trHeight w:val="20"/>
        </w:trPr>
        <w:tc>
          <w:tcPr>
            <w:tcW w:w="2908" w:type="pct"/>
            <w:tcBorders>
              <w:top w:val="single" w:color="FFFFFF" w:sz="4" w:space="0"/>
              <w:left w:val="single" w:color="auto" w:sz="4" w:space="0"/>
              <w:bottom w:val="single" w:color="auto" w:sz="4" w:space="0"/>
              <w:right w:val="single" w:color="FFFFFF" w:sz="4" w:space="0"/>
            </w:tcBorders>
            <w:shd w:val="clear" w:color="000000" w:fill="2F5496"/>
            <w:vAlign w:val="center"/>
            <w:hideMark/>
          </w:tcPr>
          <w:p w:rsidRPr="0093179B" w:rsidR="0093179B" w:rsidP="0093179B" w:rsidRDefault="0093179B" w14:paraId="0EF4526A"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VALOR TOTAL SERVICIO</w:t>
            </w:r>
          </w:p>
        </w:tc>
        <w:tc>
          <w:tcPr>
            <w:tcW w:w="2092" w:type="pct"/>
            <w:gridSpan w:val="2"/>
            <w:tcBorders>
              <w:top w:val="single" w:color="FFFFFF" w:sz="4" w:space="0"/>
              <w:left w:val="nil"/>
              <w:bottom w:val="single" w:color="auto" w:sz="4" w:space="0"/>
              <w:right w:val="single" w:color="000000" w:sz="4" w:space="0"/>
            </w:tcBorders>
            <w:shd w:val="clear" w:color="000000" w:fill="2F5496"/>
            <w:vAlign w:val="center"/>
            <w:hideMark/>
          </w:tcPr>
          <w:p w:rsidRPr="0093179B" w:rsidR="0093179B" w:rsidP="0093179B" w:rsidRDefault="0093179B" w14:paraId="4E0A6AE3"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 xml:space="preserve"> $                                                     1.134.367.500 </w:t>
            </w:r>
          </w:p>
        </w:tc>
      </w:tr>
      <w:tr w:rsidRPr="0093179B" w:rsidR="0093179B" w:rsidTr="0093179B" w14:paraId="5120E287" w14:textId="77777777">
        <w:trPr>
          <w:trHeight w:val="20"/>
        </w:trPr>
        <w:tc>
          <w:tcPr>
            <w:tcW w:w="2908" w:type="pct"/>
            <w:tcBorders>
              <w:top w:val="nil"/>
              <w:left w:val="single" w:color="auto" w:sz="4" w:space="0"/>
              <w:bottom w:val="single" w:color="auto" w:sz="4" w:space="0"/>
              <w:right w:val="single" w:color="auto" w:sz="4" w:space="0"/>
            </w:tcBorders>
            <w:vAlign w:val="center"/>
            <w:hideMark/>
          </w:tcPr>
          <w:p w:rsidRPr="0093179B" w:rsidR="0093179B" w:rsidP="0093179B" w:rsidRDefault="0093179B" w14:paraId="7E529D28"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UTILIZACIÓN BOLSA DE REPUESTOS</w:t>
            </w:r>
          </w:p>
        </w:tc>
        <w:tc>
          <w:tcPr>
            <w:tcW w:w="924" w:type="pct"/>
            <w:tcBorders>
              <w:top w:val="nil"/>
              <w:left w:val="nil"/>
              <w:bottom w:val="single" w:color="auto" w:sz="4" w:space="0"/>
              <w:right w:val="single" w:color="auto" w:sz="4" w:space="0"/>
            </w:tcBorders>
            <w:vAlign w:val="center"/>
            <w:hideMark/>
          </w:tcPr>
          <w:p w:rsidRPr="0093179B" w:rsidR="0093179B" w:rsidP="0093179B" w:rsidRDefault="0093179B" w14:paraId="4263FD65"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 xml:space="preserve"> $                            -   </w:t>
            </w:r>
          </w:p>
        </w:tc>
        <w:tc>
          <w:tcPr>
            <w:tcW w:w="1168" w:type="pct"/>
            <w:tcBorders>
              <w:top w:val="nil"/>
              <w:left w:val="nil"/>
              <w:bottom w:val="single" w:color="auto" w:sz="4" w:space="0"/>
              <w:right w:val="single" w:color="auto" w:sz="4" w:space="0"/>
            </w:tcBorders>
            <w:vAlign w:val="center"/>
            <w:hideMark/>
          </w:tcPr>
          <w:p w:rsidRPr="0093179B" w:rsidR="0093179B" w:rsidP="0093179B" w:rsidRDefault="0093179B" w14:paraId="10FCE66F"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 xml:space="preserve"> $               1.493.516.664 </w:t>
            </w:r>
          </w:p>
        </w:tc>
      </w:tr>
      <w:tr w:rsidRPr="0093179B" w:rsidR="0093179B" w:rsidTr="0093179B" w14:paraId="43AF8328" w14:textId="77777777">
        <w:trPr>
          <w:trHeight w:val="20"/>
        </w:trPr>
        <w:tc>
          <w:tcPr>
            <w:tcW w:w="2908" w:type="pct"/>
            <w:tcBorders>
              <w:top w:val="single" w:color="FFFFFF" w:sz="4" w:space="0"/>
              <w:left w:val="single" w:color="auto" w:sz="4" w:space="0"/>
              <w:bottom w:val="single" w:color="auto" w:sz="4" w:space="0"/>
              <w:right w:val="single" w:color="FFFFFF" w:sz="4" w:space="0"/>
            </w:tcBorders>
            <w:shd w:val="clear" w:color="000000" w:fill="2F5496"/>
            <w:vAlign w:val="center"/>
            <w:hideMark/>
          </w:tcPr>
          <w:p w:rsidRPr="0093179B" w:rsidR="0093179B" w:rsidP="0093179B" w:rsidRDefault="0093179B" w14:paraId="759F2357"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VALOR TOTAL MES (IVA INCLUIDO)</w:t>
            </w:r>
          </w:p>
        </w:tc>
        <w:tc>
          <w:tcPr>
            <w:tcW w:w="2092" w:type="pct"/>
            <w:gridSpan w:val="2"/>
            <w:tcBorders>
              <w:top w:val="single" w:color="FFFFFF" w:sz="4" w:space="0"/>
              <w:left w:val="nil"/>
              <w:bottom w:val="single" w:color="auto" w:sz="4" w:space="0"/>
              <w:right w:val="single" w:color="000000" w:sz="4" w:space="0"/>
            </w:tcBorders>
            <w:shd w:val="clear" w:color="000000" w:fill="2F5496"/>
            <w:vAlign w:val="center"/>
            <w:hideMark/>
          </w:tcPr>
          <w:p w:rsidRPr="0093179B" w:rsidR="0093179B" w:rsidP="0093179B" w:rsidRDefault="0093179B" w14:paraId="751BB9B0"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 xml:space="preserve"> $                                                     2.627.884.164 </w:t>
            </w:r>
          </w:p>
        </w:tc>
      </w:tr>
      <w:tr w:rsidRPr="0093179B" w:rsidR="0093179B" w:rsidTr="0093179B" w14:paraId="6AB0F4BB" w14:textId="77777777">
        <w:trPr>
          <w:trHeight w:val="20"/>
        </w:trPr>
        <w:tc>
          <w:tcPr>
            <w:tcW w:w="2908" w:type="pct"/>
            <w:tcBorders>
              <w:top w:val="single" w:color="FFFFFF" w:sz="4" w:space="0"/>
              <w:left w:val="single" w:color="auto" w:sz="4" w:space="0"/>
              <w:bottom w:val="single" w:color="FFFFFF" w:sz="4" w:space="0"/>
              <w:right w:val="single" w:color="FFFFFF" w:sz="4" w:space="0"/>
            </w:tcBorders>
            <w:shd w:val="clear" w:color="000000" w:fill="2F5496"/>
            <w:vAlign w:val="center"/>
            <w:hideMark/>
          </w:tcPr>
          <w:p w:rsidRPr="0093179B" w:rsidR="0093179B" w:rsidP="0093179B" w:rsidRDefault="0093179B" w14:paraId="3F4776DD"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MES NOVIEMBRE 2025</w:t>
            </w:r>
          </w:p>
        </w:tc>
        <w:tc>
          <w:tcPr>
            <w:tcW w:w="924" w:type="pct"/>
            <w:tcBorders>
              <w:top w:val="single" w:color="FFFFFF" w:sz="4" w:space="0"/>
              <w:left w:val="nil"/>
              <w:bottom w:val="single" w:color="FFFFFF" w:sz="4" w:space="0"/>
              <w:right w:val="single" w:color="FFFFFF" w:sz="4" w:space="0"/>
            </w:tcBorders>
            <w:shd w:val="clear" w:color="000000" w:fill="2F5496"/>
            <w:vAlign w:val="center"/>
            <w:hideMark/>
          </w:tcPr>
          <w:p w:rsidRPr="0093179B" w:rsidR="0093179B" w:rsidP="0093179B" w:rsidRDefault="0093179B" w14:paraId="33A7D441"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 xml:space="preserve"> CANTIDAD </w:t>
            </w:r>
          </w:p>
        </w:tc>
        <w:tc>
          <w:tcPr>
            <w:tcW w:w="1168" w:type="pct"/>
            <w:tcBorders>
              <w:top w:val="single" w:color="FFFFFF" w:sz="4" w:space="0"/>
              <w:left w:val="nil"/>
              <w:bottom w:val="single" w:color="FFFFFF" w:sz="4" w:space="0"/>
              <w:right w:val="single" w:color="auto" w:sz="4" w:space="0"/>
            </w:tcBorders>
            <w:shd w:val="clear" w:color="000000" w:fill="2F5496"/>
            <w:vAlign w:val="center"/>
            <w:hideMark/>
          </w:tcPr>
          <w:p w:rsidRPr="0093179B" w:rsidR="0093179B" w:rsidP="0093179B" w:rsidRDefault="0093179B" w14:paraId="48867E88"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 xml:space="preserve"> VALOR SIN IVA </w:t>
            </w:r>
          </w:p>
        </w:tc>
      </w:tr>
      <w:tr w:rsidRPr="0093179B" w:rsidR="0093179B" w:rsidTr="0093179B" w14:paraId="4ECA2D83" w14:textId="77777777">
        <w:trPr>
          <w:trHeight w:val="20"/>
        </w:trPr>
        <w:tc>
          <w:tcPr>
            <w:tcW w:w="2908" w:type="pct"/>
            <w:tcBorders>
              <w:top w:val="nil"/>
              <w:left w:val="single" w:color="auto" w:sz="4" w:space="0"/>
              <w:bottom w:val="single" w:color="auto" w:sz="4" w:space="0"/>
              <w:right w:val="single" w:color="auto" w:sz="4" w:space="0"/>
            </w:tcBorders>
            <w:vAlign w:val="center"/>
            <w:hideMark/>
          </w:tcPr>
          <w:p w:rsidRPr="0093179B" w:rsidR="0093179B" w:rsidP="0093179B" w:rsidRDefault="0093179B" w14:paraId="21A99528"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PAGO MENSUAL VENCIDO</w:t>
            </w:r>
          </w:p>
        </w:tc>
        <w:tc>
          <w:tcPr>
            <w:tcW w:w="924" w:type="pct"/>
            <w:tcBorders>
              <w:top w:val="nil"/>
              <w:left w:val="nil"/>
              <w:bottom w:val="single" w:color="auto" w:sz="4" w:space="0"/>
              <w:right w:val="single" w:color="auto" w:sz="4" w:space="0"/>
            </w:tcBorders>
            <w:vAlign w:val="center"/>
            <w:hideMark/>
          </w:tcPr>
          <w:p w:rsidRPr="0093179B" w:rsidR="0093179B" w:rsidP="0093179B" w:rsidRDefault="0093179B" w14:paraId="01CBF69A"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 xml:space="preserve"> $                             1 </w:t>
            </w:r>
          </w:p>
        </w:tc>
        <w:tc>
          <w:tcPr>
            <w:tcW w:w="1168" w:type="pct"/>
            <w:tcBorders>
              <w:top w:val="nil"/>
              <w:left w:val="nil"/>
              <w:bottom w:val="single" w:color="auto" w:sz="4" w:space="0"/>
              <w:right w:val="single" w:color="auto" w:sz="4" w:space="0"/>
            </w:tcBorders>
            <w:vAlign w:val="center"/>
            <w:hideMark/>
          </w:tcPr>
          <w:p w:rsidRPr="0093179B" w:rsidR="0093179B" w:rsidP="0093179B" w:rsidRDefault="0093179B" w14:paraId="08C027F9"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 xml:space="preserve"> $                   953.250.000 </w:t>
            </w:r>
          </w:p>
        </w:tc>
      </w:tr>
      <w:tr w:rsidRPr="0093179B" w:rsidR="0093179B" w:rsidTr="0093179B" w14:paraId="06770954" w14:textId="77777777">
        <w:trPr>
          <w:trHeight w:val="20"/>
        </w:trPr>
        <w:tc>
          <w:tcPr>
            <w:tcW w:w="2908" w:type="pct"/>
            <w:tcBorders>
              <w:top w:val="nil"/>
              <w:left w:val="single" w:color="auto" w:sz="4" w:space="0"/>
              <w:bottom w:val="single" w:color="auto" w:sz="4" w:space="0"/>
              <w:right w:val="single" w:color="auto" w:sz="4" w:space="0"/>
            </w:tcBorders>
            <w:vAlign w:val="center"/>
            <w:hideMark/>
          </w:tcPr>
          <w:p w:rsidRPr="0093179B" w:rsidR="0093179B" w:rsidP="0093179B" w:rsidRDefault="0093179B" w14:paraId="3D40D1F3"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DESCUENTOS POR ANS</w:t>
            </w:r>
          </w:p>
        </w:tc>
        <w:tc>
          <w:tcPr>
            <w:tcW w:w="924" w:type="pct"/>
            <w:tcBorders>
              <w:top w:val="nil"/>
              <w:left w:val="nil"/>
              <w:bottom w:val="single" w:color="auto" w:sz="4" w:space="0"/>
              <w:right w:val="single" w:color="auto" w:sz="4" w:space="0"/>
            </w:tcBorders>
            <w:vAlign w:val="center"/>
            <w:hideMark/>
          </w:tcPr>
          <w:p w:rsidRPr="0093179B" w:rsidR="0093179B" w:rsidP="0093179B" w:rsidRDefault="0093179B" w14:paraId="7AC319E3"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 xml:space="preserve"> $                            -   </w:t>
            </w:r>
          </w:p>
        </w:tc>
        <w:tc>
          <w:tcPr>
            <w:tcW w:w="1168" w:type="pct"/>
            <w:tcBorders>
              <w:top w:val="nil"/>
              <w:left w:val="nil"/>
              <w:bottom w:val="single" w:color="auto" w:sz="4" w:space="0"/>
              <w:right w:val="single" w:color="auto" w:sz="4" w:space="0"/>
            </w:tcBorders>
            <w:vAlign w:val="center"/>
            <w:hideMark/>
          </w:tcPr>
          <w:p w:rsidRPr="0093179B" w:rsidR="0093179B" w:rsidP="0093179B" w:rsidRDefault="0093179B" w14:paraId="29C505AA" w14:textId="77777777">
            <w:pPr>
              <w:spacing w:after="0" w:line="240" w:lineRule="auto"/>
              <w:jc w:val="center"/>
              <w:rPr>
                <w:rFonts w:eastAsia="Times New Roman" w:asciiTheme="minorHAnsi" w:hAnsiTheme="minorHAnsi" w:cstheme="minorHAnsi"/>
                <w:sz w:val="16"/>
                <w:szCs w:val="16"/>
              </w:rPr>
            </w:pPr>
            <w:r w:rsidRPr="0093179B">
              <w:rPr>
                <w:rFonts w:eastAsia="Times New Roman" w:asciiTheme="minorHAnsi" w:hAnsiTheme="minorHAnsi" w:cstheme="minorHAnsi"/>
                <w:sz w:val="16"/>
                <w:szCs w:val="16"/>
              </w:rPr>
              <w:t xml:space="preserve">-$                     18.358.200 </w:t>
            </w:r>
          </w:p>
        </w:tc>
      </w:tr>
      <w:tr w:rsidRPr="0093179B" w:rsidR="0093179B" w:rsidTr="0093179B" w14:paraId="30B170C8" w14:textId="77777777">
        <w:trPr>
          <w:trHeight w:val="20"/>
        </w:trPr>
        <w:tc>
          <w:tcPr>
            <w:tcW w:w="2908" w:type="pct"/>
            <w:tcBorders>
              <w:top w:val="nil"/>
              <w:left w:val="single" w:color="auto" w:sz="4" w:space="0"/>
              <w:bottom w:val="single" w:color="auto" w:sz="4" w:space="0"/>
              <w:right w:val="single" w:color="auto" w:sz="4" w:space="0"/>
            </w:tcBorders>
            <w:shd w:val="clear" w:color="000000" w:fill="B4C6E7"/>
            <w:vAlign w:val="center"/>
            <w:hideMark/>
          </w:tcPr>
          <w:p w:rsidRPr="0093179B" w:rsidR="0093179B" w:rsidP="0093179B" w:rsidRDefault="0093179B" w14:paraId="1FAD8255" w14:textId="77777777">
            <w:pPr>
              <w:spacing w:after="0" w:line="240" w:lineRule="auto"/>
              <w:jc w:val="center"/>
              <w:rPr>
                <w:rFonts w:eastAsia="Times New Roman" w:asciiTheme="minorHAnsi" w:hAnsiTheme="minorHAnsi" w:cstheme="minorHAnsi"/>
                <w:b/>
                <w:bCs/>
                <w:color w:val="000000"/>
                <w:sz w:val="16"/>
                <w:szCs w:val="16"/>
              </w:rPr>
            </w:pPr>
            <w:r w:rsidRPr="0093179B">
              <w:rPr>
                <w:rFonts w:eastAsia="Times New Roman" w:asciiTheme="minorHAnsi" w:hAnsiTheme="minorHAnsi" w:cstheme="minorHAnsi"/>
                <w:b/>
                <w:bCs/>
                <w:color w:val="000000"/>
                <w:sz w:val="16"/>
                <w:szCs w:val="16"/>
              </w:rPr>
              <w:t>SUBTOTAL SERVICIO</w:t>
            </w:r>
          </w:p>
        </w:tc>
        <w:tc>
          <w:tcPr>
            <w:tcW w:w="2092" w:type="pct"/>
            <w:gridSpan w:val="2"/>
            <w:tcBorders>
              <w:top w:val="single" w:color="auto" w:sz="4" w:space="0"/>
              <w:left w:val="nil"/>
              <w:bottom w:val="single" w:color="auto" w:sz="4" w:space="0"/>
              <w:right w:val="single" w:color="auto" w:sz="4" w:space="0"/>
            </w:tcBorders>
            <w:shd w:val="clear" w:color="000000" w:fill="B4C6E7"/>
            <w:vAlign w:val="center"/>
            <w:hideMark/>
          </w:tcPr>
          <w:p w:rsidRPr="0093179B" w:rsidR="0093179B" w:rsidP="0093179B" w:rsidRDefault="0093179B" w14:paraId="5E6DADCD" w14:textId="77777777">
            <w:pPr>
              <w:spacing w:after="0" w:line="240" w:lineRule="auto"/>
              <w:jc w:val="center"/>
              <w:rPr>
                <w:rFonts w:eastAsia="Times New Roman" w:asciiTheme="minorHAnsi" w:hAnsiTheme="minorHAnsi" w:cstheme="minorHAnsi"/>
                <w:b/>
                <w:bCs/>
                <w:color w:val="000000"/>
                <w:sz w:val="16"/>
                <w:szCs w:val="16"/>
              </w:rPr>
            </w:pPr>
            <w:r w:rsidRPr="0093179B">
              <w:rPr>
                <w:rFonts w:eastAsia="Times New Roman" w:asciiTheme="minorHAnsi" w:hAnsiTheme="minorHAnsi" w:cstheme="minorHAnsi"/>
                <w:b/>
                <w:bCs/>
                <w:color w:val="000000"/>
                <w:sz w:val="16"/>
                <w:szCs w:val="16"/>
              </w:rPr>
              <w:t xml:space="preserve"> $                                                        934.891.800 </w:t>
            </w:r>
          </w:p>
        </w:tc>
      </w:tr>
      <w:tr w:rsidRPr="0093179B" w:rsidR="0093179B" w:rsidTr="0093179B" w14:paraId="092DB2F8" w14:textId="77777777">
        <w:trPr>
          <w:trHeight w:val="20"/>
        </w:trPr>
        <w:tc>
          <w:tcPr>
            <w:tcW w:w="2908" w:type="pct"/>
            <w:tcBorders>
              <w:top w:val="nil"/>
              <w:left w:val="single" w:color="auto" w:sz="4" w:space="0"/>
              <w:bottom w:val="single" w:color="auto" w:sz="4" w:space="0"/>
              <w:right w:val="single" w:color="auto" w:sz="4" w:space="0"/>
            </w:tcBorders>
            <w:shd w:val="clear" w:color="000000" w:fill="B4C6E7"/>
            <w:vAlign w:val="center"/>
            <w:hideMark/>
          </w:tcPr>
          <w:p w:rsidRPr="0093179B" w:rsidR="0093179B" w:rsidP="0093179B" w:rsidRDefault="0093179B" w14:paraId="2240844C" w14:textId="77777777">
            <w:pPr>
              <w:spacing w:after="0" w:line="240" w:lineRule="auto"/>
              <w:jc w:val="center"/>
              <w:rPr>
                <w:rFonts w:eastAsia="Times New Roman" w:asciiTheme="minorHAnsi" w:hAnsiTheme="minorHAnsi" w:cstheme="minorHAnsi"/>
                <w:b/>
                <w:bCs/>
                <w:color w:val="000000"/>
                <w:sz w:val="16"/>
                <w:szCs w:val="16"/>
              </w:rPr>
            </w:pPr>
            <w:r w:rsidRPr="0093179B">
              <w:rPr>
                <w:rFonts w:eastAsia="Times New Roman" w:asciiTheme="minorHAnsi" w:hAnsiTheme="minorHAnsi" w:cstheme="minorHAnsi"/>
                <w:b/>
                <w:bCs/>
                <w:color w:val="000000"/>
                <w:sz w:val="16"/>
                <w:szCs w:val="16"/>
              </w:rPr>
              <w:t>IVA</w:t>
            </w:r>
          </w:p>
        </w:tc>
        <w:tc>
          <w:tcPr>
            <w:tcW w:w="2092" w:type="pct"/>
            <w:gridSpan w:val="2"/>
            <w:tcBorders>
              <w:top w:val="single" w:color="auto" w:sz="4" w:space="0"/>
              <w:left w:val="nil"/>
              <w:bottom w:val="single" w:color="auto" w:sz="4" w:space="0"/>
              <w:right w:val="single" w:color="auto" w:sz="4" w:space="0"/>
            </w:tcBorders>
            <w:shd w:val="clear" w:color="000000" w:fill="B4C6E7"/>
            <w:vAlign w:val="center"/>
            <w:hideMark/>
          </w:tcPr>
          <w:p w:rsidRPr="0093179B" w:rsidR="0093179B" w:rsidP="0093179B" w:rsidRDefault="0093179B" w14:paraId="202010B5" w14:textId="77777777">
            <w:pPr>
              <w:spacing w:after="0" w:line="240" w:lineRule="auto"/>
              <w:jc w:val="center"/>
              <w:rPr>
                <w:rFonts w:eastAsia="Times New Roman" w:asciiTheme="minorHAnsi" w:hAnsiTheme="minorHAnsi" w:cstheme="minorHAnsi"/>
                <w:b/>
                <w:bCs/>
                <w:color w:val="000000"/>
                <w:sz w:val="16"/>
                <w:szCs w:val="16"/>
              </w:rPr>
            </w:pPr>
            <w:r w:rsidRPr="0093179B">
              <w:rPr>
                <w:rFonts w:eastAsia="Times New Roman" w:asciiTheme="minorHAnsi" w:hAnsiTheme="minorHAnsi" w:cstheme="minorHAnsi"/>
                <w:b/>
                <w:bCs/>
                <w:color w:val="000000"/>
                <w:sz w:val="16"/>
                <w:szCs w:val="16"/>
              </w:rPr>
              <w:t xml:space="preserve"> $                                                        177.629.442 </w:t>
            </w:r>
          </w:p>
        </w:tc>
      </w:tr>
      <w:tr w:rsidRPr="0093179B" w:rsidR="0093179B" w:rsidTr="0093179B" w14:paraId="2DD24E56" w14:textId="77777777">
        <w:trPr>
          <w:trHeight w:val="20"/>
        </w:trPr>
        <w:tc>
          <w:tcPr>
            <w:tcW w:w="2908" w:type="pct"/>
            <w:tcBorders>
              <w:top w:val="single" w:color="FFFFFF" w:sz="4" w:space="0"/>
              <w:left w:val="single" w:color="auto" w:sz="4" w:space="0"/>
              <w:bottom w:val="single" w:color="auto" w:sz="4" w:space="0"/>
              <w:right w:val="single" w:color="FFFFFF" w:sz="4" w:space="0"/>
            </w:tcBorders>
            <w:shd w:val="clear" w:color="000000" w:fill="2F5496"/>
            <w:vAlign w:val="center"/>
            <w:hideMark/>
          </w:tcPr>
          <w:p w:rsidRPr="0093179B" w:rsidR="0093179B" w:rsidP="0093179B" w:rsidRDefault="0093179B" w14:paraId="393784F3"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VALOR TOTAL SERVICIO</w:t>
            </w:r>
          </w:p>
        </w:tc>
        <w:tc>
          <w:tcPr>
            <w:tcW w:w="2092" w:type="pct"/>
            <w:gridSpan w:val="2"/>
            <w:tcBorders>
              <w:top w:val="single" w:color="FFFFFF" w:sz="4" w:space="0"/>
              <w:left w:val="nil"/>
              <w:bottom w:val="single" w:color="auto" w:sz="4" w:space="0"/>
              <w:right w:val="single" w:color="000000" w:sz="4" w:space="0"/>
            </w:tcBorders>
            <w:shd w:val="clear" w:color="000000" w:fill="2F5496"/>
            <w:vAlign w:val="center"/>
            <w:hideMark/>
          </w:tcPr>
          <w:p w:rsidRPr="0093179B" w:rsidR="0093179B" w:rsidP="0093179B" w:rsidRDefault="0093179B" w14:paraId="21F4223D"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 xml:space="preserve"> $                                                     1.112.521.242 </w:t>
            </w:r>
          </w:p>
        </w:tc>
      </w:tr>
      <w:tr w:rsidRPr="0093179B" w:rsidR="0093179B" w:rsidTr="0093179B" w14:paraId="5369A019" w14:textId="77777777">
        <w:trPr>
          <w:trHeight w:val="20"/>
        </w:trPr>
        <w:tc>
          <w:tcPr>
            <w:tcW w:w="2908" w:type="pct"/>
            <w:tcBorders>
              <w:top w:val="nil"/>
              <w:left w:val="single" w:color="auto" w:sz="4" w:space="0"/>
              <w:bottom w:val="single" w:color="auto" w:sz="4" w:space="0"/>
              <w:right w:val="single" w:color="auto" w:sz="4" w:space="0"/>
            </w:tcBorders>
            <w:vAlign w:val="center"/>
            <w:hideMark/>
          </w:tcPr>
          <w:p w:rsidRPr="0093179B" w:rsidR="0093179B" w:rsidP="0093179B" w:rsidRDefault="0093179B" w14:paraId="7813FA5A"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UTILIZACIÓN BOLSA DE REPUESTOS</w:t>
            </w:r>
          </w:p>
        </w:tc>
        <w:tc>
          <w:tcPr>
            <w:tcW w:w="924" w:type="pct"/>
            <w:tcBorders>
              <w:top w:val="nil"/>
              <w:left w:val="nil"/>
              <w:bottom w:val="single" w:color="auto" w:sz="4" w:space="0"/>
              <w:right w:val="single" w:color="auto" w:sz="4" w:space="0"/>
            </w:tcBorders>
            <w:vAlign w:val="center"/>
            <w:hideMark/>
          </w:tcPr>
          <w:p w:rsidRPr="0093179B" w:rsidR="0093179B" w:rsidP="0093179B" w:rsidRDefault="0093179B" w14:paraId="317848FB"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 xml:space="preserve"> $                            -   </w:t>
            </w:r>
          </w:p>
        </w:tc>
        <w:tc>
          <w:tcPr>
            <w:tcW w:w="1168" w:type="pct"/>
            <w:tcBorders>
              <w:top w:val="nil"/>
              <w:left w:val="nil"/>
              <w:bottom w:val="single" w:color="auto" w:sz="4" w:space="0"/>
              <w:right w:val="single" w:color="auto" w:sz="4" w:space="0"/>
            </w:tcBorders>
            <w:vAlign w:val="center"/>
            <w:hideMark/>
          </w:tcPr>
          <w:p w:rsidRPr="0093179B" w:rsidR="0093179B" w:rsidP="0093179B" w:rsidRDefault="0093179B" w14:paraId="6E948971" w14:textId="77777777">
            <w:pPr>
              <w:spacing w:after="0" w:line="240" w:lineRule="auto"/>
              <w:jc w:val="center"/>
              <w:rPr>
                <w:rFonts w:eastAsia="Times New Roman" w:asciiTheme="minorHAnsi" w:hAnsiTheme="minorHAnsi" w:cstheme="minorHAnsi"/>
                <w:color w:val="000000"/>
                <w:sz w:val="16"/>
                <w:szCs w:val="16"/>
              </w:rPr>
            </w:pPr>
            <w:r w:rsidRPr="0093179B">
              <w:rPr>
                <w:rFonts w:eastAsia="Times New Roman" w:asciiTheme="minorHAnsi" w:hAnsiTheme="minorHAnsi" w:cstheme="minorHAnsi"/>
                <w:color w:val="000000"/>
                <w:sz w:val="16"/>
                <w:szCs w:val="16"/>
              </w:rPr>
              <w:t xml:space="preserve"> $                   692.505.600 </w:t>
            </w:r>
          </w:p>
        </w:tc>
      </w:tr>
      <w:tr w:rsidRPr="0093179B" w:rsidR="0093179B" w:rsidTr="0093179B" w14:paraId="0F00161C" w14:textId="77777777">
        <w:trPr>
          <w:trHeight w:val="20"/>
        </w:trPr>
        <w:tc>
          <w:tcPr>
            <w:tcW w:w="2908" w:type="pct"/>
            <w:tcBorders>
              <w:top w:val="single" w:color="FFFFFF" w:sz="4" w:space="0"/>
              <w:left w:val="single" w:color="auto" w:sz="4" w:space="0"/>
              <w:bottom w:val="single" w:color="auto" w:sz="4" w:space="0"/>
              <w:right w:val="single" w:color="FFFFFF" w:sz="4" w:space="0"/>
            </w:tcBorders>
            <w:shd w:val="clear" w:color="000000" w:fill="2F5496"/>
            <w:vAlign w:val="center"/>
            <w:hideMark/>
          </w:tcPr>
          <w:p w:rsidRPr="0093179B" w:rsidR="0093179B" w:rsidP="0093179B" w:rsidRDefault="0093179B" w14:paraId="162FB63A"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VALOR TOTAL MES (IVA INCLUIDO)</w:t>
            </w:r>
          </w:p>
        </w:tc>
        <w:tc>
          <w:tcPr>
            <w:tcW w:w="2092" w:type="pct"/>
            <w:gridSpan w:val="2"/>
            <w:tcBorders>
              <w:top w:val="single" w:color="FFFFFF" w:sz="4" w:space="0"/>
              <w:left w:val="nil"/>
              <w:bottom w:val="single" w:color="auto" w:sz="4" w:space="0"/>
              <w:right w:val="single" w:color="000000" w:sz="4" w:space="0"/>
            </w:tcBorders>
            <w:shd w:val="clear" w:color="000000" w:fill="2F5496"/>
            <w:vAlign w:val="center"/>
            <w:hideMark/>
          </w:tcPr>
          <w:p w:rsidRPr="0093179B" w:rsidR="0093179B" w:rsidP="0093179B" w:rsidRDefault="0093179B" w14:paraId="3F6E8C10" w14:textId="77777777">
            <w:pPr>
              <w:spacing w:after="0" w:line="240" w:lineRule="auto"/>
              <w:jc w:val="center"/>
              <w:rPr>
                <w:rFonts w:eastAsia="Times New Roman" w:asciiTheme="minorHAnsi" w:hAnsiTheme="minorHAnsi" w:cstheme="minorHAnsi"/>
                <w:b/>
                <w:bCs/>
                <w:color w:val="FFFFFF"/>
                <w:sz w:val="16"/>
                <w:szCs w:val="16"/>
              </w:rPr>
            </w:pPr>
            <w:r w:rsidRPr="0093179B">
              <w:rPr>
                <w:rFonts w:eastAsia="Times New Roman" w:asciiTheme="minorHAnsi" w:hAnsiTheme="minorHAnsi" w:cstheme="minorHAnsi"/>
                <w:b/>
                <w:bCs/>
                <w:color w:val="FFFFFF"/>
                <w:sz w:val="16"/>
                <w:szCs w:val="16"/>
              </w:rPr>
              <w:t xml:space="preserve"> $                                                     1.805.026.842 </w:t>
            </w:r>
          </w:p>
        </w:tc>
      </w:tr>
      <w:tr w:rsidRPr="0093179B" w:rsidR="0093179B" w:rsidTr="0093179B" w14:paraId="615E0EDB" w14:textId="77777777">
        <w:trPr>
          <w:trHeight w:val="20"/>
        </w:trPr>
        <w:tc>
          <w:tcPr>
            <w:tcW w:w="2908" w:type="pct"/>
            <w:tcBorders>
              <w:top w:val="nil"/>
              <w:left w:val="single" w:color="auto" w:sz="4" w:space="0"/>
              <w:bottom w:val="single" w:color="auto" w:sz="4" w:space="0"/>
              <w:right w:val="single" w:color="auto" w:sz="4" w:space="0"/>
            </w:tcBorders>
            <w:shd w:val="clear" w:color="000000" w:fill="B4C6E7"/>
            <w:vAlign w:val="center"/>
            <w:hideMark/>
          </w:tcPr>
          <w:p w:rsidRPr="0093179B" w:rsidR="0093179B" w:rsidP="0093179B" w:rsidRDefault="0093179B" w14:paraId="115CF0EA" w14:textId="77777777">
            <w:pPr>
              <w:spacing w:after="0" w:line="240" w:lineRule="auto"/>
              <w:jc w:val="center"/>
              <w:rPr>
                <w:rFonts w:eastAsia="Times New Roman" w:asciiTheme="minorHAnsi" w:hAnsiTheme="minorHAnsi" w:cstheme="minorHAnsi"/>
                <w:b/>
                <w:bCs/>
                <w:color w:val="000000"/>
                <w:sz w:val="18"/>
                <w:szCs w:val="18"/>
              </w:rPr>
            </w:pPr>
            <w:r w:rsidRPr="0093179B">
              <w:rPr>
                <w:rFonts w:eastAsia="Times New Roman" w:asciiTheme="minorHAnsi" w:hAnsiTheme="minorHAnsi" w:cstheme="minorHAnsi"/>
                <w:b/>
                <w:bCs/>
                <w:color w:val="000000"/>
                <w:sz w:val="18"/>
                <w:szCs w:val="18"/>
              </w:rPr>
              <w:t>TOTAL EJECUTADO</w:t>
            </w:r>
          </w:p>
        </w:tc>
        <w:tc>
          <w:tcPr>
            <w:tcW w:w="2092" w:type="pct"/>
            <w:gridSpan w:val="2"/>
            <w:tcBorders>
              <w:top w:val="single" w:color="auto" w:sz="4" w:space="0"/>
              <w:left w:val="nil"/>
              <w:bottom w:val="single" w:color="auto" w:sz="4" w:space="0"/>
              <w:right w:val="single" w:color="auto" w:sz="4" w:space="0"/>
            </w:tcBorders>
            <w:shd w:val="clear" w:color="000000" w:fill="B4C6E7"/>
            <w:vAlign w:val="center"/>
            <w:hideMark/>
          </w:tcPr>
          <w:p w:rsidRPr="0093179B" w:rsidR="0093179B" w:rsidP="0093179B" w:rsidRDefault="0093179B" w14:paraId="3592F216" w14:textId="77777777">
            <w:pPr>
              <w:spacing w:after="0" w:line="240" w:lineRule="auto"/>
              <w:jc w:val="center"/>
              <w:rPr>
                <w:rFonts w:eastAsia="Times New Roman" w:asciiTheme="minorHAnsi" w:hAnsiTheme="minorHAnsi" w:cstheme="minorHAnsi"/>
                <w:b/>
                <w:bCs/>
                <w:color w:val="000000"/>
                <w:sz w:val="18"/>
                <w:szCs w:val="18"/>
              </w:rPr>
            </w:pPr>
            <w:r w:rsidRPr="0093179B">
              <w:rPr>
                <w:rFonts w:eastAsia="Times New Roman" w:asciiTheme="minorHAnsi" w:hAnsiTheme="minorHAnsi" w:cstheme="minorHAnsi"/>
                <w:b/>
                <w:bCs/>
                <w:color w:val="000000"/>
                <w:sz w:val="18"/>
                <w:szCs w:val="18"/>
              </w:rPr>
              <w:t xml:space="preserve"> $                                                  18.093.061.701 </w:t>
            </w:r>
          </w:p>
        </w:tc>
      </w:tr>
      <w:tr w:rsidRPr="0093179B" w:rsidR="0093179B" w:rsidTr="0093179B" w14:paraId="1710E021" w14:textId="77777777">
        <w:trPr>
          <w:trHeight w:val="20"/>
        </w:trPr>
        <w:tc>
          <w:tcPr>
            <w:tcW w:w="2908" w:type="pct"/>
            <w:tcBorders>
              <w:top w:val="nil"/>
              <w:left w:val="single" w:color="auto" w:sz="4" w:space="0"/>
              <w:bottom w:val="single" w:color="FFFFFF" w:sz="4" w:space="0"/>
              <w:right w:val="single" w:color="FFFFFF" w:sz="4" w:space="0"/>
            </w:tcBorders>
            <w:shd w:val="clear" w:color="000000" w:fill="2F5496"/>
            <w:vAlign w:val="center"/>
            <w:hideMark/>
          </w:tcPr>
          <w:p w:rsidRPr="0093179B" w:rsidR="0093179B" w:rsidP="0093179B" w:rsidRDefault="0093179B" w14:paraId="706CD1BB" w14:textId="77777777">
            <w:pPr>
              <w:spacing w:after="0" w:line="240" w:lineRule="auto"/>
              <w:jc w:val="center"/>
              <w:rPr>
                <w:rFonts w:eastAsia="Times New Roman" w:asciiTheme="minorHAnsi" w:hAnsiTheme="minorHAnsi" w:cstheme="minorHAnsi"/>
                <w:b/>
                <w:bCs/>
                <w:color w:val="FFFFFF"/>
                <w:sz w:val="20"/>
                <w:szCs w:val="20"/>
              </w:rPr>
            </w:pPr>
            <w:r w:rsidRPr="0093179B">
              <w:rPr>
                <w:rFonts w:eastAsia="Times New Roman" w:asciiTheme="minorHAnsi" w:hAnsiTheme="minorHAnsi" w:cstheme="minorHAnsi"/>
                <w:b/>
                <w:bCs/>
                <w:color w:val="FFFFFF"/>
                <w:sz w:val="20"/>
                <w:szCs w:val="20"/>
              </w:rPr>
              <w:t>VALOR INICIAL CONTRATO</w:t>
            </w:r>
          </w:p>
        </w:tc>
        <w:tc>
          <w:tcPr>
            <w:tcW w:w="2092" w:type="pct"/>
            <w:gridSpan w:val="2"/>
            <w:tcBorders>
              <w:top w:val="single" w:color="FFFFFF" w:sz="4" w:space="0"/>
              <w:left w:val="nil"/>
              <w:bottom w:val="single" w:color="auto" w:sz="4" w:space="0"/>
              <w:right w:val="single" w:color="000000" w:sz="4" w:space="0"/>
            </w:tcBorders>
            <w:shd w:val="clear" w:color="000000" w:fill="2F5496"/>
            <w:vAlign w:val="center"/>
            <w:hideMark/>
          </w:tcPr>
          <w:p w:rsidRPr="0093179B" w:rsidR="0093179B" w:rsidP="0093179B" w:rsidRDefault="0093179B" w14:paraId="19B6DB89" w14:textId="77777777">
            <w:pPr>
              <w:spacing w:after="0" w:line="240" w:lineRule="auto"/>
              <w:jc w:val="center"/>
              <w:rPr>
                <w:rFonts w:eastAsia="Times New Roman" w:asciiTheme="minorHAnsi" w:hAnsiTheme="minorHAnsi" w:cstheme="minorHAnsi"/>
                <w:b/>
                <w:bCs/>
                <w:color w:val="FFFFFF"/>
                <w:sz w:val="20"/>
                <w:szCs w:val="20"/>
              </w:rPr>
            </w:pPr>
            <w:r w:rsidRPr="0093179B">
              <w:rPr>
                <w:rFonts w:eastAsia="Times New Roman" w:asciiTheme="minorHAnsi" w:hAnsiTheme="minorHAnsi" w:cstheme="minorHAnsi"/>
                <w:b/>
                <w:bCs/>
                <w:color w:val="FFFFFF"/>
                <w:sz w:val="20"/>
                <w:szCs w:val="20"/>
              </w:rPr>
              <w:t xml:space="preserve"> $                             16.450.000.000 </w:t>
            </w:r>
          </w:p>
        </w:tc>
      </w:tr>
      <w:tr w:rsidRPr="0093179B" w:rsidR="0093179B" w:rsidTr="0093179B" w14:paraId="507AE21D" w14:textId="77777777">
        <w:trPr>
          <w:trHeight w:val="20"/>
        </w:trPr>
        <w:tc>
          <w:tcPr>
            <w:tcW w:w="2908" w:type="pct"/>
            <w:tcBorders>
              <w:top w:val="single" w:color="auto" w:sz="4" w:space="0"/>
              <w:left w:val="single" w:color="auto" w:sz="4" w:space="0"/>
              <w:bottom w:val="single" w:color="auto" w:sz="4" w:space="0"/>
              <w:right w:val="single" w:color="auto" w:sz="4" w:space="0"/>
            </w:tcBorders>
            <w:shd w:val="clear" w:color="000000" w:fill="B4C6E7"/>
            <w:vAlign w:val="center"/>
            <w:hideMark/>
          </w:tcPr>
          <w:p w:rsidRPr="0093179B" w:rsidR="0093179B" w:rsidP="0093179B" w:rsidRDefault="0093179B" w14:paraId="7D72FECB" w14:textId="77777777">
            <w:pPr>
              <w:spacing w:after="0" w:line="240" w:lineRule="auto"/>
              <w:jc w:val="center"/>
              <w:rPr>
                <w:rFonts w:eastAsia="Times New Roman" w:asciiTheme="minorHAnsi" w:hAnsiTheme="minorHAnsi" w:cstheme="minorHAnsi"/>
                <w:b/>
                <w:bCs/>
                <w:color w:val="000000"/>
                <w:sz w:val="18"/>
                <w:szCs w:val="18"/>
              </w:rPr>
            </w:pPr>
            <w:r w:rsidRPr="0093179B">
              <w:rPr>
                <w:rFonts w:eastAsia="Times New Roman" w:asciiTheme="minorHAnsi" w:hAnsiTheme="minorHAnsi" w:cstheme="minorHAnsi"/>
                <w:b/>
                <w:bCs/>
                <w:color w:val="000000"/>
                <w:sz w:val="18"/>
                <w:szCs w:val="18"/>
              </w:rPr>
              <w:t>ADICIÓN 1</w:t>
            </w:r>
          </w:p>
        </w:tc>
        <w:tc>
          <w:tcPr>
            <w:tcW w:w="2092" w:type="pct"/>
            <w:gridSpan w:val="2"/>
            <w:tcBorders>
              <w:top w:val="single" w:color="auto" w:sz="4" w:space="0"/>
              <w:left w:val="nil"/>
              <w:bottom w:val="single" w:color="auto" w:sz="4" w:space="0"/>
              <w:right w:val="single" w:color="auto" w:sz="4" w:space="0"/>
            </w:tcBorders>
            <w:shd w:val="clear" w:color="000000" w:fill="B4C6E7"/>
            <w:vAlign w:val="center"/>
            <w:hideMark/>
          </w:tcPr>
          <w:p w:rsidRPr="0093179B" w:rsidR="0093179B" w:rsidP="0093179B" w:rsidRDefault="0093179B" w14:paraId="3FA5A36A" w14:textId="77777777">
            <w:pPr>
              <w:spacing w:after="0" w:line="240" w:lineRule="auto"/>
              <w:jc w:val="center"/>
              <w:rPr>
                <w:rFonts w:eastAsia="Times New Roman" w:asciiTheme="minorHAnsi" w:hAnsiTheme="minorHAnsi" w:cstheme="minorHAnsi"/>
                <w:b/>
                <w:bCs/>
                <w:color w:val="000000"/>
                <w:sz w:val="18"/>
                <w:szCs w:val="18"/>
              </w:rPr>
            </w:pPr>
            <w:r w:rsidRPr="0093179B">
              <w:rPr>
                <w:rFonts w:eastAsia="Times New Roman" w:asciiTheme="minorHAnsi" w:hAnsiTheme="minorHAnsi" w:cstheme="minorHAnsi"/>
                <w:b/>
                <w:bCs/>
                <w:color w:val="000000"/>
                <w:sz w:val="18"/>
                <w:szCs w:val="18"/>
              </w:rPr>
              <w:t xml:space="preserve"> $                                                    2.000.000.000 </w:t>
            </w:r>
          </w:p>
        </w:tc>
      </w:tr>
      <w:tr w:rsidRPr="0093179B" w:rsidR="0093179B" w:rsidTr="0093179B" w14:paraId="3E7C75B4" w14:textId="77777777">
        <w:trPr>
          <w:trHeight w:val="20"/>
        </w:trPr>
        <w:tc>
          <w:tcPr>
            <w:tcW w:w="2908" w:type="pct"/>
            <w:tcBorders>
              <w:top w:val="nil"/>
              <w:left w:val="single" w:color="auto" w:sz="4" w:space="0"/>
              <w:bottom w:val="single" w:color="auto" w:sz="4" w:space="0"/>
              <w:right w:val="single" w:color="auto" w:sz="4" w:space="0"/>
            </w:tcBorders>
            <w:shd w:val="clear" w:color="000000" w:fill="B4C6E7"/>
            <w:vAlign w:val="center"/>
            <w:hideMark/>
          </w:tcPr>
          <w:p w:rsidRPr="0093179B" w:rsidR="0093179B" w:rsidP="0093179B" w:rsidRDefault="0093179B" w14:paraId="15414CC0" w14:textId="77777777">
            <w:pPr>
              <w:spacing w:after="0" w:line="240" w:lineRule="auto"/>
              <w:jc w:val="center"/>
              <w:rPr>
                <w:rFonts w:eastAsia="Times New Roman" w:asciiTheme="minorHAnsi" w:hAnsiTheme="minorHAnsi" w:cstheme="minorHAnsi"/>
                <w:b/>
                <w:bCs/>
                <w:color w:val="000000"/>
                <w:sz w:val="18"/>
                <w:szCs w:val="18"/>
              </w:rPr>
            </w:pPr>
            <w:r w:rsidRPr="0093179B">
              <w:rPr>
                <w:rFonts w:eastAsia="Times New Roman" w:asciiTheme="minorHAnsi" w:hAnsiTheme="minorHAnsi" w:cstheme="minorHAnsi"/>
                <w:b/>
                <w:bCs/>
                <w:color w:val="000000"/>
                <w:sz w:val="18"/>
                <w:szCs w:val="18"/>
              </w:rPr>
              <w:t>ADICIÓN 2</w:t>
            </w:r>
          </w:p>
        </w:tc>
        <w:tc>
          <w:tcPr>
            <w:tcW w:w="2092" w:type="pct"/>
            <w:gridSpan w:val="2"/>
            <w:tcBorders>
              <w:top w:val="single" w:color="auto" w:sz="4" w:space="0"/>
              <w:left w:val="nil"/>
              <w:bottom w:val="single" w:color="auto" w:sz="4" w:space="0"/>
              <w:right w:val="single" w:color="auto" w:sz="4" w:space="0"/>
            </w:tcBorders>
            <w:shd w:val="clear" w:color="000000" w:fill="B4C6E7"/>
            <w:vAlign w:val="center"/>
            <w:hideMark/>
          </w:tcPr>
          <w:p w:rsidRPr="0093179B" w:rsidR="0093179B" w:rsidP="0093179B" w:rsidRDefault="0093179B" w14:paraId="052A2FE7" w14:textId="77777777">
            <w:pPr>
              <w:spacing w:after="0" w:line="240" w:lineRule="auto"/>
              <w:jc w:val="center"/>
              <w:rPr>
                <w:rFonts w:eastAsia="Times New Roman" w:asciiTheme="minorHAnsi" w:hAnsiTheme="minorHAnsi" w:cstheme="minorHAnsi"/>
                <w:b/>
                <w:bCs/>
                <w:color w:val="000000"/>
                <w:sz w:val="18"/>
                <w:szCs w:val="18"/>
              </w:rPr>
            </w:pPr>
            <w:r w:rsidRPr="0093179B">
              <w:rPr>
                <w:rFonts w:eastAsia="Times New Roman" w:asciiTheme="minorHAnsi" w:hAnsiTheme="minorHAnsi" w:cstheme="minorHAnsi"/>
                <w:b/>
                <w:bCs/>
                <w:color w:val="000000"/>
                <w:sz w:val="18"/>
                <w:szCs w:val="18"/>
              </w:rPr>
              <w:t xml:space="preserve"> $                                                    2.500.000.000 </w:t>
            </w:r>
          </w:p>
        </w:tc>
      </w:tr>
      <w:tr w:rsidRPr="0093179B" w:rsidR="0093179B" w:rsidTr="0093179B" w14:paraId="3225786A" w14:textId="77777777">
        <w:trPr>
          <w:trHeight w:val="20"/>
        </w:trPr>
        <w:tc>
          <w:tcPr>
            <w:tcW w:w="2908" w:type="pct"/>
            <w:tcBorders>
              <w:top w:val="nil"/>
              <w:left w:val="single" w:color="auto" w:sz="4" w:space="0"/>
              <w:bottom w:val="single" w:color="FFFFFF" w:sz="4" w:space="0"/>
              <w:right w:val="single" w:color="FFFFFF" w:sz="4" w:space="0"/>
            </w:tcBorders>
            <w:shd w:val="clear" w:color="000000" w:fill="2F5496"/>
            <w:vAlign w:val="center"/>
            <w:hideMark/>
          </w:tcPr>
          <w:p w:rsidRPr="0093179B" w:rsidR="0093179B" w:rsidP="0093179B" w:rsidRDefault="0093179B" w14:paraId="47BC4A7D" w14:textId="77777777">
            <w:pPr>
              <w:spacing w:after="0" w:line="240" w:lineRule="auto"/>
              <w:jc w:val="center"/>
              <w:rPr>
                <w:rFonts w:eastAsia="Times New Roman" w:asciiTheme="minorHAnsi" w:hAnsiTheme="minorHAnsi" w:cstheme="minorHAnsi"/>
                <w:b/>
                <w:bCs/>
                <w:color w:val="FFFFFF"/>
                <w:sz w:val="20"/>
                <w:szCs w:val="20"/>
              </w:rPr>
            </w:pPr>
            <w:r w:rsidRPr="0093179B">
              <w:rPr>
                <w:rFonts w:eastAsia="Times New Roman" w:asciiTheme="minorHAnsi" w:hAnsiTheme="minorHAnsi" w:cstheme="minorHAnsi"/>
                <w:b/>
                <w:bCs/>
                <w:color w:val="FFFFFF"/>
                <w:sz w:val="20"/>
                <w:szCs w:val="20"/>
              </w:rPr>
              <w:t>VALOR DEL CONTRATO</w:t>
            </w:r>
          </w:p>
        </w:tc>
        <w:tc>
          <w:tcPr>
            <w:tcW w:w="2092" w:type="pct"/>
            <w:gridSpan w:val="2"/>
            <w:tcBorders>
              <w:top w:val="single" w:color="FFFFFF" w:sz="4" w:space="0"/>
              <w:left w:val="nil"/>
              <w:bottom w:val="single" w:color="auto" w:sz="4" w:space="0"/>
              <w:right w:val="single" w:color="000000" w:sz="4" w:space="0"/>
            </w:tcBorders>
            <w:shd w:val="clear" w:color="000000" w:fill="2F5496"/>
            <w:vAlign w:val="center"/>
            <w:hideMark/>
          </w:tcPr>
          <w:p w:rsidRPr="0093179B" w:rsidR="0093179B" w:rsidP="0093179B" w:rsidRDefault="0093179B" w14:paraId="1D827DEC" w14:textId="77777777">
            <w:pPr>
              <w:spacing w:after="0" w:line="240" w:lineRule="auto"/>
              <w:jc w:val="center"/>
              <w:rPr>
                <w:rFonts w:eastAsia="Times New Roman" w:asciiTheme="minorHAnsi" w:hAnsiTheme="minorHAnsi" w:cstheme="minorHAnsi"/>
                <w:b/>
                <w:bCs/>
                <w:color w:val="FFFFFF"/>
                <w:sz w:val="20"/>
                <w:szCs w:val="20"/>
              </w:rPr>
            </w:pPr>
            <w:r w:rsidRPr="0093179B">
              <w:rPr>
                <w:rFonts w:eastAsia="Times New Roman" w:asciiTheme="minorHAnsi" w:hAnsiTheme="minorHAnsi" w:cstheme="minorHAnsi"/>
                <w:b/>
                <w:bCs/>
                <w:color w:val="FFFFFF"/>
                <w:sz w:val="20"/>
                <w:szCs w:val="20"/>
              </w:rPr>
              <w:t xml:space="preserve"> $                             20.950.000.000 </w:t>
            </w:r>
          </w:p>
        </w:tc>
      </w:tr>
      <w:tr w:rsidRPr="0093179B" w:rsidR="0093179B" w:rsidTr="0093179B" w14:paraId="0BBD49CB" w14:textId="77777777">
        <w:trPr>
          <w:trHeight w:val="20"/>
        </w:trPr>
        <w:tc>
          <w:tcPr>
            <w:tcW w:w="2908" w:type="pct"/>
            <w:tcBorders>
              <w:top w:val="single" w:color="auto" w:sz="4" w:space="0"/>
              <w:left w:val="single" w:color="auto" w:sz="4" w:space="0"/>
              <w:bottom w:val="single" w:color="auto" w:sz="4" w:space="0"/>
              <w:right w:val="single" w:color="auto" w:sz="4" w:space="0"/>
            </w:tcBorders>
            <w:shd w:val="clear" w:color="000000" w:fill="B4C6E7"/>
            <w:vAlign w:val="center"/>
            <w:hideMark/>
          </w:tcPr>
          <w:p w:rsidRPr="0093179B" w:rsidR="0093179B" w:rsidP="0093179B" w:rsidRDefault="0093179B" w14:paraId="62893E64" w14:textId="77777777">
            <w:pPr>
              <w:spacing w:after="0" w:line="240" w:lineRule="auto"/>
              <w:jc w:val="center"/>
              <w:rPr>
                <w:rFonts w:eastAsia="Times New Roman" w:asciiTheme="minorHAnsi" w:hAnsiTheme="minorHAnsi" w:cstheme="minorHAnsi"/>
                <w:b/>
                <w:bCs/>
                <w:color w:val="000000"/>
                <w:sz w:val="18"/>
                <w:szCs w:val="18"/>
              </w:rPr>
            </w:pPr>
            <w:r w:rsidRPr="0093179B">
              <w:rPr>
                <w:rFonts w:eastAsia="Times New Roman" w:asciiTheme="minorHAnsi" w:hAnsiTheme="minorHAnsi" w:cstheme="minorHAnsi"/>
                <w:b/>
                <w:bCs/>
                <w:color w:val="000000"/>
                <w:sz w:val="18"/>
                <w:szCs w:val="18"/>
              </w:rPr>
              <w:t>TOTAL PENDIENTE POR EJECUTAR</w:t>
            </w:r>
          </w:p>
        </w:tc>
        <w:tc>
          <w:tcPr>
            <w:tcW w:w="2092" w:type="pct"/>
            <w:gridSpan w:val="2"/>
            <w:tcBorders>
              <w:top w:val="single" w:color="auto" w:sz="4" w:space="0"/>
              <w:left w:val="nil"/>
              <w:bottom w:val="single" w:color="auto" w:sz="4" w:space="0"/>
              <w:right w:val="single" w:color="auto" w:sz="4" w:space="0"/>
            </w:tcBorders>
            <w:shd w:val="clear" w:color="000000" w:fill="B4C6E7"/>
            <w:vAlign w:val="center"/>
            <w:hideMark/>
          </w:tcPr>
          <w:p w:rsidRPr="0093179B" w:rsidR="0093179B" w:rsidP="0093179B" w:rsidRDefault="0093179B" w14:paraId="462B71E5" w14:textId="77777777">
            <w:pPr>
              <w:spacing w:after="0" w:line="240" w:lineRule="auto"/>
              <w:jc w:val="center"/>
              <w:rPr>
                <w:rFonts w:eastAsia="Times New Roman" w:asciiTheme="minorHAnsi" w:hAnsiTheme="minorHAnsi" w:cstheme="minorHAnsi"/>
                <w:b/>
                <w:bCs/>
                <w:color w:val="000000"/>
                <w:sz w:val="18"/>
                <w:szCs w:val="18"/>
              </w:rPr>
            </w:pPr>
            <w:r w:rsidRPr="0093179B">
              <w:rPr>
                <w:rFonts w:eastAsia="Times New Roman" w:asciiTheme="minorHAnsi" w:hAnsiTheme="minorHAnsi" w:cstheme="minorHAnsi"/>
                <w:b/>
                <w:bCs/>
                <w:color w:val="000000"/>
                <w:sz w:val="18"/>
                <w:szCs w:val="18"/>
              </w:rPr>
              <w:t xml:space="preserve"> $                                                    2.856.938.300 </w:t>
            </w:r>
          </w:p>
        </w:tc>
      </w:tr>
    </w:tbl>
    <w:p w:rsidRPr="006E6062" w:rsidR="009D666D" w:rsidP="00F85B4A" w:rsidRDefault="00290F28" w14:paraId="0FE1E7C2" w14:textId="2E7410F8">
      <w:pPr>
        <w:pStyle w:val="Descripcin"/>
        <w:jc w:val="center"/>
      </w:pPr>
      <w:r w:rsidRPr="006E6062">
        <w:t xml:space="preserve"> </w:t>
      </w:r>
      <w:bookmarkStart w:name="_Toc215650585" w:id="455"/>
      <w:r w:rsidRPr="006E6062" w:rsidR="000D6926">
        <w:t xml:space="preserve">Tabla </w:t>
      </w:r>
      <w:r w:rsidRPr="006E6062" w:rsidR="000D6926">
        <w:fldChar w:fldCharType="begin"/>
      </w:r>
      <w:r w:rsidRPr="006E6062" w:rsidR="000D6926">
        <w:instrText>SEQ Tabla \* ARABIC</w:instrText>
      </w:r>
      <w:r w:rsidRPr="006E6062" w:rsidR="000D6926">
        <w:fldChar w:fldCharType="separate"/>
      </w:r>
      <w:r w:rsidR="00041DFA">
        <w:rPr>
          <w:noProof/>
        </w:rPr>
        <w:t>50</w:t>
      </w:r>
      <w:r w:rsidRPr="006E6062" w:rsidR="000D6926">
        <w:fldChar w:fldCharType="end"/>
      </w:r>
      <w:r w:rsidRPr="006E6062" w:rsidR="000D6926">
        <w:t>. EJECUCIÓN PRESUPUESTAL CONTRATO SCJ-1809-2024</w:t>
      </w:r>
      <w:bookmarkEnd w:id="453"/>
      <w:bookmarkEnd w:id="454"/>
      <w:bookmarkEnd w:id="455"/>
    </w:p>
    <w:p w:rsidRPr="006E6062" w:rsidR="007D50F4" w:rsidP="00154641" w:rsidRDefault="7BF2C916" w14:paraId="7C93FEF0" w14:textId="6831FD67">
      <w:pPr>
        <w:pStyle w:val="Ttulo1"/>
        <w:numPr>
          <w:ilvl w:val="0"/>
          <w:numId w:val="5"/>
        </w:numPr>
        <w:rPr>
          <w:rFonts w:cs="Calibri"/>
          <w:lang w:val="es-CO"/>
        </w:rPr>
      </w:pPr>
      <w:bookmarkStart w:name="_Toc194682967" w:id="456"/>
      <w:bookmarkStart w:name="_Toc1490827584" w:id="457"/>
      <w:bookmarkStart w:name="_Toc1966007743" w:id="458"/>
      <w:bookmarkStart w:name="_Toc359038333" w:id="459"/>
      <w:bookmarkStart w:name="_Toc546246976" w:id="460"/>
      <w:bookmarkStart w:name="_Toc216169873" w:id="461"/>
      <w:r w:rsidRPr="006E6062">
        <w:rPr>
          <w:rFonts w:cs="Calibri"/>
          <w:lang w:val="es-CO"/>
        </w:rPr>
        <w:t>MATRIZ DE RIESGOS</w:t>
      </w:r>
      <w:bookmarkEnd w:id="456"/>
      <w:bookmarkEnd w:id="457"/>
      <w:bookmarkEnd w:id="458"/>
      <w:bookmarkEnd w:id="459"/>
      <w:bookmarkEnd w:id="460"/>
      <w:bookmarkEnd w:id="461"/>
    </w:p>
    <w:p w:rsidRPr="006E6062" w:rsidR="007D50F4" w:rsidRDefault="00747199" w14:paraId="54A8348C" w14:textId="77777777">
      <w:pPr>
        <w:shd w:val="clear" w:color="auto" w:fill="FFFFFF"/>
        <w:spacing w:before="300" w:after="300"/>
        <w:jc w:val="both"/>
      </w:pPr>
      <w:r w:rsidRPr="006E6062">
        <w:t>De acuerdo con la dinámica de ejecución del proyecto, la capacidad de identificar, evaluar y gestionar eficazmente los riesgos es fundamental para garantizar el éxito y la sostenibilidad del proyecto. En este informe mensual, nos adentramos en el análisis detallado de los riesgos que enfrenta el proyecto, así como en las estrategias y medidas implementadas para mitigarlos.</w:t>
      </w:r>
    </w:p>
    <w:p w:rsidRPr="006E6062" w:rsidR="007D50F4" w:rsidRDefault="00747199" w14:paraId="53F4C656" w14:textId="28E9E7F9">
      <w:pPr>
        <w:jc w:val="both"/>
        <w:rPr>
          <w:rFonts w:eastAsia="Arial"/>
          <w:color w:val="0D0D0D"/>
        </w:rPr>
      </w:pPr>
      <w:r w:rsidRPr="006E6062">
        <w:t xml:space="preserve">Durante el mes de </w:t>
      </w:r>
      <w:r w:rsidRPr="006E6062" w:rsidR="00315B13">
        <w:t>NOVIEMBRE</w:t>
      </w:r>
      <w:r w:rsidRPr="006E6062" w:rsidR="00DE0454">
        <w:t xml:space="preserve"> de 2025</w:t>
      </w:r>
      <w:r w:rsidRPr="006E6062" w:rsidR="007D585D">
        <w:t>,</w:t>
      </w:r>
      <w:r w:rsidRPr="006E6062">
        <w:t xml:space="preserve"> se han evaluado los riesgos </w:t>
      </w:r>
      <w:r w:rsidRPr="006E6062" w:rsidR="00120F1A">
        <w:t>de acuerdo con</w:t>
      </w:r>
      <w:r w:rsidRPr="006E6062">
        <w:t xml:space="preserve"> la matriz actualizada en el mes de </w:t>
      </w:r>
      <w:r w:rsidRPr="006E6062" w:rsidR="00315B13">
        <w:t>NOVIEMBRE</w:t>
      </w:r>
      <w:r w:rsidRPr="006E6062">
        <w:t>, en este mes no se han identificado nuevos riesgos.</w:t>
      </w:r>
    </w:p>
    <w:p w:rsidRPr="006E6062" w:rsidR="007D50F4" w:rsidRDefault="00747199" w14:paraId="1FF20085" w14:textId="0D744906">
      <w:pPr>
        <w:jc w:val="both"/>
      </w:pPr>
      <w:r w:rsidRPr="006E6062">
        <w:t xml:space="preserve">Se anexa matriz de </w:t>
      </w:r>
      <w:r w:rsidRPr="006E6062" w:rsidR="00DE0454">
        <w:t xml:space="preserve">riesgo del mes de </w:t>
      </w:r>
      <w:r w:rsidRPr="006E6062" w:rsidR="00315B13">
        <w:t>NOVIEMBRE</w:t>
      </w:r>
      <w:r w:rsidRPr="006E6062" w:rsidR="00DE0454">
        <w:t xml:space="preserve">, </w:t>
      </w:r>
      <w:r w:rsidRPr="006E6062">
        <w:t>con la evaluación de los riesgos identificados, la cual se encuentra en la siguiente ruta</w:t>
      </w:r>
      <w:r w:rsidRPr="006E6062" w:rsidR="00A4369C">
        <w:t xml:space="preserve"> </w:t>
      </w:r>
      <w:r w:rsidRPr="006E6062" w:rsidR="00095F53">
        <w:t>01NOV - 30NOV</w:t>
      </w:r>
      <w:r w:rsidRPr="006E6062" w:rsidR="00BD597B">
        <w:t xml:space="preserve"> </w:t>
      </w:r>
      <w:r w:rsidRPr="006E6062" w:rsidR="00784C50">
        <w:t>\</w:t>
      </w:r>
      <w:r w:rsidRPr="006E6062" w:rsidR="007E586A">
        <w:t xml:space="preserve">01 </w:t>
      </w:r>
      <w:r w:rsidRPr="006E6062" w:rsidR="00784C50">
        <w:t>OBLIGACIONES GENERALES\</w:t>
      </w:r>
      <w:r w:rsidRPr="006E6062" w:rsidR="0032184D">
        <w:t>OBLIGACIÓN</w:t>
      </w:r>
      <w:r w:rsidRPr="006E6062" w:rsidR="00784C50">
        <w:t xml:space="preserve"> 2,5,6,9,13\ANEXO OTROS</w:t>
      </w:r>
      <w:r w:rsidRPr="006E6062" w:rsidR="00D610DF">
        <w:t>\</w:t>
      </w:r>
      <w:r w:rsidRPr="006E6062" w:rsidR="00AB1BAE">
        <w:t xml:space="preserve">MATRIZ RIESGOS </w:t>
      </w:r>
      <w:r w:rsidRPr="006E6062" w:rsidR="00315B13">
        <w:t>NOVIEMBRE</w:t>
      </w:r>
      <w:r w:rsidRPr="006E6062" w:rsidR="00A4369C">
        <w:t>.xlsx</w:t>
      </w:r>
      <w:r w:rsidRPr="006E6062">
        <w:t>.</w:t>
      </w:r>
    </w:p>
    <w:p w:rsidRPr="006E6062" w:rsidR="00F62443" w:rsidP="2C09D0F8" w:rsidRDefault="00F62443" w14:paraId="200C3304" w14:textId="77777777">
      <w:pPr>
        <w:pStyle w:val="Ttulo1"/>
        <w:rPr>
          <w:rFonts w:cs="Calibri"/>
          <w:lang w:val="es-CO"/>
        </w:rPr>
        <w:sectPr w:rsidRPr="006E6062" w:rsidR="00F62443">
          <w:pgSz w:w="12240" w:h="15840" w:orient="portrait"/>
          <w:pgMar w:top="1417" w:right="1701" w:bottom="1417" w:left="1701" w:header="708" w:footer="708" w:gutter="0"/>
          <w:cols w:space="720"/>
        </w:sectPr>
      </w:pPr>
    </w:p>
    <w:p w:rsidRPr="006E6062" w:rsidR="007D50F4" w:rsidP="00154641" w:rsidRDefault="7BF2C916" w14:paraId="32326195" w14:textId="2BD1B4C4">
      <w:pPr>
        <w:pStyle w:val="Ttulo1"/>
        <w:numPr>
          <w:ilvl w:val="0"/>
          <w:numId w:val="5"/>
        </w:numPr>
        <w:rPr>
          <w:rFonts w:cs="Calibri"/>
          <w:lang w:val="es-CO"/>
        </w:rPr>
      </w:pPr>
      <w:bookmarkStart w:name="_Toc194682968" w:id="462"/>
      <w:bookmarkStart w:name="_Toc1629487714" w:id="463"/>
      <w:bookmarkStart w:name="_Toc237925470" w:id="464"/>
      <w:bookmarkStart w:name="_Toc301521883" w:id="465"/>
      <w:bookmarkStart w:name="_Toc51971811" w:id="466"/>
      <w:bookmarkStart w:name="_Toc216169874" w:id="467"/>
      <w:r w:rsidRPr="006E6062">
        <w:rPr>
          <w:rFonts w:cs="Calibri"/>
          <w:lang w:val="es-CO"/>
        </w:rPr>
        <w:t>INFORME MENSUAL DE GESTIÓN SGSST</w:t>
      </w:r>
      <w:bookmarkStart w:name="_heading=h.l2e7ayvw3gfi" w:id="468"/>
      <w:bookmarkEnd w:id="462"/>
      <w:bookmarkEnd w:id="463"/>
      <w:bookmarkEnd w:id="464"/>
      <w:bookmarkEnd w:id="465"/>
      <w:bookmarkEnd w:id="466"/>
      <w:bookmarkEnd w:id="467"/>
      <w:bookmarkEnd w:id="468"/>
    </w:p>
    <w:p w:rsidRPr="006E6062" w:rsidR="007D50F4" w:rsidP="00154641" w:rsidRDefault="00747199" w14:paraId="51D66E0A" w14:textId="4C267FB5">
      <w:pPr>
        <w:pStyle w:val="Ttulo2"/>
        <w:numPr>
          <w:ilvl w:val="1"/>
          <w:numId w:val="5"/>
        </w:numPr>
      </w:pPr>
      <w:r w:rsidRPr="006E6062">
        <w:t xml:space="preserve"> </w:t>
      </w:r>
      <w:bookmarkStart w:name="_Toc194682969" w:id="469"/>
      <w:bookmarkStart w:name="_Toc1323821530" w:id="470"/>
      <w:bookmarkStart w:name="_Toc844736294" w:id="471"/>
      <w:bookmarkStart w:name="_Toc1673277626" w:id="472"/>
      <w:bookmarkStart w:name="_Toc470341832" w:id="473"/>
      <w:bookmarkStart w:name="_Toc216169875" w:id="474"/>
      <w:r w:rsidRPr="006E6062" w:rsidR="7BF2C916">
        <w:t>INTRODUCCIÓN</w:t>
      </w:r>
      <w:bookmarkEnd w:id="469"/>
      <w:bookmarkEnd w:id="470"/>
      <w:bookmarkEnd w:id="471"/>
      <w:bookmarkEnd w:id="472"/>
      <w:bookmarkEnd w:id="473"/>
      <w:bookmarkEnd w:id="474"/>
    </w:p>
    <w:p w:rsidRPr="006E6062" w:rsidR="007D50F4" w:rsidRDefault="007D50F4" w14:paraId="2A485877" w14:textId="77777777">
      <w:pPr>
        <w:widowControl w:val="0"/>
        <w:pBdr>
          <w:top w:val="nil"/>
          <w:left w:val="nil"/>
          <w:bottom w:val="nil"/>
          <w:right w:val="nil"/>
          <w:between w:val="nil"/>
        </w:pBdr>
        <w:spacing w:after="0" w:line="240" w:lineRule="auto"/>
        <w:ind w:left="1440" w:right="23"/>
        <w:rPr>
          <w:b/>
          <w:color w:val="1F3864"/>
          <w:sz w:val="24"/>
          <w:szCs w:val="24"/>
        </w:rPr>
      </w:pPr>
      <w:bookmarkStart w:name="_heading=h.u76ivtlxxlo" w:id="475"/>
      <w:bookmarkEnd w:id="475"/>
    </w:p>
    <w:p w:rsidRPr="006E6062" w:rsidR="79392C74" w:rsidP="3F4656A5" w:rsidRDefault="79392C74" w14:paraId="37DDA16C" w14:textId="57526FD8">
      <w:pPr>
        <w:jc w:val="both"/>
        <w:rPr>
          <w:color w:val="000000" w:themeColor="text1"/>
        </w:rPr>
      </w:pPr>
      <w:r w:rsidRPr="006E6062">
        <w:t xml:space="preserve">En cumplimiento de los lineamientos establecidos por la normatividad vigente en Seguridad y Salud en el Trabajo y de acuerdo con los requisitos contractuales definidos </w:t>
      </w:r>
      <w:r w:rsidRPr="006E6062">
        <w:rPr>
          <w:color w:val="000000" w:themeColor="text1"/>
        </w:rPr>
        <w:t>en el contrato SCJ-1809-2024</w:t>
      </w:r>
      <w:r w:rsidRPr="006E6062">
        <w:t xml:space="preserve"> por </w:t>
      </w:r>
      <w:r w:rsidRPr="006E6062">
        <w:rPr>
          <w:b/>
          <w:bCs/>
        </w:rPr>
        <w:t>ETB</w:t>
      </w:r>
      <w:r w:rsidRPr="006E6062">
        <w:t xml:space="preserve">, se presenta el siguiente informe de interventoría correspondiente a las actividades ejecutadas en el marco del </w:t>
      </w:r>
      <w:r w:rsidRPr="006E6062">
        <w:rPr>
          <w:b/>
          <w:bCs/>
        </w:rPr>
        <w:t>Sistema de Gestión de Seguridad y Salud en el Trabajo (SG-SST)</w:t>
      </w:r>
      <w:r w:rsidRPr="006E6062">
        <w:t>.</w:t>
      </w:r>
      <w:r w:rsidRPr="006E6062" w:rsidR="772F4E60">
        <w:rPr>
          <w:color w:val="000000" w:themeColor="text1"/>
        </w:rPr>
        <w:t xml:space="preserve"> Aportes parafiscales y la correspondiente presentación y trazabilidad de los documentos que acreditan su cumplimiento.</w:t>
      </w:r>
    </w:p>
    <w:p w:rsidRPr="006E6062" w:rsidR="26FF0897" w:rsidP="08FA4256" w:rsidRDefault="26FF0897" w14:paraId="152149FA" w14:textId="29652864">
      <w:pPr>
        <w:jc w:val="both"/>
        <w:rPr>
          <w:color w:val="000000" w:themeColor="text1"/>
        </w:rPr>
      </w:pPr>
      <w:r w:rsidRPr="006E6062">
        <w:rPr>
          <w:color w:val="000000" w:themeColor="text1"/>
        </w:rPr>
        <w:t>Esta obligación se sustenta en lo establecido en el artículo 50 de la Ley 789 de 2002, la Ley 828 de 2003, la Ley 1122 de 2007, la Ley 1562 de 2012, el Decreto 1703 de 2002, el Decreto 510 de julio de 2003, el artículo 23 de la Ley 1150 de 2007, entre otras normas que la adicionan, complementan o modifican.</w:t>
      </w:r>
    </w:p>
    <w:p w:rsidRPr="006E6062" w:rsidR="26FF0897" w:rsidP="3F4656A5" w:rsidRDefault="0808A590" w14:paraId="760DB8B0" w14:textId="30B4D5EF">
      <w:pPr>
        <w:jc w:val="both"/>
      </w:pPr>
      <w:r w:rsidRPr="006E6062">
        <w:t xml:space="preserve">El propósito de este informe es evidenciar la implementación, seguimiento y verificación de las </w:t>
      </w:r>
      <w:r w:rsidRPr="006E6062" w:rsidR="64E8A2C2">
        <w:t xml:space="preserve">actividades orientadas al </w:t>
      </w:r>
      <w:r w:rsidRPr="006E6062">
        <w:t>control y mitigación de riesgos aplicadas durante el desarrollo de las actividades operativas, técnicas y administrativas de</w:t>
      </w:r>
      <w:r w:rsidRPr="006E6062" w:rsidR="65085440">
        <w:t xml:space="preserve">l mes de </w:t>
      </w:r>
      <w:r w:rsidRPr="006E6062" w:rsidR="65085440">
        <w:rPr>
          <w:color w:val="000000" w:themeColor="text1"/>
        </w:rPr>
        <w:t>NOVIEMBRE</w:t>
      </w:r>
      <w:r w:rsidRPr="006E6062">
        <w:t xml:space="preserve">. Así mismo, se detallan las acciones </w:t>
      </w:r>
      <w:r w:rsidRPr="006E6062" w:rsidR="14A3BFBD">
        <w:t xml:space="preserve">ejecutadas en el cronograma de </w:t>
      </w:r>
      <w:r w:rsidRPr="006E6062" w:rsidR="2835F83B">
        <w:t xml:space="preserve">capacitación y Plan de </w:t>
      </w:r>
      <w:r w:rsidRPr="006E6062" w:rsidR="2F9D60A6">
        <w:t>trabajo</w:t>
      </w:r>
      <w:r w:rsidRPr="006E6062">
        <w:t xml:space="preserve"> </w:t>
      </w:r>
      <w:r w:rsidRPr="006E6062" w:rsidR="64F1AD5A">
        <w:t xml:space="preserve">garantizando una </w:t>
      </w:r>
      <w:r w:rsidRPr="006E6062" w:rsidR="570C4BA7">
        <w:t>trazabilidad</w:t>
      </w:r>
      <w:r w:rsidRPr="006E6062" w:rsidR="64F1AD5A">
        <w:t xml:space="preserve"> </w:t>
      </w:r>
      <w:r w:rsidRPr="006E6062" w:rsidR="284C2EF3">
        <w:t xml:space="preserve">oportuna y mejora continua. </w:t>
      </w:r>
    </w:p>
    <w:p w:rsidRPr="006E6062" w:rsidR="26FF0897" w:rsidP="3F4656A5" w:rsidRDefault="0808A590" w14:paraId="55CDFCF6" w14:textId="59669D43">
      <w:pPr>
        <w:spacing w:before="240" w:after="240"/>
        <w:jc w:val="both"/>
        <w:rPr>
          <w:color w:val="1F3864" w:themeColor="accent1" w:themeShade="80"/>
          <w:sz w:val="24"/>
          <w:szCs w:val="24"/>
        </w:rPr>
      </w:pPr>
      <w:r w:rsidRPr="006E6062">
        <w:t>Este documento consolida la información de las actividades desarrolladas durante el período evaluado y permite asegurar que las labores ejecutadas por el contratista se realizan bajo criterios de seguridad, salud, bienestar y prevención, en concordancia con las políticas internas del proyecto y con las directrices de interventoría definidas por ET</w:t>
      </w:r>
      <w:r w:rsidRPr="006E6062" w:rsidR="25E3690A">
        <w:t>B.</w:t>
      </w:r>
    </w:p>
    <w:p w:rsidR="5752A26B" w:rsidP="5752A26B" w:rsidRDefault="4CED442F" w14:paraId="78A720D1" w14:textId="6038D859">
      <w:pPr>
        <w:jc w:val="both"/>
        <w:rPr>
          <w:color w:val="000000" w:themeColor="text1"/>
        </w:rPr>
      </w:pPr>
      <w:r w:rsidRPr="006E6062">
        <w:rPr>
          <w:color w:val="000000" w:themeColor="text1"/>
        </w:rPr>
        <w:t xml:space="preserve">En atención a lo anterior, ETB en desarrollo del contrato SCJ-1809-2024 consolida e implementa el Sistema de Gestión de Seguridad y Salud en el Trabajo (SG-SST) el cual fue radicado de manera inicial el 3 de diciembre de 2024 GSC-4708-2024 y posteriormente ajustado y complementado con los requerimientos de la interventoría del contrato, los cuales fueron </w:t>
      </w:r>
      <w:r w:rsidRPr="006E6062" w:rsidR="45E6C74E">
        <w:rPr>
          <w:color w:val="000000" w:themeColor="text1"/>
        </w:rPr>
        <w:t xml:space="preserve">subsanados y </w:t>
      </w:r>
      <w:r w:rsidRPr="006E6062">
        <w:rPr>
          <w:color w:val="000000" w:themeColor="text1"/>
        </w:rPr>
        <w:t>remitidos nuevamente mediante oficio GSC-6508-2025</w:t>
      </w:r>
      <w:r w:rsidRPr="006E6062" w:rsidR="404D9B50">
        <w:rPr>
          <w:color w:val="000000" w:themeColor="text1"/>
        </w:rPr>
        <w:t xml:space="preserve">, para finalmente obtener la aprobación correspondiente al componente k) Programa de seguridad y salud en el trabajo, bajo comunicado VVG-CCS-ETB-632-25 del 13 de </w:t>
      </w:r>
      <w:r w:rsidRPr="006E6062" w:rsidR="6184FF09">
        <w:rPr>
          <w:color w:val="000000" w:themeColor="text1"/>
        </w:rPr>
        <w:t xml:space="preserve">agosto </w:t>
      </w:r>
      <w:r w:rsidRPr="006E6062" w:rsidR="404D9B50">
        <w:rPr>
          <w:color w:val="000000" w:themeColor="text1"/>
        </w:rPr>
        <w:t>del 2025</w:t>
      </w:r>
    </w:p>
    <w:p w:rsidR="399A48D6" w:rsidP="461FBD59" w:rsidRDefault="399A48D6" w14:paraId="7E03CB71" w14:textId="039BE202">
      <w:pPr>
        <w:spacing w:before="240" w:after="240"/>
        <w:jc w:val="both"/>
        <w:rPr>
          <w:b/>
          <w:bCs/>
          <w:color w:val="1F3864" w:themeColor="accent1" w:themeShade="80"/>
          <w:sz w:val="24"/>
          <w:szCs w:val="24"/>
        </w:rPr>
      </w:pPr>
      <w:r w:rsidRPr="461FBD59">
        <w:rPr>
          <w:b/>
          <w:bCs/>
          <w:color w:val="1F3864" w:themeColor="accent1" w:themeShade="80"/>
          <w:sz w:val="24"/>
          <w:szCs w:val="24"/>
        </w:rPr>
        <w:t>NOTA:  ACLARATORIA - IMPLEMENTACIÓN SSTA</w:t>
      </w:r>
    </w:p>
    <w:p w:rsidRPr="006E6062" w:rsidR="3F4656A5" w:rsidP="089E9666" w:rsidRDefault="77B35C76" w14:paraId="17764E88" w14:textId="74D9B0D4">
      <w:pPr>
        <w:jc w:val="both"/>
        <w:rPr>
          <w:color w:val="000000" w:themeColor="text1"/>
        </w:rPr>
      </w:pPr>
      <w:r w:rsidRPr="089E9666">
        <w:rPr>
          <w:color w:val="000000" w:themeColor="text1"/>
        </w:rPr>
        <w:t>De acuerdo con lo anterior, se realizó la aplicación del Programa de SST para dar continuidad a la implementación durante el mes de noviembre, culminando satisfactoriamente la proyección del tiempo de ejecución contractual, la cual finalizó el 18 de noviembre de 2025.</w:t>
      </w:r>
    </w:p>
    <w:p w:rsidRPr="006E6062" w:rsidR="3F4656A5" w:rsidP="089E9666" w:rsidRDefault="77B35C76" w14:paraId="7D8402F4" w14:textId="3FDA3ACB">
      <w:pPr>
        <w:jc w:val="both"/>
      </w:pPr>
      <w:r w:rsidRPr="089E9666">
        <w:rPr>
          <w:color w:val="000000" w:themeColor="text1"/>
        </w:rPr>
        <w:t>La interventoría y el cliente, Secretaría de Justicia y Convivencia, decidieron otorgar una prórroga al contrato por un tiempo de dos (02) meses y doce (12) días, contados a partir del día siguiente a su vencimiento, es decir, desde el diecinueve (19) de noviembre de 2025 hasta el treinta y uno (31) de enero de 2026.</w:t>
      </w:r>
    </w:p>
    <w:p w:rsidRPr="006E6062" w:rsidR="3F4656A5" w:rsidP="089E9666" w:rsidRDefault="77B35C76" w14:paraId="1D419918" w14:textId="79A29883">
      <w:pPr>
        <w:jc w:val="both"/>
      </w:pPr>
      <w:r w:rsidRPr="089E9666">
        <w:rPr>
          <w:color w:val="000000" w:themeColor="text1"/>
        </w:rPr>
        <w:t>Por tal motivo, ETB realizó la actualización del Plan de Trabajo y de la Matriz de Capacitaciones, incorporando las actividades correspondientes a los meses de diciembre y enero, con el fin de contar con los insumos necesarios para garantizar la continuidad en el desarrollo del Sistema de Gestión de Seguridad y Salud en el Trabajo (SG-SST) durante la prórroga otorgada.</w:t>
      </w:r>
    </w:p>
    <w:p w:rsidRPr="006E6062" w:rsidR="3F4656A5" w:rsidP="089E9666" w:rsidRDefault="77B35C76" w14:paraId="57C439C1" w14:textId="1F00FD65">
      <w:pPr>
        <w:jc w:val="both"/>
      </w:pPr>
      <w:r w:rsidRPr="089E9666">
        <w:rPr>
          <w:color w:val="000000" w:themeColor="text1"/>
        </w:rPr>
        <w:t>Estos documentos fueron remitidos para su revisión y aprobación, con el fin de proceder posteriormente a su envío para la firma del Representante Legal.</w:t>
      </w:r>
    </w:p>
    <w:p w:rsidRPr="006E6062" w:rsidR="3F4656A5" w:rsidP="089E9666" w:rsidRDefault="4CEBE3D2" w14:paraId="4201831B" w14:textId="4A4F1656">
      <w:pPr>
        <w:jc w:val="both"/>
        <w:rPr>
          <w:color w:val="000000" w:themeColor="text1"/>
        </w:rPr>
      </w:pPr>
      <w:r w:rsidRPr="089E9666">
        <w:rPr>
          <w:color w:val="000000" w:themeColor="text1"/>
        </w:rPr>
        <w:t>Soportes se relacionan en la ruta:</w:t>
      </w:r>
    </w:p>
    <w:p w:rsidRPr="006E6062" w:rsidR="3F4656A5" w:rsidP="089E9666" w:rsidRDefault="4CEBE3D2" w14:paraId="3BD544A7" w14:textId="3A5EF6F1">
      <w:pPr>
        <w:pStyle w:val="Prrafodelista"/>
        <w:numPr>
          <w:ilvl w:val="0"/>
          <w:numId w:val="4"/>
        </w:numPr>
        <w:spacing w:before="220" w:after="220" w:line="257" w:lineRule="auto"/>
        <w:jc w:val="both"/>
        <w:rPr>
          <w:color w:val="445369"/>
        </w:rPr>
      </w:pPr>
      <w:r w:rsidRPr="089E9666">
        <w:rPr>
          <w:color w:val="000000" w:themeColor="text1"/>
        </w:rPr>
        <w:t>Plan anual del SGSST.</w:t>
      </w:r>
      <w:r w:rsidR="3F4656A5">
        <w:tab/>
      </w:r>
      <w:r w:rsidR="3F4656A5">
        <w:br/>
      </w:r>
      <w:r w:rsidRPr="089E9666">
        <w:rPr>
          <w:i/>
          <w:iCs/>
          <w:color w:val="44546A" w:themeColor="text2"/>
          <w:sz w:val="18"/>
          <w:szCs w:val="18"/>
        </w:rPr>
        <w:t>01NOV - 30NOV/ 02. OBLIGACIONES ESPECIFICAS / OBLIGACIÓN 7 / K) Programa SST/ 00 SST-MT-009 Matriz Plan de Trabajo anual SG-SST</w:t>
      </w:r>
    </w:p>
    <w:p w:rsidRPr="006E6062" w:rsidR="3F4656A5" w:rsidP="089E9666" w:rsidRDefault="3F4656A5" w14:paraId="5D268AC0" w14:textId="4ADF95E0">
      <w:pPr>
        <w:pStyle w:val="Prrafodelista"/>
        <w:spacing w:before="220" w:after="220" w:line="257" w:lineRule="auto"/>
        <w:jc w:val="both"/>
        <w:rPr>
          <w:color w:val="445369"/>
        </w:rPr>
      </w:pPr>
    </w:p>
    <w:p w:rsidRPr="006E6062" w:rsidR="3F4656A5" w:rsidP="089E9666" w:rsidRDefault="4CEBE3D2" w14:paraId="71C318D2" w14:textId="14E333D1">
      <w:pPr>
        <w:pStyle w:val="Prrafodelista"/>
        <w:numPr>
          <w:ilvl w:val="0"/>
          <w:numId w:val="4"/>
        </w:numPr>
        <w:spacing w:before="220" w:after="220" w:line="257" w:lineRule="auto"/>
        <w:jc w:val="both"/>
        <w:rPr>
          <w:color w:val="000000" w:themeColor="text1"/>
        </w:rPr>
      </w:pPr>
      <w:r w:rsidRPr="089E9666">
        <w:rPr>
          <w:color w:val="000000" w:themeColor="text1"/>
        </w:rPr>
        <w:t>M</w:t>
      </w:r>
      <w:r w:rsidRPr="089E9666" w:rsidR="6FFD29D2">
        <w:rPr>
          <w:color w:val="000000" w:themeColor="text1"/>
        </w:rPr>
        <w:t>a</w:t>
      </w:r>
      <w:r w:rsidRPr="089E9666">
        <w:rPr>
          <w:color w:val="000000" w:themeColor="text1"/>
        </w:rPr>
        <w:t>triz de capacitaciones</w:t>
      </w:r>
    </w:p>
    <w:p w:rsidRPr="006E6062" w:rsidR="3F4656A5" w:rsidP="053EBD9B" w:rsidRDefault="65119FB3" w14:paraId="776B18A5" w14:textId="3F055488">
      <w:pPr>
        <w:pStyle w:val="Prrafodelista"/>
        <w:spacing w:before="220" w:after="220" w:line="257" w:lineRule="auto"/>
        <w:jc w:val="both"/>
        <w:rPr>
          <w:i/>
          <w:color w:val="44546A" w:themeColor="text2"/>
          <w:sz w:val="18"/>
          <w:szCs w:val="18"/>
        </w:rPr>
      </w:pPr>
      <w:r w:rsidRPr="089E9666">
        <w:rPr>
          <w:i/>
          <w:iCs/>
          <w:color w:val="44546A" w:themeColor="text2"/>
          <w:sz w:val="18"/>
          <w:szCs w:val="18"/>
        </w:rPr>
        <w:t xml:space="preserve">01NOV - 30NOV/ 02. OBLIGACIONES ESPECIFICAS / OBLIGACIÓN 7 / </w:t>
      </w:r>
      <w:r w:rsidRPr="053EBD9B" w:rsidR="589BDB7F">
        <w:rPr>
          <w:i/>
          <w:iCs/>
          <w:color w:val="44546A" w:themeColor="text2"/>
          <w:sz w:val="18"/>
          <w:szCs w:val="18"/>
        </w:rPr>
        <w:t>g</w:t>
      </w:r>
      <w:r w:rsidRPr="053EBD9B">
        <w:rPr>
          <w:i/>
          <w:iCs/>
          <w:color w:val="44546A" w:themeColor="text2"/>
          <w:sz w:val="18"/>
          <w:szCs w:val="18"/>
        </w:rPr>
        <w:t xml:space="preserve">) </w:t>
      </w:r>
      <w:r w:rsidRPr="053EBD9B" w:rsidR="45C6EE4E">
        <w:rPr>
          <w:i/>
          <w:iCs/>
          <w:color w:val="44546A" w:themeColor="text2"/>
          <w:sz w:val="18"/>
          <w:szCs w:val="18"/>
        </w:rPr>
        <w:t xml:space="preserve">Plan de Capacitación </w:t>
      </w:r>
      <w:r w:rsidRPr="053EBD9B">
        <w:rPr>
          <w:i/>
          <w:iCs/>
          <w:color w:val="44546A" w:themeColor="text2"/>
          <w:sz w:val="18"/>
          <w:szCs w:val="18"/>
        </w:rPr>
        <w:t>/</w:t>
      </w:r>
      <w:r w:rsidRPr="089E9666">
        <w:rPr>
          <w:i/>
          <w:iCs/>
          <w:color w:val="44546A" w:themeColor="text2"/>
          <w:sz w:val="18"/>
          <w:szCs w:val="18"/>
        </w:rPr>
        <w:t xml:space="preserve"> SST-MT-</w:t>
      </w:r>
      <w:r w:rsidRPr="053EBD9B" w:rsidR="04AD1E74">
        <w:rPr>
          <w:i/>
          <w:iCs/>
          <w:color w:val="44546A" w:themeColor="text2"/>
          <w:sz w:val="18"/>
          <w:szCs w:val="18"/>
        </w:rPr>
        <w:t>005</w:t>
      </w:r>
      <w:r w:rsidRPr="089E9666">
        <w:rPr>
          <w:i/>
          <w:iCs/>
          <w:color w:val="44546A" w:themeColor="text2"/>
          <w:sz w:val="18"/>
          <w:szCs w:val="18"/>
        </w:rPr>
        <w:t xml:space="preserve"> Matriz </w:t>
      </w:r>
      <w:r w:rsidRPr="053EBD9B" w:rsidR="04AD1E74">
        <w:rPr>
          <w:i/>
          <w:iCs/>
          <w:color w:val="44546A" w:themeColor="text2"/>
          <w:sz w:val="18"/>
          <w:szCs w:val="18"/>
        </w:rPr>
        <w:t>cap SGSST</w:t>
      </w:r>
    </w:p>
    <w:p w:rsidRPr="006E6062" w:rsidR="007D50F4" w:rsidP="00154641" w:rsidRDefault="7BF2C916" w14:paraId="6F3E181A" w14:textId="7D277623">
      <w:pPr>
        <w:pStyle w:val="Ttulo2"/>
        <w:numPr>
          <w:ilvl w:val="1"/>
          <w:numId w:val="5"/>
        </w:numPr>
      </w:pPr>
      <w:bookmarkStart w:name="_Toc194682970" w:id="476"/>
      <w:bookmarkStart w:name="_Toc645557371" w:id="477"/>
      <w:bookmarkStart w:name="_Toc1402429922" w:id="478"/>
      <w:bookmarkStart w:name="_Toc2106196137" w:id="479"/>
      <w:bookmarkStart w:name="_Toc979296492" w:id="480"/>
      <w:bookmarkStart w:name="_Toc216169876" w:id="481"/>
      <w:r w:rsidRPr="006E6062">
        <w:t>OBJETIVO:</w:t>
      </w:r>
      <w:bookmarkEnd w:id="476"/>
      <w:bookmarkEnd w:id="477"/>
      <w:bookmarkEnd w:id="478"/>
      <w:bookmarkEnd w:id="479"/>
      <w:bookmarkEnd w:id="480"/>
      <w:bookmarkEnd w:id="481"/>
      <w:r w:rsidRPr="006E6062" w:rsidR="00747199">
        <w:t xml:space="preserve"> </w:t>
      </w:r>
    </w:p>
    <w:p w:rsidRPr="006E6062" w:rsidR="007D50F4" w:rsidRDefault="007D50F4" w14:paraId="3C2F8F43" w14:textId="77777777">
      <w:pPr>
        <w:widowControl w:val="0"/>
        <w:pBdr>
          <w:top w:val="nil"/>
          <w:left w:val="nil"/>
          <w:bottom w:val="nil"/>
          <w:right w:val="nil"/>
          <w:between w:val="nil"/>
        </w:pBdr>
        <w:spacing w:after="0" w:line="240" w:lineRule="auto"/>
        <w:ind w:left="1440" w:right="23"/>
        <w:rPr>
          <w:b/>
          <w:color w:val="1F3864"/>
          <w:sz w:val="24"/>
          <w:szCs w:val="24"/>
        </w:rPr>
      </w:pPr>
    </w:p>
    <w:p w:rsidRPr="006E6062" w:rsidR="12F4E51A" w:rsidP="3A1CAF1C" w:rsidRDefault="12F4E51A" w14:paraId="5442DB7D" w14:textId="7DF272F5">
      <w:pPr>
        <w:jc w:val="both"/>
        <w:rPr>
          <w:color w:val="000000" w:themeColor="text1"/>
        </w:rPr>
      </w:pPr>
      <w:r w:rsidRPr="006E6062">
        <w:t xml:space="preserve">Presentar de manera clara, ordenada y verificable las actividades desarrolladas en el marco del Sistema de </w:t>
      </w:r>
      <w:r w:rsidRPr="006E6062" w:rsidR="0DA7ED7F">
        <w:t>Seguridad</w:t>
      </w:r>
      <w:r w:rsidRPr="006E6062" w:rsidR="1C4F4809">
        <w:t xml:space="preserve">, </w:t>
      </w:r>
      <w:r w:rsidRPr="006E6062">
        <w:t xml:space="preserve">Salud en el Trabajo </w:t>
      </w:r>
      <w:r w:rsidRPr="006E6062" w:rsidR="7B3B2FBA">
        <w:t xml:space="preserve">y Ambiente </w:t>
      </w:r>
      <w:r w:rsidRPr="006E6062">
        <w:t>(</w:t>
      </w:r>
      <w:r w:rsidRPr="006E6062" w:rsidR="487A502D">
        <w:rPr>
          <w:color w:val="000000" w:themeColor="text1"/>
        </w:rPr>
        <w:t>SSTA</w:t>
      </w:r>
      <w:r w:rsidRPr="006E6062">
        <w:t>),</w:t>
      </w:r>
      <w:r w:rsidRPr="006E6062" w:rsidR="413018F7">
        <w:t xml:space="preserve"> garantizando la protección de los trabajadores</w:t>
      </w:r>
      <w:r w:rsidRPr="006E6062" w:rsidR="77BF8BC5">
        <w:t xml:space="preserve"> y </w:t>
      </w:r>
      <w:r w:rsidRPr="006E6062" w:rsidR="413018F7">
        <w:t xml:space="preserve">la mitigación de riesgos </w:t>
      </w:r>
      <w:r w:rsidRPr="006E6062">
        <w:t>con el fin de evidenciar el cumplimiento de los requisitos legales, contractuales y técnicos establecidos por ETB</w:t>
      </w:r>
      <w:r w:rsidRPr="006E6062" w:rsidR="5B4E7ACF">
        <w:t xml:space="preserve"> </w:t>
      </w:r>
      <w:r w:rsidRPr="006E6062" w:rsidR="0F4AE5C2">
        <w:t xml:space="preserve">en </w:t>
      </w:r>
      <w:r w:rsidRPr="006E6062" w:rsidR="25F36FEC">
        <w:t>el contrato</w:t>
      </w:r>
      <w:r w:rsidRPr="006E6062" w:rsidR="5B4E7ACF">
        <w:rPr>
          <w:color w:val="000000" w:themeColor="text1"/>
          <w:sz w:val="20"/>
          <w:szCs w:val="20"/>
        </w:rPr>
        <w:t xml:space="preserve"> 1809 de 20</w:t>
      </w:r>
      <w:r w:rsidRPr="006E6062" w:rsidR="5B4E7ACF">
        <w:rPr>
          <w:color w:val="000000" w:themeColor="text1"/>
        </w:rPr>
        <w:t>24.</w:t>
      </w:r>
    </w:p>
    <w:p w:rsidRPr="006E6062" w:rsidR="0A3789ED" w:rsidP="3A1CAF1C" w:rsidRDefault="43CCC735" w14:paraId="39A8B279" w14:textId="1C992D88">
      <w:pPr>
        <w:spacing w:before="240" w:after="240"/>
        <w:jc w:val="both"/>
      </w:pPr>
      <w:r>
        <w:t>L</w:t>
      </w:r>
      <w:r w:rsidR="0A3789ED">
        <w:t>as</w:t>
      </w:r>
      <w:r w:rsidRPr="006E6062" w:rsidR="0A3789ED">
        <w:t xml:space="preserve"> actividades desarrolladas en </w:t>
      </w:r>
      <w:r w:rsidRPr="006E6062" w:rsidR="7D0BFCB4">
        <w:t>el Sistema</w:t>
      </w:r>
      <w:r w:rsidRPr="006E6062" w:rsidR="0A3789ED">
        <w:t xml:space="preserve"> de Seguridad, Salud en el Trabajo y Ambiente (</w:t>
      </w:r>
      <w:r w:rsidRPr="006E6062" w:rsidR="0A3789ED">
        <w:rPr>
          <w:color w:val="000000" w:themeColor="text1"/>
        </w:rPr>
        <w:t>SSTA</w:t>
      </w:r>
      <w:r w:rsidRPr="006E6062" w:rsidR="0A3789ED">
        <w:t>), son fundamentales para garantizar que la ejecución del proyecto cumpla con los estándares legales, técnicos y contractuales exigidos por ETB y por la interventoría. Su importancia radica en que permiten identificar, evaluar y controlar los riesgos presentes en las actividades operativas, asegurando la protección integral de los trabajadores y la continuidad segura de las labores.</w:t>
      </w:r>
    </w:p>
    <w:p w:rsidRPr="006E6062" w:rsidR="007D50F4" w:rsidP="00154641" w:rsidRDefault="21970715" w14:paraId="0E0C9695" w14:textId="16B8160D">
      <w:pPr>
        <w:pStyle w:val="Ttulo2"/>
        <w:numPr>
          <w:ilvl w:val="1"/>
          <w:numId w:val="5"/>
        </w:numPr>
      </w:pPr>
      <w:bookmarkStart w:name="_heading=h.icwp866n5mcu" w:id="482"/>
      <w:bookmarkStart w:name="_Toc194682971" w:id="483"/>
      <w:bookmarkStart w:name="_Toc420075040" w:id="484"/>
      <w:bookmarkStart w:name="_Toc1622011012" w:id="485"/>
      <w:bookmarkStart w:name="_Toc1601628505" w:id="486"/>
      <w:bookmarkStart w:name="_Toc1317097778" w:id="487"/>
      <w:bookmarkStart w:name="_Toc216169877" w:id="488"/>
      <w:bookmarkEnd w:id="482"/>
      <w:r>
        <w:t>DESARROLLO DE ACTIVIDADES EN CUMPLIMIENTO AL SG</w:t>
      </w:r>
      <w:r w:rsidR="0A261672">
        <w:t>-</w:t>
      </w:r>
      <w:r>
        <w:t>SST</w:t>
      </w:r>
      <w:bookmarkEnd w:id="483"/>
      <w:bookmarkEnd w:id="484"/>
      <w:bookmarkEnd w:id="485"/>
      <w:bookmarkEnd w:id="486"/>
      <w:bookmarkEnd w:id="487"/>
      <w:bookmarkEnd w:id="488"/>
    </w:p>
    <w:p w:rsidRPr="006E6062" w:rsidR="007D50F4" w:rsidP="00E31CFC" w:rsidRDefault="007D50F4" w14:paraId="0053DC88" w14:textId="3E291F7D"/>
    <w:p w:rsidRPr="006E6062" w:rsidR="007D50F4" w:rsidP="0286E98A" w:rsidRDefault="4A8DA4C5" w14:paraId="13F97905" w14:textId="17B5F1B8">
      <w:pPr>
        <w:jc w:val="both"/>
      </w:pPr>
      <w:r w:rsidRPr="006E6062">
        <w:t>Durante el periodo reportado se desarrollaron diversas actividades orientadas a garantizar el cumplimiento de los lineamientos establecidos en el Sistema de Gestión de Seguridad y Salud en el Trabajo (SG-SST), en concordancia con los requisitos legales vigentes y las obligaciones contractuales definidas por ETB.</w:t>
      </w:r>
    </w:p>
    <w:p w:rsidRPr="006E6062" w:rsidR="0286E98A" w:rsidP="0286E98A" w:rsidRDefault="7DA9801B" w14:paraId="63A8CBDB" w14:textId="0DECAA16">
      <w:pPr>
        <w:jc w:val="both"/>
      </w:pPr>
      <w:r w:rsidRPr="006E6062">
        <w:t>Las acciones ejecutadas se enfocaron en la identificación, evaluación y control de riesgos presentes en las labores operativas, así como en la implementación de medidas preventivas y correctivas que aseguran la protección y bienestar de los trabajadores. Entre las actividades realizadas se destacan seguimiento a los permisos de trabajo, capacitaciones, entrega de</w:t>
      </w:r>
      <w:r w:rsidRPr="006E6062" w:rsidR="6ED0FEE6">
        <w:t xml:space="preserve"> (EPP), Pausas activas, </w:t>
      </w:r>
      <w:r w:rsidRPr="006E6062" w:rsidR="7EFBA24F">
        <w:t>pruebas de alcoholimetría, acompañamiento al PMT,</w:t>
      </w:r>
      <w:r w:rsidRPr="006E6062" w:rsidR="5431DE87">
        <w:t xml:space="preserve"> programación de exámenes médicos y reentrenamientos de alturas.  </w:t>
      </w:r>
    </w:p>
    <w:p w:rsidR="053EBD9B" w:rsidP="053EBD9B" w:rsidRDefault="053EBD9B" w14:paraId="0A8516F6" w14:textId="7817A503">
      <w:pPr>
        <w:jc w:val="both"/>
      </w:pPr>
    </w:p>
    <w:p w:rsidRPr="006E6062" w:rsidR="00F8338C" w:rsidP="00154641" w:rsidRDefault="72C271F6" w14:paraId="1FDDC335" w14:textId="369E84AB">
      <w:pPr>
        <w:pStyle w:val="Ttulo2"/>
        <w:numPr>
          <w:ilvl w:val="1"/>
          <w:numId w:val="5"/>
        </w:numPr>
      </w:pPr>
      <w:bookmarkStart w:name="_heading=h.hnb1ajoboffr" w:id="489"/>
      <w:bookmarkStart w:name="_Toc194682972" w:id="490"/>
      <w:bookmarkStart w:name="_Toc1576614709" w:id="491"/>
      <w:bookmarkStart w:name="_Toc1639835981" w:id="492"/>
      <w:bookmarkStart w:name="_Toc529906322" w:id="493"/>
      <w:bookmarkStart w:name="_Toc676190337" w:id="494"/>
      <w:bookmarkStart w:name="_Toc216169878" w:id="495"/>
      <w:bookmarkEnd w:id="489"/>
      <w:r w:rsidRPr="006E6062">
        <w:t>SEGUIMIENTO AL CUMPLIMIENTO DEL SG-SST</w:t>
      </w:r>
      <w:bookmarkEnd w:id="490"/>
      <w:bookmarkEnd w:id="495"/>
      <w:r w:rsidRPr="006E6062">
        <w:br/>
      </w:r>
      <w:bookmarkEnd w:id="491"/>
      <w:bookmarkEnd w:id="492"/>
      <w:bookmarkEnd w:id="493"/>
      <w:bookmarkEnd w:id="494"/>
    </w:p>
    <w:p w:rsidRPr="006E6062" w:rsidR="2D22554F" w:rsidP="3962CADE" w:rsidRDefault="2D22554F" w14:paraId="3C9A6E2F" w14:textId="4FDE1925">
      <w:pPr>
        <w:jc w:val="both"/>
        <w:rPr>
          <w:color w:val="000000" w:themeColor="text1"/>
        </w:rPr>
      </w:pPr>
      <w:r w:rsidRPr="006E6062">
        <w:rPr>
          <w:color w:val="000000" w:themeColor="text1"/>
        </w:rPr>
        <w:t>Desde la firma del acta de inicio se oficializó el comienzo de las actividades administrativas, enfocadas en la elaboración de documentos conforme a las obligaciones estipuladas en el contrato SCJ-1809-2024 y en los protocolos internos establecidos por la empresa, con el fin de complementar y controlar los procedimientos correspondientes.</w:t>
      </w:r>
    </w:p>
    <w:p w:rsidRPr="006E6062" w:rsidR="2D22554F" w:rsidP="3962CADE" w:rsidRDefault="2D22554F" w14:paraId="0C4CF7E6" w14:textId="257D3D0E">
      <w:pPr>
        <w:jc w:val="both"/>
        <w:rPr>
          <w:color w:val="000000" w:themeColor="text1"/>
        </w:rPr>
      </w:pPr>
      <w:r w:rsidRPr="15193FD0">
        <w:rPr>
          <w:color w:val="000000" w:themeColor="text1"/>
        </w:rPr>
        <w:t xml:space="preserve">Durante el mes de </w:t>
      </w:r>
      <w:bookmarkStart w:name="_Int_8TE4hPsR" w:id="496"/>
      <w:r w:rsidRPr="34222D1C" w:rsidR="71F85203">
        <w:rPr>
          <w:color w:val="000000" w:themeColor="text1"/>
        </w:rPr>
        <w:t>noviembre</w:t>
      </w:r>
      <w:bookmarkEnd w:id="496"/>
      <w:r w:rsidRPr="15193FD0" w:rsidR="4CEF59AC">
        <w:rPr>
          <w:color w:val="000000" w:themeColor="text1"/>
        </w:rPr>
        <w:t xml:space="preserve"> </w:t>
      </w:r>
      <w:r w:rsidRPr="15193FD0">
        <w:rPr>
          <w:color w:val="000000" w:themeColor="text1"/>
        </w:rPr>
        <w:t>de 2025, periodo al que corresponde este informe, se dio continuidad a la ejecución de actividades operativas y se desarrollaron acciones orientadas al cumplimiento del Plan de Trabajo establecido en el Sistema de Gestión de Seguridad y Salud en el Trabajo (SG-SST</w:t>
      </w:r>
      <w:r w:rsidRPr="62BC4AE8">
        <w:rPr>
          <w:color w:val="000000" w:themeColor="text1"/>
        </w:rPr>
        <w:t>)</w:t>
      </w:r>
      <w:r w:rsidRPr="62BC4AE8" w:rsidR="724CF9F0">
        <w:rPr>
          <w:color w:val="000000" w:themeColor="text1"/>
        </w:rPr>
        <w:t xml:space="preserve"> </w:t>
      </w:r>
      <w:r w:rsidRPr="01E35874" w:rsidR="724CF9F0">
        <w:rPr>
          <w:color w:val="000000" w:themeColor="text1"/>
        </w:rPr>
        <w:t xml:space="preserve">el cual tiene </w:t>
      </w:r>
      <w:r w:rsidRPr="053EBD9B" w:rsidR="7E1F5695">
        <w:rPr>
          <w:color w:val="000000" w:themeColor="text1"/>
        </w:rPr>
        <w:t>una</w:t>
      </w:r>
      <w:r w:rsidRPr="01E35874" w:rsidR="724CF9F0">
        <w:rPr>
          <w:color w:val="000000" w:themeColor="text1"/>
        </w:rPr>
        <w:t xml:space="preserve"> vigencia hasta el mes de noviembre 2025</w:t>
      </w:r>
      <w:r w:rsidRPr="053EBD9B" w:rsidR="1EE1EAAB">
        <w:rPr>
          <w:color w:val="000000" w:themeColor="text1"/>
        </w:rPr>
        <w:t>, siendo este culminado, ampliado y presentado como se indicó anteriormente hasta el mes de noviembre</w:t>
      </w:r>
      <w:r w:rsidRPr="01E35874" w:rsidR="724CF9F0">
        <w:rPr>
          <w:color w:val="000000" w:themeColor="text1"/>
        </w:rPr>
        <w:t xml:space="preserve">. </w:t>
      </w:r>
    </w:p>
    <w:p w:rsidRPr="006E6062" w:rsidR="19E433CC" w:rsidP="19E433CC" w:rsidRDefault="71CD059C" w14:paraId="619F1103" w14:textId="503167DF">
      <w:pPr>
        <w:jc w:val="both"/>
        <w:rPr>
          <w:color w:val="000000" w:themeColor="text1"/>
        </w:rPr>
      </w:pPr>
      <w:r w:rsidRPr="006E6062">
        <w:rPr>
          <w:color w:val="000000" w:themeColor="text1"/>
        </w:rPr>
        <w:t xml:space="preserve">En este periodo se alcanzó un avance del </w:t>
      </w:r>
      <w:r w:rsidRPr="006E6062" w:rsidR="45121F63">
        <w:rPr>
          <w:color w:val="000000" w:themeColor="text1"/>
        </w:rPr>
        <w:t>100</w:t>
      </w:r>
      <w:r w:rsidRPr="006E6062">
        <w:rPr>
          <w:color w:val="000000" w:themeColor="text1"/>
        </w:rPr>
        <w:t>%, porcentaje que coincide con el nivel de ejecución de las actividades programadas en el plan de trabajo. A continuación, se presentan las actividades clasificadas como ejecutadas y reprogramadas, organizadas mes a mes según corresponda.</w:t>
      </w:r>
    </w:p>
    <w:tbl>
      <w:tblPr>
        <w:tblStyle w:val="Tablaconcuadrcula"/>
        <w:tblW w:w="8856" w:type="dxa"/>
        <w:tblBorders>
          <w:top w:val="single" w:color="auto" w:sz="6" w:space="0"/>
          <w:left w:val="single" w:color="auto" w:sz="6" w:space="0"/>
          <w:bottom w:val="single" w:color="auto" w:sz="6" w:space="0"/>
          <w:right w:val="single" w:color="auto" w:sz="6" w:space="0"/>
          <w:insideH w:val="single" w:color="auto" w:sz="4" w:space="0"/>
          <w:insideV w:val="single" w:color="auto" w:sz="4" w:space="0"/>
        </w:tblBorders>
        <w:tblLayout w:type="fixed"/>
        <w:tblLook w:val="0000" w:firstRow="0" w:lastRow="0" w:firstColumn="0" w:lastColumn="0" w:noHBand="0" w:noVBand="0"/>
      </w:tblPr>
      <w:tblGrid>
        <w:gridCol w:w="1350"/>
        <w:gridCol w:w="4650"/>
        <w:gridCol w:w="2856"/>
      </w:tblGrid>
      <w:tr w:rsidRPr="006E6062" w:rsidR="6A88FE19" w:rsidTr="15193FD0" w14:paraId="4947DD1B" w14:textId="77777777">
        <w:trPr>
          <w:trHeight w:val="285"/>
          <w:tblHeader/>
        </w:trPr>
        <w:tc>
          <w:tcPr>
            <w:tcW w:w="8856" w:type="dxa"/>
            <w:gridSpan w:val="3"/>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002060"/>
            <w:tcMar>
              <w:left w:w="90" w:type="dxa"/>
              <w:right w:w="90" w:type="dxa"/>
            </w:tcMar>
            <w:vAlign w:val="center"/>
          </w:tcPr>
          <w:p w:rsidRPr="006E6062" w:rsidR="6A88FE19" w:rsidP="6A88FE19" w:rsidRDefault="6A88FE19" w14:paraId="2E98F9D9" w14:textId="5DAF3935">
            <w:pPr>
              <w:pStyle w:val="Normal0"/>
              <w:pBdr>
                <w:top w:val="nil"/>
                <w:left w:val="nil"/>
                <w:bottom w:val="nil"/>
                <w:right w:val="nil"/>
                <w:between w:val="nil"/>
              </w:pBdr>
              <w:jc w:val="center"/>
              <w:rPr>
                <w:color w:val="FFFFFF" w:themeColor="background1"/>
                <w:sz w:val="18"/>
                <w:szCs w:val="18"/>
              </w:rPr>
            </w:pPr>
            <w:r w:rsidRPr="006E6062">
              <w:rPr>
                <w:b/>
                <w:bCs/>
                <w:color w:val="FFFFFF" w:themeColor="background1"/>
                <w:sz w:val="18"/>
                <w:szCs w:val="18"/>
              </w:rPr>
              <w:t>CUMPLIMIENTO AL SGSST-ETB</w:t>
            </w:r>
          </w:p>
        </w:tc>
      </w:tr>
      <w:tr w:rsidRPr="006E6062" w:rsidR="6A88FE19" w:rsidTr="15193FD0" w14:paraId="5EB01C8F" w14:textId="77777777">
        <w:trPr>
          <w:trHeight w:val="285"/>
        </w:trPr>
        <w:tc>
          <w:tcPr>
            <w:tcW w:w="135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6A88FE19" w:rsidP="6A88FE19" w:rsidRDefault="6A88FE19" w14:paraId="527A2BC0" w14:textId="48E7B74E">
            <w:pPr>
              <w:pStyle w:val="Normal0"/>
              <w:pBdr>
                <w:top w:val="nil"/>
                <w:left w:val="nil"/>
                <w:bottom w:val="nil"/>
                <w:right w:val="nil"/>
                <w:between w:val="nil"/>
              </w:pBdr>
              <w:jc w:val="center"/>
              <w:rPr>
                <w:color w:val="FFFFFF" w:themeColor="background1"/>
                <w:sz w:val="18"/>
                <w:szCs w:val="18"/>
              </w:rPr>
            </w:pPr>
            <w:r w:rsidRPr="006E6062">
              <w:rPr>
                <w:b/>
                <w:bCs/>
                <w:color w:val="FFFFFF" w:themeColor="background1"/>
                <w:sz w:val="18"/>
                <w:szCs w:val="18"/>
              </w:rPr>
              <w:t>MES</w:t>
            </w:r>
          </w:p>
        </w:tc>
        <w:tc>
          <w:tcPr>
            <w:tcW w:w="465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6A88FE19" w:rsidP="6A88FE19" w:rsidRDefault="6A88FE19" w14:paraId="06A47D4A" w14:textId="07891787">
            <w:pPr>
              <w:pStyle w:val="Normal0"/>
              <w:pBdr>
                <w:top w:val="nil"/>
                <w:left w:val="nil"/>
                <w:bottom w:val="nil"/>
                <w:right w:val="nil"/>
                <w:between w:val="nil"/>
              </w:pBdr>
              <w:jc w:val="center"/>
              <w:rPr>
                <w:color w:val="FFFFFF" w:themeColor="background1"/>
                <w:sz w:val="18"/>
                <w:szCs w:val="18"/>
              </w:rPr>
            </w:pPr>
            <w:r w:rsidRPr="006E6062">
              <w:rPr>
                <w:b/>
                <w:bCs/>
                <w:color w:val="FFFFFF" w:themeColor="background1"/>
                <w:sz w:val="18"/>
                <w:szCs w:val="18"/>
              </w:rPr>
              <w:t>EJECUTADAS</w:t>
            </w:r>
          </w:p>
        </w:tc>
        <w:tc>
          <w:tcPr>
            <w:tcW w:w="2856"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6A88FE19" w:rsidP="6A88FE19" w:rsidRDefault="6A88FE19" w14:paraId="6D5030FA" w14:textId="15F5A780">
            <w:pPr>
              <w:pStyle w:val="Normal0"/>
              <w:pBdr>
                <w:top w:val="nil"/>
                <w:left w:val="nil"/>
                <w:bottom w:val="nil"/>
                <w:right w:val="nil"/>
                <w:between w:val="nil"/>
              </w:pBdr>
              <w:jc w:val="center"/>
              <w:rPr>
                <w:color w:val="FFFFFF" w:themeColor="background1"/>
                <w:sz w:val="18"/>
                <w:szCs w:val="18"/>
              </w:rPr>
            </w:pPr>
            <w:r w:rsidRPr="006E6062">
              <w:rPr>
                <w:b/>
                <w:bCs/>
                <w:color w:val="FFFFFF" w:themeColor="background1"/>
                <w:sz w:val="18"/>
                <w:szCs w:val="18"/>
              </w:rPr>
              <w:t>REPROGRAMADAS</w:t>
            </w:r>
          </w:p>
        </w:tc>
      </w:tr>
      <w:tr w:rsidRPr="006E6062" w:rsidR="6A88FE19" w:rsidTr="15193FD0" w14:paraId="55D50784" w14:textId="77777777">
        <w:trPr>
          <w:trHeight w:val="285"/>
        </w:trPr>
        <w:tc>
          <w:tcPr>
            <w:tcW w:w="135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vAlign w:val="center"/>
          </w:tcPr>
          <w:p w:rsidRPr="006E6062" w:rsidR="6A88FE19" w:rsidP="6A88FE19" w:rsidRDefault="6A88FE19" w14:paraId="75FF3670" w14:textId="1EA8FA06">
            <w:pPr>
              <w:pStyle w:val="Normal0"/>
              <w:pBdr>
                <w:top w:val="nil"/>
                <w:left w:val="nil"/>
                <w:bottom w:val="nil"/>
                <w:right w:val="nil"/>
                <w:between w:val="nil"/>
              </w:pBdr>
              <w:jc w:val="center"/>
              <w:rPr>
                <w:color w:val="000000" w:themeColor="text1"/>
                <w:sz w:val="18"/>
                <w:szCs w:val="18"/>
              </w:rPr>
            </w:pPr>
            <w:r w:rsidRPr="006E6062">
              <w:rPr>
                <w:b/>
                <w:bCs/>
                <w:color w:val="000000" w:themeColor="text1"/>
                <w:sz w:val="18"/>
                <w:szCs w:val="18"/>
              </w:rPr>
              <w:t>NOVIEMBRE</w:t>
            </w:r>
          </w:p>
        </w:tc>
        <w:tc>
          <w:tcPr>
            <w:tcW w:w="465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vAlign w:val="center"/>
          </w:tcPr>
          <w:p w:rsidRPr="006E6062" w:rsidR="6A88FE19" w:rsidP="6A88FE19" w:rsidRDefault="6A88FE19" w14:paraId="63B8366F" w14:textId="345A23E3">
            <w:pPr>
              <w:pStyle w:val="Normal0"/>
              <w:pBdr>
                <w:top w:val="nil"/>
                <w:left w:val="nil"/>
                <w:bottom w:val="nil"/>
                <w:right w:val="nil"/>
                <w:between w:val="nil"/>
              </w:pBdr>
              <w:rPr>
                <w:color w:val="000000" w:themeColor="text1"/>
                <w:sz w:val="18"/>
                <w:szCs w:val="18"/>
              </w:rPr>
            </w:pPr>
            <w:r w:rsidRPr="006E6062">
              <w:rPr>
                <w:color w:val="000000" w:themeColor="text1"/>
                <w:sz w:val="18"/>
                <w:szCs w:val="18"/>
              </w:rPr>
              <w:t>Planeación, creación de la documentación y presentación del SG-SST.</w:t>
            </w:r>
          </w:p>
        </w:tc>
        <w:tc>
          <w:tcPr>
            <w:tcW w:w="2856"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vAlign w:val="center"/>
          </w:tcPr>
          <w:p w:rsidRPr="006E6062" w:rsidR="6A88FE19" w:rsidP="6A88FE19" w:rsidRDefault="6A88FE19" w14:paraId="160321D8" w14:textId="2FDF0304">
            <w:pPr>
              <w:pStyle w:val="Normal0"/>
              <w:pBdr>
                <w:top w:val="nil"/>
                <w:left w:val="nil"/>
                <w:bottom w:val="nil"/>
                <w:right w:val="nil"/>
                <w:between w:val="nil"/>
              </w:pBdr>
              <w:jc w:val="center"/>
              <w:rPr>
                <w:color w:val="000000" w:themeColor="text1"/>
                <w:sz w:val="18"/>
                <w:szCs w:val="18"/>
              </w:rPr>
            </w:pPr>
            <w:r w:rsidRPr="006E6062">
              <w:rPr>
                <w:b/>
                <w:bCs/>
                <w:color w:val="000000" w:themeColor="text1"/>
                <w:sz w:val="18"/>
                <w:szCs w:val="18"/>
              </w:rPr>
              <w:t>Ninguna</w:t>
            </w:r>
          </w:p>
        </w:tc>
      </w:tr>
      <w:tr w:rsidRPr="006E6062" w:rsidR="6A88FE19" w:rsidTr="15193FD0" w14:paraId="37657D78" w14:textId="77777777">
        <w:trPr>
          <w:trHeight w:val="285"/>
        </w:trPr>
        <w:tc>
          <w:tcPr>
            <w:tcW w:w="135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vAlign w:val="center"/>
          </w:tcPr>
          <w:p w:rsidRPr="006E6062" w:rsidR="6A88FE19" w:rsidP="6A88FE19" w:rsidRDefault="6A88FE19" w14:paraId="57B15D92" w14:textId="6E11004E">
            <w:pPr>
              <w:pStyle w:val="Normal0"/>
              <w:pBdr>
                <w:top w:val="nil"/>
                <w:left w:val="nil"/>
                <w:bottom w:val="nil"/>
                <w:right w:val="nil"/>
                <w:between w:val="nil"/>
              </w:pBdr>
              <w:jc w:val="center"/>
              <w:rPr>
                <w:color w:val="000000" w:themeColor="text1"/>
                <w:sz w:val="18"/>
                <w:szCs w:val="18"/>
              </w:rPr>
            </w:pPr>
            <w:r w:rsidRPr="006E6062">
              <w:rPr>
                <w:b/>
                <w:bCs/>
                <w:color w:val="000000" w:themeColor="text1"/>
                <w:sz w:val="18"/>
                <w:szCs w:val="18"/>
              </w:rPr>
              <w:t>DICIEMBRE</w:t>
            </w:r>
          </w:p>
        </w:tc>
        <w:tc>
          <w:tcPr>
            <w:tcW w:w="465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vAlign w:val="center"/>
          </w:tcPr>
          <w:p w:rsidRPr="006E6062" w:rsidR="6A88FE19" w:rsidP="6A88FE19" w:rsidRDefault="6A88FE19" w14:paraId="7132509B" w14:textId="77615C23">
            <w:pPr>
              <w:pBdr>
                <w:top w:val="nil"/>
                <w:left w:val="nil"/>
                <w:bottom w:val="nil"/>
                <w:right w:val="nil"/>
                <w:between w:val="nil"/>
              </w:pBdr>
              <w:rPr>
                <w:color w:val="000000" w:themeColor="text1"/>
                <w:sz w:val="16"/>
                <w:szCs w:val="16"/>
              </w:rPr>
            </w:pPr>
            <w:r w:rsidRPr="006E6062">
              <w:rPr>
                <w:color w:val="000000" w:themeColor="text1"/>
                <w:sz w:val="16"/>
                <w:szCs w:val="16"/>
              </w:rPr>
              <w:t>1. Llevar a cabo alistamiento Plan de Gestión documental dispuesto para el contrato SCJ 1809, Realizar las Evaluaciones Médicas Ocupacionales.</w:t>
            </w:r>
          </w:p>
          <w:p w:rsidRPr="006E6062" w:rsidR="6A88FE19" w:rsidP="6A88FE19" w:rsidRDefault="6A88FE19" w14:paraId="4C5B162B" w14:textId="68095AA1">
            <w:pPr>
              <w:pBdr>
                <w:top w:val="nil"/>
                <w:left w:val="nil"/>
                <w:bottom w:val="nil"/>
                <w:right w:val="nil"/>
                <w:between w:val="nil"/>
              </w:pBdr>
              <w:rPr>
                <w:color w:val="000000" w:themeColor="text1"/>
                <w:sz w:val="16"/>
                <w:szCs w:val="16"/>
              </w:rPr>
            </w:pPr>
            <w:r w:rsidRPr="006E6062">
              <w:rPr>
                <w:color w:val="000000" w:themeColor="text1"/>
                <w:sz w:val="16"/>
                <w:szCs w:val="16"/>
              </w:rPr>
              <w:t>2. Realizar las Evaluaciones Médicas Ocupacionales,</w:t>
            </w:r>
          </w:p>
          <w:p w:rsidRPr="006E6062" w:rsidR="6A88FE19" w:rsidP="6A88FE19" w:rsidRDefault="6A88FE19" w14:paraId="6958993F" w14:textId="51B9C674">
            <w:pPr>
              <w:pBdr>
                <w:top w:val="nil"/>
                <w:left w:val="nil"/>
                <w:bottom w:val="nil"/>
                <w:right w:val="nil"/>
                <w:between w:val="nil"/>
              </w:pBdr>
              <w:rPr>
                <w:color w:val="000000" w:themeColor="text1"/>
                <w:sz w:val="16"/>
                <w:szCs w:val="16"/>
              </w:rPr>
            </w:pPr>
            <w:r w:rsidRPr="006E6062">
              <w:rPr>
                <w:color w:val="000000" w:themeColor="text1"/>
                <w:sz w:val="16"/>
                <w:szCs w:val="16"/>
              </w:rPr>
              <w:t>3. Ejecutar el Programa Capacitación promoción y prevención PYP.</w:t>
            </w:r>
          </w:p>
          <w:p w:rsidRPr="006E6062" w:rsidR="6A88FE19" w:rsidP="6A88FE19" w:rsidRDefault="6A88FE19" w14:paraId="42BD8A51" w14:textId="17F2E17B">
            <w:pPr>
              <w:pBdr>
                <w:top w:val="nil"/>
                <w:left w:val="nil"/>
                <w:bottom w:val="nil"/>
                <w:right w:val="nil"/>
                <w:between w:val="nil"/>
              </w:pBdr>
              <w:rPr>
                <w:color w:val="000000" w:themeColor="text1"/>
                <w:sz w:val="16"/>
                <w:szCs w:val="16"/>
              </w:rPr>
            </w:pPr>
            <w:r w:rsidRPr="006E6062">
              <w:rPr>
                <w:color w:val="000000" w:themeColor="text1"/>
                <w:sz w:val="16"/>
                <w:szCs w:val="16"/>
              </w:rPr>
              <w:t xml:space="preserve">4. Revisión de cumplimiento a estándares de seguridad llevados en campo, mediante revisión de permisos de trabajo. </w:t>
            </w:r>
          </w:p>
          <w:p w:rsidRPr="006E6062" w:rsidR="6A88FE19" w:rsidP="6A88FE19" w:rsidRDefault="6A88FE19" w14:paraId="271A8217" w14:textId="31F44F0E">
            <w:pPr>
              <w:pBdr>
                <w:top w:val="nil"/>
                <w:left w:val="nil"/>
                <w:bottom w:val="nil"/>
                <w:right w:val="nil"/>
                <w:between w:val="nil"/>
              </w:pBdr>
              <w:rPr>
                <w:color w:val="000000" w:themeColor="text1"/>
                <w:sz w:val="16"/>
                <w:szCs w:val="16"/>
              </w:rPr>
            </w:pPr>
            <w:r w:rsidRPr="006E6062">
              <w:rPr>
                <w:color w:val="000000" w:themeColor="text1"/>
                <w:sz w:val="16"/>
                <w:szCs w:val="16"/>
              </w:rPr>
              <w:t>5. Cumplir con los pagos de seguridad social correspondientes.</w:t>
            </w:r>
          </w:p>
          <w:p w:rsidRPr="006E6062" w:rsidR="6A88FE19" w:rsidP="6A88FE19" w:rsidRDefault="6A88FE19" w14:paraId="18371619" w14:textId="31DE6BF7">
            <w:pPr>
              <w:pBdr>
                <w:top w:val="nil"/>
                <w:left w:val="nil"/>
                <w:bottom w:val="nil"/>
                <w:right w:val="nil"/>
                <w:between w:val="nil"/>
              </w:pBdr>
              <w:rPr>
                <w:color w:val="000000" w:themeColor="text1"/>
                <w:sz w:val="16"/>
                <w:szCs w:val="16"/>
              </w:rPr>
            </w:pPr>
            <w:r w:rsidRPr="006E6062">
              <w:rPr>
                <w:color w:val="000000" w:themeColor="text1"/>
                <w:sz w:val="16"/>
                <w:szCs w:val="16"/>
              </w:rPr>
              <w:t>6. Realizar la Investigación de Accidentes, Incidentes y Enfermedad Laboral, en la medida en que se vayan presentado.</w:t>
            </w:r>
          </w:p>
          <w:p w:rsidRPr="006E6062" w:rsidR="6A88FE19" w:rsidP="6A88FE19" w:rsidRDefault="6A88FE19" w14:paraId="32759B4F" w14:textId="7028ECA8">
            <w:pPr>
              <w:pBdr>
                <w:top w:val="nil"/>
                <w:left w:val="nil"/>
                <w:bottom w:val="nil"/>
                <w:right w:val="nil"/>
                <w:between w:val="nil"/>
              </w:pBdr>
              <w:rPr>
                <w:color w:val="000000" w:themeColor="text1"/>
                <w:sz w:val="16"/>
                <w:szCs w:val="16"/>
              </w:rPr>
            </w:pPr>
            <w:r w:rsidRPr="006E6062">
              <w:rPr>
                <w:color w:val="000000" w:themeColor="text1"/>
                <w:sz w:val="16"/>
                <w:szCs w:val="16"/>
              </w:rPr>
              <w:t>7.Realizar la Entrega de Elementos de Protección Personal EPP.</w:t>
            </w:r>
          </w:p>
        </w:tc>
        <w:tc>
          <w:tcPr>
            <w:tcW w:w="2856"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vAlign w:val="center"/>
          </w:tcPr>
          <w:p w:rsidRPr="006E6062" w:rsidR="6A88FE19" w:rsidP="6A88FE19" w:rsidRDefault="6A88FE19" w14:paraId="387F70CE" w14:textId="67FDE8F7">
            <w:pPr>
              <w:pStyle w:val="Normal0"/>
              <w:pBdr>
                <w:top w:val="nil"/>
                <w:left w:val="nil"/>
                <w:bottom w:val="nil"/>
                <w:right w:val="nil"/>
                <w:between w:val="nil"/>
              </w:pBdr>
              <w:jc w:val="center"/>
              <w:rPr>
                <w:color w:val="000000" w:themeColor="text1"/>
                <w:sz w:val="18"/>
                <w:szCs w:val="18"/>
              </w:rPr>
            </w:pPr>
            <w:r w:rsidRPr="006E6062">
              <w:rPr>
                <w:b/>
                <w:bCs/>
                <w:color w:val="000000" w:themeColor="text1"/>
                <w:sz w:val="18"/>
                <w:szCs w:val="18"/>
              </w:rPr>
              <w:t>Ninguna</w:t>
            </w:r>
          </w:p>
        </w:tc>
      </w:tr>
      <w:tr w:rsidRPr="006E6062" w:rsidR="6A88FE19" w:rsidTr="15193FD0" w14:paraId="428B6040" w14:textId="77777777">
        <w:trPr>
          <w:trHeight w:val="285"/>
        </w:trPr>
        <w:tc>
          <w:tcPr>
            <w:tcW w:w="135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vAlign w:val="center"/>
          </w:tcPr>
          <w:p w:rsidRPr="006E6062" w:rsidR="6A88FE19" w:rsidP="6A88FE19" w:rsidRDefault="6A88FE19" w14:paraId="700FA95D" w14:textId="7622AB66">
            <w:pPr>
              <w:pStyle w:val="Normal0"/>
              <w:pBdr>
                <w:top w:val="nil"/>
                <w:left w:val="nil"/>
                <w:bottom w:val="nil"/>
                <w:right w:val="nil"/>
                <w:between w:val="nil"/>
              </w:pBdr>
              <w:jc w:val="center"/>
              <w:rPr>
                <w:color w:val="000000" w:themeColor="text1"/>
                <w:sz w:val="18"/>
                <w:szCs w:val="18"/>
              </w:rPr>
            </w:pPr>
            <w:r w:rsidRPr="006E6062">
              <w:rPr>
                <w:b/>
                <w:bCs/>
                <w:color w:val="000000" w:themeColor="text1"/>
                <w:sz w:val="18"/>
                <w:szCs w:val="18"/>
              </w:rPr>
              <w:t>ENERO</w:t>
            </w:r>
          </w:p>
        </w:tc>
        <w:tc>
          <w:tcPr>
            <w:tcW w:w="465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vAlign w:val="center"/>
          </w:tcPr>
          <w:p w:rsidRPr="006E6062" w:rsidR="6A88FE19" w:rsidP="6A88FE19" w:rsidRDefault="6A88FE19" w14:paraId="7658C9CC" w14:textId="6B21573B">
            <w:pPr>
              <w:pBdr>
                <w:top w:val="nil"/>
                <w:left w:val="nil"/>
                <w:bottom w:val="nil"/>
                <w:right w:val="nil"/>
                <w:between w:val="nil"/>
              </w:pBdr>
              <w:rPr>
                <w:color w:val="000000" w:themeColor="text1"/>
                <w:sz w:val="16"/>
                <w:szCs w:val="16"/>
              </w:rPr>
            </w:pPr>
            <w:r w:rsidRPr="006E6062">
              <w:rPr>
                <w:color w:val="000000" w:themeColor="text1"/>
                <w:sz w:val="16"/>
                <w:szCs w:val="16"/>
              </w:rPr>
              <w:t>1. Realizar las Evaluaciones Médicas Ocupacionales</w:t>
            </w:r>
          </w:p>
          <w:p w:rsidRPr="006E6062" w:rsidR="6A88FE19" w:rsidP="6A88FE19" w:rsidRDefault="6A88FE19" w14:paraId="54F6BBF7" w14:textId="61E4A0BD">
            <w:pPr>
              <w:pBdr>
                <w:top w:val="nil"/>
                <w:left w:val="nil"/>
                <w:bottom w:val="nil"/>
                <w:right w:val="nil"/>
                <w:between w:val="nil"/>
              </w:pBdr>
              <w:rPr>
                <w:color w:val="000000" w:themeColor="text1"/>
                <w:sz w:val="16"/>
                <w:szCs w:val="16"/>
              </w:rPr>
            </w:pPr>
            <w:r w:rsidRPr="006E6062">
              <w:rPr>
                <w:color w:val="000000" w:themeColor="text1"/>
                <w:sz w:val="16"/>
                <w:szCs w:val="16"/>
              </w:rPr>
              <w:t>2. Ejecutar el Programa Capacitación promoción y prevención PYP.</w:t>
            </w:r>
          </w:p>
          <w:p w:rsidRPr="006E6062" w:rsidR="6A88FE19" w:rsidP="6A88FE19" w:rsidRDefault="6A88FE19" w14:paraId="4CAC824A" w14:textId="0D3F90F2">
            <w:pPr>
              <w:pBdr>
                <w:top w:val="nil"/>
                <w:left w:val="nil"/>
                <w:bottom w:val="nil"/>
                <w:right w:val="nil"/>
                <w:between w:val="nil"/>
              </w:pBdr>
              <w:rPr>
                <w:color w:val="000000" w:themeColor="text1"/>
                <w:sz w:val="16"/>
                <w:szCs w:val="16"/>
              </w:rPr>
            </w:pPr>
            <w:r w:rsidRPr="006E6062">
              <w:rPr>
                <w:color w:val="000000" w:themeColor="text1"/>
                <w:sz w:val="16"/>
                <w:szCs w:val="16"/>
              </w:rPr>
              <w:t xml:space="preserve">3. Revisión de cumplimiento a estándares de seguridad llevados en campo, mediante revisión de permisos de trabajo. </w:t>
            </w:r>
          </w:p>
          <w:p w:rsidRPr="006E6062" w:rsidR="6A88FE19" w:rsidP="6A88FE19" w:rsidRDefault="6A88FE19" w14:paraId="10D6C344" w14:textId="10E94100">
            <w:pPr>
              <w:pBdr>
                <w:top w:val="nil"/>
                <w:left w:val="nil"/>
                <w:bottom w:val="nil"/>
                <w:right w:val="nil"/>
                <w:between w:val="nil"/>
              </w:pBdr>
              <w:rPr>
                <w:color w:val="000000" w:themeColor="text1"/>
                <w:sz w:val="16"/>
                <w:szCs w:val="16"/>
              </w:rPr>
            </w:pPr>
            <w:r w:rsidRPr="006E6062">
              <w:rPr>
                <w:color w:val="000000" w:themeColor="text1"/>
                <w:sz w:val="16"/>
                <w:szCs w:val="16"/>
              </w:rPr>
              <w:t>4. Realizar la Investigación de Accidentes, Incidentes y Enfermedad Laboral, en la medida en que se vayan presentado.</w:t>
            </w:r>
          </w:p>
          <w:p w:rsidRPr="006E6062" w:rsidR="6A88FE19" w:rsidP="6A88FE19" w:rsidRDefault="6A88FE19" w14:paraId="231A070E" w14:textId="06CACD05">
            <w:pPr>
              <w:pBdr>
                <w:top w:val="nil"/>
                <w:left w:val="nil"/>
                <w:bottom w:val="nil"/>
                <w:right w:val="nil"/>
                <w:between w:val="nil"/>
              </w:pBdr>
              <w:rPr>
                <w:color w:val="000000" w:themeColor="text1"/>
                <w:sz w:val="16"/>
                <w:szCs w:val="16"/>
              </w:rPr>
            </w:pPr>
            <w:r w:rsidRPr="006E6062">
              <w:rPr>
                <w:color w:val="000000" w:themeColor="text1"/>
                <w:sz w:val="16"/>
                <w:szCs w:val="16"/>
              </w:rPr>
              <w:t>5. Cumplir con los pagos de seguridad social correspondientes.</w:t>
            </w:r>
          </w:p>
          <w:p w:rsidRPr="006E6062" w:rsidR="6A88FE19" w:rsidP="6A88FE19" w:rsidRDefault="6A88FE19" w14:paraId="35E69456" w14:textId="1779C388">
            <w:pPr>
              <w:pBdr>
                <w:top w:val="nil"/>
                <w:left w:val="nil"/>
                <w:bottom w:val="nil"/>
                <w:right w:val="nil"/>
                <w:between w:val="nil"/>
              </w:pBdr>
              <w:rPr>
                <w:color w:val="000000" w:themeColor="text1"/>
                <w:sz w:val="16"/>
                <w:szCs w:val="16"/>
              </w:rPr>
            </w:pPr>
            <w:r w:rsidRPr="006E6062">
              <w:rPr>
                <w:color w:val="000000" w:themeColor="text1"/>
                <w:sz w:val="16"/>
                <w:szCs w:val="16"/>
              </w:rPr>
              <w:t>6.Realizar la Entrega de Elementos de Protección Personal EPP.</w:t>
            </w:r>
          </w:p>
        </w:tc>
        <w:tc>
          <w:tcPr>
            <w:tcW w:w="2856"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vAlign w:val="center"/>
          </w:tcPr>
          <w:p w:rsidRPr="006E6062" w:rsidR="6A88FE19" w:rsidP="6A88FE19" w:rsidRDefault="6A88FE19" w14:paraId="4A9F07D0" w14:textId="1D48360F">
            <w:pPr>
              <w:pStyle w:val="Normal0"/>
              <w:pBdr>
                <w:top w:val="nil"/>
                <w:left w:val="nil"/>
                <w:bottom w:val="nil"/>
                <w:right w:val="nil"/>
                <w:between w:val="nil"/>
              </w:pBdr>
              <w:jc w:val="center"/>
              <w:rPr>
                <w:color w:val="000000" w:themeColor="text1"/>
                <w:sz w:val="18"/>
                <w:szCs w:val="18"/>
              </w:rPr>
            </w:pPr>
            <w:r w:rsidRPr="006E6062">
              <w:rPr>
                <w:b/>
                <w:bCs/>
                <w:color w:val="000000" w:themeColor="text1"/>
                <w:sz w:val="18"/>
                <w:szCs w:val="18"/>
              </w:rPr>
              <w:t>Ninguna</w:t>
            </w:r>
          </w:p>
          <w:p w:rsidRPr="006E6062" w:rsidR="6A88FE19" w:rsidP="6A88FE19" w:rsidRDefault="6A88FE19" w14:paraId="5F43DB78" w14:textId="6C28A969">
            <w:pPr>
              <w:pBdr>
                <w:top w:val="nil"/>
                <w:left w:val="nil"/>
                <w:bottom w:val="nil"/>
                <w:right w:val="nil"/>
                <w:between w:val="nil"/>
              </w:pBdr>
              <w:jc w:val="center"/>
              <w:rPr>
                <w:color w:val="000000" w:themeColor="text1"/>
                <w:sz w:val="18"/>
                <w:szCs w:val="18"/>
              </w:rPr>
            </w:pPr>
          </w:p>
        </w:tc>
      </w:tr>
      <w:tr w:rsidRPr="006E6062" w:rsidR="6A88FE19" w:rsidTr="15193FD0" w14:paraId="78B1141A" w14:textId="77777777">
        <w:trPr>
          <w:trHeight w:val="285"/>
        </w:trPr>
        <w:tc>
          <w:tcPr>
            <w:tcW w:w="135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90" w:type="dxa"/>
              <w:right w:w="90" w:type="dxa"/>
            </w:tcMar>
            <w:vAlign w:val="center"/>
          </w:tcPr>
          <w:p w:rsidRPr="006E6062" w:rsidR="6A88FE19" w:rsidP="6A88FE19" w:rsidRDefault="6A88FE19" w14:paraId="7BCB94EB" w14:textId="0EFD50B9">
            <w:pPr>
              <w:pStyle w:val="Normal0"/>
              <w:pBdr>
                <w:top w:val="nil"/>
                <w:left w:val="nil"/>
                <w:bottom w:val="nil"/>
                <w:right w:val="nil"/>
                <w:between w:val="nil"/>
              </w:pBdr>
              <w:jc w:val="center"/>
              <w:rPr>
                <w:color w:val="000000" w:themeColor="text1"/>
                <w:sz w:val="18"/>
                <w:szCs w:val="18"/>
              </w:rPr>
            </w:pPr>
            <w:r w:rsidRPr="006E6062">
              <w:rPr>
                <w:b/>
                <w:bCs/>
                <w:color w:val="000000" w:themeColor="text1"/>
                <w:sz w:val="18"/>
                <w:szCs w:val="18"/>
              </w:rPr>
              <w:t>FEBRERO</w:t>
            </w:r>
          </w:p>
        </w:tc>
        <w:tc>
          <w:tcPr>
            <w:tcW w:w="465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90" w:type="dxa"/>
              <w:right w:w="90" w:type="dxa"/>
            </w:tcMar>
            <w:vAlign w:val="center"/>
          </w:tcPr>
          <w:p w:rsidRPr="006E6062" w:rsidR="6A88FE19" w:rsidP="6A88FE19" w:rsidRDefault="6A88FE19" w14:paraId="006DF110" w14:textId="2EE23EC2">
            <w:pPr>
              <w:pBdr>
                <w:top w:val="nil"/>
                <w:left w:val="nil"/>
                <w:bottom w:val="nil"/>
                <w:right w:val="nil"/>
                <w:between w:val="nil"/>
              </w:pBdr>
              <w:rPr>
                <w:color w:val="000000" w:themeColor="text1"/>
                <w:sz w:val="16"/>
                <w:szCs w:val="16"/>
              </w:rPr>
            </w:pPr>
            <w:r w:rsidRPr="006E6062">
              <w:rPr>
                <w:color w:val="000000" w:themeColor="text1"/>
                <w:sz w:val="16"/>
                <w:szCs w:val="16"/>
              </w:rPr>
              <w:t xml:space="preserve">1. Realizar las Evaluaciones Médicas Ocupacionales </w:t>
            </w:r>
          </w:p>
          <w:p w:rsidRPr="006E6062" w:rsidR="6A88FE19" w:rsidP="6A88FE19" w:rsidRDefault="6A88FE19" w14:paraId="453A0094" w14:textId="0A553AD2">
            <w:pPr>
              <w:pBdr>
                <w:top w:val="nil"/>
                <w:left w:val="nil"/>
                <w:bottom w:val="nil"/>
                <w:right w:val="nil"/>
                <w:between w:val="nil"/>
              </w:pBdr>
              <w:rPr>
                <w:color w:val="000000" w:themeColor="text1"/>
                <w:sz w:val="16"/>
                <w:szCs w:val="16"/>
              </w:rPr>
            </w:pPr>
            <w:r w:rsidRPr="006E6062">
              <w:rPr>
                <w:color w:val="000000" w:themeColor="text1"/>
                <w:sz w:val="16"/>
                <w:szCs w:val="16"/>
              </w:rPr>
              <w:t>2. Ejecutar la Inducción y Reinducción en Sistema de Gestión de Seguridad y Salud en el Trabajo SG-SST.</w:t>
            </w:r>
          </w:p>
          <w:p w:rsidRPr="006E6062" w:rsidR="6A88FE19" w:rsidP="6A88FE19" w:rsidRDefault="6A88FE19" w14:paraId="515A7656" w14:textId="1647CCD0">
            <w:pPr>
              <w:pBdr>
                <w:top w:val="nil"/>
                <w:left w:val="nil"/>
                <w:bottom w:val="nil"/>
                <w:right w:val="nil"/>
                <w:between w:val="nil"/>
              </w:pBdr>
              <w:rPr>
                <w:color w:val="000000" w:themeColor="text1"/>
                <w:sz w:val="16"/>
                <w:szCs w:val="16"/>
              </w:rPr>
            </w:pPr>
            <w:r w:rsidRPr="006E6062">
              <w:rPr>
                <w:color w:val="000000" w:themeColor="text1"/>
                <w:sz w:val="16"/>
                <w:szCs w:val="16"/>
              </w:rPr>
              <w:t>3. Ejecutar el Programa Capacitación promoción y prevención PYP.</w:t>
            </w:r>
          </w:p>
          <w:p w:rsidRPr="006E6062" w:rsidR="6A88FE19" w:rsidP="6A88FE19" w:rsidRDefault="6A88FE19" w14:paraId="321A6634" w14:textId="5725FBE6">
            <w:pPr>
              <w:pBdr>
                <w:top w:val="nil"/>
                <w:left w:val="nil"/>
                <w:bottom w:val="nil"/>
                <w:right w:val="nil"/>
                <w:between w:val="nil"/>
              </w:pBdr>
              <w:rPr>
                <w:color w:val="000000" w:themeColor="text1"/>
                <w:sz w:val="16"/>
                <w:szCs w:val="16"/>
              </w:rPr>
            </w:pPr>
            <w:r w:rsidRPr="006E6062">
              <w:rPr>
                <w:color w:val="000000" w:themeColor="text1"/>
                <w:sz w:val="16"/>
                <w:szCs w:val="16"/>
              </w:rPr>
              <w:t xml:space="preserve">4. Revisión de cumplimiento a estándares de seguridad llevados en campo, mediante revisión de permisos de trabajo. </w:t>
            </w:r>
          </w:p>
          <w:p w:rsidRPr="006E6062" w:rsidR="6A88FE19" w:rsidP="6A88FE19" w:rsidRDefault="6A88FE19" w14:paraId="3BBFDEFF" w14:textId="3A1F8B40">
            <w:pPr>
              <w:pBdr>
                <w:top w:val="nil"/>
                <w:left w:val="nil"/>
                <w:bottom w:val="nil"/>
                <w:right w:val="nil"/>
                <w:between w:val="nil"/>
              </w:pBdr>
              <w:rPr>
                <w:color w:val="000000" w:themeColor="text1"/>
                <w:sz w:val="16"/>
                <w:szCs w:val="16"/>
              </w:rPr>
            </w:pPr>
            <w:r w:rsidRPr="006E6062">
              <w:rPr>
                <w:color w:val="000000" w:themeColor="text1"/>
                <w:sz w:val="16"/>
                <w:szCs w:val="16"/>
              </w:rPr>
              <w:t>5. Realizar la Investigación de Accidentes, Incidentes y Enfermedad Laboral, en la medida en que se vayan presentado.</w:t>
            </w:r>
          </w:p>
          <w:p w:rsidRPr="006E6062" w:rsidR="6A88FE19" w:rsidP="6A88FE19" w:rsidRDefault="6A88FE19" w14:paraId="6BAFCE08" w14:textId="055B2F5D">
            <w:pPr>
              <w:pBdr>
                <w:top w:val="nil"/>
                <w:left w:val="nil"/>
                <w:bottom w:val="nil"/>
                <w:right w:val="nil"/>
                <w:between w:val="nil"/>
              </w:pBdr>
              <w:rPr>
                <w:color w:val="000000" w:themeColor="text1"/>
                <w:sz w:val="16"/>
                <w:szCs w:val="16"/>
              </w:rPr>
            </w:pPr>
            <w:r w:rsidRPr="006E6062">
              <w:rPr>
                <w:color w:val="000000" w:themeColor="text1"/>
                <w:sz w:val="16"/>
                <w:szCs w:val="16"/>
              </w:rPr>
              <w:t>6.Realizar la Entrega de Elementos de Protección Personal EPP.</w:t>
            </w:r>
          </w:p>
        </w:tc>
        <w:tc>
          <w:tcPr>
            <w:tcW w:w="2856"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90" w:type="dxa"/>
              <w:right w:w="90" w:type="dxa"/>
            </w:tcMar>
            <w:vAlign w:val="center"/>
          </w:tcPr>
          <w:p w:rsidRPr="006E6062" w:rsidR="6A88FE19" w:rsidP="6A88FE19" w:rsidRDefault="6A88FE19" w14:paraId="33E21292" w14:textId="0785A6B4">
            <w:pPr>
              <w:jc w:val="center"/>
              <w:rPr>
                <w:color w:val="000000" w:themeColor="text1"/>
                <w:sz w:val="18"/>
                <w:szCs w:val="18"/>
              </w:rPr>
            </w:pPr>
          </w:p>
          <w:p w:rsidRPr="006E6062" w:rsidR="6A88FE19" w:rsidP="6A88FE19" w:rsidRDefault="6A88FE19" w14:paraId="7361DE89" w14:textId="1DD1CA55">
            <w:pPr>
              <w:pStyle w:val="Normal0"/>
              <w:pBdr>
                <w:top w:val="nil"/>
                <w:left w:val="nil"/>
                <w:bottom w:val="nil"/>
                <w:right w:val="nil"/>
                <w:between w:val="nil"/>
              </w:pBdr>
              <w:jc w:val="center"/>
              <w:rPr>
                <w:color w:val="000000" w:themeColor="text1"/>
                <w:sz w:val="18"/>
                <w:szCs w:val="18"/>
              </w:rPr>
            </w:pPr>
            <w:r w:rsidRPr="006E6062">
              <w:rPr>
                <w:b/>
                <w:bCs/>
                <w:color w:val="000000" w:themeColor="text1"/>
                <w:sz w:val="18"/>
                <w:szCs w:val="18"/>
              </w:rPr>
              <w:t>Ninguna</w:t>
            </w:r>
          </w:p>
          <w:p w:rsidRPr="006E6062" w:rsidR="6A88FE19" w:rsidP="6A88FE19" w:rsidRDefault="6A88FE19" w14:paraId="13A82B16" w14:textId="241A4F7D">
            <w:pPr>
              <w:jc w:val="center"/>
              <w:rPr>
                <w:color w:val="000000" w:themeColor="text1"/>
                <w:sz w:val="18"/>
                <w:szCs w:val="18"/>
              </w:rPr>
            </w:pPr>
          </w:p>
        </w:tc>
      </w:tr>
      <w:tr w:rsidRPr="006E6062" w:rsidR="6A88FE19" w:rsidTr="15193FD0" w14:paraId="7B39E582" w14:textId="77777777">
        <w:trPr>
          <w:trHeight w:val="285"/>
        </w:trPr>
        <w:tc>
          <w:tcPr>
            <w:tcW w:w="135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E6062" w:rsidR="6A88FE19" w:rsidP="6A88FE19" w:rsidRDefault="6A88FE19" w14:paraId="5F7F29FA" w14:textId="65E84266">
            <w:pPr>
              <w:jc w:val="center"/>
              <w:rPr>
                <w:color w:val="000000" w:themeColor="text1"/>
                <w:sz w:val="18"/>
                <w:szCs w:val="18"/>
              </w:rPr>
            </w:pPr>
          </w:p>
          <w:p w:rsidRPr="006E6062" w:rsidR="6A88FE19" w:rsidP="6A88FE19" w:rsidRDefault="6A88FE19" w14:paraId="618E2A77" w14:textId="74ADE3BF">
            <w:pPr>
              <w:jc w:val="center"/>
              <w:rPr>
                <w:color w:val="000000" w:themeColor="text1"/>
                <w:sz w:val="18"/>
                <w:szCs w:val="18"/>
              </w:rPr>
            </w:pPr>
          </w:p>
          <w:p w:rsidRPr="006E6062" w:rsidR="6A88FE19" w:rsidP="6A88FE19" w:rsidRDefault="6A88FE19" w14:paraId="4194EEC8" w14:textId="0A4A8217">
            <w:pPr>
              <w:jc w:val="center"/>
              <w:rPr>
                <w:color w:val="000000" w:themeColor="text1"/>
                <w:sz w:val="18"/>
                <w:szCs w:val="18"/>
              </w:rPr>
            </w:pPr>
          </w:p>
          <w:p w:rsidRPr="006E6062" w:rsidR="6A88FE19" w:rsidP="6A88FE19" w:rsidRDefault="6A88FE19" w14:paraId="3CA98398" w14:textId="28E926B6">
            <w:pPr>
              <w:pStyle w:val="Normal0"/>
              <w:jc w:val="center"/>
              <w:rPr>
                <w:color w:val="000000" w:themeColor="text1"/>
                <w:sz w:val="18"/>
                <w:szCs w:val="18"/>
              </w:rPr>
            </w:pPr>
            <w:r w:rsidRPr="006E6062">
              <w:rPr>
                <w:b/>
                <w:bCs/>
                <w:color w:val="000000" w:themeColor="text1"/>
                <w:sz w:val="18"/>
                <w:szCs w:val="18"/>
              </w:rPr>
              <w:t>MARZO</w:t>
            </w:r>
          </w:p>
        </w:tc>
        <w:tc>
          <w:tcPr>
            <w:tcW w:w="465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E6062" w:rsidR="6A88FE19" w:rsidP="6A88FE19" w:rsidRDefault="6A88FE19" w14:paraId="4D1F7322" w14:textId="2468C0DF">
            <w:pPr>
              <w:rPr>
                <w:color w:val="000000" w:themeColor="text1"/>
                <w:sz w:val="16"/>
                <w:szCs w:val="16"/>
              </w:rPr>
            </w:pPr>
            <w:r w:rsidRPr="006E6062">
              <w:rPr>
                <w:color w:val="000000" w:themeColor="text1"/>
                <w:sz w:val="16"/>
                <w:szCs w:val="16"/>
              </w:rPr>
              <w:t>1. Realizar las Evaluaciones Médicas Ocupacionales</w:t>
            </w:r>
          </w:p>
          <w:p w:rsidRPr="006E6062" w:rsidR="6A88FE19" w:rsidP="6A88FE19" w:rsidRDefault="6A88FE19" w14:paraId="0193DC35" w14:textId="51F63109">
            <w:pPr>
              <w:pBdr>
                <w:top w:val="nil"/>
                <w:left w:val="nil"/>
                <w:bottom w:val="nil"/>
                <w:right w:val="nil"/>
                <w:between w:val="nil"/>
              </w:pBdr>
              <w:rPr>
                <w:color w:val="000000" w:themeColor="text1"/>
                <w:sz w:val="16"/>
                <w:szCs w:val="16"/>
              </w:rPr>
            </w:pPr>
            <w:r w:rsidRPr="006E6062">
              <w:rPr>
                <w:color w:val="000000" w:themeColor="text1"/>
                <w:sz w:val="16"/>
                <w:szCs w:val="16"/>
              </w:rPr>
              <w:t>2. Ejecutar el Programa Capacitación promoción y prevención PYP</w:t>
            </w:r>
          </w:p>
          <w:p w:rsidRPr="006E6062" w:rsidR="6A88FE19" w:rsidP="6A88FE19" w:rsidRDefault="6A88FE19" w14:paraId="4EA01E0C" w14:textId="3BF27F2E">
            <w:pPr>
              <w:pBdr>
                <w:top w:val="nil"/>
                <w:left w:val="nil"/>
                <w:bottom w:val="nil"/>
                <w:right w:val="nil"/>
                <w:between w:val="nil"/>
              </w:pBdr>
              <w:rPr>
                <w:color w:val="000000" w:themeColor="text1"/>
                <w:sz w:val="16"/>
                <w:szCs w:val="16"/>
              </w:rPr>
            </w:pPr>
            <w:r w:rsidRPr="006E6062">
              <w:rPr>
                <w:color w:val="000000" w:themeColor="text1"/>
                <w:sz w:val="16"/>
                <w:szCs w:val="16"/>
              </w:rPr>
              <w:t>3. Realizar revisión y ajuste documental, de acuerdo con la evaluación de factores de Riesgo eléctrico.</w:t>
            </w:r>
          </w:p>
          <w:p w:rsidRPr="006E6062" w:rsidR="6A88FE19" w:rsidP="6A88FE19" w:rsidRDefault="6A88FE19" w14:paraId="0D6E0C28" w14:textId="03D4451D">
            <w:pPr>
              <w:pBdr>
                <w:top w:val="nil"/>
                <w:left w:val="nil"/>
                <w:bottom w:val="nil"/>
                <w:right w:val="nil"/>
                <w:between w:val="nil"/>
              </w:pBdr>
              <w:rPr>
                <w:color w:val="000000" w:themeColor="text1"/>
                <w:sz w:val="16"/>
                <w:szCs w:val="16"/>
              </w:rPr>
            </w:pPr>
            <w:r w:rsidRPr="006E6062">
              <w:rPr>
                <w:color w:val="000000" w:themeColor="text1"/>
                <w:sz w:val="16"/>
                <w:szCs w:val="16"/>
              </w:rPr>
              <w:t>4. Realizar Programa y procedimiento Riesgo eléctrico.</w:t>
            </w:r>
            <w:r w:rsidRPr="006E6062">
              <w:br/>
            </w:r>
            <w:r w:rsidRPr="006E6062">
              <w:rPr>
                <w:color w:val="000000" w:themeColor="text1"/>
                <w:sz w:val="16"/>
                <w:szCs w:val="16"/>
              </w:rPr>
              <w:t>5. Revisión de cumplimiento a estándares de seguridad llevados en campo, mediante revisión de permisos de trabajo.</w:t>
            </w:r>
          </w:p>
          <w:p w:rsidRPr="006E6062" w:rsidR="6A88FE19" w:rsidP="6A88FE19" w:rsidRDefault="6A88FE19" w14:paraId="073ED49A" w14:textId="1F8C5915">
            <w:pPr>
              <w:pBdr>
                <w:top w:val="nil"/>
                <w:left w:val="nil"/>
                <w:bottom w:val="nil"/>
                <w:right w:val="nil"/>
                <w:between w:val="nil"/>
              </w:pBdr>
              <w:rPr>
                <w:color w:val="000000" w:themeColor="text1"/>
                <w:sz w:val="16"/>
                <w:szCs w:val="16"/>
              </w:rPr>
            </w:pPr>
            <w:r w:rsidRPr="006E6062">
              <w:rPr>
                <w:color w:val="000000" w:themeColor="text1"/>
                <w:sz w:val="16"/>
                <w:szCs w:val="16"/>
              </w:rPr>
              <w:t>6. Realizar la Investigación de Accidentes, Incidentes y Enfermedad Laboral, en la medida en que se vayan presentando</w:t>
            </w:r>
          </w:p>
          <w:p w:rsidRPr="006E6062" w:rsidR="6A88FE19" w:rsidP="6A88FE19" w:rsidRDefault="6A88FE19" w14:paraId="240EBC55" w14:textId="019A13A1">
            <w:pPr>
              <w:pBdr>
                <w:top w:val="nil"/>
                <w:left w:val="nil"/>
                <w:bottom w:val="nil"/>
                <w:right w:val="nil"/>
                <w:between w:val="nil"/>
              </w:pBdr>
              <w:rPr>
                <w:color w:val="000000" w:themeColor="text1"/>
                <w:sz w:val="16"/>
                <w:szCs w:val="16"/>
              </w:rPr>
            </w:pPr>
            <w:r w:rsidRPr="006E6062">
              <w:rPr>
                <w:color w:val="000000" w:themeColor="text1"/>
                <w:sz w:val="16"/>
                <w:szCs w:val="16"/>
              </w:rPr>
              <w:t>7. Cumplir con los pagos de seguridad social correspondientes</w:t>
            </w:r>
          </w:p>
          <w:p w:rsidRPr="006E6062" w:rsidR="6A88FE19" w:rsidP="6A88FE19" w:rsidRDefault="6A88FE19" w14:paraId="58DD34A9" w14:textId="4DE36D75">
            <w:pPr>
              <w:pBdr>
                <w:top w:val="nil"/>
                <w:left w:val="nil"/>
                <w:bottom w:val="nil"/>
                <w:right w:val="nil"/>
                <w:between w:val="nil"/>
              </w:pBdr>
              <w:rPr>
                <w:color w:val="000000" w:themeColor="text1"/>
                <w:sz w:val="16"/>
                <w:szCs w:val="16"/>
              </w:rPr>
            </w:pPr>
            <w:r w:rsidRPr="006E6062">
              <w:rPr>
                <w:color w:val="000000" w:themeColor="text1"/>
                <w:sz w:val="16"/>
                <w:szCs w:val="16"/>
              </w:rPr>
              <w:t>8. Dar inicio al Registro y análisis estadístico de Incidentes, Accidentes de Trabajo y Enfermedad Laboral.</w:t>
            </w:r>
          </w:p>
          <w:p w:rsidRPr="006E6062" w:rsidR="6A88FE19" w:rsidP="6A88FE19" w:rsidRDefault="6A88FE19" w14:paraId="1B016B5C" w14:textId="612B1CDF">
            <w:pPr>
              <w:pBdr>
                <w:top w:val="nil"/>
                <w:left w:val="nil"/>
                <w:bottom w:val="nil"/>
                <w:right w:val="nil"/>
                <w:between w:val="nil"/>
              </w:pBdr>
              <w:rPr>
                <w:color w:val="000000" w:themeColor="text1"/>
                <w:sz w:val="16"/>
                <w:szCs w:val="16"/>
              </w:rPr>
            </w:pPr>
            <w:r w:rsidRPr="006E6062">
              <w:rPr>
                <w:color w:val="000000" w:themeColor="text1"/>
                <w:sz w:val="16"/>
                <w:szCs w:val="16"/>
              </w:rPr>
              <w:t>9.  Realizar la Entrega de Elementos de Protección Personal EPP.</w:t>
            </w:r>
          </w:p>
        </w:tc>
        <w:tc>
          <w:tcPr>
            <w:tcW w:w="2856"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E6062" w:rsidR="6A88FE19" w:rsidP="6A88FE19" w:rsidRDefault="6A88FE19" w14:paraId="0BB1B735" w14:textId="6D89D742">
            <w:pPr>
              <w:pStyle w:val="Normal0"/>
              <w:pBdr>
                <w:top w:val="nil"/>
                <w:left w:val="nil"/>
                <w:bottom w:val="nil"/>
                <w:right w:val="nil"/>
                <w:between w:val="nil"/>
              </w:pBdr>
              <w:jc w:val="center"/>
              <w:rPr>
                <w:color w:val="000000" w:themeColor="text1"/>
                <w:sz w:val="18"/>
                <w:szCs w:val="18"/>
              </w:rPr>
            </w:pPr>
            <w:r w:rsidRPr="006E6062">
              <w:rPr>
                <w:b/>
                <w:bCs/>
                <w:color w:val="000000" w:themeColor="text1"/>
                <w:sz w:val="18"/>
                <w:szCs w:val="18"/>
              </w:rPr>
              <w:t>Ninguna</w:t>
            </w:r>
          </w:p>
          <w:p w:rsidRPr="006E6062" w:rsidR="6A88FE19" w:rsidP="6A88FE19" w:rsidRDefault="6A88FE19" w14:paraId="1823A011" w14:textId="50C1A4B8">
            <w:pPr>
              <w:jc w:val="center"/>
              <w:rPr>
                <w:color w:val="000000" w:themeColor="text1"/>
                <w:sz w:val="18"/>
                <w:szCs w:val="18"/>
              </w:rPr>
            </w:pPr>
          </w:p>
        </w:tc>
      </w:tr>
      <w:tr w:rsidRPr="006E6062" w:rsidR="6A88FE19" w:rsidTr="15193FD0" w14:paraId="341CC36F" w14:textId="77777777">
        <w:trPr>
          <w:trHeight w:val="285"/>
        </w:trPr>
        <w:tc>
          <w:tcPr>
            <w:tcW w:w="135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BDD6EE" w:themeFill="accent5" w:themeFillTint="66"/>
            <w:tcMar>
              <w:left w:w="90" w:type="dxa"/>
              <w:right w:w="90" w:type="dxa"/>
            </w:tcMar>
            <w:vAlign w:val="center"/>
          </w:tcPr>
          <w:p w:rsidRPr="006E6062" w:rsidR="6A88FE19" w:rsidP="6A88FE19" w:rsidRDefault="6A88FE19" w14:paraId="28298E20" w14:textId="50F87417">
            <w:pPr>
              <w:pStyle w:val="Normal0"/>
              <w:jc w:val="center"/>
              <w:rPr>
                <w:color w:val="000000" w:themeColor="text1"/>
                <w:sz w:val="18"/>
                <w:szCs w:val="18"/>
              </w:rPr>
            </w:pPr>
            <w:r w:rsidRPr="006E6062">
              <w:rPr>
                <w:b/>
                <w:bCs/>
                <w:color w:val="000000" w:themeColor="text1"/>
                <w:sz w:val="18"/>
                <w:szCs w:val="18"/>
              </w:rPr>
              <w:t>ABRIL</w:t>
            </w:r>
          </w:p>
        </w:tc>
        <w:tc>
          <w:tcPr>
            <w:tcW w:w="465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BDD6EE" w:themeFill="accent5" w:themeFillTint="66"/>
            <w:tcMar>
              <w:left w:w="90" w:type="dxa"/>
              <w:right w:w="90" w:type="dxa"/>
            </w:tcMar>
            <w:vAlign w:val="center"/>
          </w:tcPr>
          <w:p w:rsidRPr="006E6062" w:rsidR="6A88FE19" w:rsidP="6A88FE19" w:rsidRDefault="6A88FE19" w14:paraId="30FEDCB2" w14:textId="62A686D6">
            <w:pPr>
              <w:rPr>
                <w:color w:val="000000" w:themeColor="text1"/>
                <w:sz w:val="16"/>
                <w:szCs w:val="16"/>
              </w:rPr>
            </w:pPr>
            <w:r w:rsidRPr="006E6062">
              <w:rPr>
                <w:color w:val="000000" w:themeColor="text1"/>
                <w:sz w:val="16"/>
                <w:szCs w:val="16"/>
              </w:rPr>
              <w:t>1. Realizar las Evaluaciones Médicas Ocupacionales, según Corresponda</w:t>
            </w:r>
          </w:p>
          <w:p w:rsidRPr="006E6062" w:rsidR="6A88FE19" w:rsidP="6A88FE19" w:rsidRDefault="6A88FE19" w14:paraId="053B6DEE" w14:textId="134126E9">
            <w:pPr>
              <w:rPr>
                <w:color w:val="000000" w:themeColor="text1"/>
                <w:sz w:val="16"/>
                <w:szCs w:val="16"/>
              </w:rPr>
            </w:pPr>
            <w:r w:rsidRPr="006E6062">
              <w:rPr>
                <w:color w:val="000000" w:themeColor="text1"/>
                <w:sz w:val="16"/>
                <w:szCs w:val="16"/>
              </w:rPr>
              <w:t>2.</w:t>
            </w:r>
            <w:r w:rsidRPr="006E6062">
              <w:rPr>
                <w:rFonts w:eastAsia="Verdana"/>
                <w:color w:val="000000" w:themeColor="text1"/>
                <w:sz w:val="18"/>
                <w:szCs w:val="18"/>
              </w:rPr>
              <w:t xml:space="preserve"> </w:t>
            </w:r>
            <w:r w:rsidRPr="006E6062">
              <w:rPr>
                <w:color w:val="000000" w:themeColor="text1"/>
                <w:sz w:val="16"/>
                <w:szCs w:val="16"/>
              </w:rPr>
              <w:t>Ejecutar el Programa Capacitación promoción y prevención PYP</w:t>
            </w:r>
          </w:p>
          <w:p w:rsidRPr="006E6062" w:rsidR="6A88FE19" w:rsidP="6A88FE19" w:rsidRDefault="6A88FE19" w14:paraId="559CDEA9" w14:textId="5CD7AB34">
            <w:pPr>
              <w:rPr>
                <w:color w:val="000000" w:themeColor="text1"/>
                <w:sz w:val="16"/>
                <w:szCs w:val="16"/>
              </w:rPr>
            </w:pPr>
            <w:r w:rsidRPr="006E6062">
              <w:rPr>
                <w:color w:val="000000" w:themeColor="text1"/>
                <w:sz w:val="16"/>
                <w:szCs w:val="16"/>
              </w:rPr>
              <w:t>3. Revisión de cumplimiento a estándares de seguridad llevados en campo, mediante revisión de permisos de trabajo</w:t>
            </w:r>
          </w:p>
          <w:p w:rsidRPr="006E6062" w:rsidR="6A88FE19" w:rsidP="6A88FE19" w:rsidRDefault="6A88FE19" w14:paraId="060BC5B9" w14:textId="7EB4FF36">
            <w:pPr>
              <w:rPr>
                <w:color w:val="000000" w:themeColor="text1"/>
                <w:sz w:val="16"/>
                <w:szCs w:val="16"/>
              </w:rPr>
            </w:pPr>
            <w:r w:rsidRPr="006E6062">
              <w:rPr>
                <w:color w:val="000000" w:themeColor="text1"/>
                <w:sz w:val="16"/>
                <w:szCs w:val="16"/>
              </w:rPr>
              <w:t>4. Realizar la Investigación de Accidentes, Incidentes y Enfermedad Laboral, en la medida en que se vayan presentando</w:t>
            </w:r>
          </w:p>
          <w:p w:rsidRPr="006E6062" w:rsidR="6A88FE19" w:rsidP="6A88FE19" w:rsidRDefault="6A88FE19" w14:paraId="3933E23E" w14:textId="65C1493D">
            <w:pPr>
              <w:rPr>
                <w:color w:val="000000" w:themeColor="text1"/>
                <w:sz w:val="16"/>
                <w:szCs w:val="16"/>
              </w:rPr>
            </w:pPr>
            <w:r w:rsidRPr="006E6062">
              <w:rPr>
                <w:color w:val="000000" w:themeColor="text1"/>
                <w:sz w:val="16"/>
                <w:szCs w:val="16"/>
              </w:rPr>
              <w:t>5. Cumplir con los pagos de seguridad social correspondientes</w:t>
            </w:r>
          </w:p>
          <w:p w:rsidRPr="006E6062" w:rsidR="6A88FE19" w:rsidP="6A88FE19" w:rsidRDefault="6A88FE19" w14:paraId="2CF23EBE" w14:textId="0C7DCC83">
            <w:pPr>
              <w:rPr>
                <w:color w:val="000000" w:themeColor="text1"/>
                <w:sz w:val="16"/>
                <w:szCs w:val="16"/>
              </w:rPr>
            </w:pPr>
            <w:r w:rsidRPr="006E6062">
              <w:rPr>
                <w:color w:val="000000" w:themeColor="text1"/>
                <w:sz w:val="16"/>
                <w:szCs w:val="16"/>
              </w:rPr>
              <w:t>6. Dar inicio al Registro y análisis estadístico de Incidentes, Accidentes de Trabajo y Enfermedad Laboral.</w:t>
            </w:r>
            <w:r w:rsidRPr="006E6062">
              <w:br/>
            </w:r>
            <w:r w:rsidRPr="006E6062">
              <w:rPr>
                <w:color w:val="000000" w:themeColor="text1"/>
                <w:sz w:val="16"/>
                <w:szCs w:val="16"/>
              </w:rPr>
              <w:t>7. Realizar la Entrega de Elementos de Protección Personal EPP.</w:t>
            </w:r>
          </w:p>
        </w:tc>
        <w:tc>
          <w:tcPr>
            <w:tcW w:w="2856"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BDD6EE" w:themeFill="accent5" w:themeFillTint="66"/>
            <w:tcMar>
              <w:left w:w="90" w:type="dxa"/>
              <w:right w:w="90" w:type="dxa"/>
            </w:tcMar>
            <w:vAlign w:val="center"/>
          </w:tcPr>
          <w:p w:rsidRPr="006E6062" w:rsidR="6A88FE19" w:rsidP="6A88FE19" w:rsidRDefault="6A88FE19" w14:paraId="4948D620" w14:textId="7ED26B2C">
            <w:pPr>
              <w:rPr>
                <w:color w:val="000000" w:themeColor="text1"/>
                <w:sz w:val="16"/>
                <w:szCs w:val="16"/>
              </w:rPr>
            </w:pPr>
            <w:r w:rsidRPr="006E6062">
              <w:rPr>
                <w:color w:val="000000" w:themeColor="text1"/>
                <w:sz w:val="16"/>
                <w:szCs w:val="16"/>
              </w:rPr>
              <w:t>1. Realizar la Conformación y Reuniones del COPASST de SST.</w:t>
            </w:r>
          </w:p>
          <w:p w:rsidRPr="006E6062" w:rsidR="6A88FE19" w:rsidP="6A88FE19" w:rsidRDefault="6A88FE19" w14:paraId="3C4B44B2" w14:textId="131B00B4">
            <w:pPr>
              <w:rPr>
                <w:color w:val="000000" w:themeColor="text1"/>
                <w:sz w:val="16"/>
                <w:szCs w:val="16"/>
              </w:rPr>
            </w:pPr>
            <w:r w:rsidRPr="006E6062">
              <w:rPr>
                <w:color w:val="000000" w:themeColor="text1"/>
                <w:sz w:val="16"/>
                <w:szCs w:val="16"/>
              </w:rPr>
              <w:t>2. Realizar la Conformación y Reuniones del Comité de convivencia laboral. CCL</w:t>
            </w:r>
          </w:p>
        </w:tc>
      </w:tr>
      <w:tr w:rsidRPr="006E6062" w:rsidR="6A88FE19" w:rsidTr="15193FD0" w14:paraId="6EE57A43" w14:textId="77777777">
        <w:trPr>
          <w:trHeight w:val="285"/>
        </w:trPr>
        <w:tc>
          <w:tcPr>
            <w:tcW w:w="135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E6062" w:rsidR="6A88FE19" w:rsidP="6A88FE19" w:rsidRDefault="6A88FE19" w14:paraId="198D3E93" w14:textId="5105E70B">
            <w:pPr>
              <w:pStyle w:val="Normal0"/>
              <w:jc w:val="center"/>
              <w:rPr>
                <w:color w:val="000000" w:themeColor="text1"/>
                <w:sz w:val="18"/>
                <w:szCs w:val="18"/>
              </w:rPr>
            </w:pPr>
            <w:r w:rsidRPr="006E6062">
              <w:rPr>
                <w:b/>
                <w:bCs/>
                <w:color w:val="000000" w:themeColor="text1"/>
                <w:sz w:val="18"/>
                <w:szCs w:val="18"/>
              </w:rPr>
              <w:t>MAYO</w:t>
            </w:r>
          </w:p>
        </w:tc>
        <w:tc>
          <w:tcPr>
            <w:tcW w:w="465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E6062" w:rsidR="6A88FE19" w:rsidP="6A88FE19" w:rsidRDefault="6A88FE19" w14:paraId="3D31FC62" w14:textId="25FE7C97">
            <w:pPr>
              <w:pBdr>
                <w:top w:val="nil"/>
                <w:left w:val="nil"/>
                <w:bottom w:val="nil"/>
                <w:right w:val="nil"/>
                <w:between w:val="nil"/>
              </w:pBdr>
              <w:rPr>
                <w:color w:val="000000" w:themeColor="text1"/>
                <w:sz w:val="16"/>
                <w:szCs w:val="16"/>
              </w:rPr>
            </w:pPr>
            <w:r w:rsidRPr="006E6062">
              <w:rPr>
                <w:color w:val="000000" w:themeColor="text1"/>
                <w:sz w:val="16"/>
                <w:szCs w:val="16"/>
              </w:rPr>
              <w:t>1. Realizar las Evaluaciones Médicas Ocupacionales, según Corresponda</w:t>
            </w:r>
          </w:p>
          <w:p w:rsidRPr="006E6062" w:rsidR="6A88FE19" w:rsidP="6A88FE19" w:rsidRDefault="6A88FE19" w14:paraId="2C682783" w14:textId="7DE9DDD6">
            <w:pPr>
              <w:pBdr>
                <w:top w:val="nil"/>
                <w:left w:val="nil"/>
                <w:bottom w:val="nil"/>
                <w:right w:val="nil"/>
                <w:between w:val="nil"/>
              </w:pBdr>
              <w:rPr>
                <w:color w:val="000000" w:themeColor="text1"/>
                <w:sz w:val="16"/>
                <w:szCs w:val="16"/>
              </w:rPr>
            </w:pPr>
            <w:r w:rsidRPr="006E6062">
              <w:rPr>
                <w:color w:val="000000" w:themeColor="text1"/>
                <w:sz w:val="16"/>
                <w:szCs w:val="16"/>
              </w:rPr>
              <w:t>2. Ejecutar el Programa Capacitación promoción y prevención PYP</w:t>
            </w:r>
          </w:p>
          <w:p w:rsidRPr="006E6062" w:rsidR="6A88FE19" w:rsidP="6A88FE19" w:rsidRDefault="6A88FE19" w14:paraId="56D5E353" w14:textId="15BCEACE">
            <w:pPr>
              <w:rPr>
                <w:color w:val="000000" w:themeColor="text1"/>
                <w:sz w:val="16"/>
                <w:szCs w:val="16"/>
              </w:rPr>
            </w:pPr>
            <w:r w:rsidRPr="006E6062">
              <w:rPr>
                <w:color w:val="000000" w:themeColor="text1"/>
                <w:sz w:val="16"/>
                <w:szCs w:val="16"/>
              </w:rPr>
              <w:t>3. Revisión de cumplimiento a estándares de seguridad llevados en campo, mediante revisión de permisos de trabajo</w:t>
            </w:r>
          </w:p>
          <w:p w:rsidRPr="006E6062" w:rsidR="6A88FE19" w:rsidP="6A88FE19" w:rsidRDefault="6A88FE19" w14:paraId="2C68D96B" w14:textId="4409CE29">
            <w:pPr>
              <w:rPr>
                <w:color w:val="000000" w:themeColor="text1"/>
                <w:sz w:val="16"/>
                <w:szCs w:val="16"/>
              </w:rPr>
            </w:pPr>
            <w:r w:rsidRPr="006E6062">
              <w:rPr>
                <w:color w:val="000000" w:themeColor="text1"/>
                <w:sz w:val="16"/>
                <w:szCs w:val="16"/>
              </w:rPr>
              <w:t>4. Realizar la Investigación de Accidentes, Incidentes y Enfermedad Laboral, en la medida en que se vayan presentando</w:t>
            </w:r>
          </w:p>
          <w:p w:rsidRPr="006E6062" w:rsidR="6A88FE19" w:rsidP="6A88FE19" w:rsidRDefault="6A88FE19" w14:paraId="51FD264A" w14:textId="38A6C006">
            <w:pPr>
              <w:rPr>
                <w:color w:val="000000" w:themeColor="text1"/>
                <w:sz w:val="16"/>
                <w:szCs w:val="16"/>
              </w:rPr>
            </w:pPr>
            <w:r w:rsidRPr="006E6062">
              <w:rPr>
                <w:color w:val="000000" w:themeColor="text1"/>
                <w:sz w:val="16"/>
                <w:szCs w:val="16"/>
              </w:rPr>
              <w:t>5. Cumplir con los pagos de seguridad social correspondientes</w:t>
            </w:r>
          </w:p>
          <w:p w:rsidRPr="006E6062" w:rsidR="6A88FE19" w:rsidP="6A88FE19" w:rsidRDefault="6A88FE19" w14:paraId="5060E117" w14:textId="5E8CA50D">
            <w:pPr>
              <w:rPr>
                <w:color w:val="000000" w:themeColor="text1"/>
                <w:sz w:val="16"/>
                <w:szCs w:val="16"/>
              </w:rPr>
            </w:pPr>
            <w:r w:rsidRPr="006E6062">
              <w:rPr>
                <w:color w:val="000000" w:themeColor="text1"/>
                <w:sz w:val="16"/>
                <w:szCs w:val="16"/>
              </w:rPr>
              <w:t>6. Dar inicio al Registro y análisis estadístico de Incidentes, Accidentes de Trabajo y Enfermedad Laboral1.</w:t>
            </w:r>
            <w:r w:rsidRPr="006E6062">
              <w:br/>
            </w:r>
            <w:r w:rsidRPr="006E6062">
              <w:rPr>
                <w:color w:val="000000" w:themeColor="text1"/>
                <w:sz w:val="16"/>
                <w:szCs w:val="16"/>
              </w:rPr>
              <w:t>7. Realizar la Entrega de Elementos de Protección Personal EPP.</w:t>
            </w:r>
          </w:p>
          <w:p w:rsidRPr="006E6062" w:rsidR="6A88FE19" w:rsidP="6A88FE19" w:rsidRDefault="6A88FE19" w14:paraId="0E4E9A68" w14:textId="3E0468C7">
            <w:pPr>
              <w:rPr>
                <w:color w:val="000000" w:themeColor="text1"/>
                <w:sz w:val="16"/>
                <w:szCs w:val="16"/>
              </w:rPr>
            </w:pPr>
            <w:r w:rsidRPr="006E6062">
              <w:rPr>
                <w:color w:val="000000" w:themeColor="text1"/>
                <w:sz w:val="16"/>
                <w:szCs w:val="16"/>
              </w:rPr>
              <w:t xml:space="preserve">8 </w:t>
            </w:r>
            <w:r w:rsidRPr="006E6062" w:rsidR="09E7D364">
              <w:rPr>
                <w:color w:val="000000" w:themeColor="text1"/>
                <w:sz w:val="16"/>
                <w:szCs w:val="16"/>
              </w:rPr>
              <w:t>c</w:t>
            </w:r>
            <w:r w:rsidRPr="006E6062">
              <w:rPr>
                <w:color w:val="000000" w:themeColor="text1"/>
                <w:sz w:val="16"/>
                <w:szCs w:val="16"/>
              </w:rPr>
              <w:t>onformar Brigada de emergencia</w:t>
            </w:r>
          </w:p>
        </w:tc>
        <w:tc>
          <w:tcPr>
            <w:tcW w:w="2856"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E6062" w:rsidR="6A88FE19" w:rsidP="6A88FE19" w:rsidRDefault="6A88FE19" w14:paraId="234A7B43" w14:textId="4EF6BB01">
            <w:pPr>
              <w:rPr>
                <w:color w:val="000000" w:themeColor="text1"/>
                <w:sz w:val="16"/>
                <w:szCs w:val="16"/>
              </w:rPr>
            </w:pPr>
            <w:r w:rsidRPr="006E6062">
              <w:rPr>
                <w:color w:val="000000" w:themeColor="text1"/>
                <w:sz w:val="16"/>
                <w:szCs w:val="16"/>
              </w:rPr>
              <w:t>1. Realizar la Conformación y Reuniones del COPASST de SST.</w:t>
            </w:r>
          </w:p>
          <w:p w:rsidRPr="006E6062" w:rsidR="6A88FE19" w:rsidP="6A88FE19" w:rsidRDefault="6A88FE19" w14:paraId="0AD21EA3" w14:textId="10B5CFAB">
            <w:pPr>
              <w:rPr>
                <w:color w:val="000000" w:themeColor="text1"/>
                <w:sz w:val="16"/>
                <w:szCs w:val="16"/>
              </w:rPr>
            </w:pPr>
            <w:r w:rsidRPr="006E6062">
              <w:rPr>
                <w:color w:val="000000" w:themeColor="text1"/>
                <w:sz w:val="16"/>
                <w:szCs w:val="16"/>
              </w:rPr>
              <w:t>2. Realizar la Conformación y Reuniones del Comité de convivencia laboral. CCL</w:t>
            </w:r>
          </w:p>
          <w:p w:rsidRPr="006E6062" w:rsidR="6A88FE19" w:rsidP="6A88FE19" w:rsidRDefault="6A88FE19" w14:paraId="6D5F4CFA" w14:textId="76A00D45">
            <w:pPr>
              <w:rPr>
                <w:color w:val="000000" w:themeColor="text1"/>
                <w:sz w:val="16"/>
                <w:szCs w:val="16"/>
              </w:rPr>
            </w:pPr>
          </w:p>
        </w:tc>
      </w:tr>
      <w:tr w:rsidRPr="006E6062" w:rsidR="6A88FE19" w:rsidTr="15193FD0" w14:paraId="2E56A1EA" w14:textId="77777777">
        <w:trPr>
          <w:trHeight w:val="285"/>
        </w:trPr>
        <w:tc>
          <w:tcPr>
            <w:tcW w:w="135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BDD6EE" w:themeFill="accent5" w:themeFillTint="66"/>
            <w:tcMar>
              <w:left w:w="90" w:type="dxa"/>
              <w:right w:w="90" w:type="dxa"/>
            </w:tcMar>
            <w:vAlign w:val="center"/>
          </w:tcPr>
          <w:p w:rsidRPr="006E6062" w:rsidR="6A88FE19" w:rsidP="6A88FE19" w:rsidRDefault="6A88FE19" w14:paraId="19E02034" w14:textId="7F6CCD4B">
            <w:pPr>
              <w:pStyle w:val="Normal0"/>
              <w:jc w:val="center"/>
              <w:rPr>
                <w:color w:val="000000" w:themeColor="text1"/>
                <w:sz w:val="18"/>
                <w:szCs w:val="18"/>
              </w:rPr>
            </w:pPr>
            <w:r w:rsidRPr="006E6062">
              <w:rPr>
                <w:b/>
                <w:bCs/>
                <w:color w:val="000000" w:themeColor="text1"/>
                <w:sz w:val="18"/>
                <w:szCs w:val="18"/>
              </w:rPr>
              <w:t>JUNIO</w:t>
            </w:r>
          </w:p>
        </w:tc>
        <w:tc>
          <w:tcPr>
            <w:tcW w:w="465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BDD6EE" w:themeFill="accent5" w:themeFillTint="66"/>
            <w:tcMar>
              <w:left w:w="90" w:type="dxa"/>
              <w:right w:w="90" w:type="dxa"/>
            </w:tcMar>
            <w:vAlign w:val="center"/>
          </w:tcPr>
          <w:p w:rsidRPr="006E6062" w:rsidR="6A88FE19" w:rsidP="6A88FE19" w:rsidRDefault="6A88FE19" w14:paraId="419BBA98" w14:textId="3A65E5AF">
            <w:pPr>
              <w:rPr>
                <w:color w:val="000000" w:themeColor="text1"/>
                <w:sz w:val="16"/>
                <w:szCs w:val="16"/>
              </w:rPr>
            </w:pPr>
            <w:r w:rsidRPr="006E6062">
              <w:rPr>
                <w:color w:val="000000" w:themeColor="text1"/>
                <w:sz w:val="16"/>
                <w:szCs w:val="16"/>
              </w:rPr>
              <w:t>1. Realizar las Evaluaciones Médicas Ocupacionales, según corresponda</w:t>
            </w:r>
            <w:r w:rsidRPr="006E6062">
              <w:br/>
            </w:r>
            <w:r w:rsidRPr="006E6062">
              <w:rPr>
                <w:color w:val="000000" w:themeColor="text1"/>
                <w:sz w:val="16"/>
                <w:szCs w:val="16"/>
              </w:rPr>
              <w:t>2. Ejecutar el Programa Capacitación promoción y prevención PYP</w:t>
            </w:r>
          </w:p>
          <w:p w:rsidRPr="006E6062" w:rsidR="6A88FE19" w:rsidP="6A88FE19" w:rsidRDefault="6A88FE19" w14:paraId="5D0995C6" w14:textId="485D662D">
            <w:pPr>
              <w:rPr>
                <w:color w:val="000000" w:themeColor="text1"/>
                <w:sz w:val="16"/>
                <w:szCs w:val="16"/>
              </w:rPr>
            </w:pPr>
            <w:r w:rsidRPr="006E6062">
              <w:rPr>
                <w:color w:val="000000" w:themeColor="text1"/>
                <w:sz w:val="16"/>
                <w:szCs w:val="16"/>
              </w:rPr>
              <w:t>3. Revisión de cumplimiento a estándares de seguridad llevados en campo, mediante revisión de permisos de traba}</w:t>
            </w:r>
          </w:p>
          <w:p w:rsidRPr="006E6062" w:rsidR="6A88FE19" w:rsidP="6A88FE19" w:rsidRDefault="6A88FE19" w14:paraId="258D8F35" w14:textId="2CC9B987">
            <w:pPr>
              <w:rPr>
                <w:color w:val="000000" w:themeColor="text1"/>
                <w:sz w:val="16"/>
                <w:szCs w:val="16"/>
              </w:rPr>
            </w:pPr>
            <w:r w:rsidRPr="006E6062">
              <w:rPr>
                <w:color w:val="000000" w:themeColor="text1"/>
                <w:sz w:val="16"/>
                <w:szCs w:val="16"/>
              </w:rPr>
              <w:t>4. Realizar la Investigación de Accidentes, Incidentes y Enfermedad Laboral, en la medida en que se vayan presentando.</w:t>
            </w:r>
          </w:p>
          <w:p w:rsidRPr="006E6062" w:rsidR="6A88FE19" w:rsidP="6A88FE19" w:rsidRDefault="6A88FE19" w14:paraId="1F65A130" w14:textId="18212F08">
            <w:pPr>
              <w:rPr>
                <w:color w:val="000000" w:themeColor="text1"/>
                <w:sz w:val="16"/>
                <w:szCs w:val="16"/>
              </w:rPr>
            </w:pPr>
            <w:r w:rsidRPr="006E6062">
              <w:rPr>
                <w:color w:val="000000" w:themeColor="text1"/>
                <w:sz w:val="16"/>
                <w:szCs w:val="16"/>
              </w:rPr>
              <w:t>5. Cumplir con los pagos de seguridad social correspondientes</w:t>
            </w:r>
          </w:p>
          <w:p w:rsidRPr="006E6062" w:rsidR="6A88FE19" w:rsidP="6A88FE19" w:rsidRDefault="6A88FE19" w14:paraId="506AE1D6" w14:textId="46849574">
            <w:pPr>
              <w:rPr>
                <w:color w:val="000000" w:themeColor="text1"/>
                <w:sz w:val="16"/>
                <w:szCs w:val="16"/>
              </w:rPr>
            </w:pPr>
            <w:r w:rsidRPr="006E6062">
              <w:rPr>
                <w:color w:val="000000" w:themeColor="text1"/>
                <w:sz w:val="16"/>
                <w:szCs w:val="16"/>
              </w:rPr>
              <w:t>6. Dar inicio al Registro y análisis estadístico de Incidentes, Accidentes de Trabajo y Enfermedad Laboral</w:t>
            </w:r>
          </w:p>
          <w:p w:rsidRPr="006E6062" w:rsidR="6A88FE19" w:rsidP="6A88FE19" w:rsidRDefault="6A88FE19" w14:paraId="21FB8392" w14:textId="242E0787">
            <w:pPr>
              <w:rPr>
                <w:color w:val="000000" w:themeColor="text1"/>
                <w:sz w:val="16"/>
                <w:szCs w:val="16"/>
              </w:rPr>
            </w:pPr>
            <w:r w:rsidRPr="006E6062">
              <w:rPr>
                <w:color w:val="000000" w:themeColor="text1"/>
                <w:sz w:val="16"/>
                <w:szCs w:val="16"/>
              </w:rPr>
              <w:t>7. Realizar la Entrega de Elementos de Protección Personal EPP</w:t>
            </w:r>
          </w:p>
          <w:p w:rsidRPr="006E6062" w:rsidR="6A88FE19" w:rsidP="6A88FE19" w:rsidRDefault="6A88FE19" w14:paraId="3E8254FB" w14:textId="16130349">
            <w:pPr>
              <w:rPr>
                <w:color w:val="000000" w:themeColor="text1"/>
                <w:sz w:val="16"/>
                <w:szCs w:val="16"/>
              </w:rPr>
            </w:pPr>
            <w:r w:rsidRPr="006E6062">
              <w:rPr>
                <w:color w:val="000000" w:themeColor="text1"/>
                <w:sz w:val="16"/>
                <w:szCs w:val="16"/>
              </w:rPr>
              <w:t>8. Realizar actualización documental a Plan de trabajo, según requerimientos por interventoría</w:t>
            </w:r>
          </w:p>
          <w:p w:rsidRPr="006E6062" w:rsidR="6A88FE19" w:rsidP="6A88FE19" w:rsidRDefault="6A88FE19" w14:paraId="733115EF" w14:textId="321D129F">
            <w:pPr>
              <w:rPr>
                <w:color w:val="000000" w:themeColor="text1"/>
                <w:sz w:val="16"/>
                <w:szCs w:val="16"/>
              </w:rPr>
            </w:pPr>
            <w:r w:rsidRPr="006E6062">
              <w:rPr>
                <w:color w:val="000000" w:themeColor="text1"/>
                <w:sz w:val="16"/>
                <w:szCs w:val="16"/>
              </w:rPr>
              <w:t>9. Diseñar e implementar programa de inspecciones</w:t>
            </w:r>
          </w:p>
          <w:p w:rsidRPr="006E6062" w:rsidR="6A88FE19" w:rsidP="6A88FE19" w:rsidRDefault="6A88FE19" w14:paraId="5A1A10B3" w14:textId="4E3EE6C5">
            <w:pPr>
              <w:rPr>
                <w:color w:val="000000" w:themeColor="text1"/>
                <w:sz w:val="16"/>
                <w:szCs w:val="16"/>
              </w:rPr>
            </w:pPr>
            <w:r w:rsidRPr="006E6062">
              <w:rPr>
                <w:color w:val="000000" w:themeColor="text1"/>
                <w:sz w:val="16"/>
                <w:szCs w:val="16"/>
              </w:rPr>
              <w:t>10. Diseñar e implementar Plan de Adquisiciones con enfoque en SST</w:t>
            </w:r>
          </w:p>
        </w:tc>
        <w:tc>
          <w:tcPr>
            <w:tcW w:w="2856"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BDD6EE" w:themeFill="accent5" w:themeFillTint="66"/>
            <w:tcMar>
              <w:left w:w="90" w:type="dxa"/>
              <w:right w:w="90" w:type="dxa"/>
            </w:tcMar>
            <w:vAlign w:val="center"/>
          </w:tcPr>
          <w:p w:rsidRPr="006E6062" w:rsidR="6A88FE19" w:rsidP="6A88FE19" w:rsidRDefault="6A88FE19" w14:paraId="29956130" w14:textId="51C9791D">
            <w:pPr>
              <w:rPr>
                <w:color w:val="000000" w:themeColor="text1"/>
                <w:sz w:val="16"/>
                <w:szCs w:val="16"/>
              </w:rPr>
            </w:pPr>
          </w:p>
          <w:p w:rsidRPr="006E6062" w:rsidR="6A88FE19" w:rsidP="6A88FE19" w:rsidRDefault="6A88FE19" w14:paraId="76D3BA9B" w14:textId="4DCD8E68">
            <w:pPr>
              <w:rPr>
                <w:color w:val="000000" w:themeColor="text1"/>
                <w:sz w:val="16"/>
                <w:szCs w:val="16"/>
              </w:rPr>
            </w:pPr>
          </w:p>
          <w:p w:rsidRPr="006E6062" w:rsidR="6A88FE19" w:rsidP="6A88FE19" w:rsidRDefault="6A88FE19" w14:paraId="7D632912" w14:textId="5FEA56F6">
            <w:pPr>
              <w:rPr>
                <w:color w:val="000000" w:themeColor="text1"/>
                <w:sz w:val="16"/>
                <w:szCs w:val="16"/>
              </w:rPr>
            </w:pPr>
          </w:p>
          <w:p w:rsidRPr="006E6062" w:rsidR="6A88FE19" w:rsidP="6A88FE19" w:rsidRDefault="6A88FE19" w14:paraId="74A4C0F9" w14:textId="37A8BABC">
            <w:pPr>
              <w:rPr>
                <w:color w:val="000000" w:themeColor="text1"/>
                <w:sz w:val="16"/>
                <w:szCs w:val="16"/>
              </w:rPr>
            </w:pPr>
          </w:p>
          <w:p w:rsidRPr="006E6062" w:rsidR="6A88FE19" w:rsidP="6A88FE19" w:rsidRDefault="6A88FE19" w14:paraId="7D6B02FB" w14:textId="010CAAE7">
            <w:pPr>
              <w:rPr>
                <w:color w:val="000000" w:themeColor="text1"/>
                <w:sz w:val="16"/>
                <w:szCs w:val="16"/>
              </w:rPr>
            </w:pPr>
            <w:r w:rsidRPr="006E6062">
              <w:rPr>
                <w:color w:val="000000" w:themeColor="text1"/>
                <w:sz w:val="16"/>
                <w:szCs w:val="16"/>
              </w:rPr>
              <w:t>1. Realizar la Conformación y Reuniones del COPASST de SST.</w:t>
            </w:r>
          </w:p>
          <w:p w:rsidRPr="006E6062" w:rsidR="6A88FE19" w:rsidP="6A88FE19" w:rsidRDefault="6A88FE19" w14:paraId="10C2F2BE" w14:textId="258EE944">
            <w:pPr>
              <w:rPr>
                <w:color w:val="000000" w:themeColor="text1"/>
                <w:sz w:val="16"/>
                <w:szCs w:val="16"/>
              </w:rPr>
            </w:pPr>
            <w:r w:rsidRPr="006E6062">
              <w:rPr>
                <w:color w:val="000000" w:themeColor="text1"/>
                <w:sz w:val="16"/>
                <w:szCs w:val="16"/>
              </w:rPr>
              <w:t>2. Realizar la Conformación y Reuniones del Comité de convivencia laboral. CCL</w:t>
            </w:r>
          </w:p>
          <w:p w:rsidRPr="006E6062" w:rsidR="6A88FE19" w:rsidP="6A88FE19" w:rsidRDefault="6A88FE19" w14:paraId="26EA7EC6" w14:textId="19F9E3F5">
            <w:pPr>
              <w:rPr>
                <w:color w:val="000000" w:themeColor="text1"/>
                <w:sz w:val="16"/>
                <w:szCs w:val="16"/>
              </w:rPr>
            </w:pPr>
          </w:p>
        </w:tc>
      </w:tr>
      <w:tr w:rsidRPr="006E6062" w:rsidR="6A88FE19" w:rsidTr="15193FD0" w14:paraId="7D729F7B" w14:textId="77777777">
        <w:trPr>
          <w:trHeight w:val="285"/>
        </w:trPr>
        <w:tc>
          <w:tcPr>
            <w:tcW w:w="135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E6062" w:rsidR="6A88FE19" w:rsidP="6A88FE19" w:rsidRDefault="6A88FE19" w14:paraId="7F89DE7C" w14:textId="6AE3AE1D">
            <w:pPr>
              <w:pStyle w:val="Normal0"/>
              <w:jc w:val="center"/>
              <w:rPr>
                <w:color w:val="000000" w:themeColor="text1"/>
                <w:sz w:val="18"/>
                <w:szCs w:val="18"/>
              </w:rPr>
            </w:pPr>
            <w:r w:rsidRPr="006E6062">
              <w:rPr>
                <w:b/>
                <w:bCs/>
                <w:color w:val="000000" w:themeColor="text1"/>
                <w:sz w:val="18"/>
                <w:szCs w:val="18"/>
              </w:rPr>
              <w:t>JULIO</w:t>
            </w:r>
          </w:p>
        </w:tc>
        <w:tc>
          <w:tcPr>
            <w:tcW w:w="465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E6062" w:rsidR="6A88FE19" w:rsidP="6A88FE19" w:rsidRDefault="6A88FE19" w14:paraId="2DFA1C35" w14:textId="42E7A2C3">
            <w:pPr>
              <w:rPr>
                <w:color w:val="000000" w:themeColor="text1"/>
                <w:sz w:val="16"/>
                <w:szCs w:val="16"/>
              </w:rPr>
            </w:pPr>
            <w:r w:rsidRPr="006E6062">
              <w:rPr>
                <w:color w:val="000000" w:themeColor="text1"/>
                <w:sz w:val="16"/>
                <w:szCs w:val="16"/>
              </w:rPr>
              <w:t>1. Realizar las Evaluaciones Médicas Ocupacionales, según corresponda</w:t>
            </w:r>
            <w:r w:rsidRPr="006E6062">
              <w:br/>
            </w:r>
            <w:r w:rsidRPr="006E6062">
              <w:rPr>
                <w:color w:val="000000" w:themeColor="text1"/>
                <w:sz w:val="16"/>
                <w:szCs w:val="16"/>
              </w:rPr>
              <w:t>2. Ejecutar el Programa Capacitación promoción y prevención PYP</w:t>
            </w:r>
          </w:p>
          <w:p w:rsidRPr="006E6062" w:rsidR="6A88FE19" w:rsidP="6A88FE19" w:rsidRDefault="6A88FE19" w14:paraId="509C1EF7" w14:textId="4ECFF66B">
            <w:pPr>
              <w:rPr>
                <w:color w:val="000000" w:themeColor="text1"/>
                <w:sz w:val="16"/>
                <w:szCs w:val="16"/>
              </w:rPr>
            </w:pPr>
            <w:r w:rsidRPr="006E6062">
              <w:rPr>
                <w:color w:val="000000" w:themeColor="text1"/>
                <w:sz w:val="16"/>
                <w:szCs w:val="16"/>
              </w:rPr>
              <w:t>3. Revisión de cumplimiento a estándares de seguridad llevados en campo, mediante revisión de permisos de trabajo</w:t>
            </w:r>
          </w:p>
          <w:p w:rsidRPr="006E6062" w:rsidR="6A88FE19" w:rsidP="6A88FE19" w:rsidRDefault="6A88FE19" w14:paraId="4EA0C1FD" w14:textId="3361AEDA">
            <w:pPr>
              <w:rPr>
                <w:color w:val="000000" w:themeColor="text1"/>
                <w:sz w:val="16"/>
                <w:szCs w:val="16"/>
              </w:rPr>
            </w:pPr>
            <w:r w:rsidRPr="006E6062">
              <w:rPr>
                <w:color w:val="000000" w:themeColor="text1"/>
                <w:sz w:val="16"/>
                <w:szCs w:val="16"/>
              </w:rPr>
              <w:t>4. Realizar la Investigación de Accidentes, Incidentes y Enfermedad Laboral, en la medida en que se vayan presentando</w:t>
            </w:r>
          </w:p>
          <w:p w:rsidRPr="006E6062" w:rsidR="6A88FE19" w:rsidP="6A88FE19" w:rsidRDefault="6A88FE19" w14:paraId="3372D9AE" w14:textId="3BB63DA2">
            <w:pPr>
              <w:rPr>
                <w:color w:val="000000" w:themeColor="text1"/>
                <w:sz w:val="16"/>
                <w:szCs w:val="16"/>
              </w:rPr>
            </w:pPr>
            <w:r w:rsidRPr="006E6062">
              <w:rPr>
                <w:color w:val="000000" w:themeColor="text1"/>
                <w:sz w:val="16"/>
                <w:szCs w:val="16"/>
              </w:rPr>
              <w:t>5. Cumplir con los pagos de seguridad social correspondientes</w:t>
            </w:r>
          </w:p>
          <w:p w:rsidRPr="006E6062" w:rsidR="6A88FE19" w:rsidP="6A88FE19" w:rsidRDefault="6A88FE19" w14:paraId="3498EF41" w14:textId="1F0193A5">
            <w:pPr>
              <w:rPr>
                <w:color w:val="000000" w:themeColor="text1"/>
                <w:sz w:val="16"/>
                <w:szCs w:val="16"/>
              </w:rPr>
            </w:pPr>
            <w:r w:rsidRPr="006E6062">
              <w:rPr>
                <w:color w:val="000000" w:themeColor="text1"/>
                <w:sz w:val="16"/>
                <w:szCs w:val="16"/>
              </w:rPr>
              <w:t>6. Dar inicio al Registro y análisis estadístico de Incidentes, Accidentes de Trabajo y Enfermedad Laboral</w:t>
            </w:r>
          </w:p>
          <w:p w:rsidRPr="006E6062" w:rsidR="6A88FE19" w:rsidP="6A88FE19" w:rsidRDefault="6A88FE19" w14:paraId="188D7464" w14:textId="385ABFB4">
            <w:pPr>
              <w:rPr>
                <w:color w:val="000000" w:themeColor="text1"/>
                <w:sz w:val="16"/>
                <w:szCs w:val="16"/>
              </w:rPr>
            </w:pPr>
            <w:r w:rsidRPr="006E6062">
              <w:rPr>
                <w:color w:val="000000" w:themeColor="text1"/>
                <w:sz w:val="16"/>
                <w:szCs w:val="16"/>
              </w:rPr>
              <w:t>7. Realizar la Entrega de Elementos de Protección Personal EPP.</w:t>
            </w:r>
          </w:p>
          <w:p w:rsidRPr="006E6062" w:rsidR="6A88FE19" w:rsidP="6A88FE19" w:rsidRDefault="6A88FE19" w14:paraId="74B8BF3A" w14:textId="40CFE370">
            <w:pPr>
              <w:rPr>
                <w:color w:val="000000" w:themeColor="text1"/>
                <w:sz w:val="16"/>
                <w:szCs w:val="16"/>
              </w:rPr>
            </w:pPr>
            <w:r w:rsidRPr="006E6062">
              <w:rPr>
                <w:color w:val="000000" w:themeColor="text1"/>
                <w:sz w:val="16"/>
                <w:szCs w:val="16"/>
              </w:rPr>
              <w:t>8 llevar a cabo inspecciones locativas de manera trimestral</w:t>
            </w:r>
          </w:p>
        </w:tc>
        <w:tc>
          <w:tcPr>
            <w:tcW w:w="2856"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E6062" w:rsidR="666952F5" w:rsidP="666952F5" w:rsidRDefault="666952F5" w14:paraId="0B3AD1AE" w14:textId="527BAC4C">
            <w:pPr>
              <w:rPr>
                <w:color w:val="000000" w:themeColor="text1"/>
                <w:sz w:val="16"/>
                <w:szCs w:val="16"/>
              </w:rPr>
            </w:pPr>
          </w:p>
          <w:p w:rsidRPr="006E6062" w:rsidR="666952F5" w:rsidP="666952F5" w:rsidRDefault="666952F5" w14:paraId="4E770B7E" w14:textId="3C07ECD0">
            <w:pPr>
              <w:rPr>
                <w:color w:val="000000" w:themeColor="text1"/>
                <w:sz w:val="16"/>
                <w:szCs w:val="16"/>
              </w:rPr>
            </w:pPr>
          </w:p>
          <w:p w:rsidRPr="006E6062" w:rsidR="6A88FE19" w:rsidP="6A88FE19" w:rsidRDefault="6A88FE19" w14:paraId="13B9C69F" w14:textId="4D6252AF">
            <w:pPr>
              <w:rPr>
                <w:color w:val="000000" w:themeColor="text1"/>
                <w:sz w:val="16"/>
                <w:szCs w:val="16"/>
              </w:rPr>
            </w:pPr>
            <w:r w:rsidRPr="006E6062">
              <w:rPr>
                <w:color w:val="000000" w:themeColor="text1"/>
                <w:sz w:val="16"/>
                <w:szCs w:val="16"/>
              </w:rPr>
              <w:t>1. Realizar la Conformación y Reuniones del COPASST de SST.</w:t>
            </w:r>
          </w:p>
          <w:p w:rsidRPr="006E6062" w:rsidR="6A88FE19" w:rsidP="6A88FE19" w:rsidRDefault="6A88FE19" w14:paraId="35A766EB" w14:textId="055F263D">
            <w:pPr>
              <w:rPr>
                <w:color w:val="000000" w:themeColor="text1"/>
                <w:sz w:val="16"/>
                <w:szCs w:val="16"/>
              </w:rPr>
            </w:pPr>
            <w:r w:rsidRPr="006E6062">
              <w:rPr>
                <w:color w:val="000000" w:themeColor="text1"/>
                <w:sz w:val="16"/>
                <w:szCs w:val="16"/>
              </w:rPr>
              <w:t>2. Realizar la Conformación y Reuniones del Comité de convivencia laboral. CCL</w:t>
            </w:r>
          </w:p>
          <w:p w:rsidRPr="006E6062" w:rsidR="6A88FE19" w:rsidP="6A88FE19" w:rsidRDefault="6A88FE19" w14:paraId="394A6228" w14:textId="72B645A9">
            <w:pPr>
              <w:rPr>
                <w:color w:val="000000" w:themeColor="text1"/>
                <w:sz w:val="16"/>
                <w:szCs w:val="16"/>
              </w:rPr>
            </w:pPr>
          </w:p>
        </w:tc>
      </w:tr>
      <w:tr w:rsidRPr="006E6062" w:rsidR="33A704D8" w:rsidTr="15193FD0" w14:paraId="7F9D85E7" w14:textId="77777777">
        <w:trPr>
          <w:trHeight w:val="285"/>
        </w:trPr>
        <w:tc>
          <w:tcPr>
            <w:tcW w:w="135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BDD6EE" w:themeFill="accent5" w:themeFillTint="66"/>
            <w:tcMar>
              <w:left w:w="90" w:type="dxa"/>
              <w:right w:w="90" w:type="dxa"/>
            </w:tcMar>
            <w:vAlign w:val="center"/>
          </w:tcPr>
          <w:p w:rsidRPr="006E6062" w:rsidR="47F3CA4D" w:rsidP="3BBCB43D" w:rsidRDefault="49DAA6A6" w14:paraId="1AC95AD5" w14:textId="4CDD7D2D">
            <w:pPr>
              <w:pStyle w:val="Normal0"/>
              <w:jc w:val="center"/>
              <w:rPr>
                <w:b/>
                <w:bCs/>
                <w:color w:val="000000" w:themeColor="text1"/>
                <w:sz w:val="18"/>
                <w:szCs w:val="18"/>
              </w:rPr>
            </w:pPr>
            <w:r w:rsidRPr="006E6062">
              <w:rPr>
                <w:b/>
                <w:bCs/>
                <w:color w:val="000000" w:themeColor="text1"/>
                <w:sz w:val="18"/>
                <w:szCs w:val="18"/>
              </w:rPr>
              <w:t>AGOSTO</w:t>
            </w:r>
          </w:p>
        </w:tc>
        <w:tc>
          <w:tcPr>
            <w:tcW w:w="465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BDD6EE" w:themeFill="accent5" w:themeFillTint="66"/>
            <w:tcMar>
              <w:left w:w="90" w:type="dxa"/>
              <w:right w:w="90" w:type="dxa"/>
            </w:tcMar>
            <w:vAlign w:val="center"/>
          </w:tcPr>
          <w:p w:rsidRPr="006E6062" w:rsidR="28C82DD7" w:rsidP="278DDF41" w:rsidRDefault="28C82DD7" w14:paraId="2A5C7D11" w14:textId="42E7A2C3">
            <w:pPr>
              <w:rPr>
                <w:color w:val="000000" w:themeColor="text1"/>
                <w:sz w:val="16"/>
                <w:szCs w:val="16"/>
              </w:rPr>
            </w:pPr>
            <w:r w:rsidRPr="006E6062">
              <w:rPr>
                <w:color w:val="000000" w:themeColor="text1"/>
                <w:sz w:val="16"/>
                <w:szCs w:val="16"/>
              </w:rPr>
              <w:t>1. Realizar las Evaluaciones Médicas Ocupacionales, según corresponda</w:t>
            </w:r>
            <w:r w:rsidRPr="006E6062">
              <w:br/>
            </w:r>
            <w:r w:rsidRPr="006E6062">
              <w:rPr>
                <w:color w:val="000000" w:themeColor="text1"/>
                <w:sz w:val="16"/>
                <w:szCs w:val="16"/>
              </w:rPr>
              <w:t>2. Ejecutar el Programa Capacitación promoción y prevención PYP</w:t>
            </w:r>
          </w:p>
          <w:p w:rsidRPr="006E6062" w:rsidR="28C82DD7" w:rsidP="278DDF41" w:rsidRDefault="28C82DD7" w14:paraId="2FB5C977" w14:textId="4ECFF66B">
            <w:pPr>
              <w:rPr>
                <w:color w:val="000000" w:themeColor="text1"/>
                <w:sz w:val="16"/>
                <w:szCs w:val="16"/>
              </w:rPr>
            </w:pPr>
            <w:r w:rsidRPr="006E6062">
              <w:rPr>
                <w:color w:val="000000" w:themeColor="text1"/>
                <w:sz w:val="16"/>
                <w:szCs w:val="16"/>
              </w:rPr>
              <w:t>3. Revisión de cumplimiento a estándares de seguridad llevados en campo, mediante revisión de permisos de trabajo</w:t>
            </w:r>
          </w:p>
          <w:p w:rsidRPr="006E6062" w:rsidR="28C82DD7" w:rsidP="278DDF41" w:rsidRDefault="28C82DD7" w14:paraId="025CD602" w14:textId="3361AEDA">
            <w:pPr>
              <w:rPr>
                <w:color w:val="000000" w:themeColor="text1"/>
                <w:sz w:val="16"/>
                <w:szCs w:val="16"/>
              </w:rPr>
            </w:pPr>
            <w:r w:rsidRPr="006E6062">
              <w:rPr>
                <w:color w:val="000000" w:themeColor="text1"/>
                <w:sz w:val="16"/>
                <w:szCs w:val="16"/>
              </w:rPr>
              <w:t>4. Realizar la Investigación de Accidentes, Incidentes y Enfermedad Laboral, en la medida en que se vayan presentando</w:t>
            </w:r>
          </w:p>
          <w:p w:rsidRPr="006E6062" w:rsidR="28C82DD7" w:rsidP="278DDF41" w:rsidRDefault="28C82DD7" w14:paraId="0D35AEAC" w14:textId="3BB63DA2">
            <w:pPr>
              <w:rPr>
                <w:color w:val="000000" w:themeColor="text1"/>
                <w:sz w:val="16"/>
                <w:szCs w:val="16"/>
              </w:rPr>
            </w:pPr>
            <w:r w:rsidRPr="006E6062">
              <w:rPr>
                <w:color w:val="000000" w:themeColor="text1"/>
                <w:sz w:val="16"/>
                <w:szCs w:val="16"/>
              </w:rPr>
              <w:t>5. Cumplir con los pagos de seguridad social correspondientes</w:t>
            </w:r>
          </w:p>
          <w:p w:rsidRPr="006E6062" w:rsidR="28C82DD7" w:rsidP="278DDF41" w:rsidRDefault="28C82DD7" w14:paraId="0C54169D" w14:textId="1F0193A5">
            <w:pPr>
              <w:rPr>
                <w:color w:val="000000" w:themeColor="text1"/>
                <w:sz w:val="16"/>
                <w:szCs w:val="16"/>
              </w:rPr>
            </w:pPr>
            <w:r w:rsidRPr="006E6062">
              <w:rPr>
                <w:color w:val="000000" w:themeColor="text1"/>
                <w:sz w:val="16"/>
                <w:szCs w:val="16"/>
              </w:rPr>
              <w:t>6. Dar inicio al Registro y análisis estadístico de Incidentes, Accidentes de Trabajo y Enfermedad Laboral</w:t>
            </w:r>
          </w:p>
          <w:p w:rsidRPr="006E6062" w:rsidR="33A704D8" w:rsidP="33A704D8" w:rsidRDefault="28C82DD7" w14:paraId="1A10ED3B" w14:textId="6C4F3C98">
            <w:pPr>
              <w:rPr>
                <w:color w:val="000000" w:themeColor="text1"/>
                <w:sz w:val="16"/>
                <w:szCs w:val="16"/>
              </w:rPr>
            </w:pPr>
            <w:r w:rsidRPr="006E6062">
              <w:rPr>
                <w:color w:val="000000" w:themeColor="text1"/>
                <w:sz w:val="16"/>
                <w:szCs w:val="16"/>
              </w:rPr>
              <w:t>7. Realizar la Entrega de Elementos de Protección Personal EPP.</w:t>
            </w:r>
          </w:p>
        </w:tc>
        <w:tc>
          <w:tcPr>
            <w:tcW w:w="2856"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BDD6EE" w:themeFill="accent5" w:themeFillTint="66"/>
            <w:tcMar>
              <w:left w:w="90" w:type="dxa"/>
              <w:right w:w="90" w:type="dxa"/>
            </w:tcMar>
            <w:vAlign w:val="center"/>
          </w:tcPr>
          <w:p w:rsidRPr="006E6062" w:rsidR="28C82DD7" w:rsidP="666952F5" w:rsidRDefault="28C82DD7" w14:paraId="7C9EACE0" w14:textId="4D6252AF">
            <w:pPr>
              <w:rPr>
                <w:color w:val="000000" w:themeColor="text1"/>
                <w:sz w:val="16"/>
                <w:szCs w:val="16"/>
              </w:rPr>
            </w:pPr>
            <w:r w:rsidRPr="006E6062">
              <w:rPr>
                <w:color w:val="000000" w:themeColor="text1"/>
                <w:sz w:val="16"/>
                <w:szCs w:val="16"/>
              </w:rPr>
              <w:t>1. Realizar la Conformación y Reuniones del COPASST de SST.</w:t>
            </w:r>
          </w:p>
          <w:p w:rsidRPr="006E6062" w:rsidR="28C82DD7" w:rsidP="666952F5" w:rsidRDefault="28C82DD7" w14:paraId="4E4BC9AB" w14:textId="055F263D">
            <w:pPr>
              <w:rPr>
                <w:color w:val="000000" w:themeColor="text1"/>
                <w:sz w:val="16"/>
                <w:szCs w:val="16"/>
              </w:rPr>
            </w:pPr>
            <w:r w:rsidRPr="006E6062">
              <w:rPr>
                <w:color w:val="000000" w:themeColor="text1"/>
                <w:sz w:val="16"/>
                <w:szCs w:val="16"/>
              </w:rPr>
              <w:t>2. Realizar la Conformación y Reuniones del Comité de convivencia laboral. CCL</w:t>
            </w:r>
          </w:p>
          <w:p w:rsidRPr="006E6062" w:rsidR="33A704D8" w:rsidP="33A704D8" w:rsidRDefault="669859B6" w14:paraId="13976DCD" w14:textId="03DAC5E3">
            <w:pPr>
              <w:rPr>
                <w:sz w:val="16"/>
                <w:szCs w:val="16"/>
              </w:rPr>
            </w:pPr>
            <w:r w:rsidRPr="006E6062">
              <w:rPr>
                <w:color w:val="000000" w:themeColor="text1"/>
                <w:sz w:val="16"/>
                <w:szCs w:val="16"/>
              </w:rPr>
              <w:t>3. Realizar Proceso de capacitación y Formación para Brigada de emergencias</w:t>
            </w:r>
          </w:p>
        </w:tc>
      </w:tr>
      <w:tr w:rsidRPr="006E6062" w:rsidR="3BBCB43D" w:rsidTr="15193FD0" w14:paraId="338A4263" w14:textId="77777777">
        <w:trPr>
          <w:trHeight w:val="300"/>
        </w:trPr>
        <w:tc>
          <w:tcPr>
            <w:tcW w:w="135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E6062" w:rsidR="20B7343A" w:rsidP="3BBCB43D" w:rsidRDefault="3D3562A6" w14:paraId="554B55BA" w14:textId="1C0FC8BF">
            <w:pPr>
              <w:pStyle w:val="Normal0"/>
              <w:jc w:val="center"/>
              <w:rPr>
                <w:b/>
                <w:bCs/>
                <w:color w:val="000000" w:themeColor="text1"/>
                <w:sz w:val="18"/>
                <w:szCs w:val="18"/>
              </w:rPr>
            </w:pPr>
            <w:r w:rsidRPr="006E6062">
              <w:rPr>
                <w:b/>
                <w:bCs/>
                <w:color w:val="000000" w:themeColor="text1"/>
                <w:sz w:val="18"/>
                <w:szCs w:val="18"/>
              </w:rPr>
              <w:t>SEPTIEMBRE</w:t>
            </w:r>
          </w:p>
        </w:tc>
        <w:tc>
          <w:tcPr>
            <w:tcW w:w="465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E6062" w:rsidR="3BBCB43D" w:rsidP="3BBCB43D" w:rsidRDefault="3BBCB43D" w14:paraId="01FACA0D" w14:textId="5D1AD32D">
            <w:pPr>
              <w:rPr>
                <w:color w:val="000000" w:themeColor="text1"/>
              </w:rPr>
            </w:pPr>
            <w:r w:rsidRPr="006E6062">
              <w:rPr>
                <w:color w:val="000000" w:themeColor="text1"/>
                <w:sz w:val="16"/>
                <w:szCs w:val="16"/>
              </w:rPr>
              <w:t xml:space="preserve">1. </w:t>
            </w:r>
            <w:r w:rsidRPr="006E6062" w:rsidR="4CA46C25">
              <w:rPr>
                <w:color w:val="000000" w:themeColor="text1"/>
                <w:sz w:val="16"/>
                <w:szCs w:val="16"/>
              </w:rPr>
              <w:t>Realizar las Evaluaciones Médicas Ocupacionales, según corresponda</w:t>
            </w:r>
          </w:p>
          <w:p w:rsidRPr="006E6062" w:rsidR="4CA46C25" w:rsidP="3BBCB43D" w:rsidRDefault="4CA46C25" w14:paraId="180D102B" w14:textId="0F33234C">
            <w:pPr>
              <w:rPr>
                <w:color w:val="000000" w:themeColor="text1"/>
                <w:sz w:val="16"/>
                <w:szCs w:val="16"/>
              </w:rPr>
            </w:pPr>
            <w:r w:rsidRPr="006E6062">
              <w:rPr>
                <w:color w:val="000000" w:themeColor="text1"/>
                <w:sz w:val="16"/>
                <w:szCs w:val="16"/>
              </w:rPr>
              <w:t>2. Realizar la Conformación y Reuniones del Copasst de SST</w:t>
            </w:r>
          </w:p>
          <w:p w:rsidRPr="006E6062" w:rsidR="4CA46C25" w:rsidP="3BBCB43D" w:rsidRDefault="4CA46C25" w14:paraId="05BA5AFA" w14:textId="346F3F4E">
            <w:pPr>
              <w:rPr>
                <w:color w:val="000000" w:themeColor="text1"/>
                <w:sz w:val="16"/>
                <w:szCs w:val="16"/>
              </w:rPr>
            </w:pPr>
            <w:r w:rsidRPr="006E6062">
              <w:rPr>
                <w:color w:val="000000" w:themeColor="text1"/>
                <w:sz w:val="16"/>
                <w:szCs w:val="16"/>
              </w:rPr>
              <w:t>3. Realizar la Conformación y Reuniones del Comité de Convivencia Laboral</w:t>
            </w:r>
          </w:p>
          <w:p w:rsidRPr="006E6062" w:rsidR="4CA46C25" w:rsidP="3BBCB43D" w:rsidRDefault="4CA46C25" w14:paraId="789BED6F" w14:textId="15468257">
            <w:pPr>
              <w:rPr>
                <w:color w:val="000000" w:themeColor="text1"/>
                <w:sz w:val="16"/>
                <w:szCs w:val="16"/>
              </w:rPr>
            </w:pPr>
            <w:r w:rsidRPr="006E6062">
              <w:rPr>
                <w:color w:val="000000" w:themeColor="text1"/>
                <w:sz w:val="16"/>
                <w:szCs w:val="16"/>
              </w:rPr>
              <w:t>4. Ejecutar el Programa Capacitación promoción y prevención PYP</w:t>
            </w:r>
          </w:p>
          <w:p w:rsidRPr="006E6062" w:rsidR="4CA46C25" w:rsidP="3BBCB43D" w:rsidRDefault="4CA46C25" w14:paraId="75FEFEA1" w14:textId="44EA5677">
            <w:pPr>
              <w:rPr>
                <w:color w:val="000000" w:themeColor="text1"/>
                <w:sz w:val="16"/>
                <w:szCs w:val="16"/>
              </w:rPr>
            </w:pPr>
            <w:r w:rsidRPr="006E6062">
              <w:rPr>
                <w:color w:val="000000" w:themeColor="text1"/>
                <w:sz w:val="16"/>
                <w:szCs w:val="16"/>
              </w:rPr>
              <w:t>5. Revisión de cumplimiento a estándares de seguridad llevados en campo, mediante revisión de permisos de trabajo</w:t>
            </w:r>
          </w:p>
          <w:p w:rsidRPr="006E6062" w:rsidR="4CA46C25" w:rsidP="3BBCB43D" w:rsidRDefault="4CA46C25" w14:paraId="36423DEF" w14:textId="0CE8746F">
            <w:pPr>
              <w:rPr>
                <w:color w:val="000000" w:themeColor="text1"/>
                <w:sz w:val="16"/>
                <w:szCs w:val="16"/>
              </w:rPr>
            </w:pPr>
            <w:r w:rsidRPr="006E6062">
              <w:rPr>
                <w:color w:val="000000" w:themeColor="text1"/>
                <w:sz w:val="16"/>
                <w:szCs w:val="16"/>
              </w:rPr>
              <w:t>6. Realizar la Investigación de Accidentes, Incidentes y Enfermedad Laboral, en la medida en que se vayan presentando</w:t>
            </w:r>
          </w:p>
          <w:p w:rsidRPr="006E6062" w:rsidR="4CA46C25" w:rsidP="3BBCB43D" w:rsidRDefault="4CA46C25" w14:paraId="0F50793D" w14:textId="1A54D020">
            <w:pPr>
              <w:rPr>
                <w:color w:val="000000" w:themeColor="text1"/>
                <w:sz w:val="16"/>
                <w:szCs w:val="16"/>
              </w:rPr>
            </w:pPr>
            <w:r w:rsidRPr="006E6062">
              <w:rPr>
                <w:color w:val="000000" w:themeColor="text1"/>
                <w:sz w:val="16"/>
                <w:szCs w:val="16"/>
              </w:rPr>
              <w:t>7. Cumplir con los pagos de seguridad social correspondientes</w:t>
            </w:r>
          </w:p>
          <w:p w:rsidRPr="006E6062" w:rsidR="4CA46C25" w:rsidP="3BBCB43D" w:rsidRDefault="4CA46C25" w14:paraId="24CE99D5" w14:textId="2825D307">
            <w:pPr>
              <w:rPr>
                <w:color w:val="000000" w:themeColor="text1"/>
                <w:sz w:val="16"/>
                <w:szCs w:val="16"/>
              </w:rPr>
            </w:pPr>
            <w:r w:rsidRPr="006E6062">
              <w:rPr>
                <w:color w:val="000000" w:themeColor="text1"/>
                <w:sz w:val="16"/>
                <w:szCs w:val="16"/>
              </w:rPr>
              <w:t>8. Dar inicio al Registro y análisis estadístico de Incidentes, Accidentes de Trabajo y Enfermedad Laboral</w:t>
            </w:r>
          </w:p>
          <w:p w:rsidRPr="006E6062" w:rsidR="4CA46C25" w:rsidP="3BBCB43D" w:rsidRDefault="4CA46C25" w14:paraId="6F820B80" w14:textId="5F4ADDD2">
            <w:pPr>
              <w:rPr>
                <w:color w:val="000000" w:themeColor="text1"/>
                <w:sz w:val="16"/>
                <w:szCs w:val="16"/>
              </w:rPr>
            </w:pPr>
            <w:r w:rsidRPr="006E6062">
              <w:rPr>
                <w:color w:val="000000" w:themeColor="text1"/>
                <w:sz w:val="16"/>
                <w:szCs w:val="16"/>
              </w:rPr>
              <w:t>9. Realizar revisión de la Matriz de identificación, evaluación y valoración de peligros</w:t>
            </w:r>
          </w:p>
          <w:p w:rsidRPr="006E6062" w:rsidR="4CA46C25" w:rsidP="3BBCB43D" w:rsidRDefault="4CA46C25" w14:paraId="525DFA24" w14:textId="552C398C">
            <w:pPr>
              <w:rPr>
                <w:color w:val="000000" w:themeColor="text1"/>
                <w:sz w:val="16"/>
                <w:szCs w:val="16"/>
              </w:rPr>
            </w:pPr>
            <w:r w:rsidRPr="006E6062">
              <w:rPr>
                <w:color w:val="000000" w:themeColor="text1"/>
                <w:sz w:val="16"/>
                <w:szCs w:val="16"/>
              </w:rPr>
              <w:t>10. Realizar la Entrega de Elementos de Protección Personal EPP.</w:t>
            </w:r>
          </w:p>
        </w:tc>
        <w:tc>
          <w:tcPr>
            <w:tcW w:w="2856"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E6062" w:rsidR="3BBCB43D" w:rsidP="3BBCB43D" w:rsidRDefault="3BBCB43D" w14:paraId="184CCF7C" w14:textId="701930EE">
            <w:pPr>
              <w:rPr>
                <w:color w:val="000000" w:themeColor="text1"/>
              </w:rPr>
            </w:pPr>
            <w:r w:rsidRPr="006E6062">
              <w:rPr>
                <w:color w:val="000000" w:themeColor="text1"/>
                <w:sz w:val="16"/>
                <w:szCs w:val="16"/>
              </w:rPr>
              <w:t xml:space="preserve">1. </w:t>
            </w:r>
            <w:r w:rsidRPr="006E6062" w:rsidR="4CA46C25">
              <w:rPr>
                <w:color w:val="000000" w:themeColor="text1"/>
                <w:sz w:val="16"/>
                <w:szCs w:val="16"/>
              </w:rPr>
              <w:t>Realizar Proceso de capacitación y Formación para Brigada de emergencias</w:t>
            </w:r>
          </w:p>
        </w:tc>
      </w:tr>
      <w:tr w:rsidRPr="006E6062" w:rsidR="27E79DEF" w:rsidTr="15193FD0" w14:paraId="708D71E3" w14:textId="77777777">
        <w:trPr>
          <w:trHeight w:val="300"/>
        </w:trPr>
        <w:tc>
          <w:tcPr>
            <w:tcW w:w="135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BDD6EE" w:themeFill="accent5" w:themeFillTint="66"/>
            <w:tcMar>
              <w:left w:w="90" w:type="dxa"/>
              <w:right w:w="90" w:type="dxa"/>
            </w:tcMar>
            <w:vAlign w:val="center"/>
          </w:tcPr>
          <w:p w:rsidRPr="006E6062" w:rsidR="55F12117" w:rsidP="27E79DEF" w:rsidRDefault="5BB61039" w14:paraId="773D922A" w14:textId="1EF1767A">
            <w:pPr>
              <w:pStyle w:val="Normal0"/>
              <w:jc w:val="center"/>
              <w:rPr>
                <w:b/>
                <w:bCs/>
                <w:color w:val="000000" w:themeColor="text1"/>
                <w:sz w:val="18"/>
                <w:szCs w:val="18"/>
              </w:rPr>
            </w:pPr>
            <w:r w:rsidRPr="15193FD0">
              <w:rPr>
                <w:b/>
                <w:bCs/>
                <w:color w:val="000000" w:themeColor="text1"/>
                <w:sz w:val="18"/>
                <w:szCs w:val="18"/>
              </w:rPr>
              <w:t xml:space="preserve">OCTUBRE </w:t>
            </w:r>
          </w:p>
        </w:tc>
        <w:tc>
          <w:tcPr>
            <w:tcW w:w="465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BDD6EE" w:themeFill="accent5" w:themeFillTint="66"/>
            <w:tcMar>
              <w:left w:w="90" w:type="dxa"/>
              <w:right w:w="90" w:type="dxa"/>
            </w:tcMar>
            <w:vAlign w:val="center"/>
          </w:tcPr>
          <w:p w:rsidRPr="006E6062" w:rsidR="27E79DEF" w:rsidP="27E79DEF" w:rsidRDefault="27E79DEF" w14:paraId="2937BE65" w14:textId="6B4F58E1">
            <w:pPr>
              <w:rPr>
                <w:color w:val="000000" w:themeColor="text1"/>
                <w:sz w:val="16"/>
                <w:szCs w:val="16"/>
              </w:rPr>
            </w:pPr>
            <w:r w:rsidRPr="006E6062">
              <w:rPr>
                <w:color w:val="000000" w:themeColor="text1"/>
                <w:sz w:val="16"/>
                <w:szCs w:val="16"/>
              </w:rPr>
              <w:t xml:space="preserve">1. </w:t>
            </w:r>
            <w:r w:rsidRPr="006E6062" w:rsidR="55F12117">
              <w:rPr>
                <w:color w:val="000000" w:themeColor="text1"/>
                <w:sz w:val="16"/>
                <w:szCs w:val="16"/>
              </w:rPr>
              <w:t>Realizar las Evaluaciones Médicas Ocupacionales, según corresponda</w:t>
            </w:r>
          </w:p>
          <w:p w:rsidRPr="006E6062" w:rsidR="55F12117" w:rsidP="27E79DEF" w:rsidRDefault="55F12117" w14:paraId="14F19CB2" w14:textId="3C8C2AD4">
            <w:pPr>
              <w:rPr>
                <w:color w:val="000000" w:themeColor="text1"/>
                <w:sz w:val="16"/>
                <w:szCs w:val="16"/>
              </w:rPr>
            </w:pPr>
            <w:r w:rsidRPr="006E6062">
              <w:rPr>
                <w:color w:val="000000" w:themeColor="text1"/>
                <w:sz w:val="16"/>
                <w:szCs w:val="16"/>
              </w:rPr>
              <w:t>2. Realizar la Conformación y Reuniones del Copasst de SST</w:t>
            </w:r>
          </w:p>
          <w:p w:rsidRPr="006E6062" w:rsidR="48F16995" w:rsidP="27E79DEF" w:rsidRDefault="48F16995" w14:paraId="5F78BE3E" w14:textId="1D13C384">
            <w:pPr>
              <w:rPr>
                <w:color w:val="000000" w:themeColor="text1"/>
                <w:sz w:val="16"/>
                <w:szCs w:val="16"/>
              </w:rPr>
            </w:pPr>
            <w:r w:rsidRPr="006E6062">
              <w:rPr>
                <w:color w:val="000000" w:themeColor="text1"/>
                <w:sz w:val="16"/>
                <w:szCs w:val="16"/>
              </w:rPr>
              <w:t xml:space="preserve">3. </w:t>
            </w:r>
            <w:r w:rsidRPr="006E6062" w:rsidR="55F12117">
              <w:rPr>
                <w:color w:val="000000" w:themeColor="text1"/>
                <w:sz w:val="16"/>
                <w:szCs w:val="16"/>
              </w:rPr>
              <w:t>Realizar la Conformación y Reuniones del Comité de Convivencia Laboral</w:t>
            </w:r>
          </w:p>
          <w:p w:rsidRPr="006E6062" w:rsidR="7D3E4B76" w:rsidP="27E79DEF" w:rsidRDefault="7D3E4B76" w14:paraId="4D6EE34B" w14:textId="4D43A6ED">
            <w:pPr>
              <w:rPr>
                <w:color w:val="000000" w:themeColor="text1"/>
                <w:sz w:val="16"/>
                <w:szCs w:val="16"/>
              </w:rPr>
            </w:pPr>
            <w:r w:rsidRPr="006E6062">
              <w:rPr>
                <w:color w:val="000000" w:themeColor="text1"/>
                <w:sz w:val="16"/>
                <w:szCs w:val="16"/>
              </w:rPr>
              <w:t>4. Ejecutar el Programa Capacitación promoción y prevención PYP</w:t>
            </w:r>
          </w:p>
          <w:p w:rsidRPr="006E6062" w:rsidR="7D3E4B76" w:rsidP="27E79DEF" w:rsidRDefault="7D3E4B76" w14:paraId="496CE078" w14:textId="0E00FA1E">
            <w:pPr>
              <w:rPr>
                <w:color w:val="000000" w:themeColor="text1"/>
                <w:sz w:val="16"/>
                <w:szCs w:val="16"/>
              </w:rPr>
            </w:pPr>
            <w:r w:rsidRPr="006E6062">
              <w:rPr>
                <w:color w:val="000000" w:themeColor="text1"/>
                <w:sz w:val="16"/>
                <w:szCs w:val="16"/>
              </w:rPr>
              <w:t>5. Revisión de cumplimiento a estándares de seguridad llevados en campo, mediante revisión de permisos de trabajo</w:t>
            </w:r>
          </w:p>
          <w:p w:rsidRPr="006E6062" w:rsidR="7D3E4B76" w:rsidP="27E79DEF" w:rsidRDefault="7D3E4B76" w14:paraId="3A64BDC6" w14:textId="69AD8A0D">
            <w:pPr>
              <w:rPr>
                <w:color w:val="000000" w:themeColor="text1"/>
                <w:sz w:val="16"/>
                <w:szCs w:val="16"/>
              </w:rPr>
            </w:pPr>
            <w:r w:rsidRPr="006E6062">
              <w:rPr>
                <w:color w:val="000000" w:themeColor="text1"/>
                <w:sz w:val="16"/>
                <w:szCs w:val="16"/>
              </w:rPr>
              <w:t xml:space="preserve">6. Realizar la Investigación de Accidentes, Incidentes y Enfermedad Laboral, en la medida en que se vayan </w:t>
            </w:r>
            <w:r w:rsidRPr="006E6062" w:rsidR="274A5F7A">
              <w:rPr>
                <w:color w:val="000000" w:themeColor="text1"/>
                <w:sz w:val="16"/>
                <w:szCs w:val="16"/>
              </w:rPr>
              <w:t>presentando</w:t>
            </w:r>
          </w:p>
          <w:p w:rsidRPr="006E6062" w:rsidR="274A5F7A" w:rsidP="27E79DEF" w:rsidRDefault="274A5F7A" w14:paraId="4227B37A" w14:textId="633388D4">
            <w:pPr>
              <w:rPr>
                <w:color w:val="000000" w:themeColor="text1"/>
                <w:sz w:val="16"/>
                <w:szCs w:val="16"/>
              </w:rPr>
            </w:pPr>
            <w:r w:rsidRPr="006E6062">
              <w:rPr>
                <w:color w:val="000000" w:themeColor="text1"/>
                <w:sz w:val="16"/>
                <w:szCs w:val="16"/>
              </w:rPr>
              <w:t>7. Cumplir con los pagos de seguridad social correspondientes</w:t>
            </w:r>
          </w:p>
          <w:p w:rsidRPr="006E6062" w:rsidR="274A5F7A" w:rsidP="27E79DEF" w:rsidRDefault="274A5F7A" w14:paraId="37640BF0" w14:textId="744B4DC2">
            <w:pPr>
              <w:rPr>
                <w:color w:val="000000" w:themeColor="text1"/>
                <w:sz w:val="16"/>
                <w:szCs w:val="16"/>
              </w:rPr>
            </w:pPr>
            <w:r w:rsidRPr="006E6062">
              <w:rPr>
                <w:color w:val="000000" w:themeColor="text1"/>
                <w:sz w:val="16"/>
                <w:szCs w:val="16"/>
              </w:rPr>
              <w:t>8. Dar inicio al Registro y análisis estadístico de Incidentes, Accidentes de Trabajo y Enfermedad Laboral</w:t>
            </w:r>
          </w:p>
          <w:p w:rsidRPr="006E6062" w:rsidR="274A5F7A" w:rsidP="27E79DEF" w:rsidRDefault="274A5F7A" w14:paraId="1DE3DA5B" w14:textId="0DE26A85">
            <w:pPr>
              <w:rPr>
                <w:color w:val="000000" w:themeColor="text1"/>
                <w:sz w:val="16"/>
                <w:szCs w:val="16"/>
              </w:rPr>
            </w:pPr>
            <w:r w:rsidRPr="006E6062">
              <w:rPr>
                <w:color w:val="000000" w:themeColor="text1"/>
                <w:sz w:val="16"/>
                <w:szCs w:val="16"/>
              </w:rPr>
              <w:t>9. Realizar la Entrega de Elementos de Protección Personal EPP.</w:t>
            </w:r>
          </w:p>
          <w:p w:rsidR="22FDA2A6" w:rsidP="4F4724FB" w:rsidRDefault="22FDA2A6" w14:paraId="170C3740" w14:textId="68009FAA">
            <w:pPr>
              <w:rPr>
                <w:color w:val="000000" w:themeColor="text1"/>
                <w:sz w:val="16"/>
                <w:szCs w:val="16"/>
              </w:rPr>
            </w:pPr>
            <w:r w:rsidRPr="2AD249DC">
              <w:rPr>
                <w:color w:val="000000" w:themeColor="text1"/>
                <w:sz w:val="16"/>
                <w:szCs w:val="16"/>
              </w:rPr>
              <w:t>10. Realizar Proceso de capacitación y Formación para Brigada de emergencias</w:t>
            </w:r>
          </w:p>
          <w:p w:rsidRPr="006E6062" w:rsidR="274A5F7A" w:rsidP="27E79DEF" w:rsidRDefault="3D5FE77C" w14:paraId="65A7FAC0" w14:textId="2371A615">
            <w:pPr>
              <w:rPr>
                <w:color w:val="000000" w:themeColor="text1"/>
                <w:sz w:val="16"/>
                <w:szCs w:val="16"/>
              </w:rPr>
            </w:pPr>
            <w:r w:rsidRPr="2AD249DC">
              <w:rPr>
                <w:color w:val="000000" w:themeColor="text1"/>
                <w:sz w:val="16"/>
                <w:szCs w:val="16"/>
              </w:rPr>
              <w:t>1</w:t>
            </w:r>
            <w:r w:rsidRPr="2AD249DC" w:rsidR="2C742541">
              <w:rPr>
                <w:color w:val="000000" w:themeColor="text1"/>
                <w:sz w:val="16"/>
                <w:szCs w:val="16"/>
              </w:rPr>
              <w:t>1</w:t>
            </w:r>
            <w:r w:rsidRPr="006E6062" w:rsidR="274A5F7A">
              <w:rPr>
                <w:color w:val="000000" w:themeColor="text1"/>
                <w:sz w:val="16"/>
                <w:szCs w:val="16"/>
              </w:rPr>
              <w:t>. Participar en el Simulacro distrital de evacuación.</w:t>
            </w:r>
          </w:p>
          <w:p w:rsidRPr="006E6062" w:rsidR="274A5F7A" w:rsidP="27E79DEF" w:rsidRDefault="026B322E" w14:paraId="4604562C" w14:textId="322F714F">
            <w:pPr>
              <w:rPr>
                <w:color w:val="000000" w:themeColor="text1"/>
                <w:sz w:val="16"/>
                <w:szCs w:val="16"/>
              </w:rPr>
            </w:pPr>
            <w:r w:rsidRPr="78B1BA85">
              <w:rPr>
                <w:color w:val="000000" w:themeColor="text1"/>
                <w:sz w:val="16"/>
                <w:szCs w:val="16"/>
              </w:rPr>
              <w:t>12.</w:t>
            </w:r>
            <w:r w:rsidRPr="78B1BA85" w:rsidR="419C1993">
              <w:rPr>
                <w:color w:val="000000" w:themeColor="text1"/>
                <w:sz w:val="16"/>
                <w:szCs w:val="16"/>
              </w:rPr>
              <w:t xml:space="preserve"> Llevar a cabo inspecciones locativas de manera trimestral</w:t>
            </w:r>
          </w:p>
        </w:tc>
        <w:tc>
          <w:tcPr>
            <w:tcW w:w="2856"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BDD6EE" w:themeFill="accent5" w:themeFillTint="66"/>
            <w:tcMar>
              <w:left w:w="90" w:type="dxa"/>
              <w:right w:w="90" w:type="dxa"/>
            </w:tcMar>
            <w:vAlign w:val="center"/>
          </w:tcPr>
          <w:p w:rsidRPr="006E6062" w:rsidR="274A5F7A" w:rsidP="27E79DEF" w:rsidRDefault="274A5F7A" w14:paraId="5B295F18" w14:textId="1DD1CA55">
            <w:pPr>
              <w:pStyle w:val="Normal0"/>
              <w:pBdr>
                <w:top w:val="nil"/>
                <w:left w:val="nil"/>
                <w:bottom w:val="nil"/>
                <w:right w:val="nil"/>
                <w:between w:val="nil"/>
              </w:pBdr>
              <w:jc w:val="center"/>
              <w:rPr>
                <w:color w:val="000000" w:themeColor="text1"/>
                <w:sz w:val="18"/>
                <w:szCs w:val="18"/>
              </w:rPr>
            </w:pPr>
            <w:r w:rsidRPr="006E6062">
              <w:rPr>
                <w:b/>
                <w:bCs/>
                <w:color w:val="000000" w:themeColor="text1"/>
                <w:sz w:val="18"/>
                <w:szCs w:val="18"/>
              </w:rPr>
              <w:t>Ninguna</w:t>
            </w:r>
          </w:p>
          <w:p w:rsidRPr="006E6062" w:rsidR="27E79DEF" w:rsidP="27E79DEF" w:rsidRDefault="27E79DEF" w14:paraId="61816177" w14:textId="244848F9">
            <w:pPr>
              <w:rPr>
                <w:color w:val="000000" w:themeColor="text1"/>
                <w:sz w:val="16"/>
                <w:szCs w:val="16"/>
              </w:rPr>
            </w:pPr>
          </w:p>
        </w:tc>
      </w:tr>
      <w:tr w:rsidR="15193FD0" w:rsidTr="053EBD9B" w14:paraId="03FCE857" w14:textId="77777777">
        <w:trPr>
          <w:trHeight w:val="300"/>
        </w:trPr>
        <w:tc>
          <w:tcPr>
            <w:tcW w:w="135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AE8F8"/>
            <w:tcMar>
              <w:left w:w="90" w:type="dxa"/>
              <w:right w:w="90" w:type="dxa"/>
            </w:tcMar>
            <w:vAlign w:val="center"/>
          </w:tcPr>
          <w:p w:rsidR="0020F083" w:rsidP="15193FD0" w:rsidRDefault="0020F083" w14:paraId="31ED65A4" w14:textId="4C90593A">
            <w:pPr>
              <w:pStyle w:val="Normal0"/>
              <w:jc w:val="center"/>
              <w:rPr>
                <w:b/>
                <w:bCs/>
                <w:color w:val="000000" w:themeColor="text1"/>
                <w:sz w:val="18"/>
                <w:szCs w:val="18"/>
              </w:rPr>
            </w:pPr>
            <w:r w:rsidRPr="15193FD0">
              <w:rPr>
                <w:b/>
                <w:bCs/>
                <w:color w:val="000000" w:themeColor="text1"/>
                <w:sz w:val="18"/>
                <w:szCs w:val="18"/>
              </w:rPr>
              <w:t xml:space="preserve">NOVIEMBRE </w:t>
            </w:r>
          </w:p>
        </w:tc>
        <w:tc>
          <w:tcPr>
            <w:tcW w:w="465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AE8F8"/>
            <w:tcMar>
              <w:left w:w="90" w:type="dxa"/>
              <w:right w:w="90" w:type="dxa"/>
            </w:tcMar>
            <w:vAlign w:val="center"/>
          </w:tcPr>
          <w:p w:rsidR="0020F083" w:rsidP="15193FD0" w:rsidRDefault="0020F083" w14:paraId="17341CEE" w14:textId="6B4F58E1">
            <w:pPr>
              <w:rPr>
                <w:color w:val="000000" w:themeColor="text1"/>
                <w:sz w:val="16"/>
                <w:szCs w:val="16"/>
              </w:rPr>
            </w:pPr>
            <w:r w:rsidRPr="15193FD0">
              <w:rPr>
                <w:color w:val="000000" w:themeColor="text1"/>
                <w:sz w:val="16"/>
                <w:szCs w:val="16"/>
              </w:rPr>
              <w:t>1. Realizar las Evaluaciones Médicas Ocupacionales, según corresponda</w:t>
            </w:r>
          </w:p>
          <w:p w:rsidR="0020F083" w:rsidP="15193FD0" w:rsidRDefault="0020F083" w14:paraId="3311CF9B" w14:textId="3C8C2AD4">
            <w:pPr>
              <w:rPr>
                <w:color w:val="000000" w:themeColor="text1"/>
                <w:sz w:val="16"/>
                <w:szCs w:val="16"/>
              </w:rPr>
            </w:pPr>
            <w:r w:rsidRPr="15193FD0">
              <w:rPr>
                <w:color w:val="000000" w:themeColor="text1"/>
                <w:sz w:val="16"/>
                <w:szCs w:val="16"/>
              </w:rPr>
              <w:t>2. Realizar la Conformación y Reuniones del Copasst de SST</w:t>
            </w:r>
          </w:p>
          <w:p w:rsidR="0020F083" w:rsidP="15193FD0" w:rsidRDefault="0020F083" w14:paraId="4F7D23F7" w14:textId="1D13C384">
            <w:pPr>
              <w:rPr>
                <w:color w:val="000000" w:themeColor="text1"/>
                <w:sz w:val="16"/>
                <w:szCs w:val="16"/>
              </w:rPr>
            </w:pPr>
            <w:r w:rsidRPr="15193FD0">
              <w:rPr>
                <w:color w:val="000000" w:themeColor="text1"/>
                <w:sz w:val="16"/>
                <w:szCs w:val="16"/>
              </w:rPr>
              <w:t>3. Realizar la Conformación y Reuniones del Comité de Convivencia Laboral</w:t>
            </w:r>
          </w:p>
          <w:p w:rsidR="0020F083" w:rsidP="15193FD0" w:rsidRDefault="0020F083" w14:paraId="6A07E088" w14:textId="4D43A6ED">
            <w:pPr>
              <w:rPr>
                <w:color w:val="000000" w:themeColor="text1"/>
                <w:sz w:val="16"/>
                <w:szCs w:val="16"/>
              </w:rPr>
            </w:pPr>
            <w:r w:rsidRPr="15193FD0">
              <w:rPr>
                <w:color w:val="000000" w:themeColor="text1"/>
                <w:sz w:val="16"/>
                <w:szCs w:val="16"/>
              </w:rPr>
              <w:t>4. Ejecutar el Programa Capacitación promoción y prevención PYP</w:t>
            </w:r>
          </w:p>
          <w:p w:rsidR="0020F083" w:rsidP="15193FD0" w:rsidRDefault="0020F083" w14:paraId="0402C46C" w14:textId="0E00FA1E">
            <w:pPr>
              <w:rPr>
                <w:color w:val="000000" w:themeColor="text1"/>
                <w:sz w:val="16"/>
                <w:szCs w:val="16"/>
              </w:rPr>
            </w:pPr>
            <w:r w:rsidRPr="15193FD0">
              <w:rPr>
                <w:color w:val="000000" w:themeColor="text1"/>
                <w:sz w:val="16"/>
                <w:szCs w:val="16"/>
              </w:rPr>
              <w:t>5. Revisión de cumplimiento a estándares de seguridad llevados en campo, mediante revisión de permisos de trabajo</w:t>
            </w:r>
          </w:p>
          <w:p w:rsidR="0020F083" w:rsidP="15193FD0" w:rsidRDefault="0020F083" w14:paraId="2759FB83" w14:textId="69AD8A0D">
            <w:pPr>
              <w:rPr>
                <w:color w:val="000000" w:themeColor="text1"/>
                <w:sz w:val="16"/>
                <w:szCs w:val="16"/>
              </w:rPr>
            </w:pPr>
            <w:r w:rsidRPr="15193FD0">
              <w:rPr>
                <w:color w:val="000000" w:themeColor="text1"/>
                <w:sz w:val="16"/>
                <w:szCs w:val="16"/>
              </w:rPr>
              <w:t>6. Realizar la Investigación de Accidentes, Incidentes y Enfermedad Laboral, en la medida en que se vayan presentando</w:t>
            </w:r>
          </w:p>
          <w:p w:rsidR="0020F083" w:rsidP="15193FD0" w:rsidRDefault="0020F083" w14:paraId="40A02413" w14:textId="633388D4">
            <w:pPr>
              <w:rPr>
                <w:color w:val="000000" w:themeColor="text1"/>
                <w:sz w:val="16"/>
                <w:szCs w:val="16"/>
              </w:rPr>
            </w:pPr>
            <w:r w:rsidRPr="15193FD0">
              <w:rPr>
                <w:color w:val="000000" w:themeColor="text1"/>
                <w:sz w:val="16"/>
                <w:szCs w:val="16"/>
              </w:rPr>
              <w:t>7. Cumplir con los pagos de seguridad social correspondientes</w:t>
            </w:r>
          </w:p>
          <w:p w:rsidR="0020F083" w:rsidP="15193FD0" w:rsidRDefault="0020F083" w14:paraId="7122CB65" w14:textId="744B4DC2">
            <w:pPr>
              <w:rPr>
                <w:color w:val="000000" w:themeColor="text1"/>
                <w:sz w:val="16"/>
                <w:szCs w:val="16"/>
              </w:rPr>
            </w:pPr>
            <w:r w:rsidRPr="15193FD0">
              <w:rPr>
                <w:color w:val="000000" w:themeColor="text1"/>
                <w:sz w:val="16"/>
                <w:szCs w:val="16"/>
              </w:rPr>
              <w:t>8. Dar inicio al Registro y análisis estadístico de Incidentes, Accidentes de Trabajo y Enfermedad Laboral</w:t>
            </w:r>
          </w:p>
          <w:p w:rsidR="0020F083" w:rsidP="15193FD0" w:rsidRDefault="0020F083" w14:paraId="491AEE77" w14:textId="7C6302B6">
            <w:pPr>
              <w:rPr>
                <w:color w:val="000000" w:themeColor="text1"/>
                <w:sz w:val="16"/>
                <w:szCs w:val="16"/>
              </w:rPr>
            </w:pPr>
            <w:r w:rsidRPr="15193FD0">
              <w:rPr>
                <w:color w:val="000000" w:themeColor="text1"/>
                <w:sz w:val="16"/>
                <w:szCs w:val="16"/>
              </w:rPr>
              <w:t>9. Realizar la Entrega de Elementos de Protección Personal EPP.</w:t>
            </w:r>
          </w:p>
        </w:tc>
        <w:tc>
          <w:tcPr>
            <w:tcW w:w="2856"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AE8F8"/>
            <w:tcMar>
              <w:left w:w="90" w:type="dxa"/>
              <w:right w:w="90" w:type="dxa"/>
            </w:tcMar>
            <w:vAlign w:val="center"/>
          </w:tcPr>
          <w:p w:rsidR="273E469C" w:rsidP="2CD2FC12" w:rsidRDefault="2CD2FC12" w14:paraId="2E6A2981" w14:textId="13E23AF8">
            <w:pPr>
              <w:rPr>
                <w:color w:val="000000" w:themeColor="text1"/>
                <w:sz w:val="16"/>
                <w:szCs w:val="16"/>
              </w:rPr>
            </w:pPr>
            <w:r w:rsidRPr="2CD2FC12">
              <w:rPr>
                <w:color w:val="000000" w:themeColor="text1"/>
                <w:sz w:val="16"/>
                <w:szCs w:val="16"/>
              </w:rPr>
              <w:t xml:space="preserve">1. </w:t>
            </w:r>
            <w:r w:rsidRPr="2CD2FC12" w:rsidR="273E469C">
              <w:rPr>
                <w:color w:val="000000" w:themeColor="text1"/>
                <w:sz w:val="16"/>
                <w:szCs w:val="16"/>
              </w:rPr>
              <w:t>Llevar a cabo auditoría AL SGSST dispuesta para el contrato</w:t>
            </w:r>
          </w:p>
          <w:p w:rsidR="5C15C6F8" w:rsidP="2CD2FC12" w:rsidRDefault="273E469C" w14:paraId="07D5D7CB" w14:textId="3B5BEE58">
            <w:pPr>
              <w:rPr>
                <w:color w:val="000000" w:themeColor="text1"/>
                <w:sz w:val="16"/>
                <w:szCs w:val="16"/>
              </w:rPr>
            </w:pPr>
            <w:r w:rsidRPr="2CD2FC12">
              <w:rPr>
                <w:color w:val="000000" w:themeColor="text1"/>
                <w:sz w:val="16"/>
                <w:szCs w:val="16"/>
              </w:rPr>
              <w:t>2. Llevar a cabo la Revisión por la dirección dispuesta para el contrato SCJ 1809</w:t>
            </w:r>
          </w:p>
          <w:p w:rsidR="273E469C" w:rsidP="2CD2FC12" w:rsidRDefault="273E469C" w14:paraId="516E28A1" w14:textId="66E15FB6">
            <w:pPr>
              <w:rPr>
                <w:color w:val="000000" w:themeColor="text1"/>
                <w:sz w:val="16"/>
                <w:szCs w:val="16"/>
              </w:rPr>
            </w:pPr>
            <w:r w:rsidRPr="1AC4285D">
              <w:rPr>
                <w:color w:val="000000" w:themeColor="text1"/>
                <w:sz w:val="16"/>
                <w:szCs w:val="16"/>
              </w:rPr>
              <w:t>3.</w:t>
            </w:r>
            <w:r w:rsidRPr="2CD2FC12">
              <w:rPr>
                <w:color w:val="000000" w:themeColor="text1"/>
                <w:sz w:val="16"/>
                <w:szCs w:val="16"/>
              </w:rPr>
              <w:t>Llevar a cabo la Rendición de cuentas dispuesta para el contrato SCJ 1809</w:t>
            </w:r>
          </w:p>
          <w:p w:rsidR="15193FD0" w:rsidP="15193FD0" w:rsidRDefault="15193FD0" w14:paraId="215B6D85" w14:textId="2F9E2371">
            <w:pPr>
              <w:pStyle w:val="Normal0"/>
              <w:jc w:val="center"/>
              <w:rPr>
                <w:b/>
                <w:bCs/>
                <w:color w:val="000000" w:themeColor="text1"/>
                <w:sz w:val="18"/>
                <w:szCs w:val="18"/>
              </w:rPr>
            </w:pPr>
          </w:p>
        </w:tc>
      </w:tr>
    </w:tbl>
    <w:p w:rsidRPr="006E6062" w:rsidR="292DA962" w:rsidP="3BBCB43D" w:rsidRDefault="36A4B7D3" w14:paraId="6F39AE7F" w14:textId="76BF2267">
      <w:pPr>
        <w:pStyle w:val="Descripcin"/>
        <w:spacing w:before="240" w:after="240"/>
        <w:jc w:val="center"/>
        <w:rPr>
          <w:i w:val="0"/>
        </w:rPr>
      </w:pPr>
      <w:bookmarkStart w:name="_Toc215650586" w:id="497"/>
      <w:r w:rsidRPr="006E6062">
        <w:t>Tabla</w:t>
      </w:r>
      <w:r w:rsidRPr="006E6062" w:rsidR="20A352E0">
        <w:t>.</w:t>
      </w:r>
      <w:r w:rsidRPr="006E6062" w:rsidR="5BB14FFB">
        <w:fldChar w:fldCharType="begin"/>
      </w:r>
      <w:r w:rsidRPr="006E6062" w:rsidR="5BB14FFB">
        <w:instrText>SEQ Tabla \* ARABIC</w:instrText>
      </w:r>
      <w:r w:rsidRPr="006E6062" w:rsidR="5BB14FFB">
        <w:fldChar w:fldCharType="separate"/>
      </w:r>
      <w:r w:rsidR="00041DFA">
        <w:rPr>
          <w:noProof/>
        </w:rPr>
        <w:t>51</w:t>
      </w:r>
      <w:r w:rsidRPr="006E6062" w:rsidR="5BB14FFB">
        <w:fldChar w:fldCharType="end"/>
      </w:r>
      <w:r w:rsidRPr="006E6062" w:rsidR="49F33391">
        <w:t xml:space="preserve"> CUMPLIMIENTO AL SG</w:t>
      </w:r>
      <w:r w:rsidRPr="006E6062" w:rsidR="0BDB51EB">
        <w:t>-</w:t>
      </w:r>
      <w:r w:rsidRPr="006E6062" w:rsidR="49F33391">
        <w:t>SST</w:t>
      </w:r>
      <w:bookmarkEnd w:id="497"/>
    </w:p>
    <w:p w:rsidRPr="006E6062" w:rsidR="33F8ADDC" w:rsidP="33F8ADDC" w:rsidRDefault="2D776D48" w14:paraId="04F1CD24" w14:textId="089F2DDF">
      <w:pPr>
        <w:spacing w:before="240" w:after="240"/>
        <w:jc w:val="both"/>
        <w:rPr>
          <w:color w:val="000000" w:themeColor="text1"/>
        </w:rPr>
      </w:pPr>
      <w:r w:rsidRPr="478931DB">
        <w:rPr>
          <w:color w:val="000000" w:themeColor="text1"/>
        </w:rPr>
        <w:t>El</w:t>
      </w:r>
      <w:r w:rsidRPr="006E6062" w:rsidR="780C36AF">
        <w:rPr>
          <w:color w:val="000000" w:themeColor="text1"/>
        </w:rPr>
        <w:t xml:space="preserve"> Plan anual del SG</w:t>
      </w:r>
      <w:r w:rsidRPr="006E6062" w:rsidR="31A62449">
        <w:rPr>
          <w:color w:val="000000" w:themeColor="text1"/>
        </w:rPr>
        <w:t>-</w:t>
      </w:r>
      <w:r w:rsidRPr="006E6062" w:rsidR="780C36AF">
        <w:rPr>
          <w:color w:val="000000" w:themeColor="text1"/>
        </w:rPr>
        <w:t xml:space="preserve">SST en formato editable con la ejecución correspondiente al mes de </w:t>
      </w:r>
      <w:r w:rsidRPr="478931DB" w:rsidR="6F412DCC">
        <w:rPr>
          <w:color w:val="000000" w:themeColor="text1"/>
        </w:rPr>
        <w:t>noviembre</w:t>
      </w:r>
      <w:r w:rsidRPr="006E6062" w:rsidR="780C36AF">
        <w:rPr>
          <w:color w:val="000000" w:themeColor="text1"/>
        </w:rPr>
        <w:t xml:space="preserve"> </w:t>
      </w:r>
      <w:r w:rsidRPr="1AC4285D" w:rsidR="06034F45">
        <w:rPr>
          <w:color w:val="000000" w:themeColor="text1"/>
        </w:rPr>
        <w:t>y la ampliación de programación en los meses de enero y febrero s e</w:t>
      </w:r>
      <w:r w:rsidRPr="006E6062" w:rsidR="780C36AF">
        <w:rPr>
          <w:color w:val="000000" w:themeColor="text1"/>
        </w:rPr>
        <w:t xml:space="preserve"> relaciona en la ruta:</w:t>
      </w:r>
    </w:p>
    <w:p w:rsidRPr="006E6062" w:rsidR="33F8ADDC" w:rsidP="33F8ADDC" w:rsidRDefault="001D5D81" w14:paraId="7E75D803" w14:textId="44E0AA91">
      <w:pPr>
        <w:spacing w:before="240" w:after="240"/>
        <w:jc w:val="both"/>
      </w:pPr>
      <w:r w:rsidRPr="006E6062">
        <w:rPr>
          <w:color w:val="445369"/>
        </w:rPr>
        <w:t>01NOV - 30NOV</w:t>
      </w:r>
      <w:r w:rsidRPr="006E6062" w:rsidR="780C36AF">
        <w:rPr>
          <w:color w:val="445369"/>
        </w:rPr>
        <w:t xml:space="preserve">/ 02. OBLIGACIONES ESPECIFICAS / OBLIGACIÓN 7 </w:t>
      </w:r>
      <w:r w:rsidRPr="006E6062" w:rsidR="7F2A30A3">
        <w:rPr>
          <w:color w:val="445369"/>
        </w:rPr>
        <w:t xml:space="preserve">/ </w:t>
      </w:r>
      <w:r w:rsidRPr="006E6062" w:rsidR="7FAF2ED8">
        <w:rPr>
          <w:color w:val="445369"/>
        </w:rPr>
        <w:t>K)</w:t>
      </w:r>
      <w:r w:rsidRPr="006E6062" w:rsidR="3705E60A">
        <w:rPr>
          <w:color w:val="445369"/>
        </w:rPr>
        <w:t xml:space="preserve"> Programa SST/ </w:t>
      </w:r>
      <w:r w:rsidRPr="006E6062" w:rsidR="0FCCF816">
        <w:rPr>
          <w:color w:val="445369"/>
        </w:rPr>
        <w:t>00 SST</w:t>
      </w:r>
      <w:r w:rsidRPr="006E6062" w:rsidR="3705E60A">
        <w:rPr>
          <w:color w:val="445369"/>
        </w:rPr>
        <w:t>-MT-009 Matriz Plan de Trabajo anual SG-SST</w:t>
      </w:r>
      <w:r w:rsidRPr="006E6062" w:rsidR="55870064">
        <w:rPr>
          <w:color w:val="445369"/>
        </w:rPr>
        <w:t xml:space="preserve"> </w:t>
      </w:r>
      <w:r w:rsidRPr="006E6062">
        <w:br/>
      </w:r>
      <w:r w:rsidRPr="006E6062">
        <w:br/>
      </w:r>
      <w:r w:rsidRPr="006E6062" w:rsidR="780C36AF">
        <w:rPr>
          <w:color w:val="000000" w:themeColor="text1"/>
        </w:rPr>
        <w:t xml:space="preserve">De manera complementaria se adjunta </w:t>
      </w:r>
      <w:r w:rsidRPr="006E6062" w:rsidR="3FA86523">
        <w:rPr>
          <w:color w:val="445369"/>
        </w:rPr>
        <w:t>00 SST</w:t>
      </w:r>
      <w:r w:rsidRPr="006E6062" w:rsidR="5075F91A">
        <w:rPr>
          <w:color w:val="445369"/>
        </w:rPr>
        <w:t xml:space="preserve">-MT-009 Matriz </w:t>
      </w:r>
      <w:r w:rsidRPr="006E6062" w:rsidR="780C36AF">
        <w:rPr>
          <w:color w:val="445369"/>
        </w:rPr>
        <w:t xml:space="preserve">Plan de Trabajo </w:t>
      </w:r>
      <w:r w:rsidRPr="006E6062" w:rsidR="5075F91A">
        <w:rPr>
          <w:color w:val="445369"/>
        </w:rPr>
        <w:t xml:space="preserve">anual SG-SST </w:t>
      </w:r>
      <w:r w:rsidRPr="006E6062" w:rsidR="5075F91A">
        <w:t>2025</w:t>
      </w:r>
      <w:r w:rsidRPr="006E6062" w:rsidR="5075F91A">
        <w:rPr>
          <w:color w:val="445369"/>
        </w:rPr>
        <w:t xml:space="preserve"> </w:t>
      </w:r>
      <w:r w:rsidRPr="006E6062">
        <w:br/>
      </w:r>
      <w:r w:rsidRPr="006E6062" w:rsidR="780C36AF">
        <w:rPr>
          <w:color w:val="000000" w:themeColor="text1"/>
        </w:rPr>
        <w:t>PDF debidamente firmado por el apoderado general de ETB en la misma ruta.</w:t>
      </w:r>
    </w:p>
    <w:p w:rsidRPr="006E6062" w:rsidR="00BB31C8" w:rsidP="00154641" w:rsidRDefault="11A8338B" w14:paraId="4FE7BF63" w14:textId="32C9EB06">
      <w:pPr>
        <w:pStyle w:val="Ttulo2"/>
        <w:numPr>
          <w:ilvl w:val="1"/>
          <w:numId w:val="5"/>
        </w:numPr>
      </w:pPr>
      <w:bookmarkStart w:name="_Toc194682973" w:id="498"/>
      <w:bookmarkStart w:name="_Toc847933668" w:id="499"/>
      <w:bookmarkStart w:name="_Toc1944417340" w:id="500"/>
      <w:bookmarkStart w:name="_Toc2078892459" w:id="501"/>
      <w:bookmarkStart w:name="_Toc1274357270" w:id="502"/>
      <w:bookmarkStart w:name="_Toc216169879" w:id="503"/>
      <w:r>
        <w:t>SOPORTES DEL SG</w:t>
      </w:r>
      <w:r w:rsidR="4B9366F8">
        <w:t>-</w:t>
      </w:r>
      <w:r>
        <w:t>SST</w:t>
      </w:r>
      <w:bookmarkEnd w:id="498"/>
      <w:bookmarkEnd w:id="499"/>
      <w:bookmarkEnd w:id="500"/>
      <w:bookmarkEnd w:id="501"/>
      <w:bookmarkEnd w:id="502"/>
      <w:bookmarkEnd w:id="503"/>
    </w:p>
    <w:p w:rsidRPr="006E6062" w:rsidR="00F8338C" w:rsidP="56AC05C9" w:rsidRDefault="00F8338C" w14:paraId="0C5FDDAD" w14:textId="77777777">
      <w:pPr>
        <w:spacing w:after="0" w:line="257" w:lineRule="auto"/>
        <w:jc w:val="both"/>
        <w:rPr>
          <w:color w:val="000000" w:themeColor="text1"/>
        </w:rPr>
      </w:pPr>
    </w:p>
    <w:p w:rsidRPr="006E6062" w:rsidR="47981A10" w:rsidP="56AC05C9" w:rsidRDefault="2A580446" w14:paraId="658B4CA8" w14:textId="77FBA7C3">
      <w:pPr>
        <w:spacing w:after="0" w:line="257" w:lineRule="auto"/>
        <w:jc w:val="both"/>
        <w:rPr>
          <w:color w:val="000000" w:themeColor="text1"/>
        </w:rPr>
      </w:pPr>
      <w:r w:rsidRPr="006E6062">
        <w:rPr>
          <w:color w:val="000000" w:themeColor="text1"/>
        </w:rPr>
        <w:t>Los siguientes</w:t>
      </w:r>
      <w:r w:rsidRPr="006E6062" w:rsidR="43A12588">
        <w:rPr>
          <w:color w:val="000000" w:themeColor="text1"/>
        </w:rPr>
        <w:t xml:space="preserve"> documentos </w:t>
      </w:r>
      <w:r w:rsidRPr="006E6062" w:rsidR="3131E8AC">
        <w:rPr>
          <w:color w:val="000000" w:themeColor="text1"/>
        </w:rPr>
        <w:t>serán presentados</w:t>
      </w:r>
      <w:r w:rsidRPr="006E6062" w:rsidR="43A12588">
        <w:rPr>
          <w:color w:val="000000" w:themeColor="text1"/>
        </w:rPr>
        <w:t xml:space="preserve"> mes a mes</w:t>
      </w:r>
      <w:r w:rsidRPr="006E6062" w:rsidR="72A28FA2">
        <w:rPr>
          <w:color w:val="000000" w:themeColor="text1"/>
        </w:rPr>
        <w:t>,</w:t>
      </w:r>
      <w:r w:rsidRPr="006E6062" w:rsidR="43A12588">
        <w:rPr>
          <w:color w:val="000000" w:themeColor="text1"/>
        </w:rPr>
        <w:t xml:space="preserve"> como soporte de la gestión realizada durante el periodo de presentación del informe</w:t>
      </w:r>
      <w:r w:rsidRPr="006E6062" w:rsidR="4FDB7343">
        <w:rPr>
          <w:color w:val="000000" w:themeColor="text1"/>
        </w:rPr>
        <w:t>:</w:t>
      </w:r>
    </w:p>
    <w:p w:rsidRPr="006E6062" w:rsidR="648D000E" w:rsidP="6DE2D1AB" w:rsidRDefault="648D000E" w14:paraId="70EA754C" w14:textId="147E03CC">
      <w:pPr>
        <w:pStyle w:val="Prrafodelista"/>
        <w:numPr>
          <w:ilvl w:val="0"/>
          <w:numId w:val="4"/>
        </w:numPr>
        <w:spacing w:before="220" w:after="220" w:line="257" w:lineRule="auto"/>
        <w:jc w:val="both"/>
        <w:rPr>
          <w:color w:val="445369"/>
        </w:rPr>
      </w:pPr>
      <w:r w:rsidRPr="6DE2D1AB">
        <w:rPr>
          <w:color w:val="000000" w:themeColor="text1"/>
        </w:rPr>
        <w:t xml:space="preserve">Plan </w:t>
      </w:r>
      <w:r w:rsidRPr="6DE2D1AB" w:rsidR="0353A074">
        <w:rPr>
          <w:color w:val="000000" w:themeColor="text1"/>
        </w:rPr>
        <w:t xml:space="preserve">anual </w:t>
      </w:r>
      <w:r w:rsidRPr="6DE2D1AB">
        <w:rPr>
          <w:color w:val="000000" w:themeColor="text1"/>
        </w:rPr>
        <w:t>del SGSST.</w:t>
      </w:r>
      <w:r>
        <w:tab/>
      </w:r>
      <w:r>
        <w:br/>
      </w:r>
      <w:r w:rsidRPr="6DE2D1AB" w:rsidR="001D5D81">
        <w:rPr>
          <w:i/>
          <w:iCs/>
          <w:color w:val="44546A" w:themeColor="text2"/>
          <w:sz w:val="18"/>
          <w:szCs w:val="18"/>
        </w:rPr>
        <w:t>01NOV - 30NOV</w:t>
      </w:r>
      <w:r w:rsidRPr="6DE2D1AB" w:rsidR="03BD6C43">
        <w:rPr>
          <w:i/>
          <w:iCs/>
          <w:color w:val="44546A" w:themeColor="text2"/>
          <w:sz w:val="18"/>
          <w:szCs w:val="18"/>
        </w:rPr>
        <w:t xml:space="preserve">/ 02. OBLIGACIONES ESPECIFICAS / OBLIGACIÓN 7 / K) Programa SST/ </w:t>
      </w:r>
      <w:r w:rsidRPr="6DE2D1AB" w:rsidR="4750F73C">
        <w:rPr>
          <w:i/>
          <w:iCs/>
          <w:color w:val="44546A" w:themeColor="text2"/>
          <w:sz w:val="18"/>
          <w:szCs w:val="18"/>
        </w:rPr>
        <w:t>00 SST</w:t>
      </w:r>
      <w:r w:rsidRPr="6DE2D1AB" w:rsidR="03BD6C43">
        <w:rPr>
          <w:i/>
          <w:iCs/>
          <w:color w:val="44546A" w:themeColor="text2"/>
          <w:sz w:val="18"/>
          <w:szCs w:val="18"/>
        </w:rPr>
        <w:t>-MT-009 Matriz Plan de Trabajo anual SG-SST</w:t>
      </w:r>
      <w:r w:rsidRPr="6DE2D1AB" w:rsidR="03BD6C43">
        <w:rPr>
          <w:color w:val="445369"/>
        </w:rPr>
        <w:t xml:space="preserve"> </w:t>
      </w:r>
    </w:p>
    <w:p w:rsidRPr="006E6062" w:rsidR="00D47233" w:rsidP="00154641" w:rsidRDefault="69461256" w14:paraId="760A4D96" w14:textId="59979F5E">
      <w:pPr>
        <w:pStyle w:val="Prrafodelista"/>
        <w:numPr>
          <w:ilvl w:val="0"/>
          <w:numId w:val="4"/>
        </w:numPr>
        <w:spacing w:before="220" w:after="220" w:line="257" w:lineRule="auto"/>
        <w:jc w:val="both"/>
        <w:rPr>
          <w:i/>
          <w:iCs/>
          <w:color w:val="44546A" w:themeColor="text2"/>
        </w:rPr>
      </w:pPr>
      <w:r w:rsidRPr="1AC4285D">
        <w:rPr>
          <w:color w:val="000000" w:themeColor="text1"/>
        </w:rPr>
        <w:t>Soporte de c</w:t>
      </w:r>
      <w:r w:rsidRPr="1AC4285D" w:rsidR="3204B8EA">
        <w:rPr>
          <w:color w:val="000000" w:themeColor="text1"/>
        </w:rPr>
        <w:t>apacitaciones</w:t>
      </w:r>
      <w:r w:rsidRPr="006E6062" w:rsidR="0BC0E84F">
        <w:br/>
      </w:r>
      <w:r w:rsidRPr="006E6062" w:rsidR="00095F53">
        <w:rPr>
          <w:i/>
          <w:iCs/>
          <w:color w:val="44546A" w:themeColor="text2"/>
          <w:sz w:val="18"/>
          <w:szCs w:val="18"/>
        </w:rPr>
        <w:t>01NOV - 30NOV</w:t>
      </w:r>
      <w:r w:rsidRPr="006E6062" w:rsidR="40DAB9CA">
        <w:rPr>
          <w:i/>
          <w:iCs/>
          <w:color w:val="44546A" w:themeColor="text2"/>
          <w:sz w:val="18"/>
          <w:szCs w:val="18"/>
        </w:rPr>
        <w:t xml:space="preserve"> </w:t>
      </w:r>
      <w:r w:rsidRPr="006E6062" w:rsidR="09B6F279">
        <w:rPr>
          <w:i/>
          <w:iCs/>
          <w:color w:val="44546A" w:themeColor="text2"/>
          <w:sz w:val="18"/>
          <w:szCs w:val="18"/>
        </w:rPr>
        <w:t xml:space="preserve">/ 02. OBLIGACIONES </w:t>
      </w:r>
      <w:r w:rsidRPr="006E6062" w:rsidR="3CE56170">
        <w:rPr>
          <w:i/>
          <w:iCs/>
          <w:color w:val="44546A" w:themeColor="text2"/>
          <w:sz w:val="18"/>
          <w:szCs w:val="18"/>
        </w:rPr>
        <w:t>GENERALES</w:t>
      </w:r>
      <w:r w:rsidRPr="006E6062" w:rsidR="09B6F279">
        <w:rPr>
          <w:i/>
          <w:iCs/>
          <w:color w:val="44546A" w:themeColor="text2"/>
          <w:sz w:val="18"/>
          <w:szCs w:val="18"/>
        </w:rPr>
        <w:t xml:space="preserve">/ </w:t>
      </w:r>
      <w:r w:rsidRPr="006E6062" w:rsidR="15ADE603">
        <w:rPr>
          <w:i/>
          <w:iCs/>
          <w:color w:val="44546A" w:themeColor="text2"/>
          <w:sz w:val="18"/>
          <w:szCs w:val="18"/>
        </w:rPr>
        <w:t>OBLIGACIÓN</w:t>
      </w:r>
      <w:r w:rsidRPr="006E6062" w:rsidR="3204B8EA">
        <w:rPr>
          <w:i/>
          <w:iCs/>
          <w:color w:val="44546A" w:themeColor="text2"/>
          <w:sz w:val="18"/>
          <w:szCs w:val="18"/>
        </w:rPr>
        <w:t xml:space="preserve"> </w:t>
      </w:r>
      <w:r w:rsidRPr="006E6062" w:rsidR="7E49B0E2">
        <w:rPr>
          <w:i/>
          <w:iCs/>
          <w:color w:val="44546A" w:themeColor="text2"/>
          <w:sz w:val="18"/>
          <w:szCs w:val="18"/>
        </w:rPr>
        <w:t>12</w:t>
      </w:r>
      <w:r w:rsidRPr="006E6062" w:rsidR="6C194BA2">
        <w:rPr>
          <w:i/>
          <w:iCs/>
          <w:color w:val="44546A" w:themeColor="text2"/>
          <w:sz w:val="18"/>
          <w:szCs w:val="18"/>
        </w:rPr>
        <w:t xml:space="preserve"> /</w:t>
      </w:r>
      <w:r w:rsidRPr="006E6062" w:rsidR="5471B0CC">
        <w:rPr>
          <w:i/>
          <w:iCs/>
          <w:color w:val="44546A" w:themeColor="text2"/>
          <w:sz w:val="18"/>
          <w:szCs w:val="18"/>
        </w:rPr>
        <w:t xml:space="preserve"> 01 </w:t>
      </w:r>
      <w:r w:rsidRPr="006E6062" w:rsidR="6A3E52D2">
        <w:rPr>
          <w:i/>
          <w:iCs/>
          <w:color w:val="44546A" w:themeColor="text2"/>
          <w:sz w:val="18"/>
          <w:szCs w:val="18"/>
        </w:rPr>
        <w:t>FORMACIÓN</w:t>
      </w:r>
      <w:r w:rsidRPr="006E6062" w:rsidR="193E07C4">
        <w:rPr>
          <w:i/>
          <w:iCs/>
          <w:color w:val="44546A" w:themeColor="text2"/>
          <w:sz w:val="18"/>
          <w:szCs w:val="18"/>
        </w:rPr>
        <w:t xml:space="preserve"> </w:t>
      </w:r>
    </w:p>
    <w:p w:rsidRPr="006E6062" w:rsidR="47981A10" w:rsidP="00154641" w:rsidRDefault="550FD92D" w14:paraId="1CAB3140" w14:textId="7A2044B2">
      <w:pPr>
        <w:pStyle w:val="Prrafodelista"/>
        <w:numPr>
          <w:ilvl w:val="0"/>
          <w:numId w:val="4"/>
        </w:numPr>
        <w:spacing w:before="220" w:after="220" w:line="257" w:lineRule="auto"/>
        <w:jc w:val="both"/>
        <w:rPr>
          <w:color w:val="000000" w:themeColor="text1"/>
        </w:rPr>
      </w:pPr>
      <w:r w:rsidRPr="1F1A8DA5">
        <w:rPr>
          <w:color w:val="000000" w:themeColor="text1"/>
        </w:rPr>
        <w:t>Permisos de trabajo.</w:t>
      </w:r>
      <w:r w:rsidR="6F21AD35">
        <w:tab/>
      </w:r>
      <w:r w:rsidR="6F21AD35">
        <w:br/>
      </w:r>
      <w:r w:rsidRPr="1F1A8DA5" w:rsidR="03EEC701">
        <w:rPr>
          <w:i/>
          <w:iCs/>
          <w:color w:val="44546A" w:themeColor="text2"/>
          <w:sz w:val="18"/>
          <w:szCs w:val="18"/>
        </w:rPr>
        <w:t>01NOV - 30NOV</w:t>
      </w:r>
      <w:r w:rsidRPr="1F1A8DA5" w:rsidR="7C3D7190">
        <w:rPr>
          <w:i/>
          <w:iCs/>
          <w:color w:val="44546A" w:themeColor="text2"/>
          <w:sz w:val="18"/>
          <w:szCs w:val="18"/>
        </w:rPr>
        <w:t xml:space="preserve"> </w:t>
      </w:r>
      <w:r w:rsidRPr="1F1A8DA5" w:rsidR="6A883996">
        <w:rPr>
          <w:i/>
          <w:iCs/>
          <w:color w:val="44546A" w:themeColor="text2"/>
          <w:sz w:val="18"/>
          <w:szCs w:val="18"/>
        </w:rPr>
        <w:t xml:space="preserve">/ 02 OBLIGACIONES ESPECIFICAS / </w:t>
      </w:r>
      <w:r w:rsidRPr="1F1A8DA5" w:rsidR="0E8EA41E">
        <w:rPr>
          <w:i/>
          <w:iCs/>
          <w:color w:val="44546A" w:themeColor="text2"/>
          <w:sz w:val="18"/>
          <w:szCs w:val="18"/>
        </w:rPr>
        <w:t>OBLIGACIÓN</w:t>
      </w:r>
      <w:r w:rsidRPr="1F1A8DA5" w:rsidR="6A883996">
        <w:rPr>
          <w:i/>
          <w:iCs/>
          <w:color w:val="44546A" w:themeColor="text2"/>
          <w:sz w:val="18"/>
          <w:szCs w:val="18"/>
        </w:rPr>
        <w:t xml:space="preserve"> </w:t>
      </w:r>
      <w:r w:rsidRPr="1F1A8DA5" w:rsidR="0A02D3FB">
        <w:rPr>
          <w:i/>
          <w:iCs/>
          <w:color w:val="44546A" w:themeColor="text2"/>
          <w:sz w:val="18"/>
          <w:szCs w:val="18"/>
        </w:rPr>
        <w:t>20 /</w:t>
      </w:r>
      <w:r w:rsidRPr="1F1A8DA5" w:rsidR="6A883996">
        <w:rPr>
          <w:i/>
          <w:iCs/>
          <w:color w:val="44546A" w:themeColor="text2"/>
          <w:sz w:val="18"/>
          <w:szCs w:val="18"/>
        </w:rPr>
        <w:t xml:space="preserve"> </w:t>
      </w:r>
      <w:r w:rsidRPr="1F1A8DA5" w:rsidR="68B73CB4">
        <w:rPr>
          <w:i/>
          <w:iCs/>
          <w:color w:val="44546A" w:themeColor="text2"/>
          <w:sz w:val="18"/>
          <w:szCs w:val="18"/>
        </w:rPr>
        <w:t>01. Preoperacionales</w:t>
      </w:r>
    </w:p>
    <w:p w:rsidRPr="006E6062" w:rsidR="47981A10" w:rsidP="00154641" w:rsidRDefault="5D8A2EF4" w14:paraId="16D54264" w14:textId="76BB95CA">
      <w:pPr>
        <w:pStyle w:val="Prrafodelista"/>
        <w:numPr>
          <w:ilvl w:val="0"/>
          <w:numId w:val="4"/>
        </w:numPr>
        <w:spacing w:before="220" w:after="220" w:line="257" w:lineRule="auto"/>
        <w:jc w:val="both"/>
        <w:rPr>
          <w:color w:val="000000" w:themeColor="text1"/>
        </w:rPr>
      </w:pPr>
      <w:r w:rsidRPr="006E6062">
        <w:rPr>
          <w:color w:val="000000" w:themeColor="text1"/>
        </w:rPr>
        <w:t>Análisis de Trabajo Seguro (ATS)</w:t>
      </w:r>
    </w:p>
    <w:p w:rsidRPr="006E6062" w:rsidR="289CBA51" w:rsidP="1F1A8DA5" w:rsidRDefault="03EEC701" w14:paraId="1269D367" w14:textId="3A7AA557">
      <w:pPr>
        <w:pStyle w:val="Prrafodelista"/>
        <w:spacing w:before="220" w:after="220" w:line="257" w:lineRule="auto"/>
        <w:jc w:val="both"/>
        <w:rPr>
          <w:i/>
          <w:iCs/>
          <w:color w:val="44546A" w:themeColor="text2"/>
        </w:rPr>
      </w:pPr>
      <w:r w:rsidRPr="1F1A8DA5">
        <w:rPr>
          <w:i/>
          <w:iCs/>
          <w:color w:val="44546A" w:themeColor="text2"/>
          <w:sz w:val="18"/>
          <w:szCs w:val="18"/>
        </w:rPr>
        <w:t>01NOV - 30NOV</w:t>
      </w:r>
      <w:r w:rsidRPr="1F1A8DA5" w:rsidR="2D40C123">
        <w:rPr>
          <w:i/>
          <w:iCs/>
          <w:color w:val="44546A" w:themeColor="text2"/>
          <w:sz w:val="18"/>
          <w:szCs w:val="18"/>
        </w:rPr>
        <w:t xml:space="preserve"> </w:t>
      </w:r>
      <w:r w:rsidRPr="1F1A8DA5" w:rsidR="5758D567">
        <w:rPr>
          <w:i/>
          <w:iCs/>
          <w:color w:val="44546A" w:themeColor="text2"/>
          <w:sz w:val="18"/>
          <w:szCs w:val="18"/>
        </w:rPr>
        <w:t xml:space="preserve">/ 02 OBLIGACIONES ESPECIFICAS / </w:t>
      </w:r>
      <w:r w:rsidRPr="1F1A8DA5" w:rsidR="6C771BB7">
        <w:rPr>
          <w:i/>
          <w:iCs/>
          <w:color w:val="44546A" w:themeColor="text2"/>
          <w:sz w:val="18"/>
          <w:szCs w:val="18"/>
        </w:rPr>
        <w:t>OBLIGACIÓN</w:t>
      </w:r>
      <w:r w:rsidRPr="1F1A8DA5" w:rsidR="5758D567">
        <w:rPr>
          <w:i/>
          <w:iCs/>
          <w:color w:val="44546A" w:themeColor="text2"/>
          <w:sz w:val="18"/>
          <w:szCs w:val="18"/>
        </w:rPr>
        <w:t xml:space="preserve"> </w:t>
      </w:r>
      <w:r w:rsidRPr="1F1A8DA5" w:rsidR="486617D0">
        <w:rPr>
          <w:i/>
          <w:iCs/>
          <w:color w:val="44546A" w:themeColor="text2"/>
          <w:sz w:val="18"/>
          <w:szCs w:val="18"/>
        </w:rPr>
        <w:t>20 /</w:t>
      </w:r>
      <w:r w:rsidRPr="1F1A8DA5" w:rsidR="5758D567">
        <w:rPr>
          <w:i/>
          <w:iCs/>
          <w:color w:val="44546A" w:themeColor="text2"/>
          <w:sz w:val="18"/>
          <w:szCs w:val="18"/>
        </w:rPr>
        <w:t xml:space="preserve"> </w:t>
      </w:r>
      <w:r w:rsidRPr="1F1A8DA5" w:rsidR="6EE0D91B">
        <w:rPr>
          <w:i/>
          <w:iCs/>
          <w:color w:val="44546A" w:themeColor="text2"/>
          <w:sz w:val="18"/>
          <w:szCs w:val="18"/>
        </w:rPr>
        <w:t>01. Preoperacionales</w:t>
      </w:r>
    </w:p>
    <w:p w:rsidRPr="006E6062" w:rsidR="4DD4D893" w:rsidP="1F1A8DA5" w:rsidRDefault="74B7C2B7" w14:paraId="1F56C4EE" w14:textId="0BC3A9CC">
      <w:pPr>
        <w:pStyle w:val="Prrafodelista"/>
        <w:numPr>
          <w:ilvl w:val="0"/>
          <w:numId w:val="4"/>
        </w:numPr>
        <w:spacing w:before="220" w:after="220" w:line="257" w:lineRule="auto"/>
        <w:jc w:val="both"/>
        <w:rPr>
          <w:i/>
          <w:iCs/>
          <w:color w:val="44546A" w:themeColor="text2"/>
        </w:rPr>
      </w:pPr>
      <w:r w:rsidRPr="1F1A8DA5">
        <w:rPr>
          <w:color w:val="000000" w:themeColor="text1"/>
        </w:rPr>
        <w:t>Soportes de pago del</w:t>
      </w:r>
      <w:r w:rsidRPr="1F1A8DA5" w:rsidR="0B1F7A99">
        <w:rPr>
          <w:color w:val="000000" w:themeColor="text1"/>
        </w:rPr>
        <w:t xml:space="preserve"> Sistema de Seguridad Social.</w:t>
      </w:r>
      <w:r w:rsidR="5E6D7226">
        <w:tab/>
      </w:r>
      <w:r w:rsidR="5E6D7226">
        <w:br/>
      </w:r>
      <w:r w:rsidRPr="1F1A8DA5" w:rsidR="03EEC701">
        <w:rPr>
          <w:i/>
          <w:iCs/>
          <w:color w:val="44546A" w:themeColor="text2"/>
          <w:sz w:val="18"/>
          <w:szCs w:val="18"/>
        </w:rPr>
        <w:t>01NOV - 30NOV</w:t>
      </w:r>
      <w:r w:rsidRPr="1F1A8DA5" w:rsidR="318706F9">
        <w:rPr>
          <w:i/>
          <w:iCs/>
          <w:color w:val="44546A" w:themeColor="text2"/>
          <w:sz w:val="18"/>
          <w:szCs w:val="18"/>
        </w:rPr>
        <w:t xml:space="preserve"> </w:t>
      </w:r>
      <w:r w:rsidRPr="1F1A8DA5" w:rsidR="06121F11">
        <w:rPr>
          <w:i/>
          <w:iCs/>
          <w:color w:val="44546A" w:themeColor="text2"/>
          <w:sz w:val="18"/>
          <w:szCs w:val="18"/>
        </w:rPr>
        <w:t xml:space="preserve">/ 01 OBLIGACIONES GENERALES / </w:t>
      </w:r>
      <w:r w:rsidRPr="1F1A8DA5" w:rsidR="7BBEE994">
        <w:rPr>
          <w:i/>
          <w:iCs/>
          <w:color w:val="44546A" w:themeColor="text2"/>
          <w:sz w:val="18"/>
          <w:szCs w:val="18"/>
        </w:rPr>
        <w:t>OBLIGACIÓN</w:t>
      </w:r>
      <w:r w:rsidRPr="1F1A8DA5" w:rsidR="06121F11">
        <w:rPr>
          <w:i/>
          <w:iCs/>
          <w:color w:val="44546A" w:themeColor="text2"/>
          <w:sz w:val="18"/>
          <w:szCs w:val="18"/>
        </w:rPr>
        <w:t xml:space="preserve"> </w:t>
      </w:r>
      <w:r w:rsidRPr="1F1A8DA5" w:rsidR="4068EB37">
        <w:rPr>
          <w:i/>
          <w:iCs/>
          <w:color w:val="44546A" w:themeColor="text2"/>
          <w:sz w:val="18"/>
          <w:szCs w:val="18"/>
        </w:rPr>
        <w:t>03</w:t>
      </w:r>
      <w:r w:rsidRPr="1F1A8DA5" w:rsidR="06121F11">
        <w:rPr>
          <w:i/>
          <w:iCs/>
          <w:color w:val="44546A" w:themeColor="text2"/>
          <w:sz w:val="18"/>
          <w:szCs w:val="18"/>
        </w:rPr>
        <w:t xml:space="preserve">/ </w:t>
      </w:r>
      <w:r w:rsidRPr="1F1A8DA5" w:rsidR="19C9C38B">
        <w:rPr>
          <w:i/>
          <w:iCs/>
          <w:color w:val="44546A" w:themeColor="text2"/>
          <w:sz w:val="18"/>
          <w:szCs w:val="18"/>
        </w:rPr>
        <w:t>01 SEGURIDAD SOCIAL</w:t>
      </w:r>
    </w:p>
    <w:p w:rsidR="76B2096C" w:rsidP="1F1A8DA5" w:rsidRDefault="76B2096C" w14:paraId="42D188CC" w14:textId="0128238C">
      <w:pPr>
        <w:pStyle w:val="Prrafodelista"/>
        <w:numPr>
          <w:ilvl w:val="0"/>
          <w:numId w:val="4"/>
        </w:numPr>
        <w:spacing w:before="220" w:after="220" w:line="257" w:lineRule="auto"/>
        <w:jc w:val="both"/>
        <w:rPr>
          <w:color w:val="000000" w:themeColor="text1"/>
        </w:rPr>
      </w:pPr>
      <w:r w:rsidRPr="1F1A8DA5">
        <w:rPr>
          <w:color w:val="000000" w:themeColor="text1"/>
        </w:rPr>
        <w:t>Pruebas de alcohol</w:t>
      </w:r>
      <w:r w:rsidRPr="1F1A8DA5" w:rsidR="378620E3">
        <w:rPr>
          <w:color w:val="000000" w:themeColor="text1"/>
        </w:rPr>
        <w:t>emia</w:t>
      </w:r>
    </w:p>
    <w:p w:rsidR="76B2096C" w:rsidP="1F1A8DA5" w:rsidRDefault="76B2096C" w14:paraId="6F267363" w14:textId="426AE512">
      <w:pPr>
        <w:pStyle w:val="Prrafodelista"/>
        <w:spacing w:before="220" w:after="220" w:line="257" w:lineRule="auto"/>
        <w:jc w:val="both"/>
        <w:rPr>
          <w:i/>
          <w:iCs/>
          <w:color w:val="44546A" w:themeColor="text2"/>
          <w:sz w:val="18"/>
          <w:szCs w:val="18"/>
        </w:rPr>
      </w:pPr>
      <w:r w:rsidRPr="1F1A8DA5">
        <w:rPr>
          <w:i/>
          <w:iCs/>
          <w:color w:val="44546A" w:themeColor="text2"/>
          <w:sz w:val="18"/>
          <w:szCs w:val="18"/>
        </w:rPr>
        <w:t>01NOV - 30NOV / 02 OBLIGACIONES ESPECIFICAS / OBLIGACIÓN 20 / 0</w:t>
      </w:r>
      <w:r w:rsidRPr="1F1A8DA5" w:rsidR="19566E06">
        <w:rPr>
          <w:i/>
          <w:iCs/>
          <w:color w:val="44546A" w:themeColor="text2"/>
          <w:sz w:val="18"/>
          <w:szCs w:val="18"/>
        </w:rPr>
        <w:t>3</w:t>
      </w:r>
      <w:r w:rsidRPr="1F1A8DA5">
        <w:rPr>
          <w:i/>
          <w:iCs/>
          <w:color w:val="44546A" w:themeColor="text2"/>
          <w:sz w:val="18"/>
          <w:szCs w:val="18"/>
        </w:rPr>
        <w:t>. P</w:t>
      </w:r>
      <w:r w:rsidRPr="1F1A8DA5" w:rsidR="058CBFF3">
        <w:rPr>
          <w:i/>
          <w:iCs/>
          <w:color w:val="44546A" w:themeColor="text2"/>
          <w:sz w:val="18"/>
          <w:szCs w:val="18"/>
        </w:rPr>
        <w:t>RUEBAS DE ALCOHOL</w:t>
      </w:r>
      <w:r w:rsidRPr="1F1A8DA5" w:rsidR="242C2ACD">
        <w:rPr>
          <w:i/>
          <w:iCs/>
          <w:color w:val="44546A" w:themeColor="text2"/>
          <w:sz w:val="18"/>
          <w:szCs w:val="18"/>
        </w:rPr>
        <w:t>EMIA</w:t>
      </w:r>
    </w:p>
    <w:p w:rsidR="42A50DE2" w:rsidP="1F1A8DA5" w:rsidRDefault="42A50DE2" w14:paraId="530F75E7" w14:textId="32320852">
      <w:pPr>
        <w:pStyle w:val="Prrafodelista"/>
        <w:numPr>
          <w:ilvl w:val="0"/>
          <w:numId w:val="4"/>
        </w:numPr>
        <w:spacing w:before="220" w:after="220" w:line="257" w:lineRule="auto"/>
        <w:jc w:val="both"/>
        <w:rPr>
          <w:color w:val="000000" w:themeColor="text1"/>
        </w:rPr>
      </w:pPr>
      <w:r w:rsidRPr="1F1A8DA5">
        <w:rPr>
          <w:color w:val="000000" w:themeColor="text1"/>
        </w:rPr>
        <w:t xml:space="preserve">Entregas de EPP </w:t>
      </w:r>
    </w:p>
    <w:p w:rsidR="1F1A8DA5" w:rsidP="1AC4285D" w:rsidRDefault="35418232" w14:paraId="42D0BD2A" w14:textId="29B59D86">
      <w:pPr>
        <w:pStyle w:val="Prrafodelista"/>
        <w:spacing w:before="220" w:after="220" w:line="257" w:lineRule="auto"/>
        <w:jc w:val="both"/>
        <w:rPr>
          <w:i/>
          <w:iCs/>
          <w:color w:val="44546A" w:themeColor="text2"/>
          <w:sz w:val="18"/>
          <w:szCs w:val="18"/>
        </w:rPr>
      </w:pPr>
      <w:r w:rsidRPr="7EC6BE58">
        <w:rPr>
          <w:i/>
          <w:iCs/>
          <w:color w:val="445369"/>
          <w:sz w:val="18"/>
          <w:szCs w:val="18"/>
        </w:rPr>
        <w:t xml:space="preserve">01NOV - 30NOV / 01 OBLIGACIONES GENERALES / OBLIGACIÓN 12 / 02. </w:t>
      </w:r>
      <w:r w:rsidRPr="7EC6BE58" w:rsidR="5CA187C9">
        <w:rPr>
          <w:i/>
          <w:iCs/>
          <w:color w:val="445369"/>
          <w:sz w:val="18"/>
          <w:szCs w:val="18"/>
        </w:rPr>
        <w:t xml:space="preserve">ENTREGAS DE EPP </w:t>
      </w:r>
    </w:p>
    <w:tbl>
      <w:tblPr>
        <w:tblStyle w:val="Tablaconcuadrcula"/>
        <w:tblW w:w="9165" w:type="dxa"/>
        <w:tblInd w:w="720" w:type="dxa"/>
        <w:tblBorders>
          <w:top w:val="single" w:color="auto" w:sz="6" w:space="0"/>
          <w:left w:val="single" w:color="auto" w:sz="6" w:space="0"/>
          <w:bottom w:val="single" w:color="auto" w:sz="6" w:space="0"/>
          <w:right w:val="single" w:color="auto" w:sz="6" w:space="0"/>
          <w:insideH w:val="single" w:color="auto" w:sz="4" w:space="0"/>
          <w:insideV w:val="single" w:color="auto" w:sz="4" w:space="0"/>
        </w:tblBorders>
        <w:tblLayout w:type="fixed"/>
        <w:tblLook w:val="06A0" w:firstRow="1" w:lastRow="0" w:firstColumn="1" w:lastColumn="0" w:noHBand="1" w:noVBand="1"/>
      </w:tblPr>
      <w:tblGrid>
        <w:gridCol w:w="4455"/>
        <w:gridCol w:w="4710"/>
      </w:tblGrid>
      <w:tr w:rsidRPr="006E6062" w:rsidR="7FCA1776" w:rsidTr="15193FD0" w14:paraId="728F9649" w14:textId="77777777">
        <w:trPr>
          <w:trHeight w:val="3600"/>
        </w:trPr>
        <w:tc>
          <w:tcPr>
            <w:tcW w:w="4455" w:type="dxa"/>
            <w:tcMar>
              <w:left w:w="105" w:type="dxa"/>
              <w:right w:w="105" w:type="dxa"/>
            </w:tcMar>
          </w:tcPr>
          <w:p w:rsidRPr="006E6062" w:rsidR="7FCA1776" w:rsidP="048FF092" w:rsidRDefault="084357E7" w14:paraId="68118707" w14:textId="7B21A062">
            <w:pPr>
              <w:jc w:val="center"/>
            </w:pPr>
            <w:r>
              <w:rPr>
                <w:noProof/>
              </w:rPr>
              <w:drawing>
                <wp:inline distT="0" distB="0" distL="0" distR="0" wp14:anchorId="1DA258A5" wp14:editId="77FC742C">
                  <wp:extent cx="2163866" cy="2210883"/>
                  <wp:effectExtent l="0" t="0" r="0" b="0"/>
                  <wp:docPr id="6572455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45567" name="Picture 657245567"/>
                          <pic:cNvPicPr/>
                        </pic:nvPicPr>
                        <pic:blipFill>
                          <a:blip r:embed="rId31">
                            <a:extLst>
                              <a:ext uri="{28A0092B-C50C-407E-A947-70E740481C1C}">
                                <a14:useLocalDpi xmlns:a14="http://schemas.microsoft.com/office/drawing/2010/main"/>
                              </a:ext>
                            </a:extLst>
                          </a:blip>
                          <a:stretch>
                            <a:fillRect/>
                          </a:stretch>
                        </pic:blipFill>
                        <pic:spPr>
                          <a:xfrm>
                            <a:off x="0" y="0"/>
                            <a:ext cx="2163866" cy="2210883"/>
                          </a:xfrm>
                          <a:prstGeom prst="rect">
                            <a:avLst/>
                          </a:prstGeom>
                        </pic:spPr>
                      </pic:pic>
                    </a:graphicData>
                  </a:graphic>
                </wp:inline>
              </w:drawing>
            </w:r>
          </w:p>
        </w:tc>
        <w:tc>
          <w:tcPr>
            <w:tcW w:w="4710" w:type="dxa"/>
            <w:tcMar>
              <w:left w:w="105" w:type="dxa"/>
              <w:right w:w="105" w:type="dxa"/>
            </w:tcMar>
          </w:tcPr>
          <w:p w:rsidRPr="006E6062" w:rsidR="7FCA1776" w:rsidP="47B8072B" w:rsidRDefault="084357E7" w14:paraId="253A5611" w14:textId="53BAA6D7">
            <w:pPr>
              <w:jc w:val="center"/>
            </w:pPr>
            <w:r>
              <w:rPr>
                <w:noProof/>
              </w:rPr>
              <w:drawing>
                <wp:inline distT="0" distB="0" distL="0" distR="0" wp14:anchorId="4DAF399E" wp14:editId="530F498F">
                  <wp:extent cx="2315040" cy="2191408"/>
                  <wp:effectExtent l="0" t="0" r="0" b="0"/>
                  <wp:docPr id="13708157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15769" name="Picture 1370815769"/>
                          <pic:cNvPicPr/>
                        </pic:nvPicPr>
                        <pic:blipFill>
                          <a:blip r:embed="rId32">
                            <a:extLst>
                              <a:ext uri="{28A0092B-C50C-407E-A947-70E740481C1C}">
                                <a14:useLocalDpi xmlns:a14="http://schemas.microsoft.com/office/drawing/2010/main"/>
                              </a:ext>
                            </a:extLst>
                          </a:blip>
                          <a:stretch>
                            <a:fillRect/>
                          </a:stretch>
                        </pic:blipFill>
                        <pic:spPr>
                          <a:xfrm>
                            <a:off x="0" y="0"/>
                            <a:ext cx="2315040" cy="2191408"/>
                          </a:xfrm>
                          <a:prstGeom prst="rect">
                            <a:avLst/>
                          </a:prstGeom>
                        </pic:spPr>
                      </pic:pic>
                    </a:graphicData>
                  </a:graphic>
                </wp:inline>
              </w:drawing>
            </w:r>
          </w:p>
        </w:tc>
      </w:tr>
      <w:tr w:rsidRPr="006E6062" w:rsidR="7FCA1776" w:rsidTr="15193FD0" w14:paraId="5FA8D7AA" w14:textId="77777777">
        <w:trPr>
          <w:trHeight w:val="3600"/>
        </w:trPr>
        <w:tc>
          <w:tcPr>
            <w:tcW w:w="4455" w:type="dxa"/>
            <w:tcMar>
              <w:left w:w="105" w:type="dxa"/>
              <w:right w:w="105" w:type="dxa"/>
            </w:tcMar>
          </w:tcPr>
          <w:p w:rsidRPr="006E6062" w:rsidR="7FCA1776" w:rsidP="15193FD0" w:rsidRDefault="7E601C6F" w14:paraId="596950F4" w14:textId="7172DF3A">
            <w:pPr>
              <w:jc w:val="center"/>
            </w:pPr>
            <w:r>
              <w:rPr>
                <w:noProof/>
              </w:rPr>
              <w:drawing>
                <wp:inline distT="0" distB="0" distL="0" distR="0" wp14:anchorId="6F0C7F3F" wp14:editId="17AFDD3F">
                  <wp:extent cx="2170039" cy="2150236"/>
                  <wp:effectExtent l="0" t="0" r="0" b="0"/>
                  <wp:docPr id="1351104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48130" name="Picture 1584748130"/>
                          <pic:cNvPicPr/>
                        </pic:nvPicPr>
                        <pic:blipFill>
                          <a:blip r:embed="rId33">
                            <a:extLst>
                              <a:ext uri="{28A0092B-C50C-407E-A947-70E740481C1C}">
                                <a14:useLocalDpi xmlns:a14="http://schemas.microsoft.com/office/drawing/2010/main"/>
                              </a:ext>
                            </a:extLst>
                          </a:blip>
                          <a:stretch>
                            <a:fillRect/>
                          </a:stretch>
                        </pic:blipFill>
                        <pic:spPr>
                          <a:xfrm>
                            <a:off x="0" y="0"/>
                            <a:ext cx="2170039" cy="2150236"/>
                          </a:xfrm>
                          <a:prstGeom prst="rect">
                            <a:avLst/>
                          </a:prstGeom>
                        </pic:spPr>
                      </pic:pic>
                    </a:graphicData>
                  </a:graphic>
                </wp:inline>
              </w:drawing>
            </w:r>
          </w:p>
        </w:tc>
        <w:tc>
          <w:tcPr>
            <w:tcW w:w="4710" w:type="dxa"/>
            <w:tcMar>
              <w:left w:w="105" w:type="dxa"/>
              <w:right w:w="105" w:type="dxa"/>
            </w:tcMar>
          </w:tcPr>
          <w:p w:rsidRPr="006E6062" w:rsidR="7FCA1776" w:rsidP="15193FD0" w:rsidRDefault="7E601C6F" w14:paraId="3AE05851" w14:textId="424DCEFF">
            <w:pPr>
              <w:jc w:val="center"/>
            </w:pPr>
            <w:r>
              <w:rPr>
                <w:noProof/>
              </w:rPr>
              <w:drawing>
                <wp:inline distT="0" distB="0" distL="0" distR="0" wp14:anchorId="55C1E12C" wp14:editId="6D8C637D">
                  <wp:extent cx="2325417" cy="2152759"/>
                  <wp:effectExtent l="0" t="0" r="0" b="0"/>
                  <wp:docPr id="2520429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42987" name="Picture 252042987"/>
                          <pic:cNvPicPr/>
                        </pic:nvPicPr>
                        <pic:blipFill>
                          <a:blip r:embed="rId34">
                            <a:extLst>
                              <a:ext uri="{28A0092B-C50C-407E-A947-70E740481C1C}">
                                <a14:useLocalDpi xmlns:a14="http://schemas.microsoft.com/office/drawing/2010/main"/>
                              </a:ext>
                            </a:extLst>
                          </a:blip>
                          <a:stretch>
                            <a:fillRect/>
                          </a:stretch>
                        </pic:blipFill>
                        <pic:spPr>
                          <a:xfrm>
                            <a:off x="0" y="0"/>
                            <a:ext cx="2325417" cy="2152759"/>
                          </a:xfrm>
                          <a:prstGeom prst="rect">
                            <a:avLst/>
                          </a:prstGeom>
                        </pic:spPr>
                      </pic:pic>
                    </a:graphicData>
                  </a:graphic>
                </wp:inline>
              </w:drawing>
            </w:r>
          </w:p>
        </w:tc>
      </w:tr>
      <w:tr w:rsidRPr="006E6062" w:rsidR="7FCA1776" w:rsidTr="15193FD0" w14:paraId="3071943B" w14:textId="77777777">
        <w:trPr>
          <w:trHeight w:val="3435"/>
        </w:trPr>
        <w:tc>
          <w:tcPr>
            <w:tcW w:w="4455" w:type="dxa"/>
            <w:tcMar>
              <w:left w:w="105" w:type="dxa"/>
              <w:right w:w="105" w:type="dxa"/>
            </w:tcMar>
          </w:tcPr>
          <w:p w:rsidRPr="006E6062" w:rsidR="7FCA1776" w:rsidP="15193FD0" w:rsidRDefault="7FCA1776" w14:paraId="72BE73DA" w14:textId="196D6C9C">
            <w:pPr>
              <w:jc w:val="center"/>
            </w:pPr>
          </w:p>
          <w:p w:rsidRPr="006E6062" w:rsidR="7FCA1776" w:rsidP="44CBAB1F" w:rsidRDefault="5B9993D2" w14:paraId="7B2CA0B5" w14:textId="0A59C542">
            <w:pPr>
              <w:jc w:val="center"/>
            </w:pPr>
            <w:r>
              <w:rPr>
                <w:noProof/>
              </w:rPr>
              <w:drawing>
                <wp:inline distT="0" distB="0" distL="0" distR="0" wp14:anchorId="29E3F74B" wp14:editId="4598E339">
                  <wp:extent cx="2266162" cy="2389879"/>
                  <wp:effectExtent l="0" t="0" r="0" b="0"/>
                  <wp:docPr id="3316367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36737" name="Picture 331636737"/>
                          <pic:cNvPicPr/>
                        </pic:nvPicPr>
                        <pic:blipFill>
                          <a:blip r:embed="rId35">
                            <a:extLst>
                              <a:ext uri="{28A0092B-C50C-407E-A947-70E740481C1C}">
                                <a14:useLocalDpi xmlns:a14="http://schemas.microsoft.com/office/drawing/2010/main"/>
                              </a:ext>
                            </a:extLst>
                          </a:blip>
                          <a:stretch>
                            <a:fillRect/>
                          </a:stretch>
                        </pic:blipFill>
                        <pic:spPr>
                          <a:xfrm>
                            <a:off x="0" y="0"/>
                            <a:ext cx="2266162" cy="2389879"/>
                          </a:xfrm>
                          <a:prstGeom prst="rect">
                            <a:avLst/>
                          </a:prstGeom>
                        </pic:spPr>
                      </pic:pic>
                    </a:graphicData>
                  </a:graphic>
                </wp:inline>
              </w:drawing>
            </w:r>
          </w:p>
        </w:tc>
        <w:tc>
          <w:tcPr>
            <w:tcW w:w="4710" w:type="dxa"/>
            <w:tcMar>
              <w:left w:w="105" w:type="dxa"/>
              <w:right w:w="105" w:type="dxa"/>
            </w:tcMar>
          </w:tcPr>
          <w:p w:rsidR="30AFFFAF" w:rsidP="30AFFFAF" w:rsidRDefault="30AFFFAF" w14:paraId="1EBB6C40" w14:textId="147536F9">
            <w:pPr>
              <w:jc w:val="center"/>
            </w:pPr>
          </w:p>
          <w:p w:rsidRPr="006E6062" w:rsidR="7FCA1776" w:rsidP="15193FD0" w:rsidRDefault="28D06C03" w14:paraId="758A3A82" w14:textId="6C0FF78B">
            <w:pPr>
              <w:jc w:val="center"/>
            </w:pPr>
            <w:r>
              <w:rPr>
                <w:noProof/>
              </w:rPr>
              <w:drawing>
                <wp:inline distT="0" distB="0" distL="0" distR="0" wp14:anchorId="449EB846" wp14:editId="0F2981F5">
                  <wp:extent cx="2231797" cy="2439405"/>
                  <wp:effectExtent l="0" t="0" r="0" b="0"/>
                  <wp:docPr id="13564040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04094" name="Picture 1356404094"/>
                          <pic:cNvPicPr/>
                        </pic:nvPicPr>
                        <pic:blipFill>
                          <a:blip r:embed="rId36">
                            <a:extLst>
                              <a:ext uri="{28A0092B-C50C-407E-A947-70E740481C1C}">
                                <a14:useLocalDpi xmlns:a14="http://schemas.microsoft.com/office/drawing/2010/main"/>
                              </a:ext>
                            </a:extLst>
                          </a:blip>
                          <a:stretch>
                            <a:fillRect/>
                          </a:stretch>
                        </pic:blipFill>
                        <pic:spPr>
                          <a:xfrm>
                            <a:off x="0" y="0"/>
                            <a:ext cx="2231797" cy="2439405"/>
                          </a:xfrm>
                          <a:prstGeom prst="rect">
                            <a:avLst/>
                          </a:prstGeom>
                        </pic:spPr>
                      </pic:pic>
                    </a:graphicData>
                  </a:graphic>
                </wp:inline>
              </w:drawing>
            </w:r>
          </w:p>
        </w:tc>
      </w:tr>
    </w:tbl>
    <w:p w:rsidRPr="006E6062" w:rsidR="605009E2" w:rsidP="7FCA1776" w:rsidRDefault="12338DBF" w14:paraId="6A516D1E" w14:textId="22972A70">
      <w:pPr>
        <w:pStyle w:val="Descripcin"/>
        <w:spacing w:before="220" w:after="220" w:line="257" w:lineRule="auto"/>
        <w:jc w:val="center"/>
        <w:rPr>
          <w:color w:val="000000" w:themeColor="text1"/>
        </w:rPr>
      </w:pPr>
      <w:bookmarkStart w:name="_Toc216169919" w:id="504"/>
      <w:r w:rsidRPr="006E6062">
        <w:t xml:space="preserve">Ilustración </w:t>
      </w:r>
      <w:r w:rsidRPr="006E6062" w:rsidR="44E045E1">
        <w:fldChar w:fldCharType="begin"/>
      </w:r>
      <w:r w:rsidRPr="006E6062" w:rsidR="44E045E1">
        <w:instrText>SEQ Ilustración \* ARABIC</w:instrText>
      </w:r>
      <w:r w:rsidRPr="006E6062" w:rsidR="44E045E1">
        <w:fldChar w:fldCharType="separate"/>
      </w:r>
      <w:r w:rsidR="00041DFA">
        <w:rPr>
          <w:noProof/>
        </w:rPr>
        <w:t>15</w:t>
      </w:r>
      <w:r w:rsidRPr="006E6062" w:rsidR="44E045E1">
        <w:fldChar w:fldCharType="end"/>
      </w:r>
      <w:r w:rsidRPr="006E6062">
        <w:t>. REGISTROS FOTOGRÁFICOS ACTIVIDADES SG-SST</w:t>
      </w:r>
      <w:r w:rsidRPr="006E6062" w:rsidR="30F6277B">
        <w:t xml:space="preserve"> </w:t>
      </w:r>
      <w:r w:rsidRPr="006E6062" w:rsidR="00315B13">
        <w:t>NOVIEMBRE</w:t>
      </w:r>
      <w:bookmarkEnd w:id="504"/>
    </w:p>
    <w:p w:rsidRPr="006E6062" w:rsidR="6C51A930" w:rsidP="2D052FB2" w:rsidRDefault="0865E9FA" w14:paraId="04414692" w14:textId="58358CC5">
      <w:pPr>
        <w:pStyle w:val="Ttulo2"/>
        <w:spacing w:before="220" w:after="220" w:line="257" w:lineRule="auto"/>
        <w:jc w:val="both"/>
      </w:pPr>
      <w:bookmarkStart w:name="_Toc216169880" w:id="505"/>
      <w:r w:rsidRPr="006E6062">
        <w:t>INDICADORES DE CUMPLIMIENTO DEL SG-SSTA</w:t>
      </w:r>
      <w:bookmarkEnd w:id="505"/>
    </w:p>
    <w:p w:rsidRPr="006E6062" w:rsidR="33FEC675" w:rsidP="661FE711" w:rsidRDefault="33FEC675" w14:paraId="45185CC4" w14:textId="41FF20CC">
      <w:pPr>
        <w:spacing w:before="240" w:after="240"/>
        <w:jc w:val="both"/>
        <w:rPr>
          <w:color w:val="000000" w:themeColor="text1"/>
        </w:rPr>
      </w:pPr>
      <w:r w:rsidRPr="006E6062">
        <w:rPr>
          <w:color w:val="000000" w:themeColor="text1"/>
        </w:rPr>
        <w:t xml:space="preserve">En cumplimiento de la normatividad vigente y de los lineamientos establecidos en el Sistema de Gestión de Seguridad y Salud en el Trabajo (SG-SST), se presenta el consolidado de indicadores correspondientes al periodo de </w:t>
      </w:r>
      <w:r w:rsidRPr="44CBAB1F" w:rsidR="68F0A09F">
        <w:rPr>
          <w:color w:val="000000" w:themeColor="text1"/>
        </w:rPr>
        <w:t>noviembre</w:t>
      </w:r>
      <w:r w:rsidRPr="006E6062">
        <w:rPr>
          <w:color w:val="000000" w:themeColor="text1"/>
        </w:rPr>
        <w:t xml:space="preserve"> </w:t>
      </w:r>
      <w:r w:rsidRPr="7D505873" w:rsidR="68F0A09F">
        <w:rPr>
          <w:color w:val="000000" w:themeColor="text1"/>
        </w:rPr>
        <w:t xml:space="preserve">del </w:t>
      </w:r>
      <w:r w:rsidRPr="006E6062">
        <w:rPr>
          <w:color w:val="000000" w:themeColor="text1"/>
        </w:rPr>
        <w:t>2025. Estos indicadores permiten medir el desempeño del sistema, identificar avances, oportunidades de mejora y el grado de cumplimiento de los objetivos planteados en materia de prevención, control de riesgos y bienestar laboral.</w:t>
      </w:r>
    </w:p>
    <w:p w:rsidR="49501C53" w:rsidP="49501C53" w:rsidRDefault="33FEC675" w14:paraId="7B4622D4" w14:textId="0F7330C2">
      <w:pPr>
        <w:spacing w:before="240" w:after="240"/>
        <w:jc w:val="both"/>
        <w:rPr>
          <w:color w:val="000000" w:themeColor="text1"/>
        </w:rPr>
      </w:pPr>
      <w:r w:rsidRPr="15193FD0">
        <w:rPr>
          <w:color w:val="000000" w:themeColor="text1"/>
        </w:rPr>
        <w:t>El análisis de resultados constituye una herramienta fundamental para la toma de decisiones, la planeación de acciones correctivas y preventivas, así como para garantizar la mejora continua del SG-SST dentro de la organización</w:t>
      </w:r>
    </w:p>
    <w:p w:rsidR="001349E4" w:rsidP="661FE711" w:rsidRDefault="001349E4" w14:paraId="1AD74A54" w14:textId="77777777">
      <w:pPr>
        <w:spacing w:before="240" w:after="240"/>
        <w:jc w:val="both"/>
        <w:rPr>
          <w:b/>
          <w:bCs/>
          <w:color w:val="1F3864" w:themeColor="accent1" w:themeShade="80"/>
          <w:sz w:val="24"/>
          <w:szCs w:val="24"/>
        </w:rPr>
      </w:pPr>
    </w:p>
    <w:p w:rsidR="001349E4" w:rsidP="661FE711" w:rsidRDefault="001349E4" w14:paraId="72DD1329" w14:textId="77777777">
      <w:pPr>
        <w:spacing w:before="240" w:after="240"/>
        <w:jc w:val="both"/>
        <w:rPr>
          <w:b/>
          <w:bCs/>
          <w:color w:val="1F3864" w:themeColor="accent1" w:themeShade="80"/>
          <w:sz w:val="24"/>
          <w:szCs w:val="24"/>
        </w:rPr>
      </w:pPr>
    </w:p>
    <w:p w:rsidRPr="006E6062" w:rsidR="33FEC675" w:rsidP="661FE711" w:rsidRDefault="33FEC675" w14:paraId="2125AEE1" w14:textId="6F52EE72">
      <w:pPr>
        <w:spacing w:before="240" w:after="240"/>
        <w:jc w:val="both"/>
        <w:rPr>
          <w:color w:val="1F3864" w:themeColor="accent1" w:themeShade="80"/>
          <w:sz w:val="24"/>
          <w:szCs w:val="24"/>
        </w:rPr>
      </w:pPr>
      <w:r w:rsidRPr="006E6062">
        <w:rPr>
          <w:b/>
          <w:bCs/>
          <w:color w:val="1F3864" w:themeColor="accent1" w:themeShade="80"/>
          <w:sz w:val="24"/>
          <w:szCs w:val="24"/>
        </w:rPr>
        <w:t>Indicador de cumplimiento al Plan de trabajo:</w:t>
      </w:r>
    </w:p>
    <w:tbl>
      <w:tblPr>
        <w:tblStyle w:val="Tablaconcuadrcula"/>
        <w:tblW w:w="9731" w:type="dxa"/>
        <w:tblBorders>
          <w:top w:val="single" w:color="auto" w:sz="6" w:space="0"/>
          <w:left w:val="single" w:color="auto" w:sz="6" w:space="0"/>
          <w:bottom w:val="single" w:color="auto" w:sz="6" w:space="0"/>
          <w:right w:val="single" w:color="auto" w:sz="6" w:space="0"/>
          <w:insideH w:val="single" w:color="auto" w:sz="4" w:space="0"/>
          <w:insideV w:val="single" w:color="auto" w:sz="4" w:space="0"/>
        </w:tblBorders>
        <w:tblLayout w:type="fixed"/>
        <w:tblLook w:val="0000" w:firstRow="0" w:lastRow="0" w:firstColumn="0" w:lastColumn="0" w:noHBand="0" w:noVBand="0"/>
      </w:tblPr>
      <w:tblGrid>
        <w:gridCol w:w="484"/>
        <w:gridCol w:w="2333"/>
        <w:gridCol w:w="533"/>
        <w:gridCol w:w="533"/>
        <w:gridCol w:w="533"/>
        <w:gridCol w:w="533"/>
        <w:gridCol w:w="533"/>
        <w:gridCol w:w="533"/>
        <w:gridCol w:w="533"/>
        <w:gridCol w:w="533"/>
        <w:gridCol w:w="533"/>
        <w:gridCol w:w="533"/>
        <w:gridCol w:w="1051"/>
        <w:gridCol w:w="533"/>
      </w:tblGrid>
      <w:tr w:rsidRPr="006E6062" w:rsidR="006B2530" w:rsidTr="2CBC40A8" w14:paraId="3713BAD2" w14:textId="1A6D1BE1">
        <w:trPr>
          <w:gridAfter w:val="1"/>
          <w:wAfter w:w="540" w:type="dxa"/>
          <w:trHeight w:val="345"/>
        </w:trPr>
        <w:tc>
          <w:tcPr>
            <w:tcW w:w="9731" w:type="dxa"/>
            <w:gridSpan w:val="13"/>
            <w:tcBorders>
              <w:top w:val="single" w:color="FFFFFF" w:themeColor="background1" w:sz="6" w:space="0"/>
              <w:left w:val="single" w:color="FFFFFF" w:themeColor="background1" w:sz="6" w:space="0"/>
              <w:bottom w:val="single" w:color="FFFFFF" w:themeColor="background1" w:sz="6" w:space="0"/>
              <w:right w:val="single" w:color="auto" w:sz="6" w:space="0"/>
            </w:tcBorders>
            <w:shd w:val="clear" w:color="auto" w:fill="002060"/>
            <w:tcMar>
              <w:left w:w="90" w:type="dxa"/>
              <w:right w:w="90" w:type="dxa"/>
            </w:tcMar>
            <w:vAlign w:val="center"/>
          </w:tcPr>
          <w:p w:rsidRPr="006E6062" w:rsidR="29F6279A" w:rsidP="29F6279A" w:rsidRDefault="29F6279A" w14:paraId="4A6D1C4E" w14:textId="3DCA5A76">
            <w:pPr>
              <w:spacing w:line="259" w:lineRule="auto"/>
              <w:jc w:val="center"/>
              <w:rPr>
                <w:color w:val="000000" w:themeColor="text1"/>
              </w:rPr>
            </w:pPr>
          </w:p>
          <w:p w:rsidRPr="006E6062" w:rsidR="29F6279A" w:rsidP="29F6279A" w:rsidRDefault="29F6279A" w14:paraId="4745EAA9" w14:textId="0681BB1A">
            <w:pPr>
              <w:pStyle w:val="Normal0"/>
              <w:pBdr>
                <w:top w:val="nil"/>
                <w:left w:val="nil"/>
                <w:bottom w:val="nil"/>
                <w:right w:val="nil"/>
                <w:between w:val="nil"/>
              </w:pBdr>
              <w:spacing w:after="160" w:line="259" w:lineRule="auto"/>
              <w:jc w:val="center"/>
              <w:rPr>
                <w:color w:val="FFFFFF" w:themeColor="background1"/>
                <w:sz w:val="18"/>
                <w:szCs w:val="18"/>
              </w:rPr>
            </w:pPr>
            <w:r w:rsidRPr="006E6062">
              <w:rPr>
                <w:b/>
                <w:bCs/>
                <w:color w:val="FFFFFF" w:themeColor="background1"/>
                <w:sz w:val="18"/>
                <w:szCs w:val="18"/>
              </w:rPr>
              <w:t>INDICADOR CUMPLIMIENTO AL PLAN DE TRABAJO SST SCJ-1809-2024</w:t>
            </w:r>
          </w:p>
        </w:tc>
      </w:tr>
      <w:tr w:rsidRPr="006E6062" w:rsidR="006B2530" w:rsidTr="7D505873" w14:paraId="12151D6C" w14:textId="72DD4497">
        <w:trPr>
          <w:trHeight w:val="495"/>
        </w:trPr>
        <w:tc>
          <w:tcPr>
            <w:tcW w:w="506"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60" w:type="dxa"/>
              <w:right w:w="60" w:type="dxa"/>
            </w:tcMar>
            <w:vAlign w:val="center"/>
          </w:tcPr>
          <w:p w:rsidRPr="006E6062" w:rsidR="29F6279A" w:rsidP="001349E4" w:rsidRDefault="29F6279A" w14:paraId="14DD5F4D" w14:textId="6587DC01">
            <w:pPr>
              <w:pStyle w:val="Normal0"/>
              <w:spacing w:line="259" w:lineRule="auto"/>
              <w:jc w:val="center"/>
              <w:rPr>
                <w:color w:val="FFFFFF" w:themeColor="background1"/>
                <w:sz w:val="16"/>
                <w:szCs w:val="16"/>
              </w:rPr>
            </w:pPr>
            <w:r w:rsidRPr="006E6062">
              <w:rPr>
                <w:b/>
                <w:bCs/>
                <w:color w:val="FFFFFF" w:themeColor="background1"/>
                <w:sz w:val="16"/>
                <w:szCs w:val="16"/>
              </w:rPr>
              <w:t>ÍTEM</w:t>
            </w:r>
          </w:p>
        </w:tc>
        <w:tc>
          <w:tcPr>
            <w:tcW w:w="25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60" w:type="dxa"/>
              <w:right w:w="60" w:type="dxa"/>
            </w:tcMar>
            <w:vAlign w:val="center"/>
          </w:tcPr>
          <w:p w:rsidRPr="006E6062" w:rsidR="29F6279A" w:rsidP="001349E4" w:rsidRDefault="29F6279A" w14:paraId="398A5BE4" w14:textId="387F5880">
            <w:pPr>
              <w:pStyle w:val="Normal0"/>
              <w:pBdr>
                <w:top w:val="nil"/>
                <w:left w:val="nil"/>
                <w:bottom w:val="nil"/>
                <w:right w:val="nil"/>
                <w:between w:val="nil"/>
              </w:pBdr>
              <w:spacing w:after="160" w:line="259" w:lineRule="auto"/>
              <w:jc w:val="center"/>
              <w:rPr>
                <w:color w:val="FFFFFF" w:themeColor="background1"/>
                <w:sz w:val="16"/>
                <w:szCs w:val="16"/>
              </w:rPr>
            </w:pPr>
            <w:r w:rsidRPr="006E6062">
              <w:rPr>
                <w:b/>
                <w:bCs/>
                <w:color w:val="FFFFFF" w:themeColor="background1"/>
                <w:sz w:val="16"/>
                <w:szCs w:val="16"/>
              </w:rPr>
              <w:t>ÍTEM</w:t>
            </w:r>
          </w:p>
        </w:tc>
        <w:tc>
          <w:tcPr>
            <w:tcW w:w="5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29F6279A" w:rsidP="001349E4" w:rsidRDefault="29F6279A" w14:paraId="53AC12D5" w14:textId="6E99F900">
            <w:pPr>
              <w:pStyle w:val="Normal0"/>
              <w:pBdr>
                <w:top w:val="nil"/>
                <w:left w:val="nil"/>
                <w:bottom w:val="nil"/>
                <w:right w:val="nil"/>
                <w:between w:val="nil"/>
              </w:pBdr>
              <w:spacing w:after="160" w:line="259" w:lineRule="auto"/>
              <w:jc w:val="center"/>
              <w:rPr>
                <w:color w:val="FFFFFF" w:themeColor="background1"/>
                <w:sz w:val="16"/>
                <w:szCs w:val="16"/>
              </w:rPr>
            </w:pPr>
            <w:r w:rsidRPr="006E6062">
              <w:rPr>
                <w:b/>
                <w:bCs/>
                <w:color w:val="FFFFFF" w:themeColor="background1"/>
                <w:sz w:val="16"/>
                <w:szCs w:val="16"/>
              </w:rPr>
              <w:t>DIC</w:t>
            </w:r>
          </w:p>
        </w:tc>
        <w:tc>
          <w:tcPr>
            <w:tcW w:w="5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29F6279A" w:rsidP="001349E4" w:rsidRDefault="29F6279A" w14:paraId="52F84782" w14:textId="5D9A783B">
            <w:pPr>
              <w:pStyle w:val="Normal0"/>
              <w:pBdr>
                <w:top w:val="nil"/>
                <w:left w:val="nil"/>
                <w:bottom w:val="nil"/>
                <w:right w:val="nil"/>
                <w:between w:val="nil"/>
              </w:pBdr>
              <w:spacing w:after="160" w:line="259" w:lineRule="auto"/>
              <w:jc w:val="center"/>
              <w:rPr>
                <w:color w:val="FFFFFF" w:themeColor="background1"/>
                <w:sz w:val="16"/>
                <w:szCs w:val="16"/>
              </w:rPr>
            </w:pPr>
            <w:r w:rsidRPr="006E6062">
              <w:rPr>
                <w:b/>
                <w:bCs/>
                <w:color w:val="FFFFFF" w:themeColor="background1"/>
                <w:sz w:val="16"/>
                <w:szCs w:val="16"/>
              </w:rPr>
              <w:t>ENE</w:t>
            </w:r>
          </w:p>
        </w:tc>
        <w:tc>
          <w:tcPr>
            <w:tcW w:w="5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29F6279A" w:rsidP="001349E4" w:rsidRDefault="29F6279A" w14:paraId="15D26CAA" w14:textId="795F87F5">
            <w:pPr>
              <w:pStyle w:val="Normal0"/>
              <w:pBdr>
                <w:top w:val="nil"/>
                <w:left w:val="nil"/>
                <w:bottom w:val="nil"/>
                <w:right w:val="nil"/>
                <w:between w:val="nil"/>
              </w:pBdr>
              <w:spacing w:after="160" w:line="259" w:lineRule="auto"/>
              <w:jc w:val="center"/>
              <w:rPr>
                <w:color w:val="FFFFFF" w:themeColor="background1"/>
                <w:sz w:val="16"/>
                <w:szCs w:val="16"/>
              </w:rPr>
            </w:pPr>
            <w:r w:rsidRPr="006E6062">
              <w:rPr>
                <w:b/>
                <w:bCs/>
                <w:color w:val="FFFFFF" w:themeColor="background1"/>
                <w:sz w:val="16"/>
                <w:szCs w:val="16"/>
              </w:rPr>
              <w:t>FEB</w:t>
            </w:r>
          </w:p>
        </w:tc>
        <w:tc>
          <w:tcPr>
            <w:tcW w:w="5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29F6279A" w:rsidP="001349E4" w:rsidRDefault="5B74A1F9" w14:paraId="0C2F08C3" w14:textId="14E45A09">
            <w:pPr>
              <w:pStyle w:val="Normal0"/>
              <w:pBdr>
                <w:top w:val="nil"/>
                <w:left w:val="nil"/>
                <w:bottom w:val="nil"/>
                <w:right w:val="nil"/>
                <w:between w:val="nil"/>
              </w:pBdr>
              <w:spacing w:after="160" w:line="259" w:lineRule="auto"/>
              <w:jc w:val="center"/>
              <w:rPr>
                <w:color w:val="FFFFFF" w:themeColor="background1"/>
                <w:sz w:val="16"/>
                <w:szCs w:val="16"/>
              </w:rPr>
            </w:pPr>
            <w:r w:rsidRPr="1F1A8DA5">
              <w:rPr>
                <w:b/>
                <w:bCs/>
                <w:color w:val="FFFFFF" w:themeColor="background1"/>
                <w:sz w:val="16"/>
                <w:szCs w:val="16"/>
              </w:rPr>
              <w:t>MAR</w:t>
            </w:r>
          </w:p>
        </w:tc>
        <w:tc>
          <w:tcPr>
            <w:tcW w:w="5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29F6279A" w:rsidP="001349E4" w:rsidRDefault="29F6279A" w14:paraId="6EFE3791" w14:textId="5F2D1D29">
            <w:pPr>
              <w:pStyle w:val="Normal0"/>
              <w:jc w:val="center"/>
              <w:rPr>
                <w:color w:val="FFFFFF" w:themeColor="background1"/>
                <w:sz w:val="16"/>
                <w:szCs w:val="16"/>
              </w:rPr>
            </w:pPr>
            <w:r w:rsidRPr="006E6062">
              <w:rPr>
                <w:b/>
                <w:bCs/>
                <w:color w:val="FFFFFF" w:themeColor="background1"/>
                <w:sz w:val="16"/>
                <w:szCs w:val="16"/>
              </w:rPr>
              <w:t>ABR</w:t>
            </w:r>
          </w:p>
        </w:tc>
        <w:tc>
          <w:tcPr>
            <w:tcW w:w="5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29F6279A" w:rsidP="001349E4" w:rsidRDefault="29F6279A" w14:paraId="019AC1E5" w14:textId="4F9B2396">
            <w:pPr>
              <w:pStyle w:val="Normal0"/>
              <w:jc w:val="center"/>
              <w:rPr>
                <w:color w:val="FFFFFF" w:themeColor="background1"/>
                <w:sz w:val="16"/>
                <w:szCs w:val="16"/>
              </w:rPr>
            </w:pPr>
            <w:r w:rsidRPr="006E6062">
              <w:rPr>
                <w:b/>
                <w:bCs/>
                <w:color w:val="FFFFFF" w:themeColor="background1"/>
                <w:sz w:val="16"/>
                <w:szCs w:val="16"/>
              </w:rPr>
              <w:t>MAY</w:t>
            </w:r>
          </w:p>
        </w:tc>
        <w:tc>
          <w:tcPr>
            <w:tcW w:w="5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29F6279A" w:rsidP="001349E4" w:rsidRDefault="29F6279A" w14:paraId="77F4BD93" w14:textId="1A5B1C04">
            <w:pPr>
              <w:pStyle w:val="Normal0"/>
              <w:jc w:val="center"/>
              <w:rPr>
                <w:color w:val="FFFFFF" w:themeColor="background1"/>
                <w:sz w:val="16"/>
                <w:szCs w:val="16"/>
              </w:rPr>
            </w:pPr>
            <w:r w:rsidRPr="006E6062">
              <w:rPr>
                <w:b/>
                <w:bCs/>
                <w:color w:val="FFFFFF" w:themeColor="background1"/>
                <w:sz w:val="16"/>
                <w:szCs w:val="16"/>
              </w:rPr>
              <w:t>JUN</w:t>
            </w:r>
          </w:p>
        </w:tc>
        <w:tc>
          <w:tcPr>
            <w:tcW w:w="5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2D052FB2" w:rsidP="001349E4" w:rsidRDefault="6C79EC23" w14:paraId="04B5AC35" w14:textId="30CE5EF5">
            <w:pPr>
              <w:pStyle w:val="Normal0"/>
              <w:jc w:val="center"/>
              <w:rPr>
                <w:b/>
                <w:bCs/>
                <w:color w:val="FFFFFF" w:themeColor="background1"/>
                <w:sz w:val="16"/>
                <w:szCs w:val="16"/>
              </w:rPr>
            </w:pPr>
            <w:r w:rsidRPr="006E6062">
              <w:rPr>
                <w:b/>
                <w:bCs/>
                <w:color w:val="FFFFFF" w:themeColor="background1"/>
                <w:sz w:val="16"/>
                <w:szCs w:val="16"/>
              </w:rPr>
              <w:t>JUL</w:t>
            </w:r>
          </w:p>
        </w:tc>
        <w:tc>
          <w:tcPr>
            <w:tcW w:w="5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6C79EC23" w:rsidP="001349E4" w:rsidRDefault="44AAB3EF" w14:paraId="1868F107" w14:textId="4B11E769">
            <w:pPr>
              <w:pStyle w:val="Normal0"/>
              <w:jc w:val="center"/>
              <w:rPr>
                <w:b/>
                <w:bCs/>
                <w:color w:val="FFFFFF" w:themeColor="background1"/>
                <w:sz w:val="16"/>
                <w:szCs w:val="16"/>
              </w:rPr>
            </w:pPr>
            <w:r w:rsidRPr="2DAA5C5D">
              <w:rPr>
                <w:b/>
                <w:bCs/>
                <w:color w:val="FFFFFF" w:themeColor="background1"/>
                <w:sz w:val="16"/>
                <w:szCs w:val="16"/>
              </w:rPr>
              <w:t>AG</w:t>
            </w:r>
            <w:r w:rsidRPr="2DAA5C5D" w:rsidR="070242A2">
              <w:rPr>
                <w:b/>
                <w:bCs/>
                <w:color w:val="FFFFFF" w:themeColor="background1"/>
                <w:sz w:val="16"/>
                <w:szCs w:val="16"/>
              </w:rPr>
              <w:t>O</w:t>
            </w:r>
          </w:p>
        </w:tc>
        <w:tc>
          <w:tcPr>
            <w:tcW w:w="5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6E81DDFC" w:rsidP="001349E4" w:rsidRDefault="6E81DDFC" w14:paraId="3F1B2E7F" w14:textId="0F9F24F0">
            <w:pPr>
              <w:pStyle w:val="Normal0"/>
              <w:jc w:val="center"/>
              <w:rPr>
                <w:b/>
                <w:bCs/>
                <w:color w:val="FFFFFF" w:themeColor="background1"/>
                <w:sz w:val="16"/>
                <w:szCs w:val="16"/>
              </w:rPr>
            </w:pPr>
            <w:r w:rsidRPr="006E6062">
              <w:rPr>
                <w:b/>
                <w:bCs/>
                <w:color w:val="FFFFFF" w:themeColor="background1"/>
                <w:sz w:val="16"/>
                <w:szCs w:val="16"/>
              </w:rPr>
              <w:t>SEP</w:t>
            </w:r>
          </w:p>
        </w:tc>
        <w:tc>
          <w:tcPr>
            <w:tcW w:w="5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08353024" w:rsidP="001349E4" w:rsidRDefault="08353024" w14:paraId="6272AFDA" w14:textId="33035D39">
            <w:pPr>
              <w:pStyle w:val="Normal0"/>
              <w:jc w:val="center"/>
              <w:rPr>
                <w:b/>
                <w:bCs/>
                <w:color w:val="FFFFFF" w:themeColor="background1"/>
                <w:sz w:val="16"/>
                <w:szCs w:val="16"/>
              </w:rPr>
            </w:pPr>
            <w:r w:rsidRPr="006E6062">
              <w:rPr>
                <w:b/>
                <w:bCs/>
                <w:color w:val="FFFFFF" w:themeColor="background1"/>
                <w:sz w:val="16"/>
                <w:szCs w:val="16"/>
              </w:rPr>
              <w:t>OCT</w:t>
            </w:r>
          </w:p>
        </w:tc>
        <w:tc>
          <w:tcPr>
            <w:tcW w:w="5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19C72F5F" w:rsidP="001349E4" w:rsidRDefault="6ECFD28B" w14:paraId="5E6D5799" w14:textId="2A5C75BA">
            <w:pPr>
              <w:pStyle w:val="Normal0"/>
              <w:jc w:val="center"/>
              <w:rPr>
                <w:b/>
                <w:bCs/>
                <w:color w:val="FFFFFF" w:themeColor="background1"/>
                <w:sz w:val="16"/>
                <w:szCs w:val="16"/>
              </w:rPr>
            </w:pPr>
            <w:r w:rsidRPr="15193FD0">
              <w:rPr>
                <w:b/>
                <w:bCs/>
                <w:color w:val="FFFFFF" w:themeColor="background1"/>
                <w:sz w:val="16"/>
                <w:szCs w:val="16"/>
              </w:rPr>
              <w:t>N</w:t>
            </w:r>
            <w:r w:rsidRPr="15193FD0" w:rsidR="41F88607">
              <w:rPr>
                <w:b/>
                <w:bCs/>
                <w:color w:val="FFFFFF" w:themeColor="background1"/>
                <w:sz w:val="16"/>
                <w:szCs w:val="16"/>
              </w:rPr>
              <w:t>OV</w:t>
            </w:r>
          </w:p>
        </w:tc>
      </w:tr>
      <w:tr w:rsidRPr="006E6062" w:rsidR="006B2530" w:rsidTr="7D505873" w14:paraId="47BB23C5" w14:textId="4BD48541">
        <w:trPr>
          <w:trHeight w:val="285"/>
        </w:trPr>
        <w:tc>
          <w:tcPr>
            <w:tcW w:w="506"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tcPr>
          <w:p w:rsidRPr="006E6062" w:rsidR="29F6279A" w:rsidP="001349E4" w:rsidRDefault="29F6279A" w14:paraId="3A67C1C1" w14:textId="5585AD32">
            <w:pPr>
              <w:spacing w:line="259" w:lineRule="auto"/>
              <w:jc w:val="center"/>
              <w:rPr>
                <w:color w:val="000000" w:themeColor="text1"/>
                <w:sz w:val="16"/>
                <w:szCs w:val="16"/>
              </w:rPr>
            </w:pPr>
            <w:r w:rsidRPr="006E6062">
              <w:rPr>
                <w:b/>
                <w:bCs/>
                <w:color w:val="000000" w:themeColor="text1"/>
                <w:sz w:val="16"/>
                <w:szCs w:val="16"/>
              </w:rPr>
              <w:t>1</w:t>
            </w:r>
          </w:p>
        </w:tc>
        <w:tc>
          <w:tcPr>
            <w:tcW w:w="25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tcPr>
          <w:p w:rsidRPr="006E6062" w:rsidR="29F6279A" w:rsidP="001349E4" w:rsidRDefault="29F6279A" w14:paraId="5EE4E5E0" w14:textId="6FCD57D9">
            <w:pPr>
              <w:pBdr>
                <w:top w:val="nil"/>
                <w:left w:val="nil"/>
                <w:bottom w:val="nil"/>
                <w:right w:val="nil"/>
                <w:between w:val="nil"/>
              </w:pBdr>
              <w:spacing w:after="160" w:line="259" w:lineRule="auto"/>
              <w:jc w:val="center"/>
              <w:rPr>
                <w:color w:val="000000" w:themeColor="text1"/>
                <w:sz w:val="16"/>
                <w:szCs w:val="16"/>
              </w:rPr>
            </w:pPr>
            <w:r w:rsidRPr="006E6062">
              <w:rPr>
                <w:b/>
                <w:bCs/>
                <w:color w:val="000000" w:themeColor="text1"/>
                <w:sz w:val="16"/>
                <w:szCs w:val="16"/>
              </w:rPr>
              <w:t>ACTIVIDADES PROGRAMADAS</w:t>
            </w:r>
          </w:p>
        </w:tc>
        <w:tc>
          <w:tcPr>
            <w:tcW w:w="5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vAlign w:val="center"/>
          </w:tcPr>
          <w:p w:rsidRPr="006E6062" w:rsidR="29F6279A" w:rsidP="001349E4" w:rsidRDefault="29F6279A" w14:paraId="29976D33" w14:textId="62F1B556">
            <w:pPr>
              <w:pStyle w:val="Normal0"/>
              <w:pBdr>
                <w:top w:val="nil"/>
                <w:left w:val="nil"/>
                <w:bottom w:val="nil"/>
                <w:right w:val="nil"/>
                <w:between w:val="nil"/>
              </w:pBdr>
              <w:spacing w:after="160" w:line="259" w:lineRule="auto"/>
              <w:jc w:val="center"/>
              <w:rPr>
                <w:color w:val="000000" w:themeColor="text1"/>
                <w:sz w:val="16"/>
                <w:szCs w:val="16"/>
              </w:rPr>
            </w:pPr>
            <w:r w:rsidRPr="006E6062">
              <w:rPr>
                <w:color w:val="000000" w:themeColor="text1"/>
                <w:sz w:val="16"/>
                <w:szCs w:val="16"/>
              </w:rPr>
              <w:t>7</w:t>
            </w:r>
          </w:p>
        </w:tc>
        <w:tc>
          <w:tcPr>
            <w:tcW w:w="5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vAlign w:val="center"/>
          </w:tcPr>
          <w:p w:rsidRPr="006E6062" w:rsidR="29F6279A" w:rsidP="001349E4" w:rsidRDefault="29F6279A" w14:paraId="00FB4FCF" w14:textId="3991B521">
            <w:pPr>
              <w:pStyle w:val="Normal0"/>
              <w:pBdr>
                <w:top w:val="nil"/>
                <w:left w:val="nil"/>
                <w:bottom w:val="nil"/>
                <w:right w:val="nil"/>
                <w:between w:val="nil"/>
              </w:pBdr>
              <w:spacing w:after="160" w:line="259" w:lineRule="auto"/>
              <w:jc w:val="center"/>
              <w:rPr>
                <w:color w:val="000000" w:themeColor="text1"/>
                <w:sz w:val="16"/>
                <w:szCs w:val="16"/>
              </w:rPr>
            </w:pPr>
            <w:r w:rsidRPr="006E6062">
              <w:rPr>
                <w:color w:val="000000" w:themeColor="text1"/>
                <w:sz w:val="16"/>
                <w:szCs w:val="16"/>
              </w:rPr>
              <w:t>6</w:t>
            </w:r>
          </w:p>
        </w:tc>
        <w:tc>
          <w:tcPr>
            <w:tcW w:w="5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vAlign w:val="center"/>
          </w:tcPr>
          <w:p w:rsidRPr="006E6062" w:rsidR="29F6279A" w:rsidP="001349E4" w:rsidRDefault="29F6279A" w14:paraId="356923BD" w14:textId="2A4B8D41">
            <w:pPr>
              <w:pStyle w:val="Normal0"/>
              <w:pBdr>
                <w:top w:val="nil"/>
                <w:left w:val="nil"/>
                <w:bottom w:val="nil"/>
                <w:right w:val="nil"/>
                <w:between w:val="nil"/>
              </w:pBdr>
              <w:spacing w:after="160" w:line="259" w:lineRule="auto"/>
              <w:jc w:val="center"/>
              <w:rPr>
                <w:color w:val="000000" w:themeColor="text1"/>
                <w:sz w:val="16"/>
                <w:szCs w:val="16"/>
              </w:rPr>
            </w:pPr>
            <w:r w:rsidRPr="006E6062">
              <w:rPr>
                <w:color w:val="000000" w:themeColor="text1"/>
                <w:sz w:val="16"/>
                <w:szCs w:val="16"/>
              </w:rPr>
              <w:t>7</w:t>
            </w:r>
          </w:p>
        </w:tc>
        <w:tc>
          <w:tcPr>
            <w:tcW w:w="5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vAlign w:val="center"/>
          </w:tcPr>
          <w:p w:rsidRPr="006E6062" w:rsidR="29F6279A" w:rsidP="001349E4" w:rsidRDefault="29F6279A" w14:paraId="04F6261C" w14:textId="5E0A7081">
            <w:pPr>
              <w:pStyle w:val="Normal0"/>
              <w:pBdr>
                <w:top w:val="nil"/>
                <w:left w:val="nil"/>
                <w:bottom w:val="nil"/>
                <w:right w:val="nil"/>
                <w:between w:val="nil"/>
              </w:pBdr>
              <w:spacing w:after="160" w:line="259" w:lineRule="auto"/>
              <w:jc w:val="center"/>
              <w:rPr>
                <w:color w:val="000000" w:themeColor="text1"/>
                <w:sz w:val="16"/>
                <w:szCs w:val="16"/>
              </w:rPr>
            </w:pPr>
            <w:r w:rsidRPr="006E6062">
              <w:rPr>
                <w:color w:val="000000" w:themeColor="text1"/>
                <w:sz w:val="16"/>
                <w:szCs w:val="16"/>
              </w:rPr>
              <w:t>8</w:t>
            </w:r>
          </w:p>
        </w:tc>
        <w:tc>
          <w:tcPr>
            <w:tcW w:w="5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vAlign w:val="center"/>
          </w:tcPr>
          <w:p w:rsidRPr="006E6062" w:rsidR="29F6279A" w:rsidP="001349E4" w:rsidRDefault="29F6279A" w14:paraId="2D457428" w14:textId="1AB78D44">
            <w:pPr>
              <w:pStyle w:val="Normal0"/>
              <w:jc w:val="center"/>
              <w:rPr>
                <w:color w:val="000000" w:themeColor="text1"/>
                <w:sz w:val="16"/>
                <w:szCs w:val="16"/>
              </w:rPr>
            </w:pPr>
            <w:r w:rsidRPr="006E6062">
              <w:rPr>
                <w:color w:val="000000" w:themeColor="text1"/>
                <w:sz w:val="16"/>
                <w:szCs w:val="16"/>
              </w:rPr>
              <w:t>8</w:t>
            </w:r>
          </w:p>
        </w:tc>
        <w:tc>
          <w:tcPr>
            <w:tcW w:w="5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vAlign w:val="center"/>
          </w:tcPr>
          <w:p w:rsidRPr="006E6062" w:rsidR="29F6279A" w:rsidP="001349E4" w:rsidRDefault="29F6279A" w14:paraId="5E1A07B3" w14:textId="5BAF0F2C">
            <w:pPr>
              <w:pStyle w:val="Normal0"/>
              <w:jc w:val="center"/>
              <w:rPr>
                <w:color w:val="000000" w:themeColor="text1"/>
                <w:sz w:val="16"/>
                <w:szCs w:val="16"/>
              </w:rPr>
            </w:pPr>
            <w:r w:rsidRPr="006E6062">
              <w:rPr>
                <w:color w:val="000000" w:themeColor="text1"/>
                <w:sz w:val="16"/>
                <w:szCs w:val="16"/>
              </w:rPr>
              <w:t>10</w:t>
            </w:r>
          </w:p>
        </w:tc>
        <w:tc>
          <w:tcPr>
            <w:tcW w:w="5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vAlign w:val="center"/>
          </w:tcPr>
          <w:p w:rsidRPr="006E6062" w:rsidR="29F6279A" w:rsidP="001349E4" w:rsidRDefault="29F6279A" w14:paraId="64A94897" w14:textId="584EBCB3">
            <w:pPr>
              <w:pStyle w:val="Normal0"/>
              <w:jc w:val="center"/>
              <w:rPr>
                <w:color w:val="000000" w:themeColor="text1"/>
                <w:sz w:val="16"/>
                <w:szCs w:val="16"/>
              </w:rPr>
            </w:pPr>
            <w:r w:rsidRPr="006E6062">
              <w:rPr>
                <w:color w:val="000000" w:themeColor="text1"/>
                <w:sz w:val="16"/>
                <w:szCs w:val="16"/>
              </w:rPr>
              <w:t>12</w:t>
            </w:r>
          </w:p>
        </w:tc>
        <w:tc>
          <w:tcPr>
            <w:tcW w:w="5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vAlign w:val="center"/>
          </w:tcPr>
          <w:p w:rsidRPr="006E6062" w:rsidR="2D052FB2" w:rsidP="001349E4" w:rsidRDefault="39ECC5EC" w14:paraId="42B2E0DE" w14:textId="119B3E48">
            <w:pPr>
              <w:pStyle w:val="Normal0"/>
              <w:jc w:val="center"/>
              <w:rPr>
                <w:color w:val="000000" w:themeColor="text1"/>
                <w:sz w:val="16"/>
                <w:szCs w:val="16"/>
              </w:rPr>
            </w:pPr>
            <w:r w:rsidRPr="006E6062">
              <w:rPr>
                <w:color w:val="000000" w:themeColor="text1"/>
                <w:sz w:val="16"/>
                <w:szCs w:val="16"/>
              </w:rPr>
              <w:t>10</w:t>
            </w:r>
          </w:p>
        </w:tc>
        <w:tc>
          <w:tcPr>
            <w:tcW w:w="5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vAlign w:val="center"/>
          </w:tcPr>
          <w:p w:rsidRPr="006E6062" w:rsidR="2E7131D4" w:rsidP="001349E4" w:rsidRDefault="2D24D9F1" w14:paraId="33022AFB" w14:textId="2AFEA3EE">
            <w:pPr>
              <w:pStyle w:val="Normal0"/>
              <w:jc w:val="center"/>
              <w:rPr>
                <w:color w:val="000000" w:themeColor="text1"/>
                <w:sz w:val="16"/>
                <w:szCs w:val="16"/>
              </w:rPr>
            </w:pPr>
            <w:r w:rsidRPr="006E6062">
              <w:rPr>
                <w:color w:val="000000" w:themeColor="text1"/>
                <w:sz w:val="16"/>
                <w:szCs w:val="16"/>
              </w:rPr>
              <w:t>10</w:t>
            </w:r>
          </w:p>
        </w:tc>
        <w:tc>
          <w:tcPr>
            <w:tcW w:w="5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vAlign w:val="center"/>
          </w:tcPr>
          <w:p w:rsidRPr="006E6062" w:rsidR="7C0234A2" w:rsidP="001349E4" w:rsidRDefault="493397D7" w14:paraId="546366F8" w14:textId="30DCA93D">
            <w:pPr>
              <w:pStyle w:val="Normal0"/>
              <w:jc w:val="center"/>
              <w:rPr>
                <w:color w:val="000000" w:themeColor="text1"/>
                <w:sz w:val="16"/>
                <w:szCs w:val="16"/>
              </w:rPr>
            </w:pPr>
            <w:r w:rsidRPr="006E6062">
              <w:rPr>
                <w:color w:val="000000" w:themeColor="text1"/>
                <w:sz w:val="16"/>
                <w:szCs w:val="16"/>
              </w:rPr>
              <w:t>11</w:t>
            </w:r>
          </w:p>
        </w:tc>
        <w:tc>
          <w:tcPr>
            <w:tcW w:w="5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vAlign w:val="center"/>
          </w:tcPr>
          <w:p w:rsidRPr="006E6062" w:rsidR="323E7BDD" w:rsidP="001349E4" w:rsidRDefault="323E7BDD" w14:paraId="4CF3C789" w14:textId="2DAF4065">
            <w:pPr>
              <w:pStyle w:val="Normal0"/>
              <w:jc w:val="center"/>
              <w:rPr>
                <w:color w:val="000000" w:themeColor="text1"/>
                <w:sz w:val="16"/>
                <w:szCs w:val="16"/>
              </w:rPr>
            </w:pPr>
            <w:r w:rsidRPr="006E6062">
              <w:rPr>
                <w:color w:val="000000" w:themeColor="text1"/>
                <w:sz w:val="16"/>
                <w:szCs w:val="16"/>
              </w:rPr>
              <w:t>12</w:t>
            </w:r>
          </w:p>
        </w:tc>
        <w:tc>
          <w:tcPr>
            <w:tcW w:w="5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vAlign w:val="center"/>
          </w:tcPr>
          <w:p w:rsidR="1F1A8DA5" w:rsidP="001349E4" w:rsidRDefault="339184AB" w14:paraId="1F1D4A78" w14:textId="22CE274B">
            <w:pPr>
              <w:pStyle w:val="Normal0"/>
              <w:jc w:val="center"/>
              <w:rPr>
                <w:color w:val="000000" w:themeColor="text1"/>
                <w:sz w:val="16"/>
                <w:szCs w:val="16"/>
              </w:rPr>
            </w:pPr>
            <w:r w:rsidRPr="1D60F722">
              <w:rPr>
                <w:color w:val="000000" w:themeColor="text1"/>
                <w:sz w:val="16"/>
                <w:szCs w:val="16"/>
              </w:rPr>
              <w:t>12</w:t>
            </w:r>
          </w:p>
        </w:tc>
      </w:tr>
      <w:tr w:rsidRPr="006E6062" w:rsidR="006B2530" w:rsidTr="7D505873" w14:paraId="7B17055D" w14:textId="0A0DE2EC">
        <w:trPr>
          <w:trHeight w:val="540"/>
        </w:trPr>
        <w:tc>
          <w:tcPr>
            <w:tcW w:w="506"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tcPr>
          <w:p w:rsidRPr="006E6062" w:rsidR="29F6279A" w:rsidP="001349E4" w:rsidRDefault="29F6279A" w14:paraId="11CBF930" w14:textId="36661950">
            <w:pPr>
              <w:jc w:val="center"/>
              <w:rPr>
                <w:color w:val="000000" w:themeColor="text1"/>
                <w:sz w:val="16"/>
                <w:szCs w:val="16"/>
              </w:rPr>
            </w:pPr>
            <w:r w:rsidRPr="006E6062">
              <w:rPr>
                <w:b/>
                <w:bCs/>
                <w:color w:val="000000" w:themeColor="text1"/>
                <w:sz w:val="16"/>
                <w:szCs w:val="16"/>
              </w:rPr>
              <w:t>2</w:t>
            </w:r>
          </w:p>
        </w:tc>
        <w:tc>
          <w:tcPr>
            <w:tcW w:w="25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tcPr>
          <w:p w:rsidRPr="006E6062" w:rsidR="29F6279A" w:rsidP="001349E4" w:rsidRDefault="29F6279A" w14:paraId="77429C7E" w14:textId="1082E71E">
            <w:pPr>
              <w:jc w:val="center"/>
              <w:rPr>
                <w:color w:val="000000" w:themeColor="text1"/>
                <w:sz w:val="16"/>
                <w:szCs w:val="16"/>
              </w:rPr>
            </w:pPr>
            <w:r w:rsidRPr="006E6062">
              <w:rPr>
                <w:b/>
                <w:bCs/>
                <w:color w:val="000000" w:themeColor="text1"/>
                <w:sz w:val="16"/>
                <w:szCs w:val="16"/>
              </w:rPr>
              <w:t>ACTIVIDADES EJECUTADAS</w:t>
            </w:r>
          </w:p>
        </w:tc>
        <w:tc>
          <w:tcPr>
            <w:tcW w:w="5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vAlign w:val="center"/>
          </w:tcPr>
          <w:p w:rsidRPr="006E6062" w:rsidR="29F6279A" w:rsidP="001349E4" w:rsidRDefault="29F6279A" w14:paraId="491C8341" w14:textId="1C4F24D6">
            <w:pPr>
              <w:pStyle w:val="Normal0"/>
              <w:widowControl w:val="0"/>
              <w:pBdr>
                <w:top w:val="nil"/>
                <w:left w:val="nil"/>
                <w:bottom w:val="nil"/>
                <w:right w:val="nil"/>
                <w:between w:val="nil"/>
              </w:pBdr>
              <w:spacing w:after="160" w:line="276" w:lineRule="auto"/>
              <w:jc w:val="center"/>
              <w:rPr>
                <w:color w:val="000000" w:themeColor="text1"/>
                <w:sz w:val="16"/>
                <w:szCs w:val="16"/>
              </w:rPr>
            </w:pPr>
            <w:r w:rsidRPr="006E6062">
              <w:rPr>
                <w:color w:val="000000" w:themeColor="text1"/>
                <w:sz w:val="16"/>
                <w:szCs w:val="16"/>
              </w:rPr>
              <w:t>7</w:t>
            </w:r>
          </w:p>
        </w:tc>
        <w:tc>
          <w:tcPr>
            <w:tcW w:w="5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vAlign w:val="center"/>
          </w:tcPr>
          <w:p w:rsidRPr="006E6062" w:rsidR="29F6279A" w:rsidP="001349E4" w:rsidRDefault="29F6279A" w14:paraId="40D59E50" w14:textId="62B8EBB8">
            <w:pPr>
              <w:pStyle w:val="Normal0"/>
              <w:widowControl w:val="0"/>
              <w:pBdr>
                <w:top w:val="nil"/>
                <w:left w:val="nil"/>
                <w:bottom w:val="nil"/>
                <w:right w:val="nil"/>
                <w:between w:val="nil"/>
              </w:pBdr>
              <w:spacing w:after="160" w:line="276" w:lineRule="auto"/>
              <w:jc w:val="center"/>
              <w:rPr>
                <w:color w:val="000000" w:themeColor="text1"/>
                <w:sz w:val="16"/>
                <w:szCs w:val="16"/>
              </w:rPr>
            </w:pPr>
            <w:r w:rsidRPr="006E6062">
              <w:rPr>
                <w:color w:val="000000" w:themeColor="text1"/>
                <w:sz w:val="16"/>
                <w:szCs w:val="16"/>
              </w:rPr>
              <w:t>6</w:t>
            </w:r>
          </w:p>
        </w:tc>
        <w:tc>
          <w:tcPr>
            <w:tcW w:w="5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vAlign w:val="center"/>
          </w:tcPr>
          <w:p w:rsidRPr="006E6062" w:rsidR="29F6279A" w:rsidP="001349E4" w:rsidRDefault="29F6279A" w14:paraId="18D1F9F8" w14:textId="3D18DE79">
            <w:pPr>
              <w:pStyle w:val="Normal0"/>
              <w:widowControl w:val="0"/>
              <w:pBdr>
                <w:top w:val="nil"/>
                <w:left w:val="nil"/>
                <w:bottom w:val="nil"/>
                <w:right w:val="nil"/>
                <w:between w:val="nil"/>
              </w:pBdr>
              <w:spacing w:after="160" w:line="276" w:lineRule="auto"/>
              <w:jc w:val="center"/>
              <w:rPr>
                <w:color w:val="000000" w:themeColor="text1"/>
                <w:sz w:val="16"/>
                <w:szCs w:val="16"/>
              </w:rPr>
            </w:pPr>
            <w:r w:rsidRPr="006E6062">
              <w:rPr>
                <w:color w:val="000000" w:themeColor="text1"/>
                <w:sz w:val="16"/>
                <w:szCs w:val="16"/>
              </w:rPr>
              <w:t>7</w:t>
            </w:r>
          </w:p>
        </w:tc>
        <w:tc>
          <w:tcPr>
            <w:tcW w:w="5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vAlign w:val="center"/>
          </w:tcPr>
          <w:p w:rsidRPr="006E6062" w:rsidR="29F6279A" w:rsidP="001349E4" w:rsidRDefault="29F6279A" w14:paraId="22CA664E" w14:textId="5674529A">
            <w:pPr>
              <w:pStyle w:val="Normal0"/>
              <w:pBdr>
                <w:top w:val="nil"/>
                <w:left w:val="nil"/>
                <w:bottom w:val="nil"/>
                <w:right w:val="nil"/>
                <w:between w:val="nil"/>
              </w:pBdr>
              <w:spacing w:after="160" w:line="259" w:lineRule="auto"/>
              <w:jc w:val="center"/>
              <w:rPr>
                <w:color w:val="000000" w:themeColor="text1"/>
                <w:sz w:val="16"/>
                <w:szCs w:val="16"/>
              </w:rPr>
            </w:pPr>
            <w:r w:rsidRPr="006E6062">
              <w:rPr>
                <w:color w:val="000000" w:themeColor="text1"/>
                <w:sz w:val="16"/>
                <w:szCs w:val="16"/>
              </w:rPr>
              <w:t>8</w:t>
            </w:r>
          </w:p>
        </w:tc>
        <w:tc>
          <w:tcPr>
            <w:tcW w:w="5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vAlign w:val="center"/>
          </w:tcPr>
          <w:p w:rsidRPr="006E6062" w:rsidR="29F6279A" w:rsidP="001349E4" w:rsidRDefault="29F6279A" w14:paraId="3979C357" w14:textId="6DF1C601">
            <w:pPr>
              <w:pStyle w:val="Normal0"/>
              <w:jc w:val="center"/>
              <w:rPr>
                <w:color w:val="000000" w:themeColor="text1"/>
                <w:sz w:val="16"/>
                <w:szCs w:val="16"/>
              </w:rPr>
            </w:pPr>
            <w:r w:rsidRPr="006E6062">
              <w:rPr>
                <w:color w:val="000000" w:themeColor="text1"/>
                <w:sz w:val="16"/>
                <w:szCs w:val="16"/>
              </w:rPr>
              <w:t>6</w:t>
            </w:r>
          </w:p>
        </w:tc>
        <w:tc>
          <w:tcPr>
            <w:tcW w:w="5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vAlign w:val="center"/>
          </w:tcPr>
          <w:p w:rsidRPr="006E6062" w:rsidR="29F6279A" w:rsidP="001349E4" w:rsidRDefault="29F6279A" w14:paraId="530CFE84" w14:textId="5C063C72">
            <w:pPr>
              <w:pStyle w:val="Normal0"/>
              <w:jc w:val="center"/>
              <w:rPr>
                <w:color w:val="000000" w:themeColor="text1"/>
                <w:sz w:val="16"/>
                <w:szCs w:val="16"/>
              </w:rPr>
            </w:pPr>
            <w:r w:rsidRPr="006E6062">
              <w:rPr>
                <w:color w:val="000000" w:themeColor="text1"/>
                <w:sz w:val="16"/>
                <w:szCs w:val="16"/>
              </w:rPr>
              <w:t>8</w:t>
            </w:r>
          </w:p>
        </w:tc>
        <w:tc>
          <w:tcPr>
            <w:tcW w:w="5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vAlign w:val="center"/>
          </w:tcPr>
          <w:p w:rsidRPr="006E6062" w:rsidR="29F6279A" w:rsidP="001349E4" w:rsidRDefault="29F6279A" w14:paraId="7D4B4573" w14:textId="61742CBD">
            <w:pPr>
              <w:pStyle w:val="Normal0"/>
              <w:jc w:val="center"/>
              <w:rPr>
                <w:color w:val="000000" w:themeColor="text1"/>
                <w:sz w:val="16"/>
                <w:szCs w:val="16"/>
              </w:rPr>
            </w:pPr>
            <w:r w:rsidRPr="006E6062">
              <w:rPr>
                <w:color w:val="000000" w:themeColor="text1"/>
                <w:sz w:val="16"/>
                <w:szCs w:val="16"/>
              </w:rPr>
              <w:t>10</w:t>
            </w:r>
          </w:p>
        </w:tc>
        <w:tc>
          <w:tcPr>
            <w:tcW w:w="5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vAlign w:val="center"/>
          </w:tcPr>
          <w:p w:rsidRPr="006E6062" w:rsidR="2D052FB2" w:rsidP="001349E4" w:rsidRDefault="75F4B122" w14:paraId="275470B5" w14:textId="6C0D30C6">
            <w:pPr>
              <w:pStyle w:val="Normal0"/>
              <w:jc w:val="center"/>
              <w:rPr>
                <w:color w:val="000000" w:themeColor="text1"/>
                <w:sz w:val="16"/>
                <w:szCs w:val="16"/>
              </w:rPr>
            </w:pPr>
            <w:r w:rsidRPr="006E6062">
              <w:rPr>
                <w:color w:val="000000" w:themeColor="text1"/>
                <w:sz w:val="16"/>
                <w:szCs w:val="16"/>
              </w:rPr>
              <w:t>8</w:t>
            </w:r>
          </w:p>
        </w:tc>
        <w:tc>
          <w:tcPr>
            <w:tcW w:w="5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vAlign w:val="center"/>
          </w:tcPr>
          <w:p w:rsidRPr="006E6062" w:rsidR="2E7131D4" w:rsidP="001349E4" w:rsidRDefault="04D0AF5D" w14:paraId="41C27734" w14:textId="46AA03D6">
            <w:pPr>
              <w:pStyle w:val="Normal0"/>
              <w:jc w:val="center"/>
              <w:rPr>
                <w:color w:val="000000" w:themeColor="text1"/>
                <w:sz w:val="16"/>
                <w:szCs w:val="16"/>
              </w:rPr>
            </w:pPr>
            <w:r w:rsidRPr="006E6062">
              <w:rPr>
                <w:color w:val="000000" w:themeColor="text1"/>
                <w:sz w:val="16"/>
                <w:szCs w:val="16"/>
              </w:rPr>
              <w:t>7</w:t>
            </w:r>
          </w:p>
        </w:tc>
        <w:tc>
          <w:tcPr>
            <w:tcW w:w="5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vAlign w:val="center"/>
          </w:tcPr>
          <w:p w:rsidRPr="006E6062" w:rsidR="7C0234A2" w:rsidP="001349E4" w:rsidRDefault="79D84FA8" w14:paraId="29429517" w14:textId="626F0EBF">
            <w:pPr>
              <w:pStyle w:val="Normal0"/>
              <w:jc w:val="center"/>
              <w:rPr>
                <w:color w:val="000000" w:themeColor="text1"/>
                <w:sz w:val="16"/>
                <w:szCs w:val="16"/>
              </w:rPr>
            </w:pPr>
            <w:r w:rsidRPr="006E6062">
              <w:rPr>
                <w:color w:val="000000" w:themeColor="text1"/>
                <w:sz w:val="16"/>
                <w:szCs w:val="16"/>
              </w:rPr>
              <w:t>10</w:t>
            </w:r>
          </w:p>
        </w:tc>
        <w:tc>
          <w:tcPr>
            <w:tcW w:w="5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vAlign w:val="center"/>
          </w:tcPr>
          <w:p w:rsidRPr="006E6062" w:rsidR="40D8C5F0" w:rsidP="001349E4" w:rsidRDefault="40D8C5F0" w14:paraId="31C2B922" w14:textId="0F6BF4FA">
            <w:pPr>
              <w:pStyle w:val="Normal0"/>
              <w:jc w:val="center"/>
              <w:rPr>
                <w:color w:val="000000" w:themeColor="text1"/>
                <w:sz w:val="16"/>
                <w:szCs w:val="16"/>
              </w:rPr>
            </w:pPr>
            <w:r w:rsidRPr="006E6062">
              <w:rPr>
                <w:color w:val="000000" w:themeColor="text1"/>
                <w:sz w:val="16"/>
                <w:szCs w:val="16"/>
              </w:rPr>
              <w:t>12</w:t>
            </w:r>
          </w:p>
        </w:tc>
        <w:tc>
          <w:tcPr>
            <w:tcW w:w="5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vAlign w:val="center"/>
          </w:tcPr>
          <w:p w:rsidR="1F1A8DA5" w:rsidP="001349E4" w:rsidRDefault="75E99A1A" w14:paraId="150EF1D8" w14:textId="4A3F74F3">
            <w:pPr>
              <w:pStyle w:val="Normal0"/>
              <w:jc w:val="center"/>
              <w:rPr>
                <w:color w:val="000000" w:themeColor="text1"/>
                <w:sz w:val="16"/>
                <w:szCs w:val="16"/>
              </w:rPr>
            </w:pPr>
            <w:r w:rsidRPr="1D60F722">
              <w:rPr>
                <w:color w:val="000000" w:themeColor="text1"/>
                <w:sz w:val="16"/>
                <w:szCs w:val="16"/>
              </w:rPr>
              <w:t>9</w:t>
            </w:r>
          </w:p>
        </w:tc>
      </w:tr>
      <w:tr w:rsidRPr="006E6062" w:rsidR="006B2530" w:rsidTr="7D505873" w14:paraId="7C34CB81" w14:textId="73B63FC1">
        <w:trPr>
          <w:trHeight w:val="285"/>
        </w:trPr>
        <w:tc>
          <w:tcPr>
            <w:tcW w:w="506"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tcPr>
          <w:p w:rsidRPr="006E6062" w:rsidR="29F6279A" w:rsidP="001349E4" w:rsidRDefault="29F6279A" w14:paraId="16CBA56D" w14:textId="78B4796B">
            <w:pPr>
              <w:pStyle w:val="Normal0"/>
              <w:spacing w:line="259" w:lineRule="auto"/>
              <w:jc w:val="center"/>
              <w:rPr>
                <w:color w:val="000000" w:themeColor="text1"/>
                <w:sz w:val="16"/>
                <w:szCs w:val="16"/>
              </w:rPr>
            </w:pPr>
            <w:r w:rsidRPr="006E6062">
              <w:rPr>
                <w:b/>
                <w:bCs/>
                <w:color w:val="000000" w:themeColor="text1"/>
                <w:sz w:val="16"/>
                <w:szCs w:val="16"/>
              </w:rPr>
              <w:t>3</w:t>
            </w:r>
          </w:p>
        </w:tc>
        <w:tc>
          <w:tcPr>
            <w:tcW w:w="25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tcPr>
          <w:p w:rsidRPr="006E6062" w:rsidR="29F6279A" w:rsidP="001349E4" w:rsidRDefault="29F6279A" w14:paraId="44E969A4" w14:textId="79A9922B">
            <w:pPr>
              <w:pStyle w:val="Normal0"/>
              <w:pBdr>
                <w:top w:val="nil"/>
                <w:left w:val="nil"/>
                <w:bottom w:val="nil"/>
                <w:right w:val="nil"/>
                <w:between w:val="nil"/>
              </w:pBdr>
              <w:spacing w:after="160" w:line="259" w:lineRule="auto"/>
              <w:jc w:val="center"/>
              <w:rPr>
                <w:color w:val="000000" w:themeColor="text1"/>
                <w:sz w:val="16"/>
                <w:szCs w:val="16"/>
              </w:rPr>
            </w:pPr>
            <w:r w:rsidRPr="006E6062">
              <w:rPr>
                <w:b/>
                <w:bCs/>
                <w:color w:val="000000" w:themeColor="text1"/>
                <w:sz w:val="16"/>
                <w:szCs w:val="16"/>
              </w:rPr>
              <w:t>PORCENTAJE DE CUMPLIMIENTO</w:t>
            </w:r>
          </w:p>
        </w:tc>
        <w:tc>
          <w:tcPr>
            <w:tcW w:w="5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E6062" w:rsidR="29F6279A" w:rsidP="001349E4" w:rsidRDefault="29F6279A" w14:paraId="12B9067D" w14:textId="6EC977E5">
            <w:pPr>
              <w:pStyle w:val="Normal0"/>
              <w:widowControl w:val="0"/>
              <w:pBdr>
                <w:top w:val="nil"/>
                <w:left w:val="nil"/>
                <w:bottom w:val="nil"/>
                <w:right w:val="nil"/>
                <w:between w:val="nil"/>
              </w:pBdr>
              <w:spacing w:after="160" w:line="276" w:lineRule="auto"/>
              <w:jc w:val="center"/>
              <w:rPr>
                <w:color w:val="000000" w:themeColor="text1"/>
                <w:sz w:val="14"/>
                <w:szCs w:val="14"/>
              </w:rPr>
            </w:pPr>
            <w:r w:rsidRPr="006E6062">
              <w:rPr>
                <w:b/>
                <w:color w:val="000000" w:themeColor="text1"/>
                <w:sz w:val="14"/>
                <w:szCs w:val="14"/>
              </w:rPr>
              <w:t>100 %</w:t>
            </w:r>
          </w:p>
        </w:tc>
        <w:tc>
          <w:tcPr>
            <w:tcW w:w="5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E6062" w:rsidR="29F6279A" w:rsidP="001349E4" w:rsidRDefault="7B8D4DE1" w14:paraId="5397E6CA" w14:textId="2D9F6E4D">
            <w:pPr>
              <w:pStyle w:val="Normal0"/>
              <w:widowControl w:val="0"/>
              <w:pBdr>
                <w:top w:val="nil"/>
                <w:left w:val="nil"/>
                <w:bottom w:val="nil"/>
                <w:right w:val="nil"/>
                <w:between w:val="nil"/>
              </w:pBdr>
              <w:spacing w:after="160" w:line="276" w:lineRule="auto"/>
              <w:jc w:val="center"/>
              <w:rPr>
                <w:color w:val="000000" w:themeColor="text1"/>
                <w:sz w:val="14"/>
                <w:szCs w:val="14"/>
              </w:rPr>
            </w:pPr>
            <w:r w:rsidRPr="006E6062">
              <w:rPr>
                <w:b/>
                <w:bCs/>
                <w:color w:val="000000" w:themeColor="text1"/>
                <w:sz w:val="14"/>
                <w:szCs w:val="14"/>
              </w:rPr>
              <w:t>100 %</w:t>
            </w:r>
          </w:p>
        </w:tc>
        <w:tc>
          <w:tcPr>
            <w:tcW w:w="5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E6062" w:rsidR="29F6279A" w:rsidP="001349E4" w:rsidRDefault="7B8D4DE1" w14:paraId="0AE2A8AB" w14:textId="0C3BD5F9">
            <w:pPr>
              <w:pStyle w:val="Normal0"/>
              <w:widowControl w:val="0"/>
              <w:pBdr>
                <w:top w:val="nil"/>
                <w:left w:val="nil"/>
                <w:bottom w:val="nil"/>
                <w:right w:val="nil"/>
                <w:between w:val="nil"/>
              </w:pBdr>
              <w:spacing w:after="160" w:line="276" w:lineRule="auto"/>
              <w:jc w:val="center"/>
              <w:rPr>
                <w:color w:val="000000" w:themeColor="text1"/>
                <w:sz w:val="14"/>
                <w:szCs w:val="14"/>
              </w:rPr>
            </w:pPr>
            <w:r w:rsidRPr="006E6062">
              <w:rPr>
                <w:b/>
                <w:bCs/>
                <w:color w:val="000000" w:themeColor="text1"/>
                <w:sz w:val="14"/>
                <w:szCs w:val="14"/>
              </w:rPr>
              <w:t>100 %</w:t>
            </w:r>
          </w:p>
        </w:tc>
        <w:tc>
          <w:tcPr>
            <w:tcW w:w="5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E6062" w:rsidR="29F6279A" w:rsidP="001349E4" w:rsidRDefault="7B8D4DE1" w14:paraId="2CC5C84C" w14:textId="22B15521">
            <w:pPr>
              <w:pStyle w:val="Normal0"/>
              <w:widowControl w:val="0"/>
              <w:pBdr>
                <w:top w:val="nil"/>
                <w:left w:val="nil"/>
                <w:bottom w:val="nil"/>
                <w:right w:val="nil"/>
                <w:between w:val="nil"/>
              </w:pBdr>
              <w:spacing w:after="160" w:line="276" w:lineRule="auto"/>
              <w:jc w:val="center"/>
              <w:rPr>
                <w:color w:val="000000" w:themeColor="text1"/>
                <w:sz w:val="14"/>
                <w:szCs w:val="14"/>
              </w:rPr>
            </w:pPr>
            <w:r w:rsidRPr="006E6062">
              <w:rPr>
                <w:b/>
                <w:bCs/>
                <w:color w:val="000000" w:themeColor="text1"/>
                <w:sz w:val="14"/>
                <w:szCs w:val="14"/>
              </w:rPr>
              <w:t>100 %</w:t>
            </w:r>
          </w:p>
        </w:tc>
        <w:tc>
          <w:tcPr>
            <w:tcW w:w="5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E6062" w:rsidR="29F6279A" w:rsidP="001349E4" w:rsidRDefault="29F6279A" w14:paraId="22354BCC" w14:textId="28895443">
            <w:pPr>
              <w:pStyle w:val="Normal0"/>
              <w:spacing w:line="276" w:lineRule="auto"/>
              <w:jc w:val="center"/>
              <w:rPr>
                <w:color w:val="000000" w:themeColor="text1"/>
                <w:sz w:val="14"/>
                <w:szCs w:val="14"/>
              </w:rPr>
            </w:pPr>
            <w:r w:rsidRPr="006E6062">
              <w:rPr>
                <w:b/>
                <w:color w:val="000000" w:themeColor="text1"/>
                <w:sz w:val="14"/>
                <w:szCs w:val="14"/>
              </w:rPr>
              <w:t>80%</w:t>
            </w:r>
          </w:p>
        </w:tc>
        <w:tc>
          <w:tcPr>
            <w:tcW w:w="5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E6062" w:rsidR="29F6279A" w:rsidP="001349E4" w:rsidRDefault="29F6279A" w14:paraId="3DA1803E" w14:textId="1D097753">
            <w:pPr>
              <w:pStyle w:val="Normal0"/>
              <w:spacing w:line="276" w:lineRule="auto"/>
              <w:jc w:val="center"/>
              <w:rPr>
                <w:color w:val="000000" w:themeColor="text1"/>
                <w:sz w:val="14"/>
                <w:szCs w:val="14"/>
              </w:rPr>
            </w:pPr>
            <w:r w:rsidRPr="006E6062">
              <w:rPr>
                <w:b/>
                <w:color w:val="000000" w:themeColor="text1"/>
                <w:sz w:val="14"/>
                <w:szCs w:val="14"/>
              </w:rPr>
              <w:t>80%</w:t>
            </w:r>
          </w:p>
        </w:tc>
        <w:tc>
          <w:tcPr>
            <w:tcW w:w="5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E6062" w:rsidR="29F6279A" w:rsidP="001349E4" w:rsidRDefault="29F6279A" w14:paraId="5EB10A81" w14:textId="3E0A916D">
            <w:pPr>
              <w:pStyle w:val="Normal0"/>
              <w:spacing w:line="276" w:lineRule="auto"/>
              <w:jc w:val="center"/>
              <w:rPr>
                <w:color w:val="000000" w:themeColor="text1"/>
                <w:sz w:val="14"/>
                <w:szCs w:val="14"/>
              </w:rPr>
            </w:pPr>
            <w:r w:rsidRPr="006E6062">
              <w:rPr>
                <w:b/>
                <w:color w:val="000000" w:themeColor="text1"/>
                <w:sz w:val="14"/>
                <w:szCs w:val="14"/>
              </w:rPr>
              <w:t>80%</w:t>
            </w:r>
          </w:p>
        </w:tc>
        <w:tc>
          <w:tcPr>
            <w:tcW w:w="5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E6062" w:rsidR="2D052FB2" w:rsidP="001349E4" w:rsidRDefault="69864580" w14:paraId="64571EF2" w14:textId="3F03E089">
            <w:pPr>
              <w:pStyle w:val="Normal0"/>
              <w:spacing w:line="276" w:lineRule="auto"/>
              <w:jc w:val="center"/>
              <w:rPr>
                <w:b/>
                <w:color w:val="000000" w:themeColor="text1"/>
                <w:sz w:val="14"/>
                <w:szCs w:val="14"/>
              </w:rPr>
            </w:pPr>
            <w:r w:rsidRPr="006E6062">
              <w:rPr>
                <w:b/>
                <w:color w:val="000000" w:themeColor="text1"/>
                <w:sz w:val="14"/>
                <w:szCs w:val="14"/>
              </w:rPr>
              <w:t>80%</w:t>
            </w:r>
          </w:p>
        </w:tc>
        <w:tc>
          <w:tcPr>
            <w:tcW w:w="5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E6062" w:rsidR="2E7131D4" w:rsidP="001349E4" w:rsidRDefault="4AF8DB80" w14:paraId="68C28E0C" w14:textId="541E2F7D">
            <w:pPr>
              <w:pStyle w:val="Normal0"/>
              <w:spacing w:line="276" w:lineRule="auto"/>
              <w:jc w:val="center"/>
              <w:rPr>
                <w:b/>
                <w:color w:val="000000" w:themeColor="text1"/>
                <w:sz w:val="14"/>
                <w:szCs w:val="14"/>
              </w:rPr>
            </w:pPr>
            <w:r w:rsidRPr="006E6062">
              <w:rPr>
                <w:b/>
                <w:color w:val="000000" w:themeColor="text1"/>
                <w:sz w:val="14"/>
                <w:szCs w:val="14"/>
              </w:rPr>
              <w:t>7</w:t>
            </w:r>
            <w:r w:rsidRPr="006E6062" w:rsidR="2050BCE2">
              <w:rPr>
                <w:b/>
                <w:color w:val="000000" w:themeColor="text1"/>
                <w:sz w:val="14"/>
                <w:szCs w:val="14"/>
              </w:rPr>
              <w:t>0%</w:t>
            </w:r>
          </w:p>
        </w:tc>
        <w:tc>
          <w:tcPr>
            <w:tcW w:w="5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E6062" w:rsidR="7C0234A2" w:rsidP="001349E4" w:rsidRDefault="6E7CBBBB" w14:paraId="5EE66C3C" w14:textId="614DCFB8">
            <w:pPr>
              <w:pStyle w:val="Normal0"/>
              <w:spacing w:line="276" w:lineRule="auto"/>
              <w:jc w:val="center"/>
              <w:rPr>
                <w:b/>
                <w:color w:val="000000" w:themeColor="text1"/>
                <w:sz w:val="14"/>
                <w:szCs w:val="14"/>
              </w:rPr>
            </w:pPr>
            <w:r w:rsidRPr="006E6062">
              <w:rPr>
                <w:b/>
                <w:color w:val="000000" w:themeColor="text1"/>
                <w:sz w:val="14"/>
                <w:szCs w:val="14"/>
              </w:rPr>
              <w:t>91%</w:t>
            </w:r>
          </w:p>
        </w:tc>
        <w:tc>
          <w:tcPr>
            <w:tcW w:w="5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E6062" w:rsidR="27E79DEF" w:rsidP="001349E4" w:rsidRDefault="2ACA9C42" w14:paraId="42B73846" w14:textId="5BA341AD">
            <w:pPr>
              <w:pStyle w:val="Normal0"/>
              <w:spacing w:line="276" w:lineRule="auto"/>
              <w:jc w:val="center"/>
            </w:pPr>
            <w:r w:rsidRPr="006E6062">
              <w:rPr>
                <w:b/>
                <w:bCs/>
                <w:color w:val="000000" w:themeColor="text1"/>
                <w:sz w:val="14"/>
                <w:szCs w:val="14"/>
              </w:rPr>
              <w:t>100%</w:t>
            </w:r>
          </w:p>
        </w:tc>
        <w:tc>
          <w:tcPr>
            <w:tcW w:w="5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1F1A8DA5" w:rsidP="001349E4" w:rsidRDefault="4BB4D3E5" w14:paraId="1071A03C" w14:textId="536806AE">
            <w:pPr>
              <w:pStyle w:val="Normal0"/>
              <w:spacing w:line="276" w:lineRule="auto"/>
              <w:jc w:val="center"/>
              <w:rPr>
                <w:b/>
                <w:bCs/>
                <w:color w:val="000000" w:themeColor="text1"/>
                <w:sz w:val="14"/>
                <w:szCs w:val="14"/>
              </w:rPr>
            </w:pPr>
            <w:r w:rsidRPr="1D60F722">
              <w:rPr>
                <w:b/>
                <w:bCs/>
                <w:color w:val="000000" w:themeColor="text1"/>
                <w:sz w:val="14"/>
                <w:szCs w:val="14"/>
              </w:rPr>
              <w:t>75</w:t>
            </w:r>
            <w:r w:rsidRPr="5E79D8E0">
              <w:rPr>
                <w:b/>
                <w:bCs/>
                <w:color w:val="000000" w:themeColor="text1"/>
                <w:sz w:val="14"/>
                <w:szCs w:val="14"/>
              </w:rPr>
              <w:t>%</w:t>
            </w:r>
          </w:p>
        </w:tc>
      </w:tr>
    </w:tbl>
    <w:p w:rsidRPr="006E6062" w:rsidR="00DE0454" w:rsidP="00DE0454" w:rsidRDefault="0D8247B5" w14:paraId="407476F5" w14:textId="3FBEB34F">
      <w:pPr>
        <w:pStyle w:val="Descripcin"/>
        <w:jc w:val="center"/>
        <w:rPr>
          <w:color w:val="000000" w:themeColor="text1"/>
        </w:rPr>
      </w:pPr>
      <w:bookmarkStart w:name="_Toc215650587" w:id="506"/>
      <w:r>
        <w:t>Tabla.</w:t>
      </w:r>
      <w:r w:rsidR="00DE0454">
        <w:fldChar w:fldCharType="begin"/>
      </w:r>
      <w:r w:rsidR="00DE0454">
        <w:instrText>SEQ Tabla \* ARABIC</w:instrText>
      </w:r>
      <w:r w:rsidR="00DE0454">
        <w:fldChar w:fldCharType="separate"/>
      </w:r>
      <w:r w:rsidR="00041DFA">
        <w:rPr>
          <w:noProof/>
        </w:rPr>
        <w:t>52</w:t>
      </w:r>
      <w:r w:rsidR="00DE0454">
        <w:fldChar w:fldCharType="end"/>
      </w:r>
      <w:r w:rsidR="146B53D1">
        <w:t xml:space="preserve"> PLAN DE TRABAJO SST SCJ-1809-2024</w:t>
      </w:r>
      <w:bookmarkEnd w:id="506"/>
    </w:p>
    <w:p w:rsidRPr="006E6062" w:rsidR="00ED4FBD" w:rsidP="3BBCB43D" w:rsidRDefault="66774C73" w14:paraId="078ECB14" w14:textId="2507D468">
      <w:pPr>
        <w:spacing w:before="240" w:after="240"/>
        <w:jc w:val="both"/>
        <w:rPr>
          <w:color w:val="000000" w:themeColor="text1"/>
        </w:rPr>
      </w:pPr>
      <w:r w:rsidRPr="006E6062">
        <w:rPr>
          <w:color w:val="000000" w:themeColor="text1"/>
        </w:rPr>
        <w:t xml:space="preserve">En total, se programaron </w:t>
      </w:r>
      <w:r w:rsidRPr="006E6062" w:rsidR="6A2CD96D">
        <w:rPr>
          <w:color w:val="000000" w:themeColor="text1"/>
        </w:rPr>
        <w:t>12</w:t>
      </w:r>
      <w:r w:rsidRPr="006E6062" w:rsidR="4F7CD24E">
        <w:rPr>
          <w:color w:val="000000" w:themeColor="text1"/>
        </w:rPr>
        <w:t xml:space="preserve"> </w:t>
      </w:r>
      <w:r w:rsidRPr="006E6062">
        <w:rPr>
          <w:color w:val="000000" w:themeColor="text1"/>
        </w:rPr>
        <w:t xml:space="preserve">actividades en el mes de </w:t>
      </w:r>
      <w:bookmarkStart w:name="_Int_UwClxLSA" w:id="507"/>
      <w:r w:rsidRPr="1537A151" w:rsidR="00315B13">
        <w:rPr>
          <w:color w:val="000000" w:themeColor="text1"/>
        </w:rPr>
        <w:t>N</w:t>
      </w:r>
      <w:r w:rsidRPr="1537A151" w:rsidR="73843D56">
        <w:rPr>
          <w:color w:val="000000" w:themeColor="text1"/>
        </w:rPr>
        <w:t>oviembre</w:t>
      </w:r>
      <w:bookmarkEnd w:id="507"/>
      <w:r w:rsidRPr="006E6062">
        <w:rPr>
          <w:color w:val="000000" w:themeColor="text1"/>
        </w:rPr>
        <w:t xml:space="preserve">, de las cuales </w:t>
      </w:r>
      <w:r w:rsidRPr="78C80DDF" w:rsidR="2C66C927">
        <w:rPr>
          <w:color w:val="000000" w:themeColor="text1"/>
        </w:rPr>
        <w:t>09</w:t>
      </w:r>
      <w:r w:rsidRPr="006E6062" w:rsidR="6B40021A">
        <w:rPr>
          <w:color w:val="000000" w:themeColor="text1"/>
        </w:rPr>
        <w:t xml:space="preserve"> </w:t>
      </w:r>
      <w:r w:rsidRPr="006E6062">
        <w:rPr>
          <w:color w:val="000000" w:themeColor="text1"/>
        </w:rPr>
        <w:t>fueron ejecutadas en los tiempos establecidos</w:t>
      </w:r>
      <w:r w:rsidRPr="006E6062" w:rsidR="08E35724">
        <w:rPr>
          <w:color w:val="000000" w:themeColor="text1"/>
        </w:rPr>
        <w:t xml:space="preserve"> </w:t>
      </w:r>
      <w:r w:rsidRPr="1537A151" w:rsidR="251D9A13">
        <w:rPr>
          <w:color w:val="000000" w:themeColor="text1"/>
        </w:rPr>
        <w:t xml:space="preserve">y 3 actividades </w:t>
      </w:r>
      <w:r w:rsidRPr="3E5E7A31" w:rsidR="251D9A13">
        <w:rPr>
          <w:color w:val="000000" w:themeColor="text1"/>
        </w:rPr>
        <w:t>reprogramadas para el mes de diciembre.</w:t>
      </w:r>
    </w:p>
    <w:p w:rsidRPr="006E6062" w:rsidR="44BEACC8" w:rsidP="3C6FC178" w:rsidRDefault="66774C73" w14:paraId="02A5F1D6" w14:textId="0B44C663">
      <w:pPr>
        <w:spacing w:before="240" w:after="240"/>
        <w:jc w:val="both"/>
        <w:rPr>
          <w:color w:val="1F3864" w:themeColor="accent1" w:themeShade="80"/>
          <w:sz w:val="24"/>
          <w:szCs w:val="24"/>
        </w:rPr>
      </w:pPr>
      <w:r w:rsidRPr="006E6062">
        <w:rPr>
          <w:b/>
          <w:bCs/>
          <w:color w:val="1F3864" w:themeColor="accent1" w:themeShade="80"/>
          <w:sz w:val="24"/>
          <w:szCs w:val="24"/>
        </w:rPr>
        <w:t>Indicador de cumplimiento al cronograma de capacitaciones:</w:t>
      </w:r>
    </w:p>
    <w:tbl>
      <w:tblPr>
        <w:tblStyle w:val="Tablaconcuadrcula"/>
        <w:tblW w:w="9697" w:type="dxa"/>
        <w:tblBorders>
          <w:top w:val="single" w:color="auto" w:sz="6" w:space="0"/>
          <w:left w:val="single" w:color="auto" w:sz="6" w:space="0"/>
          <w:bottom w:val="single" w:color="auto" w:sz="6" w:space="0"/>
          <w:right w:val="single" w:color="auto" w:sz="6" w:space="0"/>
          <w:insideH w:val="single" w:color="auto" w:sz="4" w:space="0"/>
          <w:insideV w:val="single" w:color="auto" w:sz="4" w:space="0"/>
        </w:tblBorders>
        <w:tblLayout w:type="fixed"/>
        <w:tblLook w:val="0000" w:firstRow="0" w:lastRow="0" w:firstColumn="0" w:lastColumn="0" w:noHBand="0" w:noVBand="0"/>
      </w:tblPr>
      <w:tblGrid>
        <w:gridCol w:w="570"/>
        <w:gridCol w:w="2329"/>
        <w:gridCol w:w="507"/>
        <w:gridCol w:w="507"/>
        <w:gridCol w:w="507"/>
        <w:gridCol w:w="507"/>
        <w:gridCol w:w="645"/>
        <w:gridCol w:w="660"/>
        <w:gridCol w:w="510"/>
        <w:gridCol w:w="510"/>
        <w:gridCol w:w="615"/>
        <w:gridCol w:w="510"/>
        <w:gridCol w:w="585"/>
        <w:gridCol w:w="735"/>
      </w:tblGrid>
      <w:tr w:rsidRPr="006E6062" w:rsidR="006B2530" w:rsidTr="2CBC40A8" w14:paraId="2197F023" w14:textId="6BDE7771">
        <w:trPr>
          <w:trHeight w:val="525"/>
        </w:trPr>
        <w:tc>
          <w:tcPr>
            <w:tcW w:w="9697" w:type="dxa"/>
            <w:gridSpan w:val="14"/>
            <w:tcBorders>
              <w:top w:val="single" w:color="FFFFFF" w:themeColor="background1" w:sz="6" w:space="0"/>
              <w:left w:val="single" w:color="FFFFFF" w:themeColor="background1" w:sz="6" w:space="0"/>
              <w:bottom w:val="single" w:color="FFFFFF" w:themeColor="background1" w:sz="6" w:space="0"/>
              <w:right w:val="single" w:color="000000" w:themeColor="text1" w:sz="6" w:space="0"/>
            </w:tcBorders>
            <w:shd w:val="clear" w:color="auto" w:fill="002060"/>
            <w:tcMar>
              <w:left w:w="90" w:type="dxa"/>
              <w:right w:w="90" w:type="dxa"/>
            </w:tcMar>
            <w:vAlign w:val="center"/>
          </w:tcPr>
          <w:p w:rsidRPr="006E6062" w:rsidR="59AECFF1" w:rsidP="59AECFF1" w:rsidRDefault="59AECFF1" w14:paraId="77AE5E65" w14:textId="3EF8CC55">
            <w:pPr>
              <w:pStyle w:val="Normal0"/>
              <w:spacing w:line="259" w:lineRule="auto"/>
              <w:jc w:val="center"/>
              <w:rPr>
                <w:color w:val="FFFFFF" w:themeColor="background1"/>
                <w:sz w:val="16"/>
                <w:szCs w:val="16"/>
              </w:rPr>
            </w:pPr>
            <w:r w:rsidRPr="006E6062">
              <w:rPr>
                <w:b/>
                <w:bCs/>
                <w:color w:val="FFFFFF" w:themeColor="background1"/>
                <w:sz w:val="16"/>
                <w:szCs w:val="16"/>
              </w:rPr>
              <w:t>INDICADOR CUMPLIMIENTO CRONOGRAMA DE CAPACITACIONES SST SCJ-1809-2024</w:t>
            </w:r>
          </w:p>
        </w:tc>
      </w:tr>
      <w:tr w:rsidRPr="006E6062" w:rsidR="00F67E2F" w:rsidTr="4881FCB0" w14:paraId="6245B0BD" w14:textId="0FC944FE">
        <w:trPr>
          <w:trHeight w:val="480"/>
        </w:trPr>
        <w:tc>
          <w:tcPr>
            <w:tcW w:w="57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60" w:type="dxa"/>
              <w:right w:w="60" w:type="dxa"/>
            </w:tcMar>
            <w:vAlign w:val="center"/>
          </w:tcPr>
          <w:p w:rsidRPr="006E6062" w:rsidR="59AECFF1" w:rsidP="59AECFF1" w:rsidRDefault="59AECFF1" w14:paraId="385B8F73" w14:textId="3C045C43">
            <w:pPr>
              <w:pStyle w:val="Normal0"/>
              <w:spacing w:line="259" w:lineRule="auto"/>
              <w:jc w:val="center"/>
              <w:rPr>
                <w:color w:val="FFFFFF" w:themeColor="background1"/>
                <w:sz w:val="16"/>
                <w:szCs w:val="16"/>
              </w:rPr>
            </w:pPr>
            <w:r w:rsidRPr="006E6062">
              <w:rPr>
                <w:b/>
                <w:bCs/>
                <w:color w:val="FFFFFF" w:themeColor="background1"/>
                <w:sz w:val="16"/>
                <w:szCs w:val="16"/>
              </w:rPr>
              <w:t>ÍTEM</w:t>
            </w:r>
          </w:p>
        </w:tc>
        <w:tc>
          <w:tcPr>
            <w:tcW w:w="2329"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60" w:type="dxa"/>
              <w:right w:w="60" w:type="dxa"/>
            </w:tcMar>
            <w:vAlign w:val="center"/>
          </w:tcPr>
          <w:p w:rsidRPr="006E6062" w:rsidR="59AECFF1" w:rsidP="59AECFF1" w:rsidRDefault="59AECFF1" w14:paraId="3F75C8AF" w14:textId="54E43D81">
            <w:pPr>
              <w:pStyle w:val="Normal0"/>
              <w:pBdr>
                <w:top w:val="nil"/>
                <w:left w:val="nil"/>
                <w:bottom w:val="nil"/>
                <w:right w:val="nil"/>
                <w:between w:val="nil"/>
              </w:pBdr>
              <w:spacing w:after="160" w:line="259" w:lineRule="auto"/>
              <w:jc w:val="center"/>
              <w:rPr>
                <w:color w:val="FFFFFF" w:themeColor="background1"/>
                <w:sz w:val="16"/>
                <w:szCs w:val="16"/>
              </w:rPr>
            </w:pPr>
            <w:r w:rsidRPr="006E6062">
              <w:rPr>
                <w:b/>
                <w:bCs/>
                <w:color w:val="FFFFFF" w:themeColor="background1"/>
                <w:sz w:val="16"/>
                <w:szCs w:val="16"/>
              </w:rPr>
              <w:t>ÍTEM</w:t>
            </w:r>
          </w:p>
        </w:tc>
        <w:tc>
          <w:tcPr>
            <w:tcW w:w="507"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59AECFF1" w:rsidP="59AECFF1" w:rsidRDefault="59AECFF1" w14:paraId="5BDA6CEC" w14:textId="283FD722">
            <w:pPr>
              <w:pStyle w:val="Normal0"/>
              <w:pBdr>
                <w:top w:val="nil"/>
                <w:left w:val="nil"/>
                <w:bottom w:val="nil"/>
                <w:right w:val="nil"/>
                <w:between w:val="nil"/>
              </w:pBdr>
              <w:spacing w:after="160" w:line="259" w:lineRule="auto"/>
              <w:jc w:val="center"/>
              <w:rPr>
                <w:color w:val="FFFFFF" w:themeColor="background1"/>
                <w:sz w:val="16"/>
                <w:szCs w:val="16"/>
              </w:rPr>
            </w:pPr>
            <w:r w:rsidRPr="006E6062">
              <w:rPr>
                <w:b/>
                <w:bCs/>
                <w:color w:val="FFFFFF" w:themeColor="background1"/>
                <w:sz w:val="16"/>
                <w:szCs w:val="16"/>
              </w:rPr>
              <w:t>DIC</w:t>
            </w:r>
          </w:p>
        </w:tc>
        <w:tc>
          <w:tcPr>
            <w:tcW w:w="507"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59AECFF1" w:rsidP="59AECFF1" w:rsidRDefault="59AECFF1" w14:paraId="0BD462B0" w14:textId="163003CA">
            <w:pPr>
              <w:pStyle w:val="Normal0"/>
              <w:pBdr>
                <w:top w:val="nil"/>
                <w:left w:val="nil"/>
                <w:bottom w:val="nil"/>
                <w:right w:val="nil"/>
                <w:between w:val="nil"/>
              </w:pBdr>
              <w:spacing w:after="160" w:line="259" w:lineRule="auto"/>
              <w:jc w:val="center"/>
              <w:rPr>
                <w:color w:val="FFFFFF" w:themeColor="background1"/>
                <w:sz w:val="16"/>
                <w:szCs w:val="16"/>
              </w:rPr>
            </w:pPr>
            <w:r w:rsidRPr="006E6062">
              <w:rPr>
                <w:b/>
                <w:bCs/>
                <w:color w:val="FFFFFF" w:themeColor="background1"/>
                <w:sz w:val="16"/>
                <w:szCs w:val="16"/>
              </w:rPr>
              <w:t>ENE</w:t>
            </w:r>
          </w:p>
        </w:tc>
        <w:tc>
          <w:tcPr>
            <w:tcW w:w="507"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59AECFF1" w:rsidP="59AECFF1" w:rsidRDefault="59AECFF1" w14:paraId="6B64C97F" w14:textId="26B65F98">
            <w:pPr>
              <w:pStyle w:val="Normal0"/>
              <w:pBdr>
                <w:top w:val="nil"/>
                <w:left w:val="nil"/>
                <w:bottom w:val="nil"/>
                <w:right w:val="nil"/>
                <w:between w:val="nil"/>
              </w:pBdr>
              <w:spacing w:after="160" w:line="259" w:lineRule="auto"/>
              <w:jc w:val="center"/>
              <w:rPr>
                <w:color w:val="FFFFFF" w:themeColor="background1"/>
                <w:sz w:val="16"/>
                <w:szCs w:val="16"/>
              </w:rPr>
            </w:pPr>
            <w:r w:rsidRPr="006E6062">
              <w:rPr>
                <w:b/>
                <w:bCs/>
                <w:color w:val="FFFFFF" w:themeColor="background1"/>
                <w:sz w:val="16"/>
                <w:szCs w:val="16"/>
              </w:rPr>
              <w:t>FEB</w:t>
            </w:r>
          </w:p>
        </w:tc>
        <w:tc>
          <w:tcPr>
            <w:tcW w:w="507"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59AECFF1" w:rsidP="59AECFF1" w:rsidRDefault="3F64F13A" w14:paraId="1FC7FC03" w14:textId="48F54396">
            <w:pPr>
              <w:pStyle w:val="Normal0"/>
              <w:pBdr>
                <w:top w:val="nil"/>
                <w:left w:val="nil"/>
                <w:bottom w:val="nil"/>
                <w:right w:val="nil"/>
                <w:between w:val="nil"/>
              </w:pBdr>
              <w:spacing w:after="160" w:line="259" w:lineRule="auto"/>
              <w:jc w:val="center"/>
              <w:rPr>
                <w:color w:val="FFFFFF" w:themeColor="background1"/>
                <w:sz w:val="16"/>
                <w:szCs w:val="16"/>
              </w:rPr>
            </w:pPr>
            <w:r w:rsidRPr="006E6062">
              <w:rPr>
                <w:b/>
                <w:bCs/>
                <w:color w:val="FFFFFF" w:themeColor="background1"/>
                <w:sz w:val="16"/>
                <w:szCs w:val="16"/>
              </w:rPr>
              <w:t>MA</w:t>
            </w:r>
          </w:p>
        </w:tc>
        <w:tc>
          <w:tcPr>
            <w:tcW w:w="64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59AECFF1" w:rsidP="59AECFF1" w:rsidRDefault="59AECFF1" w14:paraId="4C7001F7" w14:textId="7744F9AF">
            <w:pPr>
              <w:pStyle w:val="Normal0"/>
              <w:spacing w:line="259" w:lineRule="auto"/>
              <w:jc w:val="center"/>
              <w:rPr>
                <w:color w:val="FFFFFF" w:themeColor="background1"/>
                <w:sz w:val="16"/>
                <w:szCs w:val="16"/>
              </w:rPr>
            </w:pPr>
            <w:r w:rsidRPr="006E6062">
              <w:rPr>
                <w:b/>
                <w:bCs/>
                <w:color w:val="FFFFFF" w:themeColor="background1"/>
                <w:sz w:val="16"/>
                <w:szCs w:val="16"/>
              </w:rPr>
              <w:t>ABR</w:t>
            </w:r>
          </w:p>
        </w:tc>
        <w:tc>
          <w:tcPr>
            <w:tcW w:w="6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59AECFF1" w:rsidP="59AECFF1" w:rsidRDefault="59AECFF1" w14:paraId="4C0CC82C" w14:textId="36EAAE3D">
            <w:pPr>
              <w:pStyle w:val="Normal0"/>
              <w:spacing w:line="259" w:lineRule="auto"/>
              <w:jc w:val="center"/>
              <w:rPr>
                <w:color w:val="FFFFFF" w:themeColor="background1"/>
                <w:sz w:val="16"/>
                <w:szCs w:val="16"/>
              </w:rPr>
            </w:pPr>
            <w:r w:rsidRPr="006E6062">
              <w:rPr>
                <w:b/>
                <w:bCs/>
                <w:color w:val="FFFFFF" w:themeColor="background1"/>
                <w:sz w:val="16"/>
                <w:szCs w:val="16"/>
              </w:rPr>
              <w:t>MAY</w:t>
            </w:r>
          </w:p>
        </w:tc>
        <w:tc>
          <w:tcPr>
            <w:tcW w:w="51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59AECFF1" w:rsidP="59AECFF1" w:rsidRDefault="59AECFF1" w14:paraId="7EBBC8E6" w14:textId="5F54A57B">
            <w:pPr>
              <w:pStyle w:val="Normal0"/>
              <w:spacing w:line="259" w:lineRule="auto"/>
              <w:jc w:val="center"/>
              <w:rPr>
                <w:color w:val="FFFFFF" w:themeColor="background1"/>
                <w:sz w:val="16"/>
                <w:szCs w:val="16"/>
              </w:rPr>
            </w:pPr>
            <w:r w:rsidRPr="006E6062">
              <w:rPr>
                <w:b/>
                <w:bCs/>
                <w:color w:val="FFFFFF" w:themeColor="background1"/>
                <w:sz w:val="16"/>
                <w:szCs w:val="16"/>
              </w:rPr>
              <w:t>JUN</w:t>
            </w:r>
          </w:p>
        </w:tc>
        <w:tc>
          <w:tcPr>
            <w:tcW w:w="51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59AECFF1" w:rsidP="59AECFF1" w:rsidRDefault="136649BA" w14:paraId="6AEA3844" w14:textId="19549EDD">
            <w:pPr>
              <w:pStyle w:val="Normal0"/>
              <w:spacing w:line="259" w:lineRule="auto"/>
              <w:jc w:val="center"/>
              <w:rPr>
                <w:b/>
                <w:bCs/>
                <w:color w:val="FFFFFF" w:themeColor="background1"/>
                <w:sz w:val="16"/>
                <w:szCs w:val="16"/>
              </w:rPr>
            </w:pPr>
            <w:r w:rsidRPr="006E6062">
              <w:rPr>
                <w:b/>
                <w:bCs/>
                <w:color w:val="FFFFFF" w:themeColor="background1"/>
                <w:sz w:val="16"/>
                <w:szCs w:val="16"/>
              </w:rPr>
              <w:t>JUL</w:t>
            </w:r>
          </w:p>
        </w:tc>
        <w:tc>
          <w:tcPr>
            <w:tcW w:w="61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136649BA" w:rsidP="7537A731" w:rsidRDefault="136649BA" w14:paraId="4D999068" w14:textId="153CD7D5">
            <w:pPr>
              <w:pStyle w:val="Normal0"/>
              <w:jc w:val="center"/>
              <w:rPr>
                <w:b/>
                <w:bCs/>
                <w:color w:val="FFFFFF" w:themeColor="background1"/>
                <w:sz w:val="16"/>
                <w:szCs w:val="16"/>
              </w:rPr>
            </w:pPr>
            <w:r w:rsidRPr="006E6062">
              <w:rPr>
                <w:b/>
                <w:bCs/>
                <w:color w:val="FFFFFF" w:themeColor="background1"/>
                <w:sz w:val="16"/>
                <w:szCs w:val="16"/>
              </w:rPr>
              <w:t>AGO</w:t>
            </w:r>
          </w:p>
        </w:tc>
        <w:tc>
          <w:tcPr>
            <w:tcW w:w="51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13F661C5" w:rsidP="7C0234A2" w:rsidRDefault="13F661C5" w14:paraId="31E314FA" w14:textId="612F6C09">
            <w:pPr>
              <w:pStyle w:val="Normal0"/>
              <w:jc w:val="center"/>
              <w:rPr>
                <w:b/>
                <w:bCs/>
                <w:color w:val="FFFFFF" w:themeColor="background1"/>
                <w:sz w:val="16"/>
                <w:szCs w:val="16"/>
              </w:rPr>
            </w:pPr>
            <w:r w:rsidRPr="006E6062">
              <w:rPr>
                <w:b/>
                <w:bCs/>
                <w:color w:val="FFFFFF" w:themeColor="background1"/>
                <w:sz w:val="16"/>
                <w:szCs w:val="16"/>
              </w:rPr>
              <w:t>SEP</w:t>
            </w:r>
          </w:p>
        </w:tc>
        <w:tc>
          <w:tcPr>
            <w:tcW w:w="58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55AE96CF" w:rsidP="27E79DEF" w:rsidRDefault="55AE96CF" w14:paraId="6D0BAC29" w14:textId="0ADD7892">
            <w:pPr>
              <w:pStyle w:val="Normal0"/>
              <w:jc w:val="center"/>
              <w:rPr>
                <w:b/>
                <w:bCs/>
                <w:color w:val="FFFFFF" w:themeColor="background1"/>
                <w:sz w:val="16"/>
                <w:szCs w:val="16"/>
              </w:rPr>
            </w:pPr>
            <w:r w:rsidRPr="006E6062">
              <w:rPr>
                <w:b/>
                <w:bCs/>
                <w:color w:val="FFFFFF" w:themeColor="background1"/>
                <w:sz w:val="16"/>
                <w:szCs w:val="16"/>
              </w:rPr>
              <w:t>OCT</w:t>
            </w:r>
          </w:p>
        </w:tc>
        <w:tc>
          <w:tcPr>
            <w:tcW w:w="73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6708583C" w:rsidR="13D7F5F7" w:rsidP="6708583C" w:rsidRDefault="57C31990" w14:paraId="070DA1E1" w14:textId="1CA71ADC">
            <w:pPr>
              <w:pStyle w:val="Normal0"/>
              <w:jc w:val="center"/>
              <w:rPr>
                <w:b/>
                <w:bCs/>
                <w:color w:val="FFFFFF" w:themeColor="background1"/>
                <w:sz w:val="16"/>
                <w:szCs w:val="16"/>
              </w:rPr>
            </w:pPr>
            <w:r w:rsidRPr="4793A985">
              <w:rPr>
                <w:b/>
                <w:bCs/>
                <w:color w:val="FFFFFF" w:themeColor="background1"/>
                <w:sz w:val="16"/>
                <w:szCs w:val="16"/>
              </w:rPr>
              <w:t>NOV</w:t>
            </w:r>
          </w:p>
        </w:tc>
      </w:tr>
      <w:tr w:rsidRPr="006E6062" w:rsidR="00F67E2F" w:rsidTr="4881FCB0" w14:paraId="0264AC84" w14:textId="4EF43F02">
        <w:trPr>
          <w:trHeight w:val="480"/>
        </w:trPr>
        <w:tc>
          <w:tcPr>
            <w:tcW w:w="57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tcPr>
          <w:p w:rsidRPr="006E6062" w:rsidR="59AECFF1" w:rsidP="59AECFF1" w:rsidRDefault="59AECFF1" w14:paraId="6622A44F" w14:textId="3C122985">
            <w:pPr>
              <w:spacing w:line="259" w:lineRule="auto"/>
              <w:jc w:val="center"/>
              <w:rPr>
                <w:color w:val="000000" w:themeColor="text1"/>
                <w:sz w:val="16"/>
                <w:szCs w:val="16"/>
              </w:rPr>
            </w:pPr>
            <w:r w:rsidRPr="006E6062">
              <w:rPr>
                <w:b/>
                <w:bCs/>
                <w:color w:val="000000" w:themeColor="text1"/>
                <w:sz w:val="16"/>
                <w:szCs w:val="16"/>
              </w:rPr>
              <w:t>1</w:t>
            </w:r>
          </w:p>
        </w:tc>
        <w:tc>
          <w:tcPr>
            <w:tcW w:w="2329"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tcPr>
          <w:p w:rsidRPr="006E6062" w:rsidR="59AECFF1" w:rsidP="59AECFF1" w:rsidRDefault="59AECFF1" w14:paraId="63ABE07E" w14:textId="6E270B71">
            <w:pPr>
              <w:pBdr>
                <w:top w:val="nil"/>
                <w:left w:val="nil"/>
                <w:bottom w:val="nil"/>
                <w:right w:val="nil"/>
                <w:between w:val="nil"/>
              </w:pBdr>
              <w:spacing w:after="160" w:line="259" w:lineRule="auto"/>
              <w:rPr>
                <w:color w:val="000000" w:themeColor="text1"/>
                <w:sz w:val="16"/>
                <w:szCs w:val="16"/>
              </w:rPr>
            </w:pPr>
            <w:r w:rsidRPr="006E6062">
              <w:rPr>
                <w:b/>
                <w:bCs/>
                <w:color w:val="000000" w:themeColor="text1"/>
                <w:sz w:val="16"/>
                <w:szCs w:val="16"/>
              </w:rPr>
              <w:t>ACTIVIDADES PROGRAMADAS</w:t>
            </w:r>
          </w:p>
        </w:tc>
        <w:tc>
          <w:tcPr>
            <w:tcW w:w="507"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tcPr>
          <w:p w:rsidRPr="006E6062" w:rsidR="59AECFF1" w:rsidP="59AECFF1" w:rsidRDefault="59AECFF1" w14:paraId="0BA14EF1" w14:textId="5C0077CC">
            <w:pPr>
              <w:pStyle w:val="Normal0"/>
              <w:pBdr>
                <w:top w:val="nil"/>
                <w:left w:val="nil"/>
                <w:bottom w:val="nil"/>
                <w:right w:val="nil"/>
                <w:between w:val="nil"/>
              </w:pBdr>
              <w:spacing w:after="160" w:line="259" w:lineRule="auto"/>
              <w:jc w:val="center"/>
              <w:rPr>
                <w:color w:val="000000" w:themeColor="text1"/>
                <w:sz w:val="16"/>
                <w:szCs w:val="16"/>
              </w:rPr>
            </w:pPr>
            <w:r w:rsidRPr="006E6062">
              <w:rPr>
                <w:color w:val="000000" w:themeColor="text1"/>
                <w:sz w:val="16"/>
                <w:szCs w:val="16"/>
              </w:rPr>
              <w:t>2</w:t>
            </w:r>
          </w:p>
        </w:tc>
        <w:tc>
          <w:tcPr>
            <w:tcW w:w="507"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tcPr>
          <w:p w:rsidRPr="006E6062" w:rsidR="59AECFF1" w:rsidP="59AECFF1" w:rsidRDefault="59AECFF1" w14:paraId="2A6AAA72" w14:textId="2FC9C520">
            <w:pPr>
              <w:pStyle w:val="Normal0"/>
              <w:pBdr>
                <w:top w:val="nil"/>
                <w:left w:val="nil"/>
                <w:bottom w:val="nil"/>
                <w:right w:val="nil"/>
                <w:between w:val="nil"/>
              </w:pBdr>
              <w:spacing w:after="160" w:line="259" w:lineRule="auto"/>
              <w:jc w:val="center"/>
              <w:rPr>
                <w:color w:val="000000" w:themeColor="text1"/>
                <w:sz w:val="16"/>
                <w:szCs w:val="16"/>
              </w:rPr>
            </w:pPr>
            <w:r w:rsidRPr="006E6062">
              <w:rPr>
                <w:color w:val="000000" w:themeColor="text1"/>
                <w:sz w:val="16"/>
                <w:szCs w:val="16"/>
              </w:rPr>
              <w:t>2</w:t>
            </w:r>
          </w:p>
        </w:tc>
        <w:tc>
          <w:tcPr>
            <w:tcW w:w="507"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tcPr>
          <w:p w:rsidRPr="006E6062" w:rsidR="59AECFF1" w:rsidP="59AECFF1" w:rsidRDefault="59AECFF1" w14:paraId="7F53B81C" w14:textId="584CF8A8">
            <w:pPr>
              <w:pStyle w:val="Normal0"/>
              <w:pBdr>
                <w:top w:val="nil"/>
                <w:left w:val="nil"/>
                <w:bottom w:val="nil"/>
                <w:right w:val="nil"/>
                <w:between w:val="nil"/>
              </w:pBdr>
              <w:spacing w:after="160" w:line="259" w:lineRule="auto"/>
              <w:jc w:val="center"/>
              <w:rPr>
                <w:color w:val="000000" w:themeColor="text1"/>
                <w:sz w:val="16"/>
                <w:szCs w:val="16"/>
              </w:rPr>
            </w:pPr>
            <w:r w:rsidRPr="006E6062">
              <w:rPr>
                <w:color w:val="000000" w:themeColor="text1"/>
                <w:sz w:val="16"/>
                <w:szCs w:val="16"/>
              </w:rPr>
              <w:t>2</w:t>
            </w:r>
          </w:p>
        </w:tc>
        <w:tc>
          <w:tcPr>
            <w:tcW w:w="507"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tcPr>
          <w:p w:rsidRPr="006E6062" w:rsidR="59AECFF1" w:rsidP="59AECFF1" w:rsidRDefault="59AECFF1" w14:paraId="20938D58" w14:textId="3D00BD0A">
            <w:pPr>
              <w:pStyle w:val="Normal0"/>
              <w:pBdr>
                <w:top w:val="nil"/>
                <w:left w:val="nil"/>
                <w:bottom w:val="nil"/>
                <w:right w:val="nil"/>
                <w:between w:val="nil"/>
              </w:pBdr>
              <w:spacing w:after="160" w:line="259" w:lineRule="auto"/>
              <w:jc w:val="center"/>
              <w:rPr>
                <w:color w:val="000000" w:themeColor="text1"/>
                <w:sz w:val="16"/>
                <w:szCs w:val="16"/>
              </w:rPr>
            </w:pPr>
            <w:r w:rsidRPr="006E6062">
              <w:rPr>
                <w:color w:val="000000" w:themeColor="text1"/>
                <w:sz w:val="16"/>
                <w:szCs w:val="16"/>
              </w:rPr>
              <w:t>2</w:t>
            </w:r>
          </w:p>
        </w:tc>
        <w:tc>
          <w:tcPr>
            <w:tcW w:w="64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tcPr>
          <w:p w:rsidRPr="006E6062" w:rsidR="59AECFF1" w:rsidP="59AECFF1" w:rsidRDefault="59AECFF1" w14:paraId="712A8B08" w14:textId="27579D23">
            <w:pPr>
              <w:pStyle w:val="Normal0"/>
              <w:spacing w:line="259" w:lineRule="auto"/>
              <w:jc w:val="center"/>
              <w:rPr>
                <w:color w:val="000000" w:themeColor="text1"/>
                <w:sz w:val="16"/>
                <w:szCs w:val="16"/>
              </w:rPr>
            </w:pPr>
            <w:r w:rsidRPr="006E6062">
              <w:rPr>
                <w:color w:val="000000" w:themeColor="text1"/>
                <w:sz w:val="16"/>
                <w:szCs w:val="16"/>
              </w:rPr>
              <w:t>3</w:t>
            </w:r>
          </w:p>
        </w:tc>
        <w:tc>
          <w:tcPr>
            <w:tcW w:w="6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tcPr>
          <w:p w:rsidRPr="006E6062" w:rsidR="59AECFF1" w:rsidP="59AECFF1" w:rsidRDefault="59AECFF1" w14:paraId="62856EF5" w14:textId="5E34B310">
            <w:pPr>
              <w:pStyle w:val="Normal0"/>
              <w:spacing w:line="259" w:lineRule="auto"/>
              <w:jc w:val="center"/>
              <w:rPr>
                <w:color w:val="000000" w:themeColor="text1"/>
                <w:sz w:val="16"/>
                <w:szCs w:val="16"/>
              </w:rPr>
            </w:pPr>
            <w:r w:rsidRPr="006E6062">
              <w:rPr>
                <w:color w:val="000000" w:themeColor="text1"/>
                <w:sz w:val="16"/>
                <w:szCs w:val="16"/>
              </w:rPr>
              <w:t>3</w:t>
            </w:r>
          </w:p>
        </w:tc>
        <w:tc>
          <w:tcPr>
            <w:tcW w:w="51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tcPr>
          <w:p w:rsidRPr="006E6062" w:rsidR="59AECFF1" w:rsidP="59AECFF1" w:rsidRDefault="59AECFF1" w14:paraId="75FEA0CA" w14:textId="721DBFA6">
            <w:pPr>
              <w:pStyle w:val="Normal0"/>
              <w:spacing w:line="259" w:lineRule="auto"/>
              <w:jc w:val="center"/>
              <w:rPr>
                <w:color w:val="000000" w:themeColor="text1"/>
                <w:sz w:val="16"/>
                <w:szCs w:val="16"/>
              </w:rPr>
            </w:pPr>
            <w:r w:rsidRPr="006E6062">
              <w:rPr>
                <w:color w:val="000000" w:themeColor="text1"/>
                <w:sz w:val="16"/>
                <w:szCs w:val="16"/>
              </w:rPr>
              <w:t>2</w:t>
            </w:r>
          </w:p>
        </w:tc>
        <w:tc>
          <w:tcPr>
            <w:tcW w:w="51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tcPr>
          <w:p w:rsidRPr="006E6062" w:rsidR="59AECFF1" w:rsidP="59AECFF1" w:rsidRDefault="5A7EB45A" w14:paraId="06D7107A" w14:textId="29BA1106">
            <w:pPr>
              <w:pStyle w:val="Normal0"/>
              <w:spacing w:line="259" w:lineRule="auto"/>
              <w:jc w:val="center"/>
              <w:rPr>
                <w:color w:val="000000" w:themeColor="text1"/>
                <w:sz w:val="16"/>
                <w:szCs w:val="16"/>
              </w:rPr>
            </w:pPr>
            <w:r w:rsidRPr="006E6062">
              <w:rPr>
                <w:color w:val="000000" w:themeColor="text1"/>
                <w:sz w:val="16"/>
                <w:szCs w:val="16"/>
              </w:rPr>
              <w:t>3</w:t>
            </w:r>
          </w:p>
        </w:tc>
        <w:tc>
          <w:tcPr>
            <w:tcW w:w="61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tcPr>
          <w:p w:rsidRPr="006E6062" w:rsidR="7537A731" w:rsidP="7537A731" w:rsidRDefault="435E133E" w14:paraId="5AACEC54" w14:textId="0B52FF73">
            <w:pPr>
              <w:pStyle w:val="Normal0"/>
              <w:jc w:val="center"/>
              <w:rPr>
                <w:color w:val="000000" w:themeColor="text1"/>
                <w:sz w:val="16"/>
                <w:szCs w:val="16"/>
              </w:rPr>
            </w:pPr>
            <w:r w:rsidRPr="006E6062">
              <w:rPr>
                <w:color w:val="000000" w:themeColor="text1"/>
                <w:sz w:val="16"/>
                <w:szCs w:val="16"/>
              </w:rPr>
              <w:t>5</w:t>
            </w:r>
          </w:p>
        </w:tc>
        <w:tc>
          <w:tcPr>
            <w:tcW w:w="51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tcPr>
          <w:p w:rsidRPr="006E6062" w:rsidR="7E62D369" w:rsidP="7C0234A2" w:rsidRDefault="7E62D369" w14:paraId="6A2F9BBF" w14:textId="1E4D6ECA">
            <w:pPr>
              <w:pStyle w:val="Normal0"/>
              <w:jc w:val="center"/>
              <w:rPr>
                <w:color w:val="000000" w:themeColor="text1"/>
                <w:sz w:val="16"/>
                <w:szCs w:val="16"/>
              </w:rPr>
            </w:pPr>
            <w:r w:rsidRPr="006E6062">
              <w:rPr>
                <w:color w:val="000000" w:themeColor="text1"/>
                <w:sz w:val="16"/>
                <w:szCs w:val="16"/>
              </w:rPr>
              <w:t>6</w:t>
            </w:r>
          </w:p>
        </w:tc>
        <w:tc>
          <w:tcPr>
            <w:tcW w:w="58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tcPr>
          <w:p w:rsidRPr="006E6062" w:rsidR="27E79DEF" w:rsidP="27E79DEF" w:rsidRDefault="5402BD34" w14:paraId="540E78F5" w14:textId="08A3F308">
            <w:pPr>
              <w:pStyle w:val="Normal0"/>
              <w:jc w:val="center"/>
              <w:rPr>
                <w:color w:val="000000" w:themeColor="text1"/>
                <w:sz w:val="16"/>
                <w:szCs w:val="16"/>
              </w:rPr>
            </w:pPr>
            <w:r w:rsidRPr="006E6062">
              <w:rPr>
                <w:color w:val="000000" w:themeColor="text1"/>
                <w:sz w:val="16"/>
                <w:szCs w:val="16"/>
              </w:rPr>
              <w:t>8</w:t>
            </w:r>
          </w:p>
        </w:tc>
        <w:tc>
          <w:tcPr>
            <w:tcW w:w="73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tcPr>
          <w:p w:rsidR="6708583C" w:rsidP="6708583C" w:rsidRDefault="243CC2F9" w14:paraId="303160E7" w14:textId="4F1C5B81">
            <w:pPr>
              <w:pStyle w:val="Normal0"/>
              <w:jc w:val="center"/>
              <w:rPr>
                <w:color w:val="000000" w:themeColor="text1"/>
                <w:sz w:val="16"/>
                <w:szCs w:val="16"/>
              </w:rPr>
            </w:pPr>
            <w:r w:rsidRPr="46CA6406">
              <w:rPr>
                <w:color w:val="000000" w:themeColor="text1"/>
                <w:sz w:val="16"/>
                <w:szCs w:val="16"/>
              </w:rPr>
              <w:t>10</w:t>
            </w:r>
          </w:p>
        </w:tc>
      </w:tr>
      <w:tr w:rsidRPr="006E6062" w:rsidR="00F67E2F" w:rsidTr="4881FCB0" w14:paraId="7B6A0236" w14:textId="585B6AB5">
        <w:trPr>
          <w:trHeight w:val="480"/>
        </w:trPr>
        <w:tc>
          <w:tcPr>
            <w:tcW w:w="57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tcPr>
          <w:p w:rsidRPr="006E6062" w:rsidR="59AECFF1" w:rsidP="59AECFF1" w:rsidRDefault="59AECFF1" w14:paraId="1C7D1FEA" w14:textId="5CF38F3E">
            <w:pPr>
              <w:jc w:val="center"/>
              <w:rPr>
                <w:color w:val="000000" w:themeColor="text1"/>
                <w:sz w:val="16"/>
                <w:szCs w:val="16"/>
              </w:rPr>
            </w:pPr>
            <w:r w:rsidRPr="006E6062">
              <w:rPr>
                <w:b/>
                <w:bCs/>
                <w:color w:val="000000" w:themeColor="text1"/>
                <w:sz w:val="16"/>
                <w:szCs w:val="16"/>
              </w:rPr>
              <w:t>2</w:t>
            </w:r>
          </w:p>
        </w:tc>
        <w:tc>
          <w:tcPr>
            <w:tcW w:w="2329"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tcPr>
          <w:p w:rsidRPr="006E6062" w:rsidR="59AECFF1" w:rsidP="59AECFF1" w:rsidRDefault="59AECFF1" w14:paraId="31E9F38F" w14:textId="65F4C402">
            <w:pPr>
              <w:rPr>
                <w:color w:val="000000" w:themeColor="text1"/>
                <w:sz w:val="16"/>
                <w:szCs w:val="16"/>
              </w:rPr>
            </w:pPr>
            <w:r w:rsidRPr="006E6062">
              <w:rPr>
                <w:b/>
                <w:bCs/>
                <w:color w:val="000000" w:themeColor="text1"/>
                <w:sz w:val="16"/>
                <w:szCs w:val="16"/>
              </w:rPr>
              <w:t>ACTIVIDADES EJECUTADAS</w:t>
            </w:r>
          </w:p>
        </w:tc>
        <w:tc>
          <w:tcPr>
            <w:tcW w:w="507"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tcPr>
          <w:p w:rsidRPr="006E6062" w:rsidR="59AECFF1" w:rsidP="59AECFF1" w:rsidRDefault="59AECFF1" w14:paraId="1D5BD93C" w14:textId="394CCF86">
            <w:pPr>
              <w:pStyle w:val="Normal0"/>
              <w:widowControl w:val="0"/>
              <w:pBdr>
                <w:top w:val="nil"/>
                <w:left w:val="nil"/>
                <w:bottom w:val="nil"/>
                <w:right w:val="nil"/>
                <w:between w:val="nil"/>
              </w:pBdr>
              <w:spacing w:after="160" w:line="276" w:lineRule="auto"/>
              <w:jc w:val="center"/>
              <w:rPr>
                <w:color w:val="000000" w:themeColor="text1"/>
                <w:sz w:val="14"/>
                <w:szCs w:val="14"/>
              </w:rPr>
            </w:pPr>
            <w:r w:rsidRPr="006E6062">
              <w:rPr>
                <w:color w:val="000000" w:themeColor="text1"/>
                <w:sz w:val="14"/>
                <w:szCs w:val="14"/>
              </w:rPr>
              <w:t>2</w:t>
            </w:r>
          </w:p>
        </w:tc>
        <w:tc>
          <w:tcPr>
            <w:tcW w:w="507"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tcPr>
          <w:p w:rsidRPr="006E6062" w:rsidR="59AECFF1" w:rsidP="59AECFF1" w:rsidRDefault="59AECFF1" w14:paraId="24315645" w14:textId="06C03B0D">
            <w:pPr>
              <w:pStyle w:val="Normal0"/>
              <w:widowControl w:val="0"/>
              <w:pBdr>
                <w:top w:val="nil"/>
                <w:left w:val="nil"/>
                <w:bottom w:val="nil"/>
                <w:right w:val="nil"/>
                <w:between w:val="nil"/>
              </w:pBdr>
              <w:spacing w:after="160" w:line="276" w:lineRule="auto"/>
              <w:jc w:val="center"/>
              <w:rPr>
                <w:color w:val="000000" w:themeColor="text1"/>
                <w:sz w:val="14"/>
                <w:szCs w:val="14"/>
              </w:rPr>
            </w:pPr>
            <w:r w:rsidRPr="006E6062">
              <w:rPr>
                <w:color w:val="000000" w:themeColor="text1"/>
                <w:sz w:val="14"/>
                <w:szCs w:val="14"/>
              </w:rPr>
              <w:t>2</w:t>
            </w:r>
          </w:p>
        </w:tc>
        <w:tc>
          <w:tcPr>
            <w:tcW w:w="507"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tcPr>
          <w:p w:rsidRPr="006E6062" w:rsidR="59AECFF1" w:rsidP="59AECFF1" w:rsidRDefault="59AECFF1" w14:paraId="6D1B97B9" w14:textId="5F8FD3CA">
            <w:pPr>
              <w:pStyle w:val="Normal0"/>
              <w:widowControl w:val="0"/>
              <w:pBdr>
                <w:top w:val="nil"/>
                <w:left w:val="nil"/>
                <w:bottom w:val="nil"/>
                <w:right w:val="nil"/>
                <w:between w:val="nil"/>
              </w:pBdr>
              <w:spacing w:after="160" w:line="276" w:lineRule="auto"/>
              <w:jc w:val="center"/>
              <w:rPr>
                <w:color w:val="000000" w:themeColor="text1"/>
                <w:sz w:val="14"/>
                <w:szCs w:val="14"/>
              </w:rPr>
            </w:pPr>
            <w:r w:rsidRPr="006E6062">
              <w:rPr>
                <w:color w:val="000000" w:themeColor="text1"/>
                <w:sz w:val="14"/>
                <w:szCs w:val="14"/>
              </w:rPr>
              <w:t>1</w:t>
            </w:r>
          </w:p>
        </w:tc>
        <w:tc>
          <w:tcPr>
            <w:tcW w:w="507"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tcPr>
          <w:p w:rsidRPr="006E6062" w:rsidR="59AECFF1" w:rsidP="59AECFF1" w:rsidRDefault="59AECFF1" w14:paraId="61AEE8D1" w14:textId="4F8F1E3E">
            <w:pPr>
              <w:pStyle w:val="Normal0"/>
              <w:pBdr>
                <w:top w:val="nil"/>
                <w:left w:val="nil"/>
                <w:bottom w:val="nil"/>
                <w:right w:val="nil"/>
                <w:between w:val="nil"/>
              </w:pBdr>
              <w:spacing w:after="160" w:line="259" w:lineRule="auto"/>
              <w:jc w:val="center"/>
              <w:rPr>
                <w:color w:val="000000" w:themeColor="text1"/>
                <w:sz w:val="14"/>
                <w:szCs w:val="14"/>
              </w:rPr>
            </w:pPr>
            <w:r w:rsidRPr="006E6062">
              <w:rPr>
                <w:color w:val="000000" w:themeColor="text1"/>
                <w:sz w:val="14"/>
                <w:szCs w:val="14"/>
              </w:rPr>
              <w:t>3</w:t>
            </w:r>
          </w:p>
        </w:tc>
        <w:tc>
          <w:tcPr>
            <w:tcW w:w="64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tcPr>
          <w:p w:rsidRPr="006E6062" w:rsidR="59AECFF1" w:rsidP="59AECFF1" w:rsidRDefault="59AECFF1" w14:paraId="0560C364" w14:textId="2A2CB547">
            <w:pPr>
              <w:pStyle w:val="Normal0"/>
              <w:spacing w:line="259" w:lineRule="auto"/>
              <w:jc w:val="center"/>
              <w:rPr>
                <w:color w:val="000000" w:themeColor="text1"/>
                <w:sz w:val="14"/>
                <w:szCs w:val="14"/>
              </w:rPr>
            </w:pPr>
            <w:r w:rsidRPr="006E6062">
              <w:rPr>
                <w:color w:val="000000" w:themeColor="text1"/>
                <w:sz w:val="14"/>
                <w:szCs w:val="14"/>
              </w:rPr>
              <w:t>3</w:t>
            </w:r>
          </w:p>
        </w:tc>
        <w:tc>
          <w:tcPr>
            <w:tcW w:w="6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tcPr>
          <w:p w:rsidRPr="006E6062" w:rsidR="59AECFF1" w:rsidP="59AECFF1" w:rsidRDefault="59AECFF1" w14:paraId="5E670015" w14:textId="0B97469B">
            <w:pPr>
              <w:pStyle w:val="Normal0"/>
              <w:spacing w:line="259" w:lineRule="auto"/>
              <w:jc w:val="center"/>
              <w:rPr>
                <w:color w:val="000000" w:themeColor="text1"/>
                <w:sz w:val="14"/>
                <w:szCs w:val="14"/>
              </w:rPr>
            </w:pPr>
            <w:r w:rsidRPr="006E6062">
              <w:rPr>
                <w:color w:val="000000" w:themeColor="text1"/>
                <w:sz w:val="14"/>
                <w:szCs w:val="14"/>
              </w:rPr>
              <w:t>3</w:t>
            </w:r>
          </w:p>
        </w:tc>
        <w:tc>
          <w:tcPr>
            <w:tcW w:w="51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tcPr>
          <w:p w:rsidRPr="006E6062" w:rsidR="59AECFF1" w:rsidP="59AECFF1" w:rsidRDefault="59AECFF1" w14:paraId="6586F956" w14:textId="1E741868">
            <w:pPr>
              <w:pStyle w:val="Normal0"/>
              <w:spacing w:line="259" w:lineRule="auto"/>
              <w:jc w:val="center"/>
              <w:rPr>
                <w:color w:val="000000" w:themeColor="text1"/>
                <w:sz w:val="14"/>
                <w:szCs w:val="14"/>
              </w:rPr>
            </w:pPr>
            <w:r w:rsidRPr="006E6062">
              <w:rPr>
                <w:color w:val="000000" w:themeColor="text1"/>
                <w:sz w:val="14"/>
                <w:szCs w:val="14"/>
              </w:rPr>
              <w:t>2</w:t>
            </w:r>
          </w:p>
        </w:tc>
        <w:tc>
          <w:tcPr>
            <w:tcW w:w="51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tcPr>
          <w:p w:rsidRPr="006E6062" w:rsidR="59AECFF1" w:rsidP="59AECFF1" w:rsidRDefault="27C46EA6" w14:paraId="50B221E8" w14:textId="783A8221">
            <w:pPr>
              <w:pStyle w:val="Normal0"/>
              <w:spacing w:line="259" w:lineRule="auto"/>
              <w:jc w:val="center"/>
              <w:rPr>
                <w:color w:val="000000" w:themeColor="text1"/>
                <w:sz w:val="14"/>
                <w:szCs w:val="14"/>
              </w:rPr>
            </w:pPr>
            <w:r w:rsidRPr="006E6062">
              <w:rPr>
                <w:color w:val="000000" w:themeColor="text1"/>
                <w:sz w:val="14"/>
                <w:szCs w:val="14"/>
              </w:rPr>
              <w:t>1</w:t>
            </w:r>
          </w:p>
        </w:tc>
        <w:tc>
          <w:tcPr>
            <w:tcW w:w="61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tcPr>
          <w:p w:rsidRPr="006E6062" w:rsidR="7537A731" w:rsidP="7537A731" w:rsidRDefault="79BAA53A" w14:paraId="706DC3C7" w14:textId="29EC8164">
            <w:pPr>
              <w:pStyle w:val="Normal0"/>
              <w:jc w:val="center"/>
              <w:rPr>
                <w:color w:val="000000" w:themeColor="text1"/>
                <w:sz w:val="14"/>
                <w:szCs w:val="14"/>
              </w:rPr>
            </w:pPr>
            <w:r w:rsidRPr="006E6062">
              <w:rPr>
                <w:color w:val="000000" w:themeColor="text1"/>
                <w:sz w:val="14"/>
                <w:szCs w:val="14"/>
              </w:rPr>
              <w:t>2</w:t>
            </w:r>
          </w:p>
        </w:tc>
        <w:tc>
          <w:tcPr>
            <w:tcW w:w="51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tcPr>
          <w:p w:rsidRPr="006E6062" w:rsidR="7E62D369" w:rsidP="7C0234A2" w:rsidRDefault="7E62D369" w14:paraId="5B222917" w14:textId="01561059">
            <w:pPr>
              <w:pStyle w:val="Normal0"/>
              <w:jc w:val="center"/>
              <w:rPr>
                <w:color w:val="000000" w:themeColor="text1"/>
                <w:sz w:val="14"/>
                <w:szCs w:val="14"/>
              </w:rPr>
            </w:pPr>
            <w:r w:rsidRPr="006E6062">
              <w:rPr>
                <w:color w:val="000000" w:themeColor="text1"/>
                <w:sz w:val="14"/>
                <w:szCs w:val="14"/>
              </w:rPr>
              <w:t>3</w:t>
            </w:r>
          </w:p>
        </w:tc>
        <w:tc>
          <w:tcPr>
            <w:tcW w:w="58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tcPr>
          <w:p w:rsidRPr="006E6062" w:rsidR="27E79DEF" w:rsidP="27E79DEF" w:rsidRDefault="58608EC0" w14:paraId="24A5BB02" w14:textId="2AF73243">
            <w:pPr>
              <w:pStyle w:val="Normal0"/>
              <w:jc w:val="center"/>
              <w:rPr>
                <w:color w:val="000000" w:themeColor="text1"/>
                <w:sz w:val="14"/>
                <w:szCs w:val="14"/>
              </w:rPr>
            </w:pPr>
            <w:r w:rsidRPr="006E6062">
              <w:rPr>
                <w:color w:val="000000" w:themeColor="text1"/>
                <w:sz w:val="14"/>
                <w:szCs w:val="14"/>
              </w:rPr>
              <w:t>6</w:t>
            </w:r>
          </w:p>
        </w:tc>
        <w:tc>
          <w:tcPr>
            <w:tcW w:w="73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tcPr>
          <w:p w:rsidR="6708583C" w:rsidP="6708583C" w:rsidRDefault="1FD32A6D" w14:paraId="5034003A" w14:textId="7EF78900">
            <w:pPr>
              <w:pStyle w:val="Normal0"/>
              <w:jc w:val="center"/>
              <w:rPr>
                <w:color w:val="000000" w:themeColor="text1"/>
                <w:sz w:val="14"/>
                <w:szCs w:val="14"/>
              </w:rPr>
            </w:pPr>
            <w:r w:rsidRPr="599DC018">
              <w:rPr>
                <w:color w:val="000000" w:themeColor="text1"/>
                <w:sz w:val="14"/>
                <w:szCs w:val="14"/>
              </w:rPr>
              <w:t>1</w:t>
            </w:r>
            <w:r w:rsidRPr="599DC018" w:rsidR="786569D8">
              <w:rPr>
                <w:color w:val="000000" w:themeColor="text1"/>
                <w:sz w:val="14"/>
                <w:szCs w:val="14"/>
              </w:rPr>
              <w:t>0</w:t>
            </w:r>
          </w:p>
        </w:tc>
      </w:tr>
      <w:tr w:rsidRPr="006E6062" w:rsidR="00F67E2F" w:rsidTr="4881FCB0" w14:paraId="3BFABA86" w14:textId="7E25CD4A">
        <w:trPr>
          <w:trHeight w:val="300"/>
        </w:trPr>
        <w:tc>
          <w:tcPr>
            <w:tcW w:w="57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tcPr>
          <w:p w:rsidRPr="006E6062" w:rsidR="59AECFF1" w:rsidP="59AECFF1" w:rsidRDefault="59AECFF1" w14:paraId="756C2F2D" w14:textId="1AED1204">
            <w:pPr>
              <w:spacing w:line="259" w:lineRule="auto"/>
              <w:jc w:val="center"/>
              <w:rPr>
                <w:color w:val="000000" w:themeColor="text1"/>
                <w:sz w:val="16"/>
                <w:szCs w:val="16"/>
              </w:rPr>
            </w:pPr>
          </w:p>
        </w:tc>
        <w:tc>
          <w:tcPr>
            <w:tcW w:w="2329"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tcPr>
          <w:p w:rsidRPr="006E6062" w:rsidR="59AECFF1" w:rsidP="59AECFF1" w:rsidRDefault="59AECFF1" w14:paraId="0D540EFB" w14:textId="4FD5FB99">
            <w:pPr>
              <w:pStyle w:val="Normal0"/>
              <w:pBdr>
                <w:top w:val="nil"/>
                <w:left w:val="nil"/>
                <w:bottom w:val="nil"/>
                <w:right w:val="nil"/>
                <w:between w:val="nil"/>
              </w:pBdr>
              <w:spacing w:after="160" w:line="259" w:lineRule="auto"/>
              <w:rPr>
                <w:color w:val="000000" w:themeColor="text1"/>
                <w:sz w:val="16"/>
                <w:szCs w:val="16"/>
              </w:rPr>
            </w:pPr>
            <w:r w:rsidRPr="006E6062">
              <w:rPr>
                <w:b/>
                <w:bCs/>
                <w:color w:val="000000" w:themeColor="text1"/>
                <w:sz w:val="16"/>
                <w:szCs w:val="16"/>
              </w:rPr>
              <w:t>PORCENTAJE DE CUMPLIMIENTO</w:t>
            </w:r>
          </w:p>
        </w:tc>
        <w:tc>
          <w:tcPr>
            <w:tcW w:w="507"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tcPr>
          <w:p w:rsidRPr="006E6062" w:rsidR="59AECFF1" w:rsidP="59AECFF1" w:rsidRDefault="59AECFF1" w14:paraId="309F39C4" w14:textId="25C29FB5">
            <w:pPr>
              <w:pStyle w:val="Normal0"/>
              <w:widowControl w:val="0"/>
              <w:pBdr>
                <w:top w:val="nil"/>
                <w:left w:val="nil"/>
                <w:bottom w:val="nil"/>
                <w:right w:val="nil"/>
                <w:between w:val="nil"/>
              </w:pBdr>
              <w:spacing w:after="160" w:line="276" w:lineRule="auto"/>
              <w:jc w:val="center"/>
              <w:rPr>
                <w:color w:val="000000" w:themeColor="text1"/>
                <w:sz w:val="14"/>
                <w:szCs w:val="14"/>
              </w:rPr>
            </w:pPr>
            <w:r w:rsidRPr="006E6062">
              <w:rPr>
                <w:b/>
                <w:color w:val="000000" w:themeColor="text1"/>
                <w:sz w:val="14"/>
                <w:szCs w:val="14"/>
              </w:rPr>
              <w:t>100%</w:t>
            </w:r>
          </w:p>
        </w:tc>
        <w:tc>
          <w:tcPr>
            <w:tcW w:w="507"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tcPr>
          <w:p w:rsidRPr="006E6062" w:rsidR="59AECFF1" w:rsidP="59AECFF1" w:rsidRDefault="59AECFF1" w14:paraId="22E97032" w14:textId="2CE7C5C5">
            <w:pPr>
              <w:pStyle w:val="Normal0"/>
              <w:widowControl w:val="0"/>
              <w:pBdr>
                <w:top w:val="nil"/>
                <w:left w:val="nil"/>
                <w:bottom w:val="nil"/>
                <w:right w:val="nil"/>
                <w:between w:val="nil"/>
              </w:pBdr>
              <w:spacing w:after="160" w:line="276" w:lineRule="auto"/>
              <w:jc w:val="center"/>
              <w:rPr>
                <w:color w:val="000000" w:themeColor="text1"/>
                <w:sz w:val="14"/>
                <w:szCs w:val="14"/>
              </w:rPr>
            </w:pPr>
            <w:r w:rsidRPr="006E6062">
              <w:rPr>
                <w:b/>
                <w:color w:val="000000" w:themeColor="text1"/>
                <w:sz w:val="14"/>
                <w:szCs w:val="14"/>
              </w:rPr>
              <w:t>100%</w:t>
            </w:r>
          </w:p>
        </w:tc>
        <w:tc>
          <w:tcPr>
            <w:tcW w:w="507"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tcPr>
          <w:p w:rsidRPr="006E6062" w:rsidR="59AECFF1" w:rsidP="59AECFF1" w:rsidRDefault="59AECFF1" w14:paraId="581FC95B" w14:textId="7D2C923E">
            <w:pPr>
              <w:pStyle w:val="Normal0"/>
              <w:widowControl w:val="0"/>
              <w:pBdr>
                <w:top w:val="nil"/>
                <w:left w:val="nil"/>
                <w:bottom w:val="nil"/>
                <w:right w:val="nil"/>
                <w:between w:val="nil"/>
              </w:pBdr>
              <w:spacing w:after="160" w:line="276" w:lineRule="auto"/>
              <w:jc w:val="center"/>
              <w:rPr>
                <w:color w:val="000000" w:themeColor="text1"/>
                <w:sz w:val="14"/>
                <w:szCs w:val="14"/>
              </w:rPr>
            </w:pPr>
            <w:r w:rsidRPr="006E6062">
              <w:rPr>
                <w:b/>
                <w:color w:val="000000" w:themeColor="text1"/>
                <w:sz w:val="14"/>
                <w:szCs w:val="14"/>
              </w:rPr>
              <w:t>50%</w:t>
            </w:r>
          </w:p>
        </w:tc>
        <w:tc>
          <w:tcPr>
            <w:tcW w:w="507"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tcPr>
          <w:p w:rsidRPr="006E6062" w:rsidR="59AECFF1" w:rsidP="59AECFF1" w:rsidRDefault="59AECFF1" w14:paraId="4036DBD3" w14:textId="5DB33272">
            <w:pPr>
              <w:pStyle w:val="Normal0"/>
              <w:spacing w:after="160" w:line="259" w:lineRule="auto"/>
              <w:jc w:val="center"/>
              <w:rPr>
                <w:color w:val="000000" w:themeColor="text1"/>
                <w:sz w:val="14"/>
                <w:szCs w:val="14"/>
              </w:rPr>
            </w:pPr>
            <w:r w:rsidRPr="006E6062">
              <w:rPr>
                <w:b/>
                <w:color w:val="000000" w:themeColor="text1"/>
                <w:sz w:val="14"/>
                <w:szCs w:val="14"/>
              </w:rPr>
              <w:t>100</w:t>
            </w:r>
            <w:r w:rsidRPr="006E6062" w:rsidR="7A5F8FCC">
              <w:rPr>
                <w:b/>
                <w:color w:val="000000" w:themeColor="text1"/>
                <w:sz w:val="14"/>
                <w:szCs w:val="14"/>
              </w:rPr>
              <w:t>%</w:t>
            </w:r>
          </w:p>
        </w:tc>
        <w:tc>
          <w:tcPr>
            <w:tcW w:w="64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tcPr>
          <w:p w:rsidRPr="006E6062" w:rsidR="59AECFF1" w:rsidP="59AECFF1" w:rsidRDefault="59AECFF1" w14:paraId="660B6686" w14:textId="2FD249BB">
            <w:pPr>
              <w:pStyle w:val="Normal0"/>
              <w:spacing w:line="259" w:lineRule="auto"/>
              <w:jc w:val="center"/>
              <w:rPr>
                <w:color w:val="000000" w:themeColor="text1"/>
                <w:sz w:val="14"/>
                <w:szCs w:val="14"/>
              </w:rPr>
            </w:pPr>
            <w:r w:rsidRPr="006E6062">
              <w:rPr>
                <w:b/>
                <w:color w:val="000000" w:themeColor="text1"/>
                <w:sz w:val="14"/>
                <w:szCs w:val="14"/>
              </w:rPr>
              <w:t>100%</w:t>
            </w:r>
          </w:p>
        </w:tc>
        <w:tc>
          <w:tcPr>
            <w:tcW w:w="6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tcPr>
          <w:p w:rsidRPr="006E6062" w:rsidR="59AECFF1" w:rsidP="59AECFF1" w:rsidRDefault="59AECFF1" w14:paraId="4D02CCD9" w14:textId="46D70D38">
            <w:pPr>
              <w:pStyle w:val="Normal0"/>
              <w:spacing w:line="259" w:lineRule="auto"/>
              <w:jc w:val="center"/>
              <w:rPr>
                <w:color w:val="000000" w:themeColor="text1"/>
                <w:sz w:val="14"/>
                <w:szCs w:val="14"/>
              </w:rPr>
            </w:pPr>
            <w:r w:rsidRPr="006E6062">
              <w:rPr>
                <w:b/>
                <w:color w:val="000000" w:themeColor="text1"/>
                <w:sz w:val="14"/>
                <w:szCs w:val="14"/>
              </w:rPr>
              <w:t>100</w:t>
            </w:r>
            <w:r w:rsidRPr="006E6062" w:rsidR="0CD52250">
              <w:rPr>
                <w:b/>
                <w:color w:val="000000" w:themeColor="text1"/>
                <w:sz w:val="14"/>
                <w:szCs w:val="14"/>
              </w:rPr>
              <w:t>%</w:t>
            </w:r>
          </w:p>
        </w:tc>
        <w:tc>
          <w:tcPr>
            <w:tcW w:w="51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tcPr>
          <w:p w:rsidRPr="006E6062" w:rsidR="59AECFF1" w:rsidP="3BBCB43D" w:rsidRDefault="48AECD77" w14:paraId="7282C883" w14:textId="7B6EA461">
            <w:pPr>
              <w:pStyle w:val="Normal0"/>
              <w:spacing w:line="259" w:lineRule="auto"/>
              <w:jc w:val="center"/>
              <w:rPr>
                <w:b/>
                <w:color w:val="000000" w:themeColor="text1"/>
                <w:sz w:val="14"/>
                <w:szCs w:val="14"/>
              </w:rPr>
            </w:pPr>
            <w:r w:rsidRPr="006E6062">
              <w:rPr>
                <w:b/>
                <w:color w:val="000000" w:themeColor="text1"/>
                <w:sz w:val="14"/>
                <w:szCs w:val="14"/>
              </w:rPr>
              <w:t>100</w:t>
            </w:r>
            <w:r w:rsidRPr="006E6062" w:rsidR="5D064EBF">
              <w:rPr>
                <w:b/>
                <w:color w:val="000000" w:themeColor="text1"/>
                <w:sz w:val="14"/>
                <w:szCs w:val="14"/>
              </w:rPr>
              <w:t>%</w:t>
            </w:r>
          </w:p>
        </w:tc>
        <w:tc>
          <w:tcPr>
            <w:tcW w:w="51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tcPr>
          <w:p w:rsidRPr="006E6062" w:rsidR="59AECFF1" w:rsidP="59AECFF1" w:rsidRDefault="1259D61D" w14:paraId="12AD3E03" w14:textId="435743CE">
            <w:pPr>
              <w:pStyle w:val="Normal0"/>
              <w:spacing w:line="259" w:lineRule="auto"/>
              <w:jc w:val="center"/>
              <w:rPr>
                <w:b/>
                <w:color w:val="000000" w:themeColor="text1"/>
                <w:sz w:val="14"/>
                <w:szCs w:val="14"/>
              </w:rPr>
            </w:pPr>
            <w:r w:rsidRPr="006E6062">
              <w:rPr>
                <w:b/>
                <w:color w:val="000000" w:themeColor="text1"/>
                <w:sz w:val="14"/>
                <w:szCs w:val="14"/>
              </w:rPr>
              <w:t>33%</w:t>
            </w:r>
          </w:p>
        </w:tc>
        <w:tc>
          <w:tcPr>
            <w:tcW w:w="61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tcPr>
          <w:p w:rsidRPr="006E6062" w:rsidR="7537A731" w:rsidP="7537A731" w:rsidRDefault="4952AE22" w14:paraId="432E5FF4" w14:textId="3EC80277">
            <w:pPr>
              <w:pStyle w:val="Normal0"/>
              <w:jc w:val="center"/>
              <w:rPr>
                <w:b/>
                <w:color w:val="000000" w:themeColor="text1"/>
                <w:sz w:val="14"/>
                <w:szCs w:val="14"/>
              </w:rPr>
            </w:pPr>
            <w:r w:rsidRPr="006E6062">
              <w:rPr>
                <w:b/>
                <w:color w:val="000000" w:themeColor="text1"/>
                <w:sz w:val="14"/>
                <w:szCs w:val="14"/>
              </w:rPr>
              <w:t>4</w:t>
            </w:r>
            <w:r w:rsidRPr="006E6062" w:rsidR="1259D61D">
              <w:rPr>
                <w:b/>
                <w:color w:val="000000" w:themeColor="text1"/>
                <w:sz w:val="14"/>
                <w:szCs w:val="14"/>
              </w:rPr>
              <w:t>0%</w:t>
            </w:r>
          </w:p>
        </w:tc>
        <w:tc>
          <w:tcPr>
            <w:tcW w:w="51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tcPr>
          <w:p w:rsidRPr="006E6062" w:rsidR="26B3C988" w:rsidP="7C0234A2" w:rsidRDefault="26B3C988" w14:paraId="574D6FEC" w14:textId="682D6F68">
            <w:pPr>
              <w:pStyle w:val="Normal0"/>
              <w:jc w:val="center"/>
              <w:rPr>
                <w:b/>
                <w:color w:val="000000" w:themeColor="text1"/>
                <w:sz w:val="14"/>
                <w:szCs w:val="14"/>
              </w:rPr>
            </w:pPr>
            <w:r w:rsidRPr="006E6062">
              <w:rPr>
                <w:b/>
                <w:color w:val="000000" w:themeColor="text1"/>
                <w:sz w:val="14"/>
                <w:szCs w:val="14"/>
              </w:rPr>
              <w:t>50 %</w:t>
            </w:r>
          </w:p>
        </w:tc>
        <w:tc>
          <w:tcPr>
            <w:tcW w:w="58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tcPr>
          <w:p w:rsidRPr="006E6062" w:rsidR="27E79DEF" w:rsidP="27E79DEF" w:rsidRDefault="5B8A347D" w14:paraId="0F56E0EC" w14:textId="6497B6C3">
            <w:pPr>
              <w:pStyle w:val="Normal0"/>
              <w:jc w:val="center"/>
              <w:rPr>
                <w:b/>
                <w:color w:val="000000" w:themeColor="text1"/>
                <w:sz w:val="14"/>
                <w:szCs w:val="14"/>
              </w:rPr>
            </w:pPr>
            <w:r w:rsidRPr="006E6062">
              <w:rPr>
                <w:b/>
                <w:bCs/>
                <w:color w:val="000000" w:themeColor="text1"/>
                <w:sz w:val="14"/>
                <w:szCs w:val="14"/>
              </w:rPr>
              <w:t>75%</w:t>
            </w:r>
          </w:p>
        </w:tc>
        <w:tc>
          <w:tcPr>
            <w:tcW w:w="73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tcPr>
          <w:p w:rsidR="150583B0" w:rsidP="5640CED4" w:rsidRDefault="150583B0" w14:paraId="71F7B7A5" w14:textId="2FD249BB">
            <w:pPr>
              <w:pStyle w:val="Normal0"/>
              <w:spacing w:line="259" w:lineRule="auto"/>
              <w:jc w:val="center"/>
              <w:rPr>
                <w:color w:val="000000" w:themeColor="text1"/>
                <w:sz w:val="14"/>
                <w:szCs w:val="14"/>
              </w:rPr>
            </w:pPr>
            <w:r w:rsidRPr="5640CED4">
              <w:rPr>
                <w:b/>
                <w:bCs/>
                <w:color w:val="000000" w:themeColor="text1"/>
                <w:sz w:val="14"/>
                <w:szCs w:val="14"/>
              </w:rPr>
              <w:t>100%</w:t>
            </w:r>
          </w:p>
          <w:p w:rsidR="6708583C" w:rsidP="6708583C" w:rsidRDefault="6708583C" w14:paraId="174A011B" w14:textId="07F6DCCD">
            <w:pPr>
              <w:pStyle w:val="Normal0"/>
              <w:jc w:val="center"/>
              <w:rPr>
                <w:b/>
                <w:bCs/>
                <w:color w:val="000000" w:themeColor="text1"/>
                <w:sz w:val="14"/>
                <w:szCs w:val="14"/>
              </w:rPr>
            </w:pPr>
          </w:p>
        </w:tc>
      </w:tr>
    </w:tbl>
    <w:p w:rsidRPr="006E6062" w:rsidR="00DE0454" w:rsidP="00DE0454" w:rsidRDefault="00DE0454" w14:paraId="6B316251" w14:textId="39C9A96F">
      <w:pPr>
        <w:pStyle w:val="Descripcin"/>
        <w:jc w:val="center"/>
      </w:pPr>
      <w:bookmarkStart w:name="_Toc215650588" w:id="508"/>
      <w:r w:rsidRPr="006E6062">
        <w:t xml:space="preserve">Tabla </w:t>
      </w:r>
      <w:r w:rsidRPr="006E6062">
        <w:fldChar w:fldCharType="begin"/>
      </w:r>
      <w:r w:rsidRPr="006E6062">
        <w:instrText>SEQ Tabla \* ARABIC</w:instrText>
      </w:r>
      <w:r w:rsidRPr="006E6062">
        <w:fldChar w:fldCharType="separate"/>
      </w:r>
      <w:r w:rsidR="00041DFA">
        <w:rPr>
          <w:noProof/>
        </w:rPr>
        <w:t>53</w:t>
      </w:r>
      <w:r w:rsidRPr="006E6062">
        <w:fldChar w:fldCharType="end"/>
      </w:r>
      <w:r w:rsidRPr="006E6062">
        <w:t>. CRONOGRAMA DE CAPACITACIONES SST SCJ-1809-2024</w:t>
      </w:r>
      <w:bookmarkEnd w:id="508"/>
    </w:p>
    <w:p w:rsidR="3AAB6F47" w:rsidP="3AAB6F47" w:rsidRDefault="0A09271F" w14:paraId="55F1F8B2" w14:textId="4886253A">
      <w:pPr>
        <w:spacing w:before="240" w:after="240"/>
        <w:jc w:val="both"/>
      </w:pPr>
      <w:r w:rsidRPr="006E6062">
        <w:t xml:space="preserve">En el mes de </w:t>
      </w:r>
      <w:bookmarkStart w:name="_Int_J1UaWKbz" w:id="509"/>
      <w:r w:rsidR="00315B13">
        <w:t>N</w:t>
      </w:r>
      <w:r w:rsidR="1B0CE733">
        <w:t>oviembre</w:t>
      </w:r>
      <w:bookmarkEnd w:id="509"/>
      <w:r w:rsidR="1B0CE733">
        <w:t xml:space="preserve"> </w:t>
      </w:r>
      <w:r w:rsidRPr="006E6062">
        <w:t xml:space="preserve">se alcanzó un </w:t>
      </w:r>
      <w:r w:rsidR="62D8428B">
        <w:t>100</w:t>
      </w:r>
      <w:r w:rsidRPr="006E6062">
        <w:t xml:space="preserve"> % de cumplimiento en el plan de capacitaciones de Seguridad y Salud en el Trabajo (SST</w:t>
      </w:r>
      <w:r>
        <w:t>)</w:t>
      </w:r>
      <w:r w:rsidRPr="006E6062">
        <w:t xml:space="preserve"> </w:t>
      </w:r>
      <w:r w:rsidR="75DD240B">
        <w:t>10</w:t>
      </w:r>
      <w:r w:rsidRPr="006E6062">
        <w:t xml:space="preserve"> </w:t>
      </w:r>
      <w:r w:rsidR="1363D821">
        <w:t>Programadas</w:t>
      </w:r>
      <w:r w:rsidRPr="006E6062">
        <w:t xml:space="preserve"> </w:t>
      </w:r>
      <w:r w:rsidR="1363D821">
        <w:t>y 10 ejecutadas</w:t>
      </w:r>
      <w:r w:rsidR="5595AD6A">
        <w:t xml:space="preserve">, </w:t>
      </w:r>
      <w:r w:rsidRPr="7D910E47" w:rsidR="482CADB8">
        <w:t xml:space="preserve">Se permite informar que, se realizaron de manera satisfactoria las </w:t>
      </w:r>
      <w:r w:rsidR="5595AD6A">
        <w:t xml:space="preserve">actividades </w:t>
      </w:r>
      <w:r w:rsidR="18D4042C">
        <w:t xml:space="preserve">que se habían reprogramado. </w:t>
      </w:r>
    </w:p>
    <w:p w:rsidRPr="006E6062" w:rsidR="44BEACC8" w:rsidP="3C6FC178" w:rsidRDefault="0FE499F6" w14:paraId="3183E735" w14:textId="7A417560">
      <w:pPr>
        <w:spacing w:before="240" w:after="240"/>
        <w:jc w:val="both"/>
        <w:rPr>
          <w:color w:val="1F3864" w:themeColor="accent1" w:themeShade="80"/>
          <w:sz w:val="24"/>
          <w:szCs w:val="24"/>
        </w:rPr>
      </w:pPr>
      <w:r w:rsidRPr="006E6062">
        <w:rPr>
          <w:b/>
          <w:bCs/>
          <w:color w:val="1F3864" w:themeColor="accent1" w:themeShade="80"/>
          <w:sz w:val="24"/>
          <w:szCs w:val="24"/>
        </w:rPr>
        <w:t>Indicador de cobertura a capacitaciones SSTA:</w:t>
      </w:r>
    </w:p>
    <w:tbl>
      <w:tblPr>
        <w:tblStyle w:val="Tablaconcuadrcula"/>
        <w:tblW w:w="9541" w:type="dxa"/>
        <w:tblBorders>
          <w:top w:val="single" w:color="auto" w:sz="6" w:space="0"/>
          <w:left w:val="single" w:color="auto" w:sz="6" w:space="0"/>
          <w:bottom w:val="single" w:color="auto" w:sz="6" w:space="0"/>
          <w:right w:val="single" w:color="auto" w:sz="6" w:space="0"/>
          <w:insideH w:val="single" w:color="auto" w:sz="4" w:space="0"/>
          <w:insideV w:val="single" w:color="auto" w:sz="4" w:space="0"/>
        </w:tblBorders>
        <w:tblLayout w:type="fixed"/>
        <w:tblLook w:val="0000" w:firstRow="0" w:lastRow="0" w:firstColumn="0" w:lastColumn="0" w:noHBand="0" w:noVBand="0"/>
      </w:tblPr>
      <w:tblGrid>
        <w:gridCol w:w="506"/>
        <w:gridCol w:w="2235"/>
        <w:gridCol w:w="495"/>
        <w:gridCol w:w="630"/>
        <w:gridCol w:w="635"/>
        <w:gridCol w:w="615"/>
        <w:gridCol w:w="525"/>
        <w:gridCol w:w="510"/>
        <w:gridCol w:w="495"/>
        <w:gridCol w:w="495"/>
        <w:gridCol w:w="645"/>
        <w:gridCol w:w="540"/>
        <w:gridCol w:w="570"/>
        <w:gridCol w:w="645"/>
      </w:tblGrid>
      <w:tr w:rsidRPr="006E6062" w:rsidR="00692A96" w:rsidTr="404DE664" w14:paraId="43291174" w14:textId="12C807F8">
        <w:trPr>
          <w:trHeight w:val="585"/>
        </w:trPr>
        <w:tc>
          <w:tcPr>
            <w:tcW w:w="9541" w:type="dxa"/>
            <w:gridSpan w:val="14"/>
            <w:tcBorders>
              <w:top w:val="single" w:color="FFFFFF" w:themeColor="background1" w:sz="6" w:space="0"/>
              <w:left w:val="single" w:color="FFFFFF" w:themeColor="background1" w:sz="6" w:space="0"/>
              <w:bottom w:val="single" w:color="FFFFFF" w:themeColor="background1" w:sz="6" w:space="0"/>
              <w:right w:val="single" w:color="000000" w:themeColor="text1" w:sz="6" w:space="0"/>
            </w:tcBorders>
            <w:shd w:val="clear" w:color="auto" w:fill="002060"/>
            <w:tcMar>
              <w:left w:w="90" w:type="dxa"/>
              <w:right w:w="90" w:type="dxa"/>
            </w:tcMar>
            <w:vAlign w:val="center"/>
          </w:tcPr>
          <w:p w:rsidRPr="006E6062" w:rsidR="5C88E043" w:rsidP="5C88E043" w:rsidRDefault="5C88E043" w14:paraId="46B846EB" w14:textId="7C8A6924">
            <w:pPr>
              <w:pStyle w:val="Normal0"/>
              <w:spacing w:line="259" w:lineRule="auto"/>
              <w:jc w:val="center"/>
              <w:rPr>
                <w:color w:val="FFFFFF" w:themeColor="background1"/>
                <w:sz w:val="16"/>
                <w:szCs w:val="16"/>
              </w:rPr>
            </w:pPr>
            <w:r w:rsidRPr="006E6062">
              <w:rPr>
                <w:b/>
                <w:bCs/>
                <w:color w:val="FFFFFF" w:themeColor="background1"/>
                <w:sz w:val="16"/>
                <w:szCs w:val="16"/>
              </w:rPr>
              <w:t>INDICADOR DE ASISTENCIA A CAPACITACIONES SST SCJ-1809-2024</w:t>
            </w:r>
          </w:p>
        </w:tc>
      </w:tr>
      <w:tr w:rsidRPr="006E6062" w:rsidR="00692A96" w:rsidTr="4E3ED76E" w14:paraId="2AD736C6" w14:textId="035D3A83">
        <w:trPr>
          <w:trHeight w:val="300"/>
        </w:trPr>
        <w:tc>
          <w:tcPr>
            <w:tcW w:w="506"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60" w:type="dxa"/>
              <w:right w:w="60" w:type="dxa"/>
            </w:tcMar>
            <w:vAlign w:val="center"/>
          </w:tcPr>
          <w:p w:rsidRPr="006E6062" w:rsidR="5C88E043" w:rsidP="5C88E043" w:rsidRDefault="5C88E043" w14:paraId="1F5713E1" w14:textId="1B035731">
            <w:pPr>
              <w:pStyle w:val="Normal0"/>
              <w:spacing w:line="259" w:lineRule="auto"/>
              <w:jc w:val="center"/>
              <w:rPr>
                <w:color w:val="FFFFFF" w:themeColor="background1"/>
                <w:sz w:val="16"/>
                <w:szCs w:val="16"/>
              </w:rPr>
            </w:pPr>
            <w:r w:rsidRPr="006E6062">
              <w:rPr>
                <w:b/>
                <w:bCs/>
                <w:color w:val="FFFFFF" w:themeColor="background1"/>
                <w:sz w:val="16"/>
                <w:szCs w:val="16"/>
              </w:rPr>
              <w:t>ÍTEM</w:t>
            </w:r>
          </w:p>
        </w:tc>
        <w:tc>
          <w:tcPr>
            <w:tcW w:w="223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60" w:type="dxa"/>
              <w:right w:w="60" w:type="dxa"/>
            </w:tcMar>
            <w:vAlign w:val="center"/>
          </w:tcPr>
          <w:p w:rsidRPr="006E6062" w:rsidR="5C88E043" w:rsidP="5C88E043" w:rsidRDefault="5C88E043" w14:paraId="3965DFE5" w14:textId="1EC35333">
            <w:pPr>
              <w:pStyle w:val="Normal0"/>
              <w:pBdr>
                <w:top w:val="nil"/>
                <w:left w:val="nil"/>
                <w:bottom w:val="nil"/>
                <w:right w:val="nil"/>
                <w:between w:val="nil"/>
              </w:pBdr>
              <w:spacing w:after="160" w:line="259" w:lineRule="auto"/>
              <w:jc w:val="center"/>
              <w:rPr>
                <w:color w:val="FFFFFF" w:themeColor="background1"/>
                <w:sz w:val="16"/>
                <w:szCs w:val="16"/>
              </w:rPr>
            </w:pPr>
            <w:r w:rsidRPr="006E6062">
              <w:rPr>
                <w:b/>
                <w:bCs/>
                <w:color w:val="FFFFFF" w:themeColor="background1"/>
                <w:sz w:val="16"/>
                <w:szCs w:val="16"/>
              </w:rPr>
              <w:t>ÍTEM</w:t>
            </w:r>
          </w:p>
        </w:tc>
        <w:tc>
          <w:tcPr>
            <w:tcW w:w="49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5C88E043" w:rsidP="5C88E043" w:rsidRDefault="5C88E043" w14:paraId="7C32B9C8" w14:textId="12C898E6">
            <w:pPr>
              <w:pStyle w:val="Normal0"/>
              <w:pBdr>
                <w:top w:val="nil"/>
                <w:left w:val="nil"/>
                <w:bottom w:val="nil"/>
                <w:right w:val="nil"/>
                <w:between w:val="nil"/>
              </w:pBdr>
              <w:spacing w:after="160" w:line="259" w:lineRule="auto"/>
              <w:jc w:val="center"/>
              <w:rPr>
                <w:color w:val="FFFFFF" w:themeColor="background1"/>
                <w:sz w:val="16"/>
                <w:szCs w:val="16"/>
              </w:rPr>
            </w:pPr>
            <w:r w:rsidRPr="006E6062">
              <w:rPr>
                <w:b/>
                <w:bCs/>
                <w:color w:val="FFFFFF" w:themeColor="background1"/>
                <w:sz w:val="16"/>
                <w:szCs w:val="16"/>
              </w:rPr>
              <w:t>DIC</w:t>
            </w:r>
          </w:p>
        </w:tc>
        <w:tc>
          <w:tcPr>
            <w:tcW w:w="63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5C88E043" w:rsidP="5C88E043" w:rsidRDefault="5C88E043" w14:paraId="044ADB47" w14:textId="219A16FB">
            <w:pPr>
              <w:pStyle w:val="Normal0"/>
              <w:pBdr>
                <w:top w:val="nil"/>
                <w:left w:val="nil"/>
                <w:bottom w:val="nil"/>
                <w:right w:val="nil"/>
                <w:between w:val="nil"/>
              </w:pBdr>
              <w:spacing w:after="160" w:line="259" w:lineRule="auto"/>
              <w:jc w:val="center"/>
              <w:rPr>
                <w:color w:val="FFFFFF" w:themeColor="background1"/>
                <w:sz w:val="16"/>
                <w:szCs w:val="16"/>
              </w:rPr>
            </w:pPr>
            <w:r w:rsidRPr="006E6062">
              <w:rPr>
                <w:b/>
                <w:bCs/>
                <w:color w:val="FFFFFF" w:themeColor="background1"/>
                <w:sz w:val="16"/>
                <w:szCs w:val="16"/>
              </w:rPr>
              <w:t>ENE</w:t>
            </w:r>
          </w:p>
        </w:tc>
        <w:tc>
          <w:tcPr>
            <w:tcW w:w="63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5C88E043" w:rsidP="5C88E043" w:rsidRDefault="5C88E043" w14:paraId="06F543EA" w14:textId="6CF418B4">
            <w:pPr>
              <w:pStyle w:val="Normal0"/>
              <w:pBdr>
                <w:top w:val="nil"/>
                <w:left w:val="nil"/>
                <w:bottom w:val="nil"/>
                <w:right w:val="nil"/>
                <w:between w:val="nil"/>
              </w:pBdr>
              <w:spacing w:after="160" w:line="259" w:lineRule="auto"/>
              <w:jc w:val="center"/>
              <w:rPr>
                <w:color w:val="FFFFFF" w:themeColor="background1"/>
                <w:sz w:val="16"/>
                <w:szCs w:val="16"/>
              </w:rPr>
            </w:pPr>
            <w:r w:rsidRPr="006E6062">
              <w:rPr>
                <w:b/>
                <w:bCs/>
                <w:color w:val="FFFFFF" w:themeColor="background1"/>
                <w:sz w:val="16"/>
                <w:szCs w:val="16"/>
              </w:rPr>
              <w:t>FEB</w:t>
            </w:r>
          </w:p>
        </w:tc>
        <w:tc>
          <w:tcPr>
            <w:tcW w:w="61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5C88E043" w:rsidP="5C88E043" w:rsidRDefault="5C88E043" w14:paraId="3671983F" w14:textId="46EA0C48">
            <w:pPr>
              <w:pStyle w:val="Normal0"/>
              <w:pBdr>
                <w:top w:val="nil"/>
                <w:left w:val="nil"/>
                <w:bottom w:val="nil"/>
                <w:right w:val="nil"/>
                <w:between w:val="nil"/>
              </w:pBdr>
              <w:spacing w:after="160" w:line="259" w:lineRule="auto"/>
              <w:jc w:val="center"/>
              <w:rPr>
                <w:color w:val="FFFFFF" w:themeColor="background1"/>
                <w:sz w:val="16"/>
                <w:szCs w:val="16"/>
              </w:rPr>
            </w:pPr>
            <w:r w:rsidRPr="006E6062">
              <w:rPr>
                <w:b/>
                <w:bCs/>
                <w:color w:val="FFFFFF" w:themeColor="background1"/>
                <w:sz w:val="16"/>
                <w:szCs w:val="16"/>
              </w:rPr>
              <w:t>MAR</w:t>
            </w:r>
          </w:p>
        </w:tc>
        <w:tc>
          <w:tcPr>
            <w:tcW w:w="52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5C88E043" w:rsidP="5C88E043" w:rsidRDefault="5C88E043" w14:paraId="1CD195C4" w14:textId="421D8ACE">
            <w:pPr>
              <w:pStyle w:val="Normal0"/>
              <w:spacing w:line="259" w:lineRule="auto"/>
              <w:jc w:val="center"/>
              <w:rPr>
                <w:color w:val="FFFFFF" w:themeColor="background1"/>
                <w:sz w:val="16"/>
                <w:szCs w:val="16"/>
              </w:rPr>
            </w:pPr>
            <w:r w:rsidRPr="006E6062">
              <w:rPr>
                <w:b/>
                <w:bCs/>
                <w:color w:val="FFFFFF" w:themeColor="background1"/>
                <w:sz w:val="16"/>
                <w:szCs w:val="16"/>
              </w:rPr>
              <w:t>ABR</w:t>
            </w:r>
          </w:p>
        </w:tc>
        <w:tc>
          <w:tcPr>
            <w:tcW w:w="51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5C88E043" w:rsidP="5C88E043" w:rsidRDefault="5C88E043" w14:paraId="5AEB77A4" w14:textId="51DFC331">
            <w:pPr>
              <w:pStyle w:val="Normal0"/>
              <w:spacing w:line="259" w:lineRule="auto"/>
              <w:jc w:val="center"/>
              <w:rPr>
                <w:color w:val="FFFFFF" w:themeColor="background1"/>
                <w:sz w:val="16"/>
                <w:szCs w:val="16"/>
              </w:rPr>
            </w:pPr>
            <w:r w:rsidRPr="006E6062">
              <w:rPr>
                <w:b/>
                <w:bCs/>
                <w:color w:val="FFFFFF" w:themeColor="background1"/>
                <w:sz w:val="16"/>
                <w:szCs w:val="16"/>
              </w:rPr>
              <w:t>MAY</w:t>
            </w:r>
          </w:p>
        </w:tc>
        <w:tc>
          <w:tcPr>
            <w:tcW w:w="49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5C88E043" w:rsidP="5C88E043" w:rsidRDefault="5C88E043" w14:paraId="20131D46" w14:textId="6F99A781">
            <w:pPr>
              <w:pStyle w:val="Normal0"/>
              <w:spacing w:line="259" w:lineRule="auto"/>
              <w:jc w:val="center"/>
              <w:rPr>
                <w:color w:val="FFFFFF" w:themeColor="background1"/>
                <w:sz w:val="16"/>
                <w:szCs w:val="16"/>
              </w:rPr>
            </w:pPr>
            <w:r w:rsidRPr="006E6062">
              <w:rPr>
                <w:b/>
                <w:bCs/>
                <w:color w:val="FFFFFF" w:themeColor="background1"/>
                <w:sz w:val="16"/>
                <w:szCs w:val="16"/>
              </w:rPr>
              <w:t>JUN</w:t>
            </w:r>
          </w:p>
        </w:tc>
        <w:tc>
          <w:tcPr>
            <w:tcW w:w="49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4692BEDF" w:rsidP="5C88E043" w:rsidRDefault="4692BEDF" w14:paraId="508953FE" w14:textId="6A1580B3">
            <w:pPr>
              <w:pStyle w:val="Normal0"/>
              <w:spacing w:line="259" w:lineRule="auto"/>
              <w:jc w:val="center"/>
              <w:rPr>
                <w:b/>
                <w:bCs/>
                <w:color w:val="FFFFFF" w:themeColor="background1"/>
                <w:sz w:val="16"/>
                <w:szCs w:val="16"/>
              </w:rPr>
            </w:pPr>
            <w:r w:rsidRPr="006E6062">
              <w:rPr>
                <w:b/>
                <w:bCs/>
                <w:color w:val="FFFFFF" w:themeColor="background1"/>
                <w:sz w:val="16"/>
                <w:szCs w:val="16"/>
              </w:rPr>
              <w:t>JUL</w:t>
            </w:r>
          </w:p>
        </w:tc>
        <w:tc>
          <w:tcPr>
            <w:tcW w:w="64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4692BEDF" w:rsidP="5C88E043" w:rsidRDefault="4692BEDF" w14:paraId="0B5990B4" w14:textId="24D821E0">
            <w:pPr>
              <w:pStyle w:val="Normal0"/>
              <w:spacing w:line="259" w:lineRule="auto"/>
              <w:jc w:val="center"/>
              <w:rPr>
                <w:b/>
                <w:bCs/>
                <w:color w:val="FFFFFF" w:themeColor="background1"/>
                <w:sz w:val="16"/>
                <w:szCs w:val="16"/>
              </w:rPr>
            </w:pPr>
            <w:r w:rsidRPr="006E6062">
              <w:rPr>
                <w:b/>
                <w:bCs/>
                <w:color w:val="FFFFFF" w:themeColor="background1"/>
                <w:sz w:val="16"/>
                <w:szCs w:val="16"/>
              </w:rPr>
              <w:t>AGO</w:t>
            </w:r>
          </w:p>
        </w:tc>
        <w:tc>
          <w:tcPr>
            <w:tcW w:w="54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06B40A59" w:rsidP="7C0234A2" w:rsidRDefault="06B40A59" w14:paraId="0950355D" w14:textId="123CC2F3">
            <w:pPr>
              <w:pStyle w:val="Normal0"/>
              <w:jc w:val="center"/>
              <w:rPr>
                <w:b/>
                <w:bCs/>
                <w:color w:val="FFFFFF" w:themeColor="background1"/>
                <w:sz w:val="16"/>
                <w:szCs w:val="16"/>
              </w:rPr>
            </w:pPr>
            <w:r w:rsidRPr="006E6062">
              <w:rPr>
                <w:b/>
                <w:bCs/>
                <w:color w:val="FFFFFF" w:themeColor="background1"/>
                <w:sz w:val="16"/>
                <w:szCs w:val="16"/>
              </w:rPr>
              <w:t>SEP</w:t>
            </w:r>
          </w:p>
        </w:tc>
        <w:tc>
          <w:tcPr>
            <w:tcW w:w="57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70A35FA7" w:rsidP="35C1DE62" w:rsidRDefault="70A35FA7" w14:paraId="4E553178" w14:textId="774E44F4">
            <w:pPr>
              <w:pStyle w:val="Normal0"/>
              <w:jc w:val="center"/>
              <w:rPr>
                <w:b/>
                <w:bCs/>
                <w:color w:val="FFFFFF" w:themeColor="background1"/>
                <w:sz w:val="16"/>
                <w:szCs w:val="16"/>
              </w:rPr>
            </w:pPr>
            <w:r w:rsidRPr="006E6062">
              <w:rPr>
                <w:b/>
                <w:bCs/>
                <w:color w:val="FFFFFF" w:themeColor="background1"/>
                <w:sz w:val="16"/>
                <w:szCs w:val="16"/>
              </w:rPr>
              <w:t>OCT</w:t>
            </w:r>
          </w:p>
        </w:tc>
        <w:tc>
          <w:tcPr>
            <w:tcW w:w="64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147035B5" w:rsidP="147035B5" w:rsidRDefault="7DD9C30D" w14:paraId="68EAA406" w14:textId="615C5CDB">
            <w:pPr>
              <w:pStyle w:val="Normal0"/>
              <w:jc w:val="center"/>
              <w:rPr>
                <w:b/>
                <w:bCs/>
                <w:color w:val="FFFFFF" w:themeColor="background1"/>
                <w:sz w:val="16"/>
                <w:szCs w:val="16"/>
              </w:rPr>
            </w:pPr>
            <w:r w:rsidRPr="4718A394">
              <w:rPr>
                <w:b/>
                <w:bCs/>
                <w:color w:val="FFFFFF" w:themeColor="background1"/>
                <w:sz w:val="16"/>
                <w:szCs w:val="16"/>
              </w:rPr>
              <w:t>NOV</w:t>
            </w:r>
          </w:p>
        </w:tc>
      </w:tr>
      <w:tr w:rsidRPr="006E6062" w:rsidR="00692A96" w:rsidTr="4E3ED76E" w14:paraId="7464733B" w14:textId="704F0DEC">
        <w:trPr>
          <w:trHeight w:val="300"/>
        </w:trPr>
        <w:tc>
          <w:tcPr>
            <w:tcW w:w="506"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tcPr>
          <w:p w:rsidRPr="006E6062" w:rsidR="5C88E043" w:rsidP="5C88E043" w:rsidRDefault="5C88E043" w14:paraId="72E83280" w14:textId="592BD54F">
            <w:pPr>
              <w:spacing w:line="259" w:lineRule="auto"/>
              <w:jc w:val="center"/>
              <w:rPr>
                <w:color w:val="000000" w:themeColor="text1"/>
                <w:sz w:val="16"/>
                <w:szCs w:val="16"/>
              </w:rPr>
            </w:pPr>
            <w:r w:rsidRPr="006E6062">
              <w:rPr>
                <w:b/>
                <w:bCs/>
                <w:color w:val="000000" w:themeColor="text1"/>
                <w:sz w:val="16"/>
                <w:szCs w:val="16"/>
              </w:rPr>
              <w:t>1</w:t>
            </w:r>
          </w:p>
        </w:tc>
        <w:tc>
          <w:tcPr>
            <w:tcW w:w="223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tcPr>
          <w:p w:rsidRPr="006E6062" w:rsidR="5C88E043" w:rsidP="5C88E043" w:rsidRDefault="5C88E043" w14:paraId="76A45889" w14:textId="2EB02B75">
            <w:pPr>
              <w:pBdr>
                <w:top w:val="nil"/>
                <w:left w:val="nil"/>
                <w:bottom w:val="nil"/>
                <w:right w:val="nil"/>
                <w:between w:val="nil"/>
              </w:pBdr>
              <w:spacing w:after="160" w:line="259" w:lineRule="auto"/>
              <w:rPr>
                <w:color w:val="000000" w:themeColor="text1"/>
                <w:sz w:val="16"/>
                <w:szCs w:val="16"/>
              </w:rPr>
            </w:pPr>
            <w:r w:rsidRPr="006E6062">
              <w:rPr>
                <w:b/>
                <w:bCs/>
                <w:color w:val="000000" w:themeColor="text1"/>
                <w:sz w:val="16"/>
                <w:szCs w:val="16"/>
              </w:rPr>
              <w:t xml:space="preserve">NÚMERO DE TRABAJADORES </w:t>
            </w:r>
            <w:r w:rsidRPr="404DE664" w:rsidR="7901D25C">
              <w:rPr>
                <w:b/>
                <w:bCs/>
                <w:color w:val="000000" w:themeColor="text1"/>
                <w:sz w:val="16"/>
                <w:szCs w:val="16"/>
              </w:rPr>
              <w:t>OPERATIVOS</w:t>
            </w:r>
            <w:r w:rsidRPr="404DE664" w:rsidR="15FD01BA">
              <w:rPr>
                <w:b/>
                <w:bCs/>
                <w:color w:val="000000" w:themeColor="text1"/>
                <w:sz w:val="16"/>
                <w:szCs w:val="16"/>
              </w:rPr>
              <w:t xml:space="preserve"> </w:t>
            </w:r>
            <w:r w:rsidRPr="006E6062">
              <w:rPr>
                <w:b/>
                <w:bCs/>
                <w:color w:val="000000" w:themeColor="text1"/>
                <w:sz w:val="16"/>
                <w:szCs w:val="16"/>
              </w:rPr>
              <w:t>ASIGNADOS</w:t>
            </w:r>
          </w:p>
        </w:tc>
        <w:tc>
          <w:tcPr>
            <w:tcW w:w="49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tcPr>
          <w:p w:rsidRPr="006E6062" w:rsidR="5C88E043" w:rsidP="5C88E043" w:rsidRDefault="5C88E043" w14:paraId="2472686E" w14:textId="0F045501">
            <w:pPr>
              <w:pStyle w:val="Normal0"/>
              <w:pBdr>
                <w:top w:val="nil"/>
                <w:left w:val="nil"/>
                <w:bottom w:val="nil"/>
                <w:right w:val="nil"/>
                <w:between w:val="nil"/>
              </w:pBdr>
              <w:spacing w:after="160" w:line="259" w:lineRule="auto"/>
              <w:jc w:val="center"/>
              <w:rPr>
                <w:color w:val="000000" w:themeColor="text1"/>
                <w:sz w:val="16"/>
                <w:szCs w:val="16"/>
              </w:rPr>
            </w:pPr>
            <w:r w:rsidRPr="006E6062">
              <w:rPr>
                <w:color w:val="000000" w:themeColor="text1"/>
                <w:sz w:val="16"/>
                <w:szCs w:val="16"/>
              </w:rPr>
              <w:t>45</w:t>
            </w:r>
          </w:p>
        </w:tc>
        <w:tc>
          <w:tcPr>
            <w:tcW w:w="63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tcPr>
          <w:p w:rsidRPr="006E6062" w:rsidR="5C88E043" w:rsidP="5C88E043" w:rsidRDefault="5C88E043" w14:paraId="42EE44B2" w14:textId="758154D4">
            <w:pPr>
              <w:pStyle w:val="Normal0"/>
              <w:pBdr>
                <w:top w:val="nil"/>
                <w:left w:val="nil"/>
                <w:bottom w:val="nil"/>
                <w:right w:val="nil"/>
                <w:between w:val="nil"/>
              </w:pBdr>
              <w:spacing w:after="160" w:line="259" w:lineRule="auto"/>
              <w:jc w:val="center"/>
              <w:rPr>
                <w:color w:val="000000" w:themeColor="text1"/>
                <w:sz w:val="16"/>
                <w:szCs w:val="16"/>
              </w:rPr>
            </w:pPr>
            <w:r w:rsidRPr="006E6062">
              <w:rPr>
                <w:color w:val="000000" w:themeColor="text1"/>
                <w:sz w:val="16"/>
                <w:szCs w:val="16"/>
              </w:rPr>
              <w:t>44</w:t>
            </w:r>
          </w:p>
        </w:tc>
        <w:tc>
          <w:tcPr>
            <w:tcW w:w="63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tcPr>
          <w:p w:rsidRPr="006E6062" w:rsidR="5C88E043" w:rsidP="5C88E043" w:rsidRDefault="5C88E043" w14:paraId="7276E870" w14:textId="43F77D39">
            <w:pPr>
              <w:pStyle w:val="Normal0"/>
              <w:pBdr>
                <w:top w:val="nil"/>
                <w:left w:val="nil"/>
                <w:bottom w:val="nil"/>
                <w:right w:val="nil"/>
                <w:between w:val="nil"/>
              </w:pBdr>
              <w:spacing w:after="160" w:line="259" w:lineRule="auto"/>
              <w:jc w:val="center"/>
              <w:rPr>
                <w:color w:val="000000" w:themeColor="text1"/>
                <w:sz w:val="16"/>
                <w:szCs w:val="16"/>
              </w:rPr>
            </w:pPr>
            <w:r w:rsidRPr="006E6062">
              <w:rPr>
                <w:color w:val="000000" w:themeColor="text1"/>
                <w:sz w:val="16"/>
                <w:szCs w:val="16"/>
              </w:rPr>
              <w:t>44</w:t>
            </w:r>
          </w:p>
        </w:tc>
        <w:tc>
          <w:tcPr>
            <w:tcW w:w="61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tcPr>
          <w:p w:rsidRPr="006E6062" w:rsidR="5C88E043" w:rsidP="5C88E043" w:rsidRDefault="5C88E043" w14:paraId="1FB99DE1" w14:textId="10DC4D54">
            <w:pPr>
              <w:pStyle w:val="Normal0"/>
              <w:pBdr>
                <w:top w:val="nil"/>
                <w:left w:val="nil"/>
                <w:bottom w:val="nil"/>
                <w:right w:val="nil"/>
                <w:between w:val="nil"/>
              </w:pBdr>
              <w:spacing w:after="160" w:line="259" w:lineRule="auto"/>
              <w:jc w:val="center"/>
              <w:rPr>
                <w:color w:val="000000" w:themeColor="text1"/>
                <w:sz w:val="16"/>
                <w:szCs w:val="16"/>
              </w:rPr>
            </w:pPr>
            <w:r w:rsidRPr="006E6062">
              <w:rPr>
                <w:color w:val="000000" w:themeColor="text1"/>
                <w:sz w:val="16"/>
                <w:szCs w:val="16"/>
              </w:rPr>
              <w:t>42</w:t>
            </w:r>
          </w:p>
        </w:tc>
        <w:tc>
          <w:tcPr>
            <w:tcW w:w="52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tcPr>
          <w:p w:rsidRPr="006E6062" w:rsidR="5C88E043" w:rsidP="5C88E043" w:rsidRDefault="5C88E043" w14:paraId="48E7B9D1" w14:textId="43139332">
            <w:pPr>
              <w:pStyle w:val="Normal0"/>
              <w:spacing w:line="259" w:lineRule="auto"/>
              <w:jc w:val="center"/>
              <w:rPr>
                <w:color w:val="000000" w:themeColor="text1"/>
                <w:sz w:val="16"/>
                <w:szCs w:val="16"/>
              </w:rPr>
            </w:pPr>
            <w:r w:rsidRPr="006E6062">
              <w:rPr>
                <w:color w:val="000000" w:themeColor="text1"/>
                <w:sz w:val="16"/>
                <w:szCs w:val="16"/>
              </w:rPr>
              <w:t>39</w:t>
            </w:r>
          </w:p>
        </w:tc>
        <w:tc>
          <w:tcPr>
            <w:tcW w:w="51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tcPr>
          <w:p w:rsidRPr="006E6062" w:rsidR="5C88E043" w:rsidP="5C88E043" w:rsidRDefault="5C88E043" w14:paraId="094EF61A" w14:textId="39BEC49C">
            <w:pPr>
              <w:pStyle w:val="Normal0"/>
              <w:spacing w:line="259" w:lineRule="auto"/>
              <w:jc w:val="center"/>
              <w:rPr>
                <w:color w:val="000000" w:themeColor="text1"/>
                <w:sz w:val="16"/>
                <w:szCs w:val="16"/>
              </w:rPr>
            </w:pPr>
            <w:r w:rsidRPr="006E6062">
              <w:rPr>
                <w:color w:val="000000" w:themeColor="text1"/>
                <w:sz w:val="16"/>
                <w:szCs w:val="16"/>
              </w:rPr>
              <w:t>46</w:t>
            </w:r>
          </w:p>
        </w:tc>
        <w:tc>
          <w:tcPr>
            <w:tcW w:w="49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tcPr>
          <w:p w:rsidRPr="006E6062" w:rsidR="5C88E043" w:rsidP="5C88E043" w:rsidRDefault="5C88E043" w14:paraId="1BAAA956" w14:textId="334E42C0">
            <w:pPr>
              <w:pStyle w:val="Normal0"/>
              <w:spacing w:line="259" w:lineRule="auto"/>
              <w:jc w:val="center"/>
              <w:rPr>
                <w:color w:val="000000" w:themeColor="text1"/>
                <w:sz w:val="16"/>
                <w:szCs w:val="16"/>
              </w:rPr>
            </w:pPr>
            <w:r w:rsidRPr="006E6062">
              <w:rPr>
                <w:color w:val="000000" w:themeColor="text1"/>
                <w:sz w:val="16"/>
                <w:szCs w:val="16"/>
              </w:rPr>
              <w:t>47</w:t>
            </w:r>
          </w:p>
        </w:tc>
        <w:tc>
          <w:tcPr>
            <w:tcW w:w="49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tcPr>
          <w:p w:rsidRPr="006E6062" w:rsidR="5221DCBA" w:rsidP="5C88E043" w:rsidRDefault="5221DCBA" w14:paraId="1F67D407" w14:textId="699C5CB3">
            <w:pPr>
              <w:pStyle w:val="Normal0"/>
              <w:spacing w:line="259" w:lineRule="auto"/>
              <w:jc w:val="center"/>
              <w:rPr>
                <w:color w:val="000000" w:themeColor="text1"/>
                <w:sz w:val="16"/>
                <w:szCs w:val="16"/>
              </w:rPr>
            </w:pPr>
            <w:r w:rsidRPr="006E6062">
              <w:rPr>
                <w:color w:val="000000" w:themeColor="text1"/>
                <w:sz w:val="16"/>
                <w:szCs w:val="16"/>
              </w:rPr>
              <w:t>48</w:t>
            </w:r>
          </w:p>
        </w:tc>
        <w:tc>
          <w:tcPr>
            <w:tcW w:w="64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tcPr>
          <w:p w:rsidRPr="006E6062" w:rsidR="5221DCBA" w:rsidP="5C88E043" w:rsidRDefault="5221DCBA" w14:paraId="23D2051F" w14:textId="43F4B0D8">
            <w:pPr>
              <w:pStyle w:val="Normal0"/>
              <w:spacing w:line="259" w:lineRule="auto"/>
              <w:jc w:val="center"/>
              <w:rPr>
                <w:color w:val="000000" w:themeColor="text1"/>
                <w:sz w:val="16"/>
                <w:szCs w:val="16"/>
              </w:rPr>
            </w:pPr>
            <w:r w:rsidRPr="006E6062">
              <w:rPr>
                <w:color w:val="000000" w:themeColor="text1"/>
                <w:sz w:val="16"/>
                <w:szCs w:val="16"/>
              </w:rPr>
              <w:t>46</w:t>
            </w:r>
          </w:p>
        </w:tc>
        <w:tc>
          <w:tcPr>
            <w:tcW w:w="54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tcPr>
          <w:p w:rsidRPr="006E6062" w:rsidR="58784AAC" w:rsidP="7C0234A2" w:rsidRDefault="58784AAC" w14:paraId="11C50F1F" w14:textId="2D651E11">
            <w:pPr>
              <w:pStyle w:val="Normal0"/>
              <w:jc w:val="center"/>
              <w:rPr>
                <w:color w:val="000000" w:themeColor="text1"/>
                <w:sz w:val="16"/>
                <w:szCs w:val="16"/>
              </w:rPr>
            </w:pPr>
            <w:r w:rsidRPr="006E6062">
              <w:rPr>
                <w:color w:val="000000" w:themeColor="text1"/>
                <w:sz w:val="16"/>
                <w:szCs w:val="16"/>
              </w:rPr>
              <w:t>47</w:t>
            </w:r>
          </w:p>
        </w:tc>
        <w:tc>
          <w:tcPr>
            <w:tcW w:w="57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tcPr>
          <w:p w:rsidRPr="006E6062" w:rsidR="352955A5" w:rsidP="35C1DE62" w:rsidRDefault="352955A5" w14:paraId="5A3C19FB" w14:textId="1FC5C08A">
            <w:pPr>
              <w:pStyle w:val="Normal0"/>
              <w:jc w:val="center"/>
              <w:rPr>
                <w:color w:val="000000" w:themeColor="text1"/>
                <w:sz w:val="16"/>
                <w:szCs w:val="16"/>
              </w:rPr>
            </w:pPr>
            <w:r w:rsidRPr="006E6062">
              <w:rPr>
                <w:color w:val="000000" w:themeColor="text1"/>
                <w:sz w:val="16"/>
                <w:szCs w:val="16"/>
              </w:rPr>
              <w:t>54</w:t>
            </w:r>
          </w:p>
        </w:tc>
        <w:tc>
          <w:tcPr>
            <w:tcW w:w="64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tcPr>
          <w:p w:rsidR="147035B5" w:rsidP="147035B5" w:rsidRDefault="16098FB3" w14:paraId="2928C9EA" w14:textId="5E38358C">
            <w:pPr>
              <w:pStyle w:val="Normal0"/>
              <w:jc w:val="center"/>
              <w:rPr>
                <w:color w:val="000000" w:themeColor="text1"/>
                <w:sz w:val="16"/>
                <w:szCs w:val="16"/>
              </w:rPr>
            </w:pPr>
            <w:r w:rsidRPr="4718A394">
              <w:rPr>
                <w:color w:val="000000" w:themeColor="text1"/>
                <w:sz w:val="16"/>
                <w:szCs w:val="16"/>
              </w:rPr>
              <w:t>48</w:t>
            </w:r>
          </w:p>
        </w:tc>
      </w:tr>
      <w:tr w:rsidRPr="006E6062" w:rsidR="00692A96" w:rsidTr="4E3ED76E" w14:paraId="32C757D9" w14:textId="51F465AB">
        <w:trPr>
          <w:trHeight w:val="300"/>
        </w:trPr>
        <w:tc>
          <w:tcPr>
            <w:tcW w:w="506"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tcPr>
          <w:p w:rsidRPr="006E6062" w:rsidR="5C88E043" w:rsidP="5C88E043" w:rsidRDefault="5C88E043" w14:paraId="1A113BC0" w14:textId="3B93E9AE">
            <w:pPr>
              <w:jc w:val="center"/>
              <w:rPr>
                <w:color w:val="000000" w:themeColor="text1"/>
                <w:sz w:val="16"/>
                <w:szCs w:val="16"/>
              </w:rPr>
            </w:pPr>
            <w:r w:rsidRPr="006E6062">
              <w:rPr>
                <w:b/>
                <w:bCs/>
                <w:color w:val="000000" w:themeColor="text1"/>
                <w:sz w:val="16"/>
                <w:szCs w:val="16"/>
              </w:rPr>
              <w:t>2</w:t>
            </w:r>
          </w:p>
        </w:tc>
        <w:tc>
          <w:tcPr>
            <w:tcW w:w="223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tcPr>
          <w:p w:rsidRPr="006E6062" w:rsidR="5C88E043" w:rsidP="5C88E043" w:rsidRDefault="5C88E043" w14:paraId="4FAFC198" w14:textId="0ECD2F8F">
            <w:pPr>
              <w:rPr>
                <w:color w:val="000000" w:themeColor="text1"/>
                <w:sz w:val="16"/>
                <w:szCs w:val="16"/>
              </w:rPr>
            </w:pPr>
            <w:r w:rsidRPr="006E6062">
              <w:rPr>
                <w:b/>
                <w:bCs/>
                <w:color w:val="000000" w:themeColor="text1"/>
                <w:sz w:val="16"/>
                <w:szCs w:val="16"/>
              </w:rPr>
              <w:t>NÚMERO DE TRABAJADORES ASISTENTES (PROMEDIO)</w:t>
            </w:r>
          </w:p>
        </w:tc>
        <w:tc>
          <w:tcPr>
            <w:tcW w:w="49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tcPr>
          <w:p w:rsidRPr="006E6062" w:rsidR="5C88E043" w:rsidP="5C88E043" w:rsidRDefault="5C88E043" w14:paraId="75B813D5" w14:textId="2A5E41F9">
            <w:pPr>
              <w:pStyle w:val="Normal0"/>
              <w:widowControl w:val="0"/>
              <w:pBdr>
                <w:top w:val="nil"/>
                <w:left w:val="nil"/>
                <w:bottom w:val="nil"/>
                <w:right w:val="nil"/>
                <w:between w:val="nil"/>
              </w:pBdr>
              <w:spacing w:after="160" w:line="276" w:lineRule="auto"/>
              <w:jc w:val="center"/>
              <w:rPr>
                <w:color w:val="000000" w:themeColor="text1"/>
                <w:sz w:val="16"/>
                <w:szCs w:val="16"/>
              </w:rPr>
            </w:pPr>
            <w:r w:rsidRPr="006E6062">
              <w:rPr>
                <w:color w:val="000000" w:themeColor="text1"/>
                <w:sz w:val="16"/>
                <w:szCs w:val="16"/>
              </w:rPr>
              <w:t>26</w:t>
            </w:r>
          </w:p>
        </w:tc>
        <w:tc>
          <w:tcPr>
            <w:tcW w:w="63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tcPr>
          <w:p w:rsidRPr="006E6062" w:rsidR="5C88E043" w:rsidP="5C88E043" w:rsidRDefault="5C88E043" w14:paraId="75F1226E" w14:textId="6074AD81">
            <w:pPr>
              <w:pStyle w:val="Normal0"/>
              <w:widowControl w:val="0"/>
              <w:pBdr>
                <w:top w:val="nil"/>
                <w:left w:val="nil"/>
                <w:bottom w:val="nil"/>
                <w:right w:val="nil"/>
                <w:between w:val="nil"/>
              </w:pBdr>
              <w:spacing w:after="160" w:line="276" w:lineRule="auto"/>
              <w:jc w:val="center"/>
              <w:rPr>
                <w:color w:val="000000" w:themeColor="text1"/>
                <w:sz w:val="16"/>
                <w:szCs w:val="16"/>
              </w:rPr>
            </w:pPr>
            <w:r w:rsidRPr="006E6062">
              <w:rPr>
                <w:color w:val="000000" w:themeColor="text1"/>
                <w:sz w:val="16"/>
                <w:szCs w:val="16"/>
              </w:rPr>
              <w:t>35</w:t>
            </w:r>
          </w:p>
        </w:tc>
        <w:tc>
          <w:tcPr>
            <w:tcW w:w="63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tcPr>
          <w:p w:rsidRPr="006E6062" w:rsidR="5C88E043" w:rsidP="5C88E043" w:rsidRDefault="5C88E043" w14:paraId="45439E1C" w14:textId="46405543">
            <w:pPr>
              <w:pStyle w:val="Normal0"/>
              <w:widowControl w:val="0"/>
              <w:pBdr>
                <w:top w:val="nil"/>
                <w:left w:val="nil"/>
                <w:bottom w:val="nil"/>
                <w:right w:val="nil"/>
                <w:between w:val="nil"/>
              </w:pBdr>
              <w:spacing w:after="160" w:line="276" w:lineRule="auto"/>
              <w:jc w:val="center"/>
              <w:rPr>
                <w:color w:val="000000" w:themeColor="text1"/>
                <w:sz w:val="16"/>
                <w:szCs w:val="16"/>
              </w:rPr>
            </w:pPr>
            <w:r w:rsidRPr="006E6062">
              <w:rPr>
                <w:color w:val="000000" w:themeColor="text1"/>
                <w:sz w:val="16"/>
                <w:szCs w:val="16"/>
              </w:rPr>
              <w:t>36</w:t>
            </w:r>
          </w:p>
        </w:tc>
        <w:tc>
          <w:tcPr>
            <w:tcW w:w="61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tcPr>
          <w:p w:rsidRPr="006E6062" w:rsidR="5C88E043" w:rsidP="5C88E043" w:rsidRDefault="5C88E043" w14:paraId="09D430BB" w14:textId="0F8ECA5B">
            <w:pPr>
              <w:pStyle w:val="Normal0"/>
              <w:pBdr>
                <w:top w:val="nil"/>
                <w:left w:val="nil"/>
                <w:bottom w:val="nil"/>
                <w:right w:val="nil"/>
                <w:between w:val="nil"/>
              </w:pBdr>
              <w:spacing w:after="160" w:line="259" w:lineRule="auto"/>
              <w:jc w:val="center"/>
              <w:rPr>
                <w:color w:val="000000" w:themeColor="text1"/>
                <w:sz w:val="16"/>
                <w:szCs w:val="16"/>
              </w:rPr>
            </w:pPr>
            <w:r w:rsidRPr="006E6062">
              <w:rPr>
                <w:color w:val="000000" w:themeColor="text1"/>
                <w:sz w:val="16"/>
                <w:szCs w:val="16"/>
              </w:rPr>
              <w:t>28</w:t>
            </w:r>
          </w:p>
        </w:tc>
        <w:tc>
          <w:tcPr>
            <w:tcW w:w="52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tcPr>
          <w:p w:rsidRPr="006E6062" w:rsidR="5C88E043" w:rsidP="5C88E043" w:rsidRDefault="5C88E043" w14:paraId="7AF6BD57" w14:textId="682DF093">
            <w:pPr>
              <w:pStyle w:val="Normal0"/>
              <w:spacing w:line="259" w:lineRule="auto"/>
              <w:jc w:val="center"/>
              <w:rPr>
                <w:color w:val="000000" w:themeColor="text1"/>
                <w:sz w:val="16"/>
                <w:szCs w:val="16"/>
              </w:rPr>
            </w:pPr>
            <w:r w:rsidRPr="006E6062">
              <w:rPr>
                <w:color w:val="000000" w:themeColor="text1"/>
                <w:sz w:val="16"/>
                <w:szCs w:val="16"/>
              </w:rPr>
              <w:t>30</w:t>
            </w:r>
          </w:p>
        </w:tc>
        <w:tc>
          <w:tcPr>
            <w:tcW w:w="51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tcPr>
          <w:p w:rsidRPr="006E6062" w:rsidR="5C88E043" w:rsidP="5C88E043" w:rsidRDefault="5C88E043" w14:paraId="7C810DB3" w14:textId="736A631F">
            <w:pPr>
              <w:pStyle w:val="Normal0"/>
              <w:spacing w:line="259" w:lineRule="auto"/>
              <w:jc w:val="center"/>
              <w:rPr>
                <w:color w:val="000000" w:themeColor="text1"/>
                <w:sz w:val="16"/>
                <w:szCs w:val="16"/>
              </w:rPr>
            </w:pPr>
            <w:r w:rsidRPr="006E6062">
              <w:rPr>
                <w:color w:val="000000" w:themeColor="text1"/>
                <w:sz w:val="16"/>
                <w:szCs w:val="16"/>
              </w:rPr>
              <w:t>22</w:t>
            </w:r>
          </w:p>
        </w:tc>
        <w:tc>
          <w:tcPr>
            <w:tcW w:w="49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tcPr>
          <w:p w:rsidRPr="006E6062" w:rsidR="5C88E043" w:rsidP="5C88E043" w:rsidRDefault="5C88E043" w14:paraId="1867C42C" w14:textId="2136CA85">
            <w:pPr>
              <w:pStyle w:val="Normal0"/>
              <w:spacing w:line="259" w:lineRule="auto"/>
              <w:jc w:val="center"/>
              <w:rPr>
                <w:color w:val="000000" w:themeColor="text1"/>
                <w:sz w:val="16"/>
                <w:szCs w:val="16"/>
              </w:rPr>
            </w:pPr>
            <w:r w:rsidRPr="006E6062">
              <w:rPr>
                <w:color w:val="000000" w:themeColor="text1"/>
                <w:sz w:val="16"/>
                <w:szCs w:val="16"/>
              </w:rPr>
              <w:t>37</w:t>
            </w:r>
          </w:p>
        </w:tc>
        <w:tc>
          <w:tcPr>
            <w:tcW w:w="49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tcPr>
          <w:p w:rsidRPr="006E6062" w:rsidR="7139A2AA" w:rsidP="5C88E043" w:rsidRDefault="7139A2AA" w14:paraId="016B4BAA" w14:textId="3E609F37">
            <w:pPr>
              <w:pStyle w:val="Normal0"/>
              <w:spacing w:line="259" w:lineRule="auto"/>
              <w:jc w:val="center"/>
              <w:rPr>
                <w:color w:val="000000" w:themeColor="text1"/>
                <w:sz w:val="16"/>
                <w:szCs w:val="16"/>
              </w:rPr>
            </w:pPr>
            <w:r w:rsidRPr="006E6062">
              <w:rPr>
                <w:color w:val="000000" w:themeColor="text1"/>
                <w:sz w:val="16"/>
                <w:szCs w:val="16"/>
              </w:rPr>
              <w:t>35</w:t>
            </w:r>
          </w:p>
        </w:tc>
        <w:tc>
          <w:tcPr>
            <w:tcW w:w="64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tcPr>
          <w:p w:rsidRPr="006E6062" w:rsidR="7139A2AA" w:rsidP="0CE8CE39" w:rsidRDefault="01D8E87D" w14:paraId="5FB5F687" w14:textId="673AA722">
            <w:pPr>
              <w:pStyle w:val="Normal0"/>
              <w:spacing w:line="259" w:lineRule="auto"/>
              <w:jc w:val="center"/>
            </w:pPr>
            <w:r w:rsidRPr="006E6062">
              <w:rPr>
                <w:color w:val="000000" w:themeColor="text1"/>
                <w:sz w:val="16"/>
                <w:szCs w:val="16"/>
              </w:rPr>
              <w:t>20</w:t>
            </w:r>
          </w:p>
        </w:tc>
        <w:tc>
          <w:tcPr>
            <w:tcW w:w="54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tcPr>
          <w:p w:rsidRPr="006E6062" w:rsidR="10E124C2" w:rsidP="7C0234A2" w:rsidRDefault="10E124C2" w14:paraId="21E1D645" w14:textId="0496F083">
            <w:pPr>
              <w:pStyle w:val="Normal0"/>
              <w:jc w:val="center"/>
              <w:rPr>
                <w:color w:val="000000" w:themeColor="text1"/>
                <w:sz w:val="16"/>
                <w:szCs w:val="16"/>
              </w:rPr>
            </w:pPr>
            <w:r w:rsidRPr="006E6062">
              <w:rPr>
                <w:color w:val="000000" w:themeColor="text1"/>
                <w:sz w:val="16"/>
                <w:szCs w:val="16"/>
              </w:rPr>
              <w:t>33</w:t>
            </w:r>
          </w:p>
        </w:tc>
        <w:tc>
          <w:tcPr>
            <w:tcW w:w="57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tcPr>
          <w:p w:rsidRPr="006E6062" w:rsidR="4FAE05BD" w:rsidP="35C1DE62" w:rsidRDefault="4FAE05BD" w14:paraId="02A376FD" w14:textId="3E15933F">
            <w:pPr>
              <w:pStyle w:val="Normal0"/>
              <w:jc w:val="center"/>
              <w:rPr>
                <w:color w:val="000000" w:themeColor="text1"/>
                <w:sz w:val="16"/>
                <w:szCs w:val="16"/>
              </w:rPr>
            </w:pPr>
            <w:r w:rsidRPr="006E6062">
              <w:rPr>
                <w:color w:val="000000" w:themeColor="text1"/>
                <w:sz w:val="16"/>
                <w:szCs w:val="16"/>
              </w:rPr>
              <w:t>26</w:t>
            </w:r>
          </w:p>
        </w:tc>
        <w:tc>
          <w:tcPr>
            <w:tcW w:w="64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tcPr>
          <w:p w:rsidR="147035B5" w:rsidP="147035B5" w:rsidRDefault="46E8746F" w14:paraId="51FCABE2" w14:textId="5C9BD0C8">
            <w:pPr>
              <w:pStyle w:val="Normal0"/>
              <w:jc w:val="center"/>
              <w:rPr>
                <w:color w:val="000000" w:themeColor="text1"/>
                <w:sz w:val="16"/>
                <w:szCs w:val="16"/>
              </w:rPr>
            </w:pPr>
            <w:r w:rsidRPr="2742B810">
              <w:rPr>
                <w:color w:val="000000" w:themeColor="text1"/>
                <w:sz w:val="16"/>
                <w:szCs w:val="16"/>
              </w:rPr>
              <w:t>27</w:t>
            </w:r>
          </w:p>
        </w:tc>
      </w:tr>
      <w:tr w:rsidRPr="000D2A53" w:rsidR="00692A96" w:rsidTr="4E3ED76E" w14:paraId="34A77FE4" w14:textId="1AAEFA63">
        <w:trPr>
          <w:trHeight w:val="300"/>
        </w:trPr>
        <w:tc>
          <w:tcPr>
            <w:tcW w:w="506"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tcPr>
          <w:p w:rsidRPr="000D2A53" w:rsidR="5C88E043" w:rsidP="5C88E043" w:rsidRDefault="5C88E043" w14:paraId="5B72C33C" w14:textId="6359BC07">
            <w:pPr>
              <w:pStyle w:val="Normal0"/>
              <w:spacing w:line="259" w:lineRule="auto"/>
              <w:jc w:val="center"/>
              <w:rPr>
                <w:color w:val="000000" w:themeColor="text1"/>
                <w:sz w:val="12"/>
                <w:szCs w:val="12"/>
              </w:rPr>
            </w:pPr>
            <w:r w:rsidRPr="000D2A53">
              <w:rPr>
                <w:b/>
                <w:bCs/>
                <w:color w:val="000000" w:themeColor="text1"/>
                <w:sz w:val="12"/>
                <w:szCs w:val="12"/>
              </w:rPr>
              <w:t>3</w:t>
            </w:r>
          </w:p>
        </w:tc>
        <w:tc>
          <w:tcPr>
            <w:tcW w:w="223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tcPr>
          <w:p w:rsidRPr="000D2A53" w:rsidR="5C88E043" w:rsidP="5C88E043" w:rsidRDefault="5C88E043" w14:paraId="766C515D" w14:textId="12834B70">
            <w:pPr>
              <w:pStyle w:val="Normal0"/>
              <w:pBdr>
                <w:top w:val="nil"/>
                <w:left w:val="nil"/>
                <w:bottom w:val="nil"/>
                <w:right w:val="nil"/>
                <w:between w:val="nil"/>
              </w:pBdr>
              <w:spacing w:after="160" w:line="259" w:lineRule="auto"/>
              <w:rPr>
                <w:color w:val="000000" w:themeColor="text1"/>
                <w:sz w:val="12"/>
                <w:szCs w:val="12"/>
              </w:rPr>
            </w:pPr>
            <w:r w:rsidRPr="000D2A53">
              <w:rPr>
                <w:b/>
                <w:bCs/>
                <w:color w:val="000000" w:themeColor="text1"/>
                <w:sz w:val="12"/>
                <w:szCs w:val="12"/>
              </w:rPr>
              <w:t>PORCENTAJE DE ASISTENCIA</w:t>
            </w:r>
          </w:p>
        </w:tc>
        <w:tc>
          <w:tcPr>
            <w:tcW w:w="49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tcPr>
          <w:p w:rsidRPr="000D2A53" w:rsidR="5C88E043" w:rsidP="5C88E043" w:rsidRDefault="5C88E043" w14:paraId="77B679D7" w14:textId="2B105660">
            <w:pPr>
              <w:pStyle w:val="Normal0"/>
              <w:widowControl w:val="0"/>
              <w:pBdr>
                <w:top w:val="nil"/>
                <w:left w:val="nil"/>
                <w:bottom w:val="nil"/>
                <w:right w:val="nil"/>
                <w:between w:val="nil"/>
              </w:pBdr>
              <w:spacing w:after="160" w:line="276" w:lineRule="auto"/>
              <w:jc w:val="center"/>
              <w:rPr>
                <w:color w:val="000000" w:themeColor="text1"/>
                <w:sz w:val="12"/>
                <w:szCs w:val="12"/>
              </w:rPr>
            </w:pPr>
            <w:r w:rsidRPr="000D2A53">
              <w:rPr>
                <w:b/>
                <w:bCs/>
                <w:color w:val="000000" w:themeColor="text1"/>
                <w:sz w:val="12"/>
                <w:szCs w:val="12"/>
              </w:rPr>
              <w:t>57,7%</w:t>
            </w:r>
          </w:p>
        </w:tc>
        <w:tc>
          <w:tcPr>
            <w:tcW w:w="63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tcPr>
          <w:p w:rsidRPr="000D2A53" w:rsidR="5C88E043" w:rsidP="5C88E043" w:rsidRDefault="5C88E043" w14:paraId="2ACAC395" w14:textId="5F6B7558">
            <w:pPr>
              <w:pStyle w:val="Normal0"/>
              <w:widowControl w:val="0"/>
              <w:pBdr>
                <w:top w:val="nil"/>
                <w:left w:val="nil"/>
                <w:bottom w:val="nil"/>
                <w:right w:val="nil"/>
                <w:between w:val="nil"/>
              </w:pBdr>
              <w:spacing w:after="160" w:line="276" w:lineRule="auto"/>
              <w:jc w:val="center"/>
              <w:rPr>
                <w:color w:val="000000" w:themeColor="text1"/>
                <w:sz w:val="12"/>
                <w:szCs w:val="12"/>
              </w:rPr>
            </w:pPr>
            <w:r w:rsidRPr="000D2A53">
              <w:rPr>
                <w:b/>
                <w:bCs/>
                <w:color w:val="000000" w:themeColor="text1"/>
                <w:sz w:val="12"/>
                <w:szCs w:val="12"/>
              </w:rPr>
              <w:t>79,5%</w:t>
            </w:r>
          </w:p>
        </w:tc>
        <w:tc>
          <w:tcPr>
            <w:tcW w:w="63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tcPr>
          <w:p w:rsidRPr="000D2A53" w:rsidR="5C88E043" w:rsidP="5C88E043" w:rsidRDefault="5C88E043" w14:paraId="4945E979" w14:textId="1E489E9D">
            <w:pPr>
              <w:pStyle w:val="Normal0"/>
              <w:widowControl w:val="0"/>
              <w:pBdr>
                <w:top w:val="nil"/>
                <w:left w:val="nil"/>
                <w:bottom w:val="nil"/>
                <w:right w:val="nil"/>
                <w:between w:val="nil"/>
              </w:pBdr>
              <w:spacing w:after="160" w:line="276" w:lineRule="auto"/>
              <w:jc w:val="center"/>
              <w:rPr>
                <w:color w:val="000000" w:themeColor="text1"/>
                <w:sz w:val="12"/>
                <w:szCs w:val="12"/>
              </w:rPr>
            </w:pPr>
            <w:r w:rsidRPr="000D2A53">
              <w:rPr>
                <w:b/>
                <w:bCs/>
                <w:color w:val="000000" w:themeColor="text1"/>
                <w:sz w:val="12"/>
                <w:szCs w:val="12"/>
              </w:rPr>
              <w:t>81,8%</w:t>
            </w:r>
          </w:p>
        </w:tc>
        <w:tc>
          <w:tcPr>
            <w:tcW w:w="61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tcPr>
          <w:p w:rsidRPr="000D2A53" w:rsidR="5C88E043" w:rsidP="5C88E043" w:rsidRDefault="5C88E043" w14:paraId="0482085B" w14:textId="7A05DB8A">
            <w:pPr>
              <w:pStyle w:val="Normal0"/>
              <w:spacing w:after="160" w:line="259" w:lineRule="auto"/>
              <w:jc w:val="center"/>
              <w:rPr>
                <w:color w:val="000000" w:themeColor="text1"/>
                <w:sz w:val="12"/>
                <w:szCs w:val="12"/>
              </w:rPr>
            </w:pPr>
            <w:r w:rsidRPr="000D2A53">
              <w:rPr>
                <w:b/>
                <w:bCs/>
                <w:color w:val="000000" w:themeColor="text1"/>
                <w:sz w:val="12"/>
                <w:szCs w:val="12"/>
              </w:rPr>
              <w:t>66,6%</w:t>
            </w:r>
          </w:p>
        </w:tc>
        <w:tc>
          <w:tcPr>
            <w:tcW w:w="52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tcPr>
          <w:p w:rsidRPr="000D2A53" w:rsidR="5C88E043" w:rsidP="5C88E043" w:rsidRDefault="5C88E043" w14:paraId="6C6B6460" w14:textId="54005068">
            <w:pPr>
              <w:pStyle w:val="Normal0"/>
              <w:spacing w:line="259" w:lineRule="auto"/>
              <w:jc w:val="center"/>
              <w:rPr>
                <w:color w:val="000000" w:themeColor="text1"/>
                <w:sz w:val="12"/>
                <w:szCs w:val="12"/>
              </w:rPr>
            </w:pPr>
            <w:r w:rsidRPr="000D2A53">
              <w:rPr>
                <w:b/>
                <w:bCs/>
                <w:color w:val="000000" w:themeColor="text1"/>
                <w:sz w:val="12"/>
                <w:szCs w:val="12"/>
              </w:rPr>
              <w:t>76,9%</w:t>
            </w:r>
          </w:p>
        </w:tc>
        <w:tc>
          <w:tcPr>
            <w:tcW w:w="51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tcPr>
          <w:p w:rsidRPr="000D2A53" w:rsidR="5C88E043" w:rsidP="5C88E043" w:rsidRDefault="5C88E043" w14:paraId="10D8C0F6" w14:textId="1B9F7570">
            <w:pPr>
              <w:pStyle w:val="Normal0"/>
              <w:spacing w:line="259" w:lineRule="auto"/>
              <w:jc w:val="center"/>
              <w:rPr>
                <w:color w:val="000000" w:themeColor="text1"/>
                <w:sz w:val="12"/>
                <w:szCs w:val="12"/>
              </w:rPr>
            </w:pPr>
            <w:r w:rsidRPr="000D2A53">
              <w:rPr>
                <w:b/>
                <w:bCs/>
                <w:color w:val="000000" w:themeColor="text1"/>
                <w:sz w:val="12"/>
                <w:szCs w:val="12"/>
              </w:rPr>
              <w:t>47,8%</w:t>
            </w:r>
          </w:p>
        </w:tc>
        <w:tc>
          <w:tcPr>
            <w:tcW w:w="49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tcPr>
          <w:p w:rsidRPr="000D2A53" w:rsidR="5C88E043" w:rsidP="5C88E043" w:rsidRDefault="5C88E043" w14:paraId="6611DEA4" w14:textId="01BE32F4">
            <w:pPr>
              <w:pStyle w:val="Normal0"/>
              <w:spacing w:line="259" w:lineRule="auto"/>
              <w:jc w:val="center"/>
              <w:rPr>
                <w:color w:val="000000" w:themeColor="text1"/>
                <w:sz w:val="12"/>
                <w:szCs w:val="12"/>
              </w:rPr>
            </w:pPr>
            <w:r w:rsidRPr="000D2A53">
              <w:rPr>
                <w:b/>
                <w:bCs/>
                <w:color w:val="000000" w:themeColor="text1"/>
                <w:sz w:val="12"/>
                <w:szCs w:val="12"/>
              </w:rPr>
              <w:t>78,7%</w:t>
            </w:r>
            <w:r w:rsidRPr="000D2A53">
              <w:rPr>
                <w:color w:val="000000" w:themeColor="text1"/>
                <w:sz w:val="12"/>
                <w:szCs w:val="12"/>
              </w:rPr>
              <w:t xml:space="preserve"> </w:t>
            </w:r>
          </w:p>
        </w:tc>
        <w:tc>
          <w:tcPr>
            <w:tcW w:w="49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tcPr>
          <w:p w:rsidRPr="000D2A53" w:rsidR="65C1F448" w:rsidP="5C88E043" w:rsidRDefault="65C1F448" w14:paraId="2102E644" w14:textId="1EABAF90">
            <w:pPr>
              <w:pStyle w:val="Normal0"/>
              <w:spacing w:line="259" w:lineRule="auto"/>
              <w:jc w:val="center"/>
              <w:rPr>
                <w:b/>
                <w:bCs/>
                <w:color w:val="000000" w:themeColor="text1"/>
                <w:sz w:val="12"/>
                <w:szCs w:val="12"/>
              </w:rPr>
            </w:pPr>
            <w:r w:rsidRPr="000D2A53">
              <w:rPr>
                <w:b/>
                <w:bCs/>
                <w:color w:val="000000" w:themeColor="text1"/>
                <w:sz w:val="12"/>
                <w:szCs w:val="12"/>
              </w:rPr>
              <w:t>72,9%</w:t>
            </w:r>
          </w:p>
        </w:tc>
        <w:tc>
          <w:tcPr>
            <w:tcW w:w="64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tcPr>
          <w:p w:rsidRPr="000D2A53" w:rsidR="65C1F448" w:rsidP="5C88E043" w:rsidRDefault="754715F9" w14:paraId="0B559504" w14:textId="053111B9">
            <w:pPr>
              <w:pStyle w:val="Normal0"/>
              <w:spacing w:line="259" w:lineRule="auto"/>
              <w:jc w:val="center"/>
              <w:rPr>
                <w:b/>
                <w:bCs/>
                <w:color w:val="000000" w:themeColor="text1"/>
                <w:sz w:val="12"/>
                <w:szCs w:val="12"/>
              </w:rPr>
            </w:pPr>
            <w:r w:rsidRPr="000D2A53">
              <w:rPr>
                <w:b/>
                <w:bCs/>
                <w:color w:val="000000" w:themeColor="text1"/>
                <w:sz w:val="12"/>
                <w:szCs w:val="12"/>
              </w:rPr>
              <w:t>45,1</w:t>
            </w:r>
            <w:r w:rsidRPr="000D2A53" w:rsidR="4BFA233F">
              <w:rPr>
                <w:b/>
                <w:bCs/>
                <w:color w:val="000000" w:themeColor="text1"/>
                <w:sz w:val="12"/>
                <w:szCs w:val="12"/>
              </w:rPr>
              <w:t>%</w:t>
            </w:r>
          </w:p>
        </w:tc>
        <w:tc>
          <w:tcPr>
            <w:tcW w:w="54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tcPr>
          <w:p w:rsidRPr="000D2A53" w:rsidR="23C53EF7" w:rsidP="7C0234A2" w:rsidRDefault="23C53EF7" w14:paraId="457E4C75" w14:textId="2B1A17B6">
            <w:pPr>
              <w:pStyle w:val="Normal0"/>
              <w:jc w:val="center"/>
              <w:rPr>
                <w:b/>
                <w:bCs/>
                <w:color w:val="000000" w:themeColor="text1"/>
                <w:sz w:val="12"/>
                <w:szCs w:val="12"/>
              </w:rPr>
            </w:pPr>
            <w:r w:rsidRPr="000D2A53">
              <w:rPr>
                <w:b/>
                <w:bCs/>
                <w:color w:val="000000" w:themeColor="text1"/>
                <w:sz w:val="12"/>
                <w:szCs w:val="12"/>
              </w:rPr>
              <w:t>71,4%</w:t>
            </w:r>
          </w:p>
        </w:tc>
        <w:tc>
          <w:tcPr>
            <w:tcW w:w="57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tcPr>
          <w:p w:rsidRPr="000D2A53" w:rsidR="6526134B" w:rsidP="35C1DE62" w:rsidRDefault="6526134B" w14:paraId="3C7725DC" w14:textId="10606234">
            <w:pPr>
              <w:pStyle w:val="Normal0"/>
              <w:jc w:val="center"/>
              <w:rPr>
                <w:b/>
                <w:bCs/>
                <w:color w:val="000000" w:themeColor="text1"/>
                <w:sz w:val="12"/>
                <w:szCs w:val="12"/>
              </w:rPr>
            </w:pPr>
            <w:r w:rsidRPr="000D2A53">
              <w:rPr>
                <w:b/>
                <w:bCs/>
                <w:color w:val="000000" w:themeColor="text1"/>
                <w:sz w:val="12"/>
                <w:szCs w:val="12"/>
              </w:rPr>
              <w:t>48,1 %</w:t>
            </w:r>
          </w:p>
        </w:tc>
        <w:tc>
          <w:tcPr>
            <w:tcW w:w="64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tcPr>
          <w:p w:rsidRPr="000D2A53" w:rsidR="147035B5" w:rsidP="147035B5" w:rsidRDefault="09A93E5C" w14:paraId="16FA15EB" w14:textId="5E796B96">
            <w:pPr>
              <w:pStyle w:val="Normal0"/>
              <w:jc w:val="center"/>
              <w:rPr>
                <w:b/>
                <w:bCs/>
                <w:color w:val="000000" w:themeColor="text1"/>
                <w:sz w:val="12"/>
                <w:szCs w:val="12"/>
              </w:rPr>
            </w:pPr>
            <w:r w:rsidRPr="000D2A53">
              <w:rPr>
                <w:b/>
                <w:bCs/>
                <w:color w:val="000000" w:themeColor="text1"/>
                <w:sz w:val="12"/>
                <w:szCs w:val="12"/>
              </w:rPr>
              <w:t>57</w:t>
            </w:r>
            <w:r w:rsidRPr="000D2A53" w:rsidR="0E98E8DC">
              <w:rPr>
                <w:b/>
                <w:bCs/>
                <w:color w:val="000000" w:themeColor="text1"/>
                <w:sz w:val="12"/>
                <w:szCs w:val="12"/>
              </w:rPr>
              <w:t>,7%</w:t>
            </w:r>
          </w:p>
        </w:tc>
      </w:tr>
    </w:tbl>
    <w:p w:rsidRPr="006E6062" w:rsidR="00DE0454" w:rsidP="00DE0454" w:rsidRDefault="00DE0454" w14:paraId="4A5724F1" w14:textId="01FBEAE6">
      <w:pPr>
        <w:pStyle w:val="Descripcin"/>
        <w:jc w:val="center"/>
        <w:rPr>
          <w:color w:val="000000" w:themeColor="text1"/>
        </w:rPr>
      </w:pPr>
      <w:bookmarkStart w:name="_Toc215650589" w:id="510"/>
      <w:r w:rsidRPr="006E6062">
        <w:t xml:space="preserve">Tabla </w:t>
      </w:r>
      <w:r w:rsidRPr="006E6062">
        <w:fldChar w:fldCharType="begin"/>
      </w:r>
      <w:r w:rsidRPr="006E6062">
        <w:instrText>SEQ Tabla \* ARABIC</w:instrText>
      </w:r>
      <w:r w:rsidRPr="006E6062">
        <w:fldChar w:fldCharType="separate"/>
      </w:r>
      <w:r w:rsidR="00041DFA">
        <w:rPr>
          <w:noProof/>
        </w:rPr>
        <w:t>54</w:t>
      </w:r>
      <w:r w:rsidRPr="006E6062">
        <w:fldChar w:fldCharType="end"/>
      </w:r>
      <w:r w:rsidRPr="006E6062">
        <w:t>. ASISTENCIA A CAPACITACIONES SST SCJ-1809-2024</w:t>
      </w:r>
      <w:bookmarkEnd w:id="510"/>
    </w:p>
    <w:p w:rsidRPr="006E6062" w:rsidR="44BEACC8" w:rsidP="3C6FC178" w:rsidRDefault="0FE499F6" w14:paraId="41F205DC" w14:textId="79F93644">
      <w:pPr>
        <w:spacing w:before="240" w:after="240" w:line="257" w:lineRule="auto"/>
        <w:jc w:val="both"/>
        <w:rPr>
          <w:color w:val="000000" w:themeColor="text1"/>
        </w:rPr>
      </w:pPr>
      <w:r w:rsidRPr="006E6062">
        <w:rPr>
          <w:color w:val="000000" w:themeColor="text1"/>
        </w:rPr>
        <w:t>Durante el periodo de diciembre 2024 a</w:t>
      </w:r>
      <w:r w:rsidRPr="006E6062" w:rsidR="6009CE83">
        <w:rPr>
          <w:color w:val="000000" w:themeColor="text1"/>
        </w:rPr>
        <w:t xml:space="preserve"> </w:t>
      </w:r>
      <w:r w:rsidRPr="4E22E6FA" w:rsidR="041F202A">
        <w:rPr>
          <w:color w:val="000000" w:themeColor="text1"/>
        </w:rPr>
        <w:t>noviembre</w:t>
      </w:r>
      <w:r w:rsidRPr="006E6062" w:rsidR="6009CE83">
        <w:rPr>
          <w:color w:val="000000" w:themeColor="text1"/>
        </w:rPr>
        <w:t xml:space="preserve"> </w:t>
      </w:r>
      <w:r w:rsidRPr="006E6062">
        <w:rPr>
          <w:color w:val="000000" w:themeColor="text1"/>
        </w:rPr>
        <w:t>2025 se evidencia una variación en los niveles de asistencia de los trabajadores operativos asignados a las capacitaciones programadas.</w:t>
      </w:r>
    </w:p>
    <w:p w:rsidRPr="006E6062" w:rsidR="0FE499F6" w:rsidP="5C88E043" w:rsidRDefault="3B1C25E5" w14:paraId="2E3A0A6B" w14:textId="5E7A2CAC">
      <w:pPr>
        <w:spacing w:before="240" w:after="240" w:line="257" w:lineRule="auto"/>
        <w:jc w:val="both"/>
        <w:rPr>
          <w:color w:val="000000" w:themeColor="text1"/>
        </w:rPr>
      </w:pPr>
      <w:r w:rsidRPr="006E6062">
        <w:rPr>
          <w:color w:val="000000" w:themeColor="text1"/>
        </w:rPr>
        <w:t xml:space="preserve">Durante el mes de </w:t>
      </w:r>
      <w:r w:rsidRPr="63F19CB0" w:rsidR="0FA6A7DD">
        <w:rPr>
          <w:color w:val="000000" w:themeColor="text1"/>
        </w:rPr>
        <w:t>noviembre</w:t>
      </w:r>
      <w:r w:rsidRPr="006E6062" w:rsidR="0FE499F6">
        <w:rPr>
          <w:color w:val="000000" w:themeColor="text1"/>
        </w:rPr>
        <w:t xml:space="preserve"> el indicador </w:t>
      </w:r>
      <w:r w:rsidRPr="006E6062">
        <w:rPr>
          <w:color w:val="000000" w:themeColor="text1"/>
        </w:rPr>
        <w:t>presenta</w:t>
      </w:r>
      <w:r w:rsidRPr="006E6062" w:rsidR="0FE499F6">
        <w:rPr>
          <w:color w:val="000000" w:themeColor="text1"/>
        </w:rPr>
        <w:t xml:space="preserve"> una </w:t>
      </w:r>
      <w:r w:rsidRPr="006E6062">
        <w:rPr>
          <w:color w:val="000000" w:themeColor="text1"/>
        </w:rPr>
        <w:t>variación con</w:t>
      </w:r>
      <w:r w:rsidRPr="006E6062" w:rsidR="0FE499F6">
        <w:rPr>
          <w:color w:val="000000" w:themeColor="text1"/>
        </w:rPr>
        <w:t xml:space="preserve"> un </w:t>
      </w:r>
      <w:r w:rsidRPr="006E6062">
        <w:rPr>
          <w:color w:val="000000" w:themeColor="text1"/>
        </w:rPr>
        <w:t xml:space="preserve">porcentaje </w:t>
      </w:r>
      <w:r w:rsidRPr="63F19CB0">
        <w:rPr>
          <w:color w:val="000000" w:themeColor="text1"/>
        </w:rPr>
        <w:t>m</w:t>
      </w:r>
      <w:r w:rsidRPr="63F19CB0" w:rsidR="5B341E14">
        <w:rPr>
          <w:color w:val="000000" w:themeColor="text1"/>
        </w:rPr>
        <w:t>ayor</w:t>
      </w:r>
      <w:r w:rsidRPr="006E6062">
        <w:rPr>
          <w:color w:val="000000" w:themeColor="text1"/>
        </w:rPr>
        <w:t xml:space="preserve"> al mes anterior, </w:t>
      </w:r>
      <w:r w:rsidRPr="63F19CB0" w:rsidR="27DD12AE">
        <w:rPr>
          <w:color w:val="000000" w:themeColor="text1"/>
        </w:rPr>
        <w:t>esto gracias</w:t>
      </w:r>
      <w:r w:rsidRPr="006E6062">
        <w:rPr>
          <w:color w:val="000000" w:themeColor="text1"/>
        </w:rPr>
        <w:t xml:space="preserve"> a </w:t>
      </w:r>
      <w:r w:rsidRPr="63F19CB0" w:rsidR="27DD12AE">
        <w:rPr>
          <w:color w:val="000000" w:themeColor="text1"/>
        </w:rPr>
        <w:t xml:space="preserve">la </w:t>
      </w:r>
      <w:r w:rsidRPr="63F19CB0" w:rsidR="5346CAE8">
        <w:rPr>
          <w:color w:val="000000" w:themeColor="text1"/>
        </w:rPr>
        <w:t>implementación</w:t>
      </w:r>
      <w:r w:rsidRPr="63F19CB0" w:rsidR="27DD12AE">
        <w:rPr>
          <w:color w:val="000000" w:themeColor="text1"/>
        </w:rPr>
        <w:t xml:space="preserve"> del plan</w:t>
      </w:r>
      <w:r w:rsidRPr="63F19CB0" w:rsidR="0FE499F6">
        <w:rPr>
          <w:color w:val="000000" w:themeColor="text1"/>
        </w:rPr>
        <w:t xml:space="preserve"> de </w:t>
      </w:r>
      <w:r w:rsidRPr="63F19CB0" w:rsidR="27DD12AE">
        <w:rPr>
          <w:color w:val="000000" w:themeColor="text1"/>
        </w:rPr>
        <w:t>acción presentado par</w:t>
      </w:r>
      <w:r w:rsidRPr="63F19CB0" w:rsidR="155ECD92">
        <w:rPr>
          <w:color w:val="000000" w:themeColor="text1"/>
        </w:rPr>
        <w:t>a</w:t>
      </w:r>
      <w:r w:rsidRPr="63F19CB0" w:rsidR="27DD12AE">
        <w:rPr>
          <w:color w:val="000000" w:themeColor="text1"/>
        </w:rPr>
        <w:t xml:space="preserve"> aumentar</w:t>
      </w:r>
      <w:r w:rsidRPr="006E6062" w:rsidR="5E65C364">
        <w:rPr>
          <w:color w:val="000000" w:themeColor="text1"/>
        </w:rPr>
        <w:t xml:space="preserve"> este indicador.</w:t>
      </w:r>
    </w:p>
    <w:p w:rsidRPr="006E6062" w:rsidR="44BEACC8" w:rsidP="3C6FC178" w:rsidRDefault="0FE499F6" w14:paraId="182BBEA1" w14:textId="508F54A7">
      <w:pPr>
        <w:spacing w:before="240" w:after="240"/>
        <w:jc w:val="both"/>
        <w:rPr>
          <w:color w:val="1F3864" w:themeColor="accent1" w:themeShade="80"/>
          <w:sz w:val="24"/>
          <w:szCs w:val="24"/>
        </w:rPr>
      </w:pPr>
      <w:r w:rsidRPr="006E6062">
        <w:rPr>
          <w:color w:val="000000" w:themeColor="text1"/>
        </w:rPr>
        <w:t>I</w:t>
      </w:r>
      <w:r w:rsidRPr="006E6062">
        <w:rPr>
          <w:b/>
          <w:bCs/>
          <w:color w:val="1F3864" w:themeColor="accent1" w:themeShade="80"/>
          <w:sz w:val="24"/>
          <w:szCs w:val="24"/>
        </w:rPr>
        <w:t>ndicador de frecuencia de accidentes de trabajo:</w:t>
      </w:r>
    </w:p>
    <w:tbl>
      <w:tblPr>
        <w:tblStyle w:val="Tablaconcuadrcula"/>
        <w:tblW w:w="9399" w:type="dxa"/>
        <w:tblBorders>
          <w:top w:val="single" w:color="auto" w:sz="6" w:space="0"/>
          <w:left w:val="single" w:color="auto" w:sz="6" w:space="0"/>
          <w:bottom w:val="single" w:color="auto" w:sz="6" w:space="0"/>
          <w:right w:val="single" w:color="auto" w:sz="6" w:space="0"/>
          <w:insideH w:val="single" w:color="auto" w:sz="4" w:space="0"/>
          <w:insideV w:val="single" w:color="auto" w:sz="4" w:space="0"/>
        </w:tblBorders>
        <w:tblLayout w:type="fixed"/>
        <w:tblLook w:val="0000" w:firstRow="0" w:lastRow="0" w:firstColumn="0" w:lastColumn="0" w:noHBand="0" w:noVBand="0"/>
      </w:tblPr>
      <w:tblGrid>
        <w:gridCol w:w="371"/>
        <w:gridCol w:w="2100"/>
        <w:gridCol w:w="682"/>
        <w:gridCol w:w="605"/>
        <w:gridCol w:w="530"/>
        <w:gridCol w:w="630"/>
        <w:gridCol w:w="585"/>
        <w:gridCol w:w="570"/>
        <w:gridCol w:w="585"/>
        <w:gridCol w:w="525"/>
        <w:gridCol w:w="540"/>
        <w:gridCol w:w="461"/>
        <w:gridCol w:w="480"/>
        <w:gridCol w:w="735"/>
      </w:tblGrid>
      <w:tr w:rsidRPr="006E6062" w:rsidR="5C88E043" w:rsidTr="787E25E3" w14:paraId="63B1F97C" w14:textId="6AC51EDC">
        <w:trPr>
          <w:trHeight w:val="510"/>
          <w:tblHeader/>
        </w:trPr>
        <w:tc>
          <w:tcPr>
            <w:tcW w:w="9399" w:type="dxa"/>
            <w:gridSpan w:val="14"/>
            <w:tcBorders>
              <w:top w:val="single" w:color="FFFFFF" w:themeColor="background1" w:sz="6" w:space="0"/>
              <w:left w:val="single" w:color="FFFFFF" w:themeColor="background1" w:sz="6" w:space="0"/>
              <w:bottom w:val="single" w:color="FFFFFF" w:themeColor="background1" w:sz="6" w:space="0"/>
              <w:right w:val="single" w:color="auto" w:sz="6" w:space="0"/>
            </w:tcBorders>
            <w:shd w:val="clear" w:color="auto" w:fill="002060"/>
            <w:tcMar>
              <w:left w:w="90" w:type="dxa"/>
              <w:right w:w="90" w:type="dxa"/>
            </w:tcMar>
            <w:vAlign w:val="center"/>
          </w:tcPr>
          <w:p w:rsidRPr="006E6062" w:rsidR="5C88E043" w:rsidP="5C88E043" w:rsidRDefault="5C88E043" w14:paraId="653E1B7D" w14:textId="4AB12B1E">
            <w:pPr>
              <w:spacing w:line="259" w:lineRule="auto"/>
              <w:jc w:val="center"/>
              <w:rPr>
                <w:color w:val="000000" w:themeColor="text1"/>
                <w:sz w:val="18"/>
                <w:szCs w:val="18"/>
              </w:rPr>
            </w:pPr>
          </w:p>
          <w:p w:rsidRPr="006E6062" w:rsidR="5C88E043" w:rsidP="5C88E043" w:rsidRDefault="5C88E043" w14:paraId="014F8263" w14:textId="6ED830CF">
            <w:pPr>
              <w:pStyle w:val="Normal0"/>
              <w:pBdr>
                <w:top w:val="nil"/>
                <w:left w:val="nil"/>
                <w:bottom w:val="nil"/>
                <w:right w:val="nil"/>
                <w:between w:val="nil"/>
              </w:pBdr>
              <w:spacing w:after="160" w:line="259" w:lineRule="auto"/>
              <w:jc w:val="center"/>
              <w:rPr>
                <w:color w:val="FFFFFF" w:themeColor="background1"/>
                <w:sz w:val="18"/>
                <w:szCs w:val="18"/>
              </w:rPr>
            </w:pPr>
            <w:r w:rsidRPr="006E6062">
              <w:rPr>
                <w:b/>
                <w:bCs/>
                <w:color w:val="FFFFFF" w:themeColor="background1"/>
                <w:sz w:val="18"/>
                <w:szCs w:val="18"/>
              </w:rPr>
              <w:t>INDICADOR FRECUENCIA DE ACCIDENTES DE TRABAJO SCJ-1809-2024</w:t>
            </w:r>
          </w:p>
        </w:tc>
      </w:tr>
      <w:tr w:rsidRPr="006E6062" w:rsidR="002E10AD" w:rsidTr="0B6BEE50" w14:paraId="72ED16DB" w14:textId="403DDEBD">
        <w:trPr>
          <w:trHeight w:val="300"/>
        </w:trPr>
        <w:tc>
          <w:tcPr>
            <w:tcW w:w="371"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60" w:type="dxa"/>
              <w:right w:w="60" w:type="dxa"/>
            </w:tcMar>
            <w:vAlign w:val="center"/>
          </w:tcPr>
          <w:p w:rsidRPr="006E6062" w:rsidR="5C88E043" w:rsidP="5C88E043" w:rsidRDefault="5C88E043" w14:paraId="1ED17A68" w14:textId="587F108D">
            <w:pPr>
              <w:pStyle w:val="Normal0"/>
              <w:spacing w:line="259" w:lineRule="auto"/>
              <w:jc w:val="center"/>
              <w:rPr>
                <w:color w:val="FFFFFF" w:themeColor="background1"/>
                <w:sz w:val="16"/>
                <w:szCs w:val="16"/>
              </w:rPr>
            </w:pPr>
            <w:r w:rsidRPr="006E6062">
              <w:rPr>
                <w:b/>
                <w:bCs/>
                <w:color w:val="FFFFFF" w:themeColor="background1"/>
                <w:sz w:val="16"/>
                <w:szCs w:val="16"/>
              </w:rPr>
              <w:t>ÍTEM</w:t>
            </w:r>
          </w:p>
        </w:tc>
        <w:tc>
          <w:tcPr>
            <w:tcW w:w="210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60" w:type="dxa"/>
              <w:right w:w="60" w:type="dxa"/>
            </w:tcMar>
            <w:vAlign w:val="center"/>
          </w:tcPr>
          <w:p w:rsidRPr="006E6062" w:rsidR="5C88E043" w:rsidP="5C88E043" w:rsidRDefault="5C88E043" w14:paraId="127B83CE" w14:textId="5988FE42">
            <w:pPr>
              <w:pStyle w:val="Normal0"/>
              <w:pBdr>
                <w:top w:val="nil"/>
                <w:left w:val="nil"/>
                <w:bottom w:val="nil"/>
                <w:right w:val="nil"/>
                <w:between w:val="nil"/>
              </w:pBdr>
              <w:spacing w:after="160" w:line="259" w:lineRule="auto"/>
              <w:jc w:val="center"/>
              <w:rPr>
                <w:color w:val="FFFFFF" w:themeColor="background1"/>
                <w:sz w:val="16"/>
                <w:szCs w:val="16"/>
              </w:rPr>
            </w:pPr>
            <w:r w:rsidRPr="006E6062">
              <w:rPr>
                <w:b/>
                <w:bCs/>
                <w:color w:val="FFFFFF" w:themeColor="background1"/>
                <w:sz w:val="16"/>
                <w:szCs w:val="16"/>
              </w:rPr>
              <w:t>ÍTEM</w:t>
            </w:r>
          </w:p>
        </w:tc>
        <w:tc>
          <w:tcPr>
            <w:tcW w:w="682"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5C88E043" w:rsidP="5C88E043" w:rsidRDefault="5C88E043" w14:paraId="0B583F43" w14:textId="72F83C73">
            <w:pPr>
              <w:pStyle w:val="Normal0"/>
              <w:pBdr>
                <w:top w:val="nil"/>
                <w:left w:val="nil"/>
                <w:bottom w:val="nil"/>
                <w:right w:val="nil"/>
                <w:between w:val="nil"/>
              </w:pBdr>
              <w:spacing w:after="160" w:line="259" w:lineRule="auto"/>
              <w:jc w:val="center"/>
              <w:rPr>
                <w:color w:val="FFFFFF" w:themeColor="background1"/>
                <w:sz w:val="16"/>
                <w:szCs w:val="16"/>
              </w:rPr>
            </w:pPr>
            <w:r w:rsidRPr="006E6062">
              <w:rPr>
                <w:b/>
                <w:bCs/>
                <w:color w:val="FFFFFF" w:themeColor="background1"/>
                <w:sz w:val="16"/>
                <w:szCs w:val="16"/>
              </w:rPr>
              <w:t>DIC</w:t>
            </w:r>
          </w:p>
        </w:tc>
        <w:tc>
          <w:tcPr>
            <w:tcW w:w="6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5C88E043" w:rsidP="5C88E043" w:rsidRDefault="5C88E043" w14:paraId="4579CABD" w14:textId="4902BAFC">
            <w:pPr>
              <w:pStyle w:val="Normal0"/>
              <w:pBdr>
                <w:top w:val="nil"/>
                <w:left w:val="nil"/>
                <w:bottom w:val="nil"/>
                <w:right w:val="nil"/>
                <w:between w:val="nil"/>
              </w:pBdr>
              <w:spacing w:after="160" w:line="259" w:lineRule="auto"/>
              <w:jc w:val="center"/>
              <w:rPr>
                <w:color w:val="FFFFFF" w:themeColor="background1"/>
                <w:sz w:val="16"/>
                <w:szCs w:val="16"/>
              </w:rPr>
            </w:pPr>
            <w:r w:rsidRPr="006E6062">
              <w:rPr>
                <w:b/>
                <w:bCs/>
                <w:color w:val="FFFFFF" w:themeColor="background1"/>
                <w:sz w:val="16"/>
                <w:szCs w:val="16"/>
              </w:rPr>
              <w:t>ENE</w:t>
            </w:r>
          </w:p>
        </w:tc>
        <w:tc>
          <w:tcPr>
            <w:tcW w:w="53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5C88E043" w:rsidP="5C88E043" w:rsidRDefault="5C88E043" w14:paraId="177976CC" w14:textId="4B063D8D">
            <w:pPr>
              <w:pStyle w:val="Normal0"/>
              <w:pBdr>
                <w:top w:val="nil"/>
                <w:left w:val="nil"/>
                <w:bottom w:val="nil"/>
                <w:right w:val="nil"/>
                <w:between w:val="nil"/>
              </w:pBdr>
              <w:spacing w:after="160" w:line="259" w:lineRule="auto"/>
              <w:jc w:val="center"/>
              <w:rPr>
                <w:color w:val="FFFFFF" w:themeColor="background1"/>
                <w:sz w:val="16"/>
                <w:szCs w:val="16"/>
              </w:rPr>
            </w:pPr>
            <w:r w:rsidRPr="006E6062">
              <w:rPr>
                <w:b/>
                <w:bCs/>
                <w:color w:val="FFFFFF" w:themeColor="background1"/>
                <w:sz w:val="16"/>
                <w:szCs w:val="16"/>
              </w:rPr>
              <w:t>FEB</w:t>
            </w:r>
          </w:p>
        </w:tc>
        <w:tc>
          <w:tcPr>
            <w:tcW w:w="63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5C88E043" w:rsidP="5C88E043" w:rsidRDefault="5C88E043" w14:paraId="7E31C0E7" w14:textId="0AF7DE69">
            <w:pPr>
              <w:pStyle w:val="Normal0"/>
              <w:pBdr>
                <w:top w:val="nil"/>
                <w:left w:val="nil"/>
                <w:bottom w:val="nil"/>
                <w:right w:val="nil"/>
                <w:between w:val="nil"/>
              </w:pBdr>
              <w:spacing w:after="160" w:line="259" w:lineRule="auto"/>
              <w:jc w:val="center"/>
              <w:rPr>
                <w:color w:val="FFFFFF" w:themeColor="background1"/>
                <w:sz w:val="16"/>
                <w:szCs w:val="16"/>
              </w:rPr>
            </w:pPr>
            <w:r w:rsidRPr="006E6062">
              <w:rPr>
                <w:b/>
                <w:bCs/>
                <w:color w:val="FFFFFF" w:themeColor="background1"/>
                <w:sz w:val="16"/>
                <w:szCs w:val="16"/>
              </w:rPr>
              <w:t>MAR</w:t>
            </w:r>
          </w:p>
        </w:tc>
        <w:tc>
          <w:tcPr>
            <w:tcW w:w="58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5C88E043" w:rsidP="5C88E043" w:rsidRDefault="5C88E043" w14:paraId="752A569B" w14:textId="35187C3F">
            <w:pPr>
              <w:pStyle w:val="Normal0"/>
              <w:spacing w:line="259" w:lineRule="auto"/>
              <w:jc w:val="center"/>
              <w:rPr>
                <w:color w:val="FFFFFF" w:themeColor="background1"/>
                <w:sz w:val="16"/>
                <w:szCs w:val="16"/>
              </w:rPr>
            </w:pPr>
            <w:r w:rsidRPr="006E6062">
              <w:rPr>
                <w:b/>
                <w:bCs/>
                <w:color w:val="FFFFFF" w:themeColor="background1"/>
                <w:sz w:val="16"/>
                <w:szCs w:val="16"/>
              </w:rPr>
              <w:t>ABR</w:t>
            </w:r>
          </w:p>
        </w:tc>
        <w:tc>
          <w:tcPr>
            <w:tcW w:w="57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5C88E043" w:rsidP="5C88E043" w:rsidRDefault="5C88E043" w14:paraId="7F5452C3" w14:textId="5B00CE2F">
            <w:pPr>
              <w:pStyle w:val="Normal0"/>
              <w:spacing w:line="259" w:lineRule="auto"/>
              <w:jc w:val="center"/>
              <w:rPr>
                <w:color w:val="FFFFFF" w:themeColor="background1"/>
                <w:sz w:val="16"/>
                <w:szCs w:val="16"/>
              </w:rPr>
            </w:pPr>
            <w:r w:rsidRPr="006E6062">
              <w:rPr>
                <w:b/>
                <w:bCs/>
                <w:color w:val="FFFFFF" w:themeColor="background1"/>
                <w:sz w:val="16"/>
                <w:szCs w:val="16"/>
              </w:rPr>
              <w:t>MAY</w:t>
            </w:r>
          </w:p>
        </w:tc>
        <w:tc>
          <w:tcPr>
            <w:tcW w:w="58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5C88E043" w:rsidP="5C88E043" w:rsidRDefault="5C88E043" w14:paraId="03983AD2" w14:textId="0E6B5DAB">
            <w:pPr>
              <w:pStyle w:val="Normal0"/>
              <w:spacing w:line="259" w:lineRule="auto"/>
              <w:jc w:val="center"/>
              <w:rPr>
                <w:color w:val="FFFFFF" w:themeColor="background1"/>
                <w:sz w:val="16"/>
                <w:szCs w:val="16"/>
              </w:rPr>
            </w:pPr>
            <w:r w:rsidRPr="006E6062">
              <w:rPr>
                <w:b/>
                <w:bCs/>
                <w:color w:val="FFFFFF" w:themeColor="background1"/>
                <w:sz w:val="16"/>
                <w:szCs w:val="16"/>
              </w:rPr>
              <w:t>JUN</w:t>
            </w:r>
          </w:p>
        </w:tc>
        <w:tc>
          <w:tcPr>
            <w:tcW w:w="52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1A0F83F9" w:rsidP="5C88E043" w:rsidRDefault="1A0F83F9" w14:paraId="6D96CC8A" w14:textId="6AB36684">
            <w:pPr>
              <w:pStyle w:val="Normal0"/>
              <w:spacing w:line="259" w:lineRule="auto"/>
              <w:jc w:val="center"/>
              <w:rPr>
                <w:b/>
                <w:bCs/>
                <w:color w:val="FFFFFF" w:themeColor="background1"/>
                <w:sz w:val="16"/>
                <w:szCs w:val="16"/>
              </w:rPr>
            </w:pPr>
            <w:r w:rsidRPr="006E6062">
              <w:rPr>
                <w:b/>
                <w:bCs/>
                <w:color w:val="FFFFFF" w:themeColor="background1"/>
                <w:sz w:val="16"/>
                <w:szCs w:val="16"/>
              </w:rPr>
              <w:t>JUL</w:t>
            </w:r>
          </w:p>
        </w:tc>
        <w:tc>
          <w:tcPr>
            <w:tcW w:w="54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1A0F83F9" w:rsidP="5C88E043" w:rsidRDefault="1A0F83F9" w14:paraId="75ED0A53" w14:textId="33E5EDF1">
            <w:pPr>
              <w:pStyle w:val="Normal0"/>
              <w:spacing w:line="259" w:lineRule="auto"/>
              <w:jc w:val="center"/>
              <w:rPr>
                <w:b/>
                <w:bCs/>
                <w:color w:val="FFFFFF" w:themeColor="background1"/>
                <w:sz w:val="16"/>
                <w:szCs w:val="16"/>
              </w:rPr>
            </w:pPr>
            <w:r w:rsidRPr="006E6062">
              <w:rPr>
                <w:b/>
                <w:bCs/>
                <w:color w:val="FFFFFF" w:themeColor="background1"/>
                <w:sz w:val="16"/>
                <w:szCs w:val="16"/>
              </w:rPr>
              <w:t>AGO</w:t>
            </w:r>
          </w:p>
        </w:tc>
        <w:tc>
          <w:tcPr>
            <w:tcW w:w="461"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58A21042" w:rsidP="3BBCB43D" w:rsidRDefault="58A21042" w14:paraId="197E1142" w14:textId="72F6D529">
            <w:pPr>
              <w:pStyle w:val="Normal0"/>
              <w:jc w:val="center"/>
              <w:rPr>
                <w:b/>
                <w:bCs/>
                <w:color w:val="FFFFFF" w:themeColor="background1"/>
                <w:sz w:val="16"/>
                <w:szCs w:val="16"/>
              </w:rPr>
            </w:pPr>
            <w:r w:rsidRPr="006E6062">
              <w:rPr>
                <w:b/>
                <w:bCs/>
                <w:color w:val="FFFFFF" w:themeColor="background1"/>
                <w:sz w:val="16"/>
                <w:szCs w:val="16"/>
              </w:rPr>
              <w:t>SEP</w:t>
            </w:r>
          </w:p>
        </w:tc>
        <w:tc>
          <w:tcPr>
            <w:tcW w:w="48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0124F008" w:rsidP="35C1DE62" w:rsidRDefault="0124F008" w14:paraId="63F12B48" w14:textId="04F0C1B1">
            <w:pPr>
              <w:pStyle w:val="Normal0"/>
              <w:jc w:val="center"/>
              <w:rPr>
                <w:b/>
                <w:bCs/>
                <w:color w:val="FFFFFF" w:themeColor="background1"/>
                <w:sz w:val="16"/>
                <w:szCs w:val="16"/>
              </w:rPr>
            </w:pPr>
            <w:r w:rsidRPr="006E6062">
              <w:rPr>
                <w:b/>
                <w:bCs/>
                <w:color w:val="FFFFFF" w:themeColor="background1"/>
                <w:sz w:val="16"/>
                <w:szCs w:val="16"/>
              </w:rPr>
              <w:t>OCT</w:t>
            </w:r>
          </w:p>
        </w:tc>
        <w:tc>
          <w:tcPr>
            <w:tcW w:w="73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2E2C2265" w:rsidP="2E2C2265" w:rsidRDefault="584DBC63" w14:paraId="542C32DD" w14:textId="4775120F">
            <w:pPr>
              <w:pStyle w:val="Normal0"/>
              <w:jc w:val="center"/>
              <w:rPr>
                <w:b/>
                <w:bCs/>
                <w:color w:val="FFFFFF" w:themeColor="background1"/>
                <w:sz w:val="16"/>
                <w:szCs w:val="16"/>
              </w:rPr>
            </w:pPr>
            <w:r w:rsidRPr="19F3B481">
              <w:rPr>
                <w:b/>
                <w:bCs/>
                <w:color w:val="FFFFFF" w:themeColor="background1"/>
                <w:sz w:val="16"/>
                <w:szCs w:val="16"/>
              </w:rPr>
              <w:t>NOV</w:t>
            </w:r>
          </w:p>
        </w:tc>
      </w:tr>
      <w:tr w:rsidRPr="006E6062" w:rsidR="002E10AD" w:rsidTr="0B6BEE50" w14:paraId="487A7DB2" w14:textId="358E53C2">
        <w:trPr>
          <w:trHeight w:val="300"/>
        </w:trPr>
        <w:tc>
          <w:tcPr>
            <w:tcW w:w="371"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tcPr>
          <w:p w:rsidRPr="006E6062" w:rsidR="5C88E043" w:rsidP="0097592D" w:rsidRDefault="5C88E043" w14:paraId="7E51B591" w14:textId="3E292C5F">
            <w:pPr>
              <w:spacing w:line="259" w:lineRule="auto"/>
              <w:jc w:val="center"/>
              <w:rPr>
                <w:color w:val="000000" w:themeColor="text1"/>
                <w:sz w:val="16"/>
                <w:szCs w:val="16"/>
              </w:rPr>
            </w:pPr>
            <w:r w:rsidRPr="006E6062">
              <w:rPr>
                <w:b/>
                <w:bCs/>
                <w:color w:val="000000" w:themeColor="text1"/>
                <w:sz w:val="16"/>
                <w:szCs w:val="16"/>
              </w:rPr>
              <w:t>1</w:t>
            </w:r>
          </w:p>
        </w:tc>
        <w:tc>
          <w:tcPr>
            <w:tcW w:w="210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tcPr>
          <w:p w:rsidRPr="006E6062" w:rsidR="5C88E043" w:rsidP="0097592D" w:rsidRDefault="5C88E043" w14:paraId="4C238F2E" w14:textId="0353ED83">
            <w:pPr>
              <w:pBdr>
                <w:top w:val="nil"/>
                <w:left w:val="nil"/>
                <w:bottom w:val="nil"/>
                <w:right w:val="nil"/>
                <w:between w:val="nil"/>
              </w:pBdr>
              <w:spacing w:after="160" w:line="259" w:lineRule="auto"/>
              <w:jc w:val="center"/>
              <w:rPr>
                <w:color w:val="000000" w:themeColor="text1"/>
                <w:sz w:val="16"/>
                <w:szCs w:val="16"/>
              </w:rPr>
            </w:pPr>
            <w:r w:rsidRPr="006E6062">
              <w:rPr>
                <w:b/>
                <w:bCs/>
                <w:color w:val="000000" w:themeColor="text1"/>
                <w:sz w:val="16"/>
                <w:szCs w:val="16"/>
              </w:rPr>
              <w:t>NÚMERO AT POR MES</w:t>
            </w:r>
          </w:p>
        </w:tc>
        <w:tc>
          <w:tcPr>
            <w:tcW w:w="682"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tcPr>
          <w:p w:rsidRPr="006E6062" w:rsidR="5C88E043" w:rsidP="0097592D" w:rsidRDefault="5C88E043" w14:paraId="0D9EA913" w14:textId="01B80878">
            <w:pPr>
              <w:pStyle w:val="Normal0"/>
              <w:pBdr>
                <w:top w:val="nil"/>
                <w:left w:val="nil"/>
                <w:bottom w:val="nil"/>
                <w:right w:val="nil"/>
                <w:between w:val="nil"/>
              </w:pBdr>
              <w:spacing w:after="160" w:line="259" w:lineRule="auto"/>
              <w:jc w:val="center"/>
              <w:rPr>
                <w:color w:val="000000" w:themeColor="text1"/>
                <w:sz w:val="16"/>
                <w:szCs w:val="16"/>
              </w:rPr>
            </w:pPr>
            <w:r w:rsidRPr="006E6062">
              <w:rPr>
                <w:color w:val="000000" w:themeColor="text1"/>
                <w:sz w:val="16"/>
                <w:szCs w:val="16"/>
              </w:rPr>
              <w:t>0</w:t>
            </w:r>
          </w:p>
        </w:tc>
        <w:tc>
          <w:tcPr>
            <w:tcW w:w="6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tcPr>
          <w:p w:rsidRPr="006E6062" w:rsidR="5C88E043" w:rsidP="0097592D" w:rsidRDefault="5C88E043" w14:paraId="3FBC7864" w14:textId="47A4D8BA">
            <w:pPr>
              <w:pStyle w:val="Normal0"/>
              <w:pBdr>
                <w:top w:val="nil"/>
                <w:left w:val="nil"/>
                <w:bottom w:val="nil"/>
                <w:right w:val="nil"/>
                <w:between w:val="nil"/>
              </w:pBdr>
              <w:spacing w:after="160" w:line="259" w:lineRule="auto"/>
              <w:jc w:val="center"/>
              <w:rPr>
                <w:color w:val="000000" w:themeColor="text1"/>
                <w:sz w:val="16"/>
                <w:szCs w:val="16"/>
              </w:rPr>
            </w:pPr>
            <w:r w:rsidRPr="006E6062">
              <w:rPr>
                <w:color w:val="000000" w:themeColor="text1"/>
                <w:sz w:val="16"/>
                <w:szCs w:val="16"/>
              </w:rPr>
              <w:t>1</w:t>
            </w:r>
          </w:p>
        </w:tc>
        <w:tc>
          <w:tcPr>
            <w:tcW w:w="53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tcPr>
          <w:p w:rsidRPr="006E6062" w:rsidR="5C88E043" w:rsidP="0097592D" w:rsidRDefault="5C88E043" w14:paraId="083167A7" w14:textId="24163DA6">
            <w:pPr>
              <w:pStyle w:val="Normal0"/>
              <w:pBdr>
                <w:top w:val="nil"/>
                <w:left w:val="nil"/>
                <w:bottom w:val="nil"/>
                <w:right w:val="nil"/>
                <w:between w:val="nil"/>
              </w:pBdr>
              <w:spacing w:after="160" w:line="259" w:lineRule="auto"/>
              <w:jc w:val="center"/>
              <w:rPr>
                <w:color w:val="000000" w:themeColor="text1"/>
                <w:sz w:val="16"/>
                <w:szCs w:val="16"/>
              </w:rPr>
            </w:pPr>
            <w:r w:rsidRPr="006E6062">
              <w:rPr>
                <w:color w:val="000000" w:themeColor="text1"/>
                <w:sz w:val="16"/>
                <w:szCs w:val="16"/>
              </w:rPr>
              <w:t>0</w:t>
            </w:r>
          </w:p>
        </w:tc>
        <w:tc>
          <w:tcPr>
            <w:tcW w:w="63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tcPr>
          <w:p w:rsidRPr="006E6062" w:rsidR="5C88E043" w:rsidP="0097592D" w:rsidRDefault="5C88E043" w14:paraId="64CA36F9" w14:textId="2BD46334">
            <w:pPr>
              <w:pStyle w:val="Normal0"/>
              <w:pBdr>
                <w:top w:val="nil"/>
                <w:left w:val="nil"/>
                <w:bottom w:val="nil"/>
                <w:right w:val="nil"/>
                <w:between w:val="nil"/>
              </w:pBdr>
              <w:spacing w:after="160" w:line="259" w:lineRule="auto"/>
              <w:jc w:val="center"/>
              <w:rPr>
                <w:color w:val="000000" w:themeColor="text1"/>
                <w:sz w:val="16"/>
                <w:szCs w:val="16"/>
              </w:rPr>
            </w:pPr>
            <w:r w:rsidRPr="006E6062">
              <w:rPr>
                <w:color w:val="000000" w:themeColor="text1"/>
                <w:sz w:val="16"/>
                <w:szCs w:val="16"/>
              </w:rPr>
              <w:t>0</w:t>
            </w:r>
          </w:p>
        </w:tc>
        <w:tc>
          <w:tcPr>
            <w:tcW w:w="58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tcPr>
          <w:p w:rsidRPr="006E6062" w:rsidR="5C88E043" w:rsidP="0097592D" w:rsidRDefault="5C88E043" w14:paraId="408BBBDA" w14:textId="0B25B725">
            <w:pPr>
              <w:pStyle w:val="Normal0"/>
              <w:spacing w:line="259" w:lineRule="auto"/>
              <w:jc w:val="center"/>
              <w:rPr>
                <w:color w:val="000000" w:themeColor="text1"/>
                <w:sz w:val="16"/>
                <w:szCs w:val="16"/>
              </w:rPr>
            </w:pPr>
            <w:r w:rsidRPr="006E6062">
              <w:rPr>
                <w:color w:val="000000" w:themeColor="text1"/>
                <w:sz w:val="16"/>
                <w:szCs w:val="16"/>
              </w:rPr>
              <w:t>1</w:t>
            </w:r>
          </w:p>
        </w:tc>
        <w:tc>
          <w:tcPr>
            <w:tcW w:w="57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tcPr>
          <w:p w:rsidRPr="006E6062" w:rsidR="5C88E043" w:rsidP="0097592D" w:rsidRDefault="5C88E043" w14:paraId="55587304" w14:textId="30B6213F">
            <w:pPr>
              <w:pStyle w:val="Normal0"/>
              <w:spacing w:line="259" w:lineRule="auto"/>
              <w:jc w:val="center"/>
              <w:rPr>
                <w:color w:val="000000" w:themeColor="text1"/>
                <w:sz w:val="16"/>
                <w:szCs w:val="16"/>
              </w:rPr>
            </w:pPr>
            <w:r w:rsidRPr="006E6062">
              <w:rPr>
                <w:color w:val="000000" w:themeColor="text1"/>
                <w:sz w:val="16"/>
                <w:szCs w:val="16"/>
              </w:rPr>
              <w:t>0</w:t>
            </w:r>
          </w:p>
        </w:tc>
        <w:tc>
          <w:tcPr>
            <w:tcW w:w="58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tcPr>
          <w:p w:rsidRPr="006E6062" w:rsidR="5C88E043" w:rsidP="0097592D" w:rsidRDefault="5C88E043" w14:paraId="1A22A0AF" w14:textId="272C8009">
            <w:pPr>
              <w:pStyle w:val="Normal0"/>
              <w:spacing w:line="259" w:lineRule="auto"/>
              <w:jc w:val="center"/>
              <w:rPr>
                <w:color w:val="000000" w:themeColor="text1"/>
                <w:sz w:val="16"/>
                <w:szCs w:val="16"/>
              </w:rPr>
            </w:pPr>
            <w:r w:rsidRPr="006E6062">
              <w:rPr>
                <w:color w:val="000000" w:themeColor="text1"/>
                <w:sz w:val="16"/>
                <w:szCs w:val="16"/>
              </w:rPr>
              <w:t>0</w:t>
            </w:r>
          </w:p>
        </w:tc>
        <w:tc>
          <w:tcPr>
            <w:tcW w:w="52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tcPr>
          <w:p w:rsidRPr="006E6062" w:rsidR="1268835E" w:rsidP="0097592D" w:rsidRDefault="1268835E" w14:paraId="23055F9D" w14:textId="7FD9336E">
            <w:pPr>
              <w:pStyle w:val="Normal0"/>
              <w:spacing w:line="259" w:lineRule="auto"/>
              <w:jc w:val="center"/>
              <w:rPr>
                <w:color w:val="000000" w:themeColor="text1"/>
                <w:sz w:val="16"/>
                <w:szCs w:val="16"/>
              </w:rPr>
            </w:pPr>
            <w:r w:rsidRPr="006E6062">
              <w:rPr>
                <w:color w:val="000000" w:themeColor="text1"/>
                <w:sz w:val="16"/>
                <w:szCs w:val="16"/>
              </w:rPr>
              <w:t>0</w:t>
            </w:r>
          </w:p>
        </w:tc>
        <w:tc>
          <w:tcPr>
            <w:tcW w:w="54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tcPr>
          <w:p w:rsidRPr="006E6062" w:rsidR="1268835E" w:rsidP="0097592D" w:rsidRDefault="1268835E" w14:paraId="4688FEC7" w14:textId="0D117DE3">
            <w:pPr>
              <w:pStyle w:val="Normal0"/>
              <w:spacing w:line="259" w:lineRule="auto"/>
              <w:jc w:val="center"/>
              <w:rPr>
                <w:color w:val="000000" w:themeColor="text1"/>
                <w:sz w:val="16"/>
                <w:szCs w:val="16"/>
              </w:rPr>
            </w:pPr>
            <w:r w:rsidRPr="006E6062">
              <w:rPr>
                <w:color w:val="000000" w:themeColor="text1"/>
                <w:sz w:val="16"/>
                <w:szCs w:val="16"/>
              </w:rPr>
              <w:t>0</w:t>
            </w:r>
          </w:p>
        </w:tc>
        <w:tc>
          <w:tcPr>
            <w:tcW w:w="461"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tcPr>
          <w:p w:rsidRPr="006E6062" w:rsidR="0309D99D" w:rsidP="0097592D" w:rsidRDefault="0309D99D" w14:paraId="46D80A7B" w14:textId="2D2E572E">
            <w:pPr>
              <w:pStyle w:val="Normal0"/>
              <w:jc w:val="center"/>
              <w:rPr>
                <w:color w:val="000000" w:themeColor="text1"/>
                <w:sz w:val="16"/>
                <w:szCs w:val="16"/>
              </w:rPr>
            </w:pPr>
            <w:r w:rsidRPr="006E6062">
              <w:rPr>
                <w:color w:val="000000" w:themeColor="text1"/>
                <w:sz w:val="16"/>
                <w:szCs w:val="16"/>
              </w:rPr>
              <w:t>1</w:t>
            </w:r>
          </w:p>
        </w:tc>
        <w:tc>
          <w:tcPr>
            <w:tcW w:w="48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tcPr>
          <w:p w:rsidRPr="006E6062" w:rsidR="2274C4E1" w:rsidP="0097592D" w:rsidRDefault="2274C4E1" w14:paraId="2A0377BD" w14:textId="5670994B">
            <w:pPr>
              <w:pStyle w:val="Normal0"/>
              <w:jc w:val="center"/>
              <w:rPr>
                <w:color w:val="000000" w:themeColor="text1"/>
                <w:sz w:val="16"/>
                <w:szCs w:val="16"/>
              </w:rPr>
            </w:pPr>
            <w:r w:rsidRPr="006E6062">
              <w:rPr>
                <w:color w:val="000000" w:themeColor="text1"/>
                <w:sz w:val="16"/>
                <w:szCs w:val="16"/>
              </w:rPr>
              <w:t>0</w:t>
            </w:r>
          </w:p>
        </w:tc>
        <w:tc>
          <w:tcPr>
            <w:tcW w:w="73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tcPr>
          <w:p w:rsidR="2E2C2265" w:rsidP="0097592D" w:rsidRDefault="525388D2" w14:paraId="7550140B" w14:textId="6BD1B6C8">
            <w:pPr>
              <w:pStyle w:val="Normal0"/>
              <w:jc w:val="center"/>
              <w:rPr>
                <w:color w:val="000000" w:themeColor="text1"/>
                <w:sz w:val="16"/>
                <w:szCs w:val="16"/>
              </w:rPr>
            </w:pPr>
            <w:r w:rsidRPr="19F3B481">
              <w:rPr>
                <w:color w:val="000000" w:themeColor="text1"/>
                <w:sz w:val="16"/>
                <w:szCs w:val="16"/>
              </w:rPr>
              <w:t>0</w:t>
            </w:r>
          </w:p>
        </w:tc>
      </w:tr>
      <w:tr w:rsidRPr="006E6062" w:rsidR="002E10AD" w:rsidTr="0B6BEE50" w14:paraId="6ECD95A8" w14:textId="0FC9FD32">
        <w:trPr>
          <w:trHeight w:val="300"/>
        </w:trPr>
        <w:tc>
          <w:tcPr>
            <w:tcW w:w="371"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tcPr>
          <w:p w:rsidRPr="006E6062" w:rsidR="5C88E043" w:rsidP="0097592D" w:rsidRDefault="5C88E043" w14:paraId="42396644" w14:textId="018F7CAA">
            <w:pPr>
              <w:jc w:val="center"/>
              <w:rPr>
                <w:color w:val="000000" w:themeColor="text1"/>
                <w:sz w:val="16"/>
                <w:szCs w:val="16"/>
              </w:rPr>
            </w:pPr>
            <w:r w:rsidRPr="006E6062">
              <w:rPr>
                <w:b/>
                <w:bCs/>
                <w:color w:val="000000" w:themeColor="text1"/>
                <w:sz w:val="16"/>
                <w:szCs w:val="16"/>
              </w:rPr>
              <w:t>2</w:t>
            </w:r>
          </w:p>
        </w:tc>
        <w:tc>
          <w:tcPr>
            <w:tcW w:w="210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tcPr>
          <w:p w:rsidRPr="006E6062" w:rsidR="5C88E043" w:rsidP="0097592D" w:rsidRDefault="5C88E043" w14:paraId="2088FEB2" w14:textId="0524997F">
            <w:pPr>
              <w:jc w:val="center"/>
              <w:rPr>
                <w:color w:val="000000" w:themeColor="text1"/>
                <w:sz w:val="16"/>
                <w:szCs w:val="16"/>
              </w:rPr>
            </w:pPr>
            <w:r w:rsidRPr="006E6062">
              <w:rPr>
                <w:b/>
                <w:bCs/>
                <w:color w:val="000000" w:themeColor="text1"/>
                <w:sz w:val="16"/>
                <w:szCs w:val="16"/>
              </w:rPr>
              <w:t>NÚMERO DE TRABAJADORES ASIGNADOS AL PROYECTO</w:t>
            </w:r>
          </w:p>
        </w:tc>
        <w:tc>
          <w:tcPr>
            <w:tcW w:w="682"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tcPr>
          <w:p w:rsidRPr="006E6062" w:rsidR="5C88E043" w:rsidP="0097592D" w:rsidRDefault="5C88E043" w14:paraId="58173F67" w14:textId="684076F5">
            <w:pPr>
              <w:pStyle w:val="Normal0"/>
              <w:widowControl w:val="0"/>
              <w:pBdr>
                <w:top w:val="nil"/>
                <w:left w:val="nil"/>
                <w:bottom w:val="nil"/>
                <w:right w:val="nil"/>
                <w:between w:val="nil"/>
              </w:pBdr>
              <w:spacing w:after="160" w:line="276" w:lineRule="auto"/>
              <w:jc w:val="center"/>
              <w:rPr>
                <w:color w:val="000000" w:themeColor="text1"/>
                <w:sz w:val="16"/>
                <w:szCs w:val="16"/>
              </w:rPr>
            </w:pPr>
            <w:r w:rsidRPr="006E6062">
              <w:rPr>
                <w:color w:val="000000" w:themeColor="text1"/>
                <w:sz w:val="16"/>
                <w:szCs w:val="16"/>
              </w:rPr>
              <w:t>107</w:t>
            </w:r>
          </w:p>
        </w:tc>
        <w:tc>
          <w:tcPr>
            <w:tcW w:w="6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tcPr>
          <w:p w:rsidRPr="006E6062" w:rsidR="5C88E043" w:rsidP="0097592D" w:rsidRDefault="5C88E043" w14:paraId="6B2720D9" w14:textId="308195C2">
            <w:pPr>
              <w:pStyle w:val="Normal0"/>
              <w:widowControl w:val="0"/>
              <w:pBdr>
                <w:top w:val="nil"/>
                <w:left w:val="nil"/>
                <w:bottom w:val="nil"/>
                <w:right w:val="nil"/>
                <w:between w:val="nil"/>
              </w:pBdr>
              <w:spacing w:after="160" w:line="276" w:lineRule="auto"/>
              <w:jc w:val="center"/>
              <w:rPr>
                <w:color w:val="000000" w:themeColor="text1"/>
                <w:sz w:val="16"/>
                <w:szCs w:val="16"/>
              </w:rPr>
            </w:pPr>
            <w:r w:rsidRPr="006E6062">
              <w:rPr>
                <w:color w:val="000000" w:themeColor="text1"/>
                <w:sz w:val="16"/>
                <w:szCs w:val="16"/>
              </w:rPr>
              <w:t>111</w:t>
            </w:r>
          </w:p>
        </w:tc>
        <w:tc>
          <w:tcPr>
            <w:tcW w:w="53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tcPr>
          <w:p w:rsidRPr="006E6062" w:rsidR="5C88E043" w:rsidP="0097592D" w:rsidRDefault="5C88E043" w14:paraId="6A856C74" w14:textId="671CC348">
            <w:pPr>
              <w:pStyle w:val="Normal0"/>
              <w:widowControl w:val="0"/>
              <w:pBdr>
                <w:top w:val="nil"/>
                <w:left w:val="nil"/>
                <w:bottom w:val="nil"/>
                <w:right w:val="nil"/>
                <w:between w:val="nil"/>
              </w:pBdr>
              <w:spacing w:after="160" w:line="276" w:lineRule="auto"/>
              <w:jc w:val="center"/>
              <w:rPr>
                <w:color w:val="000000" w:themeColor="text1"/>
                <w:sz w:val="16"/>
                <w:szCs w:val="16"/>
              </w:rPr>
            </w:pPr>
            <w:r w:rsidRPr="006E6062">
              <w:rPr>
                <w:color w:val="000000" w:themeColor="text1"/>
                <w:sz w:val="16"/>
                <w:szCs w:val="16"/>
              </w:rPr>
              <w:t>104</w:t>
            </w:r>
          </w:p>
        </w:tc>
        <w:tc>
          <w:tcPr>
            <w:tcW w:w="63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tcPr>
          <w:p w:rsidRPr="006E6062" w:rsidR="5C88E043" w:rsidP="0097592D" w:rsidRDefault="5C88E043" w14:paraId="64DDF0B1" w14:textId="5FC605C1">
            <w:pPr>
              <w:pStyle w:val="Normal0"/>
              <w:pBdr>
                <w:top w:val="nil"/>
                <w:left w:val="nil"/>
                <w:bottom w:val="nil"/>
                <w:right w:val="nil"/>
                <w:between w:val="nil"/>
              </w:pBdr>
              <w:spacing w:after="160" w:line="259" w:lineRule="auto"/>
              <w:jc w:val="center"/>
              <w:rPr>
                <w:color w:val="000000" w:themeColor="text1"/>
                <w:sz w:val="16"/>
                <w:szCs w:val="16"/>
              </w:rPr>
            </w:pPr>
            <w:r w:rsidRPr="006E6062">
              <w:rPr>
                <w:color w:val="000000" w:themeColor="text1"/>
                <w:sz w:val="16"/>
                <w:szCs w:val="16"/>
              </w:rPr>
              <w:t>102</w:t>
            </w:r>
          </w:p>
        </w:tc>
        <w:tc>
          <w:tcPr>
            <w:tcW w:w="58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tcPr>
          <w:p w:rsidRPr="006E6062" w:rsidR="5C88E043" w:rsidP="0097592D" w:rsidRDefault="5C88E043" w14:paraId="178E9930" w14:textId="7941C2DA">
            <w:pPr>
              <w:pStyle w:val="Normal0"/>
              <w:spacing w:line="259" w:lineRule="auto"/>
              <w:jc w:val="center"/>
              <w:rPr>
                <w:color w:val="000000" w:themeColor="text1"/>
                <w:sz w:val="16"/>
                <w:szCs w:val="16"/>
              </w:rPr>
            </w:pPr>
            <w:r w:rsidRPr="006E6062">
              <w:rPr>
                <w:color w:val="000000" w:themeColor="text1"/>
                <w:sz w:val="16"/>
                <w:szCs w:val="16"/>
              </w:rPr>
              <w:t>99</w:t>
            </w:r>
          </w:p>
        </w:tc>
        <w:tc>
          <w:tcPr>
            <w:tcW w:w="57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tcPr>
          <w:p w:rsidRPr="006E6062" w:rsidR="5C88E043" w:rsidP="0097592D" w:rsidRDefault="5C88E043" w14:paraId="5411629D" w14:textId="547F9A30">
            <w:pPr>
              <w:pStyle w:val="Normal0"/>
              <w:spacing w:line="259" w:lineRule="auto"/>
              <w:jc w:val="center"/>
              <w:rPr>
                <w:color w:val="000000" w:themeColor="text1"/>
                <w:sz w:val="16"/>
                <w:szCs w:val="16"/>
              </w:rPr>
            </w:pPr>
            <w:r w:rsidRPr="006E6062">
              <w:rPr>
                <w:color w:val="000000" w:themeColor="text1"/>
                <w:sz w:val="16"/>
                <w:szCs w:val="16"/>
              </w:rPr>
              <w:t>106</w:t>
            </w:r>
          </w:p>
        </w:tc>
        <w:tc>
          <w:tcPr>
            <w:tcW w:w="58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tcPr>
          <w:p w:rsidRPr="006E6062" w:rsidR="5C88E043" w:rsidP="0097592D" w:rsidRDefault="5C88E043" w14:paraId="25D71A05" w14:textId="14DC7A83">
            <w:pPr>
              <w:pStyle w:val="Normal0"/>
              <w:spacing w:line="259" w:lineRule="auto"/>
              <w:jc w:val="center"/>
              <w:rPr>
                <w:color w:val="000000" w:themeColor="text1"/>
                <w:sz w:val="16"/>
                <w:szCs w:val="16"/>
              </w:rPr>
            </w:pPr>
            <w:r w:rsidRPr="006E6062">
              <w:rPr>
                <w:color w:val="000000" w:themeColor="text1"/>
                <w:sz w:val="16"/>
                <w:szCs w:val="16"/>
              </w:rPr>
              <w:t>108</w:t>
            </w:r>
          </w:p>
        </w:tc>
        <w:tc>
          <w:tcPr>
            <w:tcW w:w="52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tcPr>
          <w:p w:rsidRPr="006E6062" w:rsidR="7BC703DC" w:rsidP="0097592D" w:rsidRDefault="7BC703DC" w14:paraId="5E9970AB" w14:textId="73ACC1FF">
            <w:pPr>
              <w:pStyle w:val="Normal0"/>
              <w:spacing w:line="259" w:lineRule="auto"/>
              <w:jc w:val="center"/>
              <w:rPr>
                <w:color w:val="000000" w:themeColor="text1"/>
                <w:sz w:val="16"/>
                <w:szCs w:val="16"/>
              </w:rPr>
            </w:pPr>
            <w:r w:rsidRPr="006E6062">
              <w:rPr>
                <w:color w:val="000000" w:themeColor="text1"/>
                <w:sz w:val="16"/>
                <w:szCs w:val="16"/>
              </w:rPr>
              <w:t>0</w:t>
            </w:r>
          </w:p>
        </w:tc>
        <w:tc>
          <w:tcPr>
            <w:tcW w:w="54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tcPr>
          <w:p w:rsidRPr="006E6062" w:rsidR="7BC703DC" w:rsidP="0097592D" w:rsidRDefault="7BC703DC" w14:paraId="0707C5E8" w14:textId="5CF047DE">
            <w:pPr>
              <w:pStyle w:val="Normal0"/>
              <w:spacing w:line="259" w:lineRule="auto"/>
              <w:jc w:val="center"/>
              <w:rPr>
                <w:color w:val="000000" w:themeColor="text1"/>
                <w:sz w:val="16"/>
                <w:szCs w:val="16"/>
              </w:rPr>
            </w:pPr>
            <w:r w:rsidRPr="006E6062">
              <w:rPr>
                <w:color w:val="000000" w:themeColor="text1"/>
                <w:sz w:val="16"/>
                <w:szCs w:val="16"/>
              </w:rPr>
              <w:t>0</w:t>
            </w:r>
          </w:p>
        </w:tc>
        <w:tc>
          <w:tcPr>
            <w:tcW w:w="461"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tcPr>
          <w:p w:rsidRPr="006E6062" w:rsidR="670A9669" w:rsidP="0097592D" w:rsidRDefault="670A9669" w14:paraId="0E1EB5FA" w14:textId="6FA24C34">
            <w:pPr>
              <w:pStyle w:val="Normal0"/>
              <w:jc w:val="center"/>
              <w:rPr>
                <w:color w:val="000000" w:themeColor="text1"/>
                <w:sz w:val="16"/>
                <w:szCs w:val="16"/>
              </w:rPr>
            </w:pPr>
            <w:r w:rsidRPr="006E6062">
              <w:rPr>
                <w:color w:val="000000" w:themeColor="text1"/>
                <w:sz w:val="16"/>
                <w:szCs w:val="16"/>
              </w:rPr>
              <w:t>105</w:t>
            </w:r>
          </w:p>
        </w:tc>
        <w:tc>
          <w:tcPr>
            <w:tcW w:w="48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tcPr>
          <w:p w:rsidRPr="006E6062" w:rsidR="63F93172" w:rsidP="0097592D" w:rsidRDefault="63F93172" w14:paraId="4CE8839F" w14:textId="0424B546">
            <w:pPr>
              <w:pStyle w:val="Normal0"/>
              <w:jc w:val="center"/>
              <w:rPr>
                <w:color w:val="000000" w:themeColor="text1"/>
                <w:sz w:val="16"/>
                <w:szCs w:val="16"/>
              </w:rPr>
            </w:pPr>
            <w:r w:rsidRPr="006E6062">
              <w:rPr>
                <w:color w:val="000000" w:themeColor="text1"/>
                <w:sz w:val="16"/>
                <w:szCs w:val="16"/>
              </w:rPr>
              <w:t>116</w:t>
            </w:r>
          </w:p>
        </w:tc>
        <w:tc>
          <w:tcPr>
            <w:tcW w:w="73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tcPr>
          <w:p w:rsidR="2E2C2265" w:rsidP="0097592D" w:rsidRDefault="7427A5D7" w14:paraId="4D75AD0F" w14:textId="54FAFB3E">
            <w:pPr>
              <w:pStyle w:val="Normal0"/>
              <w:jc w:val="center"/>
              <w:rPr>
                <w:color w:val="000000" w:themeColor="text1"/>
                <w:sz w:val="16"/>
                <w:szCs w:val="16"/>
              </w:rPr>
            </w:pPr>
            <w:r w:rsidRPr="19F3B481">
              <w:rPr>
                <w:color w:val="000000" w:themeColor="text1"/>
                <w:sz w:val="16"/>
                <w:szCs w:val="16"/>
              </w:rPr>
              <w:t>111</w:t>
            </w:r>
          </w:p>
        </w:tc>
      </w:tr>
      <w:tr w:rsidRPr="006F6943" w:rsidR="002E10AD" w:rsidTr="0B6BEE50" w14:paraId="182FC67E" w14:textId="777A0ADB">
        <w:trPr>
          <w:trHeight w:val="300"/>
        </w:trPr>
        <w:tc>
          <w:tcPr>
            <w:tcW w:w="371"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tcPr>
          <w:p w:rsidRPr="006F6943" w:rsidR="5C88E043" w:rsidP="0097592D" w:rsidRDefault="5C88E043" w14:paraId="671C75DF" w14:textId="695F8BAD">
            <w:pPr>
              <w:jc w:val="center"/>
              <w:rPr>
                <w:b/>
                <w:bCs/>
                <w:color w:val="000000" w:themeColor="text1"/>
                <w:sz w:val="16"/>
                <w:szCs w:val="16"/>
              </w:rPr>
            </w:pPr>
            <w:r w:rsidRPr="006F6943">
              <w:rPr>
                <w:b/>
                <w:bCs/>
                <w:color w:val="000000" w:themeColor="text1"/>
                <w:sz w:val="16"/>
                <w:szCs w:val="16"/>
              </w:rPr>
              <w:t>3</w:t>
            </w:r>
          </w:p>
        </w:tc>
        <w:tc>
          <w:tcPr>
            <w:tcW w:w="210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tcPr>
          <w:p w:rsidRPr="006F6943" w:rsidR="5C88E043" w:rsidP="0097592D" w:rsidRDefault="5C88E043" w14:paraId="00AD8201" w14:textId="572ED124">
            <w:pPr>
              <w:jc w:val="center"/>
              <w:rPr>
                <w:b/>
                <w:bCs/>
                <w:color w:val="000000" w:themeColor="text1"/>
                <w:sz w:val="16"/>
                <w:szCs w:val="16"/>
              </w:rPr>
            </w:pPr>
            <w:r w:rsidRPr="006F6943">
              <w:rPr>
                <w:b/>
                <w:bCs/>
                <w:color w:val="000000" w:themeColor="text1"/>
                <w:sz w:val="16"/>
                <w:szCs w:val="16"/>
              </w:rPr>
              <w:t>FRECUENCIA DE AT</w:t>
            </w:r>
          </w:p>
        </w:tc>
        <w:tc>
          <w:tcPr>
            <w:tcW w:w="682"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F6943" w:rsidR="5C88E043" w:rsidP="000D2A53" w:rsidRDefault="5C88E043" w14:paraId="50701B68" w14:textId="0873A034">
            <w:pPr>
              <w:pStyle w:val="Normal0"/>
              <w:widowControl w:val="0"/>
              <w:pBdr>
                <w:top w:val="nil"/>
                <w:left w:val="nil"/>
                <w:bottom w:val="nil"/>
                <w:right w:val="nil"/>
                <w:between w:val="nil"/>
              </w:pBdr>
              <w:spacing w:after="160" w:line="276" w:lineRule="auto"/>
              <w:jc w:val="center"/>
              <w:rPr>
                <w:color w:val="000000" w:themeColor="text1"/>
                <w:sz w:val="12"/>
                <w:szCs w:val="12"/>
              </w:rPr>
            </w:pPr>
            <w:r w:rsidRPr="006F6943">
              <w:rPr>
                <w:b/>
                <w:bCs/>
                <w:color w:val="000000" w:themeColor="text1"/>
                <w:sz w:val="12"/>
                <w:szCs w:val="12"/>
              </w:rPr>
              <w:t>0 %</w:t>
            </w:r>
          </w:p>
        </w:tc>
        <w:tc>
          <w:tcPr>
            <w:tcW w:w="6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F6943" w:rsidR="5C88E043" w:rsidP="000D2A53" w:rsidRDefault="5C88E043" w14:paraId="1473609E" w14:textId="7236A77D">
            <w:pPr>
              <w:pStyle w:val="Normal0"/>
              <w:widowControl w:val="0"/>
              <w:pBdr>
                <w:top w:val="nil"/>
                <w:left w:val="nil"/>
                <w:bottom w:val="nil"/>
                <w:right w:val="nil"/>
                <w:between w:val="nil"/>
              </w:pBdr>
              <w:spacing w:after="160" w:line="276" w:lineRule="auto"/>
              <w:jc w:val="center"/>
              <w:rPr>
                <w:color w:val="000000" w:themeColor="text1"/>
                <w:sz w:val="12"/>
                <w:szCs w:val="12"/>
              </w:rPr>
            </w:pPr>
            <w:r w:rsidRPr="006F6943">
              <w:rPr>
                <w:b/>
                <w:bCs/>
                <w:color w:val="000000" w:themeColor="text1"/>
                <w:sz w:val="12"/>
                <w:szCs w:val="12"/>
              </w:rPr>
              <w:t>0.9%</w:t>
            </w:r>
          </w:p>
        </w:tc>
        <w:tc>
          <w:tcPr>
            <w:tcW w:w="53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F6943" w:rsidR="5C88E043" w:rsidP="000D2A53" w:rsidRDefault="5C88E043" w14:paraId="6FD94DA2" w14:textId="2AB15085">
            <w:pPr>
              <w:pStyle w:val="Normal0"/>
              <w:widowControl w:val="0"/>
              <w:pBdr>
                <w:top w:val="nil"/>
                <w:left w:val="nil"/>
                <w:bottom w:val="nil"/>
                <w:right w:val="nil"/>
                <w:between w:val="nil"/>
              </w:pBdr>
              <w:spacing w:after="160" w:line="276" w:lineRule="auto"/>
              <w:jc w:val="center"/>
              <w:rPr>
                <w:color w:val="000000" w:themeColor="text1"/>
                <w:sz w:val="12"/>
                <w:szCs w:val="12"/>
              </w:rPr>
            </w:pPr>
            <w:r w:rsidRPr="006F6943">
              <w:rPr>
                <w:b/>
                <w:bCs/>
                <w:color w:val="000000" w:themeColor="text1"/>
                <w:sz w:val="12"/>
                <w:szCs w:val="12"/>
              </w:rPr>
              <w:t>0%</w:t>
            </w:r>
          </w:p>
        </w:tc>
        <w:tc>
          <w:tcPr>
            <w:tcW w:w="63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F6943" w:rsidR="5C88E043" w:rsidP="000D2A53" w:rsidRDefault="5C88E043" w14:paraId="3DDDD373" w14:textId="2B2694F2">
            <w:pPr>
              <w:pStyle w:val="Normal0"/>
              <w:spacing w:after="160" w:line="259" w:lineRule="auto"/>
              <w:jc w:val="center"/>
              <w:rPr>
                <w:color w:val="000000" w:themeColor="text1"/>
                <w:sz w:val="12"/>
                <w:szCs w:val="12"/>
              </w:rPr>
            </w:pPr>
            <w:r w:rsidRPr="006F6943">
              <w:rPr>
                <w:b/>
                <w:bCs/>
                <w:color w:val="000000" w:themeColor="text1"/>
                <w:sz w:val="12"/>
                <w:szCs w:val="12"/>
              </w:rPr>
              <w:t>0%</w:t>
            </w:r>
          </w:p>
        </w:tc>
        <w:tc>
          <w:tcPr>
            <w:tcW w:w="58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F6943" w:rsidR="5C88E043" w:rsidP="000D2A53" w:rsidRDefault="046E0D4D" w14:paraId="3A4BE6D4" w14:textId="0C0D9B46">
            <w:pPr>
              <w:pStyle w:val="Normal0"/>
              <w:spacing w:line="259" w:lineRule="auto"/>
              <w:jc w:val="center"/>
              <w:rPr>
                <w:color w:val="000000" w:themeColor="text1"/>
                <w:sz w:val="12"/>
                <w:szCs w:val="12"/>
              </w:rPr>
            </w:pPr>
            <w:r w:rsidRPr="006F6943">
              <w:rPr>
                <w:b/>
                <w:bCs/>
                <w:color w:val="000000" w:themeColor="text1"/>
                <w:sz w:val="12"/>
                <w:szCs w:val="12"/>
              </w:rPr>
              <w:t>1,01</w:t>
            </w:r>
          </w:p>
        </w:tc>
        <w:tc>
          <w:tcPr>
            <w:tcW w:w="57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F6943" w:rsidR="5C88E043" w:rsidP="000D2A53" w:rsidRDefault="5C88E043" w14:paraId="3F158BB6" w14:textId="40862633">
            <w:pPr>
              <w:pStyle w:val="Normal0"/>
              <w:spacing w:line="259" w:lineRule="auto"/>
              <w:jc w:val="center"/>
              <w:rPr>
                <w:color w:val="000000" w:themeColor="text1"/>
                <w:sz w:val="12"/>
                <w:szCs w:val="12"/>
              </w:rPr>
            </w:pPr>
            <w:r w:rsidRPr="006F6943">
              <w:rPr>
                <w:b/>
                <w:bCs/>
                <w:color w:val="000000" w:themeColor="text1"/>
                <w:sz w:val="12"/>
                <w:szCs w:val="12"/>
              </w:rPr>
              <w:t>0%</w:t>
            </w:r>
          </w:p>
        </w:tc>
        <w:tc>
          <w:tcPr>
            <w:tcW w:w="58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F6943" w:rsidR="5C88E043" w:rsidP="000D2A53" w:rsidRDefault="5C88E043" w14:paraId="71E49551" w14:textId="0E9B8119">
            <w:pPr>
              <w:pStyle w:val="Normal0"/>
              <w:spacing w:line="259" w:lineRule="auto"/>
              <w:jc w:val="center"/>
              <w:rPr>
                <w:sz w:val="12"/>
                <w:szCs w:val="12"/>
              </w:rPr>
            </w:pPr>
            <w:r w:rsidRPr="006F6943">
              <w:rPr>
                <w:b/>
                <w:bCs/>
                <w:color w:val="000000" w:themeColor="text1"/>
                <w:sz w:val="12"/>
                <w:szCs w:val="12"/>
              </w:rPr>
              <w:t>0%</w:t>
            </w:r>
          </w:p>
        </w:tc>
        <w:tc>
          <w:tcPr>
            <w:tcW w:w="52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F6943" w:rsidR="00ED85A1" w:rsidP="000D2A53" w:rsidRDefault="00ED85A1" w14:paraId="5CBC72FB" w14:textId="06C270C5">
            <w:pPr>
              <w:pStyle w:val="Normal0"/>
              <w:spacing w:line="259" w:lineRule="auto"/>
              <w:jc w:val="center"/>
              <w:rPr>
                <w:color w:val="000000" w:themeColor="text1"/>
                <w:sz w:val="12"/>
                <w:szCs w:val="12"/>
              </w:rPr>
            </w:pPr>
            <w:r w:rsidRPr="006F6943">
              <w:rPr>
                <w:b/>
                <w:bCs/>
                <w:color w:val="000000" w:themeColor="text1"/>
                <w:sz w:val="12"/>
                <w:szCs w:val="12"/>
              </w:rPr>
              <w:t>0%</w:t>
            </w:r>
          </w:p>
        </w:tc>
        <w:tc>
          <w:tcPr>
            <w:tcW w:w="54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F6943" w:rsidR="00ED85A1" w:rsidP="000D2A53" w:rsidRDefault="00ED85A1" w14:paraId="39DE8DF9" w14:textId="720A951A">
            <w:pPr>
              <w:pStyle w:val="Normal0"/>
              <w:spacing w:line="259" w:lineRule="auto"/>
              <w:jc w:val="center"/>
              <w:rPr>
                <w:color w:val="000000" w:themeColor="text1"/>
                <w:sz w:val="12"/>
                <w:szCs w:val="12"/>
              </w:rPr>
            </w:pPr>
            <w:r w:rsidRPr="006F6943">
              <w:rPr>
                <w:b/>
                <w:bCs/>
                <w:color w:val="000000" w:themeColor="text1"/>
                <w:sz w:val="12"/>
                <w:szCs w:val="12"/>
              </w:rPr>
              <w:t>0%</w:t>
            </w:r>
          </w:p>
        </w:tc>
        <w:tc>
          <w:tcPr>
            <w:tcW w:w="461"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F6943" w:rsidR="549D273A" w:rsidP="000D2A53" w:rsidRDefault="549D273A" w14:paraId="5926632A" w14:textId="5A764CCC">
            <w:pPr>
              <w:pStyle w:val="Normal0"/>
              <w:jc w:val="center"/>
              <w:rPr>
                <w:b/>
                <w:bCs/>
                <w:color w:val="000000" w:themeColor="text1"/>
                <w:sz w:val="12"/>
                <w:szCs w:val="12"/>
              </w:rPr>
            </w:pPr>
            <w:r w:rsidRPr="006F6943">
              <w:rPr>
                <w:b/>
                <w:bCs/>
                <w:color w:val="000000" w:themeColor="text1"/>
                <w:sz w:val="12"/>
                <w:szCs w:val="12"/>
              </w:rPr>
              <w:t>1.05</w:t>
            </w:r>
            <w:r w:rsidRPr="006F6943" w:rsidR="108689E4">
              <w:rPr>
                <w:b/>
                <w:bCs/>
                <w:color w:val="000000" w:themeColor="text1"/>
                <w:sz w:val="12"/>
                <w:szCs w:val="12"/>
              </w:rPr>
              <w:t>%</w:t>
            </w:r>
          </w:p>
        </w:tc>
        <w:tc>
          <w:tcPr>
            <w:tcW w:w="48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F6943" w:rsidR="695165E3" w:rsidP="000D2A53" w:rsidRDefault="695165E3" w14:paraId="095EAE24" w14:textId="6732BBAD">
            <w:pPr>
              <w:pStyle w:val="Normal0"/>
              <w:jc w:val="center"/>
              <w:rPr>
                <w:b/>
                <w:bCs/>
                <w:color w:val="000000" w:themeColor="text1"/>
                <w:sz w:val="12"/>
                <w:szCs w:val="12"/>
              </w:rPr>
            </w:pPr>
            <w:r w:rsidRPr="006F6943">
              <w:rPr>
                <w:b/>
                <w:bCs/>
                <w:color w:val="000000" w:themeColor="text1"/>
                <w:sz w:val="12"/>
                <w:szCs w:val="12"/>
              </w:rPr>
              <w:t>0%</w:t>
            </w:r>
          </w:p>
        </w:tc>
        <w:tc>
          <w:tcPr>
            <w:tcW w:w="73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F6943" w:rsidR="797B131F" w:rsidP="000D2A53" w:rsidRDefault="797B131F" w14:paraId="3FCE8A52" w14:textId="2AB15085">
            <w:pPr>
              <w:pStyle w:val="Normal0"/>
              <w:widowControl w:val="0"/>
              <w:pBdr>
                <w:top w:val="nil"/>
                <w:left w:val="nil"/>
                <w:bottom w:val="nil"/>
                <w:right w:val="nil"/>
                <w:between w:val="nil"/>
              </w:pBdr>
              <w:spacing w:after="160" w:line="276" w:lineRule="auto"/>
              <w:jc w:val="center"/>
              <w:rPr>
                <w:color w:val="000000" w:themeColor="text1"/>
                <w:sz w:val="12"/>
                <w:szCs w:val="12"/>
              </w:rPr>
            </w:pPr>
            <w:r w:rsidRPr="006F6943">
              <w:rPr>
                <w:b/>
                <w:bCs/>
                <w:color w:val="000000" w:themeColor="text1"/>
                <w:sz w:val="12"/>
                <w:szCs w:val="12"/>
              </w:rPr>
              <w:t>0%</w:t>
            </w:r>
          </w:p>
          <w:p w:rsidRPr="006F6943" w:rsidR="2E2C2265" w:rsidP="000D2A53" w:rsidRDefault="2E2C2265" w14:paraId="22B79EA1" w14:textId="6677E718">
            <w:pPr>
              <w:pStyle w:val="Normal0"/>
              <w:widowControl w:val="0"/>
              <w:pBdr>
                <w:top w:val="nil"/>
                <w:left w:val="nil"/>
                <w:bottom w:val="nil"/>
                <w:right w:val="nil"/>
                <w:between w:val="nil"/>
              </w:pBdr>
              <w:spacing w:line="276" w:lineRule="auto"/>
              <w:jc w:val="center"/>
              <w:rPr>
                <w:b/>
                <w:bCs/>
                <w:color w:val="000000" w:themeColor="text1"/>
                <w:sz w:val="12"/>
                <w:szCs w:val="12"/>
              </w:rPr>
            </w:pPr>
          </w:p>
        </w:tc>
      </w:tr>
    </w:tbl>
    <w:p w:rsidRPr="006E6062" w:rsidR="00DE0454" w:rsidP="00DE0454" w:rsidRDefault="00DE0454" w14:paraId="394C7671" w14:textId="0402B0BB">
      <w:pPr>
        <w:pStyle w:val="Descripcin"/>
        <w:jc w:val="center"/>
        <w:rPr>
          <w:color w:val="000000" w:themeColor="text1"/>
        </w:rPr>
      </w:pPr>
      <w:bookmarkStart w:name="_Toc215650590" w:id="511"/>
      <w:r w:rsidRPr="006E6062">
        <w:t xml:space="preserve">Tabla </w:t>
      </w:r>
      <w:r w:rsidRPr="006E6062">
        <w:fldChar w:fldCharType="begin"/>
      </w:r>
      <w:r w:rsidRPr="006E6062">
        <w:instrText>SEQ Tabla \* ARABIC</w:instrText>
      </w:r>
      <w:r w:rsidRPr="006E6062">
        <w:fldChar w:fldCharType="separate"/>
      </w:r>
      <w:r w:rsidR="00041DFA">
        <w:rPr>
          <w:noProof/>
        </w:rPr>
        <w:t>55</w:t>
      </w:r>
      <w:r w:rsidRPr="006E6062">
        <w:fldChar w:fldCharType="end"/>
      </w:r>
      <w:r w:rsidRPr="006E6062">
        <w:t>. FRECUENCIA DE ACCIDENTES DE TRABAJO SCJ-1809-2024</w:t>
      </w:r>
      <w:bookmarkEnd w:id="511"/>
    </w:p>
    <w:p w:rsidRPr="006E6062" w:rsidR="112EC1B3" w:rsidP="3BBCB43D" w:rsidRDefault="14B8ABA3" w14:paraId="745B8DDF" w14:textId="3F3BB9C5">
      <w:pPr>
        <w:spacing w:before="240" w:after="240"/>
        <w:jc w:val="both"/>
        <w:rPr>
          <w:color w:val="000000" w:themeColor="text1"/>
        </w:rPr>
      </w:pPr>
      <w:r w:rsidRPr="006E6062">
        <w:rPr>
          <w:color w:val="000000" w:themeColor="text1"/>
        </w:rPr>
        <w:t xml:space="preserve">Durante el mes de </w:t>
      </w:r>
      <w:r w:rsidRPr="34A2713F" w:rsidR="7CEB0351">
        <w:rPr>
          <w:color w:val="000000" w:themeColor="text1"/>
        </w:rPr>
        <w:t>noviembre</w:t>
      </w:r>
      <w:r w:rsidRPr="006E6062" w:rsidR="2A82410F">
        <w:rPr>
          <w:color w:val="000000" w:themeColor="text1"/>
        </w:rPr>
        <w:t xml:space="preserve"> no se presentaron accidentes de trabajo</w:t>
      </w:r>
      <w:r w:rsidRPr="006E6062">
        <w:rPr>
          <w:color w:val="000000" w:themeColor="text1"/>
        </w:rPr>
        <w:t>.</w:t>
      </w:r>
    </w:p>
    <w:p w:rsidRPr="006E6062" w:rsidR="44BEACC8" w:rsidP="3C6FC178" w:rsidRDefault="0FE499F6" w14:paraId="37600505" w14:textId="489053C1">
      <w:pPr>
        <w:spacing w:before="240" w:after="240"/>
        <w:jc w:val="both"/>
        <w:rPr>
          <w:color w:val="1F3864" w:themeColor="accent1" w:themeShade="80"/>
          <w:sz w:val="24"/>
          <w:szCs w:val="24"/>
        </w:rPr>
      </w:pPr>
      <w:r w:rsidRPr="006E6062">
        <w:rPr>
          <w:color w:val="000000" w:themeColor="text1"/>
        </w:rPr>
        <w:t>I</w:t>
      </w:r>
      <w:r w:rsidRPr="006E6062">
        <w:rPr>
          <w:b/>
          <w:bCs/>
          <w:color w:val="1F3864" w:themeColor="accent1" w:themeShade="80"/>
          <w:sz w:val="24"/>
          <w:szCs w:val="24"/>
        </w:rPr>
        <w:t>ndicador de frecuencia de enfermedades de trabajo:</w:t>
      </w:r>
    </w:p>
    <w:tbl>
      <w:tblPr>
        <w:tblStyle w:val="Tablaconcuadrcula"/>
        <w:tblW w:w="9002" w:type="dxa"/>
        <w:tblBorders>
          <w:top w:val="single" w:color="auto" w:sz="6" w:space="0"/>
          <w:left w:val="single" w:color="auto" w:sz="6" w:space="0"/>
          <w:bottom w:val="single" w:color="auto" w:sz="6" w:space="0"/>
          <w:right w:val="single" w:color="auto" w:sz="6" w:space="0"/>
          <w:insideH w:val="single" w:color="auto" w:sz="4" w:space="0"/>
          <w:insideV w:val="single" w:color="auto" w:sz="4" w:space="0"/>
        </w:tblBorders>
        <w:tblLayout w:type="fixed"/>
        <w:tblLook w:val="0000" w:firstRow="0" w:lastRow="0" w:firstColumn="0" w:lastColumn="0" w:noHBand="0" w:noVBand="0"/>
      </w:tblPr>
      <w:tblGrid>
        <w:gridCol w:w="402"/>
        <w:gridCol w:w="2659"/>
        <w:gridCol w:w="495"/>
        <w:gridCol w:w="495"/>
        <w:gridCol w:w="495"/>
        <w:gridCol w:w="525"/>
        <w:gridCol w:w="466"/>
        <w:gridCol w:w="495"/>
        <w:gridCol w:w="495"/>
        <w:gridCol w:w="495"/>
        <w:gridCol w:w="495"/>
        <w:gridCol w:w="495"/>
        <w:gridCol w:w="495"/>
        <w:gridCol w:w="495"/>
      </w:tblGrid>
      <w:tr w:rsidRPr="006E6062" w:rsidR="5C88E043" w:rsidTr="54B11CED" w14:paraId="3F0EFDD0" w14:textId="77777777">
        <w:trPr>
          <w:trHeight w:val="300"/>
        </w:trPr>
        <w:tc>
          <w:tcPr>
            <w:tcW w:w="9002" w:type="dxa"/>
            <w:gridSpan w:val="14"/>
            <w:tcBorders>
              <w:top w:val="single" w:color="FFFFFF" w:themeColor="background1" w:sz="6" w:space="0"/>
              <w:left w:val="single" w:color="FFFFFF" w:themeColor="background1" w:sz="6" w:space="0"/>
              <w:bottom w:val="single" w:color="FFFFFF" w:themeColor="background1" w:sz="6" w:space="0"/>
              <w:right w:val="single" w:color="000000" w:themeColor="text1" w:sz="6" w:space="0"/>
            </w:tcBorders>
            <w:shd w:val="clear" w:color="auto" w:fill="002060"/>
            <w:tcMar>
              <w:left w:w="90" w:type="dxa"/>
              <w:right w:w="90" w:type="dxa"/>
            </w:tcMar>
            <w:vAlign w:val="center"/>
          </w:tcPr>
          <w:p w:rsidRPr="006E6062" w:rsidR="5C88E043" w:rsidP="5C88E043" w:rsidRDefault="5C88E043" w14:paraId="006F4CD0" w14:textId="684B4BE7">
            <w:pPr>
              <w:spacing w:line="259" w:lineRule="auto"/>
              <w:jc w:val="center"/>
              <w:rPr>
                <w:color w:val="000000" w:themeColor="text1"/>
                <w:sz w:val="18"/>
                <w:szCs w:val="18"/>
              </w:rPr>
            </w:pPr>
          </w:p>
          <w:p w:rsidRPr="006E6062" w:rsidR="5C88E043" w:rsidP="5C88E043" w:rsidRDefault="5C88E043" w14:paraId="6AA8E03C" w14:textId="31DF2201">
            <w:pPr>
              <w:pStyle w:val="Normal0"/>
              <w:pBdr>
                <w:top w:val="nil"/>
                <w:left w:val="nil"/>
                <w:bottom w:val="nil"/>
                <w:right w:val="nil"/>
                <w:between w:val="nil"/>
              </w:pBdr>
              <w:spacing w:after="160" w:line="259" w:lineRule="auto"/>
              <w:jc w:val="center"/>
              <w:rPr>
                <w:color w:val="FFFFFF" w:themeColor="background1"/>
                <w:sz w:val="18"/>
                <w:szCs w:val="18"/>
              </w:rPr>
            </w:pPr>
            <w:r w:rsidRPr="006E6062">
              <w:rPr>
                <w:b/>
                <w:bCs/>
                <w:color w:val="FFFFFF" w:themeColor="background1"/>
                <w:sz w:val="18"/>
                <w:szCs w:val="18"/>
              </w:rPr>
              <w:t>INDICADOR FRECUENCIA DE ENFERMEDADES LABORALES SCJ-1809-2024</w:t>
            </w:r>
          </w:p>
        </w:tc>
      </w:tr>
      <w:tr w:rsidRPr="006E6062" w:rsidR="5C88E043" w:rsidTr="54B11CED" w14:paraId="0B0E2714" w14:textId="2E49CCCE">
        <w:trPr>
          <w:trHeight w:val="300"/>
        </w:trPr>
        <w:tc>
          <w:tcPr>
            <w:tcW w:w="402"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60" w:type="dxa"/>
              <w:right w:w="60" w:type="dxa"/>
            </w:tcMar>
            <w:vAlign w:val="center"/>
          </w:tcPr>
          <w:p w:rsidRPr="006E6062" w:rsidR="5C88E043" w:rsidP="5C88E043" w:rsidRDefault="5C88E043" w14:paraId="525A8727" w14:textId="35B57323">
            <w:pPr>
              <w:pStyle w:val="Normal0"/>
              <w:spacing w:line="259" w:lineRule="auto"/>
              <w:jc w:val="center"/>
              <w:rPr>
                <w:color w:val="FFFFFF" w:themeColor="background1"/>
                <w:sz w:val="16"/>
                <w:szCs w:val="16"/>
              </w:rPr>
            </w:pPr>
            <w:r w:rsidRPr="006E6062">
              <w:rPr>
                <w:b/>
                <w:bCs/>
                <w:color w:val="FFFFFF" w:themeColor="background1"/>
                <w:sz w:val="16"/>
                <w:szCs w:val="16"/>
              </w:rPr>
              <w:t>ÍTEM</w:t>
            </w:r>
          </w:p>
        </w:tc>
        <w:tc>
          <w:tcPr>
            <w:tcW w:w="2659"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60" w:type="dxa"/>
              <w:right w:w="60" w:type="dxa"/>
            </w:tcMar>
            <w:vAlign w:val="center"/>
          </w:tcPr>
          <w:p w:rsidRPr="006E6062" w:rsidR="5C88E043" w:rsidP="5C88E043" w:rsidRDefault="5C88E043" w14:paraId="713CE32D" w14:textId="653BD87F">
            <w:pPr>
              <w:pStyle w:val="Normal0"/>
              <w:pBdr>
                <w:top w:val="nil"/>
                <w:left w:val="nil"/>
                <w:bottom w:val="nil"/>
                <w:right w:val="nil"/>
                <w:between w:val="nil"/>
              </w:pBdr>
              <w:spacing w:after="160" w:line="259" w:lineRule="auto"/>
              <w:jc w:val="center"/>
              <w:rPr>
                <w:color w:val="FFFFFF" w:themeColor="background1"/>
                <w:sz w:val="16"/>
                <w:szCs w:val="16"/>
              </w:rPr>
            </w:pPr>
            <w:r w:rsidRPr="006E6062">
              <w:rPr>
                <w:b/>
                <w:bCs/>
                <w:color w:val="FFFFFF" w:themeColor="background1"/>
                <w:sz w:val="16"/>
                <w:szCs w:val="16"/>
              </w:rPr>
              <w:t>ÍTEM</w:t>
            </w:r>
          </w:p>
        </w:tc>
        <w:tc>
          <w:tcPr>
            <w:tcW w:w="49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5C88E043" w:rsidP="5C88E043" w:rsidRDefault="5C88E043" w14:paraId="2DF5D31C" w14:textId="4F13A3F5">
            <w:pPr>
              <w:pStyle w:val="Normal0"/>
              <w:pBdr>
                <w:top w:val="nil"/>
                <w:left w:val="nil"/>
                <w:bottom w:val="nil"/>
                <w:right w:val="nil"/>
                <w:between w:val="nil"/>
              </w:pBdr>
              <w:spacing w:after="160" w:line="259" w:lineRule="auto"/>
              <w:jc w:val="center"/>
              <w:rPr>
                <w:color w:val="FFFFFF" w:themeColor="background1"/>
                <w:sz w:val="14"/>
                <w:szCs w:val="14"/>
              </w:rPr>
            </w:pPr>
            <w:r w:rsidRPr="006E6062">
              <w:rPr>
                <w:b/>
                <w:color w:val="FFFFFF" w:themeColor="background1"/>
                <w:sz w:val="14"/>
                <w:szCs w:val="14"/>
              </w:rPr>
              <w:t>DIC</w:t>
            </w:r>
          </w:p>
        </w:tc>
        <w:tc>
          <w:tcPr>
            <w:tcW w:w="49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5C88E043" w:rsidP="5C88E043" w:rsidRDefault="5C88E043" w14:paraId="39D78267" w14:textId="0917C863">
            <w:pPr>
              <w:pStyle w:val="Normal0"/>
              <w:pBdr>
                <w:top w:val="nil"/>
                <w:left w:val="nil"/>
                <w:bottom w:val="nil"/>
                <w:right w:val="nil"/>
                <w:between w:val="nil"/>
              </w:pBdr>
              <w:spacing w:after="160" w:line="259" w:lineRule="auto"/>
              <w:jc w:val="center"/>
              <w:rPr>
                <w:color w:val="FFFFFF" w:themeColor="background1"/>
                <w:sz w:val="14"/>
                <w:szCs w:val="14"/>
              </w:rPr>
            </w:pPr>
            <w:r w:rsidRPr="006E6062">
              <w:rPr>
                <w:b/>
                <w:color w:val="FFFFFF" w:themeColor="background1"/>
                <w:sz w:val="14"/>
                <w:szCs w:val="14"/>
              </w:rPr>
              <w:t>ENE</w:t>
            </w:r>
          </w:p>
        </w:tc>
        <w:tc>
          <w:tcPr>
            <w:tcW w:w="49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5C88E043" w:rsidP="5C88E043" w:rsidRDefault="5C88E043" w14:paraId="284566DB" w14:textId="2F3A5B63">
            <w:pPr>
              <w:pStyle w:val="Normal0"/>
              <w:pBdr>
                <w:top w:val="nil"/>
                <w:left w:val="nil"/>
                <w:bottom w:val="nil"/>
                <w:right w:val="nil"/>
                <w:between w:val="nil"/>
              </w:pBdr>
              <w:spacing w:after="160" w:line="259" w:lineRule="auto"/>
              <w:jc w:val="center"/>
              <w:rPr>
                <w:color w:val="FFFFFF" w:themeColor="background1"/>
                <w:sz w:val="14"/>
                <w:szCs w:val="14"/>
              </w:rPr>
            </w:pPr>
            <w:r w:rsidRPr="006E6062">
              <w:rPr>
                <w:b/>
                <w:color w:val="FFFFFF" w:themeColor="background1"/>
                <w:sz w:val="14"/>
                <w:szCs w:val="14"/>
              </w:rPr>
              <w:t>FEB</w:t>
            </w:r>
          </w:p>
        </w:tc>
        <w:tc>
          <w:tcPr>
            <w:tcW w:w="52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5C88E043" w:rsidP="5C88E043" w:rsidRDefault="5C88E043" w14:paraId="6629DB30" w14:textId="67A5AB9B">
            <w:pPr>
              <w:pStyle w:val="Normal0"/>
              <w:pBdr>
                <w:top w:val="nil"/>
                <w:left w:val="nil"/>
                <w:bottom w:val="nil"/>
                <w:right w:val="nil"/>
                <w:between w:val="nil"/>
              </w:pBdr>
              <w:spacing w:after="160" w:line="259" w:lineRule="auto"/>
              <w:jc w:val="center"/>
              <w:rPr>
                <w:color w:val="FFFFFF" w:themeColor="background1"/>
                <w:sz w:val="14"/>
                <w:szCs w:val="14"/>
              </w:rPr>
            </w:pPr>
            <w:r w:rsidRPr="006E6062">
              <w:rPr>
                <w:b/>
                <w:color w:val="FFFFFF" w:themeColor="background1"/>
                <w:sz w:val="14"/>
                <w:szCs w:val="14"/>
              </w:rPr>
              <w:t>MAR</w:t>
            </w:r>
          </w:p>
        </w:tc>
        <w:tc>
          <w:tcPr>
            <w:tcW w:w="466"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5C88E043" w:rsidP="5C88E043" w:rsidRDefault="5C88E043" w14:paraId="3C4711B7" w14:textId="070A7B95">
            <w:pPr>
              <w:pStyle w:val="Normal0"/>
              <w:spacing w:line="259" w:lineRule="auto"/>
              <w:jc w:val="center"/>
              <w:rPr>
                <w:color w:val="FFFFFF" w:themeColor="background1"/>
                <w:sz w:val="14"/>
                <w:szCs w:val="14"/>
              </w:rPr>
            </w:pPr>
            <w:r w:rsidRPr="006E6062">
              <w:rPr>
                <w:b/>
                <w:color w:val="FFFFFF" w:themeColor="background1"/>
                <w:sz w:val="14"/>
                <w:szCs w:val="14"/>
              </w:rPr>
              <w:t>ABR</w:t>
            </w:r>
          </w:p>
        </w:tc>
        <w:tc>
          <w:tcPr>
            <w:tcW w:w="49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5C88E043" w:rsidP="5C88E043" w:rsidRDefault="5C88E043" w14:paraId="7F68911D" w14:textId="2F64A0D4">
            <w:pPr>
              <w:pStyle w:val="Normal0"/>
              <w:spacing w:line="259" w:lineRule="auto"/>
              <w:jc w:val="center"/>
              <w:rPr>
                <w:color w:val="FFFFFF" w:themeColor="background1"/>
                <w:sz w:val="14"/>
                <w:szCs w:val="14"/>
              </w:rPr>
            </w:pPr>
            <w:r w:rsidRPr="006E6062">
              <w:rPr>
                <w:b/>
                <w:color w:val="FFFFFF" w:themeColor="background1"/>
                <w:sz w:val="14"/>
                <w:szCs w:val="14"/>
              </w:rPr>
              <w:t>MAY</w:t>
            </w:r>
          </w:p>
        </w:tc>
        <w:tc>
          <w:tcPr>
            <w:tcW w:w="49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5C88E043" w:rsidP="5C88E043" w:rsidRDefault="5C88E043" w14:paraId="3317A5CF" w14:textId="3EAE00BE">
            <w:pPr>
              <w:pStyle w:val="Normal0"/>
              <w:spacing w:line="259" w:lineRule="auto"/>
              <w:jc w:val="center"/>
              <w:rPr>
                <w:color w:val="FFFFFF" w:themeColor="background1"/>
                <w:sz w:val="14"/>
                <w:szCs w:val="14"/>
              </w:rPr>
            </w:pPr>
            <w:r w:rsidRPr="006E6062">
              <w:rPr>
                <w:b/>
                <w:color w:val="FFFFFF" w:themeColor="background1"/>
                <w:sz w:val="14"/>
                <w:szCs w:val="14"/>
              </w:rPr>
              <w:t>JUN</w:t>
            </w:r>
          </w:p>
        </w:tc>
        <w:tc>
          <w:tcPr>
            <w:tcW w:w="49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09A1C89A" w:rsidP="5C88E043" w:rsidRDefault="09A1C89A" w14:paraId="3BF235C7" w14:textId="5706390A">
            <w:pPr>
              <w:pStyle w:val="Normal0"/>
              <w:spacing w:line="259" w:lineRule="auto"/>
              <w:jc w:val="center"/>
              <w:rPr>
                <w:b/>
                <w:color w:val="FFFFFF" w:themeColor="background1"/>
                <w:sz w:val="14"/>
                <w:szCs w:val="14"/>
              </w:rPr>
            </w:pPr>
            <w:r w:rsidRPr="006E6062">
              <w:rPr>
                <w:b/>
                <w:color w:val="FFFFFF" w:themeColor="background1"/>
                <w:sz w:val="14"/>
                <w:szCs w:val="14"/>
              </w:rPr>
              <w:t>JUL</w:t>
            </w:r>
          </w:p>
        </w:tc>
        <w:tc>
          <w:tcPr>
            <w:tcW w:w="49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09A1C89A" w:rsidP="5C88E043" w:rsidRDefault="09A1C89A" w14:paraId="25D6B5EE" w14:textId="30319E4B">
            <w:pPr>
              <w:pStyle w:val="Normal0"/>
              <w:spacing w:line="259" w:lineRule="auto"/>
              <w:jc w:val="center"/>
              <w:rPr>
                <w:b/>
                <w:color w:val="FFFFFF" w:themeColor="background1"/>
                <w:sz w:val="14"/>
                <w:szCs w:val="14"/>
              </w:rPr>
            </w:pPr>
            <w:r w:rsidRPr="006E6062">
              <w:rPr>
                <w:b/>
                <w:color w:val="FFFFFF" w:themeColor="background1"/>
                <w:sz w:val="14"/>
                <w:szCs w:val="14"/>
              </w:rPr>
              <w:t>AGO</w:t>
            </w:r>
          </w:p>
        </w:tc>
        <w:tc>
          <w:tcPr>
            <w:tcW w:w="49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40972BA9" w:rsidP="3BBCB43D" w:rsidRDefault="40972BA9" w14:paraId="3762FBED" w14:textId="1904F504">
            <w:pPr>
              <w:pStyle w:val="Normal0"/>
              <w:jc w:val="center"/>
              <w:rPr>
                <w:b/>
                <w:color w:val="FFFFFF" w:themeColor="background1"/>
                <w:sz w:val="14"/>
                <w:szCs w:val="14"/>
              </w:rPr>
            </w:pPr>
            <w:r w:rsidRPr="006E6062">
              <w:rPr>
                <w:b/>
                <w:color w:val="FFFFFF" w:themeColor="background1"/>
                <w:sz w:val="14"/>
                <w:szCs w:val="14"/>
              </w:rPr>
              <w:t>SEP</w:t>
            </w:r>
          </w:p>
        </w:tc>
        <w:tc>
          <w:tcPr>
            <w:tcW w:w="49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16FE742E" w:rsidP="35C1DE62" w:rsidRDefault="16FE742E" w14:paraId="599AFA0A" w14:textId="6B609599">
            <w:pPr>
              <w:pStyle w:val="Normal0"/>
              <w:jc w:val="center"/>
              <w:rPr>
                <w:b/>
                <w:bCs/>
                <w:color w:val="FFFFFF" w:themeColor="background1"/>
                <w:sz w:val="14"/>
                <w:szCs w:val="14"/>
              </w:rPr>
            </w:pPr>
            <w:r w:rsidRPr="006E6062">
              <w:rPr>
                <w:b/>
                <w:bCs/>
                <w:color w:val="FFFFFF" w:themeColor="background1"/>
                <w:sz w:val="14"/>
                <w:szCs w:val="14"/>
              </w:rPr>
              <w:t>OCT</w:t>
            </w:r>
          </w:p>
        </w:tc>
        <w:tc>
          <w:tcPr>
            <w:tcW w:w="49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54B11CED" w:rsidR="64F969D8" w:rsidP="54B11CED" w:rsidRDefault="64F969D8" w14:paraId="678ECC09" w14:textId="7C5BCC93">
            <w:pPr>
              <w:pStyle w:val="Normal0"/>
              <w:jc w:val="center"/>
              <w:rPr>
                <w:b/>
                <w:bCs/>
                <w:color w:val="FFFFFF" w:themeColor="background1"/>
                <w:sz w:val="14"/>
                <w:szCs w:val="14"/>
              </w:rPr>
            </w:pPr>
            <w:r w:rsidRPr="54B11CED">
              <w:rPr>
                <w:b/>
                <w:bCs/>
                <w:color w:val="FFFFFF" w:themeColor="background1"/>
                <w:sz w:val="14"/>
                <w:szCs w:val="14"/>
              </w:rPr>
              <w:t>NOV</w:t>
            </w:r>
          </w:p>
        </w:tc>
      </w:tr>
      <w:tr w:rsidRPr="006E6062" w:rsidR="5C88E043" w:rsidTr="54B11CED" w14:paraId="4403C450" w14:textId="375301FA">
        <w:trPr>
          <w:trHeight w:val="300"/>
        </w:trPr>
        <w:tc>
          <w:tcPr>
            <w:tcW w:w="402"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tcPr>
          <w:p w:rsidRPr="006E6062" w:rsidR="5C88E043" w:rsidP="5C88E043" w:rsidRDefault="5C88E043" w14:paraId="6C8877D9" w14:textId="0F59F420">
            <w:pPr>
              <w:spacing w:line="259" w:lineRule="auto"/>
              <w:jc w:val="center"/>
              <w:rPr>
                <w:color w:val="000000" w:themeColor="text1"/>
                <w:sz w:val="16"/>
                <w:szCs w:val="16"/>
              </w:rPr>
            </w:pPr>
            <w:r w:rsidRPr="006E6062">
              <w:rPr>
                <w:b/>
                <w:bCs/>
                <w:color w:val="000000" w:themeColor="text1"/>
                <w:sz w:val="16"/>
                <w:szCs w:val="16"/>
              </w:rPr>
              <w:t>1</w:t>
            </w:r>
          </w:p>
        </w:tc>
        <w:tc>
          <w:tcPr>
            <w:tcW w:w="2659"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tcPr>
          <w:p w:rsidRPr="006E6062" w:rsidR="5C88E043" w:rsidP="5C88E043" w:rsidRDefault="5C88E043" w14:paraId="56BC7444" w14:textId="42C692BD">
            <w:pPr>
              <w:pBdr>
                <w:top w:val="nil"/>
                <w:left w:val="nil"/>
                <w:bottom w:val="nil"/>
                <w:right w:val="nil"/>
                <w:between w:val="nil"/>
              </w:pBdr>
              <w:spacing w:after="160" w:line="259" w:lineRule="auto"/>
              <w:rPr>
                <w:color w:val="000000" w:themeColor="text1"/>
                <w:sz w:val="16"/>
                <w:szCs w:val="16"/>
              </w:rPr>
            </w:pPr>
            <w:r w:rsidRPr="006E6062">
              <w:rPr>
                <w:b/>
                <w:bCs/>
                <w:color w:val="000000" w:themeColor="text1"/>
                <w:sz w:val="16"/>
                <w:szCs w:val="16"/>
              </w:rPr>
              <w:t>NÚMERO AT POR MES</w:t>
            </w:r>
          </w:p>
        </w:tc>
        <w:tc>
          <w:tcPr>
            <w:tcW w:w="49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tcPr>
          <w:p w:rsidRPr="006E6062" w:rsidR="5C88E043" w:rsidP="5C88E043" w:rsidRDefault="5C88E043" w14:paraId="47A6E081" w14:textId="2E0C5B29">
            <w:pPr>
              <w:pStyle w:val="Normal0"/>
              <w:pBdr>
                <w:top w:val="nil"/>
                <w:left w:val="nil"/>
                <w:bottom w:val="nil"/>
                <w:right w:val="nil"/>
                <w:between w:val="nil"/>
              </w:pBdr>
              <w:spacing w:after="160" w:line="259" w:lineRule="auto"/>
              <w:jc w:val="center"/>
              <w:rPr>
                <w:color w:val="000000" w:themeColor="text1"/>
                <w:sz w:val="16"/>
                <w:szCs w:val="16"/>
              </w:rPr>
            </w:pPr>
            <w:r w:rsidRPr="006E6062">
              <w:rPr>
                <w:color w:val="000000" w:themeColor="text1"/>
                <w:sz w:val="16"/>
                <w:szCs w:val="16"/>
              </w:rPr>
              <w:t>0</w:t>
            </w:r>
          </w:p>
        </w:tc>
        <w:tc>
          <w:tcPr>
            <w:tcW w:w="49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tcPr>
          <w:p w:rsidRPr="006E6062" w:rsidR="5C88E043" w:rsidP="5C88E043" w:rsidRDefault="5C88E043" w14:paraId="2637C2E0" w14:textId="5877D9E8">
            <w:pPr>
              <w:pStyle w:val="Normal0"/>
              <w:pBdr>
                <w:top w:val="nil"/>
                <w:left w:val="nil"/>
                <w:bottom w:val="nil"/>
                <w:right w:val="nil"/>
                <w:between w:val="nil"/>
              </w:pBdr>
              <w:spacing w:after="160" w:line="259" w:lineRule="auto"/>
              <w:jc w:val="center"/>
              <w:rPr>
                <w:color w:val="000000" w:themeColor="text1"/>
                <w:sz w:val="16"/>
                <w:szCs w:val="16"/>
              </w:rPr>
            </w:pPr>
            <w:r w:rsidRPr="006E6062">
              <w:rPr>
                <w:color w:val="000000" w:themeColor="text1"/>
                <w:sz w:val="16"/>
                <w:szCs w:val="16"/>
              </w:rPr>
              <w:t>0</w:t>
            </w:r>
          </w:p>
        </w:tc>
        <w:tc>
          <w:tcPr>
            <w:tcW w:w="49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tcPr>
          <w:p w:rsidRPr="006E6062" w:rsidR="5C88E043" w:rsidP="5C88E043" w:rsidRDefault="5C88E043" w14:paraId="1A6E60D2" w14:textId="736FE617">
            <w:pPr>
              <w:pStyle w:val="Normal0"/>
              <w:pBdr>
                <w:top w:val="nil"/>
                <w:left w:val="nil"/>
                <w:bottom w:val="nil"/>
                <w:right w:val="nil"/>
                <w:between w:val="nil"/>
              </w:pBdr>
              <w:spacing w:after="160" w:line="259" w:lineRule="auto"/>
              <w:jc w:val="center"/>
              <w:rPr>
                <w:color w:val="000000" w:themeColor="text1"/>
                <w:sz w:val="16"/>
                <w:szCs w:val="16"/>
              </w:rPr>
            </w:pPr>
            <w:r w:rsidRPr="006E6062">
              <w:rPr>
                <w:color w:val="000000" w:themeColor="text1"/>
                <w:sz w:val="16"/>
                <w:szCs w:val="16"/>
              </w:rPr>
              <w:t>0</w:t>
            </w:r>
          </w:p>
        </w:tc>
        <w:tc>
          <w:tcPr>
            <w:tcW w:w="52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tcPr>
          <w:p w:rsidRPr="006E6062" w:rsidR="5C88E043" w:rsidP="5C88E043" w:rsidRDefault="5C88E043" w14:paraId="2ED3DFFD" w14:textId="4D4C43D0">
            <w:pPr>
              <w:pStyle w:val="Normal0"/>
              <w:pBdr>
                <w:top w:val="nil"/>
                <w:left w:val="nil"/>
                <w:bottom w:val="nil"/>
                <w:right w:val="nil"/>
                <w:between w:val="nil"/>
              </w:pBdr>
              <w:spacing w:after="160" w:line="259" w:lineRule="auto"/>
              <w:jc w:val="center"/>
              <w:rPr>
                <w:color w:val="000000" w:themeColor="text1"/>
                <w:sz w:val="16"/>
                <w:szCs w:val="16"/>
              </w:rPr>
            </w:pPr>
            <w:r w:rsidRPr="006E6062">
              <w:rPr>
                <w:color w:val="000000" w:themeColor="text1"/>
                <w:sz w:val="16"/>
                <w:szCs w:val="16"/>
              </w:rPr>
              <w:t>0</w:t>
            </w:r>
          </w:p>
        </w:tc>
        <w:tc>
          <w:tcPr>
            <w:tcW w:w="466"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tcPr>
          <w:p w:rsidRPr="006E6062" w:rsidR="5C88E043" w:rsidP="5C88E043" w:rsidRDefault="5C88E043" w14:paraId="3D837C4B" w14:textId="69F9C3A2">
            <w:pPr>
              <w:pStyle w:val="Normal0"/>
              <w:spacing w:line="259" w:lineRule="auto"/>
              <w:jc w:val="center"/>
              <w:rPr>
                <w:color w:val="000000" w:themeColor="text1"/>
                <w:sz w:val="16"/>
                <w:szCs w:val="16"/>
              </w:rPr>
            </w:pPr>
            <w:r w:rsidRPr="006E6062">
              <w:rPr>
                <w:color w:val="000000" w:themeColor="text1"/>
                <w:sz w:val="16"/>
                <w:szCs w:val="16"/>
              </w:rPr>
              <w:t>0</w:t>
            </w:r>
          </w:p>
        </w:tc>
        <w:tc>
          <w:tcPr>
            <w:tcW w:w="49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tcPr>
          <w:p w:rsidRPr="006E6062" w:rsidR="5C88E043" w:rsidP="5C88E043" w:rsidRDefault="5C88E043" w14:paraId="695E29F5" w14:textId="74AC5A5F">
            <w:pPr>
              <w:pStyle w:val="Normal0"/>
              <w:spacing w:line="259" w:lineRule="auto"/>
              <w:jc w:val="center"/>
              <w:rPr>
                <w:color w:val="000000" w:themeColor="text1"/>
                <w:sz w:val="16"/>
                <w:szCs w:val="16"/>
              </w:rPr>
            </w:pPr>
            <w:r w:rsidRPr="006E6062">
              <w:rPr>
                <w:color w:val="000000" w:themeColor="text1"/>
                <w:sz w:val="16"/>
                <w:szCs w:val="16"/>
              </w:rPr>
              <w:t>0</w:t>
            </w:r>
          </w:p>
        </w:tc>
        <w:tc>
          <w:tcPr>
            <w:tcW w:w="49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tcPr>
          <w:p w:rsidRPr="006E6062" w:rsidR="5C88E043" w:rsidP="5C88E043" w:rsidRDefault="5C88E043" w14:paraId="0DACAF23" w14:textId="0953342A">
            <w:pPr>
              <w:pStyle w:val="Normal0"/>
              <w:spacing w:line="259" w:lineRule="auto"/>
              <w:jc w:val="center"/>
              <w:rPr>
                <w:color w:val="000000" w:themeColor="text1"/>
                <w:sz w:val="16"/>
                <w:szCs w:val="16"/>
              </w:rPr>
            </w:pPr>
            <w:r w:rsidRPr="006E6062">
              <w:rPr>
                <w:color w:val="000000" w:themeColor="text1"/>
                <w:sz w:val="16"/>
                <w:szCs w:val="16"/>
              </w:rPr>
              <w:t>0</w:t>
            </w:r>
          </w:p>
        </w:tc>
        <w:tc>
          <w:tcPr>
            <w:tcW w:w="49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tcPr>
          <w:p w:rsidRPr="006E6062" w:rsidR="777F28C8" w:rsidP="5C88E043" w:rsidRDefault="777F28C8" w14:paraId="1D834EA1" w14:textId="04026F36">
            <w:pPr>
              <w:pStyle w:val="Normal0"/>
              <w:spacing w:line="259" w:lineRule="auto"/>
              <w:jc w:val="center"/>
              <w:rPr>
                <w:color w:val="000000" w:themeColor="text1"/>
                <w:sz w:val="16"/>
                <w:szCs w:val="16"/>
              </w:rPr>
            </w:pPr>
            <w:r w:rsidRPr="006E6062">
              <w:rPr>
                <w:color w:val="000000" w:themeColor="text1"/>
                <w:sz w:val="16"/>
                <w:szCs w:val="16"/>
              </w:rPr>
              <w:t>0</w:t>
            </w:r>
          </w:p>
        </w:tc>
        <w:tc>
          <w:tcPr>
            <w:tcW w:w="49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tcPr>
          <w:p w:rsidRPr="006E6062" w:rsidR="777F28C8" w:rsidP="5C88E043" w:rsidRDefault="777F28C8" w14:paraId="27755240" w14:textId="67B8F7B2">
            <w:pPr>
              <w:pStyle w:val="Normal0"/>
              <w:spacing w:line="259" w:lineRule="auto"/>
              <w:jc w:val="center"/>
              <w:rPr>
                <w:color w:val="000000" w:themeColor="text1"/>
                <w:sz w:val="16"/>
                <w:szCs w:val="16"/>
              </w:rPr>
            </w:pPr>
            <w:r w:rsidRPr="006E6062">
              <w:rPr>
                <w:color w:val="000000" w:themeColor="text1"/>
                <w:sz w:val="16"/>
                <w:szCs w:val="16"/>
              </w:rPr>
              <w:t>0</w:t>
            </w:r>
          </w:p>
        </w:tc>
        <w:tc>
          <w:tcPr>
            <w:tcW w:w="49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tcPr>
          <w:p w:rsidRPr="006E6062" w:rsidR="1E98A6AE" w:rsidP="3BBCB43D" w:rsidRDefault="1E98A6AE" w14:paraId="15349193" w14:textId="36CF5EC4">
            <w:pPr>
              <w:pStyle w:val="Normal0"/>
              <w:jc w:val="center"/>
              <w:rPr>
                <w:color w:val="000000" w:themeColor="text1"/>
                <w:sz w:val="16"/>
                <w:szCs w:val="16"/>
              </w:rPr>
            </w:pPr>
            <w:r w:rsidRPr="006E6062">
              <w:rPr>
                <w:color w:val="000000" w:themeColor="text1"/>
                <w:sz w:val="16"/>
                <w:szCs w:val="16"/>
              </w:rPr>
              <w:t xml:space="preserve">0 </w:t>
            </w:r>
          </w:p>
        </w:tc>
        <w:tc>
          <w:tcPr>
            <w:tcW w:w="49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tcPr>
          <w:p w:rsidRPr="006E6062" w:rsidR="7E2ADBD8" w:rsidP="35C1DE62" w:rsidRDefault="7E2ADBD8" w14:paraId="00D4EA3C" w14:textId="0B55A2D0">
            <w:pPr>
              <w:pStyle w:val="Normal0"/>
              <w:jc w:val="center"/>
              <w:rPr>
                <w:color w:val="000000" w:themeColor="text1"/>
                <w:sz w:val="16"/>
                <w:szCs w:val="16"/>
              </w:rPr>
            </w:pPr>
            <w:r w:rsidRPr="006E6062">
              <w:rPr>
                <w:color w:val="000000" w:themeColor="text1"/>
                <w:sz w:val="16"/>
                <w:szCs w:val="16"/>
              </w:rPr>
              <w:t>0</w:t>
            </w:r>
          </w:p>
        </w:tc>
        <w:tc>
          <w:tcPr>
            <w:tcW w:w="49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tcPr>
          <w:p w:rsidRPr="54B11CED" w:rsidR="13D4BDAF" w:rsidP="54B11CED" w:rsidRDefault="13D4BDAF" w14:paraId="32F39C65" w14:textId="5C87A8F4">
            <w:pPr>
              <w:pStyle w:val="Normal0"/>
              <w:jc w:val="center"/>
              <w:rPr>
                <w:color w:val="000000" w:themeColor="text1"/>
                <w:sz w:val="16"/>
                <w:szCs w:val="16"/>
              </w:rPr>
            </w:pPr>
            <w:r w:rsidRPr="54B11CED">
              <w:rPr>
                <w:color w:val="000000" w:themeColor="text1"/>
                <w:sz w:val="16"/>
                <w:szCs w:val="16"/>
              </w:rPr>
              <w:t>0</w:t>
            </w:r>
          </w:p>
        </w:tc>
      </w:tr>
      <w:tr w:rsidRPr="006E6062" w:rsidR="5C88E043" w:rsidTr="54B11CED" w14:paraId="0F3ECB2C" w14:textId="35B99792">
        <w:trPr>
          <w:trHeight w:val="300"/>
        </w:trPr>
        <w:tc>
          <w:tcPr>
            <w:tcW w:w="402"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tcPr>
          <w:p w:rsidRPr="006E6062" w:rsidR="5C88E043" w:rsidP="5C88E043" w:rsidRDefault="5C88E043" w14:paraId="24C5BA61" w14:textId="0DA9F7DF">
            <w:pPr>
              <w:jc w:val="center"/>
              <w:rPr>
                <w:color w:val="000000" w:themeColor="text1"/>
                <w:sz w:val="16"/>
                <w:szCs w:val="16"/>
              </w:rPr>
            </w:pPr>
            <w:r w:rsidRPr="006E6062">
              <w:rPr>
                <w:b/>
                <w:bCs/>
                <w:color w:val="000000" w:themeColor="text1"/>
                <w:sz w:val="16"/>
                <w:szCs w:val="16"/>
              </w:rPr>
              <w:t>2</w:t>
            </w:r>
          </w:p>
        </w:tc>
        <w:tc>
          <w:tcPr>
            <w:tcW w:w="2659"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tcPr>
          <w:p w:rsidRPr="006E6062" w:rsidR="5C88E043" w:rsidP="5C88E043" w:rsidRDefault="5C88E043" w14:paraId="5E2189B0" w14:textId="3D5B685D">
            <w:pPr>
              <w:rPr>
                <w:color w:val="000000" w:themeColor="text1"/>
                <w:sz w:val="16"/>
                <w:szCs w:val="16"/>
              </w:rPr>
            </w:pPr>
            <w:r w:rsidRPr="006E6062">
              <w:rPr>
                <w:b/>
                <w:bCs/>
                <w:color w:val="000000" w:themeColor="text1"/>
                <w:sz w:val="16"/>
                <w:szCs w:val="16"/>
              </w:rPr>
              <w:t>NÚMERO DE TRABAJADORES ASIGNADOS AL PROYECTO</w:t>
            </w:r>
          </w:p>
        </w:tc>
        <w:tc>
          <w:tcPr>
            <w:tcW w:w="49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tcPr>
          <w:p w:rsidRPr="006E6062" w:rsidR="5C88E043" w:rsidP="5C88E043" w:rsidRDefault="5C88E043" w14:paraId="4EC83797" w14:textId="1F9E2C2F">
            <w:pPr>
              <w:pStyle w:val="Normal0"/>
              <w:widowControl w:val="0"/>
              <w:pBdr>
                <w:top w:val="nil"/>
                <w:left w:val="nil"/>
                <w:bottom w:val="nil"/>
                <w:right w:val="nil"/>
                <w:between w:val="nil"/>
              </w:pBdr>
              <w:spacing w:after="160" w:line="276" w:lineRule="auto"/>
              <w:jc w:val="center"/>
              <w:rPr>
                <w:color w:val="000000" w:themeColor="text1"/>
                <w:sz w:val="16"/>
                <w:szCs w:val="16"/>
              </w:rPr>
            </w:pPr>
            <w:r w:rsidRPr="006E6062">
              <w:rPr>
                <w:color w:val="000000" w:themeColor="text1"/>
                <w:sz w:val="16"/>
                <w:szCs w:val="16"/>
              </w:rPr>
              <w:t>107</w:t>
            </w:r>
          </w:p>
        </w:tc>
        <w:tc>
          <w:tcPr>
            <w:tcW w:w="49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tcPr>
          <w:p w:rsidRPr="006E6062" w:rsidR="5C88E043" w:rsidP="5C88E043" w:rsidRDefault="5C88E043" w14:paraId="37B6DFA0" w14:textId="36CB669B">
            <w:pPr>
              <w:pStyle w:val="Normal0"/>
              <w:widowControl w:val="0"/>
              <w:pBdr>
                <w:top w:val="nil"/>
                <w:left w:val="nil"/>
                <w:bottom w:val="nil"/>
                <w:right w:val="nil"/>
                <w:between w:val="nil"/>
              </w:pBdr>
              <w:spacing w:after="160" w:line="276" w:lineRule="auto"/>
              <w:jc w:val="center"/>
              <w:rPr>
                <w:color w:val="000000" w:themeColor="text1"/>
                <w:sz w:val="16"/>
                <w:szCs w:val="16"/>
              </w:rPr>
            </w:pPr>
            <w:r w:rsidRPr="006E6062">
              <w:rPr>
                <w:color w:val="000000" w:themeColor="text1"/>
                <w:sz w:val="16"/>
                <w:szCs w:val="16"/>
              </w:rPr>
              <w:t>111</w:t>
            </w:r>
          </w:p>
        </w:tc>
        <w:tc>
          <w:tcPr>
            <w:tcW w:w="49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tcPr>
          <w:p w:rsidRPr="006E6062" w:rsidR="5C88E043" w:rsidP="5C88E043" w:rsidRDefault="5C88E043" w14:paraId="2BA2657E" w14:textId="527F6852">
            <w:pPr>
              <w:pStyle w:val="Normal0"/>
              <w:widowControl w:val="0"/>
              <w:pBdr>
                <w:top w:val="nil"/>
                <w:left w:val="nil"/>
                <w:bottom w:val="nil"/>
                <w:right w:val="nil"/>
                <w:between w:val="nil"/>
              </w:pBdr>
              <w:spacing w:after="160" w:line="276" w:lineRule="auto"/>
              <w:jc w:val="center"/>
              <w:rPr>
                <w:color w:val="000000" w:themeColor="text1"/>
                <w:sz w:val="16"/>
                <w:szCs w:val="16"/>
              </w:rPr>
            </w:pPr>
            <w:r w:rsidRPr="006E6062">
              <w:rPr>
                <w:color w:val="000000" w:themeColor="text1"/>
                <w:sz w:val="16"/>
                <w:szCs w:val="16"/>
              </w:rPr>
              <w:t>104</w:t>
            </w:r>
          </w:p>
        </w:tc>
        <w:tc>
          <w:tcPr>
            <w:tcW w:w="52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tcPr>
          <w:p w:rsidRPr="006E6062" w:rsidR="5C88E043" w:rsidP="5C88E043" w:rsidRDefault="5C88E043" w14:paraId="04313F18" w14:textId="59D2BBEB">
            <w:pPr>
              <w:pStyle w:val="Normal0"/>
              <w:pBdr>
                <w:top w:val="nil"/>
                <w:left w:val="nil"/>
                <w:bottom w:val="nil"/>
                <w:right w:val="nil"/>
                <w:between w:val="nil"/>
              </w:pBdr>
              <w:spacing w:after="160" w:line="259" w:lineRule="auto"/>
              <w:jc w:val="center"/>
              <w:rPr>
                <w:color w:val="000000" w:themeColor="text1"/>
                <w:sz w:val="16"/>
                <w:szCs w:val="16"/>
              </w:rPr>
            </w:pPr>
            <w:r w:rsidRPr="006E6062">
              <w:rPr>
                <w:color w:val="000000" w:themeColor="text1"/>
                <w:sz w:val="16"/>
                <w:szCs w:val="16"/>
              </w:rPr>
              <w:t>102</w:t>
            </w:r>
          </w:p>
        </w:tc>
        <w:tc>
          <w:tcPr>
            <w:tcW w:w="466"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tcPr>
          <w:p w:rsidRPr="006E6062" w:rsidR="5C88E043" w:rsidP="5C88E043" w:rsidRDefault="5C88E043" w14:paraId="6967E476" w14:textId="79A7E0BB">
            <w:pPr>
              <w:pStyle w:val="Normal0"/>
              <w:spacing w:line="259" w:lineRule="auto"/>
              <w:jc w:val="center"/>
              <w:rPr>
                <w:color w:val="000000" w:themeColor="text1"/>
                <w:sz w:val="16"/>
                <w:szCs w:val="16"/>
              </w:rPr>
            </w:pPr>
            <w:r w:rsidRPr="006E6062">
              <w:rPr>
                <w:color w:val="000000" w:themeColor="text1"/>
                <w:sz w:val="16"/>
                <w:szCs w:val="16"/>
              </w:rPr>
              <w:t>99</w:t>
            </w:r>
          </w:p>
        </w:tc>
        <w:tc>
          <w:tcPr>
            <w:tcW w:w="49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tcPr>
          <w:p w:rsidRPr="006E6062" w:rsidR="5C88E043" w:rsidP="5C88E043" w:rsidRDefault="5C88E043" w14:paraId="4723CB3A" w14:textId="285D0054">
            <w:pPr>
              <w:pStyle w:val="Normal0"/>
              <w:spacing w:line="259" w:lineRule="auto"/>
              <w:jc w:val="center"/>
              <w:rPr>
                <w:color w:val="000000" w:themeColor="text1"/>
                <w:sz w:val="16"/>
                <w:szCs w:val="16"/>
              </w:rPr>
            </w:pPr>
            <w:r w:rsidRPr="006E6062">
              <w:rPr>
                <w:color w:val="000000" w:themeColor="text1"/>
                <w:sz w:val="16"/>
                <w:szCs w:val="16"/>
              </w:rPr>
              <w:t>106</w:t>
            </w:r>
          </w:p>
        </w:tc>
        <w:tc>
          <w:tcPr>
            <w:tcW w:w="49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tcPr>
          <w:p w:rsidRPr="006E6062" w:rsidR="5C88E043" w:rsidP="5C88E043" w:rsidRDefault="5C88E043" w14:paraId="3BFB85B6" w14:textId="5D122746">
            <w:pPr>
              <w:pStyle w:val="Normal0"/>
              <w:spacing w:line="259" w:lineRule="auto"/>
              <w:jc w:val="center"/>
              <w:rPr>
                <w:color w:val="000000" w:themeColor="text1"/>
                <w:sz w:val="16"/>
                <w:szCs w:val="16"/>
              </w:rPr>
            </w:pPr>
            <w:r w:rsidRPr="006E6062">
              <w:rPr>
                <w:color w:val="000000" w:themeColor="text1"/>
                <w:sz w:val="16"/>
                <w:szCs w:val="16"/>
              </w:rPr>
              <w:t>108</w:t>
            </w:r>
          </w:p>
        </w:tc>
        <w:tc>
          <w:tcPr>
            <w:tcW w:w="49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tcPr>
          <w:p w:rsidRPr="006E6062" w:rsidR="1843AF2F" w:rsidP="5C88E043" w:rsidRDefault="1843AF2F" w14:paraId="79778163" w14:textId="1887D5B4">
            <w:pPr>
              <w:pStyle w:val="Normal0"/>
              <w:spacing w:line="259" w:lineRule="auto"/>
              <w:jc w:val="center"/>
              <w:rPr>
                <w:color w:val="000000" w:themeColor="text1"/>
                <w:sz w:val="16"/>
                <w:szCs w:val="16"/>
              </w:rPr>
            </w:pPr>
            <w:r w:rsidRPr="006E6062">
              <w:rPr>
                <w:color w:val="000000" w:themeColor="text1"/>
                <w:sz w:val="16"/>
                <w:szCs w:val="16"/>
              </w:rPr>
              <w:t>110</w:t>
            </w:r>
          </w:p>
        </w:tc>
        <w:tc>
          <w:tcPr>
            <w:tcW w:w="49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tcPr>
          <w:p w:rsidRPr="006E6062" w:rsidR="1843AF2F" w:rsidP="5C88E043" w:rsidRDefault="1843AF2F" w14:paraId="12220706" w14:textId="49788665">
            <w:pPr>
              <w:pStyle w:val="Normal0"/>
              <w:spacing w:line="259" w:lineRule="auto"/>
              <w:jc w:val="center"/>
              <w:rPr>
                <w:color w:val="000000" w:themeColor="text1"/>
                <w:sz w:val="16"/>
                <w:szCs w:val="16"/>
              </w:rPr>
            </w:pPr>
            <w:r w:rsidRPr="006E6062">
              <w:rPr>
                <w:color w:val="000000" w:themeColor="text1"/>
                <w:sz w:val="16"/>
                <w:szCs w:val="16"/>
              </w:rPr>
              <w:t>106</w:t>
            </w:r>
          </w:p>
        </w:tc>
        <w:tc>
          <w:tcPr>
            <w:tcW w:w="49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tcPr>
          <w:p w:rsidRPr="006E6062" w:rsidR="4BAA894A" w:rsidP="3BBCB43D" w:rsidRDefault="4BAA894A" w14:paraId="66F97B5F" w14:textId="5341EEDD">
            <w:pPr>
              <w:pStyle w:val="Normal0"/>
              <w:jc w:val="center"/>
              <w:rPr>
                <w:color w:val="000000" w:themeColor="text1"/>
                <w:sz w:val="16"/>
                <w:szCs w:val="16"/>
              </w:rPr>
            </w:pPr>
            <w:r w:rsidRPr="006E6062">
              <w:rPr>
                <w:color w:val="000000" w:themeColor="text1"/>
                <w:sz w:val="16"/>
                <w:szCs w:val="16"/>
              </w:rPr>
              <w:t>105</w:t>
            </w:r>
          </w:p>
        </w:tc>
        <w:tc>
          <w:tcPr>
            <w:tcW w:w="49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tcPr>
          <w:p w:rsidRPr="006E6062" w:rsidR="7F1AE069" w:rsidP="35C1DE62" w:rsidRDefault="7F1AE069" w14:paraId="76CE6184" w14:textId="4D2B74BA">
            <w:pPr>
              <w:pStyle w:val="Normal0"/>
              <w:jc w:val="center"/>
              <w:rPr>
                <w:color w:val="000000" w:themeColor="text1"/>
                <w:sz w:val="16"/>
                <w:szCs w:val="16"/>
              </w:rPr>
            </w:pPr>
            <w:r w:rsidRPr="006E6062">
              <w:rPr>
                <w:color w:val="000000" w:themeColor="text1"/>
                <w:sz w:val="16"/>
                <w:szCs w:val="16"/>
              </w:rPr>
              <w:t>116</w:t>
            </w:r>
          </w:p>
        </w:tc>
        <w:tc>
          <w:tcPr>
            <w:tcW w:w="49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tcPr>
          <w:p w:rsidRPr="54B11CED" w:rsidR="42A1FA97" w:rsidP="54B11CED" w:rsidRDefault="42A1FA97" w14:paraId="0C94D198" w14:textId="764DAEFE">
            <w:pPr>
              <w:pStyle w:val="Normal0"/>
              <w:jc w:val="center"/>
              <w:rPr>
                <w:color w:val="000000" w:themeColor="text1"/>
                <w:sz w:val="16"/>
                <w:szCs w:val="16"/>
              </w:rPr>
            </w:pPr>
            <w:r w:rsidRPr="54B11CED">
              <w:rPr>
                <w:color w:val="000000" w:themeColor="text1"/>
                <w:sz w:val="16"/>
                <w:szCs w:val="16"/>
              </w:rPr>
              <w:t>111</w:t>
            </w:r>
          </w:p>
        </w:tc>
      </w:tr>
      <w:tr w:rsidRPr="006E6062" w:rsidR="5C88E043" w:rsidTr="54B11CED" w14:paraId="0F920C8A" w14:textId="766DDD66">
        <w:trPr>
          <w:trHeight w:val="300"/>
        </w:trPr>
        <w:tc>
          <w:tcPr>
            <w:tcW w:w="402"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tcPr>
          <w:p w:rsidRPr="006E6062" w:rsidR="5C88E043" w:rsidP="5C88E043" w:rsidRDefault="5C88E043" w14:paraId="4E1BE6DD" w14:textId="5821A069">
            <w:pPr>
              <w:pStyle w:val="Normal0"/>
              <w:spacing w:line="259" w:lineRule="auto"/>
              <w:jc w:val="center"/>
              <w:rPr>
                <w:color w:val="000000" w:themeColor="text1"/>
                <w:sz w:val="16"/>
                <w:szCs w:val="16"/>
              </w:rPr>
            </w:pPr>
            <w:r w:rsidRPr="006E6062">
              <w:rPr>
                <w:b/>
                <w:bCs/>
                <w:color w:val="000000" w:themeColor="text1"/>
                <w:sz w:val="16"/>
                <w:szCs w:val="16"/>
              </w:rPr>
              <w:t>3</w:t>
            </w:r>
          </w:p>
        </w:tc>
        <w:tc>
          <w:tcPr>
            <w:tcW w:w="2659"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tcPr>
          <w:p w:rsidRPr="006E6062" w:rsidR="5C88E043" w:rsidP="5C88E043" w:rsidRDefault="5C88E043" w14:paraId="448C8153" w14:textId="14DE0FCE">
            <w:pPr>
              <w:pStyle w:val="Normal0"/>
              <w:pBdr>
                <w:top w:val="nil"/>
                <w:left w:val="nil"/>
                <w:bottom w:val="nil"/>
                <w:right w:val="nil"/>
                <w:between w:val="nil"/>
              </w:pBdr>
              <w:spacing w:after="160" w:line="259" w:lineRule="auto"/>
              <w:rPr>
                <w:color w:val="000000" w:themeColor="text1"/>
                <w:sz w:val="16"/>
                <w:szCs w:val="16"/>
              </w:rPr>
            </w:pPr>
            <w:r w:rsidRPr="006E6062">
              <w:rPr>
                <w:b/>
                <w:bCs/>
                <w:color w:val="000000" w:themeColor="text1"/>
                <w:sz w:val="16"/>
                <w:szCs w:val="16"/>
              </w:rPr>
              <w:t>FRECUENCIA DE AT</w:t>
            </w:r>
          </w:p>
        </w:tc>
        <w:tc>
          <w:tcPr>
            <w:tcW w:w="49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tcPr>
          <w:p w:rsidRPr="006E6062" w:rsidR="5C88E043" w:rsidP="5C88E043" w:rsidRDefault="5C88E043" w14:paraId="55FC167C" w14:textId="03D38FB8">
            <w:pPr>
              <w:pStyle w:val="Normal0"/>
              <w:widowControl w:val="0"/>
              <w:pBdr>
                <w:top w:val="nil"/>
                <w:left w:val="nil"/>
                <w:bottom w:val="nil"/>
                <w:right w:val="nil"/>
                <w:between w:val="nil"/>
              </w:pBdr>
              <w:spacing w:after="160" w:line="276" w:lineRule="auto"/>
              <w:jc w:val="center"/>
              <w:rPr>
                <w:color w:val="000000" w:themeColor="text1"/>
                <w:sz w:val="16"/>
                <w:szCs w:val="16"/>
              </w:rPr>
            </w:pPr>
            <w:r w:rsidRPr="006E6062">
              <w:rPr>
                <w:b/>
                <w:bCs/>
                <w:color w:val="000000" w:themeColor="text1"/>
                <w:sz w:val="16"/>
                <w:szCs w:val="16"/>
              </w:rPr>
              <w:t>0 %</w:t>
            </w:r>
          </w:p>
        </w:tc>
        <w:tc>
          <w:tcPr>
            <w:tcW w:w="49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tcPr>
          <w:p w:rsidRPr="006E6062" w:rsidR="5C88E043" w:rsidP="5C88E043" w:rsidRDefault="5C88E043" w14:paraId="48091372" w14:textId="10EB536D">
            <w:pPr>
              <w:pStyle w:val="Normal0"/>
              <w:widowControl w:val="0"/>
              <w:pBdr>
                <w:top w:val="nil"/>
                <w:left w:val="nil"/>
                <w:bottom w:val="nil"/>
                <w:right w:val="nil"/>
                <w:between w:val="nil"/>
              </w:pBdr>
              <w:spacing w:after="160" w:line="276" w:lineRule="auto"/>
              <w:jc w:val="center"/>
              <w:rPr>
                <w:color w:val="000000" w:themeColor="text1"/>
                <w:sz w:val="16"/>
                <w:szCs w:val="16"/>
              </w:rPr>
            </w:pPr>
            <w:r w:rsidRPr="006E6062">
              <w:rPr>
                <w:b/>
                <w:bCs/>
                <w:color w:val="000000" w:themeColor="text1"/>
                <w:sz w:val="16"/>
                <w:szCs w:val="16"/>
              </w:rPr>
              <w:t>0%</w:t>
            </w:r>
          </w:p>
        </w:tc>
        <w:tc>
          <w:tcPr>
            <w:tcW w:w="49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tcPr>
          <w:p w:rsidRPr="006E6062" w:rsidR="5C88E043" w:rsidP="5C88E043" w:rsidRDefault="5C88E043" w14:paraId="2BEFD7D8" w14:textId="26DAFC59">
            <w:pPr>
              <w:pStyle w:val="Normal0"/>
              <w:widowControl w:val="0"/>
              <w:pBdr>
                <w:top w:val="nil"/>
                <w:left w:val="nil"/>
                <w:bottom w:val="nil"/>
                <w:right w:val="nil"/>
                <w:between w:val="nil"/>
              </w:pBdr>
              <w:spacing w:after="160" w:line="276" w:lineRule="auto"/>
              <w:jc w:val="center"/>
              <w:rPr>
                <w:color w:val="000000" w:themeColor="text1"/>
                <w:sz w:val="16"/>
                <w:szCs w:val="16"/>
              </w:rPr>
            </w:pPr>
            <w:r w:rsidRPr="006E6062">
              <w:rPr>
                <w:b/>
                <w:bCs/>
                <w:color w:val="000000" w:themeColor="text1"/>
                <w:sz w:val="16"/>
                <w:szCs w:val="16"/>
              </w:rPr>
              <w:t>0%</w:t>
            </w:r>
          </w:p>
        </w:tc>
        <w:tc>
          <w:tcPr>
            <w:tcW w:w="52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tcPr>
          <w:p w:rsidRPr="006E6062" w:rsidR="5C88E043" w:rsidP="5C88E043" w:rsidRDefault="5C88E043" w14:paraId="3239E22B" w14:textId="6A230425">
            <w:pPr>
              <w:pStyle w:val="Normal0"/>
              <w:spacing w:after="160" w:line="259" w:lineRule="auto"/>
              <w:jc w:val="center"/>
              <w:rPr>
                <w:color w:val="000000" w:themeColor="text1"/>
                <w:sz w:val="16"/>
                <w:szCs w:val="16"/>
              </w:rPr>
            </w:pPr>
            <w:r w:rsidRPr="006E6062">
              <w:rPr>
                <w:b/>
                <w:bCs/>
                <w:color w:val="000000" w:themeColor="text1"/>
                <w:sz w:val="16"/>
                <w:szCs w:val="16"/>
              </w:rPr>
              <w:t>0%</w:t>
            </w:r>
          </w:p>
        </w:tc>
        <w:tc>
          <w:tcPr>
            <w:tcW w:w="466"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tcPr>
          <w:p w:rsidRPr="006E6062" w:rsidR="5C88E043" w:rsidP="5C88E043" w:rsidRDefault="5C88E043" w14:paraId="678F7DEC" w14:textId="429631E5">
            <w:pPr>
              <w:pStyle w:val="Normal0"/>
              <w:spacing w:line="259" w:lineRule="auto"/>
              <w:jc w:val="center"/>
              <w:rPr>
                <w:color w:val="000000" w:themeColor="text1"/>
                <w:sz w:val="16"/>
                <w:szCs w:val="16"/>
              </w:rPr>
            </w:pPr>
            <w:r w:rsidRPr="006E6062">
              <w:rPr>
                <w:b/>
                <w:bCs/>
                <w:color w:val="000000" w:themeColor="text1"/>
                <w:sz w:val="16"/>
                <w:szCs w:val="16"/>
              </w:rPr>
              <w:t>0%</w:t>
            </w:r>
          </w:p>
        </w:tc>
        <w:tc>
          <w:tcPr>
            <w:tcW w:w="49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tcPr>
          <w:p w:rsidRPr="006E6062" w:rsidR="5C88E043" w:rsidP="5C88E043" w:rsidRDefault="5C88E043" w14:paraId="5F29F660" w14:textId="1163628A">
            <w:pPr>
              <w:pStyle w:val="Normal0"/>
              <w:spacing w:line="259" w:lineRule="auto"/>
              <w:jc w:val="center"/>
              <w:rPr>
                <w:color w:val="000000" w:themeColor="text1"/>
                <w:sz w:val="16"/>
                <w:szCs w:val="16"/>
              </w:rPr>
            </w:pPr>
            <w:r w:rsidRPr="006E6062">
              <w:rPr>
                <w:b/>
                <w:bCs/>
                <w:color w:val="000000" w:themeColor="text1"/>
                <w:sz w:val="16"/>
                <w:szCs w:val="16"/>
              </w:rPr>
              <w:t>0%</w:t>
            </w:r>
          </w:p>
        </w:tc>
        <w:tc>
          <w:tcPr>
            <w:tcW w:w="49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tcPr>
          <w:p w:rsidRPr="006E6062" w:rsidR="5C88E043" w:rsidP="5C88E043" w:rsidRDefault="5C88E043" w14:paraId="774238A9" w14:textId="0696E613">
            <w:pPr>
              <w:pStyle w:val="Normal0"/>
              <w:spacing w:line="259" w:lineRule="auto"/>
              <w:jc w:val="center"/>
            </w:pPr>
            <w:r w:rsidRPr="006E6062">
              <w:rPr>
                <w:b/>
                <w:bCs/>
                <w:color w:val="000000" w:themeColor="text1"/>
                <w:sz w:val="16"/>
                <w:szCs w:val="16"/>
              </w:rPr>
              <w:t>0%</w:t>
            </w:r>
            <w:r w:rsidRPr="006E6062">
              <w:rPr>
                <w:color w:val="000000" w:themeColor="text1"/>
              </w:rPr>
              <w:t xml:space="preserve"> </w:t>
            </w:r>
          </w:p>
        </w:tc>
        <w:tc>
          <w:tcPr>
            <w:tcW w:w="49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tcPr>
          <w:p w:rsidRPr="006E6062" w:rsidR="6EF02FBC" w:rsidP="5C88E043" w:rsidRDefault="6EF02FBC" w14:paraId="31F0AD96" w14:textId="1BD6C3F8">
            <w:pPr>
              <w:pStyle w:val="Normal0"/>
              <w:spacing w:line="259" w:lineRule="auto"/>
              <w:jc w:val="center"/>
              <w:rPr>
                <w:b/>
                <w:bCs/>
                <w:color w:val="000000" w:themeColor="text1"/>
                <w:sz w:val="16"/>
                <w:szCs w:val="16"/>
              </w:rPr>
            </w:pPr>
            <w:r w:rsidRPr="006E6062">
              <w:rPr>
                <w:b/>
                <w:bCs/>
                <w:color w:val="000000" w:themeColor="text1"/>
                <w:sz w:val="16"/>
                <w:szCs w:val="16"/>
              </w:rPr>
              <w:t>9%</w:t>
            </w:r>
          </w:p>
        </w:tc>
        <w:tc>
          <w:tcPr>
            <w:tcW w:w="49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tcPr>
          <w:p w:rsidRPr="006E6062" w:rsidR="6EF02FBC" w:rsidP="5C88E043" w:rsidRDefault="6EF02FBC" w14:paraId="1B7F8399" w14:textId="586F4BB3">
            <w:pPr>
              <w:pStyle w:val="Normal0"/>
              <w:spacing w:line="259" w:lineRule="auto"/>
              <w:jc w:val="center"/>
              <w:rPr>
                <w:b/>
                <w:bCs/>
                <w:color w:val="000000" w:themeColor="text1"/>
                <w:sz w:val="16"/>
                <w:szCs w:val="16"/>
              </w:rPr>
            </w:pPr>
            <w:r w:rsidRPr="006E6062">
              <w:rPr>
                <w:b/>
                <w:bCs/>
                <w:color w:val="000000" w:themeColor="text1"/>
                <w:sz w:val="16"/>
                <w:szCs w:val="16"/>
              </w:rPr>
              <w:t>0%</w:t>
            </w:r>
          </w:p>
        </w:tc>
        <w:tc>
          <w:tcPr>
            <w:tcW w:w="49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tcPr>
          <w:p w:rsidRPr="006E6062" w:rsidR="019CD4F6" w:rsidP="3BBCB43D" w:rsidRDefault="019CD4F6" w14:paraId="7BD28D33" w14:textId="3CAA3C2F">
            <w:pPr>
              <w:pStyle w:val="Normal0"/>
              <w:jc w:val="center"/>
              <w:rPr>
                <w:b/>
                <w:bCs/>
                <w:color w:val="000000" w:themeColor="text1"/>
                <w:sz w:val="16"/>
                <w:szCs w:val="16"/>
              </w:rPr>
            </w:pPr>
            <w:r w:rsidRPr="006E6062">
              <w:rPr>
                <w:b/>
                <w:bCs/>
                <w:color w:val="000000" w:themeColor="text1"/>
                <w:sz w:val="16"/>
                <w:szCs w:val="16"/>
              </w:rPr>
              <w:t>0%</w:t>
            </w:r>
          </w:p>
        </w:tc>
        <w:tc>
          <w:tcPr>
            <w:tcW w:w="49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tcPr>
          <w:p w:rsidRPr="006E6062" w:rsidR="3A47F591" w:rsidP="35C1DE62" w:rsidRDefault="3A47F591" w14:paraId="69667F82" w14:textId="12174691">
            <w:pPr>
              <w:pStyle w:val="Normal0"/>
              <w:jc w:val="center"/>
              <w:rPr>
                <w:b/>
                <w:bCs/>
                <w:color w:val="000000" w:themeColor="text1"/>
                <w:sz w:val="16"/>
                <w:szCs w:val="16"/>
              </w:rPr>
            </w:pPr>
            <w:r w:rsidRPr="006E6062">
              <w:rPr>
                <w:b/>
                <w:bCs/>
                <w:color w:val="000000" w:themeColor="text1"/>
                <w:sz w:val="16"/>
                <w:szCs w:val="16"/>
              </w:rPr>
              <w:t>0%</w:t>
            </w:r>
          </w:p>
        </w:tc>
        <w:tc>
          <w:tcPr>
            <w:tcW w:w="49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tcPr>
          <w:p w:rsidRPr="54B11CED" w:rsidR="5A1C062B" w:rsidP="54B11CED" w:rsidRDefault="5A1C062B" w14:paraId="6A973205" w14:textId="237C0FE5">
            <w:pPr>
              <w:pStyle w:val="Normal0"/>
              <w:jc w:val="center"/>
              <w:rPr>
                <w:b/>
                <w:bCs/>
                <w:color w:val="000000" w:themeColor="text1"/>
                <w:sz w:val="16"/>
                <w:szCs w:val="16"/>
              </w:rPr>
            </w:pPr>
            <w:r w:rsidRPr="54B11CED">
              <w:rPr>
                <w:b/>
                <w:bCs/>
                <w:color w:val="000000" w:themeColor="text1"/>
                <w:sz w:val="16"/>
                <w:szCs w:val="16"/>
              </w:rPr>
              <w:t>0%</w:t>
            </w:r>
          </w:p>
        </w:tc>
      </w:tr>
    </w:tbl>
    <w:p w:rsidRPr="006E6062" w:rsidR="00DE0454" w:rsidP="00DE0454" w:rsidRDefault="0FE499F6" w14:paraId="308DB57F" w14:textId="109CBF96">
      <w:pPr>
        <w:pStyle w:val="Descripcin"/>
        <w:jc w:val="center"/>
        <w:rPr>
          <w:color w:val="000000" w:themeColor="text1"/>
        </w:rPr>
      </w:pPr>
      <w:r w:rsidRPr="006E6062">
        <w:br/>
      </w:r>
      <w:bookmarkStart w:name="_Toc215650591" w:id="512"/>
      <w:r w:rsidRPr="006E6062" w:rsidR="00DE0454">
        <w:t xml:space="preserve">Tabla </w:t>
      </w:r>
      <w:r w:rsidRPr="006E6062">
        <w:fldChar w:fldCharType="begin"/>
      </w:r>
      <w:r w:rsidRPr="006E6062">
        <w:instrText>SEQ Tabla \* ARABIC</w:instrText>
      </w:r>
      <w:r w:rsidRPr="006E6062">
        <w:fldChar w:fldCharType="separate"/>
      </w:r>
      <w:r w:rsidR="00041DFA">
        <w:rPr>
          <w:noProof/>
        </w:rPr>
        <w:t>56</w:t>
      </w:r>
      <w:r w:rsidRPr="006E6062">
        <w:fldChar w:fldCharType="end"/>
      </w:r>
      <w:r w:rsidRPr="006E6062" w:rsidR="00DE0454">
        <w:t>. FRECUENCIA DE ENFERMEDADES LABORALES SCJ-1809-2024</w:t>
      </w:r>
      <w:bookmarkEnd w:id="512"/>
    </w:p>
    <w:p w:rsidRPr="006E6062" w:rsidR="44BEACC8" w:rsidP="5C88E043" w:rsidRDefault="53BECE7F" w14:paraId="07588DF9" w14:textId="1F5365ED">
      <w:pPr>
        <w:jc w:val="both"/>
        <w:rPr>
          <w:color w:val="000000" w:themeColor="text1"/>
        </w:rPr>
      </w:pPr>
      <w:r w:rsidRPr="006E6062">
        <w:rPr>
          <w:color w:val="000000" w:themeColor="text1"/>
        </w:rPr>
        <w:t>El resultado evidencia que, a pesar del número de trabajadores asignados</w:t>
      </w:r>
      <w:r w:rsidRPr="006E6062" w:rsidR="21A974EB">
        <w:rPr>
          <w:color w:val="000000" w:themeColor="text1"/>
        </w:rPr>
        <w:t xml:space="preserve"> durante el mes de </w:t>
      </w:r>
      <w:bookmarkStart w:name="_Int_3ahtkzjx" w:id="513"/>
      <w:r w:rsidRPr="514B4BB0" w:rsidR="77483167">
        <w:rPr>
          <w:color w:val="000000" w:themeColor="text1"/>
        </w:rPr>
        <w:t>Noviembre</w:t>
      </w:r>
      <w:bookmarkEnd w:id="513"/>
      <w:r w:rsidRPr="006E6062" w:rsidR="21A974EB">
        <w:rPr>
          <w:color w:val="000000" w:themeColor="text1"/>
        </w:rPr>
        <w:t xml:space="preserve"> 2025 (</w:t>
      </w:r>
      <w:r w:rsidRPr="514B4BB0" w:rsidR="50F7A86F">
        <w:rPr>
          <w:color w:val="000000" w:themeColor="text1"/>
        </w:rPr>
        <w:t>1</w:t>
      </w:r>
      <w:r w:rsidRPr="514B4BB0" w:rsidR="184D90E0">
        <w:rPr>
          <w:color w:val="000000" w:themeColor="text1"/>
        </w:rPr>
        <w:t>1</w:t>
      </w:r>
      <w:r w:rsidRPr="514B4BB0" w:rsidR="50D880A4">
        <w:rPr>
          <w:color w:val="000000" w:themeColor="text1"/>
        </w:rPr>
        <w:t>1</w:t>
      </w:r>
      <w:r w:rsidRPr="006E6062" w:rsidR="21A974EB">
        <w:rPr>
          <w:color w:val="000000" w:themeColor="text1"/>
        </w:rPr>
        <w:t>)</w:t>
      </w:r>
      <w:r w:rsidRPr="006E6062">
        <w:rPr>
          <w:color w:val="000000" w:themeColor="text1"/>
        </w:rPr>
        <w:t>, no se presentaron reportes de patologías asociadas a la actividad laboral. Esto refleja una adecuada gestión en la identificación, control y prevención de factores de riesgo ocupacional.</w:t>
      </w:r>
    </w:p>
    <w:p w:rsidRPr="006E6062" w:rsidR="6E10F708" w:rsidP="00154641" w:rsidRDefault="44AED40A" w14:paraId="23595555" w14:textId="322BC515">
      <w:pPr>
        <w:pStyle w:val="Ttulo3"/>
        <w:numPr>
          <w:ilvl w:val="2"/>
          <w:numId w:val="5"/>
        </w:numPr>
      </w:pPr>
      <w:bookmarkStart w:name="_Toc194682974" w:id="514"/>
      <w:bookmarkStart w:name="_Toc452017359" w:id="515"/>
      <w:bookmarkStart w:name="_Toc1250464935" w:id="516"/>
      <w:bookmarkStart w:name="_Toc1577479992" w:id="517"/>
      <w:bookmarkStart w:name="_Toc951206737" w:id="518"/>
      <w:bookmarkStart w:name="_Toc216169881" w:id="519"/>
      <w:r w:rsidRPr="006E6062">
        <w:t xml:space="preserve">DISPONIBILIDAD DE </w:t>
      </w:r>
      <w:bookmarkEnd w:id="514"/>
      <w:bookmarkEnd w:id="515"/>
      <w:bookmarkEnd w:id="516"/>
      <w:bookmarkEnd w:id="517"/>
      <w:bookmarkEnd w:id="518"/>
      <w:r w:rsidRPr="006E6062">
        <w:t>PERSONA</w:t>
      </w:r>
      <w:r w:rsidRPr="006E6062" w:rsidR="42E3E2E6">
        <w:t>L</w:t>
      </w:r>
      <w:bookmarkEnd w:id="519"/>
    </w:p>
    <w:p w:rsidRPr="006E6062" w:rsidR="73E34241" w:rsidP="11ADA0C0" w:rsidRDefault="73E34241" w14:paraId="5B9544BE" w14:textId="286A9570">
      <w:pPr>
        <w:spacing w:before="240" w:after="240"/>
        <w:jc w:val="both"/>
      </w:pPr>
      <w:r w:rsidRPr="006E6062">
        <w:t>En virtud del inicio del contrato SCJ-1809-2024 y considerando que, desde e</w:t>
      </w:r>
      <w:r w:rsidRPr="006E6062" w:rsidR="40864813">
        <w:t>sa fecha</w:t>
      </w:r>
      <w:r w:rsidRPr="006E6062">
        <w:t xml:space="preserve">, se ha generado la incorporación del personal necesario para la ejecución del proyecto, se informa que se ha establecido un </w:t>
      </w:r>
      <w:r w:rsidRPr="006E6062" w:rsidR="50A5E8C8">
        <w:t xml:space="preserve">protocolo </w:t>
      </w:r>
      <w:r w:rsidRPr="006E6062">
        <w:t>con la interventoría para la radicación de la documentación correspondiente al personal operativo del contrato.</w:t>
      </w:r>
    </w:p>
    <w:p w:rsidRPr="006E6062" w:rsidR="00DE0454" w:rsidP="11ADA0C0" w:rsidRDefault="2925C8A0" w14:paraId="1181119E" w14:textId="0441A71F">
      <w:pPr>
        <w:spacing w:before="240" w:after="240"/>
        <w:jc w:val="both"/>
      </w:pPr>
      <w:r w:rsidRPr="006E6062">
        <w:t>ETB en cump</w:t>
      </w:r>
      <w:r w:rsidRPr="006E6062" w:rsidR="73E34241">
        <w:t>l</w:t>
      </w:r>
      <w:r w:rsidRPr="006E6062" w:rsidR="236C8472">
        <w:t>imiento con la normatividad vigente y los parámetros necesarios para garantizar la Salud y seguridad de los trabajadores</w:t>
      </w:r>
      <w:r w:rsidRPr="006E6062" w:rsidR="73E34241">
        <w:t xml:space="preserve"> </w:t>
      </w:r>
      <w:r w:rsidRPr="006E6062" w:rsidR="770C0DE4">
        <w:t xml:space="preserve">se </w:t>
      </w:r>
      <w:r w:rsidRPr="006E6062" w:rsidR="73E34241">
        <w:t>incluye</w:t>
      </w:r>
      <w:r w:rsidRPr="006E6062" w:rsidR="6B06AFA3">
        <w:t>n</w:t>
      </w:r>
      <w:r w:rsidRPr="006E6062" w:rsidR="73E34241">
        <w:t xml:space="preserve"> los siguientes documentos </w:t>
      </w:r>
      <w:r w:rsidRPr="006E6062" w:rsidR="7A8AE81F">
        <w:t xml:space="preserve">que ratifican las habilidades necesarias para la ejecución de cada cargo, </w:t>
      </w:r>
      <w:r w:rsidRPr="006E6062" w:rsidR="73E34241">
        <w:t xml:space="preserve">para </w:t>
      </w:r>
      <w:r w:rsidRPr="006E6062" w:rsidR="4A549DFA">
        <w:t>la</w:t>
      </w:r>
      <w:r w:rsidRPr="006E6062" w:rsidR="73E34241">
        <w:t xml:space="preserve"> revisión y aprobación por parte de la interventoría, permitiendo así el desarrollo posterior de las actividades en campo de la siguiente manera:</w:t>
      </w:r>
    </w:p>
    <w:tbl>
      <w:tblPr>
        <w:tblStyle w:val="Tablaconcuadrcula"/>
        <w:tblW w:w="0" w:type="auto"/>
        <w:tblBorders>
          <w:top w:val="single" w:color="auto" w:sz="6" w:space="0"/>
          <w:left w:val="single" w:color="auto" w:sz="6" w:space="0"/>
          <w:bottom w:val="single" w:color="auto" w:sz="6" w:space="0"/>
          <w:right w:val="single" w:color="auto" w:sz="6" w:space="0"/>
          <w:insideH w:val="single" w:color="auto" w:sz="4" w:space="0"/>
          <w:insideV w:val="single" w:color="auto" w:sz="4" w:space="0"/>
        </w:tblBorders>
        <w:tblLook w:val="0000" w:firstRow="0" w:lastRow="0" w:firstColumn="0" w:lastColumn="0" w:noHBand="0" w:noVBand="0"/>
      </w:tblPr>
      <w:tblGrid>
        <w:gridCol w:w="630"/>
        <w:gridCol w:w="3480"/>
        <w:gridCol w:w="1500"/>
        <w:gridCol w:w="1455"/>
        <w:gridCol w:w="1686"/>
      </w:tblGrid>
      <w:tr w:rsidRPr="006E6062" w:rsidR="11ADA0C0" w:rsidTr="00DE0454" w14:paraId="6F18A5D4" w14:textId="77777777">
        <w:trPr>
          <w:trHeight w:val="20"/>
          <w:tblHeader/>
        </w:trPr>
        <w:tc>
          <w:tcPr>
            <w:tcW w:w="8751" w:type="dxa"/>
            <w:gridSpan w:val="5"/>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002060"/>
            <w:tcMar>
              <w:left w:w="105" w:type="dxa"/>
              <w:right w:w="105" w:type="dxa"/>
            </w:tcMar>
            <w:vAlign w:val="center"/>
          </w:tcPr>
          <w:p w:rsidRPr="006E6062" w:rsidR="11ADA0C0" w:rsidP="11ADA0C0" w:rsidRDefault="205E620B" w14:paraId="56581FE7" w14:textId="59EE784F">
            <w:pPr>
              <w:pStyle w:val="Normal0"/>
              <w:pBdr>
                <w:top w:val="nil"/>
                <w:left w:val="nil"/>
                <w:bottom w:val="nil"/>
                <w:right w:val="nil"/>
                <w:between w:val="nil"/>
              </w:pBdr>
              <w:spacing w:after="160" w:line="259" w:lineRule="auto"/>
              <w:jc w:val="center"/>
              <w:rPr>
                <w:b/>
                <w:bCs/>
                <w:color w:val="FFFFFF" w:themeColor="background1"/>
                <w:sz w:val="18"/>
                <w:szCs w:val="18"/>
              </w:rPr>
            </w:pPr>
            <w:r w:rsidRPr="006E6062">
              <w:rPr>
                <w:b/>
                <w:bCs/>
                <w:color w:val="FFFFFF" w:themeColor="background1"/>
                <w:sz w:val="18"/>
                <w:szCs w:val="18"/>
              </w:rPr>
              <w:t>DOCUMENTOS PERSONAL OPERATIVO</w:t>
            </w:r>
          </w:p>
        </w:tc>
      </w:tr>
      <w:tr w:rsidRPr="006E6062" w:rsidR="11ADA0C0" w:rsidTr="00DE0454" w14:paraId="4A2EA682" w14:textId="77777777">
        <w:trPr>
          <w:trHeight w:val="20"/>
          <w:tblHeader/>
        </w:trPr>
        <w:tc>
          <w:tcPr>
            <w:tcW w:w="63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60" w:type="dxa"/>
              <w:right w:w="60" w:type="dxa"/>
            </w:tcMar>
            <w:vAlign w:val="center"/>
          </w:tcPr>
          <w:p w:rsidRPr="006E6062" w:rsidR="205E620B" w:rsidP="11ADA0C0" w:rsidRDefault="205E620B" w14:paraId="607849E2" w14:textId="729EA184">
            <w:pPr>
              <w:pStyle w:val="Normal0"/>
              <w:pBdr>
                <w:top w:val="nil"/>
                <w:left w:val="nil"/>
                <w:bottom w:val="nil"/>
                <w:right w:val="nil"/>
                <w:between w:val="nil"/>
              </w:pBdr>
              <w:spacing w:after="160" w:line="259" w:lineRule="auto"/>
              <w:jc w:val="center"/>
              <w:rPr>
                <w:b/>
                <w:bCs/>
                <w:color w:val="FFFFFF" w:themeColor="background1"/>
                <w:sz w:val="18"/>
                <w:szCs w:val="18"/>
              </w:rPr>
            </w:pPr>
            <w:r w:rsidRPr="006E6062">
              <w:rPr>
                <w:b/>
                <w:bCs/>
                <w:color w:val="FFFFFF" w:themeColor="background1"/>
                <w:sz w:val="18"/>
                <w:szCs w:val="18"/>
              </w:rPr>
              <w:t>ÍTEM</w:t>
            </w:r>
          </w:p>
        </w:tc>
        <w:tc>
          <w:tcPr>
            <w:tcW w:w="348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105" w:type="dxa"/>
              <w:right w:w="105" w:type="dxa"/>
            </w:tcMar>
            <w:vAlign w:val="center"/>
          </w:tcPr>
          <w:p w:rsidRPr="006E6062" w:rsidR="205E620B" w:rsidP="11ADA0C0" w:rsidRDefault="205E620B" w14:paraId="61192B55" w14:textId="295B35FC">
            <w:pPr>
              <w:pStyle w:val="Normal0"/>
              <w:pBdr>
                <w:top w:val="nil"/>
                <w:left w:val="nil"/>
                <w:bottom w:val="nil"/>
                <w:right w:val="nil"/>
                <w:between w:val="nil"/>
              </w:pBdr>
              <w:spacing w:after="160" w:line="259" w:lineRule="auto"/>
              <w:jc w:val="center"/>
              <w:rPr>
                <w:b/>
                <w:bCs/>
                <w:color w:val="FFFFFF" w:themeColor="background1"/>
                <w:sz w:val="18"/>
                <w:szCs w:val="18"/>
              </w:rPr>
            </w:pPr>
            <w:r w:rsidRPr="006E6062">
              <w:rPr>
                <w:b/>
                <w:bCs/>
                <w:color w:val="FFFFFF" w:themeColor="background1"/>
                <w:sz w:val="18"/>
                <w:szCs w:val="18"/>
              </w:rPr>
              <w:t>DOCUMENTO / CERTIFICADO</w:t>
            </w:r>
          </w:p>
        </w:tc>
        <w:tc>
          <w:tcPr>
            <w:tcW w:w="150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105" w:type="dxa"/>
              <w:right w:w="105" w:type="dxa"/>
            </w:tcMar>
            <w:vAlign w:val="center"/>
          </w:tcPr>
          <w:p w:rsidRPr="006E6062" w:rsidR="205E620B" w:rsidP="11ADA0C0" w:rsidRDefault="205E620B" w14:paraId="30845671" w14:textId="638B1D0B">
            <w:pPr>
              <w:pStyle w:val="Normal0"/>
              <w:pBdr>
                <w:top w:val="nil"/>
                <w:left w:val="nil"/>
                <w:bottom w:val="nil"/>
                <w:right w:val="nil"/>
                <w:between w:val="nil"/>
              </w:pBdr>
              <w:spacing w:after="160" w:line="259" w:lineRule="auto"/>
              <w:jc w:val="center"/>
              <w:rPr>
                <w:b/>
                <w:bCs/>
                <w:color w:val="FFFFFF" w:themeColor="background1"/>
                <w:sz w:val="18"/>
                <w:szCs w:val="18"/>
              </w:rPr>
            </w:pPr>
            <w:r w:rsidRPr="006E6062">
              <w:rPr>
                <w:b/>
                <w:bCs/>
                <w:color w:val="FFFFFF" w:themeColor="background1"/>
                <w:sz w:val="18"/>
                <w:szCs w:val="18"/>
              </w:rPr>
              <w:t>Auxiliar de Tráfico</w:t>
            </w:r>
          </w:p>
        </w:tc>
        <w:tc>
          <w:tcPr>
            <w:tcW w:w="145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105" w:type="dxa"/>
              <w:right w:w="105" w:type="dxa"/>
            </w:tcMar>
            <w:vAlign w:val="center"/>
          </w:tcPr>
          <w:p w:rsidRPr="006E6062" w:rsidR="205E620B" w:rsidP="11ADA0C0" w:rsidRDefault="205E620B" w14:paraId="125095AA" w14:textId="3CF27B34">
            <w:pPr>
              <w:pStyle w:val="Normal0"/>
              <w:pBdr>
                <w:top w:val="nil"/>
                <w:left w:val="nil"/>
                <w:bottom w:val="nil"/>
                <w:right w:val="nil"/>
                <w:between w:val="nil"/>
              </w:pBdr>
              <w:spacing w:after="160" w:line="259" w:lineRule="auto"/>
              <w:jc w:val="center"/>
              <w:rPr>
                <w:b/>
                <w:bCs/>
                <w:color w:val="FFFFFF" w:themeColor="background1"/>
                <w:sz w:val="18"/>
                <w:szCs w:val="18"/>
              </w:rPr>
            </w:pPr>
            <w:r w:rsidRPr="006E6062">
              <w:rPr>
                <w:b/>
                <w:bCs/>
                <w:color w:val="FFFFFF" w:themeColor="background1"/>
                <w:sz w:val="18"/>
                <w:szCs w:val="18"/>
              </w:rPr>
              <w:t>Conductor Operador de Grúa</w:t>
            </w:r>
          </w:p>
        </w:tc>
        <w:tc>
          <w:tcPr>
            <w:tcW w:w="1686"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105" w:type="dxa"/>
              <w:right w:w="105" w:type="dxa"/>
            </w:tcMar>
            <w:vAlign w:val="center"/>
          </w:tcPr>
          <w:p w:rsidRPr="006E6062" w:rsidR="205E620B" w:rsidP="11ADA0C0" w:rsidRDefault="205E620B" w14:paraId="2C0014D0" w14:textId="2398A87B">
            <w:pPr>
              <w:pStyle w:val="Normal0"/>
              <w:pBdr>
                <w:top w:val="nil"/>
                <w:left w:val="nil"/>
                <w:bottom w:val="nil"/>
                <w:right w:val="nil"/>
                <w:between w:val="nil"/>
              </w:pBdr>
              <w:spacing w:after="160" w:line="259" w:lineRule="auto"/>
              <w:jc w:val="center"/>
              <w:rPr>
                <w:color w:val="FFFFFF" w:themeColor="background1"/>
                <w:sz w:val="18"/>
                <w:szCs w:val="18"/>
              </w:rPr>
            </w:pPr>
            <w:r w:rsidRPr="006E6062">
              <w:rPr>
                <w:b/>
                <w:bCs/>
                <w:color w:val="FFFFFF" w:themeColor="background1"/>
                <w:sz w:val="18"/>
                <w:szCs w:val="18"/>
              </w:rPr>
              <w:t>Técnico de Operaciones Senior</w:t>
            </w:r>
          </w:p>
        </w:tc>
      </w:tr>
      <w:tr w:rsidRPr="006E6062" w:rsidR="11ADA0C0" w:rsidTr="00DE0454" w14:paraId="1A7B4AE5" w14:textId="77777777">
        <w:trPr>
          <w:trHeight w:val="20"/>
        </w:trPr>
        <w:tc>
          <w:tcPr>
            <w:tcW w:w="63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105" w:type="dxa"/>
              <w:right w:w="105" w:type="dxa"/>
            </w:tcMar>
            <w:vAlign w:val="center"/>
          </w:tcPr>
          <w:p w:rsidRPr="006E6062" w:rsidR="4E7FBF54" w:rsidP="11ADA0C0" w:rsidRDefault="4E7FBF54" w14:paraId="3D3CE5DA" w14:textId="24982E00">
            <w:pPr>
              <w:pStyle w:val="Normal0"/>
              <w:spacing w:line="259" w:lineRule="auto"/>
              <w:jc w:val="center"/>
              <w:rPr>
                <w:color w:val="000000" w:themeColor="text1"/>
                <w:sz w:val="18"/>
                <w:szCs w:val="18"/>
              </w:rPr>
            </w:pPr>
            <w:r w:rsidRPr="006E6062">
              <w:rPr>
                <w:color w:val="000000" w:themeColor="text1"/>
                <w:sz w:val="18"/>
                <w:szCs w:val="18"/>
              </w:rPr>
              <w:t>1</w:t>
            </w:r>
          </w:p>
        </w:tc>
        <w:tc>
          <w:tcPr>
            <w:tcW w:w="348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105" w:type="dxa"/>
              <w:right w:w="105" w:type="dxa"/>
            </w:tcMar>
            <w:vAlign w:val="center"/>
          </w:tcPr>
          <w:p w:rsidRPr="006E6062" w:rsidR="4523E23A" w:rsidP="11ADA0C0" w:rsidRDefault="4523E23A" w14:paraId="72D6652B" w14:textId="4C58CA2E">
            <w:pPr>
              <w:pStyle w:val="Normal0"/>
              <w:spacing w:line="276" w:lineRule="auto"/>
              <w:rPr>
                <w:color w:val="000000" w:themeColor="text1"/>
                <w:sz w:val="18"/>
                <w:szCs w:val="18"/>
              </w:rPr>
            </w:pPr>
            <w:r w:rsidRPr="006E6062">
              <w:rPr>
                <w:color w:val="000000" w:themeColor="text1"/>
                <w:sz w:val="18"/>
                <w:szCs w:val="18"/>
              </w:rPr>
              <w:t>Examen</w:t>
            </w:r>
            <w:r w:rsidRPr="006E6062" w:rsidR="4E7FBF54">
              <w:rPr>
                <w:color w:val="000000" w:themeColor="text1"/>
                <w:sz w:val="18"/>
                <w:szCs w:val="18"/>
              </w:rPr>
              <w:t xml:space="preserve"> médico</w:t>
            </w:r>
          </w:p>
        </w:tc>
        <w:tc>
          <w:tcPr>
            <w:tcW w:w="150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105" w:type="dxa"/>
              <w:right w:w="105" w:type="dxa"/>
            </w:tcMar>
            <w:vAlign w:val="center"/>
          </w:tcPr>
          <w:p w:rsidRPr="006E6062" w:rsidR="69EB2F8F" w:rsidP="11ADA0C0" w:rsidRDefault="69EB2F8F" w14:paraId="065CFA86" w14:textId="3E9C5A81">
            <w:pPr>
              <w:pStyle w:val="Normal0"/>
              <w:spacing w:line="276" w:lineRule="auto"/>
              <w:jc w:val="center"/>
              <w:rPr>
                <w:color w:val="000000" w:themeColor="text1"/>
                <w:sz w:val="18"/>
                <w:szCs w:val="18"/>
              </w:rPr>
            </w:pPr>
            <w:r w:rsidRPr="006E6062">
              <w:rPr>
                <w:color w:val="000000" w:themeColor="text1"/>
                <w:sz w:val="18"/>
                <w:szCs w:val="18"/>
              </w:rPr>
              <w:t>SÍ</w:t>
            </w:r>
          </w:p>
        </w:tc>
        <w:tc>
          <w:tcPr>
            <w:tcW w:w="145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105" w:type="dxa"/>
              <w:right w:w="105" w:type="dxa"/>
            </w:tcMar>
            <w:vAlign w:val="center"/>
          </w:tcPr>
          <w:p w:rsidRPr="006E6062" w:rsidR="11ADA0C0" w:rsidP="11ADA0C0" w:rsidRDefault="11ADA0C0" w14:paraId="417E6FAF" w14:textId="3E9C5A81">
            <w:pPr>
              <w:pStyle w:val="Normal0"/>
              <w:spacing w:line="276" w:lineRule="auto"/>
              <w:jc w:val="center"/>
              <w:rPr>
                <w:color w:val="000000" w:themeColor="text1"/>
                <w:sz w:val="18"/>
                <w:szCs w:val="18"/>
              </w:rPr>
            </w:pPr>
            <w:r w:rsidRPr="006E6062">
              <w:rPr>
                <w:color w:val="000000" w:themeColor="text1"/>
                <w:sz w:val="18"/>
                <w:szCs w:val="18"/>
              </w:rPr>
              <w:t>SÍ</w:t>
            </w:r>
          </w:p>
        </w:tc>
        <w:tc>
          <w:tcPr>
            <w:tcW w:w="1686"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105" w:type="dxa"/>
              <w:right w:w="105" w:type="dxa"/>
            </w:tcMar>
            <w:vAlign w:val="center"/>
          </w:tcPr>
          <w:p w:rsidRPr="006E6062" w:rsidR="11ADA0C0" w:rsidP="11ADA0C0" w:rsidRDefault="11ADA0C0" w14:paraId="48D8C119" w14:textId="3E9C5A81">
            <w:pPr>
              <w:pStyle w:val="Normal0"/>
              <w:spacing w:line="276" w:lineRule="auto"/>
              <w:jc w:val="center"/>
              <w:rPr>
                <w:color w:val="000000" w:themeColor="text1"/>
                <w:sz w:val="18"/>
                <w:szCs w:val="18"/>
              </w:rPr>
            </w:pPr>
            <w:r w:rsidRPr="006E6062">
              <w:rPr>
                <w:color w:val="000000" w:themeColor="text1"/>
                <w:sz w:val="18"/>
                <w:szCs w:val="18"/>
              </w:rPr>
              <w:t>SÍ</w:t>
            </w:r>
          </w:p>
        </w:tc>
      </w:tr>
      <w:tr w:rsidRPr="006E6062" w:rsidR="11ADA0C0" w:rsidTr="00DE0454" w14:paraId="4A619149" w14:textId="77777777">
        <w:trPr>
          <w:trHeight w:val="20"/>
        </w:trPr>
        <w:tc>
          <w:tcPr>
            <w:tcW w:w="63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4E7FBF54" w:rsidP="11ADA0C0" w:rsidRDefault="4E7FBF54" w14:paraId="48F3E567" w14:textId="29674646">
            <w:pPr>
              <w:pStyle w:val="Normal0"/>
              <w:spacing w:line="259" w:lineRule="auto"/>
              <w:jc w:val="center"/>
              <w:rPr>
                <w:color w:val="000000" w:themeColor="text1"/>
                <w:sz w:val="18"/>
                <w:szCs w:val="18"/>
              </w:rPr>
            </w:pPr>
            <w:r w:rsidRPr="006E6062">
              <w:rPr>
                <w:color w:val="000000" w:themeColor="text1"/>
                <w:sz w:val="18"/>
                <w:szCs w:val="18"/>
              </w:rPr>
              <w:t>2</w:t>
            </w:r>
          </w:p>
        </w:tc>
        <w:tc>
          <w:tcPr>
            <w:tcW w:w="348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4E7FBF54" w:rsidP="11ADA0C0" w:rsidRDefault="4E7FBF54" w14:paraId="193BDE66" w14:textId="016B4B70">
            <w:pPr>
              <w:pStyle w:val="Normal0"/>
              <w:spacing w:line="276" w:lineRule="auto"/>
              <w:rPr>
                <w:color w:val="000000" w:themeColor="text1"/>
                <w:sz w:val="18"/>
                <w:szCs w:val="18"/>
              </w:rPr>
            </w:pPr>
            <w:r w:rsidRPr="006E6062">
              <w:rPr>
                <w:color w:val="000000" w:themeColor="text1"/>
                <w:sz w:val="18"/>
                <w:szCs w:val="18"/>
              </w:rPr>
              <w:t>Cedula</w:t>
            </w:r>
          </w:p>
        </w:tc>
        <w:tc>
          <w:tcPr>
            <w:tcW w:w="150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5E51FCD7" w:rsidP="11ADA0C0" w:rsidRDefault="5E51FCD7" w14:paraId="69CF6D24" w14:textId="6F107D9D">
            <w:pPr>
              <w:pStyle w:val="Normal0"/>
              <w:spacing w:line="276" w:lineRule="auto"/>
              <w:jc w:val="center"/>
              <w:rPr>
                <w:color w:val="000000" w:themeColor="text1"/>
                <w:sz w:val="18"/>
                <w:szCs w:val="18"/>
              </w:rPr>
            </w:pPr>
            <w:r w:rsidRPr="006E6062">
              <w:rPr>
                <w:color w:val="000000" w:themeColor="text1"/>
                <w:sz w:val="18"/>
                <w:szCs w:val="18"/>
              </w:rPr>
              <w:t>SÍ</w:t>
            </w:r>
          </w:p>
        </w:tc>
        <w:tc>
          <w:tcPr>
            <w:tcW w:w="145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11ADA0C0" w:rsidP="11ADA0C0" w:rsidRDefault="11ADA0C0" w14:paraId="3D0ABEFD" w14:textId="6F107D9D">
            <w:pPr>
              <w:pStyle w:val="Normal0"/>
              <w:spacing w:line="276" w:lineRule="auto"/>
              <w:jc w:val="center"/>
              <w:rPr>
                <w:color w:val="000000" w:themeColor="text1"/>
                <w:sz w:val="18"/>
                <w:szCs w:val="18"/>
              </w:rPr>
            </w:pPr>
            <w:r w:rsidRPr="006E6062">
              <w:rPr>
                <w:color w:val="000000" w:themeColor="text1"/>
                <w:sz w:val="18"/>
                <w:szCs w:val="18"/>
              </w:rPr>
              <w:t>SÍ</w:t>
            </w:r>
          </w:p>
        </w:tc>
        <w:tc>
          <w:tcPr>
            <w:tcW w:w="1686"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11ADA0C0" w:rsidP="11ADA0C0" w:rsidRDefault="11ADA0C0" w14:paraId="7128E71D" w14:textId="6F107D9D">
            <w:pPr>
              <w:pStyle w:val="Normal0"/>
              <w:spacing w:line="276" w:lineRule="auto"/>
              <w:jc w:val="center"/>
              <w:rPr>
                <w:color w:val="000000" w:themeColor="text1"/>
                <w:sz w:val="18"/>
                <w:szCs w:val="18"/>
              </w:rPr>
            </w:pPr>
            <w:r w:rsidRPr="006E6062">
              <w:rPr>
                <w:color w:val="000000" w:themeColor="text1"/>
                <w:sz w:val="18"/>
                <w:szCs w:val="18"/>
              </w:rPr>
              <w:t>SÍ</w:t>
            </w:r>
          </w:p>
        </w:tc>
      </w:tr>
      <w:tr w:rsidRPr="006E6062" w:rsidR="11ADA0C0" w:rsidTr="00DE0454" w14:paraId="22266A17" w14:textId="77777777">
        <w:trPr>
          <w:trHeight w:val="20"/>
        </w:trPr>
        <w:tc>
          <w:tcPr>
            <w:tcW w:w="63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105" w:type="dxa"/>
              <w:right w:w="105" w:type="dxa"/>
            </w:tcMar>
            <w:vAlign w:val="center"/>
          </w:tcPr>
          <w:p w:rsidRPr="006E6062" w:rsidR="4E7FBF54" w:rsidP="11ADA0C0" w:rsidRDefault="4E7FBF54" w14:paraId="20240EA6" w14:textId="3F163CDD">
            <w:pPr>
              <w:pStyle w:val="Normal0"/>
              <w:spacing w:line="259" w:lineRule="auto"/>
              <w:jc w:val="center"/>
              <w:rPr>
                <w:color w:val="000000" w:themeColor="text1"/>
                <w:sz w:val="18"/>
                <w:szCs w:val="18"/>
              </w:rPr>
            </w:pPr>
            <w:r w:rsidRPr="006E6062">
              <w:rPr>
                <w:color w:val="000000" w:themeColor="text1"/>
                <w:sz w:val="18"/>
                <w:szCs w:val="18"/>
              </w:rPr>
              <w:t>3</w:t>
            </w:r>
          </w:p>
        </w:tc>
        <w:tc>
          <w:tcPr>
            <w:tcW w:w="348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105" w:type="dxa"/>
              <w:right w:w="105" w:type="dxa"/>
            </w:tcMar>
            <w:vAlign w:val="center"/>
          </w:tcPr>
          <w:p w:rsidRPr="006E6062" w:rsidR="4E7FBF54" w:rsidP="11ADA0C0" w:rsidRDefault="4E7FBF54" w14:paraId="1A5A5559" w14:textId="6FCC50C3">
            <w:pPr>
              <w:pStyle w:val="Normal0"/>
              <w:spacing w:line="276" w:lineRule="auto"/>
              <w:rPr>
                <w:color w:val="000000" w:themeColor="text1"/>
                <w:sz w:val="18"/>
                <w:szCs w:val="18"/>
              </w:rPr>
            </w:pPr>
            <w:r w:rsidRPr="006E6062">
              <w:rPr>
                <w:color w:val="000000" w:themeColor="text1"/>
                <w:sz w:val="18"/>
                <w:szCs w:val="18"/>
              </w:rPr>
              <w:t>Afiliación ARL</w:t>
            </w:r>
          </w:p>
        </w:tc>
        <w:tc>
          <w:tcPr>
            <w:tcW w:w="150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105" w:type="dxa"/>
              <w:right w:w="105" w:type="dxa"/>
            </w:tcMar>
            <w:vAlign w:val="center"/>
          </w:tcPr>
          <w:p w:rsidRPr="006E6062" w:rsidR="25058178" w:rsidP="11ADA0C0" w:rsidRDefault="25058178" w14:paraId="2ED39802" w14:textId="12AE48A1">
            <w:pPr>
              <w:pStyle w:val="Normal0"/>
              <w:spacing w:line="276" w:lineRule="auto"/>
              <w:jc w:val="center"/>
              <w:rPr>
                <w:color w:val="000000" w:themeColor="text1"/>
                <w:sz w:val="18"/>
                <w:szCs w:val="18"/>
              </w:rPr>
            </w:pPr>
            <w:r w:rsidRPr="006E6062">
              <w:rPr>
                <w:color w:val="000000" w:themeColor="text1"/>
                <w:sz w:val="18"/>
                <w:szCs w:val="18"/>
              </w:rPr>
              <w:t>SÍ</w:t>
            </w:r>
          </w:p>
        </w:tc>
        <w:tc>
          <w:tcPr>
            <w:tcW w:w="145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105" w:type="dxa"/>
              <w:right w:w="105" w:type="dxa"/>
            </w:tcMar>
            <w:vAlign w:val="center"/>
          </w:tcPr>
          <w:p w:rsidRPr="006E6062" w:rsidR="11ADA0C0" w:rsidP="11ADA0C0" w:rsidRDefault="11ADA0C0" w14:paraId="00A54012" w14:textId="12AE48A1">
            <w:pPr>
              <w:pStyle w:val="Normal0"/>
              <w:spacing w:line="276" w:lineRule="auto"/>
              <w:jc w:val="center"/>
              <w:rPr>
                <w:color w:val="000000" w:themeColor="text1"/>
                <w:sz w:val="18"/>
                <w:szCs w:val="18"/>
              </w:rPr>
            </w:pPr>
            <w:r w:rsidRPr="006E6062">
              <w:rPr>
                <w:color w:val="000000" w:themeColor="text1"/>
                <w:sz w:val="18"/>
                <w:szCs w:val="18"/>
              </w:rPr>
              <w:t>SÍ</w:t>
            </w:r>
          </w:p>
        </w:tc>
        <w:tc>
          <w:tcPr>
            <w:tcW w:w="1686"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105" w:type="dxa"/>
              <w:right w:w="105" w:type="dxa"/>
            </w:tcMar>
            <w:vAlign w:val="center"/>
          </w:tcPr>
          <w:p w:rsidRPr="006E6062" w:rsidR="11ADA0C0" w:rsidP="11ADA0C0" w:rsidRDefault="11ADA0C0" w14:paraId="0D63E5B1" w14:textId="12AE48A1">
            <w:pPr>
              <w:pStyle w:val="Normal0"/>
              <w:spacing w:line="276" w:lineRule="auto"/>
              <w:jc w:val="center"/>
              <w:rPr>
                <w:color w:val="000000" w:themeColor="text1"/>
                <w:sz w:val="18"/>
                <w:szCs w:val="18"/>
              </w:rPr>
            </w:pPr>
            <w:r w:rsidRPr="006E6062">
              <w:rPr>
                <w:color w:val="000000" w:themeColor="text1"/>
                <w:sz w:val="18"/>
                <w:szCs w:val="18"/>
              </w:rPr>
              <w:t>SÍ</w:t>
            </w:r>
          </w:p>
        </w:tc>
      </w:tr>
      <w:tr w:rsidRPr="006E6062" w:rsidR="11ADA0C0" w:rsidTr="00DE0454" w14:paraId="3F707385" w14:textId="77777777">
        <w:trPr>
          <w:trHeight w:val="20"/>
        </w:trPr>
        <w:tc>
          <w:tcPr>
            <w:tcW w:w="63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11ADA0C0" w:rsidP="11ADA0C0" w:rsidRDefault="1B6E7D57" w14:paraId="6CEC2109" w14:textId="661F7149">
            <w:pPr>
              <w:pStyle w:val="Normal0"/>
              <w:spacing w:line="259" w:lineRule="auto"/>
              <w:jc w:val="center"/>
              <w:rPr>
                <w:color w:val="000000" w:themeColor="text1"/>
                <w:sz w:val="18"/>
                <w:szCs w:val="18"/>
              </w:rPr>
            </w:pPr>
            <w:r w:rsidRPr="006E6062">
              <w:rPr>
                <w:color w:val="000000" w:themeColor="text1"/>
                <w:sz w:val="18"/>
                <w:szCs w:val="18"/>
              </w:rPr>
              <w:t>4</w:t>
            </w:r>
          </w:p>
        </w:tc>
        <w:tc>
          <w:tcPr>
            <w:tcW w:w="348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4082A883" w:rsidP="11ADA0C0" w:rsidRDefault="4082A883" w14:paraId="07D176AD" w14:textId="4CFF9F54">
            <w:pPr>
              <w:pStyle w:val="Normal0"/>
              <w:spacing w:line="276" w:lineRule="auto"/>
              <w:rPr>
                <w:color w:val="000000" w:themeColor="text1"/>
                <w:sz w:val="18"/>
                <w:szCs w:val="18"/>
              </w:rPr>
            </w:pPr>
            <w:r w:rsidRPr="006E6062">
              <w:rPr>
                <w:color w:val="000000" w:themeColor="text1"/>
                <w:sz w:val="18"/>
                <w:szCs w:val="18"/>
              </w:rPr>
              <w:t>Afiliación EPS</w:t>
            </w:r>
          </w:p>
        </w:tc>
        <w:tc>
          <w:tcPr>
            <w:tcW w:w="150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4082A883" w:rsidP="11ADA0C0" w:rsidRDefault="4082A883" w14:paraId="78F51901" w14:textId="40693FE2">
            <w:pPr>
              <w:pStyle w:val="Normal0"/>
              <w:spacing w:line="276" w:lineRule="auto"/>
              <w:jc w:val="center"/>
              <w:rPr>
                <w:color w:val="000000" w:themeColor="text1"/>
                <w:sz w:val="18"/>
                <w:szCs w:val="18"/>
              </w:rPr>
            </w:pPr>
            <w:r w:rsidRPr="006E6062">
              <w:rPr>
                <w:color w:val="000000" w:themeColor="text1"/>
                <w:sz w:val="18"/>
                <w:szCs w:val="18"/>
              </w:rPr>
              <w:t>SÍ</w:t>
            </w:r>
          </w:p>
        </w:tc>
        <w:tc>
          <w:tcPr>
            <w:tcW w:w="145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11ADA0C0" w:rsidP="11ADA0C0" w:rsidRDefault="11ADA0C0" w14:paraId="5334F873" w14:textId="40693FE2">
            <w:pPr>
              <w:pStyle w:val="Normal0"/>
              <w:spacing w:line="276" w:lineRule="auto"/>
              <w:jc w:val="center"/>
              <w:rPr>
                <w:color w:val="000000" w:themeColor="text1"/>
                <w:sz w:val="18"/>
                <w:szCs w:val="18"/>
              </w:rPr>
            </w:pPr>
            <w:r w:rsidRPr="006E6062">
              <w:rPr>
                <w:color w:val="000000" w:themeColor="text1"/>
                <w:sz w:val="18"/>
                <w:szCs w:val="18"/>
              </w:rPr>
              <w:t>SÍ</w:t>
            </w:r>
          </w:p>
        </w:tc>
        <w:tc>
          <w:tcPr>
            <w:tcW w:w="1686"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11ADA0C0" w:rsidP="11ADA0C0" w:rsidRDefault="11ADA0C0" w14:paraId="4096E58A" w14:textId="40693FE2">
            <w:pPr>
              <w:pStyle w:val="Normal0"/>
              <w:spacing w:line="276" w:lineRule="auto"/>
              <w:jc w:val="center"/>
              <w:rPr>
                <w:color w:val="000000" w:themeColor="text1"/>
                <w:sz w:val="18"/>
                <w:szCs w:val="18"/>
              </w:rPr>
            </w:pPr>
            <w:r w:rsidRPr="006E6062">
              <w:rPr>
                <w:color w:val="000000" w:themeColor="text1"/>
                <w:sz w:val="18"/>
                <w:szCs w:val="18"/>
              </w:rPr>
              <w:t>SÍ</w:t>
            </w:r>
          </w:p>
        </w:tc>
      </w:tr>
      <w:tr w:rsidRPr="006E6062" w:rsidR="11ADA0C0" w:rsidTr="00DE0454" w14:paraId="089C0CDE" w14:textId="77777777">
        <w:trPr>
          <w:trHeight w:val="20"/>
        </w:trPr>
        <w:tc>
          <w:tcPr>
            <w:tcW w:w="63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105" w:type="dxa"/>
              <w:right w:w="105" w:type="dxa"/>
            </w:tcMar>
            <w:vAlign w:val="center"/>
          </w:tcPr>
          <w:p w:rsidRPr="006E6062" w:rsidR="4E7FBF54" w:rsidP="11ADA0C0" w:rsidRDefault="1DCBCE00" w14:paraId="37910E9B" w14:textId="3C7505D1">
            <w:pPr>
              <w:pStyle w:val="Normal0"/>
              <w:spacing w:line="259" w:lineRule="auto"/>
              <w:jc w:val="center"/>
              <w:rPr>
                <w:color w:val="000000" w:themeColor="text1"/>
                <w:sz w:val="18"/>
                <w:szCs w:val="18"/>
              </w:rPr>
            </w:pPr>
            <w:r w:rsidRPr="006E6062">
              <w:rPr>
                <w:color w:val="000000" w:themeColor="text1"/>
                <w:sz w:val="18"/>
                <w:szCs w:val="18"/>
              </w:rPr>
              <w:t>5</w:t>
            </w:r>
          </w:p>
        </w:tc>
        <w:tc>
          <w:tcPr>
            <w:tcW w:w="348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105" w:type="dxa"/>
              <w:right w:w="105" w:type="dxa"/>
            </w:tcMar>
            <w:vAlign w:val="center"/>
          </w:tcPr>
          <w:p w:rsidRPr="006E6062" w:rsidR="4E7FBF54" w:rsidP="11ADA0C0" w:rsidRDefault="656A2E1C" w14:paraId="0E65C833" w14:textId="60F5D674">
            <w:pPr>
              <w:pStyle w:val="Normal0"/>
              <w:spacing w:line="276" w:lineRule="auto"/>
            </w:pPr>
            <w:r w:rsidRPr="006E6062">
              <w:rPr>
                <w:color w:val="000000" w:themeColor="text1"/>
                <w:sz w:val="18"/>
                <w:szCs w:val="18"/>
              </w:rPr>
              <w:t>Formato de Hoja de vida</w:t>
            </w:r>
          </w:p>
        </w:tc>
        <w:tc>
          <w:tcPr>
            <w:tcW w:w="150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105" w:type="dxa"/>
              <w:right w:w="105" w:type="dxa"/>
            </w:tcMar>
            <w:vAlign w:val="center"/>
          </w:tcPr>
          <w:p w:rsidRPr="006E6062" w:rsidR="3F139437" w:rsidP="11ADA0C0" w:rsidRDefault="3F139437" w14:paraId="1D116AED" w14:textId="7EEFB9BA">
            <w:pPr>
              <w:pStyle w:val="Normal0"/>
              <w:spacing w:line="276" w:lineRule="auto"/>
              <w:jc w:val="center"/>
              <w:rPr>
                <w:color w:val="000000" w:themeColor="text1"/>
                <w:sz w:val="18"/>
                <w:szCs w:val="18"/>
              </w:rPr>
            </w:pPr>
            <w:r w:rsidRPr="006E6062">
              <w:rPr>
                <w:color w:val="000000" w:themeColor="text1"/>
                <w:sz w:val="18"/>
                <w:szCs w:val="18"/>
              </w:rPr>
              <w:t>SÍ</w:t>
            </w:r>
          </w:p>
        </w:tc>
        <w:tc>
          <w:tcPr>
            <w:tcW w:w="145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105" w:type="dxa"/>
              <w:right w:w="105" w:type="dxa"/>
            </w:tcMar>
            <w:vAlign w:val="center"/>
          </w:tcPr>
          <w:p w:rsidRPr="006E6062" w:rsidR="11ADA0C0" w:rsidP="11ADA0C0" w:rsidRDefault="11ADA0C0" w14:paraId="255BE283" w14:textId="7EEFB9BA">
            <w:pPr>
              <w:pStyle w:val="Normal0"/>
              <w:spacing w:line="276" w:lineRule="auto"/>
              <w:jc w:val="center"/>
              <w:rPr>
                <w:color w:val="000000" w:themeColor="text1"/>
                <w:sz w:val="18"/>
                <w:szCs w:val="18"/>
              </w:rPr>
            </w:pPr>
            <w:r w:rsidRPr="006E6062">
              <w:rPr>
                <w:color w:val="000000" w:themeColor="text1"/>
                <w:sz w:val="18"/>
                <w:szCs w:val="18"/>
              </w:rPr>
              <w:t>SÍ</w:t>
            </w:r>
          </w:p>
        </w:tc>
        <w:tc>
          <w:tcPr>
            <w:tcW w:w="1686"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105" w:type="dxa"/>
              <w:right w:w="105" w:type="dxa"/>
            </w:tcMar>
            <w:vAlign w:val="center"/>
          </w:tcPr>
          <w:p w:rsidRPr="006E6062" w:rsidR="11ADA0C0" w:rsidP="11ADA0C0" w:rsidRDefault="11ADA0C0" w14:paraId="24728852" w14:textId="7EEFB9BA">
            <w:pPr>
              <w:pStyle w:val="Normal0"/>
              <w:spacing w:line="276" w:lineRule="auto"/>
              <w:jc w:val="center"/>
              <w:rPr>
                <w:color w:val="000000" w:themeColor="text1"/>
                <w:sz w:val="18"/>
                <w:szCs w:val="18"/>
              </w:rPr>
            </w:pPr>
            <w:r w:rsidRPr="006E6062">
              <w:rPr>
                <w:color w:val="000000" w:themeColor="text1"/>
                <w:sz w:val="18"/>
                <w:szCs w:val="18"/>
              </w:rPr>
              <w:t>SÍ</w:t>
            </w:r>
          </w:p>
        </w:tc>
      </w:tr>
      <w:tr w:rsidRPr="006E6062" w:rsidR="11ADA0C0" w:rsidTr="00DE0454" w14:paraId="72675271" w14:textId="77777777">
        <w:trPr>
          <w:trHeight w:val="20"/>
        </w:trPr>
        <w:tc>
          <w:tcPr>
            <w:tcW w:w="63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4E7FBF54" w:rsidP="11ADA0C0" w:rsidRDefault="7F35CC65" w14:paraId="0DDB4A61" w14:textId="169357C4">
            <w:pPr>
              <w:pStyle w:val="Normal0"/>
              <w:spacing w:line="259" w:lineRule="auto"/>
              <w:jc w:val="center"/>
              <w:rPr>
                <w:color w:val="000000" w:themeColor="text1"/>
                <w:sz w:val="18"/>
                <w:szCs w:val="18"/>
              </w:rPr>
            </w:pPr>
            <w:r w:rsidRPr="006E6062">
              <w:rPr>
                <w:color w:val="000000" w:themeColor="text1"/>
                <w:sz w:val="18"/>
                <w:szCs w:val="18"/>
              </w:rPr>
              <w:t>6</w:t>
            </w:r>
          </w:p>
        </w:tc>
        <w:tc>
          <w:tcPr>
            <w:tcW w:w="348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4E7FBF54" w:rsidP="11ADA0C0" w:rsidRDefault="4E7FBF54" w14:paraId="259D24BE" w14:textId="6ECD5643">
            <w:pPr>
              <w:pStyle w:val="Normal0"/>
              <w:spacing w:line="276" w:lineRule="auto"/>
              <w:rPr>
                <w:color w:val="000000" w:themeColor="text1"/>
                <w:sz w:val="18"/>
                <w:szCs w:val="18"/>
              </w:rPr>
            </w:pPr>
            <w:r w:rsidRPr="006E6062">
              <w:rPr>
                <w:color w:val="000000" w:themeColor="text1"/>
                <w:sz w:val="18"/>
                <w:szCs w:val="18"/>
              </w:rPr>
              <w:t>Evaluación Inducción</w:t>
            </w:r>
          </w:p>
        </w:tc>
        <w:tc>
          <w:tcPr>
            <w:tcW w:w="150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737D5C77" w:rsidP="11ADA0C0" w:rsidRDefault="737D5C77" w14:paraId="58F5941B" w14:textId="57D067EA">
            <w:pPr>
              <w:pStyle w:val="Normal0"/>
              <w:spacing w:line="276" w:lineRule="auto"/>
              <w:jc w:val="center"/>
              <w:rPr>
                <w:color w:val="000000" w:themeColor="text1"/>
                <w:sz w:val="18"/>
                <w:szCs w:val="18"/>
              </w:rPr>
            </w:pPr>
            <w:r w:rsidRPr="006E6062">
              <w:rPr>
                <w:color w:val="000000" w:themeColor="text1"/>
                <w:sz w:val="18"/>
                <w:szCs w:val="18"/>
              </w:rPr>
              <w:t>SÍ</w:t>
            </w:r>
          </w:p>
        </w:tc>
        <w:tc>
          <w:tcPr>
            <w:tcW w:w="145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11ADA0C0" w:rsidP="11ADA0C0" w:rsidRDefault="11ADA0C0" w14:paraId="25222573" w14:textId="57D067EA">
            <w:pPr>
              <w:pStyle w:val="Normal0"/>
              <w:spacing w:line="276" w:lineRule="auto"/>
              <w:jc w:val="center"/>
              <w:rPr>
                <w:color w:val="000000" w:themeColor="text1"/>
                <w:sz w:val="18"/>
                <w:szCs w:val="18"/>
              </w:rPr>
            </w:pPr>
            <w:r w:rsidRPr="006E6062">
              <w:rPr>
                <w:color w:val="000000" w:themeColor="text1"/>
                <w:sz w:val="18"/>
                <w:szCs w:val="18"/>
              </w:rPr>
              <w:t>SÍ</w:t>
            </w:r>
          </w:p>
        </w:tc>
        <w:tc>
          <w:tcPr>
            <w:tcW w:w="1686"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11ADA0C0" w:rsidP="11ADA0C0" w:rsidRDefault="11ADA0C0" w14:paraId="3C157FD7" w14:textId="57D067EA">
            <w:pPr>
              <w:pStyle w:val="Normal0"/>
              <w:spacing w:line="276" w:lineRule="auto"/>
              <w:jc w:val="center"/>
              <w:rPr>
                <w:color w:val="000000" w:themeColor="text1"/>
                <w:sz w:val="18"/>
                <w:szCs w:val="18"/>
              </w:rPr>
            </w:pPr>
            <w:r w:rsidRPr="006E6062">
              <w:rPr>
                <w:color w:val="000000" w:themeColor="text1"/>
                <w:sz w:val="18"/>
                <w:szCs w:val="18"/>
              </w:rPr>
              <w:t>SÍ</w:t>
            </w:r>
          </w:p>
        </w:tc>
      </w:tr>
      <w:tr w:rsidRPr="006E6062" w:rsidR="11ADA0C0" w:rsidTr="00DE0454" w14:paraId="140BD02F" w14:textId="77777777">
        <w:trPr>
          <w:trHeight w:val="20"/>
        </w:trPr>
        <w:tc>
          <w:tcPr>
            <w:tcW w:w="63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105" w:type="dxa"/>
              <w:right w:w="105" w:type="dxa"/>
            </w:tcMar>
            <w:vAlign w:val="center"/>
          </w:tcPr>
          <w:p w:rsidRPr="006E6062" w:rsidR="4E7FBF54" w:rsidP="11ADA0C0" w:rsidRDefault="4A01DF1C" w14:paraId="418E8A9D" w14:textId="2B1351A0">
            <w:pPr>
              <w:pStyle w:val="Normal0"/>
              <w:spacing w:line="259" w:lineRule="auto"/>
              <w:jc w:val="center"/>
              <w:rPr>
                <w:color w:val="000000" w:themeColor="text1"/>
                <w:sz w:val="18"/>
                <w:szCs w:val="18"/>
              </w:rPr>
            </w:pPr>
            <w:r w:rsidRPr="006E6062">
              <w:rPr>
                <w:color w:val="000000" w:themeColor="text1"/>
                <w:sz w:val="18"/>
                <w:szCs w:val="18"/>
              </w:rPr>
              <w:t>7</w:t>
            </w:r>
          </w:p>
        </w:tc>
        <w:tc>
          <w:tcPr>
            <w:tcW w:w="348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105" w:type="dxa"/>
              <w:right w:w="105" w:type="dxa"/>
            </w:tcMar>
            <w:vAlign w:val="center"/>
          </w:tcPr>
          <w:p w:rsidRPr="006E6062" w:rsidR="4E7FBF54" w:rsidP="11ADA0C0" w:rsidRDefault="4E7FBF54" w14:paraId="5049CB12" w14:textId="4C9F7256">
            <w:pPr>
              <w:pStyle w:val="Normal0"/>
              <w:spacing w:line="276" w:lineRule="auto"/>
              <w:rPr>
                <w:color w:val="000000" w:themeColor="text1"/>
                <w:sz w:val="18"/>
                <w:szCs w:val="18"/>
              </w:rPr>
            </w:pPr>
            <w:r w:rsidRPr="006E6062">
              <w:rPr>
                <w:color w:val="000000" w:themeColor="text1"/>
                <w:sz w:val="18"/>
                <w:szCs w:val="18"/>
              </w:rPr>
              <w:t>Recomendaciones Médicas</w:t>
            </w:r>
          </w:p>
        </w:tc>
        <w:tc>
          <w:tcPr>
            <w:tcW w:w="150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105" w:type="dxa"/>
              <w:right w:w="105" w:type="dxa"/>
            </w:tcMar>
            <w:vAlign w:val="center"/>
          </w:tcPr>
          <w:p w:rsidRPr="006E6062" w:rsidR="24666A48" w:rsidP="11ADA0C0" w:rsidRDefault="24666A48" w14:paraId="4671AAC7" w14:textId="5B39DECB">
            <w:pPr>
              <w:pStyle w:val="Normal0"/>
              <w:spacing w:line="276" w:lineRule="auto"/>
              <w:jc w:val="center"/>
              <w:rPr>
                <w:color w:val="000000" w:themeColor="text1"/>
                <w:sz w:val="18"/>
                <w:szCs w:val="18"/>
              </w:rPr>
            </w:pPr>
            <w:r w:rsidRPr="006E6062">
              <w:rPr>
                <w:color w:val="000000" w:themeColor="text1"/>
                <w:sz w:val="18"/>
                <w:szCs w:val="18"/>
              </w:rPr>
              <w:t>SÍ</w:t>
            </w:r>
          </w:p>
        </w:tc>
        <w:tc>
          <w:tcPr>
            <w:tcW w:w="145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105" w:type="dxa"/>
              <w:right w:w="105" w:type="dxa"/>
            </w:tcMar>
            <w:vAlign w:val="center"/>
          </w:tcPr>
          <w:p w:rsidRPr="006E6062" w:rsidR="11ADA0C0" w:rsidP="11ADA0C0" w:rsidRDefault="11ADA0C0" w14:paraId="76B363FF" w14:textId="5B39DECB">
            <w:pPr>
              <w:pStyle w:val="Normal0"/>
              <w:spacing w:line="276" w:lineRule="auto"/>
              <w:jc w:val="center"/>
              <w:rPr>
                <w:color w:val="000000" w:themeColor="text1"/>
                <w:sz w:val="18"/>
                <w:szCs w:val="18"/>
              </w:rPr>
            </w:pPr>
            <w:r w:rsidRPr="006E6062">
              <w:rPr>
                <w:color w:val="000000" w:themeColor="text1"/>
                <w:sz w:val="18"/>
                <w:szCs w:val="18"/>
              </w:rPr>
              <w:t>SÍ</w:t>
            </w:r>
          </w:p>
        </w:tc>
        <w:tc>
          <w:tcPr>
            <w:tcW w:w="1686"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105" w:type="dxa"/>
              <w:right w:w="105" w:type="dxa"/>
            </w:tcMar>
            <w:vAlign w:val="center"/>
          </w:tcPr>
          <w:p w:rsidRPr="006E6062" w:rsidR="11ADA0C0" w:rsidP="11ADA0C0" w:rsidRDefault="11ADA0C0" w14:paraId="7C6FD804" w14:textId="5B39DECB">
            <w:pPr>
              <w:pStyle w:val="Normal0"/>
              <w:spacing w:line="276" w:lineRule="auto"/>
              <w:jc w:val="center"/>
              <w:rPr>
                <w:color w:val="000000" w:themeColor="text1"/>
                <w:sz w:val="18"/>
                <w:szCs w:val="18"/>
              </w:rPr>
            </w:pPr>
            <w:r w:rsidRPr="006E6062">
              <w:rPr>
                <w:color w:val="000000" w:themeColor="text1"/>
                <w:sz w:val="18"/>
                <w:szCs w:val="18"/>
              </w:rPr>
              <w:t>SÍ</w:t>
            </w:r>
          </w:p>
        </w:tc>
      </w:tr>
      <w:tr w:rsidRPr="006E6062" w:rsidR="11ADA0C0" w:rsidTr="00DE0454" w14:paraId="5EA9A28F" w14:textId="77777777">
        <w:trPr>
          <w:trHeight w:val="20"/>
        </w:trPr>
        <w:tc>
          <w:tcPr>
            <w:tcW w:w="63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4E7FBF54" w:rsidP="11ADA0C0" w:rsidRDefault="3D4B75BC" w14:paraId="3B84B1AC" w14:textId="3003C129">
            <w:pPr>
              <w:pStyle w:val="Normal0"/>
              <w:spacing w:line="259" w:lineRule="auto"/>
              <w:jc w:val="center"/>
              <w:rPr>
                <w:color w:val="000000" w:themeColor="text1"/>
                <w:sz w:val="18"/>
                <w:szCs w:val="18"/>
              </w:rPr>
            </w:pPr>
            <w:r w:rsidRPr="006E6062">
              <w:rPr>
                <w:color w:val="000000" w:themeColor="text1"/>
                <w:sz w:val="18"/>
                <w:szCs w:val="18"/>
              </w:rPr>
              <w:t>8</w:t>
            </w:r>
          </w:p>
        </w:tc>
        <w:tc>
          <w:tcPr>
            <w:tcW w:w="348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4E7FBF54" w:rsidP="11ADA0C0" w:rsidRDefault="4E7FBF54" w14:paraId="11F8A683" w14:textId="7F343ED4">
            <w:pPr>
              <w:pStyle w:val="Normal0"/>
              <w:spacing w:line="276" w:lineRule="auto"/>
              <w:rPr>
                <w:color w:val="000000" w:themeColor="text1"/>
                <w:sz w:val="18"/>
                <w:szCs w:val="18"/>
              </w:rPr>
            </w:pPr>
            <w:r w:rsidRPr="006E6062">
              <w:rPr>
                <w:color w:val="000000" w:themeColor="text1"/>
                <w:sz w:val="18"/>
                <w:szCs w:val="18"/>
              </w:rPr>
              <w:t xml:space="preserve">Consentimiento informado para toma </w:t>
            </w:r>
          </w:p>
          <w:p w:rsidRPr="006E6062" w:rsidR="4E7FBF54" w:rsidP="11ADA0C0" w:rsidRDefault="4E7FBF54" w14:paraId="04252286" w14:textId="286F223C">
            <w:pPr>
              <w:pStyle w:val="Normal0"/>
              <w:spacing w:line="276" w:lineRule="auto"/>
              <w:rPr>
                <w:color w:val="000000" w:themeColor="text1"/>
                <w:sz w:val="18"/>
                <w:szCs w:val="18"/>
              </w:rPr>
            </w:pPr>
            <w:r w:rsidRPr="006E6062">
              <w:rPr>
                <w:color w:val="000000" w:themeColor="text1"/>
                <w:sz w:val="18"/>
                <w:szCs w:val="18"/>
              </w:rPr>
              <w:t>de pruebas de Alcoholemia</w:t>
            </w:r>
          </w:p>
        </w:tc>
        <w:tc>
          <w:tcPr>
            <w:tcW w:w="150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36306AD9" w:rsidP="11ADA0C0" w:rsidRDefault="36306AD9" w14:paraId="3EBC0309" w14:textId="0FFC6274">
            <w:pPr>
              <w:pStyle w:val="Normal0"/>
              <w:spacing w:line="276" w:lineRule="auto"/>
              <w:jc w:val="center"/>
              <w:rPr>
                <w:color w:val="000000" w:themeColor="text1"/>
                <w:sz w:val="18"/>
                <w:szCs w:val="18"/>
              </w:rPr>
            </w:pPr>
            <w:r w:rsidRPr="006E6062">
              <w:rPr>
                <w:color w:val="000000" w:themeColor="text1"/>
                <w:sz w:val="18"/>
                <w:szCs w:val="18"/>
              </w:rPr>
              <w:t>SÍ</w:t>
            </w:r>
          </w:p>
        </w:tc>
        <w:tc>
          <w:tcPr>
            <w:tcW w:w="145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11ADA0C0" w:rsidP="11ADA0C0" w:rsidRDefault="11ADA0C0" w14:paraId="7175203E" w14:textId="0FFC6274">
            <w:pPr>
              <w:pStyle w:val="Normal0"/>
              <w:spacing w:line="276" w:lineRule="auto"/>
              <w:jc w:val="center"/>
              <w:rPr>
                <w:color w:val="000000" w:themeColor="text1"/>
                <w:sz w:val="18"/>
                <w:szCs w:val="18"/>
              </w:rPr>
            </w:pPr>
            <w:r w:rsidRPr="006E6062">
              <w:rPr>
                <w:color w:val="000000" w:themeColor="text1"/>
                <w:sz w:val="18"/>
                <w:szCs w:val="18"/>
              </w:rPr>
              <w:t>SÍ</w:t>
            </w:r>
          </w:p>
        </w:tc>
        <w:tc>
          <w:tcPr>
            <w:tcW w:w="1686"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11ADA0C0" w:rsidP="11ADA0C0" w:rsidRDefault="11ADA0C0" w14:paraId="79449150" w14:textId="0FFC6274">
            <w:pPr>
              <w:pStyle w:val="Normal0"/>
              <w:spacing w:line="276" w:lineRule="auto"/>
              <w:jc w:val="center"/>
              <w:rPr>
                <w:color w:val="000000" w:themeColor="text1"/>
                <w:sz w:val="18"/>
                <w:szCs w:val="18"/>
              </w:rPr>
            </w:pPr>
            <w:r w:rsidRPr="006E6062">
              <w:rPr>
                <w:color w:val="000000" w:themeColor="text1"/>
                <w:sz w:val="18"/>
                <w:szCs w:val="18"/>
              </w:rPr>
              <w:t>SÍ</w:t>
            </w:r>
          </w:p>
        </w:tc>
      </w:tr>
      <w:tr w:rsidRPr="006E6062" w:rsidR="11ADA0C0" w:rsidTr="00DE0454" w14:paraId="5DF21C03" w14:textId="77777777">
        <w:trPr>
          <w:trHeight w:val="20"/>
        </w:trPr>
        <w:tc>
          <w:tcPr>
            <w:tcW w:w="63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105" w:type="dxa"/>
              <w:right w:w="105" w:type="dxa"/>
            </w:tcMar>
            <w:vAlign w:val="center"/>
          </w:tcPr>
          <w:p w:rsidRPr="006E6062" w:rsidR="4E7FBF54" w:rsidP="11ADA0C0" w:rsidRDefault="31E66B0B" w14:paraId="63770FA6" w14:textId="3B9D7AA3">
            <w:pPr>
              <w:pStyle w:val="Normal0"/>
              <w:spacing w:line="259" w:lineRule="auto"/>
              <w:jc w:val="center"/>
              <w:rPr>
                <w:color w:val="000000" w:themeColor="text1"/>
                <w:sz w:val="18"/>
                <w:szCs w:val="18"/>
              </w:rPr>
            </w:pPr>
            <w:r w:rsidRPr="006E6062">
              <w:rPr>
                <w:color w:val="000000" w:themeColor="text1"/>
                <w:sz w:val="18"/>
                <w:szCs w:val="18"/>
              </w:rPr>
              <w:t>9</w:t>
            </w:r>
          </w:p>
        </w:tc>
        <w:tc>
          <w:tcPr>
            <w:tcW w:w="348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105" w:type="dxa"/>
              <w:right w:w="105" w:type="dxa"/>
            </w:tcMar>
            <w:vAlign w:val="center"/>
          </w:tcPr>
          <w:p w:rsidRPr="006E6062" w:rsidR="4E7FBF54" w:rsidP="11ADA0C0" w:rsidRDefault="4E7FBF54" w14:paraId="74E03762" w14:textId="09DAA563">
            <w:pPr>
              <w:pStyle w:val="Normal0"/>
              <w:spacing w:line="276" w:lineRule="auto"/>
              <w:rPr>
                <w:color w:val="000000" w:themeColor="text1"/>
                <w:sz w:val="18"/>
                <w:szCs w:val="18"/>
              </w:rPr>
            </w:pPr>
            <w:r w:rsidRPr="006E6062">
              <w:rPr>
                <w:color w:val="000000" w:themeColor="text1"/>
                <w:sz w:val="18"/>
                <w:szCs w:val="18"/>
              </w:rPr>
              <w:t>Notificación Riesgos de acuerdo con el</w:t>
            </w:r>
          </w:p>
          <w:p w:rsidRPr="006E6062" w:rsidR="4E7FBF54" w:rsidP="11ADA0C0" w:rsidRDefault="4E7FBF54" w14:paraId="37E09868" w14:textId="1AB618D9">
            <w:pPr>
              <w:pStyle w:val="Normal0"/>
              <w:spacing w:line="276" w:lineRule="auto"/>
              <w:rPr>
                <w:color w:val="000000" w:themeColor="text1"/>
                <w:sz w:val="18"/>
                <w:szCs w:val="18"/>
              </w:rPr>
            </w:pPr>
            <w:r w:rsidRPr="006E6062">
              <w:rPr>
                <w:color w:val="000000" w:themeColor="text1"/>
                <w:sz w:val="18"/>
                <w:szCs w:val="18"/>
              </w:rPr>
              <w:t>cargo</w:t>
            </w:r>
          </w:p>
        </w:tc>
        <w:tc>
          <w:tcPr>
            <w:tcW w:w="150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105" w:type="dxa"/>
              <w:right w:w="105" w:type="dxa"/>
            </w:tcMar>
            <w:vAlign w:val="center"/>
          </w:tcPr>
          <w:p w:rsidRPr="006E6062" w:rsidR="681FE34E" w:rsidP="11ADA0C0" w:rsidRDefault="681FE34E" w14:paraId="707E18BF" w14:textId="27FD93F9">
            <w:pPr>
              <w:pStyle w:val="Normal0"/>
              <w:spacing w:line="276" w:lineRule="auto"/>
              <w:jc w:val="center"/>
              <w:rPr>
                <w:color w:val="000000" w:themeColor="text1"/>
                <w:sz w:val="18"/>
                <w:szCs w:val="18"/>
              </w:rPr>
            </w:pPr>
            <w:r w:rsidRPr="006E6062">
              <w:rPr>
                <w:color w:val="000000" w:themeColor="text1"/>
                <w:sz w:val="18"/>
                <w:szCs w:val="18"/>
              </w:rPr>
              <w:t>SÍ</w:t>
            </w:r>
          </w:p>
        </w:tc>
        <w:tc>
          <w:tcPr>
            <w:tcW w:w="145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105" w:type="dxa"/>
              <w:right w:w="105" w:type="dxa"/>
            </w:tcMar>
            <w:vAlign w:val="center"/>
          </w:tcPr>
          <w:p w:rsidRPr="006E6062" w:rsidR="11ADA0C0" w:rsidP="11ADA0C0" w:rsidRDefault="11ADA0C0" w14:paraId="650BCCAC" w14:textId="27FD93F9">
            <w:pPr>
              <w:pStyle w:val="Normal0"/>
              <w:spacing w:line="276" w:lineRule="auto"/>
              <w:jc w:val="center"/>
              <w:rPr>
                <w:color w:val="000000" w:themeColor="text1"/>
                <w:sz w:val="18"/>
                <w:szCs w:val="18"/>
              </w:rPr>
            </w:pPr>
            <w:r w:rsidRPr="006E6062">
              <w:rPr>
                <w:color w:val="000000" w:themeColor="text1"/>
                <w:sz w:val="18"/>
                <w:szCs w:val="18"/>
              </w:rPr>
              <w:t>SÍ</w:t>
            </w:r>
          </w:p>
        </w:tc>
        <w:tc>
          <w:tcPr>
            <w:tcW w:w="1686"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105" w:type="dxa"/>
              <w:right w:w="105" w:type="dxa"/>
            </w:tcMar>
            <w:vAlign w:val="center"/>
          </w:tcPr>
          <w:p w:rsidRPr="006E6062" w:rsidR="11ADA0C0" w:rsidP="11ADA0C0" w:rsidRDefault="11ADA0C0" w14:paraId="64276C0E" w14:textId="27FD93F9">
            <w:pPr>
              <w:pStyle w:val="Normal0"/>
              <w:spacing w:line="276" w:lineRule="auto"/>
              <w:jc w:val="center"/>
              <w:rPr>
                <w:color w:val="000000" w:themeColor="text1"/>
                <w:sz w:val="18"/>
                <w:szCs w:val="18"/>
              </w:rPr>
            </w:pPr>
            <w:r w:rsidRPr="006E6062">
              <w:rPr>
                <w:color w:val="000000" w:themeColor="text1"/>
                <w:sz w:val="18"/>
                <w:szCs w:val="18"/>
              </w:rPr>
              <w:t>SÍ</w:t>
            </w:r>
          </w:p>
        </w:tc>
      </w:tr>
      <w:tr w:rsidRPr="006E6062" w:rsidR="11ADA0C0" w:rsidTr="00DE0454" w14:paraId="4426DFF5" w14:textId="77777777">
        <w:trPr>
          <w:trHeight w:val="20"/>
        </w:trPr>
        <w:tc>
          <w:tcPr>
            <w:tcW w:w="63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4E7FBF54" w:rsidP="11ADA0C0" w:rsidRDefault="232DCDF9" w14:paraId="024947D4" w14:textId="76FB2C67">
            <w:pPr>
              <w:pStyle w:val="Normal0"/>
              <w:spacing w:line="259" w:lineRule="auto"/>
              <w:jc w:val="center"/>
              <w:rPr>
                <w:color w:val="000000" w:themeColor="text1"/>
                <w:sz w:val="18"/>
                <w:szCs w:val="18"/>
              </w:rPr>
            </w:pPr>
            <w:r w:rsidRPr="006E6062">
              <w:rPr>
                <w:color w:val="000000" w:themeColor="text1"/>
                <w:sz w:val="18"/>
                <w:szCs w:val="18"/>
              </w:rPr>
              <w:t>10</w:t>
            </w:r>
          </w:p>
        </w:tc>
        <w:tc>
          <w:tcPr>
            <w:tcW w:w="348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4E7FBF54" w:rsidP="11ADA0C0" w:rsidRDefault="4E7FBF54" w14:paraId="1D718D51" w14:textId="06C4DF02">
            <w:pPr>
              <w:pStyle w:val="Normal0"/>
              <w:spacing w:line="276" w:lineRule="auto"/>
              <w:rPr>
                <w:color w:val="000000" w:themeColor="text1"/>
                <w:sz w:val="18"/>
                <w:szCs w:val="18"/>
              </w:rPr>
            </w:pPr>
            <w:r w:rsidRPr="006E6062">
              <w:rPr>
                <w:color w:val="000000" w:themeColor="text1"/>
                <w:sz w:val="18"/>
                <w:szCs w:val="18"/>
              </w:rPr>
              <w:t>Formato de entrega EPP y Dotación</w:t>
            </w:r>
          </w:p>
        </w:tc>
        <w:tc>
          <w:tcPr>
            <w:tcW w:w="150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44DFF34B" w:rsidP="11ADA0C0" w:rsidRDefault="44DFF34B" w14:paraId="233F45F1" w14:textId="22850A51">
            <w:pPr>
              <w:pStyle w:val="Normal0"/>
              <w:spacing w:line="276" w:lineRule="auto"/>
              <w:jc w:val="center"/>
              <w:rPr>
                <w:color w:val="000000" w:themeColor="text1"/>
                <w:sz w:val="18"/>
                <w:szCs w:val="18"/>
              </w:rPr>
            </w:pPr>
            <w:r w:rsidRPr="006E6062">
              <w:rPr>
                <w:color w:val="000000" w:themeColor="text1"/>
                <w:sz w:val="18"/>
                <w:szCs w:val="18"/>
              </w:rPr>
              <w:t>SÍ</w:t>
            </w:r>
          </w:p>
        </w:tc>
        <w:tc>
          <w:tcPr>
            <w:tcW w:w="145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11ADA0C0" w:rsidP="11ADA0C0" w:rsidRDefault="11ADA0C0" w14:paraId="4429A36A" w14:textId="22850A51">
            <w:pPr>
              <w:pStyle w:val="Normal0"/>
              <w:spacing w:line="276" w:lineRule="auto"/>
              <w:jc w:val="center"/>
              <w:rPr>
                <w:color w:val="000000" w:themeColor="text1"/>
                <w:sz w:val="18"/>
                <w:szCs w:val="18"/>
              </w:rPr>
            </w:pPr>
            <w:r w:rsidRPr="006E6062">
              <w:rPr>
                <w:color w:val="000000" w:themeColor="text1"/>
                <w:sz w:val="18"/>
                <w:szCs w:val="18"/>
              </w:rPr>
              <w:t>SÍ</w:t>
            </w:r>
          </w:p>
        </w:tc>
        <w:tc>
          <w:tcPr>
            <w:tcW w:w="1686"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11ADA0C0" w:rsidP="11ADA0C0" w:rsidRDefault="11ADA0C0" w14:paraId="2AF91604" w14:textId="22850A51">
            <w:pPr>
              <w:pStyle w:val="Normal0"/>
              <w:spacing w:line="276" w:lineRule="auto"/>
              <w:jc w:val="center"/>
              <w:rPr>
                <w:color w:val="000000" w:themeColor="text1"/>
                <w:sz w:val="18"/>
                <w:szCs w:val="18"/>
              </w:rPr>
            </w:pPr>
            <w:r w:rsidRPr="006E6062">
              <w:rPr>
                <w:color w:val="000000" w:themeColor="text1"/>
                <w:sz w:val="18"/>
                <w:szCs w:val="18"/>
              </w:rPr>
              <w:t>SÍ</w:t>
            </w:r>
          </w:p>
        </w:tc>
      </w:tr>
      <w:tr w:rsidRPr="006E6062" w:rsidR="11ADA0C0" w:rsidTr="00DE0454" w14:paraId="7122011B" w14:textId="77777777">
        <w:trPr>
          <w:trHeight w:val="20"/>
        </w:trPr>
        <w:tc>
          <w:tcPr>
            <w:tcW w:w="63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105" w:type="dxa"/>
              <w:right w:w="105" w:type="dxa"/>
            </w:tcMar>
            <w:vAlign w:val="center"/>
          </w:tcPr>
          <w:p w:rsidRPr="006E6062" w:rsidR="4E7FBF54" w:rsidP="11ADA0C0" w:rsidRDefault="0166D8A0" w14:paraId="16E30718" w14:textId="214207B9">
            <w:pPr>
              <w:pStyle w:val="Normal0"/>
              <w:spacing w:line="259" w:lineRule="auto"/>
              <w:jc w:val="center"/>
              <w:rPr>
                <w:color w:val="000000" w:themeColor="text1"/>
                <w:sz w:val="18"/>
                <w:szCs w:val="18"/>
              </w:rPr>
            </w:pPr>
            <w:r w:rsidRPr="006E6062">
              <w:rPr>
                <w:color w:val="000000" w:themeColor="text1"/>
                <w:sz w:val="18"/>
                <w:szCs w:val="18"/>
              </w:rPr>
              <w:t>1</w:t>
            </w:r>
            <w:r w:rsidRPr="006E6062" w:rsidR="124523ED">
              <w:rPr>
                <w:color w:val="000000" w:themeColor="text1"/>
                <w:sz w:val="18"/>
                <w:szCs w:val="18"/>
              </w:rPr>
              <w:t>1</w:t>
            </w:r>
          </w:p>
        </w:tc>
        <w:tc>
          <w:tcPr>
            <w:tcW w:w="348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105" w:type="dxa"/>
              <w:right w:w="105" w:type="dxa"/>
            </w:tcMar>
            <w:vAlign w:val="center"/>
          </w:tcPr>
          <w:p w:rsidRPr="006E6062" w:rsidR="4E7FBF54" w:rsidP="11ADA0C0" w:rsidRDefault="4E7FBF54" w14:paraId="3FE32EBB" w14:textId="0939B442">
            <w:pPr>
              <w:pStyle w:val="Normal0"/>
              <w:spacing w:line="276" w:lineRule="auto"/>
              <w:rPr>
                <w:color w:val="000000" w:themeColor="text1"/>
                <w:sz w:val="18"/>
                <w:szCs w:val="18"/>
              </w:rPr>
            </w:pPr>
            <w:r w:rsidRPr="006E6062">
              <w:rPr>
                <w:color w:val="000000" w:themeColor="text1"/>
                <w:sz w:val="18"/>
                <w:szCs w:val="18"/>
              </w:rPr>
              <w:t>Licencia de conducción</w:t>
            </w:r>
          </w:p>
        </w:tc>
        <w:tc>
          <w:tcPr>
            <w:tcW w:w="150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105" w:type="dxa"/>
              <w:right w:w="105" w:type="dxa"/>
            </w:tcMar>
            <w:vAlign w:val="center"/>
          </w:tcPr>
          <w:p w:rsidRPr="006E6062" w:rsidR="552096B0" w:rsidP="11ADA0C0" w:rsidRDefault="552096B0" w14:paraId="5EF530E6" w14:textId="54CEA57A">
            <w:pPr>
              <w:pStyle w:val="Normal0"/>
              <w:spacing w:line="276" w:lineRule="auto"/>
              <w:jc w:val="center"/>
              <w:rPr>
                <w:color w:val="000000" w:themeColor="text1"/>
                <w:sz w:val="18"/>
                <w:szCs w:val="18"/>
              </w:rPr>
            </w:pPr>
            <w:r w:rsidRPr="006E6062">
              <w:rPr>
                <w:color w:val="000000" w:themeColor="text1"/>
                <w:sz w:val="18"/>
                <w:szCs w:val="18"/>
              </w:rPr>
              <w:t>No</w:t>
            </w:r>
          </w:p>
        </w:tc>
        <w:tc>
          <w:tcPr>
            <w:tcW w:w="145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105" w:type="dxa"/>
              <w:right w:w="105" w:type="dxa"/>
            </w:tcMar>
            <w:vAlign w:val="center"/>
          </w:tcPr>
          <w:p w:rsidRPr="006E6062" w:rsidR="67D9D9D2" w:rsidP="11ADA0C0" w:rsidRDefault="67D9D9D2" w14:paraId="1D06947B" w14:textId="433EFCD6">
            <w:pPr>
              <w:pStyle w:val="Normal0"/>
              <w:spacing w:line="276" w:lineRule="auto"/>
              <w:jc w:val="center"/>
              <w:rPr>
                <w:color w:val="000000" w:themeColor="text1"/>
                <w:sz w:val="18"/>
                <w:szCs w:val="18"/>
              </w:rPr>
            </w:pPr>
            <w:r w:rsidRPr="006E6062">
              <w:rPr>
                <w:color w:val="000000" w:themeColor="text1"/>
                <w:sz w:val="18"/>
                <w:szCs w:val="18"/>
              </w:rPr>
              <w:t>SÍ</w:t>
            </w:r>
          </w:p>
        </w:tc>
        <w:tc>
          <w:tcPr>
            <w:tcW w:w="1686"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105" w:type="dxa"/>
              <w:right w:w="105" w:type="dxa"/>
            </w:tcMar>
            <w:vAlign w:val="center"/>
          </w:tcPr>
          <w:p w:rsidRPr="006E6062" w:rsidR="2DB5B584" w:rsidP="11ADA0C0" w:rsidRDefault="2DB5B584" w14:paraId="35CC7CBC" w14:textId="46E7F830">
            <w:pPr>
              <w:pStyle w:val="Normal0"/>
              <w:spacing w:line="259" w:lineRule="auto"/>
              <w:jc w:val="center"/>
            </w:pPr>
            <w:r w:rsidRPr="006E6062">
              <w:rPr>
                <w:color w:val="000000" w:themeColor="text1"/>
                <w:sz w:val="18"/>
                <w:szCs w:val="18"/>
              </w:rPr>
              <w:t>Sólo Técnicos motorizados</w:t>
            </w:r>
          </w:p>
        </w:tc>
      </w:tr>
      <w:tr w:rsidRPr="006E6062" w:rsidR="11ADA0C0" w:rsidTr="00DE0454" w14:paraId="18CC7CE4" w14:textId="77777777">
        <w:trPr>
          <w:trHeight w:val="20"/>
        </w:trPr>
        <w:tc>
          <w:tcPr>
            <w:tcW w:w="63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4E7FBF54" w:rsidP="11ADA0C0" w:rsidRDefault="0166D8A0" w14:paraId="561D4E5B" w14:textId="7CB425D1">
            <w:pPr>
              <w:pStyle w:val="Normal0"/>
              <w:spacing w:line="259" w:lineRule="auto"/>
              <w:jc w:val="center"/>
              <w:rPr>
                <w:color w:val="000000" w:themeColor="text1"/>
                <w:sz w:val="18"/>
                <w:szCs w:val="18"/>
              </w:rPr>
            </w:pPr>
            <w:r w:rsidRPr="006E6062">
              <w:rPr>
                <w:color w:val="000000" w:themeColor="text1"/>
                <w:sz w:val="18"/>
                <w:szCs w:val="18"/>
              </w:rPr>
              <w:t>1</w:t>
            </w:r>
            <w:r w:rsidRPr="006E6062" w:rsidR="4D6D3BD5">
              <w:rPr>
                <w:color w:val="000000" w:themeColor="text1"/>
                <w:sz w:val="18"/>
                <w:szCs w:val="18"/>
              </w:rPr>
              <w:t>2</w:t>
            </w:r>
          </w:p>
        </w:tc>
        <w:tc>
          <w:tcPr>
            <w:tcW w:w="348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4E7FBF54" w:rsidP="11ADA0C0" w:rsidRDefault="4E7FBF54" w14:paraId="3301F987" w14:textId="2667BF46">
            <w:pPr>
              <w:pStyle w:val="Normal0"/>
              <w:spacing w:line="276" w:lineRule="auto"/>
              <w:rPr>
                <w:color w:val="000000" w:themeColor="text1"/>
                <w:sz w:val="18"/>
                <w:szCs w:val="18"/>
              </w:rPr>
            </w:pPr>
            <w:r w:rsidRPr="006E6062">
              <w:rPr>
                <w:color w:val="000000" w:themeColor="text1"/>
                <w:sz w:val="18"/>
                <w:szCs w:val="18"/>
              </w:rPr>
              <w:t>Certificado / carnet OP Grúa</w:t>
            </w:r>
          </w:p>
        </w:tc>
        <w:tc>
          <w:tcPr>
            <w:tcW w:w="150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27572A0F" w:rsidP="11ADA0C0" w:rsidRDefault="27572A0F" w14:paraId="288081BB" w14:textId="59BD85AA">
            <w:pPr>
              <w:pStyle w:val="Normal0"/>
              <w:spacing w:line="276" w:lineRule="auto"/>
              <w:jc w:val="center"/>
              <w:rPr>
                <w:color w:val="000000" w:themeColor="text1"/>
                <w:sz w:val="18"/>
                <w:szCs w:val="18"/>
              </w:rPr>
            </w:pPr>
            <w:r w:rsidRPr="006E6062">
              <w:rPr>
                <w:color w:val="000000" w:themeColor="text1"/>
                <w:sz w:val="18"/>
                <w:szCs w:val="18"/>
              </w:rPr>
              <w:t>No</w:t>
            </w:r>
          </w:p>
        </w:tc>
        <w:tc>
          <w:tcPr>
            <w:tcW w:w="145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50B79FD9" w:rsidP="11ADA0C0" w:rsidRDefault="50B79FD9" w14:paraId="04DF23F4" w14:textId="4A4277EC">
            <w:pPr>
              <w:pStyle w:val="Normal0"/>
              <w:spacing w:line="276" w:lineRule="auto"/>
              <w:jc w:val="center"/>
              <w:rPr>
                <w:color w:val="000000" w:themeColor="text1"/>
                <w:sz w:val="18"/>
                <w:szCs w:val="18"/>
              </w:rPr>
            </w:pPr>
            <w:r w:rsidRPr="006E6062">
              <w:rPr>
                <w:color w:val="000000" w:themeColor="text1"/>
                <w:sz w:val="18"/>
                <w:szCs w:val="18"/>
              </w:rPr>
              <w:t>SÍ</w:t>
            </w:r>
          </w:p>
        </w:tc>
        <w:tc>
          <w:tcPr>
            <w:tcW w:w="1686"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78320838" w:rsidP="11ADA0C0" w:rsidRDefault="78320838" w14:paraId="55E6CB9B" w14:textId="3DC3AB34">
            <w:pPr>
              <w:pStyle w:val="Normal0"/>
              <w:spacing w:line="259" w:lineRule="auto"/>
              <w:jc w:val="center"/>
              <w:rPr>
                <w:color w:val="000000" w:themeColor="text1"/>
                <w:sz w:val="18"/>
                <w:szCs w:val="18"/>
              </w:rPr>
            </w:pPr>
            <w:r w:rsidRPr="006E6062">
              <w:rPr>
                <w:color w:val="000000" w:themeColor="text1"/>
                <w:sz w:val="18"/>
                <w:szCs w:val="18"/>
              </w:rPr>
              <w:t>No</w:t>
            </w:r>
          </w:p>
        </w:tc>
      </w:tr>
      <w:tr w:rsidRPr="006E6062" w:rsidR="11ADA0C0" w:rsidTr="00DE0454" w14:paraId="0BBB74DA" w14:textId="77777777">
        <w:trPr>
          <w:trHeight w:val="20"/>
        </w:trPr>
        <w:tc>
          <w:tcPr>
            <w:tcW w:w="63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105" w:type="dxa"/>
              <w:right w:w="105" w:type="dxa"/>
            </w:tcMar>
            <w:vAlign w:val="center"/>
          </w:tcPr>
          <w:p w:rsidRPr="006E6062" w:rsidR="4E7FBF54" w:rsidP="11ADA0C0" w:rsidRDefault="0166D8A0" w14:paraId="7917D3B6" w14:textId="204A99BF">
            <w:pPr>
              <w:pStyle w:val="Normal0"/>
              <w:spacing w:line="259" w:lineRule="auto"/>
              <w:jc w:val="center"/>
              <w:rPr>
                <w:color w:val="000000" w:themeColor="text1"/>
                <w:sz w:val="18"/>
                <w:szCs w:val="18"/>
              </w:rPr>
            </w:pPr>
            <w:r w:rsidRPr="006E6062">
              <w:rPr>
                <w:color w:val="000000" w:themeColor="text1"/>
                <w:sz w:val="18"/>
                <w:szCs w:val="18"/>
              </w:rPr>
              <w:t>1</w:t>
            </w:r>
            <w:r w:rsidRPr="006E6062" w:rsidR="2AD5152A">
              <w:rPr>
                <w:color w:val="000000" w:themeColor="text1"/>
                <w:sz w:val="18"/>
                <w:szCs w:val="18"/>
              </w:rPr>
              <w:t>3</w:t>
            </w:r>
          </w:p>
        </w:tc>
        <w:tc>
          <w:tcPr>
            <w:tcW w:w="348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105" w:type="dxa"/>
              <w:right w:w="105" w:type="dxa"/>
            </w:tcMar>
            <w:vAlign w:val="center"/>
          </w:tcPr>
          <w:p w:rsidRPr="006E6062" w:rsidR="4E7FBF54" w:rsidP="11ADA0C0" w:rsidRDefault="4E7FBF54" w14:paraId="4969399F" w14:textId="34D7DBC3">
            <w:pPr>
              <w:pStyle w:val="Normal0"/>
              <w:spacing w:line="276" w:lineRule="auto"/>
              <w:rPr>
                <w:color w:val="000000" w:themeColor="text1"/>
                <w:sz w:val="18"/>
                <w:szCs w:val="18"/>
              </w:rPr>
            </w:pPr>
            <w:r w:rsidRPr="006E6062">
              <w:rPr>
                <w:color w:val="000000" w:themeColor="text1"/>
                <w:sz w:val="18"/>
                <w:szCs w:val="18"/>
              </w:rPr>
              <w:t>Curso TA - Trabajador autorizado</w:t>
            </w:r>
          </w:p>
        </w:tc>
        <w:tc>
          <w:tcPr>
            <w:tcW w:w="150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105" w:type="dxa"/>
              <w:right w:w="105" w:type="dxa"/>
            </w:tcMar>
            <w:vAlign w:val="center"/>
          </w:tcPr>
          <w:p w:rsidRPr="006E6062" w:rsidR="7230766F" w:rsidP="11ADA0C0" w:rsidRDefault="7230766F" w14:paraId="0B9DBB80" w14:textId="4E8349CC">
            <w:pPr>
              <w:pStyle w:val="Normal0"/>
              <w:spacing w:line="276" w:lineRule="auto"/>
              <w:jc w:val="center"/>
              <w:rPr>
                <w:color w:val="000000" w:themeColor="text1"/>
                <w:sz w:val="18"/>
                <w:szCs w:val="18"/>
              </w:rPr>
            </w:pPr>
            <w:r w:rsidRPr="006E6062">
              <w:rPr>
                <w:color w:val="000000" w:themeColor="text1"/>
                <w:sz w:val="18"/>
                <w:szCs w:val="18"/>
              </w:rPr>
              <w:t>No</w:t>
            </w:r>
          </w:p>
        </w:tc>
        <w:tc>
          <w:tcPr>
            <w:tcW w:w="145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105" w:type="dxa"/>
              <w:right w:w="105" w:type="dxa"/>
            </w:tcMar>
            <w:vAlign w:val="center"/>
          </w:tcPr>
          <w:p w:rsidRPr="006E6062" w:rsidR="682ABAD2" w:rsidP="11ADA0C0" w:rsidRDefault="682ABAD2" w14:paraId="36B4E3A4" w14:textId="694B5496">
            <w:pPr>
              <w:pStyle w:val="Normal0"/>
              <w:spacing w:line="276" w:lineRule="auto"/>
              <w:jc w:val="center"/>
              <w:rPr>
                <w:color w:val="000000" w:themeColor="text1"/>
                <w:sz w:val="18"/>
                <w:szCs w:val="18"/>
              </w:rPr>
            </w:pPr>
            <w:r w:rsidRPr="006E6062">
              <w:rPr>
                <w:color w:val="000000" w:themeColor="text1"/>
                <w:sz w:val="18"/>
                <w:szCs w:val="18"/>
              </w:rPr>
              <w:t>SÍ</w:t>
            </w:r>
          </w:p>
        </w:tc>
        <w:tc>
          <w:tcPr>
            <w:tcW w:w="1686"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105" w:type="dxa"/>
              <w:right w:w="105" w:type="dxa"/>
            </w:tcMar>
            <w:vAlign w:val="center"/>
          </w:tcPr>
          <w:p w:rsidRPr="006E6062" w:rsidR="7FE4D77D" w:rsidP="11ADA0C0" w:rsidRDefault="7FE4D77D" w14:paraId="0A2363F5" w14:textId="44AABA7B">
            <w:pPr>
              <w:pStyle w:val="Normal0"/>
              <w:spacing w:line="276" w:lineRule="auto"/>
              <w:jc w:val="center"/>
              <w:rPr>
                <w:color w:val="000000" w:themeColor="text1"/>
                <w:sz w:val="18"/>
                <w:szCs w:val="18"/>
              </w:rPr>
            </w:pPr>
            <w:r w:rsidRPr="006E6062">
              <w:rPr>
                <w:color w:val="000000" w:themeColor="text1"/>
                <w:sz w:val="18"/>
                <w:szCs w:val="18"/>
              </w:rPr>
              <w:t>SÍ</w:t>
            </w:r>
          </w:p>
        </w:tc>
      </w:tr>
      <w:tr w:rsidRPr="006E6062" w:rsidR="11ADA0C0" w:rsidTr="00DE0454" w14:paraId="628E19CD" w14:textId="77777777">
        <w:trPr>
          <w:trHeight w:val="20"/>
        </w:trPr>
        <w:tc>
          <w:tcPr>
            <w:tcW w:w="63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4E7FBF54" w:rsidP="11ADA0C0" w:rsidRDefault="0166D8A0" w14:paraId="3628BD13" w14:textId="5C756124">
            <w:pPr>
              <w:pStyle w:val="Normal0"/>
              <w:spacing w:line="259" w:lineRule="auto"/>
              <w:jc w:val="center"/>
              <w:rPr>
                <w:color w:val="000000" w:themeColor="text1"/>
                <w:sz w:val="18"/>
                <w:szCs w:val="18"/>
              </w:rPr>
            </w:pPr>
            <w:r w:rsidRPr="006E6062">
              <w:rPr>
                <w:color w:val="000000" w:themeColor="text1"/>
                <w:sz w:val="18"/>
                <w:szCs w:val="18"/>
              </w:rPr>
              <w:t>1</w:t>
            </w:r>
            <w:r w:rsidRPr="006E6062" w:rsidR="2081E9AA">
              <w:rPr>
                <w:color w:val="000000" w:themeColor="text1"/>
                <w:sz w:val="18"/>
                <w:szCs w:val="18"/>
              </w:rPr>
              <w:t>4</w:t>
            </w:r>
          </w:p>
        </w:tc>
        <w:tc>
          <w:tcPr>
            <w:tcW w:w="348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4E7FBF54" w:rsidP="11ADA0C0" w:rsidRDefault="4E7FBF54" w14:paraId="4C07D7E0" w14:textId="60D37F97">
            <w:pPr>
              <w:pStyle w:val="Normal0"/>
              <w:spacing w:line="276" w:lineRule="auto"/>
              <w:rPr>
                <w:color w:val="000000" w:themeColor="text1"/>
                <w:sz w:val="18"/>
                <w:szCs w:val="18"/>
              </w:rPr>
            </w:pPr>
            <w:r w:rsidRPr="006E6062">
              <w:rPr>
                <w:color w:val="000000" w:themeColor="text1"/>
                <w:sz w:val="18"/>
                <w:szCs w:val="18"/>
              </w:rPr>
              <w:t>Curso 50 Horas SGSST</w:t>
            </w:r>
          </w:p>
        </w:tc>
        <w:tc>
          <w:tcPr>
            <w:tcW w:w="150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1FA76A70" w:rsidP="11ADA0C0" w:rsidRDefault="1FA76A70" w14:paraId="170B1C0E" w14:textId="7C63A85D">
            <w:pPr>
              <w:pStyle w:val="Normal0"/>
              <w:spacing w:line="276" w:lineRule="auto"/>
              <w:jc w:val="center"/>
              <w:rPr>
                <w:color w:val="000000" w:themeColor="text1"/>
                <w:sz w:val="18"/>
                <w:szCs w:val="18"/>
              </w:rPr>
            </w:pPr>
            <w:r w:rsidRPr="006E6062">
              <w:rPr>
                <w:color w:val="000000" w:themeColor="text1"/>
                <w:sz w:val="18"/>
                <w:szCs w:val="18"/>
              </w:rPr>
              <w:t>No</w:t>
            </w:r>
          </w:p>
        </w:tc>
        <w:tc>
          <w:tcPr>
            <w:tcW w:w="145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24F3E79C" w:rsidP="11ADA0C0" w:rsidRDefault="24F3E79C" w14:paraId="12BB8051" w14:textId="46485026">
            <w:pPr>
              <w:pStyle w:val="Normal0"/>
              <w:spacing w:line="276" w:lineRule="auto"/>
              <w:jc w:val="center"/>
              <w:rPr>
                <w:color w:val="000000" w:themeColor="text1"/>
                <w:sz w:val="18"/>
                <w:szCs w:val="18"/>
              </w:rPr>
            </w:pPr>
            <w:r w:rsidRPr="006E6062">
              <w:rPr>
                <w:color w:val="000000" w:themeColor="text1"/>
                <w:sz w:val="18"/>
                <w:szCs w:val="18"/>
              </w:rPr>
              <w:t>No</w:t>
            </w:r>
          </w:p>
        </w:tc>
        <w:tc>
          <w:tcPr>
            <w:tcW w:w="1686"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69F25460" w:rsidP="11ADA0C0" w:rsidRDefault="69F25460" w14:paraId="7297E921" w14:textId="59F42978">
            <w:pPr>
              <w:pStyle w:val="Normal0"/>
              <w:spacing w:line="259" w:lineRule="auto"/>
              <w:jc w:val="center"/>
              <w:rPr>
                <w:color w:val="000000" w:themeColor="text1"/>
                <w:sz w:val="18"/>
                <w:szCs w:val="18"/>
              </w:rPr>
            </w:pPr>
            <w:r w:rsidRPr="006E6062">
              <w:rPr>
                <w:color w:val="000000" w:themeColor="text1"/>
                <w:sz w:val="18"/>
                <w:szCs w:val="18"/>
              </w:rPr>
              <w:t>Sólo coordinadores</w:t>
            </w:r>
          </w:p>
        </w:tc>
      </w:tr>
      <w:tr w:rsidRPr="006E6062" w:rsidR="11ADA0C0" w:rsidTr="00DE0454" w14:paraId="05FA2526" w14:textId="77777777">
        <w:trPr>
          <w:trHeight w:val="20"/>
        </w:trPr>
        <w:tc>
          <w:tcPr>
            <w:tcW w:w="63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105" w:type="dxa"/>
              <w:right w:w="105" w:type="dxa"/>
            </w:tcMar>
            <w:vAlign w:val="center"/>
          </w:tcPr>
          <w:p w:rsidRPr="006E6062" w:rsidR="4E7FBF54" w:rsidP="11ADA0C0" w:rsidRDefault="0166D8A0" w14:paraId="20D583A2" w14:textId="055314B0">
            <w:pPr>
              <w:pStyle w:val="Normal0"/>
              <w:spacing w:line="259" w:lineRule="auto"/>
              <w:jc w:val="center"/>
              <w:rPr>
                <w:color w:val="000000" w:themeColor="text1"/>
                <w:sz w:val="18"/>
                <w:szCs w:val="18"/>
              </w:rPr>
            </w:pPr>
            <w:r w:rsidRPr="006E6062">
              <w:rPr>
                <w:color w:val="000000" w:themeColor="text1"/>
                <w:sz w:val="18"/>
                <w:szCs w:val="18"/>
              </w:rPr>
              <w:t>1</w:t>
            </w:r>
            <w:r w:rsidRPr="006E6062" w:rsidR="3E32063C">
              <w:rPr>
                <w:color w:val="000000" w:themeColor="text1"/>
                <w:sz w:val="18"/>
                <w:szCs w:val="18"/>
              </w:rPr>
              <w:t>5</w:t>
            </w:r>
          </w:p>
        </w:tc>
        <w:tc>
          <w:tcPr>
            <w:tcW w:w="348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105" w:type="dxa"/>
              <w:right w:w="105" w:type="dxa"/>
            </w:tcMar>
            <w:vAlign w:val="center"/>
          </w:tcPr>
          <w:p w:rsidRPr="006E6062" w:rsidR="4E7FBF54" w:rsidP="11ADA0C0" w:rsidRDefault="4E7FBF54" w14:paraId="12BF2F37" w14:textId="11B53B81">
            <w:pPr>
              <w:pStyle w:val="Normal0"/>
              <w:spacing w:line="276" w:lineRule="auto"/>
              <w:rPr>
                <w:color w:val="000000" w:themeColor="text1"/>
                <w:sz w:val="18"/>
                <w:szCs w:val="18"/>
              </w:rPr>
            </w:pPr>
            <w:r w:rsidRPr="006E6062">
              <w:rPr>
                <w:color w:val="000000" w:themeColor="text1"/>
                <w:sz w:val="18"/>
                <w:szCs w:val="18"/>
              </w:rPr>
              <w:t>Coordinador TA</w:t>
            </w:r>
          </w:p>
        </w:tc>
        <w:tc>
          <w:tcPr>
            <w:tcW w:w="150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105" w:type="dxa"/>
              <w:right w:w="105" w:type="dxa"/>
            </w:tcMar>
            <w:vAlign w:val="center"/>
          </w:tcPr>
          <w:p w:rsidRPr="006E6062" w:rsidR="7BB065A0" w:rsidP="11ADA0C0" w:rsidRDefault="7BB065A0" w14:paraId="38622833" w14:textId="558546C2">
            <w:pPr>
              <w:pStyle w:val="Normal0"/>
              <w:spacing w:line="276" w:lineRule="auto"/>
              <w:jc w:val="center"/>
              <w:rPr>
                <w:color w:val="000000" w:themeColor="text1"/>
                <w:sz w:val="18"/>
                <w:szCs w:val="18"/>
              </w:rPr>
            </w:pPr>
            <w:r w:rsidRPr="006E6062">
              <w:rPr>
                <w:color w:val="000000" w:themeColor="text1"/>
                <w:sz w:val="18"/>
                <w:szCs w:val="18"/>
              </w:rPr>
              <w:t>No</w:t>
            </w:r>
          </w:p>
        </w:tc>
        <w:tc>
          <w:tcPr>
            <w:tcW w:w="145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105" w:type="dxa"/>
              <w:right w:w="105" w:type="dxa"/>
            </w:tcMar>
            <w:vAlign w:val="center"/>
          </w:tcPr>
          <w:p w:rsidRPr="006E6062" w:rsidR="0561314A" w:rsidP="11ADA0C0" w:rsidRDefault="0561314A" w14:paraId="6BDD2982" w14:textId="719EA06D">
            <w:pPr>
              <w:pStyle w:val="Normal0"/>
              <w:spacing w:line="276" w:lineRule="auto"/>
              <w:jc w:val="center"/>
              <w:rPr>
                <w:color w:val="000000" w:themeColor="text1"/>
                <w:sz w:val="18"/>
                <w:szCs w:val="18"/>
              </w:rPr>
            </w:pPr>
            <w:r w:rsidRPr="006E6062">
              <w:rPr>
                <w:color w:val="000000" w:themeColor="text1"/>
                <w:sz w:val="18"/>
                <w:szCs w:val="18"/>
              </w:rPr>
              <w:t>No</w:t>
            </w:r>
          </w:p>
        </w:tc>
        <w:tc>
          <w:tcPr>
            <w:tcW w:w="1686"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105" w:type="dxa"/>
              <w:right w:w="105" w:type="dxa"/>
            </w:tcMar>
            <w:vAlign w:val="center"/>
          </w:tcPr>
          <w:p w:rsidRPr="006E6062" w:rsidR="0EE17DC9" w:rsidP="11ADA0C0" w:rsidRDefault="0EE17DC9" w14:paraId="6FC04009" w14:textId="04BB14BB">
            <w:pPr>
              <w:pStyle w:val="Normal0"/>
              <w:spacing w:line="259" w:lineRule="auto"/>
              <w:jc w:val="center"/>
              <w:rPr>
                <w:color w:val="000000" w:themeColor="text1"/>
                <w:sz w:val="18"/>
                <w:szCs w:val="18"/>
              </w:rPr>
            </w:pPr>
            <w:r w:rsidRPr="006E6062">
              <w:rPr>
                <w:color w:val="000000" w:themeColor="text1"/>
                <w:sz w:val="18"/>
                <w:szCs w:val="18"/>
              </w:rPr>
              <w:t>Sólo coordinadores</w:t>
            </w:r>
          </w:p>
        </w:tc>
      </w:tr>
      <w:tr w:rsidRPr="006E6062" w:rsidR="11ADA0C0" w:rsidTr="00DE0454" w14:paraId="01DF8DBF" w14:textId="77777777">
        <w:trPr>
          <w:trHeight w:val="20"/>
        </w:trPr>
        <w:tc>
          <w:tcPr>
            <w:tcW w:w="63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4E7FBF54" w:rsidP="11ADA0C0" w:rsidRDefault="0166D8A0" w14:paraId="16A83002" w14:textId="4001BF15">
            <w:pPr>
              <w:pStyle w:val="Normal0"/>
              <w:spacing w:line="259" w:lineRule="auto"/>
              <w:jc w:val="center"/>
              <w:rPr>
                <w:color w:val="000000" w:themeColor="text1"/>
                <w:sz w:val="18"/>
                <w:szCs w:val="18"/>
              </w:rPr>
            </w:pPr>
            <w:r w:rsidRPr="006E6062">
              <w:rPr>
                <w:color w:val="000000" w:themeColor="text1"/>
                <w:sz w:val="18"/>
                <w:szCs w:val="18"/>
              </w:rPr>
              <w:t>1</w:t>
            </w:r>
            <w:r w:rsidRPr="006E6062" w:rsidR="237943CA">
              <w:rPr>
                <w:color w:val="000000" w:themeColor="text1"/>
                <w:sz w:val="18"/>
                <w:szCs w:val="18"/>
              </w:rPr>
              <w:t>6</w:t>
            </w:r>
          </w:p>
        </w:tc>
        <w:tc>
          <w:tcPr>
            <w:tcW w:w="348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4E7FBF54" w:rsidP="11ADA0C0" w:rsidRDefault="4E7FBF54" w14:paraId="24A514F1" w14:textId="6321F0B5">
            <w:pPr>
              <w:pStyle w:val="Normal0"/>
              <w:spacing w:line="276" w:lineRule="auto"/>
              <w:rPr>
                <w:color w:val="000000" w:themeColor="text1"/>
                <w:sz w:val="18"/>
                <w:szCs w:val="18"/>
              </w:rPr>
            </w:pPr>
            <w:r w:rsidRPr="006E6062">
              <w:rPr>
                <w:color w:val="000000" w:themeColor="text1"/>
                <w:sz w:val="18"/>
                <w:szCs w:val="18"/>
              </w:rPr>
              <w:t>Certificado Banderero</w:t>
            </w:r>
          </w:p>
        </w:tc>
        <w:tc>
          <w:tcPr>
            <w:tcW w:w="150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1F099A7D" w:rsidP="11ADA0C0" w:rsidRDefault="1F099A7D" w14:paraId="5A1E04F4" w14:textId="601CC52D">
            <w:pPr>
              <w:pStyle w:val="Normal0"/>
              <w:spacing w:line="276" w:lineRule="auto"/>
              <w:jc w:val="center"/>
              <w:rPr>
                <w:color w:val="000000" w:themeColor="text1"/>
                <w:sz w:val="18"/>
                <w:szCs w:val="18"/>
              </w:rPr>
            </w:pPr>
            <w:r w:rsidRPr="006E6062">
              <w:rPr>
                <w:color w:val="000000" w:themeColor="text1"/>
                <w:sz w:val="18"/>
                <w:szCs w:val="18"/>
              </w:rPr>
              <w:t>SÍ</w:t>
            </w:r>
          </w:p>
        </w:tc>
        <w:tc>
          <w:tcPr>
            <w:tcW w:w="145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701E983C" w:rsidP="11ADA0C0" w:rsidRDefault="701E983C" w14:paraId="739FF7FD" w14:textId="7309E6E8">
            <w:pPr>
              <w:pStyle w:val="Normal0"/>
              <w:spacing w:line="276" w:lineRule="auto"/>
              <w:jc w:val="center"/>
              <w:rPr>
                <w:color w:val="000000" w:themeColor="text1"/>
                <w:sz w:val="18"/>
                <w:szCs w:val="18"/>
              </w:rPr>
            </w:pPr>
            <w:r w:rsidRPr="006E6062">
              <w:rPr>
                <w:color w:val="000000" w:themeColor="text1"/>
                <w:sz w:val="18"/>
                <w:szCs w:val="18"/>
              </w:rPr>
              <w:t>No</w:t>
            </w:r>
          </w:p>
        </w:tc>
        <w:tc>
          <w:tcPr>
            <w:tcW w:w="1686"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7A1B322A" w:rsidP="11ADA0C0" w:rsidRDefault="7A1B322A" w14:paraId="6A7CEAB6" w14:textId="551CEE1F">
            <w:pPr>
              <w:pStyle w:val="Normal0"/>
              <w:spacing w:line="259" w:lineRule="auto"/>
              <w:jc w:val="center"/>
              <w:rPr>
                <w:color w:val="000000" w:themeColor="text1"/>
                <w:sz w:val="18"/>
                <w:szCs w:val="18"/>
              </w:rPr>
            </w:pPr>
            <w:r w:rsidRPr="006E6062">
              <w:rPr>
                <w:color w:val="000000" w:themeColor="text1"/>
                <w:sz w:val="18"/>
                <w:szCs w:val="18"/>
              </w:rPr>
              <w:t>No</w:t>
            </w:r>
          </w:p>
        </w:tc>
      </w:tr>
    </w:tbl>
    <w:p w:rsidRPr="006E6062" w:rsidR="002C538A" w:rsidP="002C538A" w:rsidRDefault="002C538A" w14:paraId="6D6FA281" w14:textId="02A2D572">
      <w:pPr>
        <w:pStyle w:val="Descripcin"/>
        <w:jc w:val="center"/>
      </w:pPr>
      <w:bookmarkStart w:name="_Toc215650592" w:id="520"/>
      <w:r w:rsidRPr="006E6062">
        <w:t xml:space="preserve">Tabla </w:t>
      </w:r>
      <w:r w:rsidRPr="006E6062">
        <w:fldChar w:fldCharType="begin"/>
      </w:r>
      <w:r w:rsidRPr="006E6062">
        <w:instrText>SEQ Tabla \* ARABIC</w:instrText>
      </w:r>
      <w:r w:rsidRPr="006E6062">
        <w:fldChar w:fldCharType="separate"/>
      </w:r>
      <w:r w:rsidR="00041DFA">
        <w:rPr>
          <w:noProof/>
        </w:rPr>
        <w:t>57</w:t>
      </w:r>
      <w:r w:rsidRPr="006E6062">
        <w:fldChar w:fldCharType="end"/>
      </w:r>
      <w:r w:rsidRPr="006E6062">
        <w:t>. DOCUMENTOS PERSONAL OPERATIVO</w:t>
      </w:r>
      <w:bookmarkEnd w:id="520"/>
    </w:p>
    <w:p w:rsidRPr="006E6062" w:rsidR="29939059" w:rsidP="11ADA0C0" w:rsidRDefault="6C137E32" w14:paraId="1A68D2B3" w14:textId="661C6C21">
      <w:pPr>
        <w:spacing w:before="240" w:after="240"/>
        <w:jc w:val="both"/>
      </w:pPr>
      <w:r w:rsidRPr="006E6062">
        <w:t>Se realizará la notificación del ingreso del colaborador adjuntando la documentación necesaria de acuerdo con el cargo a ejecutar. La interventoría realiza la revisión y observaciones según corresponda dando aval para ejecución de actividades en campo. Adicionalmente se realizará un reporte mensual que incluirá el consolidado del personal operativo disponible, los ingresos y los retiros generados durante el mes para el proyecto de mantenimiento.</w:t>
      </w:r>
    </w:p>
    <w:tbl>
      <w:tblPr>
        <w:tblStyle w:val="Tablaconcuadrcula"/>
        <w:tblW w:w="8771" w:type="dxa"/>
        <w:tblBorders>
          <w:top w:val="single" w:color="auto" w:sz="6" w:space="0"/>
          <w:left w:val="single" w:color="auto" w:sz="6" w:space="0"/>
          <w:bottom w:val="single" w:color="auto" w:sz="6" w:space="0"/>
          <w:right w:val="single" w:color="auto" w:sz="6" w:space="0"/>
          <w:insideH w:val="single" w:color="auto" w:sz="4" w:space="0"/>
          <w:insideV w:val="single" w:color="auto" w:sz="4" w:space="0"/>
        </w:tblBorders>
        <w:tblLayout w:type="fixed"/>
        <w:tblLook w:val="0000" w:firstRow="0" w:lastRow="0" w:firstColumn="0" w:lastColumn="0" w:noHBand="0" w:noVBand="0"/>
      </w:tblPr>
      <w:tblGrid>
        <w:gridCol w:w="840"/>
        <w:gridCol w:w="2668"/>
        <w:gridCol w:w="1754"/>
        <w:gridCol w:w="1754"/>
        <w:gridCol w:w="1755"/>
      </w:tblGrid>
      <w:tr w:rsidRPr="006E6062" w:rsidR="5C88E043" w:rsidTr="00DE0454" w14:paraId="25F437A4" w14:textId="77777777">
        <w:trPr>
          <w:trHeight w:val="300"/>
          <w:tblHeader/>
        </w:trPr>
        <w:tc>
          <w:tcPr>
            <w:tcW w:w="8771" w:type="dxa"/>
            <w:gridSpan w:val="5"/>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002060"/>
            <w:tcMar>
              <w:left w:w="90" w:type="dxa"/>
              <w:right w:w="90" w:type="dxa"/>
            </w:tcMar>
            <w:vAlign w:val="center"/>
          </w:tcPr>
          <w:p w:rsidRPr="006E6062" w:rsidR="5C88E043" w:rsidP="5C88E043" w:rsidRDefault="5C88E043" w14:paraId="266490BA" w14:textId="09C1D2FA">
            <w:pPr>
              <w:pBdr>
                <w:top w:val="nil"/>
                <w:left w:val="nil"/>
                <w:bottom w:val="nil"/>
                <w:right w:val="nil"/>
                <w:between w:val="nil"/>
              </w:pBdr>
              <w:spacing w:after="160" w:line="259" w:lineRule="auto"/>
              <w:jc w:val="center"/>
              <w:rPr>
                <w:color w:val="FFFFFF" w:themeColor="background1"/>
                <w:sz w:val="16"/>
                <w:szCs w:val="16"/>
              </w:rPr>
            </w:pPr>
            <w:r w:rsidRPr="006E6062">
              <w:br/>
            </w:r>
            <w:r w:rsidRPr="006E6062">
              <w:rPr>
                <w:b/>
                <w:bCs/>
                <w:color w:val="FFFFFF" w:themeColor="background1"/>
                <w:sz w:val="16"/>
                <w:szCs w:val="16"/>
              </w:rPr>
              <w:t>PERSONAL OPERATIVO DISPONIBLE CONTRATO SCI-1809-2024</w:t>
            </w:r>
          </w:p>
        </w:tc>
      </w:tr>
      <w:tr w:rsidRPr="006E6062" w:rsidR="5C88E043" w:rsidTr="00DE0454" w14:paraId="65E37375" w14:textId="77777777">
        <w:trPr>
          <w:trHeight w:val="300"/>
          <w:tblHeader/>
        </w:trPr>
        <w:tc>
          <w:tcPr>
            <w:tcW w:w="84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60" w:type="dxa"/>
              <w:right w:w="60" w:type="dxa"/>
            </w:tcMar>
            <w:vAlign w:val="center"/>
          </w:tcPr>
          <w:p w:rsidRPr="006E6062" w:rsidR="5C88E043" w:rsidP="5C88E043" w:rsidRDefault="5C88E043" w14:paraId="68E43560" w14:textId="07FA7274">
            <w:pPr>
              <w:pStyle w:val="Normal0"/>
              <w:pBdr>
                <w:top w:val="nil"/>
                <w:left w:val="nil"/>
                <w:bottom w:val="nil"/>
                <w:right w:val="nil"/>
                <w:between w:val="nil"/>
              </w:pBdr>
              <w:spacing w:after="160" w:line="259" w:lineRule="auto"/>
              <w:jc w:val="center"/>
              <w:rPr>
                <w:color w:val="FFFFFF" w:themeColor="background1"/>
                <w:sz w:val="16"/>
                <w:szCs w:val="16"/>
              </w:rPr>
            </w:pPr>
            <w:r w:rsidRPr="006E6062">
              <w:rPr>
                <w:b/>
                <w:bCs/>
                <w:color w:val="FFFFFF" w:themeColor="background1"/>
                <w:sz w:val="16"/>
                <w:szCs w:val="16"/>
              </w:rPr>
              <w:t>ÍTEM</w:t>
            </w:r>
          </w:p>
        </w:tc>
        <w:tc>
          <w:tcPr>
            <w:tcW w:w="2668"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5C88E043" w:rsidP="5C88E043" w:rsidRDefault="5C88E043" w14:paraId="08C2B2BC" w14:textId="646EFF1F">
            <w:pPr>
              <w:pStyle w:val="Normal0"/>
              <w:pBdr>
                <w:top w:val="nil"/>
                <w:left w:val="nil"/>
                <w:bottom w:val="nil"/>
                <w:right w:val="nil"/>
                <w:between w:val="nil"/>
              </w:pBdr>
              <w:spacing w:after="160" w:line="259" w:lineRule="auto"/>
              <w:jc w:val="center"/>
              <w:rPr>
                <w:color w:val="FFFFFF" w:themeColor="background1"/>
                <w:sz w:val="16"/>
                <w:szCs w:val="16"/>
              </w:rPr>
            </w:pPr>
            <w:r w:rsidRPr="006E6062">
              <w:rPr>
                <w:b/>
                <w:bCs/>
                <w:color w:val="FFFFFF" w:themeColor="background1"/>
                <w:sz w:val="16"/>
                <w:szCs w:val="16"/>
              </w:rPr>
              <w:t>MES</w:t>
            </w:r>
          </w:p>
        </w:tc>
        <w:tc>
          <w:tcPr>
            <w:tcW w:w="175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5C88E043" w:rsidP="5C88E043" w:rsidRDefault="5C88E043" w14:paraId="2419E0BE" w14:textId="50DFD169">
            <w:pPr>
              <w:pStyle w:val="Normal0"/>
              <w:pBdr>
                <w:top w:val="nil"/>
                <w:left w:val="nil"/>
                <w:bottom w:val="nil"/>
                <w:right w:val="nil"/>
                <w:between w:val="nil"/>
              </w:pBdr>
              <w:spacing w:after="160" w:line="259" w:lineRule="auto"/>
              <w:jc w:val="center"/>
              <w:rPr>
                <w:color w:val="FFFFFF" w:themeColor="background1"/>
                <w:sz w:val="16"/>
                <w:szCs w:val="16"/>
              </w:rPr>
            </w:pPr>
            <w:r w:rsidRPr="006E6062">
              <w:rPr>
                <w:b/>
                <w:bCs/>
                <w:color w:val="FFFFFF" w:themeColor="background1"/>
                <w:sz w:val="16"/>
                <w:szCs w:val="16"/>
              </w:rPr>
              <w:t>INGRESOS</w:t>
            </w:r>
          </w:p>
        </w:tc>
        <w:tc>
          <w:tcPr>
            <w:tcW w:w="175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5C88E043" w:rsidP="5C88E043" w:rsidRDefault="5C88E043" w14:paraId="028133DF" w14:textId="51F34926">
            <w:pPr>
              <w:pStyle w:val="Normal0"/>
              <w:pBdr>
                <w:top w:val="nil"/>
                <w:left w:val="nil"/>
                <w:bottom w:val="nil"/>
                <w:right w:val="nil"/>
                <w:between w:val="nil"/>
              </w:pBdr>
              <w:spacing w:after="160" w:line="259" w:lineRule="auto"/>
              <w:jc w:val="center"/>
              <w:rPr>
                <w:color w:val="FFFFFF" w:themeColor="background1"/>
                <w:sz w:val="16"/>
                <w:szCs w:val="16"/>
              </w:rPr>
            </w:pPr>
            <w:r w:rsidRPr="006E6062">
              <w:rPr>
                <w:b/>
                <w:bCs/>
                <w:color w:val="FFFFFF" w:themeColor="background1"/>
                <w:sz w:val="16"/>
                <w:szCs w:val="16"/>
              </w:rPr>
              <w:t>RETIROS</w:t>
            </w:r>
          </w:p>
        </w:tc>
        <w:tc>
          <w:tcPr>
            <w:tcW w:w="175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5C88E043" w:rsidP="5C88E043" w:rsidRDefault="5C88E043" w14:paraId="02D2619C" w14:textId="5691860A">
            <w:pPr>
              <w:pStyle w:val="Normal0"/>
              <w:pBdr>
                <w:top w:val="nil"/>
                <w:left w:val="nil"/>
                <w:bottom w:val="nil"/>
                <w:right w:val="nil"/>
                <w:between w:val="nil"/>
              </w:pBdr>
              <w:spacing w:after="160" w:line="259" w:lineRule="auto"/>
              <w:jc w:val="center"/>
              <w:rPr>
                <w:color w:val="FFFFFF" w:themeColor="background1"/>
                <w:sz w:val="16"/>
                <w:szCs w:val="16"/>
              </w:rPr>
            </w:pPr>
            <w:r w:rsidRPr="006E6062">
              <w:rPr>
                <w:b/>
                <w:bCs/>
                <w:color w:val="FFFFFF" w:themeColor="background1"/>
                <w:sz w:val="16"/>
                <w:szCs w:val="16"/>
              </w:rPr>
              <w:t>TOTAL, PERSONAL ACTIVO POR MES</w:t>
            </w:r>
          </w:p>
        </w:tc>
      </w:tr>
      <w:tr w:rsidRPr="006E6062" w:rsidR="5C88E043" w:rsidTr="3BBCB43D" w14:paraId="067EF58D" w14:textId="77777777">
        <w:trPr>
          <w:trHeight w:val="300"/>
        </w:trPr>
        <w:tc>
          <w:tcPr>
            <w:tcW w:w="84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E6062" w:rsidR="5C88E043" w:rsidP="5C88E043" w:rsidRDefault="5C88E043" w14:paraId="6EACAE4E" w14:textId="53D4F87C">
            <w:pPr>
              <w:pStyle w:val="Normal0"/>
              <w:spacing w:line="259" w:lineRule="auto"/>
              <w:jc w:val="center"/>
              <w:rPr>
                <w:color w:val="000000" w:themeColor="text1"/>
                <w:sz w:val="16"/>
                <w:szCs w:val="16"/>
              </w:rPr>
            </w:pPr>
            <w:r w:rsidRPr="006E6062">
              <w:rPr>
                <w:color w:val="000000" w:themeColor="text1"/>
                <w:sz w:val="16"/>
                <w:szCs w:val="16"/>
              </w:rPr>
              <w:t>1</w:t>
            </w:r>
          </w:p>
        </w:tc>
        <w:tc>
          <w:tcPr>
            <w:tcW w:w="2668"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E6062" w:rsidR="5C88E043" w:rsidP="5C88E043" w:rsidRDefault="5C88E043" w14:paraId="6D520697" w14:textId="3DC645D9">
            <w:pPr>
              <w:pStyle w:val="Normal0"/>
              <w:spacing w:line="276" w:lineRule="auto"/>
              <w:jc w:val="center"/>
              <w:rPr>
                <w:color w:val="000000" w:themeColor="text1"/>
                <w:sz w:val="16"/>
                <w:szCs w:val="16"/>
              </w:rPr>
            </w:pPr>
            <w:r w:rsidRPr="006E6062">
              <w:rPr>
                <w:b/>
                <w:bCs/>
                <w:color w:val="000000" w:themeColor="text1"/>
                <w:sz w:val="16"/>
                <w:szCs w:val="16"/>
              </w:rPr>
              <w:t>DICIEMBRE 2024</w:t>
            </w:r>
          </w:p>
        </w:tc>
        <w:tc>
          <w:tcPr>
            <w:tcW w:w="175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E6062" w:rsidR="502A3525" w:rsidP="5C88E043" w:rsidRDefault="502A3525" w14:paraId="2C369F9E" w14:textId="3D68CE7E">
            <w:pPr>
              <w:pStyle w:val="Normal0"/>
              <w:spacing w:line="276" w:lineRule="auto"/>
              <w:jc w:val="center"/>
              <w:rPr>
                <w:color w:val="000000" w:themeColor="text1"/>
                <w:sz w:val="16"/>
                <w:szCs w:val="16"/>
              </w:rPr>
            </w:pPr>
            <w:r w:rsidRPr="006E6062">
              <w:rPr>
                <w:color w:val="000000" w:themeColor="text1"/>
                <w:sz w:val="16"/>
                <w:szCs w:val="16"/>
              </w:rPr>
              <w:t>45</w:t>
            </w:r>
          </w:p>
        </w:tc>
        <w:tc>
          <w:tcPr>
            <w:tcW w:w="175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E6062" w:rsidR="5C88E043" w:rsidP="5C88E043" w:rsidRDefault="5C88E043" w14:paraId="7CD34560" w14:textId="426FA400">
            <w:pPr>
              <w:pStyle w:val="Normal0"/>
              <w:spacing w:line="276" w:lineRule="auto"/>
              <w:jc w:val="center"/>
              <w:rPr>
                <w:color w:val="000000" w:themeColor="text1"/>
                <w:sz w:val="16"/>
                <w:szCs w:val="16"/>
              </w:rPr>
            </w:pPr>
            <w:r w:rsidRPr="006E6062">
              <w:rPr>
                <w:color w:val="000000" w:themeColor="text1"/>
                <w:sz w:val="16"/>
                <w:szCs w:val="16"/>
              </w:rPr>
              <w:t>0</w:t>
            </w:r>
          </w:p>
        </w:tc>
        <w:tc>
          <w:tcPr>
            <w:tcW w:w="175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E6062" w:rsidR="614BB692" w:rsidP="5C88E043" w:rsidRDefault="614BB692" w14:paraId="30B750FA" w14:textId="46A2CD81">
            <w:pPr>
              <w:pStyle w:val="Normal0"/>
              <w:spacing w:line="259" w:lineRule="auto"/>
              <w:jc w:val="center"/>
              <w:rPr>
                <w:b/>
                <w:bCs/>
                <w:color w:val="000000" w:themeColor="text1"/>
                <w:sz w:val="16"/>
                <w:szCs w:val="16"/>
              </w:rPr>
            </w:pPr>
            <w:r w:rsidRPr="006E6062">
              <w:rPr>
                <w:b/>
                <w:bCs/>
                <w:color w:val="000000" w:themeColor="text1"/>
                <w:sz w:val="16"/>
                <w:szCs w:val="16"/>
              </w:rPr>
              <w:t>45</w:t>
            </w:r>
          </w:p>
        </w:tc>
      </w:tr>
      <w:tr w:rsidRPr="006E6062" w:rsidR="5C88E043" w:rsidTr="3BBCB43D" w14:paraId="2AA45C93" w14:textId="77777777">
        <w:trPr>
          <w:trHeight w:val="300"/>
        </w:trPr>
        <w:tc>
          <w:tcPr>
            <w:tcW w:w="84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90" w:type="dxa"/>
              <w:right w:w="90" w:type="dxa"/>
            </w:tcMar>
            <w:vAlign w:val="center"/>
          </w:tcPr>
          <w:p w:rsidRPr="006E6062" w:rsidR="5C88E043" w:rsidP="5C88E043" w:rsidRDefault="5C88E043" w14:paraId="5FFBE0C8" w14:textId="36FEF6EE">
            <w:pPr>
              <w:pStyle w:val="Normal0"/>
              <w:spacing w:line="259" w:lineRule="auto"/>
              <w:jc w:val="center"/>
              <w:rPr>
                <w:color w:val="000000" w:themeColor="text1"/>
                <w:sz w:val="16"/>
                <w:szCs w:val="16"/>
              </w:rPr>
            </w:pPr>
            <w:r w:rsidRPr="006E6062">
              <w:rPr>
                <w:color w:val="000000" w:themeColor="text1"/>
                <w:sz w:val="16"/>
                <w:szCs w:val="16"/>
              </w:rPr>
              <w:t>2</w:t>
            </w:r>
          </w:p>
        </w:tc>
        <w:tc>
          <w:tcPr>
            <w:tcW w:w="2668"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90" w:type="dxa"/>
              <w:right w:w="90" w:type="dxa"/>
            </w:tcMar>
            <w:vAlign w:val="center"/>
          </w:tcPr>
          <w:p w:rsidRPr="006E6062" w:rsidR="5C88E043" w:rsidP="5C88E043" w:rsidRDefault="5C88E043" w14:paraId="65FA80DC" w14:textId="639CE222">
            <w:pPr>
              <w:pStyle w:val="Normal0"/>
              <w:spacing w:line="276" w:lineRule="auto"/>
              <w:jc w:val="center"/>
              <w:rPr>
                <w:color w:val="000000" w:themeColor="text1"/>
                <w:sz w:val="16"/>
                <w:szCs w:val="16"/>
              </w:rPr>
            </w:pPr>
            <w:r w:rsidRPr="006E6062">
              <w:rPr>
                <w:b/>
                <w:bCs/>
                <w:color w:val="000000" w:themeColor="text1"/>
                <w:sz w:val="16"/>
                <w:szCs w:val="16"/>
              </w:rPr>
              <w:t>ENERO 2025</w:t>
            </w:r>
          </w:p>
        </w:tc>
        <w:tc>
          <w:tcPr>
            <w:tcW w:w="175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90" w:type="dxa"/>
              <w:right w:w="90" w:type="dxa"/>
            </w:tcMar>
            <w:vAlign w:val="center"/>
          </w:tcPr>
          <w:p w:rsidRPr="006E6062" w:rsidR="5C88E043" w:rsidP="5C88E043" w:rsidRDefault="5C88E043" w14:paraId="72ABD216" w14:textId="6FE89517">
            <w:pPr>
              <w:pStyle w:val="Normal0"/>
              <w:spacing w:line="276" w:lineRule="auto"/>
              <w:jc w:val="center"/>
              <w:rPr>
                <w:color w:val="000000" w:themeColor="text1"/>
                <w:sz w:val="16"/>
                <w:szCs w:val="16"/>
              </w:rPr>
            </w:pPr>
            <w:r w:rsidRPr="006E6062">
              <w:rPr>
                <w:color w:val="000000" w:themeColor="text1"/>
                <w:sz w:val="16"/>
                <w:szCs w:val="16"/>
              </w:rPr>
              <w:t>05</w:t>
            </w:r>
          </w:p>
        </w:tc>
        <w:tc>
          <w:tcPr>
            <w:tcW w:w="175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90" w:type="dxa"/>
              <w:right w:w="90" w:type="dxa"/>
            </w:tcMar>
            <w:vAlign w:val="center"/>
          </w:tcPr>
          <w:p w:rsidRPr="006E6062" w:rsidR="641D0FA2" w:rsidP="5C88E043" w:rsidRDefault="641D0FA2" w14:paraId="3932C9F1" w14:textId="3C3B1137">
            <w:pPr>
              <w:pStyle w:val="Normal0"/>
              <w:spacing w:line="276" w:lineRule="auto"/>
              <w:jc w:val="center"/>
              <w:rPr>
                <w:color w:val="000000" w:themeColor="text1"/>
                <w:sz w:val="16"/>
                <w:szCs w:val="16"/>
              </w:rPr>
            </w:pPr>
            <w:r w:rsidRPr="006E6062">
              <w:rPr>
                <w:color w:val="000000" w:themeColor="text1"/>
                <w:sz w:val="16"/>
                <w:szCs w:val="16"/>
              </w:rPr>
              <w:t>6</w:t>
            </w:r>
          </w:p>
        </w:tc>
        <w:tc>
          <w:tcPr>
            <w:tcW w:w="175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90" w:type="dxa"/>
              <w:right w:w="90" w:type="dxa"/>
            </w:tcMar>
            <w:vAlign w:val="center"/>
          </w:tcPr>
          <w:p w:rsidRPr="006E6062" w:rsidR="64592E50" w:rsidP="5C88E043" w:rsidRDefault="64592E50" w14:paraId="35BF1019" w14:textId="58A6A006">
            <w:pPr>
              <w:pStyle w:val="Normal0"/>
              <w:spacing w:line="259" w:lineRule="auto"/>
              <w:jc w:val="center"/>
              <w:rPr>
                <w:b/>
                <w:bCs/>
                <w:color w:val="000000" w:themeColor="text1"/>
                <w:sz w:val="16"/>
                <w:szCs w:val="16"/>
              </w:rPr>
            </w:pPr>
            <w:r w:rsidRPr="006E6062">
              <w:rPr>
                <w:b/>
                <w:bCs/>
                <w:color w:val="000000" w:themeColor="text1"/>
                <w:sz w:val="16"/>
                <w:szCs w:val="16"/>
              </w:rPr>
              <w:t>44</w:t>
            </w:r>
          </w:p>
        </w:tc>
      </w:tr>
      <w:tr w:rsidRPr="006E6062" w:rsidR="5C88E043" w:rsidTr="3BBCB43D" w14:paraId="05D1F053" w14:textId="77777777">
        <w:trPr>
          <w:trHeight w:val="300"/>
        </w:trPr>
        <w:tc>
          <w:tcPr>
            <w:tcW w:w="84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E6062" w:rsidR="5C88E043" w:rsidP="5C88E043" w:rsidRDefault="5C88E043" w14:paraId="09E7507D" w14:textId="66E5C8FE">
            <w:pPr>
              <w:pStyle w:val="Normal0"/>
              <w:spacing w:line="259" w:lineRule="auto"/>
              <w:jc w:val="center"/>
              <w:rPr>
                <w:color w:val="000000" w:themeColor="text1"/>
                <w:sz w:val="16"/>
                <w:szCs w:val="16"/>
              </w:rPr>
            </w:pPr>
            <w:r w:rsidRPr="006E6062">
              <w:rPr>
                <w:color w:val="000000" w:themeColor="text1"/>
                <w:sz w:val="16"/>
                <w:szCs w:val="16"/>
              </w:rPr>
              <w:t>3</w:t>
            </w:r>
          </w:p>
        </w:tc>
        <w:tc>
          <w:tcPr>
            <w:tcW w:w="2668"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E6062" w:rsidR="5C88E043" w:rsidP="5C88E043" w:rsidRDefault="5C88E043" w14:paraId="4BDC71CA" w14:textId="016B5ABA">
            <w:pPr>
              <w:pStyle w:val="Normal0"/>
              <w:spacing w:line="276" w:lineRule="auto"/>
              <w:jc w:val="center"/>
              <w:rPr>
                <w:color w:val="000000" w:themeColor="text1"/>
                <w:sz w:val="16"/>
                <w:szCs w:val="16"/>
              </w:rPr>
            </w:pPr>
            <w:r w:rsidRPr="006E6062">
              <w:rPr>
                <w:b/>
                <w:bCs/>
                <w:color w:val="000000" w:themeColor="text1"/>
                <w:sz w:val="16"/>
                <w:szCs w:val="16"/>
              </w:rPr>
              <w:t xml:space="preserve">FEBRERO 2025 </w:t>
            </w:r>
          </w:p>
        </w:tc>
        <w:tc>
          <w:tcPr>
            <w:tcW w:w="175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E6062" w:rsidR="5C88E043" w:rsidP="5C88E043" w:rsidRDefault="5C88E043" w14:paraId="158F535A" w14:textId="47E9C658">
            <w:pPr>
              <w:pStyle w:val="Normal0"/>
              <w:spacing w:line="276" w:lineRule="auto"/>
              <w:jc w:val="center"/>
              <w:rPr>
                <w:color w:val="000000" w:themeColor="text1"/>
                <w:sz w:val="16"/>
                <w:szCs w:val="16"/>
              </w:rPr>
            </w:pPr>
            <w:r w:rsidRPr="006E6062">
              <w:rPr>
                <w:color w:val="000000" w:themeColor="text1"/>
                <w:sz w:val="16"/>
                <w:szCs w:val="16"/>
              </w:rPr>
              <w:t>19</w:t>
            </w:r>
          </w:p>
        </w:tc>
        <w:tc>
          <w:tcPr>
            <w:tcW w:w="175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E6062" w:rsidR="5C88E043" w:rsidP="5C88E043" w:rsidRDefault="5C88E043" w14:paraId="1B21529D" w14:textId="5AA372FC">
            <w:pPr>
              <w:pStyle w:val="Normal0"/>
              <w:spacing w:line="276" w:lineRule="auto"/>
              <w:jc w:val="center"/>
              <w:rPr>
                <w:color w:val="000000" w:themeColor="text1"/>
                <w:sz w:val="16"/>
                <w:szCs w:val="16"/>
              </w:rPr>
            </w:pPr>
            <w:r w:rsidRPr="006E6062">
              <w:rPr>
                <w:color w:val="000000" w:themeColor="text1"/>
                <w:sz w:val="16"/>
                <w:szCs w:val="16"/>
              </w:rPr>
              <w:t>19</w:t>
            </w:r>
          </w:p>
        </w:tc>
        <w:tc>
          <w:tcPr>
            <w:tcW w:w="175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E6062" w:rsidR="665D5787" w:rsidP="5C88E043" w:rsidRDefault="665D5787" w14:paraId="7680F104" w14:textId="347AE704">
            <w:pPr>
              <w:pStyle w:val="Normal0"/>
              <w:spacing w:line="259" w:lineRule="auto"/>
              <w:jc w:val="center"/>
              <w:rPr>
                <w:b/>
                <w:bCs/>
                <w:color w:val="000000" w:themeColor="text1"/>
                <w:sz w:val="16"/>
                <w:szCs w:val="16"/>
              </w:rPr>
            </w:pPr>
            <w:r w:rsidRPr="006E6062">
              <w:rPr>
                <w:b/>
                <w:bCs/>
                <w:color w:val="000000" w:themeColor="text1"/>
                <w:sz w:val="16"/>
                <w:szCs w:val="16"/>
              </w:rPr>
              <w:t>44</w:t>
            </w:r>
          </w:p>
        </w:tc>
      </w:tr>
      <w:tr w:rsidRPr="006E6062" w:rsidR="5C88E043" w:rsidTr="3BBCB43D" w14:paraId="290FDF0D" w14:textId="77777777">
        <w:trPr>
          <w:trHeight w:val="300"/>
        </w:trPr>
        <w:tc>
          <w:tcPr>
            <w:tcW w:w="84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90" w:type="dxa"/>
              <w:right w:w="90" w:type="dxa"/>
            </w:tcMar>
            <w:vAlign w:val="center"/>
          </w:tcPr>
          <w:p w:rsidRPr="006E6062" w:rsidR="5C88E043" w:rsidP="5C88E043" w:rsidRDefault="5C88E043" w14:paraId="25A36914" w14:textId="2DA7A4BA">
            <w:pPr>
              <w:pStyle w:val="Normal0"/>
              <w:spacing w:line="259" w:lineRule="auto"/>
              <w:jc w:val="center"/>
              <w:rPr>
                <w:color w:val="000000" w:themeColor="text1"/>
                <w:sz w:val="16"/>
                <w:szCs w:val="16"/>
              </w:rPr>
            </w:pPr>
            <w:r w:rsidRPr="006E6062">
              <w:rPr>
                <w:color w:val="000000" w:themeColor="text1"/>
                <w:sz w:val="16"/>
                <w:szCs w:val="16"/>
              </w:rPr>
              <w:t>4</w:t>
            </w:r>
          </w:p>
        </w:tc>
        <w:tc>
          <w:tcPr>
            <w:tcW w:w="2668"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90" w:type="dxa"/>
              <w:right w:w="90" w:type="dxa"/>
            </w:tcMar>
            <w:vAlign w:val="center"/>
          </w:tcPr>
          <w:p w:rsidRPr="006E6062" w:rsidR="5C88E043" w:rsidP="5C88E043" w:rsidRDefault="5C88E043" w14:paraId="2BBDC5F1" w14:textId="4519F596">
            <w:pPr>
              <w:pStyle w:val="Normal0"/>
              <w:spacing w:line="276" w:lineRule="auto"/>
              <w:jc w:val="center"/>
              <w:rPr>
                <w:color w:val="000000" w:themeColor="text1"/>
                <w:sz w:val="16"/>
                <w:szCs w:val="16"/>
              </w:rPr>
            </w:pPr>
            <w:r w:rsidRPr="006E6062">
              <w:rPr>
                <w:b/>
                <w:bCs/>
                <w:color w:val="000000" w:themeColor="text1"/>
                <w:sz w:val="16"/>
                <w:szCs w:val="16"/>
              </w:rPr>
              <w:t>MARZO 2025</w:t>
            </w:r>
          </w:p>
        </w:tc>
        <w:tc>
          <w:tcPr>
            <w:tcW w:w="175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90" w:type="dxa"/>
              <w:right w:w="90" w:type="dxa"/>
            </w:tcMar>
            <w:vAlign w:val="center"/>
          </w:tcPr>
          <w:p w:rsidRPr="006E6062" w:rsidR="5C88E043" w:rsidP="5C88E043" w:rsidRDefault="5C88E043" w14:paraId="0EA8CA28" w14:textId="43464C2A">
            <w:pPr>
              <w:pStyle w:val="Normal0"/>
              <w:spacing w:line="276" w:lineRule="auto"/>
              <w:jc w:val="center"/>
              <w:rPr>
                <w:color w:val="000000" w:themeColor="text1"/>
                <w:sz w:val="16"/>
                <w:szCs w:val="16"/>
              </w:rPr>
            </w:pPr>
            <w:r w:rsidRPr="006E6062">
              <w:rPr>
                <w:color w:val="000000" w:themeColor="text1"/>
                <w:sz w:val="16"/>
                <w:szCs w:val="16"/>
              </w:rPr>
              <w:t>0</w:t>
            </w:r>
          </w:p>
        </w:tc>
        <w:tc>
          <w:tcPr>
            <w:tcW w:w="175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90" w:type="dxa"/>
              <w:right w:w="90" w:type="dxa"/>
            </w:tcMar>
            <w:vAlign w:val="center"/>
          </w:tcPr>
          <w:p w:rsidRPr="006E6062" w:rsidR="5C88E043" w:rsidP="5C88E043" w:rsidRDefault="5C88E043" w14:paraId="25E2AD87" w14:textId="346E5E5F">
            <w:pPr>
              <w:pStyle w:val="Normal0"/>
              <w:spacing w:line="276" w:lineRule="auto"/>
              <w:jc w:val="center"/>
              <w:rPr>
                <w:color w:val="000000" w:themeColor="text1"/>
                <w:sz w:val="16"/>
                <w:szCs w:val="16"/>
              </w:rPr>
            </w:pPr>
            <w:r w:rsidRPr="006E6062">
              <w:rPr>
                <w:color w:val="000000" w:themeColor="text1"/>
                <w:sz w:val="16"/>
                <w:szCs w:val="16"/>
              </w:rPr>
              <w:t>2</w:t>
            </w:r>
          </w:p>
        </w:tc>
        <w:tc>
          <w:tcPr>
            <w:tcW w:w="175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90" w:type="dxa"/>
              <w:right w:w="90" w:type="dxa"/>
            </w:tcMar>
            <w:vAlign w:val="center"/>
          </w:tcPr>
          <w:p w:rsidRPr="006E6062" w:rsidR="5D9ABCA1" w:rsidP="5C88E043" w:rsidRDefault="5D9ABCA1" w14:paraId="26CB51E3" w14:textId="0E097C1F">
            <w:pPr>
              <w:pStyle w:val="Normal0"/>
              <w:spacing w:line="259" w:lineRule="auto"/>
              <w:jc w:val="center"/>
              <w:rPr>
                <w:b/>
                <w:bCs/>
                <w:color w:val="000000" w:themeColor="text1"/>
                <w:sz w:val="16"/>
                <w:szCs w:val="16"/>
              </w:rPr>
            </w:pPr>
            <w:r w:rsidRPr="006E6062">
              <w:rPr>
                <w:b/>
                <w:bCs/>
                <w:color w:val="000000" w:themeColor="text1"/>
                <w:sz w:val="16"/>
                <w:szCs w:val="16"/>
              </w:rPr>
              <w:t>42</w:t>
            </w:r>
          </w:p>
        </w:tc>
      </w:tr>
      <w:tr w:rsidRPr="006E6062" w:rsidR="5C88E043" w:rsidTr="3BBCB43D" w14:paraId="18542769" w14:textId="77777777">
        <w:trPr>
          <w:trHeight w:val="300"/>
        </w:trPr>
        <w:tc>
          <w:tcPr>
            <w:tcW w:w="84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E6062" w:rsidR="5C88E043" w:rsidP="5C88E043" w:rsidRDefault="5C88E043" w14:paraId="461E2AF7" w14:textId="0BF0503F">
            <w:pPr>
              <w:pStyle w:val="Normal0"/>
              <w:spacing w:line="259" w:lineRule="auto"/>
              <w:jc w:val="center"/>
              <w:rPr>
                <w:color w:val="000000" w:themeColor="text1"/>
                <w:sz w:val="16"/>
                <w:szCs w:val="16"/>
              </w:rPr>
            </w:pPr>
            <w:r w:rsidRPr="006E6062">
              <w:rPr>
                <w:color w:val="000000" w:themeColor="text1"/>
                <w:sz w:val="16"/>
                <w:szCs w:val="16"/>
              </w:rPr>
              <w:t>5</w:t>
            </w:r>
          </w:p>
        </w:tc>
        <w:tc>
          <w:tcPr>
            <w:tcW w:w="2668"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E6062" w:rsidR="5C88E043" w:rsidP="5C88E043" w:rsidRDefault="5C88E043" w14:paraId="48A08ECE" w14:textId="671B4330">
            <w:pPr>
              <w:pStyle w:val="Normal0"/>
              <w:spacing w:line="276" w:lineRule="auto"/>
              <w:jc w:val="center"/>
              <w:rPr>
                <w:color w:val="000000" w:themeColor="text1"/>
                <w:sz w:val="16"/>
                <w:szCs w:val="16"/>
              </w:rPr>
            </w:pPr>
            <w:r w:rsidRPr="006E6062">
              <w:rPr>
                <w:b/>
                <w:bCs/>
                <w:color w:val="000000" w:themeColor="text1"/>
                <w:sz w:val="16"/>
                <w:szCs w:val="16"/>
              </w:rPr>
              <w:t>ABRIL 2025</w:t>
            </w:r>
          </w:p>
        </w:tc>
        <w:tc>
          <w:tcPr>
            <w:tcW w:w="175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E6062" w:rsidR="5C88E043" w:rsidP="5C88E043" w:rsidRDefault="5C88E043" w14:paraId="0AB16828" w14:textId="3BFC91F0">
            <w:pPr>
              <w:pStyle w:val="Normal0"/>
              <w:spacing w:line="276" w:lineRule="auto"/>
              <w:jc w:val="center"/>
              <w:rPr>
                <w:color w:val="000000" w:themeColor="text1"/>
                <w:sz w:val="16"/>
                <w:szCs w:val="16"/>
              </w:rPr>
            </w:pPr>
            <w:r w:rsidRPr="006E6062">
              <w:rPr>
                <w:color w:val="000000" w:themeColor="text1"/>
                <w:sz w:val="16"/>
                <w:szCs w:val="16"/>
              </w:rPr>
              <w:t>6</w:t>
            </w:r>
          </w:p>
        </w:tc>
        <w:tc>
          <w:tcPr>
            <w:tcW w:w="175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E6062" w:rsidR="437D1528" w:rsidP="5C88E043" w:rsidRDefault="437D1528" w14:paraId="72E11767" w14:textId="41E95D55">
            <w:pPr>
              <w:pStyle w:val="Normal0"/>
              <w:spacing w:line="276" w:lineRule="auto"/>
              <w:jc w:val="center"/>
              <w:rPr>
                <w:color w:val="000000" w:themeColor="text1"/>
                <w:sz w:val="16"/>
                <w:szCs w:val="16"/>
              </w:rPr>
            </w:pPr>
            <w:r w:rsidRPr="006E6062">
              <w:rPr>
                <w:color w:val="000000" w:themeColor="text1"/>
                <w:sz w:val="16"/>
                <w:szCs w:val="16"/>
              </w:rPr>
              <w:t>2</w:t>
            </w:r>
          </w:p>
        </w:tc>
        <w:tc>
          <w:tcPr>
            <w:tcW w:w="175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E6062" w:rsidR="5C88E043" w:rsidP="5C88E043" w:rsidRDefault="5C88E043" w14:paraId="6346977C" w14:textId="0496D102">
            <w:pPr>
              <w:pStyle w:val="Normal0"/>
              <w:spacing w:line="259" w:lineRule="auto"/>
              <w:jc w:val="center"/>
              <w:rPr>
                <w:color w:val="000000" w:themeColor="text1"/>
                <w:sz w:val="16"/>
                <w:szCs w:val="16"/>
              </w:rPr>
            </w:pPr>
            <w:r w:rsidRPr="006E6062">
              <w:rPr>
                <w:b/>
                <w:bCs/>
                <w:color w:val="000000" w:themeColor="text1"/>
                <w:sz w:val="16"/>
                <w:szCs w:val="16"/>
              </w:rPr>
              <w:t>39</w:t>
            </w:r>
          </w:p>
        </w:tc>
      </w:tr>
      <w:tr w:rsidRPr="006E6062" w:rsidR="5C88E043" w:rsidTr="3BBCB43D" w14:paraId="72B38D87" w14:textId="77777777">
        <w:trPr>
          <w:trHeight w:val="300"/>
        </w:trPr>
        <w:tc>
          <w:tcPr>
            <w:tcW w:w="84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90" w:type="dxa"/>
              <w:right w:w="90" w:type="dxa"/>
            </w:tcMar>
            <w:vAlign w:val="center"/>
          </w:tcPr>
          <w:p w:rsidRPr="006E6062" w:rsidR="5C88E043" w:rsidP="5C88E043" w:rsidRDefault="5C88E043" w14:paraId="6B99E041" w14:textId="0C0672C6">
            <w:pPr>
              <w:pStyle w:val="Normal0"/>
              <w:spacing w:line="259" w:lineRule="auto"/>
              <w:jc w:val="center"/>
              <w:rPr>
                <w:color w:val="000000" w:themeColor="text1"/>
                <w:sz w:val="16"/>
                <w:szCs w:val="16"/>
              </w:rPr>
            </w:pPr>
            <w:r w:rsidRPr="006E6062">
              <w:rPr>
                <w:color w:val="000000" w:themeColor="text1"/>
                <w:sz w:val="16"/>
                <w:szCs w:val="16"/>
              </w:rPr>
              <w:t>6</w:t>
            </w:r>
          </w:p>
        </w:tc>
        <w:tc>
          <w:tcPr>
            <w:tcW w:w="2668"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90" w:type="dxa"/>
              <w:right w:w="90" w:type="dxa"/>
            </w:tcMar>
            <w:vAlign w:val="center"/>
          </w:tcPr>
          <w:p w:rsidRPr="006E6062" w:rsidR="5C88E043" w:rsidP="5C88E043" w:rsidRDefault="5C88E043" w14:paraId="048ACD04" w14:textId="517D883E">
            <w:pPr>
              <w:pStyle w:val="Normal0"/>
              <w:spacing w:line="276" w:lineRule="auto"/>
              <w:jc w:val="center"/>
              <w:rPr>
                <w:color w:val="000000" w:themeColor="text1"/>
                <w:sz w:val="16"/>
                <w:szCs w:val="16"/>
              </w:rPr>
            </w:pPr>
            <w:r w:rsidRPr="006E6062">
              <w:rPr>
                <w:b/>
                <w:bCs/>
                <w:color w:val="000000" w:themeColor="text1"/>
                <w:sz w:val="16"/>
                <w:szCs w:val="16"/>
              </w:rPr>
              <w:t>MAYO 2025</w:t>
            </w:r>
          </w:p>
        </w:tc>
        <w:tc>
          <w:tcPr>
            <w:tcW w:w="175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90" w:type="dxa"/>
              <w:right w:w="90" w:type="dxa"/>
            </w:tcMar>
            <w:vAlign w:val="center"/>
          </w:tcPr>
          <w:p w:rsidRPr="006E6062" w:rsidR="5C88E043" w:rsidP="5C88E043" w:rsidRDefault="5C88E043" w14:paraId="6A7E0EC1" w14:textId="735E7FCE">
            <w:pPr>
              <w:pStyle w:val="Normal0"/>
              <w:spacing w:line="276" w:lineRule="auto"/>
              <w:jc w:val="center"/>
              <w:rPr>
                <w:color w:val="000000" w:themeColor="text1"/>
                <w:sz w:val="16"/>
                <w:szCs w:val="16"/>
              </w:rPr>
            </w:pPr>
            <w:r w:rsidRPr="006E6062">
              <w:rPr>
                <w:color w:val="000000" w:themeColor="text1"/>
                <w:sz w:val="16"/>
                <w:szCs w:val="16"/>
              </w:rPr>
              <w:t>7</w:t>
            </w:r>
          </w:p>
        </w:tc>
        <w:tc>
          <w:tcPr>
            <w:tcW w:w="175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90" w:type="dxa"/>
              <w:right w:w="90" w:type="dxa"/>
            </w:tcMar>
            <w:vAlign w:val="center"/>
          </w:tcPr>
          <w:p w:rsidRPr="006E6062" w:rsidR="5C88E043" w:rsidP="5C88E043" w:rsidRDefault="5C88E043" w14:paraId="1B96A397" w14:textId="047F9B98">
            <w:pPr>
              <w:pStyle w:val="Normal0"/>
              <w:spacing w:line="276" w:lineRule="auto"/>
              <w:jc w:val="center"/>
              <w:rPr>
                <w:color w:val="000000" w:themeColor="text1"/>
                <w:sz w:val="16"/>
                <w:szCs w:val="16"/>
              </w:rPr>
            </w:pPr>
            <w:r w:rsidRPr="006E6062">
              <w:rPr>
                <w:color w:val="000000" w:themeColor="text1"/>
                <w:sz w:val="16"/>
                <w:szCs w:val="16"/>
              </w:rPr>
              <w:t>0</w:t>
            </w:r>
          </w:p>
        </w:tc>
        <w:tc>
          <w:tcPr>
            <w:tcW w:w="175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90" w:type="dxa"/>
              <w:right w:w="90" w:type="dxa"/>
            </w:tcMar>
            <w:vAlign w:val="center"/>
          </w:tcPr>
          <w:p w:rsidRPr="006E6062" w:rsidR="5C88E043" w:rsidP="5C88E043" w:rsidRDefault="5C88E043" w14:paraId="0514C1D8" w14:textId="60395008">
            <w:pPr>
              <w:pStyle w:val="Normal0"/>
              <w:spacing w:line="259" w:lineRule="auto"/>
              <w:jc w:val="center"/>
              <w:rPr>
                <w:b/>
                <w:bCs/>
                <w:color w:val="000000" w:themeColor="text1"/>
                <w:sz w:val="16"/>
                <w:szCs w:val="16"/>
              </w:rPr>
            </w:pPr>
            <w:r w:rsidRPr="006E6062">
              <w:rPr>
                <w:b/>
                <w:bCs/>
                <w:color w:val="000000" w:themeColor="text1"/>
                <w:sz w:val="16"/>
                <w:szCs w:val="16"/>
              </w:rPr>
              <w:t>4</w:t>
            </w:r>
            <w:r w:rsidRPr="006E6062" w:rsidR="2AAA4D63">
              <w:rPr>
                <w:b/>
                <w:bCs/>
                <w:color w:val="000000" w:themeColor="text1"/>
                <w:sz w:val="16"/>
                <w:szCs w:val="16"/>
              </w:rPr>
              <w:t>6</w:t>
            </w:r>
          </w:p>
        </w:tc>
      </w:tr>
      <w:tr w:rsidRPr="006E6062" w:rsidR="5C88E043" w:rsidTr="3BBCB43D" w14:paraId="4B0FFD44" w14:textId="77777777">
        <w:trPr>
          <w:trHeight w:val="330"/>
        </w:trPr>
        <w:tc>
          <w:tcPr>
            <w:tcW w:w="84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E6062" w:rsidR="5C88E043" w:rsidP="5C88E043" w:rsidRDefault="5C88E043" w14:paraId="011902DA" w14:textId="2D3C98F7">
            <w:pPr>
              <w:pStyle w:val="Normal0"/>
              <w:spacing w:line="259" w:lineRule="auto"/>
              <w:jc w:val="center"/>
              <w:rPr>
                <w:color w:val="000000" w:themeColor="text1"/>
                <w:sz w:val="16"/>
                <w:szCs w:val="16"/>
              </w:rPr>
            </w:pPr>
            <w:r w:rsidRPr="006E6062">
              <w:rPr>
                <w:color w:val="000000" w:themeColor="text1"/>
                <w:sz w:val="16"/>
                <w:szCs w:val="16"/>
              </w:rPr>
              <w:t>7</w:t>
            </w:r>
          </w:p>
        </w:tc>
        <w:tc>
          <w:tcPr>
            <w:tcW w:w="2668"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E6062" w:rsidR="5C88E043" w:rsidP="5C88E043" w:rsidRDefault="5C88E043" w14:paraId="5BA60106" w14:textId="151A7B19">
            <w:pPr>
              <w:pStyle w:val="Normal0"/>
              <w:spacing w:line="276" w:lineRule="auto"/>
              <w:jc w:val="center"/>
              <w:rPr>
                <w:color w:val="000000" w:themeColor="text1"/>
                <w:sz w:val="16"/>
                <w:szCs w:val="16"/>
              </w:rPr>
            </w:pPr>
            <w:r w:rsidRPr="006E6062">
              <w:rPr>
                <w:b/>
                <w:bCs/>
                <w:color w:val="000000" w:themeColor="text1"/>
                <w:sz w:val="16"/>
                <w:szCs w:val="16"/>
              </w:rPr>
              <w:t>JU</w:t>
            </w:r>
            <w:r w:rsidRPr="006E6062" w:rsidR="3B1BF7FF">
              <w:rPr>
                <w:b/>
                <w:bCs/>
                <w:color w:val="000000" w:themeColor="text1"/>
                <w:sz w:val="16"/>
                <w:szCs w:val="16"/>
              </w:rPr>
              <w:t>N</w:t>
            </w:r>
            <w:r w:rsidRPr="006E6062">
              <w:rPr>
                <w:b/>
                <w:bCs/>
                <w:color w:val="000000" w:themeColor="text1"/>
                <w:sz w:val="16"/>
                <w:szCs w:val="16"/>
              </w:rPr>
              <w:t>IO 2025</w:t>
            </w:r>
          </w:p>
        </w:tc>
        <w:tc>
          <w:tcPr>
            <w:tcW w:w="175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E6062" w:rsidR="5C88E043" w:rsidP="5C88E043" w:rsidRDefault="5C88E043" w14:paraId="03AFDEC2" w14:textId="21D6ACFF">
            <w:pPr>
              <w:pStyle w:val="Normal0"/>
              <w:spacing w:line="276" w:lineRule="auto"/>
              <w:jc w:val="center"/>
              <w:rPr>
                <w:color w:val="000000" w:themeColor="text1"/>
                <w:sz w:val="16"/>
                <w:szCs w:val="16"/>
              </w:rPr>
            </w:pPr>
            <w:r w:rsidRPr="006E6062">
              <w:rPr>
                <w:color w:val="000000" w:themeColor="text1"/>
                <w:sz w:val="16"/>
                <w:szCs w:val="16"/>
              </w:rPr>
              <w:t>3</w:t>
            </w:r>
          </w:p>
        </w:tc>
        <w:tc>
          <w:tcPr>
            <w:tcW w:w="175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E6062" w:rsidR="46D1F1D6" w:rsidP="5C88E043" w:rsidRDefault="46D1F1D6" w14:paraId="7A8AEBA2" w14:textId="0F6A1F0C">
            <w:pPr>
              <w:pStyle w:val="Normal0"/>
              <w:spacing w:line="276" w:lineRule="auto"/>
              <w:jc w:val="center"/>
              <w:rPr>
                <w:color w:val="000000" w:themeColor="text1"/>
                <w:sz w:val="16"/>
                <w:szCs w:val="16"/>
              </w:rPr>
            </w:pPr>
            <w:r w:rsidRPr="006E6062">
              <w:rPr>
                <w:color w:val="000000" w:themeColor="text1"/>
                <w:sz w:val="16"/>
                <w:szCs w:val="16"/>
              </w:rPr>
              <w:t>2</w:t>
            </w:r>
          </w:p>
        </w:tc>
        <w:tc>
          <w:tcPr>
            <w:tcW w:w="175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E6062" w:rsidR="5C88E043" w:rsidP="5C88E043" w:rsidRDefault="5C88E043" w14:paraId="02A58416" w14:textId="0D323AE5">
            <w:pPr>
              <w:pStyle w:val="Normal0"/>
              <w:spacing w:line="259" w:lineRule="auto"/>
              <w:jc w:val="center"/>
              <w:rPr>
                <w:color w:val="000000" w:themeColor="text1"/>
                <w:sz w:val="16"/>
                <w:szCs w:val="16"/>
              </w:rPr>
            </w:pPr>
            <w:r w:rsidRPr="006E6062">
              <w:rPr>
                <w:b/>
                <w:bCs/>
                <w:color w:val="000000" w:themeColor="text1"/>
                <w:sz w:val="16"/>
                <w:szCs w:val="16"/>
              </w:rPr>
              <w:t>47</w:t>
            </w:r>
          </w:p>
        </w:tc>
      </w:tr>
      <w:tr w:rsidRPr="006E6062" w:rsidR="5C88E043" w:rsidTr="3BBCB43D" w14:paraId="32963E16" w14:textId="77777777">
        <w:trPr>
          <w:trHeight w:val="300"/>
        </w:trPr>
        <w:tc>
          <w:tcPr>
            <w:tcW w:w="84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90" w:type="dxa"/>
              <w:right w:w="90" w:type="dxa"/>
            </w:tcMar>
            <w:vAlign w:val="center"/>
          </w:tcPr>
          <w:p w:rsidRPr="006E6062" w:rsidR="3C12ECF9" w:rsidP="5C88E043" w:rsidRDefault="3C12ECF9" w14:paraId="5E112906" w14:textId="57C249C7">
            <w:pPr>
              <w:spacing w:line="259" w:lineRule="auto"/>
              <w:jc w:val="center"/>
              <w:rPr>
                <w:color w:val="000000" w:themeColor="text1"/>
                <w:sz w:val="16"/>
                <w:szCs w:val="16"/>
              </w:rPr>
            </w:pPr>
            <w:r w:rsidRPr="006E6062">
              <w:rPr>
                <w:color w:val="000000" w:themeColor="text1"/>
                <w:sz w:val="16"/>
                <w:szCs w:val="16"/>
              </w:rPr>
              <w:t>8</w:t>
            </w:r>
          </w:p>
        </w:tc>
        <w:tc>
          <w:tcPr>
            <w:tcW w:w="2668"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90" w:type="dxa"/>
              <w:right w:w="90" w:type="dxa"/>
            </w:tcMar>
            <w:vAlign w:val="center"/>
          </w:tcPr>
          <w:p w:rsidRPr="006E6062" w:rsidR="5C88E043" w:rsidP="5C88E043" w:rsidRDefault="5C88E043" w14:paraId="3E21BA63" w14:textId="6C069F98">
            <w:pPr>
              <w:pStyle w:val="Normal0"/>
              <w:spacing w:line="276" w:lineRule="auto"/>
              <w:jc w:val="center"/>
              <w:rPr>
                <w:b/>
                <w:bCs/>
                <w:color w:val="000000" w:themeColor="text1"/>
                <w:sz w:val="16"/>
                <w:szCs w:val="16"/>
              </w:rPr>
            </w:pPr>
            <w:r w:rsidRPr="006E6062">
              <w:rPr>
                <w:b/>
                <w:bCs/>
                <w:color w:val="000000" w:themeColor="text1"/>
                <w:sz w:val="16"/>
                <w:szCs w:val="16"/>
              </w:rPr>
              <w:t>JULIO</w:t>
            </w:r>
            <w:r w:rsidRPr="006E6062" w:rsidR="1BA1D6DB">
              <w:rPr>
                <w:b/>
                <w:bCs/>
                <w:color w:val="000000" w:themeColor="text1"/>
                <w:sz w:val="16"/>
                <w:szCs w:val="16"/>
              </w:rPr>
              <w:t xml:space="preserve"> 205</w:t>
            </w:r>
          </w:p>
        </w:tc>
        <w:tc>
          <w:tcPr>
            <w:tcW w:w="175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90" w:type="dxa"/>
              <w:right w:w="90" w:type="dxa"/>
            </w:tcMar>
            <w:vAlign w:val="center"/>
          </w:tcPr>
          <w:p w:rsidRPr="006E6062" w:rsidR="5C88E043" w:rsidP="5C88E043" w:rsidRDefault="5C88E043" w14:paraId="47763D4B" w14:textId="18CF2FE9">
            <w:pPr>
              <w:pStyle w:val="Normal0"/>
              <w:spacing w:line="276" w:lineRule="auto"/>
              <w:jc w:val="center"/>
              <w:rPr>
                <w:color w:val="000000" w:themeColor="text1"/>
                <w:sz w:val="16"/>
                <w:szCs w:val="16"/>
              </w:rPr>
            </w:pPr>
            <w:r w:rsidRPr="006E6062">
              <w:rPr>
                <w:color w:val="000000" w:themeColor="text1"/>
                <w:sz w:val="16"/>
                <w:szCs w:val="16"/>
              </w:rPr>
              <w:t>4</w:t>
            </w:r>
          </w:p>
        </w:tc>
        <w:tc>
          <w:tcPr>
            <w:tcW w:w="175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90" w:type="dxa"/>
              <w:right w:w="90" w:type="dxa"/>
            </w:tcMar>
            <w:vAlign w:val="center"/>
          </w:tcPr>
          <w:p w:rsidRPr="006E6062" w:rsidR="2465EBFA" w:rsidP="5C88E043" w:rsidRDefault="2465EBFA" w14:paraId="526BAB6F" w14:textId="58AFDE86">
            <w:pPr>
              <w:pStyle w:val="Normal0"/>
              <w:spacing w:line="276" w:lineRule="auto"/>
              <w:jc w:val="center"/>
              <w:rPr>
                <w:color w:val="000000" w:themeColor="text1"/>
                <w:sz w:val="16"/>
                <w:szCs w:val="16"/>
              </w:rPr>
            </w:pPr>
            <w:r w:rsidRPr="006E6062">
              <w:rPr>
                <w:color w:val="000000" w:themeColor="text1"/>
                <w:sz w:val="16"/>
                <w:szCs w:val="16"/>
              </w:rPr>
              <w:t>6</w:t>
            </w:r>
          </w:p>
        </w:tc>
        <w:tc>
          <w:tcPr>
            <w:tcW w:w="175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90" w:type="dxa"/>
              <w:right w:w="90" w:type="dxa"/>
            </w:tcMar>
            <w:vAlign w:val="center"/>
          </w:tcPr>
          <w:p w:rsidRPr="006E6062" w:rsidR="5C88E043" w:rsidP="5C88E043" w:rsidRDefault="5C88E043" w14:paraId="04A1967E" w14:textId="1FF9BC86">
            <w:pPr>
              <w:pStyle w:val="Normal0"/>
              <w:spacing w:line="259" w:lineRule="auto"/>
              <w:jc w:val="center"/>
              <w:rPr>
                <w:color w:val="000000" w:themeColor="text1"/>
                <w:sz w:val="16"/>
                <w:szCs w:val="16"/>
              </w:rPr>
            </w:pPr>
            <w:r w:rsidRPr="006E6062">
              <w:rPr>
                <w:b/>
                <w:bCs/>
                <w:color w:val="000000" w:themeColor="text1"/>
                <w:sz w:val="16"/>
                <w:szCs w:val="16"/>
              </w:rPr>
              <w:t>4</w:t>
            </w:r>
            <w:r w:rsidRPr="006E6062" w:rsidR="677A88E2">
              <w:rPr>
                <w:b/>
                <w:bCs/>
                <w:color w:val="000000" w:themeColor="text1"/>
                <w:sz w:val="16"/>
                <w:szCs w:val="16"/>
              </w:rPr>
              <w:t>8</w:t>
            </w:r>
          </w:p>
        </w:tc>
      </w:tr>
      <w:tr w:rsidRPr="006E6062" w:rsidR="5C88E043" w:rsidTr="3BBCB43D" w14:paraId="0EDF8574" w14:textId="77777777">
        <w:trPr>
          <w:trHeight w:val="300"/>
        </w:trPr>
        <w:tc>
          <w:tcPr>
            <w:tcW w:w="84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AE8F8"/>
            <w:tcMar>
              <w:left w:w="90" w:type="dxa"/>
              <w:right w:w="90" w:type="dxa"/>
            </w:tcMar>
            <w:vAlign w:val="center"/>
          </w:tcPr>
          <w:p w:rsidRPr="006E6062" w:rsidR="04A6E1C0" w:rsidP="5C88E043" w:rsidRDefault="04A6E1C0" w14:paraId="29FDC3A1" w14:textId="569BD91B">
            <w:pPr>
              <w:spacing w:line="259" w:lineRule="auto"/>
              <w:jc w:val="center"/>
              <w:rPr>
                <w:color w:val="000000" w:themeColor="text1"/>
                <w:sz w:val="16"/>
                <w:szCs w:val="16"/>
              </w:rPr>
            </w:pPr>
            <w:r w:rsidRPr="006E6062">
              <w:rPr>
                <w:color w:val="000000" w:themeColor="text1"/>
                <w:sz w:val="16"/>
                <w:szCs w:val="16"/>
              </w:rPr>
              <w:t>9</w:t>
            </w:r>
          </w:p>
        </w:tc>
        <w:tc>
          <w:tcPr>
            <w:tcW w:w="2668"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AE8F8"/>
            <w:tcMar>
              <w:left w:w="90" w:type="dxa"/>
              <w:right w:w="90" w:type="dxa"/>
            </w:tcMar>
            <w:vAlign w:val="center"/>
          </w:tcPr>
          <w:p w:rsidRPr="006E6062" w:rsidR="21477050" w:rsidP="5C88E043" w:rsidRDefault="506E9964" w14:paraId="5A7E3D16" w14:textId="5D615B59">
            <w:pPr>
              <w:pStyle w:val="Normal0"/>
              <w:spacing w:line="276" w:lineRule="auto"/>
              <w:jc w:val="center"/>
              <w:rPr>
                <w:b/>
                <w:bCs/>
                <w:color w:val="000000" w:themeColor="text1"/>
                <w:sz w:val="16"/>
                <w:szCs w:val="16"/>
              </w:rPr>
            </w:pPr>
            <w:r w:rsidRPr="006E6062">
              <w:rPr>
                <w:b/>
                <w:bCs/>
                <w:color w:val="000000" w:themeColor="text1"/>
                <w:sz w:val="16"/>
                <w:szCs w:val="16"/>
              </w:rPr>
              <w:t xml:space="preserve">AGOSTO </w:t>
            </w:r>
            <w:r w:rsidRPr="006E6062" w:rsidR="36F5797B">
              <w:rPr>
                <w:b/>
                <w:bCs/>
                <w:color w:val="000000" w:themeColor="text1"/>
                <w:sz w:val="16"/>
                <w:szCs w:val="16"/>
              </w:rPr>
              <w:t>2025</w:t>
            </w:r>
          </w:p>
        </w:tc>
        <w:tc>
          <w:tcPr>
            <w:tcW w:w="175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AE8F8"/>
            <w:tcMar>
              <w:left w:w="90" w:type="dxa"/>
              <w:right w:w="90" w:type="dxa"/>
            </w:tcMar>
            <w:vAlign w:val="center"/>
          </w:tcPr>
          <w:p w:rsidRPr="006E6062" w:rsidR="21477050" w:rsidP="5C88E043" w:rsidRDefault="21477050" w14:paraId="182A8579" w14:textId="0AF3DE75">
            <w:pPr>
              <w:pStyle w:val="Normal0"/>
              <w:spacing w:line="276" w:lineRule="auto"/>
              <w:jc w:val="center"/>
              <w:rPr>
                <w:color w:val="000000" w:themeColor="text1"/>
                <w:sz w:val="16"/>
                <w:szCs w:val="16"/>
              </w:rPr>
            </w:pPr>
            <w:r w:rsidRPr="006E6062">
              <w:rPr>
                <w:color w:val="000000" w:themeColor="text1"/>
                <w:sz w:val="16"/>
                <w:szCs w:val="16"/>
              </w:rPr>
              <w:t>1</w:t>
            </w:r>
          </w:p>
        </w:tc>
        <w:tc>
          <w:tcPr>
            <w:tcW w:w="175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AE8F8"/>
            <w:tcMar>
              <w:left w:w="90" w:type="dxa"/>
              <w:right w:w="90" w:type="dxa"/>
            </w:tcMar>
            <w:vAlign w:val="center"/>
          </w:tcPr>
          <w:p w:rsidRPr="006E6062" w:rsidR="70B04AD0" w:rsidP="5C88E043" w:rsidRDefault="70B04AD0" w14:paraId="510F4D9D" w14:textId="0DFC9FA8">
            <w:pPr>
              <w:pStyle w:val="Normal0"/>
              <w:spacing w:line="276" w:lineRule="auto"/>
              <w:jc w:val="center"/>
              <w:rPr>
                <w:color w:val="000000" w:themeColor="text1"/>
                <w:sz w:val="16"/>
                <w:szCs w:val="16"/>
              </w:rPr>
            </w:pPr>
            <w:r w:rsidRPr="006E6062">
              <w:rPr>
                <w:color w:val="000000" w:themeColor="text1"/>
                <w:sz w:val="16"/>
                <w:szCs w:val="16"/>
              </w:rPr>
              <w:t>3</w:t>
            </w:r>
          </w:p>
        </w:tc>
        <w:tc>
          <w:tcPr>
            <w:tcW w:w="175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AE8F8"/>
            <w:tcMar>
              <w:left w:w="90" w:type="dxa"/>
              <w:right w:w="90" w:type="dxa"/>
            </w:tcMar>
            <w:vAlign w:val="center"/>
          </w:tcPr>
          <w:p w:rsidRPr="006E6062" w:rsidR="2FF62BE2" w:rsidP="5C88E043" w:rsidRDefault="2FF62BE2" w14:paraId="1716C9B6" w14:textId="0D9A6F03">
            <w:pPr>
              <w:pStyle w:val="Normal0"/>
              <w:spacing w:line="259" w:lineRule="auto"/>
              <w:jc w:val="center"/>
              <w:rPr>
                <w:b/>
                <w:bCs/>
                <w:color w:val="000000" w:themeColor="text1"/>
                <w:sz w:val="16"/>
                <w:szCs w:val="16"/>
              </w:rPr>
            </w:pPr>
            <w:r w:rsidRPr="006E6062">
              <w:rPr>
                <w:b/>
                <w:bCs/>
                <w:color w:val="000000" w:themeColor="text1"/>
                <w:sz w:val="16"/>
                <w:szCs w:val="16"/>
              </w:rPr>
              <w:t>46</w:t>
            </w:r>
          </w:p>
        </w:tc>
      </w:tr>
      <w:tr w:rsidRPr="006E6062" w:rsidR="3BBCB43D" w:rsidTr="3BBCB43D" w14:paraId="7F244527" w14:textId="77777777">
        <w:trPr>
          <w:trHeight w:val="300"/>
        </w:trPr>
        <w:tc>
          <w:tcPr>
            <w:tcW w:w="84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BDD6EE" w:themeFill="accent5" w:themeFillTint="66"/>
            <w:tcMar>
              <w:left w:w="90" w:type="dxa"/>
              <w:right w:w="90" w:type="dxa"/>
            </w:tcMar>
            <w:vAlign w:val="center"/>
          </w:tcPr>
          <w:p w:rsidRPr="006E6062" w:rsidR="7E4226FA" w:rsidP="3BBCB43D" w:rsidRDefault="7E4226FA" w14:paraId="1FF172E3" w14:textId="3ED1F1DA">
            <w:pPr>
              <w:spacing w:line="259" w:lineRule="auto"/>
              <w:jc w:val="center"/>
              <w:rPr>
                <w:color w:val="000000" w:themeColor="text1"/>
                <w:sz w:val="16"/>
                <w:szCs w:val="16"/>
              </w:rPr>
            </w:pPr>
            <w:r w:rsidRPr="006E6062">
              <w:rPr>
                <w:color w:val="000000" w:themeColor="text1"/>
                <w:sz w:val="16"/>
                <w:szCs w:val="16"/>
              </w:rPr>
              <w:t>10</w:t>
            </w:r>
          </w:p>
        </w:tc>
        <w:tc>
          <w:tcPr>
            <w:tcW w:w="2668"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BDD6EE" w:themeFill="accent5" w:themeFillTint="66"/>
            <w:tcMar>
              <w:left w:w="90" w:type="dxa"/>
              <w:right w:w="90" w:type="dxa"/>
            </w:tcMar>
            <w:vAlign w:val="center"/>
          </w:tcPr>
          <w:p w:rsidRPr="006E6062" w:rsidR="3BBCB43D" w:rsidP="3BBCB43D" w:rsidRDefault="7F14DBA4" w14:paraId="3D794A02" w14:textId="3410E6BB">
            <w:pPr>
              <w:pStyle w:val="Normal0"/>
              <w:spacing w:line="276" w:lineRule="auto"/>
              <w:jc w:val="center"/>
              <w:rPr>
                <w:b/>
                <w:bCs/>
                <w:color w:val="000000" w:themeColor="text1"/>
                <w:sz w:val="16"/>
                <w:szCs w:val="16"/>
              </w:rPr>
            </w:pPr>
            <w:r w:rsidRPr="006E6062">
              <w:rPr>
                <w:b/>
                <w:bCs/>
                <w:color w:val="000000" w:themeColor="text1"/>
                <w:sz w:val="16"/>
                <w:szCs w:val="16"/>
              </w:rPr>
              <w:t>SEPTIEMBRE 2025</w:t>
            </w:r>
          </w:p>
        </w:tc>
        <w:tc>
          <w:tcPr>
            <w:tcW w:w="175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BDD6EE" w:themeFill="accent5" w:themeFillTint="66"/>
            <w:tcMar>
              <w:left w:w="90" w:type="dxa"/>
              <w:right w:w="90" w:type="dxa"/>
            </w:tcMar>
            <w:vAlign w:val="center"/>
          </w:tcPr>
          <w:p w:rsidRPr="006E6062" w:rsidR="5A689262" w:rsidP="3BBCB43D" w:rsidRDefault="5A689262" w14:paraId="060701F7" w14:textId="1A22177B">
            <w:pPr>
              <w:pStyle w:val="Normal0"/>
              <w:spacing w:line="276" w:lineRule="auto"/>
              <w:jc w:val="center"/>
              <w:rPr>
                <w:color w:val="000000" w:themeColor="text1"/>
                <w:sz w:val="16"/>
                <w:szCs w:val="16"/>
              </w:rPr>
            </w:pPr>
            <w:r w:rsidRPr="006E6062">
              <w:rPr>
                <w:color w:val="000000" w:themeColor="text1"/>
                <w:sz w:val="16"/>
                <w:szCs w:val="16"/>
              </w:rPr>
              <w:t>2</w:t>
            </w:r>
          </w:p>
        </w:tc>
        <w:tc>
          <w:tcPr>
            <w:tcW w:w="175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BDD6EE" w:themeFill="accent5" w:themeFillTint="66"/>
            <w:tcMar>
              <w:left w:w="90" w:type="dxa"/>
              <w:right w:w="90" w:type="dxa"/>
            </w:tcMar>
            <w:vAlign w:val="center"/>
          </w:tcPr>
          <w:p w:rsidRPr="006E6062" w:rsidR="3BBCB43D" w:rsidP="3BBCB43D" w:rsidRDefault="3BBCB43D" w14:paraId="393C57CB" w14:textId="0DFC9FA8">
            <w:pPr>
              <w:pStyle w:val="Normal0"/>
              <w:spacing w:line="276" w:lineRule="auto"/>
              <w:jc w:val="center"/>
              <w:rPr>
                <w:color w:val="000000" w:themeColor="text1"/>
                <w:sz w:val="16"/>
                <w:szCs w:val="16"/>
              </w:rPr>
            </w:pPr>
            <w:r w:rsidRPr="006E6062">
              <w:rPr>
                <w:color w:val="000000" w:themeColor="text1"/>
                <w:sz w:val="16"/>
                <w:szCs w:val="16"/>
              </w:rPr>
              <w:t>3</w:t>
            </w:r>
          </w:p>
        </w:tc>
        <w:tc>
          <w:tcPr>
            <w:tcW w:w="175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BDD6EE" w:themeFill="accent5" w:themeFillTint="66"/>
            <w:tcMar>
              <w:left w:w="90" w:type="dxa"/>
              <w:right w:w="90" w:type="dxa"/>
            </w:tcMar>
            <w:vAlign w:val="center"/>
          </w:tcPr>
          <w:p w:rsidRPr="006E6062" w:rsidR="3BBCB43D" w:rsidP="3BBCB43D" w:rsidRDefault="0F5A1E70" w14:paraId="762BA966" w14:textId="295A4471">
            <w:pPr>
              <w:pStyle w:val="Normal0"/>
              <w:spacing w:line="259" w:lineRule="auto"/>
              <w:jc w:val="center"/>
              <w:rPr>
                <w:b/>
                <w:bCs/>
                <w:color w:val="000000" w:themeColor="text1"/>
                <w:sz w:val="16"/>
                <w:szCs w:val="16"/>
              </w:rPr>
            </w:pPr>
            <w:r w:rsidRPr="006E6062">
              <w:rPr>
                <w:b/>
                <w:bCs/>
                <w:color w:val="000000" w:themeColor="text1"/>
                <w:sz w:val="16"/>
                <w:szCs w:val="16"/>
              </w:rPr>
              <w:t>4</w:t>
            </w:r>
            <w:r w:rsidRPr="006E6062" w:rsidR="320B65D0">
              <w:rPr>
                <w:b/>
                <w:bCs/>
                <w:color w:val="000000" w:themeColor="text1"/>
                <w:sz w:val="16"/>
                <w:szCs w:val="16"/>
              </w:rPr>
              <w:t>7</w:t>
            </w:r>
          </w:p>
        </w:tc>
      </w:tr>
      <w:tr w:rsidRPr="006E6062" w:rsidR="35C1DE62" w:rsidTr="35C1DE62" w14:paraId="2ADA0147" w14:textId="77777777">
        <w:trPr>
          <w:trHeight w:val="300"/>
        </w:trPr>
        <w:tc>
          <w:tcPr>
            <w:tcW w:w="84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E6062" w:rsidR="3B9D7A8C" w:rsidP="35C1DE62" w:rsidRDefault="3B9D7A8C" w14:paraId="3A03C87E" w14:textId="0DBEAE33">
            <w:pPr>
              <w:spacing w:line="259" w:lineRule="auto"/>
              <w:jc w:val="center"/>
              <w:rPr>
                <w:color w:val="000000" w:themeColor="text1"/>
                <w:sz w:val="16"/>
                <w:szCs w:val="16"/>
              </w:rPr>
            </w:pPr>
            <w:r w:rsidRPr="006E6062">
              <w:rPr>
                <w:color w:val="000000" w:themeColor="text1"/>
                <w:sz w:val="16"/>
                <w:szCs w:val="16"/>
              </w:rPr>
              <w:t>11</w:t>
            </w:r>
          </w:p>
        </w:tc>
        <w:tc>
          <w:tcPr>
            <w:tcW w:w="2668"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E6062" w:rsidR="657535A2" w:rsidP="35C1DE62" w:rsidRDefault="51302412" w14:paraId="21A1186F" w14:textId="13898DE7">
            <w:pPr>
              <w:pStyle w:val="Normal0"/>
              <w:spacing w:line="276" w:lineRule="auto"/>
              <w:jc w:val="center"/>
              <w:rPr>
                <w:b/>
                <w:bCs/>
                <w:color w:val="000000" w:themeColor="text1"/>
                <w:sz w:val="16"/>
                <w:szCs w:val="16"/>
              </w:rPr>
            </w:pPr>
            <w:r w:rsidRPr="21BDB559">
              <w:rPr>
                <w:b/>
                <w:bCs/>
                <w:color w:val="000000" w:themeColor="text1"/>
                <w:sz w:val="16"/>
                <w:szCs w:val="16"/>
              </w:rPr>
              <w:t>OCTUBRE</w:t>
            </w:r>
            <w:r w:rsidRPr="006E6062" w:rsidR="657535A2">
              <w:rPr>
                <w:b/>
                <w:bCs/>
                <w:color w:val="000000" w:themeColor="text1"/>
                <w:sz w:val="16"/>
                <w:szCs w:val="16"/>
              </w:rPr>
              <w:t xml:space="preserve"> 2025</w:t>
            </w:r>
          </w:p>
        </w:tc>
        <w:tc>
          <w:tcPr>
            <w:tcW w:w="175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E6062" w:rsidR="0EEEC265" w:rsidP="35C1DE62" w:rsidRDefault="0EEEC265" w14:paraId="4D0A65B1" w14:textId="48C40FAD">
            <w:pPr>
              <w:pStyle w:val="Normal0"/>
              <w:spacing w:line="276" w:lineRule="auto"/>
              <w:jc w:val="center"/>
              <w:rPr>
                <w:color w:val="000000" w:themeColor="text1"/>
                <w:sz w:val="16"/>
                <w:szCs w:val="16"/>
              </w:rPr>
            </w:pPr>
            <w:r w:rsidRPr="006E6062">
              <w:rPr>
                <w:color w:val="000000" w:themeColor="text1"/>
                <w:sz w:val="16"/>
                <w:szCs w:val="16"/>
              </w:rPr>
              <w:t>8</w:t>
            </w:r>
          </w:p>
        </w:tc>
        <w:tc>
          <w:tcPr>
            <w:tcW w:w="175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E6062" w:rsidR="1A8276CF" w:rsidP="35C1DE62" w:rsidRDefault="1A8276CF" w14:paraId="33AFECA1" w14:textId="1DDF392E">
            <w:pPr>
              <w:pStyle w:val="Normal0"/>
              <w:spacing w:line="276" w:lineRule="auto"/>
              <w:jc w:val="center"/>
              <w:rPr>
                <w:color w:val="000000" w:themeColor="text1"/>
                <w:sz w:val="16"/>
                <w:szCs w:val="16"/>
              </w:rPr>
            </w:pPr>
            <w:r w:rsidRPr="006E6062">
              <w:rPr>
                <w:color w:val="000000" w:themeColor="text1"/>
                <w:sz w:val="16"/>
                <w:szCs w:val="16"/>
              </w:rPr>
              <w:t>2</w:t>
            </w:r>
          </w:p>
        </w:tc>
        <w:tc>
          <w:tcPr>
            <w:tcW w:w="175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E6062" w:rsidR="00D7D0D9" w:rsidP="35C1DE62" w:rsidRDefault="00D7D0D9" w14:paraId="49FE7D67" w14:textId="095F281A">
            <w:pPr>
              <w:pStyle w:val="Normal0"/>
              <w:spacing w:line="259" w:lineRule="auto"/>
              <w:jc w:val="center"/>
              <w:rPr>
                <w:b/>
                <w:bCs/>
                <w:color w:val="000000" w:themeColor="text1"/>
                <w:sz w:val="16"/>
                <w:szCs w:val="16"/>
              </w:rPr>
            </w:pPr>
            <w:r w:rsidRPr="006E6062">
              <w:rPr>
                <w:b/>
                <w:bCs/>
                <w:color w:val="000000" w:themeColor="text1"/>
                <w:sz w:val="16"/>
                <w:szCs w:val="16"/>
              </w:rPr>
              <w:t>54</w:t>
            </w:r>
          </w:p>
        </w:tc>
      </w:tr>
      <w:tr w:rsidR="56CE1C56" w:rsidTr="21BDB559" w14:paraId="01532D57" w14:textId="77777777">
        <w:trPr>
          <w:trHeight w:val="300"/>
        </w:trPr>
        <w:tc>
          <w:tcPr>
            <w:tcW w:w="84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BDD6EE" w:themeFill="accent5" w:themeFillTint="66"/>
            <w:tcMar>
              <w:left w:w="90" w:type="dxa"/>
              <w:right w:w="90" w:type="dxa"/>
            </w:tcMar>
            <w:vAlign w:val="center"/>
          </w:tcPr>
          <w:p w:rsidR="56CE1C56" w:rsidP="56CE1C56" w:rsidRDefault="0B649BCB" w14:paraId="272FF2AD" w14:textId="332DD477">
            <w:pPr>
              <w:spacing w:line="259" w:lineRule="auto"/>
              <w:jc w:val="center"/>
              <w:rPr>
                <w:color w:val="000000" w:themeColor="text1"/>
                <w:sz w:val="16"/>
                <w:szCs w:val="16"/>
              </w:rPr>
            </w:pPr>
            <w:r w:rsidRPr="21BDB559">
              <w:rPr>
                <w:color w:val="000000" w:themeColor="text1"/>
                <w:sz w:val="16"/>
                <w:szCs w:val="16"/>
              </w:rPr>
              <w:t>12</w:t>
            </w:r>
          </w:p>
        </w:tc>
        <w:tc>
          <w:tcPr>
            <w:tcW w:w="2668"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BDD6EE" w:themeFill="accent5" w:themeFillTint="66"/>
            <w:tcMar>
              <w:left w:w="90" w:type="dxa"/>
              <w:right w:w="90" w:type="dxa"/>
            </w:tcMar>
            <w:vAlign w:val="center"/>
          </w:tcPr>
          <w:p w:rsidR="56CE1C56" w:rsidP="56CE1C56" w:rsidRDefault="21FE9C27" w14:paraId="6FA5D31D" w14:textId="2D79E1DD">
            <w:pPr>
              <w:pStyle w:val="Normal0"/>
              <w:spacing w:line="276" w:lineRule="auto"/>
              <w:jc w:val="center"/>
              <w:rPr>
                <w:b/>
                <w:bCs/>
                <w:color w:val="000000" w:themeColor="text1"/>
                <w:sz w:val="16"/>
                <w:szCs w:val="16"/>
              </w:rPr>
            </w:pPr>
            <w:r w:rsidRPr="21BDB559">
              <w:rPr>
                <w:b/>
                <w:bCs/>
                <w:color w:val="000000" w:themeColor="text1"/>
                <w:sz w:val="16"/>
                <w:szCs w:val="16"/>
              </w:rPr>
              <w:t>NOVIEMBRE</w:t>
            </w:r>
          </w:p>
        </w:tc>
        <w:tc>
          <w:tcPr>
            <w:tcW w:w="175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BDD6EE" w:themeFill="accent5" w:themeFillTint="66"/>
            <w:tcMar>
              <w:left w:w="90" w:type="dxa"/>
              <w:right w:w="90" w:type="dxa"/>
            </w:tcMar>
            <w:vAlign w:val="center"/>
          </w:tcPr>
          <w:p w:rsidR="56CE1C56" w:rsidP="56CE1C56" w:rsidRDefault="37621E25" w14:paraId="1205CDD4" w14:textId="6188CEAA">
            <w:pPr>
              <w:pStyle w:val="Normal0"/>
              <w:spacing w:line="276" w:lineRule="auto"/>
              <w:jc w:val="center"/>
              <w:rPr>
                <w:color w:val="000000" w:themeColor="text1"/>
                <w:sz w:val="16"/>
                <w:szCs w:val="16"/>
              </w:rPr>
            </w:pPr>
            <w:r w:rsidRPr="4963C7FB">
              <w:rPr>
                <w:color w:val="000000" w:themeColor="text1"/>
                <w:sz w:val="16"/>
                <w:szCs w:val="16"/>
              </w:rPr>
              <w:t>3</w:t>
            </w:r>
          </w:p>
        </w:tc>
        <w:tc>
          <w:tcPr>
            <w:tcW w:w="175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BDD6EE" w:themeFill="accent5" w:themeFillTint="66"/>
            <w:tcMar>
              <w:left w:w="90" w:type="dxa"/>
              <w:right w:w="90" w:type="dxa"/>
            </w:tcMar>
            <w:vAlign w:val="center"/>
          </w:tcPr>
          <w:p w:rsidR="56CE1C56" w:rsidP="56CE1C56" w:rsidRDefault="37621E25" w14:paraId="660EA0F8" w14:textId="2C475232">
            <w:pPr>
              <w:pStyle w:val="Normal0"/>
              <w:spacing w:line="276" w:lineRule="auto"/>
              <w:jc w:val="center"/>
              <w:rPr>
                <w:color w:val="000000" w:themeColor="text1"/>
                <w:sz w:val="16"/>
                <w:szCs w:val="16"/>
              </w:rPr>
            </w:pPr>
            <w:r w:rsidRPr="256BDB8A">
              <w:rPr>
                <w:color w:val="000000" w:themeColor="text1"/>
                <w:sz w:val="16"/>
                <w:szCs w:val="16"/>
              </w:rPr>
              <w:t>9</w:t>
            </w:r>
          </w:p>
        </w:tc>
        <w:tc>
          <w:tcPr>
            <w:tcW w:w="175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BDD6EE" w:themeFill="accent5" w:themeFillTint="66"/>
            <w:tcMar>
              <w:left w:w="90" w:type="dxa"/>
              <w:right w:w="90" w:type="dxa"/>
            </w:tcMar>
            <w:vAlign w:val="center"/>
          </w:tcPr>
          <w:p w:rsidR="56CE1C56" w:rsidP="56CE1C56" w:rsidRDefault="37621E25" w14:paraId="1D6CA9A6" w14:textId="6211D3D1">
            <w:pPr>
              <w:pStyle w:val="Normal0"/>
              <w:spacing w:line="259" w:lineRule="auto"/>
              <w:jc w:val="center"/>
              <w:rPr>
                <w:b/>
                <w:bCs/>
                <w:color w:val="000000" w:themeColor="text1"/>
                <w:sz w:val="16"/>
                <w:szCs w:val="16"/>
              </w:rPr>
            </w:pPr>
            <w:r w:rsidRPr="256BDB8A">
              <w:rPr>
                <w:b/>
                <w:bCs/>
                <w:color w:val="000000" w:themeColor="text1"/>
                <w:sz w:val="16"/>
                <w:szCs w:val="16"/>
              </w:rPr>
              <w:t>48</w:t>
            </w:r>
          </w:p>
        </w:tc>
      </w:tr>
      <w:tr w:rsidRPr="006E6062" w:rsidR="5C88E043" w:rsidTr="3BBCB43D" w14:paraId="07BC0DFD" w14:textId="77777777">
        <w:trPr>
          <w:trHeight w:val="300"/>
        </w:trPr>
        <w:tc>
          <w:tcPr>
            <w:tcW w:w="7016" w:type="dxa"/>
            <w:gridSpan w:val="4"/>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5C88E043" w:rsidP="0CE8CE39" w:rsidRDefault="7B7FF333" w14:paraId="1D0786D3" w14:textId="7FE3A631">
            <w:pPr>
              <w:pStyle w:val="Normal0"/>
              <w:pBdr>
                <w:top w:val="nil"/>
                <w:left w:val="nil"/>
                <w:bottom w:val="nil"/>
                <w:right w:val="nil"/>
                <w:between w:val="nil"/>
              </w:pBdr>
              <w:spacing w:after="160" w:line="259" w:lineRule="auto"/>
              <w:jc w:val="right"/>
              <w:rPr>
                <w:color w:val="FFFFFF" w:themeColor="background1"/>
                <w:sz w:val="16"/>
                <w:szCs w:val="16"/>
              </w:rPr>
            </w:pPr>
            <w:r w:rsidRPr="006E6062">
              <w:rPr>
                <w:b/>
                <w:bCs/>
                <w:color w:val="FFFFFF" w:themeColor="background1"/>
                <w:sz w:val="16"/>
                <w:szCs w:val="16"/>
              </w:rPr>
              <w:t xml:space="preserve">TOTAL, PERSONAL OPERATIVO ACTIVO </w:t>
            </w:r>
            <w:r w:rsidRPr="006E6062" w:rsidR="00315B13">
              <w:rPr>
                <w:b/>
                <w:bCs/>
                <w:color w:val="FFFFFF" w:themeColor="background1"/>
                <w:sz w:val="16"/>
                <w:szCs w:val="16"/>
              </w:rPr>
              <w:t>NOVIEMBRE</w:t>
            </w:r>
          </w:p>
        </w:tc>
        <w:tc>
          <w:tcPr>
            <w:tcW w:w="175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5C88E043" w:rsidP="5C88E043" w:rsidRDefault="676DE22C" w14:paraId="250F3D19" w14:textId="7814E865">
            <w:pPr>
              <w:pStyle w:val="Normal0"/>
              <w:pBdr>
                <w:top w:val="nil"/>
                <w:left w:val="nil"/>
                <w:bottom w:val="nil"/>
                <w:right w:val="nil"/>
                <w:between w:val="nil"/>
              </w:pBdr>
              <w:spacing w:after="160" w:line="259" w:lineRule="auto"/>
              <w:jc w:val="center"/>
              <w:rPr>
                <w:b/>
                <w:color w:val="FFFFFF" w:themeColor="background1"/>
                <w:sz w:val="16"/>
                <w:szCs w:val="16"/>
              </w:rPr>
            </w:pPr>
            <w:r w:rsidRPr="256BDB8A">
              <w:rPr>
                <w:b/>
                <w:bCs/>
                <w:color w:val="FFFFFF" w:themeColor="background1"/>
                <w:sz w:val="16"/>
                <w:szCs w:val="16"/>
              </w:rPr>
              <w:t>48</w:t>
            </w:r>
          </w:p>
        </w:tc>
      </w:tr>
    </w:tbl>
    <w:p w:rsidRPr="006E6062" w:rsidR="002C538A" w:rsidP="002C538A" w:rsidRDefault="64B47B1C" w14:paraId="76A21E19" w14:textId="5801182C">
      <w:pPr>
        <w:pStyle w:val="Descripcin"/>
        <w:jc w:val="center"/>
        <w:rPr>
          <w:color w:val="000000" w:themeColor="text1"/>
        </w:rPr>
      </w:pPr>
      <w:bookmarkStart w:name="_Toc215650593" w:id="521"/>
      <w:r w:rsidRPr="006E6062">
        <w:t xml:space="preserve">Tabla </w:t>
      </w:r>
      <w:r w:rsidRPr="006E6062" w:rsidR="002C538A">
        <w:fldChar w:fldCharType="begin"/>
      </w:r>
      <w:r w:rsidRPr="006E6062" w:rsidR="002C538A">
        <w:instrText>SEQ Tabla \* ARABIC</w:instrText>
      </w:r>
      <w:r w:rsidRPr="006E6062" w:rsidR="002C538A">
        <w:fldChar w:fldCharType="separate"/>
      </w:r>
      <w:r w:rsidR="00041DFA">
        <w:rPr>
          <w:noProof/>
        </w:rPr>
        <w:t>58</w:t>
      </w:r>
      <w:r w:rsidRPr="006E6062" w:rsidR="002C538A">
        <w:fldChar w:fldCharType="end"/>
      </w:r>
      <w:r w:rsidRPr="006E6062">
        <w:t>. PERSONAL OPERATIVO DISPONIBLE CONTRATO SCI-1809-2024</w:t>
      </w:r>
      <w:bookmarkEnd w:id="521"/>
    </w:p>
    <w:p w:rsidRPr="006E6062" w:rsidR="75B33C0B" w:rsidP="3BBCB43D" w:rsidRDefault="765C3D42" w14:paraId="2BCBD623" w14:textId="17D94453">
      <w:pPr>
        <w:spacing w:before="220" w:after="220" w:line="257" w:lineRule="auto"/>
        <w:jc w:val="both"/>
        <w:rPr>
          <w:i/>
          <w:iCs/>
          <w:color w:val="000000" w:themeColor="text1"/>
          <w:sz w:val="18"/>
          <w:szCs w:val="18"/>
        </w:rPr>
      </w:pPr>
      <w:r w:rsidRPr="006E6062">
        <w:rPr>
          <w:color w:val="000000" w:themeColor="text1"/>
        </w:rPr>
        <w:t>Base de datos con consolidado en ruta:</w:t>
      </w:r>
      <w:r w:rsidRPr="006E6062" w:rsidR="7229F298">
        <w:tab/>
      </w:r>
      <w:r w:rsidRPr="006E6062" w:rsidR="7229F298">
        <w:br/>
      </w:r>
      <w:r w:rsidRPr="006E6062" w:rsidR="006F704E">
        <w:rPr>
          <w:i/>
          <w:iCs/>
          <w:color w:val="445369"/>
          <w:sz w:val="18"/>
          <w:szCs w:val="18"/>
        </w:rPr>
        <w:t>01NOV - 30NOV</w:t>
      </w:r>
      <w:r w:rsidRPr="006E6062">
        <w:rPr>
          <w:i/>
          <w:iCs/>
          <w:color w:val="445369"/>
          <w:sz w:val="18"/>
          <w:szCs w:val="18"/>
        </w:rPr>
        <w:t xml:space="preserve">/ 02. OBLIGACIONES GENERALES/ OBLIGACIÓN 03 </w:t>
      </w:r>
      <w:r w:rsidRPr="006E6062" w:rsidR="428B0B09">
        <w:rPr>
          <w:i/>
          <w:iCs/>
          <w:color w:val="445369"/>
          <w:sz w:val="18"/>
          <w:szCs w:val="18"/>
        </w:rPr>
        <w:t xml:space="preserve">/ </w:t>
      </w:r>
      <w:r w:rsidRPr="006E6062" w:rsidR="737E5100">
        <w:rPr>
          <w:i/>
          <w:iCs/>
          <w:color w:val="445369"/>
          <w:sz w:val="18"/>
          <w:szCs w:val="18"/>
        </w:rPr>
        <w:t>0</w:t>
      </w:r>
      <w:r w:rsidRPr="006E6062" w:rsidR="5F20B7BE">
        <w:rPr>
          <w:i/>
          <w:iCs/>
          <w:color w:val="445369"/>
          <w:sz w:val="18"/>
          <w:szCs w:val="18"/>
        </w:rPr>
        <w:t>3</w:t>
      </w:r>
      <w:r w:rsidRPr="006E6062">
        <w:rPr>
          <w:i/>
          <w:iCs/>
          <w:color w:val="445369"/>
          <w:sz w:val="18"/>
          <w:szCs w:val="18"/>
        </w:rPr>
        <w:t xml:space="preserve"> </w:t>
      </w:r>
      <w:r w:rsidRPr="006E6062" w:rsidR="484450D5">
        <w:rPr>
          <w:i/>
          <w:iCs/>
          <w:color w:val="445369"/>
          <w:sz w:val="18"/>
          <w:szCs w:val="18"/>
        </w:rPr>
        <w:t xml:space="preserve">Personal disponible </w:t>
      </w:r>
      <w:r w:rsidRPr="006E6062" w:rsidR="4BFE6820">
        <w:rPr>
          <w:i/>
          <w:iCs/>
          <w:color w:val="445369"/>
          <w:sz w:val="18"/>
          <w:szCs w:val="18"/>
        </w:rPr>
        <w:t xml:space="preserve">/ </w:t>
      </w:r>
      <w:r w:rsidRPr="006E6062" w:rsidR="3237B914">
        <w:rPr>
          <w:i/>
          <w:iCs/>
          <w:color w:val="445369"/>
          <w:sz w:val="18"/>
          <w:szCs w:val="18"/>
        </w:rPr>
        <w:t>01</w:t>
      </w:r>
      <w:r w:rsidRPr="006E6062" w:rsidR="0C404D92">
        <w:rPr>
          <w:i/>
          <w:iCs/>
          <w:color w:val="445369"/>
          <w:sz w:val="18"/>
          <w:szCs w:val="18"/>
        </w:rPr>
        <w:t xml:space="preserve"> </w:t>
      </w:r>
      <w:r w:rsidRPr="006E6062" w:rsidR="709E5DFD">
        <w:rPr>
          <w:i/>
          <w:iCs/>
          <w:color w:val="445369"/>
          <w:sz w:val="18"/>
          <w:szCs w:val="18"/>
        </w:rPr>
        <w:t xml:space="preserve">Personal disponible </w:t>
      </w:r>
      <w:r w:rsidRPr="256BDB8A" w:rsidR="0B6AC128">
        <w:rPr>
          <w:i/>
          <w:iCs/>
          <w:color w:val="445369"/>
          <w:sz w:val="18"/>
          <w:szCs w:val="18"/>
        </w:rPr>
        <w:t>Nov</w:t>
      </w:r>
      <w:r w:rsidRPr="006E6062" w:rsidR="0CD23B4A">
        <w:rPr>
          <w:i/>
          <w:iCs/>
          <w:color w:val="445369"/>
          <w:sz w:val="18"/>
          <w:szCs w:val="18"/>
        </w:rPr>
        <w:t xml:space="preserve"> 2025</w:t>
      </w:r>
    </w:p>
    <w:p w:rsidRPr="006E6062" w:rsidR="1C2A2B6F" w:rsidP="553E1AE1" w:rsidRDefault="680542AD" w14:paraId="01ADF8CA" w14:textId="5E0326B7">
      <w:pPr>
        <w:spacing w:before="220" w:after="220" w:line="257" w:lineRule="auto"/>
        <w:jc w:val="both"/>
      </w:pPr>
      <w:r w:rsidRPr="006E6062">
        <w:rPr>
          <w:color w:val="000000" w:themeColor="text1"/>
        </w:rPr>
        <w:t>El archivo se adjunta en formato Excel, con el objetivo facilitar su revisión</w:t>
      </w:r>
      <w:r w:rsidRPr="006E6062" w:rsidR="15120175">
        <w:rPr>
          <w:color w:val="000000" w:themeColor="text1"/>
        </w:rPr>
        <w:t xml:space="preserve"> </w:t>
      </w:r>
      <w:r w:rsidRPr="006E6062" w:rsidR="71ECB91E">
        <w:rPr>
          <w:color w:val="000000" w:themeColor="text1"/>
        </w:rPr>
        <w:t xml:space="preserve">a corte del </w:t>
      </w:r>
      <w:r w:rsidRPr="006E6062" w:rsidR="00650623">
        <w:rPr>
          <w:color w:val="000000" w:themeColor="text1"/>
        </w:rPr>
        <w:t xml:space="preserve">30 de </w:t>
      </w:r>
      <w:r w:rsidRPr="7B744833" w:rsidR="0FE74BF6">
        <w:rPr>
          <w:color w:val="000000" w:themeColor="text1"/>
        </w:rPr>
        <w:t>noviembre</w:t>
      </w:r>
      <w:r w:rsidRPr="006E6062" w:rsidR="5848996E">
        <w:rPr>
          <w:color w:val="000000" w:themeColor="text1"/>
        </w:rPr>
        <w:t xml:space="preserve"> del </w:t>
      </w:r>
      <w:r w:rsidRPr="006E6062" w:rsidR="239C4BF3">
        <w:rPr>
          <w:color w:val="000000" w:themeColor="text1"/>
        </w:rPr>
        <w:t>2025</w:t>
      </w:r>
      <w:r w:rsidRPr="006E6062" w:rsidR="6C1B1D1F">
        <w:rPr>
          <w:color w:val="000000" w:themeColor="text1"/>
        </w:rPr>
        <w:t>.</w:t>
      </w:r>
    </w:p>
    <w:p w:rsidRPr="006E6062" w:rsidR="5CCA1B4A" w:rsidP="00154641" w:rsidRDefault="26A892D9" w14:paraId="1D2998C9" w14:textId="17A9ADC3">
      <w:pPr>
        <w:pStyle w:val="Ttulo3"/>
        <w:numPr>
          <w:ilvl w:val="2"/>
          <w:numId w:val="5"/>
        </w:numPr>
      </w:pPr>
      <w:bookmarkStart w:name="_heading=h.xevivl" w:id="522"/>
      <w:bookmarkStart w:name="_Toc194682975" w:id="523"/>
      <w:bookmarkStart w:name="_Toc1104538095" w:id="524"/>
      <w:bookmarkStart w:name="_Toc1211879801" w:id="525"/>
      <w:bookmarkStart w:name="_Toc534994462" w:id="526"/>
      <w:bookmarkStart w:name="_Toc154414626" w:id="527"/>
      <w:bookmarkStart w:name="_Toc216169882" w:id="528"/>
      <w:bookmarkEnd w:id="522"/>
      <w:r w:rsidRPr="006E6062">
        <w:t>PROCESOS DE INDUCCIÓN Y CAPACITACIÓN</w:t>
      </w:r>
      <w:bookmarkEnd w:id="523"/>
      <w:bookmarkEnd w:id="524"/>
      <w:bookmarkEnd w:id="525"/>
      <w:bookmarkEnd w:id="526"/>
      <w:bookmarkEnd w:id="527"/>
      <w:bookmarkEnd w:id="528"/>
      <w:r w:rsidRPr="006E6062" w:rsidR="256F698D">
        <w:t xml:space="preserve">  </w:t>
      </w:r>
    </w:p>
    <w:p w:rsidRPr="006E6062" w:rsidR="048FF092" w:rsidP="5C88E043" w:rsidRDefault="411FEB60" w14:paraId="23281EB2" w14:textId="51EBE4FC">
      <w:pPr>
        <w:spacing w:after="0" w:line="257" w:lineRule="auto"/>
        <w:jc w:val="both"/>
        <w:rPr>
          <w:color w:val="000000" w:themeColor="text1"/>
        </w:rPr>
      </w:pPr>
      <w:r w:rsidRPr="006E6062">
        <w:rPr>
          <w:color w:val="000000" w:themeColor="text1"/>
        </w:rPr>
        <w:t>En el marco del contrato SCJ-1809-2024 celebrado con la Empresa de Telecomunicaciones de Bogotá (ETB), se establece como eje transversal del componente de Seguridad y Salud en el Trabajo (SST) el desarrollo de procesos de inducción y capacitación dirigidos al personal vinculado directa e indirectamente al proyecto. Estos procesos se diseñan e implementan conforme al Plan de Capacitación aprobado, en cumplimiento de la normativa vigente, específicamente lo establecido en el Sistema de Gestión de la Seguridad y Salud en el Trabajo, de acuerdo con el Decreto 1072 de 2015, la Resolución 0312 de 2019, y demás disposiciones aplicables.</w:t>
      </w:r>
    </w:p>
    <w:p w:rsidRPr="006E6062" w:rsidR="62D17820" w:rsidP="7406E492" w:rsidRDefault="62D17820" w14:paraId="7C2DD86F" w14:textId="6FCF42D0">
      <w:pPr>
        <w:spacing w:before="240" w:after="240" w:line="257" w:lineRule="auto"/>
        <w:jc w:val="both"/>
      </w:pPr>
      <w:r w:rsidRPr="006E6062">
        <w:t xml:space="preserve">Durante el mes de </w:t>
      </w:r>
      <w:r w:rsidR="70947A46">
        <w:t>noviembre</w:t>
      </w:r>
      <w:r w:rsidRPr="006E6062">
        <w:t xml:space="preserve"> de 2025, el cronograma de capacitaciones contemplaba la ejecución de diversas actividades. A continuación, se presenta un detalle indicando cuáles se llevaron a cabo según lo planificado y cuáles, por distintos motivos, fueron reprogramadas, reflejando la situación actual de manera precisa:</w:t>
      </w:r>
    </w:p>
    <w:tbl>
      <w:tblPr>
        <w:tblStyle w:val="Tablaconcuadrcula"/>
        <w:tblW w:w="8967" w:type="dxa"/>
        <w:tblBorders>
          <w:top w:val="single" w:color="auto" w:sz="6" w:space="0"/>
          <w:left w:val="single" w:color="auto" w:sz="6" w:space="0"/>
          <w:bottom w:val="single" w:color="auto" w:sz="6" w:space="0"/>
          <w:right w:val="single" w:color="auto" w:sz="6" w:space="0"/>
          <w:insideH w:val="single" w:color="auto" w:sz="4" w:space="0"/>
          <w:insideV w:val="single" w:color="auto" w:sz="4" w:space="0"/>
        </w:tblBorders>
        <w:tblLayout w:type="fixed"/>
        <w:tblLook w:val="0000" w:firstRow="0" w:lastRow="0" w:firstColumn="0" w:lastColumn="0" w:noHBand="0" w:noVBand="0"/>
      </w:tblPr>
      <w:tblGrid>
        <w:gridCol w:w="437"/>
        <w:gridCol w:w="2730"/>
        <w:gridCol w:w="1350"/>
        <w:gridCol w:w="1440"/>
        <w:gridCol w:w="1275"/>
        <w:gridCol w:w="1735"/>
      </w:tblGrid>
      <w:tr w:rsidRPr="006E6062" w:rsidR="7FCA1776" w:rsidTr="35C1DE62" w14:paraId="304DAC2D" w14:textId="77777777">
        <w:trPr>
          <w:trHeight w:val="300"/>
          <w:tblHeader/>
        </w:trPr>
        <w:tc>
          <w:tcPr>
            <w:tcW w:w="8967" w:type="dxa"/>
            <w:gridSpan w:val="6"/>
            <w:tcBorders>
              <w:top w:val="single" w:color="FFFFFF" w:themeColor="background1" w:sz="6" w:space="0"/>
              <w:left w:val="single" w:color="FFFFFF" w:themeColor="background1" w:sz="6" w:space="0"/>
              <w:bottom w:val="single" w:color="FFFFFF" w:themeColor="background1" w:sz="6" w:space="0"/>
            </w:tcBorders>
            <w:shd w:val="clear" w:color="auto" w:fill="002060"/>
            <w:tcMar>
              <w:left w:w="105" w:type="dxa"/>
              <w:right w:w="105" w:type="dxa"/>
            </w:tcMar>
            <w:vAlign w:val="center"/>
          </w:tcPr>
          <w:p w:rsidRPr="006E6062" w:rsidR="64EAD53D" w:rsidP="47B933A4" w:rsidRDefault="64EAD53D" w14:paraId="3D08232A" w14:textId="707F1D5F">
            <w:pPr>
              <w:pStyle w:val="Normal0"/>
              <w:jc w:val="center"/>
              <w:rPr>
                <w:b/>
                <w:color w:val="FFFFFF" w:themeColor="background1"/>
                <w:sz w:val="18"/>
                <w:szCs w:val="18"/>
              </w:rPr>
            </w:pPr>
            <w:r w:rsidRPr="006E6062">
              <w:rPr>
                <w:b/>
                <w:color w:val="FFFFFF" w:themeColor="background1"/>
                <w:sz w:val="18"/>
                <w:szCs w:val="18"/>
              </w:rPr>
              <w:t xml:space="preserve">CUMPLIMIENTO CRONOGRAMA CAPACITACIÓN SST </w:t>
            </w:r>
            <w:r w:rsidRPr="006E6062" w:rsidR="00315B13">
              <w:rPr>
                <w:b/>
                <w:color w:val="FFFFFF" w:themeColor="background1"/>
                <w:sz w:val="18"/>
                <w:szCs w:val="18"/>
              </w:rPr>
              <w:t>NOVIEMBRE</w:t>
            </w:r>
            <w:r w:rsidRPr="006E6062" w:rsidR="00EB6A0D">
              <w:rPr>
                <w:b/>
                <w:color w:val="FFFFFF" w:themeColor="background1"/>
                <w:sz w:val="18"/>
                <w:szCs w:val="18"/>
              </w:rPr>
              <w:t xml:space="preserve"> 2025</w:t>
            </w:r>
          </w:p>
        </w:tc>
      </w:tr>
      <w:tr w:rsidRPr="006E6062" w:rsidR="7FCA1776" w:rsidTr="7B07C793" w14:paraId="2269F046" w14:textId="77777777">
        <w:trPr>
          <w:trHeight w:val="300"/>
          <w:tblHeader/>
        </w:trPr>
        <w:tc>
          <w:tcPr>
            <w:tcW w:w="437"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60" w:type="dxa"/>
              <w:right w:w="60" w:type="dxa"/>
            </w:tcMar>
            <w:vAlign w:val="center"/>
          </w:tcPr>
          <w:p w:rsidRPr="006E6062" w:rsidR="0A8BECE7" w:rsidP="5484A791" w:rsidRDefault="00700721" w14:paraId="7E22D7BD" w14:textId="52175F7F">
            <w:pPr>
              <w:pStyle w:val="Normal0"/>
              <w:spacing w:line="259" w:lineRule="auto"/>
              <w:jc w:val="center"/>
              <w:rPr>
                <w:b/>
                <w:color w:val="FFFFFF" w:themeColor="background1"/>
                <w:sz w:val="18"/>
                <w:szCs w:val="18"/>
              </w:rPr>
            </w:pPr>
            <w:r w:rsidRPr="006E6062">
              <w:rPr>
                <w:b/>
                <w:color w:val="FFFFFF" w:themeColor="background1"/>
                <w:sz w:val="18"/>
                <w:szCs w:val="18"/>
              </w:rPr>
              <w:t>ÍTEM</w:t>
            </w:r>
          </w:p>
        </w:tc>
        <w:tc>
          <w:tcPr>
            <w:tcW w:w="273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60" w:type="dxa"/>
              <w:right w:w="60" w:type="dxa"/>
            </w:tcMar>
            <w:vAlign w:val="center"/>
          </w:tcPr>
          <w:p w:rsidRPr="006E6062" w:rsidR="7FCA1776" w:rsidP="7FCA1776" w:rsidRDefault="7FCA1776" w14:paraId="22E8523A" w14:textId="67C72ABF">
            <w:pPr>
              <w:pStyle w:val="Normal0"/>
              <w:pBdr>
                <w:top w:val="nil"/>
                <w:left w:val="nil"/>
                <w:bottom w:val="nil"/>
                <w:right w:val="nil"/>
                <w:between w:val="nil"/>
              </w:pBdr>
              <w:spacing w:after="160" w:line="259" w:lineRule="auto"/>
              <w:jc w:val="center"/>
              <w:rPr>
                <w:color w:val="FFFFFF" w:themeColor="background1"/>
                <w:sz w:val="18"/>
                <w:szCs w:val="18"/>
              </w:rPr>
            </w:pPr>
            <w:r w:rsidRPr="006E6062">
              <w:rPr>
                <w:b/>
                <w:color w:val="FFFFFF" w:themeColor="background1"/>
                <w:sz w:val="18"/>
                <w:szCs w:val="18"/>
              </w:rPr>
              <w:t>TEMA PROPUESTO</w:t>
            </w:r>
          </w:p>
        </w:tc>
        <w:tc>
          <w:tcPr>
            <w:tcW w:w="135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105" w:type="dxa"/>
              <w:right w:w="105" w:type="dxa"/>
            </w:tcMar>
            <w:vAlign w:val="center"/>
          </w:tcPr>
          <w:p w:rsidRPr="006E6062" w:rsidR="7FCA1776" w:rsidP="7FCA1776" w:rsidRDefault="7FCA1776" w14:paraId="3AC61A71" w14:textId="4877C1E4">
            <w:pPr>
              <w:pStyle w:val="Normal0"/>
              <w:pBdr>
                <w:top w:val="nil"/>
                <w:left w:val="nil"/>
                <w:bottom w:val="nil"/>
                <w:right w:val="nil"/>
                <w:between w:val="nil"/>
              </w:pBdr>
              <w:spacing w:after="160" w:line="259" w:lineRule="auto"/>
              <w:jc w:val="center"/>
              <w:rPr>
                <w:color w:val="FFFFFF" w:themeColor="background1"/>
                <w:sz w:val="18"/>
                <w:szCs w:val="18"/>
              </w:rPr>
            </w:pPr>
            <w:r w:rsidRPr="006E6062">
              <w:rPr>
                <w:b/>
                <w:color w:val="FFFFFF" w:themeColor="background1"/>
                <w:sz w:val="18"/>
                <w:szCs w:val="18"/>
              </w:rPr>
              <w:t>ACTIVIDAD</w:t>
            </w:r>
          </w:p>
        </w:tc>
        <w:tc>
          <w:tcPr>
            <w:tcW w:w="144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105" w:type="dxa"/>
              <w:right w:w="105" w:type="dxa"/>
            </w:tcMar>
            <w:vAlign w:val="center"/>
          </w:tcPr>
          <w:p w:rsidRPr="006E6062" w:rsidR="7FCA1776" w:rsidP="7FCA1776" w:rsidRDefault="7FCA1776" w14:paraId="09BAA935" w14:textId="5D93301C">
            <w:pPr>
              <w:pStyle w:val="Normal0"/>
              <w:pBdr>
                <w:top w:val="nil"/>
                <w:left w:val="nil"/>
                <w:bottom w:val="nil"/>
                <w:right w:val="nil"/>
                <w:between w:val="nil"/>
              </w:pBdr>
              <w:spacing w:after="160" w:line="259" w:lineRule="auto"/>
              <w:jc w:val="center"/>
              <w:rPr>
                <w:color w:val="FFFFFF" w:themeColor="background1"/>
                <w:sz w:val="18"/>
                <w:szCs w:val="18"/>
              </w:rPr>
            </w:pPr>
            <w:r w:rsidRPr="006E6062">
              <w:rPr>
                <w:b/>
                <w:color w:val="FFFFFF" w:themeColor="background1"/>
                <w:sz w:val="18"/>
                <w:szCs w:val="18"/>
              </w:rPr>
              <w:t xml:space="preserve">EJECUTADO </w:t>
            </w:r>
          </w:p>
        </w:tc>
        <w:tc>
          <w:tcPr>
            <w:tcW w:w="127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105" w:type="dxa"/>
              <w:right w:w="105" w:type="dxa"/>
            </w:tcMar>
            <w:vAlign w:val="center"/>
          </w:tcPr>
          <w:p w:rsidRPr="006E6062" w:rsidR="7FCA1776" w:rsidP="7FCA1776" w:rsidRDefault="7FCA1776" w14:paraId="516E4071" w14:textId="6620CD3F">
            <w:pPr>
              <w:pStyle w:val="Normal0"/>
              <w:pBdr>
                <w:top w:val="nil"/>
                <w:left w:val="nil"/>
                <w:bottom w:val="nil"/>
                <w:right w:val="nil"/>
                <w:between w:val="nil"/>
              </w:pBdr>
              <w:spacing w:after="160" w:line="259" w:lineRule="auto"/>
              <w:jc w:val="center"/>
              <w:rPr>
                <w:color w:val="FFFFFF" w:themeColor="background1"/>
                <w:sz w:val="18"/>
                <w:szCs w:val="18"/>
              </w:rPr>
            </w:pPr>
            <w:r w:rsidRPr="006E6062">
              <w:rPr>
                <w:b/>
                <w:color w:val="FFFFFF" w:themeColor="background1"/>
                <w:sz w:val="18"/>
                <w:szCs w:val="18"/>
              </w:rPr>
              <w:t>FECHA DE EJECUCIÓN</w:t>
            </w:r>
          </w:p>
        </w:tc>
        <w:tc>
          <w:tcPr>
            <w:tcW w:w="173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105" w:type="dxa"/>
              <w:right w:w="105" w:type="dxa"/>
            </w:tcMar>
            <w:vAlign w:val="center"/>
          </w:tcPr>
          <w:p w:rsidRPr="006E6062" w:rsidR="7FCA1776" w:rsidP="5484A791" w:rsidRDefault="74FDFCAB" w14:paraId="63D84A89" w14:textId="39961180">
            <w:pPr>
              <w:pStyle w:val="Normal0"/>
              <w:pBdr>
                <w:top w:val="nil"/>
                <w:left w:val="nil"/>
                <w:bottom w:val="nil"/>
                <w:right w:val="nil"/>
                <w:between w:val="nil"/>
              </w:pBdr>
              <w:spacing w:after="160" w:line="259" w:lineRule="auto"/>
              <w:jc w:val="center"/>
              <w:rPr>
                <w:color w:val="FFFFFF" w:themeColor="background1"/>
                <w:sz w:val="18"/>
                <w:szCs w:val="18"/>
              </w:rPr>
            </w:pPr>
            <w:r w:rsidRPr="006E6062">
              <w:rPr>
                <w:b/>
                <w:color w:val="FFFFFF" w:themeColor="background1"/>
                <w:sz w:val="18"/>
                <w:szCs w:val="18"/>
              </w:rPr>
              <w:t>SOPORTES/OBSERVACI</w:t>
            </w:r>
            <w:r w:rsidRPr="006E6062" w:rsidR="09651CB2">
              <w:rPr>
                <w:b/>
                <w:color w:val="FFFFFF" w:themeColor="background1"/>
                <w:sz w:val="18"/>
                <w:szCs w:val="18"/>
              </w:rPr>
              <w:t>Ó</w:t>
            </w:r>
            <w:r w:rsidRPr="006E6062">
              <w:rPr>
                <w:b/>
                <w:color w:val="FFFFFF" w:themeColor="background1"/>
                <w:sz w:val="18"/>
                <w:szCs w:val="18"/>
              </w:rPr>
              <w:t>N</w:t>
            </w:r>
          </w:p>
        </w:tc>
      </w:tr>
      <w:tr w:rsidRPr="006E6062" w:rsidR="5484A791" w:rsidTr="7B07C793" w14:paraId="7A01DD6C" w14:textId="77777777">
        <w:trPr>
          <w:trHeight w:val="300"/>
        </w:trPr>
        <w:tc>
          <w:tcPr>
            <w:tcW w:w="437"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AE8F8"/>
            <w:tcMar>
              <w:left w:w="105" w:type="dxa"/>
              <w:right w:w="105" w:type="dxa"/>
            </w:tcMar>
            <w:vAlign w:val="center"/>
          </w:tcPr>
          <w:p w:rsidRPr="006E6062" w:rsidR="14A38328" w:rsidP="7B07C793" w:rsidRDefault="61F02AE7" w14:paraId="5BB12ABA" w14:textId="58415F03">
            <w:pPr>
              <w:rPr>
                <w:rFonts w:eastAsiaTheme="minorEastAsia"/>
                <w:color w:val="000000" w:themeColor="text1"/>
                <w:sz w:val="16"/>
                <w:szCs w:val="16"/>
              </w:rPr>
            </w:pPr>
            <w:r w:rsidRPr="58348BFE">
              <w:rPr>
                <w:rFonts w:eastAsiaTheme="minorEastAsia"/>
                <w:color w:val="000000" w:themeColor="text1"/>
                <w:sz w:val="16"/>
                <w:szCs w:val="16"/>
              </w:rPr>
              <w:t>1</w:t>
            </w:r>
          </w:p>
        </w:tc>
        <w:tc>
          <w:tcPr>
            <w:tcW w:w="273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AE8F8"/>
            <w:tcMar>
              <w:left w:w="105" w:type="dxa"/>
              <w:right w:w="105" w:type="dxa"/>
            </w:tcMar>
            <w:vAlign w:val="center"/>
          </w:tcPr>
          <w:p w:rsidRPr="006E6062" w:rsidR="35C1DE62" w:rsidP="35C1DE62" w:rsidRDefault="34D7757C" w14:paraId="09D92E6A" w14:textId="4577CBA4">
            <w:pPr>
              <w:rPr>
                <w:sz w:val="16"/>
                <w:szCs w:val="16"/>
              </w:rPr>
            </w:pPr>
            <w:r w:rsidRPr="001D7FA5">
              <w:rPr>
                <w:rFonts w:eastAsia="Arial Narrow"/>
                <w:color w:val="000000" w:themeColor="text1"/>
                <w:sz w:val="16"/>
                <w:szCs w:val="16"/>
              </w:rPr>
              <w:t>Taller</w:t>
            </w:r>
            <w:r w:rsidRPr="001D7FA5" w:rsidR="35C1DE62">
              <w:rPr>
                <w:rFonts w:eastAsia="Arial Narrow"/>
                <w:color w:val="000000" w:themeColor="text1"/>
                <w:sz w:val="16"/>
                <w:szCs w:val="16"/>
              </w:rPr>
              <w:t xml:space="preserve"> en </w:t>
            </w:r>
            <w:r w:rsidRPr="001D7FA5" w:rsidR="2DEB3377">
              <w:rPr>
                <w:rFonts w:eastAsia="Arial Narrow"/>
                <w:color w:val="000000" w:themeColor="text1"/>
                <w:sz w:val="16"/>
                <w:szCs w:val="16"/>
              </w:rPr>
              <w:t>emergencias</w:t>
            </w:r>
          </w:p>
        </w:tc>
        <w:tc>
          <w:tcPr>
            <w:tcW w:w="135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AE8F8"/>
            <w:tcMar>
              <w:left w:w="105" w:type="dxa"/>
              <w:right w:w="105" w:type="dxa"/>
            </w:tcMar>
            <w:vAlign w:val="center"/>
          </w:tcPr>
          <w:p w:rsidRPr="006E6062" w:rsidR="5484A791" w:rsidP="7B07C793" w:rsidRDefault="2EA981F5" w14:paraId="527C550F" w14:textId="2448757B">
            <w:pPr>
              <w:pStyle w:val="Normal0"/>
              <w:pBdr>
                <w:top w:val="nil"/>
                <w:left w:val="nil"/>
                <w:bottom w:val="nil"/>
                <w:right w:val="nil"/>
                <w:between w:val="nil"/>
              </w:pBdr>
              <w:spacing w:after="160" w:line="259" w:lineRule="auto"/>
              <w:rPr>
                <w:color w:val="000000" w:themeColor="text1"/>
                <w:sz w:val="16"/>
                <w:szCs w:val="16"/>
              </w:rPr>
            </w:pPr>
            <w:r w:rsidRPr="58348BFE">
              <w:rPr>
                <w:color w:val="000000" w:themeColor="text1"/>
                <w:sz w:val="16"/>
                <w:szCs w:val="16"/>
              </w:rPr>
              <w:t>Capacitación</w:t>
            </w:r>
            <w:r w:rsidRPr="58348BFE" w:rsidR="3592C5FA">
              <w:rPr>
                <w:color w:val="000000" w:themeColor="text1"/>
                <w:sz w:val="16"/>
                <w:szCs w:val="16"/>
              </w:rPr>
              <w:t xml:space="preserve"> programada</w:t>
            </w:r>
          </w:p>
        </w:tc>
        <w:tc>
          <w:tcPr>
            <w:tcW w:w="144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AE8F8"/>
            <w:tcMar>
              <w:left w:w="105" w:type="dxa"/>
              <w:right w:w="105" w:type="dxa"/>
            </w:tcMar>
            <w:vAlign w:val="center"/>
          </w:tcPr>
          <w:p w:rsidRPr="006E6062" w:rsidR="5484A791" w:rsidP="7B07C793" w:rsidRDefault="3FA3229C" w14:paraId="489B5E70" w14:textId="02AE9E30">
            <w:pPr>
              <w:pStyle w:val="Normal0"/>
              <w:spacing w:after="160" w:line="276" w:lineRule="auto"/>
              <w:rPr>
                <w:sz w:val="16"/>
                <w:szCs w:val="16"/>
              </w:rPr>
            </w:pPr>
            <w:r w:rsidRPr="58348BFE">
              <w:rPr>
                <w:sz w:val="16"/>
                <w:szCs w:val="16"/>
              </w:rPr>
              <w:t>Ejecutada</w:t>
            </w:r>
          </w:p>
        </w:tc>
        <w:tc>
          <w:tcPr>
            <w:tcW w:w="127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AE8F8"/>
            <w:tcMar>
              <w:left w:w="105" w:type="dxa"/>
              <w:right w:w="105" w:type="dxa"/>
            </w:tcMar>
            <w:vAlign w:val="center"/>
          </w:tcPr>
          <w:p w:rsidRPr="006E6062" w:rsidR="5484A791" w:rsidP="7B07C793" w:rsidRDefault="00CE01DE" w14:paraId="06FF65A8" w14:textId="51BDAA75">
            <w:pPr>
              <w:pStyle w:val="Normal0"/>
              <w:pBdr>
                <w:top w:val="nil"/>
                <w:left w:val="nil"/>
                <w:bottom w:val="nil"/>
                <w:right w:val="nil"/>
                <w:between w:val="nil"/>
              </w:pBdr>
              <w:spacing w:after="160" w:line="259" w:lineRule="auto"/>
              <w:rPr>
                <w:color w:val="000000" w:themeColor="text1"/>
                <w:sz w:val="16"/>
                <w:szCs w:val="16"/>
              </w:rPr>
            </w:pPr>
            <w:r>
              <w:rPr>
                <w:color w:val="000000" w:themeColor="text1"/>
                <w:sz w:val="16"/>
                <w:szCs w:val="16"/>
              </w:rPr>
              <w:t>19</w:t>
            </w:r>
            <w:r w:rsidR="00530A07">
              <w:rPr>
                <w:color w:val="000000" w:themeColor="text1"/>
                <w:sz w:val="16"/>
                <w:szCs w:val="16"/>
              </w:rPr>
              <w:t>- Nov- 2025</w:t>
            </w:r>
          </w:p>
        </w:tc>
        <w:tc>
          <w:tcPr>
            <w:tcW w:w="173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AE8F8"/>
            <w:tcMar>
              <w:left w:w="105" w:type="dxa"/>
              <w:right w:w="105" w:type="dxa"/>
            </w:tcMar>
            <w:vAlign w:val="center"/>
          </w:tcPr>
          <w:p w:rsidRPr="006E6062" w:rsidR="5484A791" w:rsidP="7B07C793" w:rsidRDefault="00530A07" w14:paraId="41B900FF" w14:textId="5E2FD7BD">
            <w:pPr>
              <w:pStyle w:val="Normal0"/>
              <w:pBdr>
                <w:top w:val="nil"/>
                <w:left w:val="nil"/>
                <w:bottom w:val="nil"/>
                <w:right w:val="nil"/>
                <w:between w:val="nil"/>
              </w:pBdr>
              <w:spacing w:after="160" w:line="259" w:lineRule="auto"/>
              <w:rPr>
                <w:color w:val="000000" w:themeColor="text1"/>
                <w:sz w:val="16"/>
                <w:szCs w:val="16"/>
              </w:rPr>
            </w:pPr>
            <w:r>
              <w:rPr>
                <w:color w:val="000000" w:themeColor="text1"/>
                <w:sz w:val="16"/>
                <w:szCs w:val="16"/>
              </w:rPr>
              <w:t>Control</w:t>
            </w:r>
            <w:r w:rsidR="40D9E8C5">
              <w:rPr>
                <w:color w:val="000000" w:themeColor="text1"/>
                <w:sz w:val="16"/>
                <w:szCs w:val="16"/>
              </w:rPr>
              <w:t xml:space="preserve"> de asistencia</w:t>
            </w:r>
          </w:p>
        </w:tc>
      </w:tr>
      <w:tr w:rsidRPr="006E6062" w:rsidR="553E1AE1" w:rsidTr="7B07C793" w14:paraId="37DDC4E5" w14:textId="77777777">
        <w:trPr>
          <w:trHeight w:val="300"/>
        </w:trPr>
        <w:tc>
          <w:tcPr>
            <w:tcW w:w="437"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5484A791" w:rsidP="7B07C793" w:rsidRDefault="5484A791" w14:paraId="27E438BB" w14:textId="52605626">
            <w:pPr>
              <w:rPr>
                <w:rFonts w:eastAsiaTheme="minorEastAsia"/>
                <w:color w:val="000000" w:themeColor="text1"/>
                <w:sz w:val="16"/>
                <w:szCs w:val="16"/>
              </w:rPr>
            </w:pPr>
          </w:p>
          <w:p w:rsidRPr="006E6062" w:rsidR="35F11530" w:rsidP="7B07C793" w:rsidRDefault="2719E7D1" w14:paraId="0DD6EBDC" w14:textId="7CBCF4AE">
            <w:pPr>
              <w:rPr>
                <w:rFonts w:eastAsiaTheme="minorEastAsia"/>
                <w:color w:val="000000" w:themeColor="text1"/>
                <w:sz w:val="16"/>
                <w:szCs w:val="16"/>
              </w:rPr>
            </w:pPr>
            <w:r w:rsidRPr="58348BFE">
              <w:rPr>
                <w:rFonts w:eastAsiaTheme="minorEastAsia"/>
                <w:color w:val="000000" w:themeColor="text1"/>
                <w:sz w:val="16"/>
                <w:szCs w:val="16"/>
              </w:rPr>
              <w:t>2</w:t>
            </w:r>
          </w:p>
        </w:tc>
        <w:tc>
          <w:tcPr>
            <w:tcW w:w="273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35C1DE62" w:rsidP="35C1DE62" w:rsidRDefault="08F85DBA" w14:paraId="25D1B548" w14:textId="4CFB997E">
            <w:pPr>
              <w:rPr>
                <w:sz w:val="16"/>
                <w:szCs w:val="16"/>
              </w:rPr>
            </w:pPr>
            <w:r w:rsidRPr="001D7FA5">
              <w:rPr>
                <w:rFonts w:eastAsia="Arial Narrow"/>
                <w:color w:val="000000" w:themeColor="text1"/>
                <w:sz w:val="16"/>
                <w:szCs w:val="16"/>
              </w:rPr>
              <w:t>Taller</w:t>
            </w:r>
            <w:r w:rsidRPr="001D7FA5" w:rsidR="35C1DE62">
              <w:rPr>
                <w:rFonts w:eastAsia="Arial Narrow"/>
                <w:color w:val="000000" w:themeColor="text1"/>
                <w:sz w:val="16"/>
                <w:szCs w:val="16"/>
              </w:rPr>
              <w:t xml:space="preserve"> Comité de Convivencia Laboral (Funciones y Responsabilidades)</w:t>
            </w:r>
          </w:p>
        </w:tc>
        <w:tc>
          <w:tcPr>
            <w:tcW w:w="135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553E1AE1" w:rsidP="7B07C793" w:rsidRDefault="005B1E7A" w14:paraId="20442C9D" w14:textId="153DFAEB">
            <w:pPr>
              <w:pStyle w:val="Normal0"/>
              <w:pBdr>
                <w:top w:val="nil"/>
                <w:left w:val="nil"/>
                <w:bottom w:val="nil"/>
                <w:right w:val="nil"/>
                <w:between w:val="nil"/>
              </w:pBdr>
              <w:spacing w:after="160" w:line="259" w:lineRule="auto"/>
              <w:rPr>
                <w:color w:val="000000" w:themeColor="text1"/>
                <w:sz w:val="16"/>
                <w:szCs w:val="16"/>
              </w:rPr>
            </w:pPr>
            <w:r w:rsidRPr="58348BFE">
              <w:rPr>
                <w:color w:val="000000" w:themeColor="text1"/>
                <w:sz w:val="16"/>
                <w:szCs w:val="16"/>
              </w:rPr>
              <w:t>Capacitación</w:t>
            </w:r>
            <w:r w:rsidRPr="58348BFE" w:rsidR="24E22383">
              <w:rPr>
                <w:color w:val="000000" w:themeColor="text1"/>
                <w:sz w:val="16"/>
                <w:szCs w:val="16"/>
              </w:rPr>
              <w:t xml:space="preserve"> programada</w:t>
            </w:r>
          </w:p>
        </w:tc>
        <w:tc>
          <w:tcPr>
            <w:tcW w:w="144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553E1AE1" w:rsidP="7B07C793" w:rsidRDefault="29508C99" w14:paraId="0397810E" w14:textId="08C9CFD2">
            <w:pPr>
              <w:pStyle w:val="Normal0"/>
              <w:widowControl w:val="0"/>
              <w:spacing w:after="160" w:line="276" w:lineRule="auto"/>
              <w:rPr>
                <w:sz w:val="16"/>
                <w:szCs w:val="16"/>
              </w:rPr>
            </w:pPr>
            <w:r w:rsidRPr="58348BFE">
              <w:rPr>
                <w:sz w:val="16"/>
                <w:szCs w:val="16"/>
              </w:rPr>
              <w:t>Ejecutada</w:t>
            </w:r>
          </w:p>
        </w:tc>
        <w:tc>
          <w:tcPr>
            <w:tcW w:w="127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3BBCB43D" w:rsidP="7B07C793" w:rsidRDefault="004F0B24" w14:paraId="1A70D7F7" w14:textId="54927908">
            <w:pPr>
              <w:pStyle w:val="Normal0"/>
              <w:pBdr>
                <w:top w:val="nil"/>
                <w:left w:val="nil"/>
                <w:bottom w:val="nil"/>
                <w:right w:val="nil"/>
                <w:between w:val="nil"/>
              </w:pBdr>
              <w:spacing w:after="160" w:line="259" w:lineRule="auto"/>
              <w:rPr>
                <w:color w:val="000000" w:themeColor="text1"/>
                <w:sz w:val="16"/>
                <w:szCs w:val="16"/>
              </w:rPr>
            </w:pPr>
            <w:r>
              <w:rPr>
                <w:color w:val="000000" w:themeColor="text1"/>
                <w:sz w:val="16"/>
                <w:szCs w:val="16"/>
              </w:rPr>
              <w:t>1</w:t>
            </w:r>
            <w:r w:rsidR="00147CE9">
              <w:rPr>
                <w:color w:val="000000" w:themeColor="text1"/>
                <w:sz w:val="16"/>
                <w:szCs w:val="16"/>
              </w:rPr>
              <w:t>2</w:t>
            </w:r>
            <w:r>
              <w:rPr>
                <w:color w:val="000000" w:themeColor="text1"/>
                <w:sz w:val="16"/>
                <w:szCs w:val="16"/>
              </w:rPr>
              <w:t xml:space="preserve">-Nov- 2025 </w:t>
            </w:r>
          </w:p>
        </w:tc>
        <w:tc>
          <w:tcPr>
            <w:tcW w:w="173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3BBCB43D" w:rsidP="7B07C793" w:rsidRDefault="00787A3A" w14:paraId="4EDC1206" w14:textId="4ED75A51">
            <w:pPr>
              <w:pStyle w:val="Normal0"/>
              <w:pBdr>
                <w:top w:val="nil"/>
                <w:left w:val="nil"/>
                <w:bottom w:val="nil"/>
                <w:right w:val="nil"/>
                <w:between w:val="nil"/>
              </w:pBdr>
              <w:rPr>
                <w:color w:val="000000" w:themeColor="text1"/>
                <w:sz w:val="16"/>
                <w:szCs w:val="16"/>
              </w:rPr>
            </w:pPr>
            <w:r>
              <w:rPr>
                <w:color w:val="000000" w:themeColor="text1"/>
                <w:sz w:val="16"/>
                <w:szCs w:val="16"/>
              </w:rPr>
              <w:t>Control</w:t>
            </w:r>
            <w:r w:rsidR="3C82F1C4">
              <w:rPr>
                <w:color w:val="000000" w:themeColor="text1"/>
                <w:sz w:val="16"/>
                <w:szCs w:val="16"/>
              </w:rPr>
              <w:t xml:space="preserve"> de asistencia</w:t>
            </w:r>
          </w:p>
        </w:tc>
      </w:tr>
      <w:tr w:rsidRPr="006E6062" w:rsidR="5C88E043" w14:paraId="135BC983" w14:textId="77777777">
        <w:trPr>
          <w:trHeight w:val="300"/>
        </w:trPr>
        <w:tc>
          <w:tcPr>
            <w:tcW w:w="437"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AE8F8"/>
            <w:tcMar>
              <w:left w:w="105" w:type="dxa"/>
              <w:right w:w="105" w:type="dxa"/>
            </w:tcMar>
            <w:vAlign w:val="center"/>
          </w:tcPr>
          <w:p w:rsidRPr="006E6062" w:rsidR="76BE22A0" w:rsidP="00F226C3" w:rsidRDefault="210B6DAA" w14:paraId="01A99025" w14:textId="5EAFE6C4">
            <w:pPr>
              <w:rPr>
                <w:rFonts w:eastAsiaTheme="minorEastAsia"/>
                <w:color w:val="000000" w:themeColor="text1"/>
                <w:sz w:val="16"/>
                <w:szCs w:val="16"/>
              </w:rPr>
            </w:pPr>
            <w:r w:rsidRPr="58348BFE">
              <w:rPr>
                <w:rFonts w:eastAsiaTheme="minorEastAsia"/>
                <w:color w:val="000000" w:themeColor="text1"/>
                <w:sz w:val="16"/>
                <w:szCs w:val="16"/>
              </w:rPr>
              <w:t>3</w:t>
            </w:r>
          </w:p>
        </w:tc>
        <w:tc>
          <w:tcPr>
            <w:tcW w:w="273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AE8F8"/>
            <w:tcMar>
              <w:left w:w="105" w:type="dxa"/>
              <w:right w:w="105" w:type="dxa"/>
            </w:tcMar>
            <w:vAlign w:val="center"/>
          </w:tcPr>
          <w:p w:rsidRPr="006E6062" w:rsidR="35C1DE62" w:rsidP="35C1DE62" w:rsidRDefault="09FD9C86" w14:paraId="2D4F87C0" w14:textId="021B137A">
            <w:pPr>
              <w:rPr>
                <w:sz w:val="16"/>
                <w:szCs w:val="16"/>
              </w:rPr>
            </w:pPr>
            <w:r w:rsidRPr="001D7FA5">
              <w:rPr>
                <w:rFonts w:eastAsia="Arial Narrow"/>
                <w:color w:val="000000" w:themeColor="text1"/>
                <w:sz w:val="16"/>
                <w:szCs w:val="16"/>
              </w:rPr>
              <w:t>Taller</w:t>
            </w:r>
            <w:r w:rsidRPr="001D7FA5" w:rsidR="00F226C3">
              <w:rPr>
                <w:rFonts w:eastAsia="Arial Narrow"/>
                <w:color w:val="000000" w:themeColor="text1"/>
                <w:sz w:val="16"/>
                <w:szCs w:val="16"/>
              </w:rPr>
              <w:t xml:space="preserve"> Inteligencia emocional Comités</w:t>
            </w:r>
          </w:p>
        </w:tc>
        <w:tc>
          <w:tcPr>
            <w:tcW w:w="135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AE8F8"/>
            <w:tcMar>
              <w:left w:w="105" w:type="dxa"/>
              <w:right w:w="105" w:type="dxa"/>
            </w:tcMar>
            <w:vAlign w:val="center"/>
          </w:tcPr>
          <w:p w:rsidRPr="006E6062" w:rsidR="53F42C50" w:rsidP="00F226C3" w:rsidRDefault="41E913DB" w14:paraId="72C57793" w14:textId="1C64E912">
            <w:pPr>
              <w:pStyle w:val="Normal0"/>
              <w:pBdr>
                <w:top w:val="nil"/>
                <w:left w:val="nil"/>
                <w:bottom w:val="nil"/>
                <w:right w:val="nil"/>
                <w:between w:val="nil"/>
              </w:pBdr>
              <w:spacing w:after="160" w:line="259" w:lineRule="auto"/>
              <w:rPr>
                <w:color w:val="000000" w:themeColor="text1"/>
                <w:sz w:val="16"/>
                <w:szCs w:val="16"/>
              </w:rPr>
            </w:pPr>
            <w:r w:rsidRPr="58348BFE">
              <w:rPr>
                <w:color w:val="000000" w:themeColor="text1"/>
                <w:sz w:val="16"/>
                <w:szCs w:val="16"/>
              </w:rPr>
              <w:t>Capacitación</w:t>
            </w:r>
            <w:r w:rsidRPr="58348BFE" w:rsidR="6DEA7FDD">
              <w:rPr>
                <w:color w:val="000000" w:themeColor="text1"/>
                <w:sz w:val="16"/>
                <w:szCs w:val="16"/>
              </w:rPr>
              <w:t xml:space="preserve"> programada</w:t>
            </w:r>
          </w:p>
        </w:tc>
        <w:tc>
          <w:tcPr>
            <w:tcW w:w="144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AE8F8"/>
            <w:tcMar>
              <w:left w:w="105" w:type="dxa"/>
              <w:right w:w="105" w:type="dxa"/>
            </w:tcMar>
            <w:vAlign w:val="center"/>
          </w:tcPr>
          <w:p w:rsidRPr="006E6062" w:rsidR="20D3121C" w:rsidP="00F226C3" w:rsidRDefault="760CD290" w14:paraId="05C29858" w14:textId="14CD0D67">
            <w:pPr>
              <w:pStyle w:val="Normal0"/>
              <w:spacing w:after="160" w:line="276" w:lineRule="auto"/>
              <w:rPr>
                <w:sz w:val="16"/>
                <w:szCs w:val="16"/>
              </w:rPr>
            </w:pPr>
            <w:r w:rsidRPr="58348BFE">
              <w:rPr>
                <w:sz w:val="16"/>
                <w:szCs w:val="16"/>
              </w:rPr>
              <w:t>Ejecutada</w:t>
            </w:r>
          </w:p>
        </w:tc>
        <w:tc>
          <w:tcPr>
            <w:tcW w:w="127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AE8F8"/>
            <w:tcMar>
              <w:left w:w="105" w:type="dxa"/>
              <w:right w:w="105" w:type="dxa"/>
            </w:tcMar>
          </w:tcPr>
          <w:p w:rsidRPr="006E6062" w:rsidR="3BBCB43D" w:rsidP="00F226C3" w:rsidRDefault="00F226C3" w14:paraId="700A25DC" w14:textId="01DC0AFA">
            <w:pPr>
              <w:pStyle w:val="Normal0"/>
              <w:pBdr>
                <w:top w:val="nil"/>
                <w:left w:val="nil"/>
                <w:bottom w:val="nil"/>
                <w:right w:val="nil"/>
                <w:between w:val="nil"/>
              </w:pBdr>
              <w:spacing w:after="160" w:line="259" w:lineRule="auto"/>
              <w:rPr>
                <w:color w:val="000000" w:themeColor="text1"/>
                <w:sz w:val="16"/>
                <w:szCs w:val="16"/>
              </w:rPr>
            </w:pPr>
            <w:r w:rsidRPr="00B36395">
              <w:rPr>
                <w:color w:val="000000" w:themeColor="text1"/>
                <w:sz w:val="16"/>
                <w:szCs w:val="16"/>
              </w:rPr>
              <w:t>1</w:t>
            </w:r>
            <w:r w:rsidR="002717AB">
              <w:rPr>
                <w:color w:val="000000" w:themeColor="text1"/>
                <w:sz w:val="16"/>
                <w:szCs w:val="16"/>
              </w:rPr>
              <w:t xml:space="preserve">8 </w:t>
            </w:r>
            <w:r w:rsidRPr="00B36395">
              <w:rPr>
                <w:color w:val="000000" w:themeColor="text1"/>
                <w:sz w:val="16"/>
                <w:szCs w:val="16"/>
              </w:rPr>
              <w:t xml:space="preserve">-Nov- 2025 </w:t>
            </w:r>
          </w:p>
        </w:tc>
        <w:tc>
          <w:tcPr>
            <w:tcW w:w="173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AE8F8"/>
            <w:tcMar>
              <w:left w:w="105" w:type="dxa"/>
              <w:right w:w="105" w:type="dxa"/>
            </w:tcMar>
            <w:vAlign w:val="center"/>
          </w:tcPr>
          <w:p w:rsidRPr="006E6062" w:rsidR="3BBCB43D" w:rsidP="00F226C3" w:rsidRDefault="00F226C3" w14:paraId="35D3F080" w14:textId="4D89614F">
            <w:pPr>
              <w:pStyle w:val="Normal0"/>
              <w:pBdr>
                <w:top w:val="nil"/>
                <w:left w:val="nil"/>
                <w:bottom w:val="nil"/>
                <w:right w:val="nil"/>
                <w:between w:val="nil"/>
              </w:pBdr>
              <w:rPr>
                <w:color w:val="000000" w:themeColor="text1"/>
                <w:sz w:val="16"/>
                <w:szCs w:val="16"/>
              </w:rPr>
            </w:pPr>
            <w:r>
              <w:rPr>
                <w:color w:val="000000" w:themeColor="text1"/>
                <w:sz w:val="16"/>
                <w:szCs w:val="16"/>
              </w:rPr>
              <w:t>Control</w:t>
            </w:r>
            <w:r w:rsidR="3544A474">
              <w:rPr>
                <w:color w:val="000000" w:themeColor="text1"/>
                <w:sz w:val="16"/>
                <w:szCs w:val="16"/>
              </w:rPr>
              <w:t xml:space="preserve"> de asistencia</w:t>
            </w:r>
          </w:p>
        </w:tc>
      </w:tr>
      <w:tr w:rsidRPr="006E6062" w:rsidR="5C88E043" w14:paraId="1E14977E" w14:textId="77777777">
        <w:trPr>
          <w:trHeight w:val="300"/>
        </w:trPr>
        <w:tc>
          <w:tcPr>
            <w:tcW w:w="437"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76BE22A0" w:rsidP="00F226C3" w:rsidRDefault="210B6DAA" w14:paraId="5F68FE1F" w14:textId="22B9FBB9">
            <w:pPr>
              <w:rPr>
                <w:rFonts w:eastAsiaTheme="minorEastAsia"/>
                <w:color w:val="000000" w:themeColor="text1"/>
                <w:sz w:val="16"/>
                <w:szCs w:val="16"/>
              </w:rPr>
            </w:pPr>
            <w:r w:rsidRPr="58348BFE">
              <w:rPr>
                <w:rFonts w:eastAsiaTheme="minorEastAsia"/>
                <w:color w:val="000000" w:themeColor="text1"/>
                <w:sz w:val="16"/>
                <w:szCs w:val="16"/>
              </w:rPr>
              <w:t>4</w:t>
            </w:r>
          </w:p>
        </w:tc>
        <w:tc>
          <w:tcPr>
            <w:tcW w:w="273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1D7FA5" w:rsidR="35C1DE62" w:rsidP="35C1DE62" w:rsidRDefault="35C1DE62" w14:paraId="490FF7CE" w14:textId="34B3190E">
            <w:pPr>
              <w:rPr>
                <w:rFonts w:eastAsia="Arial Narrow"/>
                <w:color w:val="000000" w:themeColor="text1"/>
                <w:sz w:val="16"/>
                <w:szCs w:val="16"/>
              </w:rPr>
            </w:pPr>
            <w:r w:rsidRPr="001D7FA5">
              <w:rPr>
                <w:rFonts w:eastAsia="Arial Narrow"/>
                <w:color w:val="000000" w:themeColor="text1"/>
                <w:sz w:val="16"/>
                <w:szCs w:val="16"/>
              </w:rPr>
              <w:t xml:space="preserve">Capacitación en </w:t>
            </w:r>
            <w:r w:rsidRPr="001D7FA5" w:rsidR="00F226C3">
              <w:rPr>
                <w:rFonts w:eastAsia="Arial Narrow"/>
                <w:color w:val="000000" w:themeColor="text1"/>
                <w:sz w:val="16"/>
                <w:szCs w:val="16"/>
              </w:rPr>
              <w:t>Resolución de Conflictos</w:t>
            </w:r>
          </w:p>
        </w:tc>
        <w:tc>
          <w:tcPr>
            <w:tcW w:w="135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53F42C50" w:rsidP="00F226C3" w:rsidRDefault="7A31DA8C" w14:paraId="47E4D2EB" w14:textId="7880FC7A">
            <w:pPr>
              <w:pStyle w:val="Normal0"/>
              <w:pBdr>
                <w:top w:val="nil"/>
                <w:left w:val="nil"/>
                <w:bottom w:val="nil"/>
                <w:right w:val="nil"/>
                <w:between w:val="nil"/>
              </w:pBdr>
              <w:spacing w:after="160" w:line="259" w:lineRule="auto"/>
              <w:rPr>
                <w:color w:val="000000" w:themeColor="text1"/>
                <w:sz w:val="16"/>
                <w:szCs w:val="16"/>
              </w:rPr>
            </w:pPr>
            <w:r w:rsidRPr="58348BFE">
              <w:rPr>
                <w:color w:val="000000" w:themeColor="text1"/>
                <w:sz w:val="16"/>
                <w:szCs w:val="16"/>
              </w:rPr>
              <w:t>Capacitación</w:t>
            </w:r>
            <w:r w:rsidRPr="58348BFE" w:rsidR="5723DA74">
              <w:rPr>
                <w:color w:val="000000" w:themeColor="text1"/>
                <w:sz w:val="16"/>
                <w:szCs w:val="16"/>
              </w:rPr>
              <w:t xml:space="preserve"> programada</w:t>
            </w:r>
          </w:p>
        </w:tc>
        <w:tc>
          <w:tcPr>
            <w:tcW w:w="144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5C88E043" w:rsidP="00F226C3" w:rsidRDefault="2E693AFC" w14:paraId="1788869A" w14:textId="62EA1B19">
            <w:pPr>
              <w:pStyle w:val="Normal0"/>
              <w:spacing w:line="276" w:lineRule="auto"/>
              <w:rPr>
                <w:sz w:val="16"/>
                <w:szCs w:val="16"/>
              </w:rPr>
            </w:pPr>
            <w:r w:rsidRPr="58348BFE">
              <w:rPr>
                <w:sz w:val="16"/>
                <w:szCs w:val="16"/>
              </w:rPr>
              <w:t>Ejecutada</w:t>
            </w:r>
          </w:p>
        </w:tc>
        <w:tc>
          <w:tcPr>
            <w:tcW w:w="127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tcPr>
          <w:p w:rsidRPr="006E6062" w:rsidR="3AFFBC0D" w:rsidP="00F226C3" w:rsidRDefault="002717AB" w14:paraId="7F718C71" w14:textId="343DD242">
            <w:pPr>
              <w:pStyle w:val="Normal0"/>
              <w:pBdr>
                <w:top w:val="nil"/>
                <w:left w:val="nil"/>
                <w:bottom w:val="nil"/>
                <w:right w:val="nil"/>
                <w:between w:val="nil"/>
              </w:pBdr>
              <w:spacing w:after="160" w:line="259" w:lineRule="auto"/>
              <w:rPr>
                <w:color w:val="000000" w:themeColor="text1"/>
                <w:sz w:val="16"/>
                <w:szCs w:val="16"/>
              </w:rPr>
            </w:pPr>
            <w:r>
              <w:rPr>
                <w:color w:val="000000" w:themeColor="text1"/>
                <w:sz w:val="16"/>
                <w:szCs w:val="16"/>
              </w:rPr>
              <w:t xml:space="preserve">04 </w:t>
            </w:r>
            <w:r w:rsidRPr="00B36395" w:rsidR="00F226C3">
              <w:rPr>
                <w:color w:val="000000" w:themeColor="text1"/>
                <w:sz w:val="16"/>
                <w:szCs w:val="16"/>
              </w:rPr>
              <w:t xml:space="preserve">-Nov- 2025 </w:t>
            </w:r>
          </w:p>
        </w:tc>
        <w:tc>
          <w:tcPr>
            <w:tcW w:w="173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24BC6722" w:rsidP="00F226C3" w:rsidRDefault="00F226C3" w14:paraId="70600EF0" w14:textId="5A423246">
            <w:pPr>
              <w:pStyle w:val="Normal0"/>
              <w:spacing w:line="259" w:lineRule="auto"/>
              <w:rPr>
                <w:color w:val="000000" w:themeColor="text1"/>
                <w:sz w:val="16"/>
                <w:szCs w:val="16"/>
              </w:rPr>
            </w:pPr>
            <w:r>
              <w:rPr>
                <w:color w:val="000000" w:themeColor="text1"/>
                <w:sz w:val="16"/>
                <w:szCs w:val="16"/>
              </w:rPr>
              <w:t>Control</w:t>
            </w:r>
            <w:r w:rsidR="3F2E03B3">
              <w:rPr>
                <w:color w:val="000000" w:themeColor="text1"/>
                <w:sz w:val="16"/>
                <w:szCs w:val="16"/>
              </w:rPr>
              <w:t xml:space="preserve"> de asistencia</w:t>
            </w:r>
          </w:p>
        </w:tc>
      </w:tr>
      <w:tr w:rsidRPr="006E6062" w:rsidR="5C88E043" w14:paraId="4FB6B8D5" w14:textId="77777777">
        <w:trPr>
          <w:trHeight w:val="300"/>
        </w:trPr>
        <w:tc>
          <w:tcPr>
            <w:tcW w:w="437"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AE8F8"/>
            <w:tcMar>
              <w:left w:w="105" w:type="dxa"/>
              <w:right w:w="105" w:type="dxa"/>
            </w:tcMar>
            <w:vAlign w:val="center"/>
          </w:tcPr>
          <w:p w:rsidRPr="006E6062" w:rsidR="76BE22A0" w:rsidP="00F226C3" w:rsidRDefault="210B6DAA" w14:paraId="00E9959C" w14:textId="26904CDB">
            <w:pPr>
              <w:rPr>
                <w:rFonts w:eastAsiaTheme="minorEastAsia"/>
                <w:color w:val="000000" w:themeColor="text1"/>
                <w:sz w:val="16"/>
                <w:szCs w:val="16"/>
              </w:rPr>
            </w:pPr>
            <w:r w:rsidRPr="58348BFE">
              <w:rPr>
                <w:rFonts w:eastAsiaTheme="minorEastAsia"/>
                <w:color w:val="000000" w:themeColor="text1"/>
                <w:sz w:val="16"/>
                <w:szCs w:val="16"/>
              </w:rPr>
              <w:t>5</w:t>
            </w:r>
          </w:p>
        </w:tc>
        <w:tc>
          <w:tcPr>
            <w:tcW w:w="273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AE8F8"/>
            <w:tcMar>
              <w:left w:w="105" w:type="dxa"/>
              <w:right w:w="105" w:type="dxa"/>
            </w:tcMar>
            <w:vAlign w:val="center"/>
          </w:tcPr>
          <w:p w:rsidRPr="006E6062" w:rsidR="35C1DE62" w:rsidP="35C1DE62" w:rsidRDefault="35C1DE62" w14:paraId="65E48C25" w14:textId="49BF2002">
            <w:pPr>
              <w:rPr>
                <w:sz w:val="16"/>
                <w:szCs w:val="16"/>
              </w:rPr>
            </w:pPr>
            <w:r w:rsidRPr="001D7FA5">
              <w:rPr>
                <w:rFonts w:eastAsia="Arial Narrow"/>
                <w:color w:val="000000" w:themeColor="text1"/>
                <w:sz w:val="16"/>
                <w:szCs w:val="16"/>
              </w:rPr>
              <w:t xml:space="preserve">Capacitación en </w:t>
            </w:r>
            <w:r w:rsidRPr="001D7FA5" w:rsidR="00F226C3">
              <w:rPr>
                <w:rFonts w:eastAsia="Arial Narrow"/>
                <w:color w:val="000000" w:themeColor="text1"/>
                <w:sz w:val="16"/>
                <w:szCs w:val="16"/>
              </w:rPr>
              <w:t>Comunicación Asertiva</w:t>
            </w:r>
            <w:r w:rsidR="00F226C3">
              <w:tab/>
            </w:r>
            <w:r w:rsidR="00F226C3">
              <w:tab/>
            </w:r>
          </w:p>
        </w:tc>
        <w:tc>
          <w:tcPr>
            <w:tcW w:w="135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AE8F8"/>
            <w:tcMar>
              <w:left w:w="105" w:type="dxa"/>
              <w:right w:w="105" w:type="dxa"/>
            </w:tcMar>
            <w:vAlign w:val="center"/>
          </w:tcPr>
          <w:p w:rsidRPr="006E6062" w:rsidR="6D2CBE64" w:rsidP="00F226C3" w:rsidRDefault="73B53142" w14:paraId="3FE2A8CA" w14:textId="0D06D30C">
            <w:pPr>
              <w:pStyle w:val="Normal0"/>
              <w:pBdr>
                <w:top w:val="nil"/>
                <w:left w:val="nil"/>
                <w:bottom w:val="nil"/>
                <w:right w:val="nil"/>
                <w:between w:val="nil"/>
              </w:pBdr>
              <w:spacing w:after="160" w:line="259" w:lineRule="auto"/>
              <w:rPr>
                <w:color w:val="000000" w:themeColor="text1"/>
                <w:sz w:val="16"/>
                <w:szCs w:val="16"/>
              </w:rPr>
            </w:pPr>
            <w:r w:rsidRPr="58348BFE">
              <w:rPr>
                <w:color w:val="000000" w:themeColor="text1"/>
                <w:sz w:val="16"/>
                <w:szCs w:val="16"/>
              </w:rPr>
              <w:t>Capacitación</w:t>
            </w:r>
            <w:r w:rsidRPr="58348BFE" w:rsidR="46762256">
              <w:rPr>
                <w:color w:val="000000" w:themeColor="text1"/>
                <w:sz w:val="16"/>
                <w:szCs w:val="16"/>
              </w:rPr>
              <w:t xml:space="preserve"> programada</w:t>
            </w:r>
          </w:p>
        </w:tc>
        <w:tc>
          <w:tcPr>
            <w:tcW w:w="144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AE8F8"/>
            <w:tcMar>
              <w:left w:w="105" w:type="dxa"/>
              <w:right w:w="105" w:type="dxa"/>
            </w:tcMar>
            <w:vAlign w:val="center"/>
          </w:tcPr>
          <w:p w:rsidRPr="006E6062" w:rsidR="5C88E043" w:rsidP="00F226C3" w:rsidRDefault="0C7FD5D2" w14:paraId="4BE95774" w14:textId="04F05047">
            <w:pPr>
              <w:pStyle w:val="Normal0"/>
              <w:spacing w:line="276" w:lineRule="auto"/>
              <w:rPr>
                <w:sz w:val="16"/>
                <w:szCs w:val="16"/>
              </w:rPr>
            </w:pPr>
            <w:r w:rsidRPr="58348BFE">
              <w:rPr>
                <w:sz w:val="16"/>
                <w:szCs w:val="16"/>
              </w:rPr>
              <w:t>Ejecutada</w:t>
            </w:r>
          </w:p>
        </w:tc>
        <w:tc>
          <w:tcPr>
            <w:tcW w:w="127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AE8F8"/>
            <w:tcMar>
              <w:left w:w="105" w:type="dxa"/>
              <w:right w:w="105" w:type="dxa"/>
            </w:tcMar>
          </w:tcPr>
          <w:p w:rsidRPr="006E6062" w:rsidR="3AFFBC0D" w:rsidP="00F226C3" w:rsidRDefault="00E24D78" w14:paraId="4209869C" w14:textId="1FE77516">
            <w:pPr>
              <w:pStyle w:val="Normal0"/>
              <w:pBdr>
                <w:top w:val="nil"/>
                <w:left w:val="nil"/>
                <w:bottom w:val="nil"/>
                <w:right w:val="nil"/>
                <w:between w:val="nil"/>
              </w:pBdr>
              <w:spacing w:after="160" w:line="259" w:lineRule="auto"/>
              <w:rPr>
                <w:color w:val="000000" w:themeColor="text1"/>
                <w:sz w:val="16"/>
                <w:szCs w:val="16"/>
              </w:rPr>
            </w:pPr>
            <w:r>
              <w:rPr>
                <w:color w:val="000000" w:themeColor="text1"/>
                <w:sz w:val="16"/>
                <w:szCs w:val="16"/>
              </w:rPr>
              <w:t xml:space="preserve">25 </w:t>
            </w:r>
            <w:r w:rsidRPr="00B36395" w:rsidR="00F226C3">
              <w:rPr>
                <w:color w:val="000000" w:themeColor="text1"/>
                <w:sz w:val="16"/>
                <w:szCs w:val="16"/>
              </w:rPr>
              <w:t xml:space="preserve">-Nov- 2025 </w:t>
            </w:r>
          </w:p>
        </w:tc>
        <w:tc>
          <w:tcPr>
            <w:tcW w:w="173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AE8F8"/>
            <w:tcMar>
              <w:left w:w="105" w:type="dxa"/>
              <w:right w:w="105" w:type="dxa"/>
            </w:tcMar>
            <w:vAlign w:val="center"/>
          </w:tcPr>
          <w:p w:rsidRPr="006E6062" w:rsidR="2C98253D" w:rsidP="00F226C3" w:rsidRDefault="00F226C3" w14:paraId="43F28BA7" w14:textId="6AB52364">
            <w:pPr>
              <w:pStyle w:val="Normal0"/>
              <w:spacing w:line="259" w:lineRule="auto"/>
              <w:rPr>
                <w:color w:val="000000" w:themeColor="text1"/>
                <w:sz w:val="16"/>
                <w:szCs w:val="16"/>
              </w:rPr>
            </w:pPr>
            <w:r>
              <w:rPr>
                <w:color w:val="000000" w:themeColor="text1"/>
                <w:sz w:val="16"/>
                <w:szCs w:val="16"/>
              </w:rPr>
              <w:t>Control</w:t>
            </w:r>
            <w:r w:rsidR="20DBBE5C">
              <w:rPr>
                <w:color w:val="000000" w:themeColor="text1"/>
                <w:sz w:val="16"/>
                <w:szCs w:val="16"/>
              </w:rPr>
              <w:t xml:space="preserve"> de asistencia</w:t>
            </w:r>
          </w:p>
        </w:tc>
      </w:tr>
      <w:tr w:rsidR="00F226C3" w14:paraId="1043C648" w14:textId="77777777">
        <w:trPr>
          <w:trHeight w:val="300"/>
        </w:trPr>
        <w:tc>
          <w:tcPr>
            <w:tcW w:w="437"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BDD6EE" w:themeFill="accent5" w:themeFillTint="66"/>
            <w:tcMar>
              <w:left w:w="105" w:type="dxa"/>
              <w:right w:w="105" w:type="dxa"/>
            </w:tcMar>
            <w:vAlign w:val="center"/>
          </w:tcPr>
          <w:p w:rsidR="00F226C3" w:rsidP="00F226C3" w:rsidRDefault="00F226C3" w14:paraId="53FF9C57" w14:textId="2059CD1E">
            <w:pPr>
              <w:rPr>
                <w:rFonts w:eastAsiaTheme="minorEastAsia"/>
                <w:color w:val="000000" w:themeColor="text1"/>
                <w:sz w:val="16"/>
                <w:szCs w:val="16"/>
              </w:rPr>
            </w:pPr>
            <w:r w:rsidRPr="58348BFE">
              <w:rPr>
                <w:rFonts w:eastAsiaTheme="minorEastAsia"/>
                <w:color w:val="000000" w:themeColor="text1"/>
                <w:sz w:val="16"/>
                <w:szCs w:val="16"/>
              </w:rPr>
              <w:t>6</w:t>
            </w:r>
          </w:p>
        </w:tc>
        <w:tc>
          <w:tcPr>
            <w:tcW w:w="273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BDD6EE" w:themeFill="accent5" w:themeFillTint="66"/>
            <w:tcMar>
              <w:left w:w="105" w:type="dxa"/>
              <w:right w:w="105" w:type="dxa"/>
            </w:tcMar>
            <w:vAlign w:val="center"/>
          </w:tcPr>
          <w:p w:rsidR="00F226C3" w:rsidP="00F226C3" w:rsidRDefault="00F226C3" w14:paraId="54CD98EA" w14:textId="0D8C7AE0">
            <w:pPr>
              <w:rPr>
                <w:sz w:val="16"/>
                <w:szCs w:val="16"/>
              </w:rPr>
            </w:pPr>
            <w:r w:rsidRPr="001D7FA5">
              <w:rPr>
                <w:rFonts w:eastAsia="Arial Narrow"/>
                <w:color w:val="000000" w:themeColor="text1"/>
                <w:sz w:val="16"/>
                <w:szCs w:val="16"/>
              </w:rPr>
              <w:t xml:space="preserve">Taller en tareas de alto </w:t>
            </w:r>
            <w:r w:rsidRPr="001D7FA5" w:rsidR="00E24D78">
              <w:rPr>
                <w:rFonts w:eastAsia="Arial Narrow"/>
                <w:color w:val="000000" w:themeColor="text1"/>
                <w:sz w:val="16"/>
                <w:szCs w:val="16"/>
              </w:rPr>
              <w:t>riesgo</w:t>
            </w:r>
            <w:r w:rsidRPr="001D7FA5">
              <w:rPr>
                <w:rFonts w:eastAsia="Arial Narrow"/>
                <w:color w:val="000000" w:themeColor="text1"/>
                <w:sz w:val="16"/>
                <w:szCs w:val="16"/>
              </w:rPr>
              <w:t>: ALTURAS, ELECTRICO.</w:t>
            </w:r>
            <w:r>
              <w:tab/>
            </w:r>
            <w:r>
              <w:tab/>
            </w:r>
          </w:p>
        </w:tc>
        <w:tc>
          <w:tcPr>
            <w:tcW w:w="135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BDD6EE" w:themeFill="accent5" w:themeFillTint="66"/>
            <w:tcMar>
              <w:left w:w="105" w:type="dxa"/>
              <w:right w:w="105" w:type="dxa"/>
            </w:tcMar>
            <w:vAlign w:val="center"/>
          </w:tcPr>
          <w:p w:rsidR="00F226C3" w:rsidP="00F226C3" w:rsidRDefault="00F226C3" w14:paraId="003F3B75" w14:textId="0BBFE316">
            <w:pPr>
              <w:pStyle w:val="Normal0"/>
              <w:spacing w:line="276" w:lineRule="auto"/>
              <w:rPr>
                <w:rFonts w:eastAsiaTheme="minorEastAsia"/>
                <w:color w:val="000000" w:themeColor="text1"/>
                <w:sz w:val="16"/>
                <w:szCs w:val="16"/>
              </w:rPr>
            </w:pPr>
            <w:r w:rsidRPr="58348BFE">
              <w:rPr>
                <w:rFonts w:eastAsiaTheme="minorEastAsia"/>
                <w:color w:val="000000" w:themeColor="text1"/>
                <w:sz w:val="16"/>
                <w:szCs w:val="16"/>
              </w:rPr>
              <w:t>Taller Programado</w:t>
            </w:r>
          </w:p>
        </w:tc>
        <w:tc>
          <w:tcPr>
            <w:tcW w:w="144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BDD6EE" w:themeFill="accent5" w:themeFillTint="66"/>
            <w:tcMar>
              <w:left w:w="105" w:type="dxa"/>
              <w:right w:w="105" w:type="dxa"/>
            </w:tcMar>
            <w:vAlign w:val="center"/>
          </w:tcPr>
          <w:p w:rsidR="00F226C3" w:rsidP="00F226C3" w:rsidRDefault="00F226C3" w14:paraId="556C08C1" w14:textId="73680B2B">
            <w:pPr>
              <w:pStyle w:val="Normal0"/>
              <w:spacing w:line="276" w:lineRule="auto"/>
              <w:rPr>
                <w:sz w:val="16"/>
                <w:szCs w:val="16"/>
              </w:rPr>
            </w:pPr>
            <w:r w:rsidRPr="284AC782">
              <w:rPr>
                <w:sz w:val="16"/>
                <w:szCs w:val="16"/>
              </w:rPr>
              <w:t>Ejecutada</w:t>
            </w:r>
          </w:p>
        </w:tc>
        <w:tc>
          <w:tcPr>
            <w:tcW w:w="127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BDD6EE" w:themeFill="accent5" w:themeFillTint="66"/>
            <w:tcMar>
              <w:left w:w="105" w:type="dxa"/>
              <w:right w:w="105" w:type="dxa"/>
            </w:tcMar>
          </w:tcPr>
          <w:p w:rsidR="00F226C3" w:rsidP="00F226C3" w:rsidRDefault="00F226C3" w14:paraId="750832D5" w14:textId="7840B544">
            <w:pPr>
              <w:pStyle w:val="Normal0"/>
              <w:spacing w:line="259" w:lineRule="auto"/>
              <w:rPr>
                <w:color w:val="000000" w:themeColor="text1"/>
                <w:sz w:val="16"/>
                <w:szCs w:val="16"/>
              </w:rPr>
            </w:pPr>
            <w:r w:rsidRPr="00B36395">
              <w:rPr>
                <w:color w:val="000000" w:themeColor="text1"/>
                <w:sz w:val="16"/>
                <w:szCs w:val="16"/>
              </w:rPr>
              <w:t xml:space="preserve">19-Nov- 2025 </w:t>
            </w:r>
          </w:p>
        </w:tc>
        <w:tc>
          <w:tcPr>
            <w:tcW w:w="173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BDD6EE" w:themeFill="accent5" w:themeFillTint="66"/>
            <w:tcMar>
              <w:left w:w="105" w:type="dxa"/>
              <w:right w:w="105" w:type="dxa"/>
            </w:tcMar>
            <w:vAlign w:val="center"/>
          </w:tcPr>
          <w:p w:rsidR="00F226C3" w:rsidP="00F226C3" w:rsidRDefault="00F226C3" w14:paraId="3CB6E1AB" w14:textId="1C34BBC0">
            <w:pPr>
              <w:pStyle w:val="Normal0"/>
              <w:spacing w:line="259" w:lineRule="auto"/>
              <w:rPr>
                <w:color w:val="000000" w:themeColor="text1"/>
                <w:sz w:val="16"/>
                <w:szCs w:val="16"/>
              </w:rPr>
            </w:pPr>
            <w:r>
              <w:rPr>
                <w:color w:val="000000" w:themeColor="text1"/>
                <w:sz w:val="16"/>
                <w:szCs w:val="16"/>
              </w:rPr>
              <w:t>Control de asistencia</w:t>
            </w:r>
          </w:p>
        </w:tc>
      </w:tr>
      <w:tr w:rsidR="00F226C3" w14:paraId="68DE6AF8" w14:textId="77777777">
        <w:trPr>
          <w:trHeight w:val="300"/>
        </w:trPr>
        <w:tc>
          <w:tcPr>
            <w:tcW w:w="437"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105" w:type="dxa"/>
              <w:right w:w="105" w:type="dxa"/>
            </w:tcMar>
            <w:vAlign w:val="center"/>
          </w:tcPr>
          <w:p w:rsidR="00F226C3" w:rsidP="00F226C3" w:rsidRDefault="00F226C3" w14:paraId="387861C6" w14:textId="7428F4D0">
            <w:pPr>
              <w:rPr>
                <w:rFonts w:eastAsiaTheme="minorEastAsia"/>
                <w:color w:val="000000" w:themeColor="text1"/>
                <w:sz w:val="16"/>
                <w:szCs w:val="16"/>
              </w:rPr>
            </w:pPr>
            <w:r w:rsidRPr="58348BFE">
              <w:rPr>
                <w:rFonts w:eastAsiaTheme="minorEastAsia"/>
                <w:color w:val="000000" w:themeColor="text1"/>
                <w:sz w:val="16"/>
                <w:szCs w:val="16"/>
              </w:rPr>
              <w:t>7</w:t>
            </w:r>
          </w:p>
        </w:tc>
        <w:tc>
          <w:tcPr>
            <w:tcW w:w="273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105" w:type="dxa"/>
              <w:right w:w="105" w:type="dxa"/>
            </w:tcMar>
            <w:vAlign w:val="center"/>
          </w:tcPr>
          <w:p w:rsidR="00F226C3" w:rsidP="00F226C3" w:rsidRDefault="00F226C3" w14:paraId="6F0557C5" w14:textId="2511C778">
            <w:pPr>
              <w:rPr>
                <w:sz w:val="16"/>
                <w:szCs w:val="16"/>
              </w:rPr>
            </w:pPr>
            <w:r w:rsidRPr="001D7FA5">
              <w:rPr>
                <w:rFonts w:eastAsia="Arial Narrow"/>
                <w:color w:val="000000" w:themeColor="text1"/>
                <w:sz w:val="16"/>
                <w:szCs w:val="16"/>
              </w:rPr>
              <w:t>Actividades de pausas activas, durante la jornada</w:t>
            </w:r>
            <w:r>
              <w:tab/>
            </w:r>
          </w:p>
        </w:tc>
        <w:tc>
          <w:tcPr>
            <w:tcW w:w="135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105" w:type="dxa"/>
              <w:right w:w="105" w:type="dxa"/>
            </w:tcMar>
            <w:vAlign w:val="center"/>
          </w:tcPr>
          <w:p w:rsidR="00F226C3" w:rsidP="00F226C3" w:rsidRDefault="00F226C3" w14:paraId="7E839111" w14:textId="4499BBFD">
            <w:pPr>
              <w:pStyle w:val="Normal0"/>
              <w:spacing w:line="276" w:lineRule="auto"/>
              <w:rPr>
                <w:color w:val="000000" w:themeColor="text1"/>
                <w:sz w:val="16"/>
                <w:szCs w:val="16"/>
              </w:rPr>
            </w:pPr>
            <w:r w:rsidRPr="58348BFE">
              <w:rPr>
                <w:color w:val="000000" w:themeColor="text1"/>
                <w:sz w:val="16"/>
                <w:szCs w:val="16"/>
              </w:rPr>
              <w:t>Pausas activas programada</w:t>
            </w:r>
          </w:p>
        </w:tc>
        <w:tc>
          <w:tcPr>
            <w:tcW w:w="144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105" w:type="dxa"/>
              <w:right w:w="105" w:type="dxa"/>
            </w:tcMar>
            <w:vAlign w:val="center"/>
          </w:tcPr>
          <w:p w:rsidR="00F226C3" w:rsidP="00F226C3" w:rsidRDefault="00F226C3" w14:paraId="2697984D" w14:textId="5B387F52">
            <w:pPr>
              <w:pStyle w:val="Normal0"/>
              <w:spacing w:line="276" w:lineRule="auto"/>
              <w:rPr>
                <w:sz w:val="16"/>
                <w:szCs w:val="16"/>
              </w:rPr>
            </w:pPr>
            <w:r w:rsidRPr="284AC782">
              <w:rPr>
                <w:sz w:val="16"/>
                <w:szCs w:val="16"/>
              </w:rPr>
              <w:t>Ejecutada</w:t>
            </w:r>
          </w:p>
        </w:tc>
        <w:tc>
          <w:tcPr>
            <w:tcW w:w="127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105" w:type="dxa"/>
              <w:right w:w="105" w:type="dxa"/>
            </w:tcMar>
          </w:tcPr>
          <w:p w:rsidR="00F226C3" w:rsidP="00F226C3" w:rsidRDefault="003B7995" w14:paraId="0BE08C3F" w14:textId="032DD555">
            <w:pPr>
              <w:pStyle w:val="Normal0"/>
              <w:spacing w:line="259" w:lineRule="auto"/>
              <w:rPr>
                <w:color w:val="000000" w:themeColor="text1"/>
                <w:sz w:val="16"/>
                <w:szCs w:val="16"/>
              </w:rPr>
            </w:pPr>
            <w:r>
              <w:rPr>
                <w:color w:val="000000" w:themeColor="text1"/>
                <w:sz w:val="16"/>
                <w:szCs w:val="16"/>
              </w:rPr>
              <w:t xml:space="preserve">25 </w:t>
            </w:r>
            <w:r w:rsidRPr="00B36395" w:rsidR="00F226C3">
              <w:rPr>
                <w:color w:val="000000" w:themeColor="text1"/>
                <w:sz w:val="16"/>
                <w:szCs w:val="16"/>
              </w:rPr>
              <w:t xml:space="preserve">-Nov- 2025 </w:t>
            </w:r>
          </w:p>
        </w:tc>
        <w:tc>
          <w:tcPr>
            <w:tcW w:w="173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105" w:type="dxa"/>
              <w:right w:w="105" w:type="dxa"/>
            </w:tcMar>
            <w:vAlign w:val="center"/>
          </w:tcPr>
          <w:p w:rsidR="00F226C3" w:rsidP="00F226C3" w:rsidRDefault="00F226C3" w14:paraId="55A3204D" w14:textId="2E136BAD">
            <w:pPr>
              <w:pStyle w:val="Normal0"/>
              <w:spacing w:line="259" w:lineRule="auto"/>
              <w:rPr>
                <w:color w:val="000000" w:themeColor="text1"/>
                <w:sz w:val="16"/>
                <w:szCs w:val="16"/>
              </w:rPr>
            </w:pPr>
            <w:r>
              <w:rPr>
                <w:color w:val="000000" w:themeColor="text1"/>
                <w:sz w:val="16"/>
                <w:szCs w:val="16"/>
              </w:rPr>
              <w:t>Control de asistencia</w:t>
            </w:r>
          </w:p>
        </w:tc>
      </w:tr>
      <w:tr w:rsidR="00F226C3" w14:paraId="5B76A113" w14:textId="77777777">
        <w:trPr>
          <w:trHeight w:val="300"/>
        </w:trPr>
        <w:tc>
          <w:tcPr>
            <w:tcW w:w="437"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BDD6EE" w:themeFill="accent5" w:themeFillTint="66"/>
            <w:tcMar>
              <w:left w:w="105" w:type="dxa"/>
              <w:right w:w="105" w:type="dxa"/>
            </w:tcMar>
            <w:vAlign w:val="center"/>
          </w:tcPr>
          <w:p w:rsidR="00F226C3" w:rsidP="00F226C3" w:rsidRDefault="00F226C3" w14:paraId="2FD0D320" w14:textId="745FBFD7">
            <w:pPr>
              <w:rPr>
                <w:rFonts w:eastAsiaTheme="minorEastAsia"/>
                <w:color w:val="000000" w:themeColor="text1"/>
                <w:sz w:val="16"/>
                <w:szCs w:val="16"/>
              </w:rPr>
            </w:pPr>
            <w:r w:rsidRPr="58348BFE">
              <w:rPr>
                <w:rFonts w:eastAsiaTheme="minorEastAsia"/>
                <w:color w:val="000000" w:themeColor="text1"/>
                <w:sz w:val="16"/>
                <w:szCs w:val="16"/>
              </w:rPr>
              <w:t>8</w:t>
            </w:r>
          </w:p>
        </w:tc>
        <w:tc>
          <w:tcPr>
            <w:tcW w:w="273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BDD6EE" w:themeFill="accent5" w:themeFillTint="66"/>
            <w:tcMar>
              <w:left w:w="105" w:type="dxa"/>
              <w:right w:w="105" w:type="dxa"/>
            </w:tcMar>
            <w:vAlign w:val="center"/>
          </w:tcPr>
          <w:p w:rsidRPr="001D7FA5" w:rsidR="00F226C3" w:rsidP="00F226C3" w:rsidRDefault="00F226C3" w14:paraId="35C066C8" w14:textId="00DB72B2">
            <w:pPr>
              <w:rPr>
                <w:rFonts w:eastAsia="Arial Narrow"/>
                <w:color w:val="000000" w:themeColor="text1"/>
                <w:sz w:val="16"/>
                <w:szCs w:val="16"/>
              </w:rPr>
            </w:pPr>
            <w:r w:rsidRPr="001D7FA5">
              <w:rPr>
                <w:rFonts w:eastAsia="Arial Narrow"/>
                <w:color w:val="000000" w:themeColor="text1"/>
                <w:sz w:val="16"/>
                <w:szCs w:val="16"/>
              </w:rPr>
              <w:t>Taller en Promoción del equilibrio trabajo – vida personal y gestión emocional</w:t>
            </w:r>
            <w:r>
              <w:tab/>
            </w:r>
          </w:p>
        </w:tc>
        <w:tc>
          <w:tcPr>
            <w:tcW w:w="135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BDD6EE" w:themeFill="accent5" w:themeFillTint="66"/>
            <w:tcMar>
              <w:left w:w="105" w:type="dxa"/>
              <w:right w:w="105" w:type="dxa"/>
            </w:tcMar>
            <w:vAlign w:val="center"/>
          </w:tcPr>
          <w:p w:rsidR="00F226C3" w:rsidP="00F226C3" w:rsidRDefault="00F226C3" w14:paraId="4CD6A030" w14:textId="131B6556">
            <w:pPr>
              <w:pStyle w:val="Normal0"/>
              <w:spacing w:line="276" w:lineRule="auto"/>
              <w:rPr>
                <w:rFonts w:eastAsiaTheme="minorEastAsia"/>
                <w:color w:val="000000" w:themeColor="text1"/>
                <w:sz w:val="16"/>
                <w:szCs w:val="16"/>
              </w:rPr>
            </w:pPr>
            <w:r w:rsidRPr="58348BFE">
              <w:rPr>
                <w:rFonts w:eastAsiaTheme="minorEastAsia"/>
                <w:color w:val="000000" w:themeColor="text1"/>
                <w:sz w:val="16"/>
                <w:szCs w:val="16"/>
              </w:rPr>
              <w:t>Taller Programado</w:t>
            </w:r>
          </w:p>
        </w:tc>
        <w:tc>
          <w:tcPr>
            <w:tcW w:w="144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BDD6EE" w:themeFill="accent5" w:themeFillTint="66"/>
            <w:tcMar>
              <w:left w:w="105" w:type="dxa"/>
              <w:right w:w="105" w:type="dxa"/>
            </w:tcMar>
            <w:vAlign w:val="center"/>
          </w:tcPr>
          <w:p w:rsidR="00F226C3" w:rsidP="00F226C3" w:rsidRDefault="00F226C3" w14:paraId="46343F07" w14:textId="4C6B6D73">
            <w:pPr>
              <w:pStyle w:val="Normal0"/>
              <w:spacing w:line="276" w:lineRule="auto"/>
              <w:rPr>
                <w:sz w:val="16"/>
                <w:szCs w:val="16"/>
              </w:rPr>
            </w:pPr>
            <w:r w:rsidRPr="284AC782">
              <w:rPr>
                <w:sz w:val="16"/>
                <w:szCs w:val="16"/>
              </w:rPr>
              <w:t>Ejecutada</w:t>
            </w:r>
          </w:p>
        </w:tc>
        <w:tc>
          <w:tcPr>
            <w:tcW w:w="127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BDD6EE" w:themeFill="accent5" w:themeFillTint="66"/>
            <w:tcMar>
              <w:left w:w="105" w:type="dxa"/>
              <w:right w:w="105" w:type="dxa"/>
            </w:tcMar>
          </w:tcPr>
          <w:p w:rsidR="00F226C3" w:rsidP="00F226C3" w:rsidRDefault="009E3C47" w14:paraId="7754BCA4" w14:textId="7371AE27">
            <w:pPr>
              <w:pStyle w:val="Normal0"/>
              <w:spacing w:line="259" w:lineRule="auto"/>
              <w:rPr>
                <w:color w:val="000000" w:themeColor="text1"/>
                <w:sz w:val="16"/>
                <w:szCs w:val="16"/>
              </w:rPr>
            </w:pPr>
            <w:r>
              <w:rPr>
                <w:color w:val="000000" w:themeColor="text1"/>
                <w:sz w:val="16"/>
                <w:szCs w:val="16"/>
              </w:rPr>
              <w:t xml:space="preserve">25 </w:t>
            </w:r>
            <w:r w:rsidR="00107EA0">
              <w:rPr>
                <w:color w:val="000000" w:themeColor="text1"/>
                <w:sz w:val="16"/>
                <w:szCs w:val="16"/>
              </w:rPr>
              <w:t>-</w:t>
            </w:r>
            <w:r w:rsidRPr="00B36395" w:rsidR="00F226C3">
              <w:rPr>
                <w:color w:val="000000" w:themeColor="text1"/>
                <w:sz w:val="16"/>
                <w:szCs w:val="16"/>
              </w:rPr>
              <w:t xml:space="preserve">Nov- 2025 </w:t>
            </w:r>
            <w:r>
              <w:rPr>
                <w:color w:val="000000" w:themeColor="text1"/>
                <w:sz w:val="16"/>
                <w:szCs w:val="16"/>
              </w:rPr>
              <w:t>-</w:t>
            </w:r>
          </w:p>
        </w:tc>
        <w:tc>
          <w:tcPr>
            <w:tcW w:w="173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BDD6EE" w:themeFill="accent5" w:themeFillTint="66"/>
            <w:tcMar>
              <w:left w:w="105" w:type="dxa"/>
              <w:right w:w="105" w:type="dxa"/>
            </w:tcMar>
            <w:vAlign w:val="center"/>
          </w:tcPr>
          <w:p w:rsidR="00F226C3" w:rsidP="00F226C3" w:rsidRDefault="00F226C3" w14:paraId="7A16B450" w14:textId="3A1684CB">
            <w:pPr>
              <w:pStyle w:val="Normal0"/>
              <w:spacing w:line="259" w:lineRule="auto"/>
              <w:rPr>
                <w:color w:val="000000" w:themeColor="text1"/>
                <w:sz w:val="16"/>
                <w:szCs w:val="16"/>
              </w:rPr>
            </w:pPr>
            <w:r>
              <w:rPr>
                <w:color w:val="000000" w:themeColor="text1"/>
                <w:sz w:val="16"/>
                <w:szCs w:val="16"/>
              </w:rPr>
              <w:t>Control de asistencia</w:t>
            </w:r>
          </w:p>
        </w:tc>
      </w:tr>
      <w:tr w:rsidRPr="006E6062" w:rsidR="3BBCB43D" w14:paraId="7D51292A" w14:textId="77777777">
        <w:trPr>
          <w:trHeight w:val="300"/>
        </w:trPr>
        <w:tc>
          <w:tcPr>
            <w:tcW w:w="437"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105" w:type="dxa"/>
              <w:right w:w="105" w:type="dxa"/>
            </w:tcMar>
            <w:vAlign w:val="center"/>
          </w:tcPr>
          <w:p w:rsidRPr="006E6062" w:rsidR="1F4559A8" w:rsidP="00F226C3" w:rsidRDefault="00F226C3" w14:paraId="5F9C6F8A" w14:textId="519F5AB3">
            <w:pPr>
              <w:rPr>
                <w:rFonts w:eastAsiaTheme="minorEastAsia"/>
                <w:color w:val="000000" w:themeColor="text1"/>
                <w:sz w:val="16"/>
                <w:szCs w:val="16"/>
              </w:rPr>
            </w:pPr>
            <w:r w:rsidRPr="58348BFE">
              <w:rPr>
                <w:rFonts w:eastAsiaTheme="minorEastAsia"/>
                <w:color w:val="000000" w:themeColor="text1"/>
                <w:sz w:val="16"/>
                <w:szCs w:val="16"/>
              </w:rPr>
              <w:t>9</w:t>
            </w:r>
          </w:p>
        </w:tc>
        <w:tc>
          <w:tcPr>
            <w:tcW w:w="273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105" w:type="dxa"/>
              <w:right w:w="105" w:type="dxa"/>
            </w:tcMar>
            <w:vAlign w:val="center"/>
          </w:tcPr>
          <w:p w:rsidRPr="001D7FA5" w:rsidR="35C1DE62" w:rsidP="35C1DE62" w:rsidRDefault="00F226C3" w14:paraId="1FD9393B" w14:textId="0AA375F8">
            <w:pPr>
              <w:rPr>
                <w:rFonts w:eastAsia="Arial Narrow"/>
                <w:color w:val="000000" w:themeColor="text1"/>
                <w:sz w:val="16"/>
                <w:szCs w:val="16"/>
              </w:rPr>
            </w:pPr>
            <w:r w:rsidRPr="001D7FA5">
              <w:rPr>
                <w:rFonts w:eastAsia="Arial Narrow"/>
                <w:color w:val="000000" w:themeColor="text1"/>
                <w:sz w:val="16"/>
                <w:szCs w:val="16"/>
              </w:rPr>
              <w:t>Taller de sensibilización sobre fatiga al conducir, distracciones y condiciones adversas.</w:t>
            </w:r>
            <w:r>
              <w:tab/>
            </w:r>
          </w:p>
        </w:tc>
        <w:tc>
          <w:tcPr>
            <w:tcW w:w="135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105" w:type="dxa"/>
              <w:right w:w="105" w:type="dxa"/>
            </w:tcMar>
            <w:vAlign w:val="center"/>
          </w:tcPr>
          <w:p w:rsidRPr="006E6062" w:rsidR="73B9D7B9" w:rsidP="00F226C3" w:rsidRDefault="00F226C3" w14:paraId="106D5046" w14:textId="052C8C88">
            <w:pPr>
              <w:pStyle w:val="Normal0"/>
              <w:spacing w:line="276" w:lineRule="auto"/>
              <w:rPr>
                <w:rFonts w:eastAsiaTheme="minorEastAsia"/>
                <w:color w:val="000000" w:themeColor="text1"/>
                <w:sz w:val="16"/>
                <w:szCs w:val="16"/>
              </w:rPr>
            </w:pPr>
            <w:r w:rsidRPr="58348BFE">
              <w:rPr>
                <w:rFonts w:eastAsiaTheme="minorEastAsia"/>
                <w:color w:val="000000" w:themeColor="text1"/>
                <w:sz w:val="16"/>
                <w:szCs w:val="16"/>
              </w:rPr>
              <w:t>Taller Programado</w:t>
            </w:r>
          </w:p>
        </w:tc>
        <w:tc>
          <w:tcPr>
            <w:tcW w:w="144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105" w:type="dxa"/>
              <w:right w:w="105" w:type="dxa"/>
            </w:tcMar>
            <w:vAlign w:val="center"/>
          </w:tcPr>
          <w:p w:rsidRPr="006E6062" w:rsidR="0926A344" w:rsidP="00F226C3" w:rsidRDefault="7D8112C3" w14:paraId="4AD2B7B3" w14:textId="156B7A0B">
            <w:pPr>
              <w:pStyle w:val="Normal0"/>
              <w:spacing w:line="276" w:lineRule="auto"/>
              <w:rPr>
                <w:sz w:val="16"/>
                <w:szCs w:val="16"/>
              </w:rPr>
            </w:pPr>
            <w:r w:rsidRPr="58348BFE">
              <w:rPr>
                <w:sz w:val="16"/>
                <w:szCs w:val="16"/>
              </w:rPr>
              <w:t>Ejecutada</w:t>
            </w:r>
          </w:p>
        </w:tc>
        <w:tc>
          <w:tcPr>
            <w:tcW w:w="127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105" w:type="dxa"/>
              <w:right w:w="105" w:type="dxa"/>
            </w:tcMar>
          </w:tcPr>
          <w:p w:rsidRPr="006E6062" w:rsidR="0926A344" w:rsidP="00F226C3" w:rsidRDefault="00F226C3" w14:paraId="1705FCBC" w14:textId="5770F95E">
            <w:pPr>
              <w:pStyle w:val="Normal0"/>
              <w:pBdr>
                <w:top w:val="nil"/>
                <w:left w:val="nil"/>
                <w:bottom w:val="nil"/>
                <w:right w:val="nil"/>
                <w:between w:val="nil"/>
              </w:pBdr>
              <w:spacing w:after="160" w:line="259" w:lineRule="auto"/>
              <w:rPr>
                <w:color w:val="000000" w:themeColor="text1"/>
                <w:sz w:val="16"/>
                <w:szCs w:val="16"/>
              </w:rPr>
            </w:pPr>
            <w:r w:rsidRPr="00B36395">
              <w:rPr>
                <w:color w:val="000000" w:themeColor="text1"/>
                <w:sz w:val="16"/>
                <w:szCs w:val="16"/>
              </w:rPr>
              <w:t xml:space="preserve">19-Nov- 2025 </w:t>
            </w:r>
          </w:p>
        </w:tc>
        <w:tc>
          <w:tcPr>
            <w:tcW w:w="173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105" w:type="dxa"/>
              <w:right w:w="105" w:type="dxa"/>
            </w:tcMar>
            <w:vAlign w:val="center"/>
          </w:tcPr>
          <w:p w:rsidRPr="006E6062" w:rsidR="0926A344" w:rsidP="00F226C3" w:rsidRDefault="00F226C3" w14:paraId="71DF4A5D" w14:textId="0CF13B63">
            <w:pPr>
              <w:pStyle w:val="Normal0"/>
              <w:spacing w:line="259" w:lineRule="auto"/>
              <w:rPr>
                <w:color w:val="000000" w:themeColor="text1"/>
                <w:sz w:val="16"/>
                <w:szCs w:val="16"/>
              </w:rPr>
            </w:pPr>
            <w:r>
              <w:rPr>
                <w:color w:val="000000" w:themeColor="text1"/>
                <w:sz w:val="16"/>
                <w:szCs w:val="16"/>
              </w:rPr>
              <w:t>Control de asistencia</w:t>
            </w:r>
          </w:p>
        </w:tc>
      </w:tr>
      <w:tr w:rsidR="00F226C3" w14:paraId="7A4F9D20" w14:textId="77777777">
        <w:trPr>
          <w:trHeight w:val="300"/>
        </w:trPr>
        <w:tc>
          <w:tcPr>
            <w:tcW w:w="437"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BDD6EE" w:themeFill="accent5" w:themeFillTint="66"/>
            <w:tcMar>
              <w:left w:w="105" w:type="dxa"/>
              <w:right w:w="105" w:type="dxa"/>
            </w:tcMar>
            <w:vAlign w:val="center"/>
          </w:tcPr>
          <w:p w:rsidR="00F226C3" w:rsidP="00F226C3" w:rsidRDefault="00F226C3" w14:paraId="1723B02B" w14:textId="78C6A67F">
            <w:pPr>
              <w:rPr>
                <w:color w:val="000000" w:themeColor="text1"/>
                <w:sz w:val="16"/>
                <w:szCs w:val="16"/>
              </w:rPr>
            </w:pPr>
            <w:r w:rsidRPr="1A25A20C">
              <w:rPr>
                <w:color w:val="000000" w:themeColor="text1"/>
                <w:sz w:val="16"/>
                <w:szCs w:val="16"/>
              </w:rPr>
              <w:t>10</w:t>
            </w:r>
          </w:p>
        </w:tc>
        <w:tc>
          <w:tcPr>
            <w:tcW w:w="273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BDD6EE" w:themeFill="accent5" w:themeFillTint="66"/>
            <w:tcMar>
              <w:left w:w="105" w:type="dxa"/>
              <w:right w:w="105" w:type="dxa"/>
            </w:tcMar>
            <w:vAlign w:val="center"/>
          </w:tcPr>
          <w:p w:rsidR="00F226C3" w:rsidP="00F226C3" w:rsidRDefault="00F226C3" w14:paraId="4B4D9BE2" w14:textId="2FC057C9">
            <w:pPr>
              <w:rPr>
                <w:sz w:val="16"/>
                <w:szCs w:val="16"/>
              </w:rPr>
            </w:pPr>
            <w:r w:rsidRPr="001D7FA5">
              <w:rPr>
                <w:rFonts w:eastAsia="Arial Narrow"/>
                <w:color w:val="000000" w:themeColor="text1"/>
                <w:sz w:val="16"/>
                <w:szCs w:val="16"/>
              </w:rPr>
              <w:t>Taller Validación del plan de manejo de tránsito cuando aplique (PMT), con participación del equipo SST.</w:t>
            </w:r>
          </w:p>
        </w:tc>
        <w:tc>
          <w:tcPr>
            <w:tcW w:w="135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BDD6EE" w:themeFill="accent5" w:themeFillTint="66"/>
            <w:tcMar>
              <w:left w:w="105" w:type="dxa"/>
              <w:right w:w="105" w:type="dxa"/>
            </w:tcMar>
            <w:vAlign w:val="center"/>
          </w:tcPr>
          <w:p w:rsidR="00F226C3" w:rsidP="00F226C3" w:rsidRDefault="00F226C3" w14:paraId="4D528049" w14:textId="567B78E4">
            <w:pPr>
              <w:pStyle w:val="Normal0"/>
              <w:spacing w:line="276" w:lineRule="auto"/>
              <w:rPr>
                <w:rFonts w:eastAsiaTheme="minorEastAsia"/>
                <w:color w:val="000000" w:themeColor="text1"/>
                <w:sz w:val="16"/>
                <w:szCs w:val="16"/>
              </w:rPr>
            </w:pPr>
            <w:r w:rsidRPr="1A25A20C">
              <w:rPr>
                <w:rFonts w:eastAsiaTheme="minorEastAsia"/>
                <w:color w:val="000000" w:themeColor="text1"/>
                <w:sz w:val="16"/>
                <w:szCs w:val="16"/>
              </w:rPr>
              <w:t>Taller Programado</w:t>
            </w:r>
          </w:p>
        </w:tc>
        <w:tc>
          <w:tcPr>
            <w:tcW w:w="144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BDD6EE" w:themeFill="accent5" w:themeFillTint="66"/>
            <w:tcMar>
              <w:left w:w="105" w:type="dxa"/>
              <w:right w:w="105" w:type="dxa"/>
            </w:tcMar>
            <w:vAlign w:val="center"/>
          </w:tcPr>
          <w:p w:rsidR="00F226C3" w:rsidP="00F226C3" w:rsidRDefault="00F226C3" w14:paraId="1FF4FE57" w14:textId="4B281552">
            <w:pPr>
              <w:pStyle w:val="Normal0"/>
              <w:spacing w:line="276" w:lineRule="auto"/>
              <w:rPr>
                <w:sz w:val="16"/>
                <w:szCs w:val="16"/>
              </w:rPr>
            </w:pPr>
            <w:r w:rsidRPr="1A25A20C">
              <w:rPr>
                <w:sz w:val="16"/>
                <w:szCs w:val="16"/>
              </w:rPr>
              <w:t>Ejecutada</w:t>
            </w:r>
          </w:p>
        </w:tc>
        <w:tc>
          <w:tcPr>
            <w:tcW w:w="127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BDD6EE" w:themeFill="accent5" w:themeFillTint="66"/>
            <w:tcMar>
              <w:left w:w="105" w:type="dxa"/>
              <w:right w:w="105" w:type="dxa"/>
            </w:tcMar>
          </w:tcPr>
          <w:p w:rsidR="00F226C3" w:rsidP="00F226C3" w:rsidRDefault="00C859FD" w14:paraId="1A209873" w14:textId="13822B81">
            <w:pPr>
              <w:pStyle w:val="Normal0"/>
              <w:pBdr>
                <w:top w:val="nil"/>
                <w:left w:val="nil"/>
                <w:bottom w:val="nil"/>
                <w:right w:val="nil"/>
                <w:between w:val="nil"/>
              </w:pBdr>
              <w:spacing w:after="160" w:line="259" w:lineRule="auto"/>
              <w:rPr>
                <w:color w:val="000000" w:themeColor="text1"/>
                <w:sz w:val="16"/>
                <w:szCs w:val="16"/>
              </w:rPr>
            </w:pPr>
            <w:r>
              <w:rPr>
                <w:color w:val="000000" w:themeColor="text1"/>
                <w:sz w:val="16"/>
                <w:szCs w:val="16"/>
              </w:rPr>
              <w:t xml:space="preserve">27 </w:t>
            </w:r>
            <w:r w:rsidRPr="00B36395" w:rsidR="00F226C3">
              <w:rPr>
                <w:color w:val="000000" w:themeColor="text1"/>
                <w:sz w:val="16"/>
                <w:szCs w:val="16"/>
              </w:rPr>
              <w:t xml:space="preserve">-Nov- 2025 </w:t>
            </w:r>
          </w:p>
        </w:tc>
        <w:tc>
          <w:tcPr>
            <w:tcW w:w="173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BDD6EE" w:themeFill="accent5" w:themeFillTint="66"/>
            <w:tcMar>
              <w:left w:w="105" w:type="dxa"/>
              <w:right w:w="105" w:type="dxa"/>
            </w:tcMar>
            <w:vAlign w:val="center"/>
          </w:tcPr>
          <w:p w:rsidR="00F226C3" w:rsidP="00F226C3" w:rsidRDefault="00F226C3" w14:paraId="0F5B2EB5" w14:textId="1D7FFE10">
            <w:pPr>
              <w:pStyle w:val="Normal0"/>
              <w:spacing w:line="259" w:lineRule="auto"/>
              <w:rPr>
                <w:color w:val="000000" w:themeColor="text1"/>
                <w:sz w:val="16"/>
                <w:szCs w:val="16"/>
              </w:rPr>
            </w:pPr>
            <w:r>
              <w:rPr>
                <w:color w:val="000000" w:themeColor="text1"/>
                <w:sz w:val="16"/>
                <w:szCs w:val="16"/>
              </w:rPr>
              <w:t>Control de asistencia</w:t>
            </w:r>
          </w:p>
        </w:tc>
      </w:tr>
      <w:tr w:rsidRPr="006E6062" w:rsidR="7FCA1776" w:rsidTr="35C1DE62" w14:paraId="008A705A" w14:textId="77777777">
        <w:trPr>
          <w:trHeight w:val="300"/>
        </w:trPr>
        <w:tc>
          <w:tcPr>
            <w:tcW w:w="3167" w:type="dxa"/>
            <w:gridSpan w:val="2"/>
            <w:tcBorders>
              <w:top w:val="single" w:color="FFFFFF" w:themeColor="background1" w:sz="6" w:space="0"/>
              <w:left w:val="single" w:color="FFFFFF" w:themeColor="background1" w:sz="6" w:space="0"/>
              <w:bottom w:val="single" w:color="FFFFFF" w:themeColor="background1" w:sz="6" w:space="0"/>
              <w:right w:val="single" w:color="FFFFFF" w:themeColor="background1" w:sz="4" w:space="0"/>
            </w:tcBorders>
            <w:shd w:val="clear" w:color="auto" w:fill="2E75B5"/>
            <w:tcMar>
              <w:left w:w="105" w:type="dxa"/>
              <w:right w:w="105" w:type="dxa"/>
            </w:tcMar>
            <w:vAlign w:val="center"/>
          </w:tcPr>
          <w:p w:rsidRPr="006E6062" w:rsidR="47B933A4" w:rsidP="00F226C3" w:rsidRDefault="74FDFCAB" w14:paraId="406A5206" w14:textId="57975BD8">
            <w:pPr>
              <w:pStyle w:val="Normal0"/>
              <w:rPr>
                <w:b/>
                <w:color w:val="FFFFFF" w:themeColor="background1"/>
                <w:sz w:val="18"/>
                <w:szCs w:val="18"/>
              </w:rPr>
            </w:pPr>
            <w:r w:rsidRPr="006E6062">
              <w:rPr>
                <w:b/>
                <w:color w:val="FFFFFF" w:themeColor="background1"/>
                <w:sz w:val="18"/>
                <w:szCs w:val="18"/>
              </w:rPr>
              <w:t>TOTAL, ACTIVIDADES EJECUTADAS MES</w:t>
            </w:r>
          </w:p>
        </w:tc>
        <w:tc>
          <w:tcPr>
            <w:tcW w:w="5800" w:type="dxa"/>
            <w:gridSpan w:val="4"/>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105" w:type="dxa"/>
              <w:right w:w="105" w:type="dxa"/>
            </w:tcMar>
            <w:vAlign w:val="center"/>
          </w:tcPr>
          <w:p w:rsidRPr="006E6062" w:rsidR="7FCA1776" w:rsidP="00F226C3" w:rsidRDefault="00F226C3" w14:paraId="07A46634" w14:textId="173D55EE">
            <w:pPr>
              <w:pStyle w:val="Normal0"/>
              <w:pBdr>
                <w:top w:val="nil"/>
                <w:left w:val="nil"/>
                <w:bottom w:val="nil"/>
                <w:right w:val="nil"/>
                <w:between w:val="nil"/>
              </w:pBdr>
              <w:spacing w:after="160" w:line="259" w:lineRule="auto"/>
              <w:rPr>
                <w:b/>
                <w:color w:val="FFFFFF" w:themeColor="background1"/>
                <w:sz w:val="18"/>
                <w:szCs w:val="18"/>
              </w:rPr>
            </w:pPr>
            <w:r w:rsidRPr="1A25A20C">
              <w:rPr>
                <w:b/>
                <w:bCs/>
                <w:color w:val="FFFFFF" w:themeColor="background1"/>
                <w:sz w:val="18"/>
                <w:szCs w:val="18"/>
              </w:rPr>
              <w:t>10</w:t>
            </w:r>
          </w:p>
        </w:tc>
      </w:tr>
    </w:tbl>
    <w:p w:rsidRPr="006E6062" w:rsidR="002C538A" w:rsidP="5C88E043" w:rsidRDefault="64B47B1C" w14:paraId="63B3F853" w14:textId="4C4A3F7A">
      <w:pPr>
        <w:pStyle w:val="Descripcin"/>
        <w:spacing w:after="0" w:line="257" w:lineRule="auto"/>
        <w:jc w:val="center"/>
      </w:pPr>
      <w:bookmarkStart w:name="_Toc215650594" w:id="529"/>
      <w:r w:rsidRPr="006E6062">
        <w:t xml:space="preserve">Tabla </w:t>
      </w:r>
      <w:r w:rsidRPr="006E6062" w:rsidR="002C538A">
        <w:fldChar w:fldCharType="begin"/>
      </w:r>
      <w:r w:rsidRPr="006E6062" w:rsidR="002C538A">
        <w:instrText>SEQ Tabla \* ARABIC</w:instrText>
      </w:r>
      <w:r w:rsidRPr="006E6062" w:rsidR="002C538A">
        <w:fldChar w:fldCharType="separate"/>
      </w:r>
      <w:r w:rsidR="00041DFA">
        <w:rPr>
          <w:noProof/>
        </w:rPr>
        <w:t>59</w:t>
      </w:r>
      <w:r w:rsidRPr="006E6062" w:rsidR="002C538A">
        <w:fldChar w:fldCharType="end"/>
      </w:r>
      <w:r w:rsidRPr="006E6062">
        <w:t xml:space="preserve">. CRONOGRAMA DE CAPACITACIONES DE </w:t>
      </w:r>
      <w:r w:rsidRPr="006E6062" w:rsidR="00315B13">
        <w:t>NOVIEMBRE</w:t>
      </w:r>
      <w:r w:rsidRPr="006E6062" w:rsidR="2768A653">
        <w:t xml:space="preserve"> 2025</w:t>
      </w:r>
      <w:bookmarkEnd w:id="529"/>
      <w:r w:rsidRPr="006E6062" w:rsidR="002C538A">
        <w:br/>
      </w:r>
    </w:p>
    <w:tbl>
      <w:tblPr>
        <w:tblStyle w:val="Tablaconcuadrcula"/>
        <w:tblW w:w="8923" w:type="dxa"/>
        <w:tblBorders>
          <w:top w:val="single" w:color="auto" w:sz="6" w:space="0"/>
          <w:left w:val="single" w:color="auto" w:sz="6" w:space="0"/>
          <w:bottom w:val="single" w:color="auto" w:sz="6" w:space="0"/>
          <w:right w:val="single" w:color="auto" w:sz="6" w:space="0"/>
          <w:insideH w:val="single" w:color="auto" w:sz="4" w:space="0"/>
          <w:insideV w:val="single" w:color="auto" w:sz="4" w:space="0"/>
        </w:tblBorders>
        <w:tblLook w:val="0000" w:firstRow="0" w:lastRow="0" w:firstColumn="0" w:lastColumn="0" w:noHBand="0" w:noVBand="0"/>
      </w:tblPr>
      <w:tblGrid>
        <w:gridCol w:w="460"/>
        <w:gridCol w:w="2705"/>
        <w:gridCol w:w="1345"/>
        <w:gridCol w:w="1227"/>
        <w:gridCol w:w="1093"/>
        <w:gridCol w:w="2093"/>
      </w:tblGrid>
      <w:tr w:rsidRPr="006E6062" w:rsidR="5C88E043" w:rsidTr="002F1751" w14:paraId="11972772" w14:textId="77777777">
        <w:trPr>
          <w:trHeight w:val="300"/>
        </w:trPr>
        <w:tc>
          <w:tcPr>
            <w:tcW w:w="8923" w:type="dxa"/>
            <w:gridSpan w:val="6"/>
            <w:tcBorders>
              <w:top w:val="single" w:color="FFFFFF" w:themeColor="background1" w:sz="6" w:space="0"/>
              <w:left w:val="single" w:color="FFFFFF" w:themeColor="background1" w:sz="6" w:space="0"/>
              <w:bottom w:val="single" w:color="FFFFFF" w:themeColor="background1" w:sz="6" w:space="0"/>
            </w:tcBorders>
            <w:shd w:val="clear" w:color="auto" w:fill="002060"/>
            <w:tcMar>
              <w:left w:w="105" w:type="dxa"/>
              <w:right w:w="105" w:type="dxa"/>
            </w:tcMar>
            <w:vAlign w:val="center"/>
          </w:tcPr>
          <w:p w:rsidRPr="006E6062" w:rsidR="1E345531" w:rsidP="5C88E043" w:rsidRDefault="1E345531" w14:paraId="4FCC9BD0" w14:textId="5B9320D7">
            <w:pPr>
              <w:pStyle w:val="Normal0"/>
              <w:jc w:val="center"/>
              <w:rPr>
                <w:b/>
                <w:bCs/>
                <w:color w:val="FFFFFF" w:themeColor="background1"/>
                <w:sz w:val="16"/>
                <w:szCs w:val="16"/>
              </w:rPr>
            </w:pPr>
            <w:r w:rsidRPr="006E6062">
              <w:rPr>
                <w:b/>
                <w:bCs/>
                <w:color w:val="FFFFFF" w:themeColor="background1"/>
                <w:sz w:val="16"/>
                <w:szCs w:val="16"/>
              </w:rPr>
              <w:t xml:space="preserve">FORMACIÓN COMPLEMENTARIA </w:t>
            </w:r>
            <w:r w:rsidRPr="006E6062" w:rsidR="00315B13">
              <w:rPr>
                <w:b/>
                <w:bCs/>
                <w:color w:val="FFFFFF" w:themeColor="background1"/>
                <w:sz w:val="16"/>
                <w:szCs w:val="16"/>
              </w:rPr>
              <w:t>NOVIEMBRE</w:t>
            </w:r>
            <w:r w:rsidRPr="006E6062" w:rsidR="5C88E043">
              <w:rPr>
                <w:b/>
                <w:bCs/>
                <w:color w:val="FFFFFF" w:themeColor="background1"/>
                <w:sz w:val="16"/>
                <w:szCs w:val="16"/>
              </w:rPr>
              <w:t xml:space="preserve"> 2025</w:t>
            </w:r>
          </w:p>
        </w:tc>
      </w:tr>
      <w:tr w:rsidRPr="006E6062" w:rsidR="5C88E043" w:rsidTr="002F1751" w14:paraId="4E2BF72A" w14:textId="77777777">
        <w:trPr>
          <w:trHeight w:val="675"/>
        </w:trPr>
        <w:tc>
          <w:tcPr>
            <w:tcW w:w="4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60" w:type="dxa"/>
              <w:right w:w="60" w:type="dxa"/>
            </w:tcMar>
            <w:vAlign w:val="center"/>
          </w:tcPr>
          <w:p w:rsidRPr="006E6062" w:rsidR="5C88E043" w:rsidP="5C88E043" w:rsidRDefault="5C88E043" w14:paraId="528DDFA2" w14:textId="52175F7F">
            <w:pPr>
              <w:pStyle w:val="Normal0"/>
              <w:spacing w:line="259" w:lineRule="auto"/>
              <w:jc w:val="center"/>
              <w:rPr>
                <w:b/>
                <w:bCs/>
                <w:color w:val="FFFFFF" w:themeColor="background1"/>
                <w:sz w:val="16"/>
                <w:szCs w:val="16"/>
              </w:rPr>
            </w:pPr>
            <w:r w:rsidRPr="006E6062">
              <w:rPr>
                <w:b/>
                <w:bCs/>
                <w:color w:val="FFFFFF" w:themeColor="background1"/>
                <w:sz w:val="16"/>
                <w:szCs w:val="16"/>
              </w:rPr>
              <w:t>ÍTEM</w:t>
            </w:r>
          </w:p>
        </w:tc>
        <w:tc>
          <w:tcPr>
            <w:tcW w:w="27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60" w:type="dxa"/>
              <w:right w:w="60" w:type="dxa"/>
            </w:tcMar>
            <w:vAlign w:val="center"/>
          </w:tcPr>
          <w:p w:rsidRPr="006E6062" w:rsidR="5C88E043" w:rsidP="5C88E043" w:rsidRDefault="5C88E043" w14:paraId="4AD2C04A" w14:textId="67C72ABF">
            <w:pPr>
              <w:pStyle w:val="Normal0"/>
              <w:pBdr>
                <w:top w:val="nil"/>
                <w:left w:val="nil"/>
                <w:bottom w:val="nil"/>
                <w:right w:val="nil"/>
                <w:between w:val="nil"/>
              </w:pBdr>
              <w:spacing w:after="160" w:line="259" w:lineRule="auto"/>
              <w:jc w:val="center"/>
              <w:rPr>
                <w:color w:val="FFFFFF" w:themeColor="background1"/>
                <w:sz w:val="16"/>
                <w:szCs w:val="16"/>
              </w:rPr>
            </w:pPr>
            <w:r w:rsidRPr="006E6062">
              <w:rPr>
                <w:b/>
                <w:bCs/>
                <w:color w:val="FFFFFF" w:themeColor="background1"/>
                <w:sz w:val="16"/>
                <w:szCs w:val="16"/>
              </w:rPr>
              <w:t>TEMA PROPUESTO</w:t>
            </w:r>
          </w:p>
        </w:tc>
        <w:tc>
          <w:tcPr>
            <w:tcW w:w="134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105" w:type="dxa"/>
              <w:right w:w="105" w:type="dxa"/>
            </w:tcMar>
            <w:vAlign w:val="center"/>
          </w:tcPr>
          <w:p w:rsidRPr="006E6062" w:rsidR="5C88E043" w:rsidP="5C88E043" w:rsidRDefault="5C88E043" w14:paraId="352E51DA" w14:textId="4877C1E4">
            <w:pPr>
              <w:pStyle w:val="Normal0"/>
              <w:pBdr>
                <w:top w:val="nil"/>
                <w:left w:val="nil"/>
                <w:bottom w:val="nil"/>
                <w:right w:val="nil"/>
                <w:between w:val="nil"/>
              </w:pBdr>
              <w:spacing w:after="160" w:line="259" w:lineRule="auto"/>
              <w:jc w:val="center"/>
              <w:rPr>
                <w:color w:val="FFFFFF" w:themeColor="background1"/>
                <w:sz w:val="16"/>
                <w:szCs w:val="16"/>
              </w:rPr>
            </w:pPr>
            <w:r w:rsidRPr="006E6062">
              <w:rPr>
                <w:b/>
                <w:bCs/>
                <w:color w:val="FFFFFF" w:themeColor="background1"/>
                <w:sz w:val="16"/>
                <w:szCs w:val="16"/>
              </w:rPr>
              <w:t>ACTIVIDAD</w:t>
            </w:r>
          </w:p>
        </w:tc>
        <w:tc>
          <w:tcPr>
            <w:tcW w:w="1227"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105" w:type="dxa"/>
              <w:right w:w="105" w:type="dxa"/>
            </w:tcMar>
            <w:vAlign w:val="center"/>
          </w:tcPr>
          <w:p w:rsidRPr="006E6062" w:rsidR="5C88E043" w:rsidP="5C88E043" w:rsidRDefault="5C88E043" w14:paraId="12318D1E" w14:textId="5D93301C">
            <w:pPr>
              <w:pStyle w:val="Normal0"/>
              <w:pBdr>
                <w:top w:val="nil"/>
                <w:left w:val="nil"/>
                <w:bottom w:val="nil"/>
                <w:right w:val="nil"/>
                <w:between w:val="nil"/>
              </w:pBdr>
              <w:spacing w:after="160" w:line="259" w:lineRule="auto"/>
              <w:jc w:val="center"/>
              <w:rPr>
                <w:color w:val="FFFFFF" w:themeColor="background1"/>
                <w:sz w:val="16"/>
                <w:szCs w:val="16"/>
              </w:rPr>
            </w:pPr>
            <w:r w:rsidRPr="006E6062">
              <w:rPr>
                <w:b/>
                <w:bCs/>
                <w:color w:val="FFFFFF" w:themeColor="background1"/>
                <w:sz w:val="16"/>
                <w:szCs w:val="16"/>
              </w:rPr>
              <w:t xml:space="preserve">EJECUTADO </w:t>
            </w:r>
          </w:p>
        </w:tc>
        <w:tc>
          <w:tcPr>
            <w:tcW w:w="1093"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105" w:type="dxa"/>
              <w:right w:w="105" w:type="dxa"/>
            </w:tcMar>
            <w:vAlign w:val="center"/>
          </w:tcPr>
          <w:p w:rsidRPr="006E6062" w:rsidR="5C88E043" w:rsidP="5C88E043" w:rsidRDefault="5C88E043" w14:paraId="1D72BCA5" w14:textId="6620CD3F">
            <w:pPr>
              <w:pStyle w:val="Normal0"/>
              <w:pBdr>
                <w:top w:val="nil"/>
                <w:left w:val="nil"/>
                <w:bottom w:val="nil"/>
                <w:right w:val="nil"/>
                <w:between w:val="nil"/>
              </w:pBdr>
              <w:spacing w:after="160" w:line="259" w:lineRule="auto"/>
              <w:jc w:val="center"/>
              <w:rPr>
                <w:color w:val="FFFFFF" w:themeColor="background1"/>
                <w:sz w:val="16"/>
                <w:szCs w:val="16"/>
              </w:rPr>
            </w:pPr>
            <w:r w:rsidRPr="006E6062">
              <w:rPr>
                <w:b/>
                <w:bCs/>
                <w:color w:val="FFFFFF" w:themeColor="background1"/>
                <w:sz w:val="16"/>
                <w:szCs w:val="16"/>
              </w:rPr>
              <w:t>FECHA DE EJECUCIÓN</w:t>
            </w:r>
          </w:p>
        </w:tc>
        <w:tc>
          <w:tcPr>
            <w:tcW w:w="2093"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105" w:type="dxa"/>
              <w:right w:w="105" w:type="dxa"/>
            </w:tcMar>
            <w:vAlign w:val="center"/>
          </w:tcPr>
          <w:p w:rsidRPr="006E6062" w:rsidR="5C88E043" w:rsidP="5C88E043" w:rsidRDefault="5C88E043" w14:paraId="64029DED" w14:textId="39961180">
            <w:pPr>
              <w:pStyle w:val="Normal0"/>
              <w:pBdr>
                <w:top w:val="nil"/>
                <w:left w:val="nil"/>
                <w:bottom w:val="nil"/>
                <w:right w:val="nil"/>
                <w:between w:val="nil"/>
              </w:pBdr>
              <w:spacing w:after="160" w:line="259" w:lineRule="auto"/>
              <w:jc w:val="center"/>
              <w:rPr>
                <w:color w:val="FFFFFF" w:themeColor="background1"/>
                <w:sz w:val="16"/>
                <w:szCs w:val="16"/>
              </w:rPr>
            </w:pPr>
            <w:r w:rsidRPr="006E6062">
              <w:rPr>
                <w:b/>
                <w:bCs/>
                <w:color w:val="FFFFFF" w:themeColor="background1"/>
                <w:sz w:val="16"/>
                <w:szCs w:val="16"/>
              </w:rPr>
              <w:t>SOPORTES/OBSERVACIÓN</w:t>
            </w:r>
          </w:p>
        </w:tc>
      </w:tr>
      <w:tr w:rsidRPr="006E6062" w:rsidR="5C88E043" w:rsidTr="002F1751" w14:paraId="02A0BFA9" w14:textId="77777777">
        <w:trPr>
          <w:trHeight w:val="302"/>
        </w:trPr>
        <w:tc>
          <w:tcPr>
            <w:tcW w:w="46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AE8F8"/>
            <w:tcMar>
              <w:left w:w="105" w:type="dxa"/>
              <w:right w:w="105" w:type="dxa"/>
            </w:tcMar>
            <w:vAlign w:val="center"/>
          </w:tcPr>
          <w:p w:rsidRPr="006E6062" w:rsidR="5C88E043" w:rsidP="5C88E043" w:rsidRDefault="5C88E043" w14:paraId="4787E387" w14:textId="58415F03">
            <w:pPr>
              <w:jc w:val="center"/>
              <w:rPr>
                <w:color w:val="000000" w:themeColor="text1"/>
                <w:sz w:val="16"/>
                <w:szCs w:val="16"/>
              </w:rPr>
            </w:pPr>
            <w:r w:rsidRPr="006E6062">
              <w:rPr>
                <w:color w:val="000000" w:themeColor="text1"/>
                <w:sz w:val="16"/>
                <w:szCs w:val="16"/>
              </w:rPr>
              <w:t>1</w:t>
            </w:r>
          </w:p>
        </w:tc>
        <w:tc>
          <w:tcPr>
            <w:tcW w:w="27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AE8F8"/>
            <w:tcMar>
              <w:left w:w="105" w:type="dxa"/>
              <w:right w:w="105" w:type="dxa"/>
            </w:tcMar>
            <w:vAlign w:val="center"/>
          </w:tcPr>
          <w:p w:rsidRPr="00534819" w:rsidR="1A945D67" w:rsidP="5C88E043" w:rsidRDefault="3AC69761" w14:paraId="201E966F" w14:textId="39D52B09">
            <w:pPr>
              <w:rPr>
                <w:sz w:val="16"/>
                <w:szCs w:val="16"/>
              </w:rPr>
            </w:pPr>
            <w:r w:rsidRPr="001D7FA5">
              <w:rPr>
                <w:rFonts w:eastAsia="Arial Narrow"/>
                <w:color w:val="000000" w:themeColor="text1"/>
                <w:sz w:val="16"/>
                <w:szCs w:val="16"/>
              </w:rPr>
              <w:t>Capacitación como diligenciar los permisos de trabajo en campo e implicaciones legales</w:t>
            </w:r>
          </w:p>
        </w:tc>
        <w:tc>
          <w:tcPr>
            <w:tcW w:w="134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AE8F8"/>
            <w:tcMar>
              <w:left w:w="105" w:type="dxa"/>
              <w:right w:w="105" w:type="dxa"/>
            </w:tcMar>
            <w:vAlign w:val="center"/>
          </w:tcPr>
          <w:p w:rsidRPr="006E6062" w:rsidR="5C88E043" w:rsidP="3BBCB43D" w:rsidRDefault="2D001F0D" w14:paraId="17A33CDF" w14:textId="6815831B">
            <w:pPr>
              <w:pStyle w:val="Normal0"/>
              <w:pBdr>
                <w:top w:val="nil"/>
                <w:left w:val="nil"/>
                <w:bottom w:val="nil"/>
                <w:right w:val="nil"/>
                <w:between w:val="nil"/>
              </w:pBdr>
              <w:spacing w:after="160" w:line="259" w:lineRule="auto"/>
              <w:jc w:val="center"/>
              <w:rPr>
                <w:color w:val="000000" w:themeColor="text1"/>
                <w:sz w:val="16"/>
                <w:szCs w:val="16"/>
              </w:rPr>
            </w:pPr>
            <w:r w:rsidRPr="006E6062">
              <w:rPr>
                <w:color w:val="000000" w:themeColor="text1"/>
                <w:sz w:val="16"/>
                <w:szCs w:val="16"/>
              </w:rPr>
              <w:t>Capacitación</w:t>
            </w:r>
            <w:r w:rsidRPr="006E6062" w:rsidR="48B32DAC">
              <w:rPr>
                <w:color w:val="000000" w:themeColor="text1"/>
                <w:sz w:val="16"/>
                <w:szCs w:val="16"/>
              </w:rPr>
              <w:t xml:space="preserve"> </w:t>
            </w:r>
          </w:p>
        </w:tc>
        <w:tc>
          <w:tcPr>
            <w:tcW w:w="1227"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AE8F8"/>
            <w:tcMar>
              <w:left w:w="105" w:type="dxa"/>
              <w:right w:w="105" w:type="dxa"/>
            </w:tcMar>
            <w:vAlign w:val="center"/>
          </w:tcPr>
          <w:p w:rsidRPr="006E6062" w:rsidR="5C88E043" w:rsidP="5C88E043" w:rsidRDefault="5C88E043" w14:paraId="01788879" w14:textId="3CEBF3E5">
            <w:pPr>
              <w:pStyle w:val="Normal0"/>
              <w:pBdr>
                <w:top w:val="nil"/>
                <w:left w:val="nil"/>
                <w:bottom w:val="nil"/>
                <w:right w:val="nil"/>
                <w:between w:val="nil"/>
              </w:pBdr>
              <w:spacing w:after="160" w:line="259" w:lineRule="auto"/>
              <w:jc w:val="center"/>
              <w:rPr>
                <w:color w:val="000000" w:themeColor="text1"/>
                <w:sz w:val="16"/>
                <w:szCs w:val="16"/>
              </w:rPr>
            </w:pPr>
            <w:r w:rsidRPr="006E6062">
              <w:rPr>
                <w:color w:val="000000" w:themeColor="text1"/>
                <w:sz w:val="16"/>
                <w:szCs w:val="16"/>
              </w:rPr>
              <w:t>Ejecutado</w:t>
            </w:r>
          </w:p>
        </w:tc>
        <w:tc>
          <w:tcPr>
            <w:tcW w:w="1093"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AE8F8"/>
            <w:tcMar>
              <w:left w:w="105" w:type="dxa"/>
              <w:right w:w="105" w:type="dxa"/>
            </w:tcMar>
            <w:vAlign w:val="center"/>
          </w:tcPr>
          <w:p w:rsidRPr="00534819" w:rsidR="5C88E043" w:rsidP="002F1751" w:rsidRDefault="00534819" w14:paraId="200620F0" w14:textId="60D422D6">
            <w:pPr>
              <w:pStyle w:val="Normal0"/>
              <w:pBdr>
                <w:top w:val="nil"/>
                <w:left w:val="nil"/>
                <w:bottom w:val="nil"/>
                <w:right w:val="nil"/>
                <w:between w:val="nil"/>
              </w:pBdr>
              <w:spacing w:after="160" w:line="259" w:lineRule="auto"/>
              <w:rPr>
                <w:color w:val="000000" w:themeColor="text1"/>
                <w:sz w:val="16"/>
                <w:szCs w:val="16"/>
              </w:rPr>
            </w:pPr>
            <w:r w:rsidRPr="00534819">
              <w:rPr>
                <w:color w:val="000000" w:themeColor="text1"/>
                <w:sz w:val="16"/>
                <w:szCs w:val="16"/>
              </w:rPr>
              <w:t>14- Nov</w:t>
            </w:r>
            <w:r w:rsidRPr="00534819" w:rsidR="064BA475">
              <w:rPr>
                <w:color w:val="000000" w:themeColor="text1"/>
                <w:sz w:val="16"/>
                <w:szCs w:val="16"/>
              </w:rPr>
              <w:t>-</w:t>
            </w:r>
            <w:r w:rsidRPr="00534819" w:rsidR="046E0D4D">
              <w:rPr>
                <w:color w:val="000000" w:themeColor="text1"/>
                <w:sz w:val="16"/>
                <w:szCs w:val="16"/>
              </w:rPr>
              <w:t>2025</w:t>
            </w:r>
          </w:p>
        </w:tc>
        <w:tc>
          <w:tcPr>
            <w:tcW w:w="2093"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AE8F8"/>
            <w:tcMar>
              <w:left w:w="105" w:type="dxa"/>
              <w:right w:w="105" w:type="dxa"/>
            </w:tcMar>
            <w:vAlign w:val="center"/>
          </w:tcPr>
          <w:p w:rsidRPr="006E6062" w:rsidR="5C88E043" w:rsidP="3BBCB43D" w:rsidRDefault="046E0D4D" w14:paraId="708AB617" w14:textId="258F2B53">
            <w:pPr>
              <w:pStyle w:val="Normal0"/>
              <w:pBdr>
                <w:top w:val="nil"/>
                <w:left w:val="nil"/>
                <w:bottom w:val="nil"/>
                <w:right w:val="nil"/>
                <w:between w:val="nil"/>
              </w:pBdr>
              <w:spacing w:after="160" w:line="259" w:lineRule="auto"/>
              <w:jc w:val="center"/>
              <w:rPr>
                <w:color w:val="000000" w:themeColor="text1"/>
                <w:sz w:val="16"/>
                <w:szCs w:val="16"/>
              </w:rPr>
            </w:pPr>
            <w:r w:rsidRPr="006E6062">
              <w:rPr>
                <w:color w:val="000000" w:themeColor="text1"/>
                <w:sz w:val="16"/>
                <w:szCs w:val="16"/>
              </w:rPr>
              <w:t>Soporte de asistencia</w:t>
            </w:r>
            <w:r w:rsidRPr="00534819" w:rsidR="773C98CF">
              <w:rPr>
                <w:color w:val="000000" w:themeColor="text1"/>
                <w:sz w:val="16"/>
                <w:szCs w:val="16"/>
              </w:rPr>
              <w:t xml:space="preserve"> y evaluación</w:t>
            </w:r>
          </w:p>
        </w:tc>
      </w:tr>
      <w:tr w:rsidRPr="006E6062" w:rsidR="5C88E043" w:rsidTr="002F1751" w14:paraId="67C26DF9" w14:textId="77777777">
        <w:trPr>
          <w:trHeight w:val="300"/>
        </w:trPr>
        <w:tc>
          <w:tcPr>
            <w:tcW w:w="3165" w:type="dxa"/>
            <w:gridSpan w:val="2"/>
            <w:tcBorders>
              <w:top w:val="single" w:color="FFFFFF" w:themeColor="background1" w:sz="6" w:space="0"/>
              <w:left w:val="single" w:color="FFFFFF" w:themeColor="background1" w:sz="6" w:space="0"/>
              <w:bottom w:val="single" w:color="FFFFFF" w:themeColor="background1" w:sz="6" w:space="0"/>
              <w:right w:val="single" w:color="FFFFFF" w:themeColor="background1" w:sz="4" w:space="0"/>
            </w:tcBorders>
            <w:shd w:val="clear" w:color="auto" w:fill="2E75B5"/>
            <w:tcMar>
              <w:left w:w="105" w:type="dxa"/>
              <w:right w:w="105" w:type="dxa"/>
            </w:tcMar>
            <w:vAlign w:val="center"/>
          </w:tcPr>
          <w:p w:rsidRPr="006E6062" w:rsidR="5C88E043" w:rsidP="5C88E043" w:rsidRDefault="5C88E043" w14:paraId="5AC0DE88" w14:textId="57975BD8">
            <w:pPr>
              <w:pStyle w:val="Normal0"/>
              <w:jc w:val="right"/>
              <w:rPr>
                <w:b/>
                <w:bCs/>
                <w:color w:val="FFFFFF" w:themeColor="background1"/>
                <w:sz w:val="16"/>
                <w:szCs w:val="16"/>
              </w:rPr>
            </w:pPr>
            <w:r w:rsidRPr="006E6062">
              <w:rPr>
                <w:b/>
                <w:bCs/>
                <w:color w:val="FFFFFF" w:themeColor="background1"/>
                <w:sz w:val="16"/>
                <w:szCs w:val="16"/>
              </w:rPr>
              <w:t>TOTAL, ACTIVIDADES EJECUTADAS MES</w:t>
            </w:r>
          </w:p>
        </w:tc>
        <w:tc>
          <w:tcPr>
            <w:tcW w:w="5758" w:type="dxa"/>
            <w:gridSpan w:val="4"/>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105" w:type="dxa"/>
              <w:right w:w="105" w:type="dxa"/>
            </w:tcMar>
            <w:vAlign w:val="center"/>
          </w:tcPr>
          <w:p w:rsidRPr="006E6062" w:rsidR="5C88E043" w:rsidP="5C88E043" w:rsidRDefault="317823FA" w14:paraId="56462F5E" w14:textId="20B5C605">
            <w:pPr>
              <w:pStyle w:val="Normal0"/>
              <w:spacing w:after="160" w:line="259" w:lineRule="auto"/>
              <w:jc w:val="center"/>
              <w:rPr>
                <w:b/>
                <w:bCs/>
                <w:color w:val="FFFFFF" w:themeColor="background1"/>
                <w:sz w:val="16"/>
                <w:szCs w:val="16"/>
              </w:rPr>
            </w:pPr>
            <w:r w:rsidRPr="006E6062">
              <w:rPr>
                <w:b/>
                <w:bCs/>
                <w:color w:val="FFFFFF" w:themeColor="background1"/>
                <w:sz w:val="16"/>
                <w:szCs w:val="16"/>
              </w:rPr>
              <w:t>1</w:t>
            </w:r>
          </w:p>
        </w:tc>
      </w:tr>
    </w:tbl>
    <w:p w:rsidRPr="006E6062" w:rsidR="002C538A" w:rsidP="5C88E043" w:rsidRDefault="4C3D6E11" w14:paraId="68E5A428" w14:textId="5CE34DF8">
      <w:pPr>
        <w:pStyle w:val="Descripcin"/>
        <w:spacing w:after="0" w:line="257" w:lineRule="auto"/>
        <w:jc w:val="center"/>
      </w:pPr>
      <w:bookmarkStart w:name="_Toc215650595" w:id="530"/>
      <w:r w:rsidRPr="006E6062">
        <w:t xml:space="preserve">Tabla </w:t>
      </w:r>
      <w:r w:rsidRPr="006E6062" w:rsidR="002C538A">
        <w:fldChar w:fldCharType="begin"/>
      </w:r>
      <w:r w:rsidRPr="006E6062" w:rsidR="002C538A">
        <w:instrText>SEQ Tabla \* ARABIC</w:instrText>
      </w:r>
      <w:r w:rsidRPr="006E6062" w:rsidR="002C538A">
        <w:fldChar w:fldCharType="separate"/>
      </w:r>
      <w:r w:rsidR="00041DFA">
        <w:rPr>
          <w:noProof/>
        </w:rPr>
        <w:t>60</w:t>
      </w:r>
      <w:r w:rsidRPr="006E6062" w:rsidR="002C538A">
        <w:fldChar w:fldCharType="end"/>
      </w:r>
      <w:r w:rsidRPr="006E6062">
        <w:t xml:space="preserve">. FORMACIÓN COMPLEMENTARIA DE </w:t>
      </w:r>
      <w:r w:rsidRPr="006E6062" w:rsidR="00315B13">
        <w:t>NOVIEMBRE</w:t>
      </w:r>
      <w:r w:rsidRPr="006E6062">
        <w:t xml:space="preserve"> 2025</w:t>
      </w:r>
      <w:bookmarkEnd w:id="530"/>
      <w:r w:rsidRPr="006E6062" w:rsidR="002C538A">
        <w:br/>
      </w:r>
    </w:p>
    <w:p w:rsidRPr="006E6062" w:rsidR="002C538A" w:rsidP="3BBCB43D" w:rsidRDefault="6F72B364" w14:paraId="067BF64C" w14:textId="3705FA12">
      <w:pPr>
        <w:spacing w:after="0" w:line="257" w:lineRule="auto"/>
        <w:jc w:val="both"/>
        <w:rPr>
          <w:i/>
          <w:iCs/>
          <w:color w:val="44546A" w:themeColor="text2"/>
        </w:rPr>
      </w:pPr>
      <w:r w:rsidRPr="006E6062">
        <w:rPr>
          <w:color w:val="000000" w:themeColor="text1"/>
        </w:rPr>
        <w:t>El formato ST-MT-005 Matriz De capacitación y Formación SST relacionado en la ruta</w:t>
      </w:r>
      <w:r w:rsidRPr="006E6062">
        <w:rPr>
          <w:i/>
          <w:iCs/>
          <w:color w:val="445369"/>
          <w:sz w:val="18"/>
          <w:szCs w:val="18"/>
        </w:rPr>
        <w:t>:</w:t>
      </w:r>
      <w:r w:rsidRPr="006E6062" w:rsidR="77D981AC">
        <w:br/>
      </w:r>
      <w:r w:rsidRPr="006E6062" w:rsidR="001D5D81">
        <w:rPr>
          <w:i/>
          <w:iCs/>
          <w:color w:val="445369"/>
          <w:sz w:val="18"/>
          <w:szCs w:val="18"/>
        </w:rPr>
        <w:t>01NOV - 30NOV</w:t>
      </w:r>
      <w:r w:rsidRPr="006E6062">
        <w:rPr>
          <w:i/>
          <w:iCs/>
          <w:color w:val="445369"/>
          <w:sz w:val="18"/>
          <w:szCs w:val="18"/>
        </w:rPr>
        <w:t>/ 02. OBLIGACIONES ESPECIFICAS / OBLIGACIÓN 7 /</w:t>
      </w:r>
      <w:r w:rsidRPr="006E6062" w:rsidR="19486600">
        <w:rPr>
          <w:i/>
          <w:iCs/>
          <w:color w:val="445369"/>
          <w:sz w:val="18"/>
          <w:szCs w:val="18"/>
        </w:rPr>
        <w:t>g)</w:t>
      </w:r>
      <w:r w:rsidRPr="006E6062">
        <w:rPr>
          <w:i/>
          <w:iCs/>
          <w:color w:val="445369"/>
          <w:sz w:val="18"/>
          <w:szCs w:val="18"/>
        </w:rPr>
        <w:t xml:space="preserve"> Plan de capacitación</w:t>
      </w:r>
      <w:r w:rsidRPr="006E6062" w:rsidR="77D981AC">
        <w:br/>
      </w:r>
    </w:p>
    <w:p w:rsidRPr="006E6062" w:rsidR="002C538A" w:rsidP="5C88E043" w:rsidRDefault="77D981AC" w14:paraId="48F42357" w14:textId="4754AC4A">
      <w:pPr>
        <w:spacing w:after="0" w:line="257" w:lineRule="auto"/>
        <w:jc w:val="both"/>
        <w:rPr>
          <w:i/>
          <w:iCs/>
          <w:color w:val="44546A" w:themeColor="text2"/>
        </w:rPr>
      </w:pPr>
      <w:r w:rsidRPr="006E6062">
        <w:rPr>
          <w:color w:val="000000" w:themeColor="text1"/>
        </w:rPr>
        <w:t xml:space="preserve">Soportes de capacitaciones ejecutadas: </w:t>
      </w:r>
    </w:p>
    <w:p w:rsidRPr="006E6062" w:rsidR="002C538A" w:rsidP="3BBCB43D" w:rsidRDefault="001D5D81" w14:paraId="2FDE29AA" w14:textId="06C95A5E">
      <w:pPr>
        <w:spacing w:after="0" w:line="257" w:lineRule="auto"/>
        <w:jc w:val="both"/>
        <w:rPr>
          <w:i/>
          <w:iCs/>
          <w:color w:val="44546A" w:themeColor="text2"/>
        </w:rPr>
      </w:pPr>
      <w:r w:rsidRPr="006E6062">
        <w:rPr>
          <w:i/>
          <w:iCs/>
          <w:color w:val="445369"/>
          <w:sz w:val="18"/>
          <w:szCs w:val="18"/>
        </w:rPr>
        <w:t>01NOV - 30NOV</w:t>
      </w:r>
      <w:r w:rsidRPr="006E6062" w:rsidR="25199B41">
        <w:rPr>
          <w:i/>
          <w:iCs/>
          <w:color w:val="445369"/>
          <w:sz w:val="18"/>
          <w:szCs w:val="18"/>
        </w:rPr>
        <w:t xml:space="preserve">/ 02. </w:t>
      </w:r>
      <w:r w:rsidRPr="006E6062" w:rsidR="6F72B364">
        <w:rPr>
          <w:i/>
          <w:iCs/>
          <w:color w:val="445369"/>
          <w:sz w:val="18"/>
          <w:szCs w:val="18"/>
        </w:rPr>
        <w:t xml:space="preserve">OBLIGACIONES GENERALES/ OBLIGACIÓN 12 / </w:t>
      </w:r>
      <w:r w:rsidRPr="006E6062" w:rsidR="4B770829">
        <w:rPr>
          <w:i/>
          <w:iCs/>
          <w:color w:val="445369"/>
          <w:sz w:val="18"/>
          <w:szCs w:val="18"/>
        </w:rPr>
        <w:t xml:space="preserve">01 </w:t>
      </w:r>
      <w:r w:rsidRPr="006E6062" w:rsidR="6F72B364">
        <w:rPr>
          <w:i/>
          <w:iCs/>
          <w:color w:val="445369"/>
          <w:sz w:val="18"/>
          <w:szCs w:val="18"/>
        </w:rPr>
        <w:t>FORMACIÓN</w:t>
      </w:r>
    </w:p>
    <w:p w:rsidRPr="006E6062" w:rsidR="002C538A" w:rsidP="5C88E043" w:rsidRDefault="002C538A" w14:paraId="58462090" w14:textId="77777777">
      <w:pPr>
        <w:spacing w:after="0" w:line="257" w:lineRule="auto"/>
        <w:jc w:val="both"/>
        <w:rPr>
          <w:i/>
          <w:color w:val="000000" w:themeColor="text1"/>
          <w:sz w:val="18"/>
          <w:szCs w:val="18"/>
        </w:rPr>
      </w:pPr>
    </w:p>
    <w:p w:rsidR="003274E6" w:rsidP="553E1AE1" w:rsidRDefault="003274E6" w14:paraId="1EE52496" w14:textId="77777777">
      <w:pPr>
        <w:rPr>
          <w:b/>
          <w:bCs/>
        </w:rPr>
      </w:pPr>
    </w:p>
    <w:p w:rsidR="003274E6" w:rsidP="553E1AE1" w:rsidRDefault="003274E6" w14:paraId="79752C25" w14:textId="77777777">
      <w:pPr>
        <w:rPr>
          <w:b/>
          <w:bCs/>
        </w:rPr>
      </w:pPr>
    </w:p>
    <w:p w:rsidR="006F6943" w:rsidP="553E1AE1" w:rsidRDefault="006F6943" w14:paraId="25416FDF" w14:textId="77777777">
      <w:pPr>
        <w:rPr>
          <w:b/>
          <w:bCs/>
        </w:rPr>
      </w:pPr>
    </w:p>
    <w:p w:rsidRPr="006E6062" w:rsidR="553E1AE1" w:rsidP="553E1AE1" w:rsidRDefault="4761B735" w14:paraId="4B82CD39" w14:textId="492929E9">
      <w:r w:rsidRPr="006E6062">
        <w:rPr>
          <w:b/>
          <w:bCs/>
        </w:rPr>
        <w:t>REGISTRO FOTOGRÁFICO:</w:t>
      </w:r>
    </w:p>
    <w:tbl>
      <w:tblPr>
        <w:tblStyle w:val="Tablaconcuadrcula"/>
        <w:tblW w:w="0" w:type="auto"/>
        <w:tblBorders>
          <w:top w:val="single" w:color="auto" w:sz="6" w:space="0"/>
          <w:left w:val="single" w:color="auto" w:sz="6" w:space="0"/>
          <w:bottom w:val="single" w:color="auto" w:sz="6" w:space="0"/>
          <w:right w:val="single" w:color="auto" w:sz="6" w:space="0"/>
          <w:insideH w:val="single" w:color="auto" w:sz="4" w:space="0"/>
          <w:insideV w:val="single" w:color="auto" w:sz="4" w:space="0"/>
        </w:tblBorders>
        <w:tblLayout w:type="fixed"/>
        <w:tblLook w:val="06A0" w:firstRow="1" w:lastRow="0" w:firstColumn="1" w:lastColumn="0" w:noHBand="1" w:noVBand="1"/>
      </w:tblPr>
      <w:tblGrid>
        <w:gridCol w:w="4275"/>
        <w:gridCol w:w="4275"/>
      </w:tblGrid>
      <w:tr w:rsidRPr="006E6062" w:rsidR="7FCA1776" w:rsidTr="3BBCB43D" w14:paraId="4D1F3493" w14:textId="77777777">
        <w:trPr>
          <w:trHeight w:val="300"/>
        </w:trPr>
        <w:tc>
          <w:tcPr>
            <w:tcW w:w="4275" w:type="dxa"/>
            <w:tcMar>
              <w:left w:w="105" w:type="dxa"/>
              <w:right w:w="105" w:type="dxa"/>
            </w:tcMar>
          </w:tcPr>
          <w:p w:rsidRPr="006E6062" w:rsidR="7FCA1776" w:rsidP="3BBCB43D" w:rsidRDefault="004E3400" w14:paraId="648CF649" w14:textId="5D73C19D">
            <w:r>
              <w:rPr>
                <w:noProof/>
              </w:rPr>
              <w:drawing>
                <wp:anchor distT="0" distB="0" distL="114300" distR="114300" simplePos="0" relativeHeight="251658242" behindDoc="1" locked="0" layoutInCell="1" allowOverlap="1" wp14:anchorId="3CD78C43" wp14:editId="366BB68E">
                  <wp:simplePos x="0" y="0"/>
                  <wp:positionH relativeFrom="column">
                    <wp:posOffset>80010</wp:posOffset>
                  </wp:positionH>
                  <wp:positionV relativeFrom="paragraph">
                    <wp:posOffset>141605</wp:posOffset>
                  </wp:positionV>
                  <wp:extent cx="2413635" cy="2419350"/>
                  <wp:effectExtent l="0" t="0" r="5715" b="0"/>
                  <wp:wrapTight wrapText="bothSides">
                    <wp:wrapPolygon edited="0">
                      <wp:start x="0" y="0"/>
                      <wp:lineTo x="0" y="21430"/>
                      <wp:lineTo x="21481" y="21430"/>
                      <wp:lineTo x="21481" y="0"/>
                      <wp:lineTo x="0" y="0"/>
                    </wp:wrapPolygon>
                  </wp:wrapTight>
                  <wp:docPr id="6268356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35608" name="Imagen 62683560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13635" cy="2419350"/>
                          </a:xfrm>
                          <a:prstGeom prst="rect">
                            <a:avLst/>
                          </a:prstGeom>
                        </pic:spPr>
                      </pic:pic>
                    </a:graphicData>
                  </a:graphic>
                  <wp14:sizeRelV relativeFrom="margin">
                    <wp14:pctHeight>0</wp14:pctHeight>
                  </wp14:sizeRelV>
                </wp:anchor>
              </w:drawing>
            </w:r>
          </w:p>
        </w:tc>
        <w:tc>
          <w:tcPr>
            <w:tcW w:w="4275" w:type="dxa"/>
            <w:tcMar>
              <w:left w:w="105" w:type="dxa"/>
              <w:right w:w="105" w:type="dxa"/>
            </w:tcMar>
          </w:tcPr>
          <w:p w:rsidRPr="006E6062" w:rsidR="7FCA1776" w:rsidP="7C0234A2" w:rsidRDefault="00D97DD1" w14:paraId="7B947BCF" w14:textId="74290E1A">
            <w:r>
              <w:rPr>
                <w:noProof/>
              </w:rPr>
              <w:drawing>
                <wp:anchor distT="0" distB="0" distL="114300" distR="114300" simplePos="0" relativeHeight="251658243" behindDoc="1" locked="0" layoutInCell="1" allowOverlap="1" wp14:anchorId="660F0370" wp14:editId="7346744C">
                  <wp:simplePos x="0" y="0"/>
                  <wp:positionH relativeFrom="column">
                    <wp:posOffset>114935</wp:posOffset>
                  </wp:positionH>
                  <wp:positionV relativeFrom="paragraph">
                    <wp:posOffset>122555</wp:posOffset>
                  </wp:positionV>
                  <wp:extent cx="2466975" cy="2432050"/>
                  <wp:effectExtent l="0" t="0" r="9525" b="6350"/>
                  <wp:wrapTight wrapText="bothSides">
                    <wp:wrapPolygon edited="0">
                      <wp:start x="0" y="0"/>
                      <wp:lineTo x="0" y="21487"/>
                      <wp:lineTo x="21517" y="21487"/>
                      <wp:lineTo x="21517" y="0"/>
                      <wp:lineTo x="0" y="0"/>
                    </wp:wrapPolygon>
                  </wp:wrapTight>
                  <wp:docPr id="893362435" name="Imagen 2" descr="Un grupo de personas en medio de cuar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62435" name="Imagen 2" descr="Un grupo de personas en medio de cuarto&#10;&#10;El contenido generado por IA puede ser incorrecto."/>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66975" cy="2432050"/>
                          </a:xfrm>
                          <a:prstGeom prst="rect">
                            <a:avLst/>
                          </a:prstGeom>
                        </pic:spPr>
                      </pic:pic>
                    </a:graphicData>
                  </a:graphic>
                  <wp14:sizeRelH relativeFrom="margin">
                    <wp14:pctWidth>0</wp14:pctWidth>
                  </wp14:sizeRelH>
                  <wp14:sizeRelV relativeFrom="margin">
                    <wp14:pctHeight>0</wp14:pctHeight>
                  </wp14:sizeRelV>
                </wp:anchor>
              </w:drawing>
            </w:r>
          </w:p>
        </w:tc>
      </w:tr>
      <w:tr w:rsidRPr="006E6062" w:rsidR="7FCA1776" w:rsidTr="3B2426AF" w14:paraId="73AE6C82" w14:textId="77777777">
        <w:trPr>
          <w:trHeight w:val="300"/>
        </w:trPr>
        <w:tc>
          <w:tcPr>
            <w:tcW w:w="4275" w:type="dxa"/>
            <w:tcMar>
              <w:left w:w="105" w:type="dxa"/>
              <w:right w:w="105" w:type="dxa"/>
            </w:tcMar>
          </w:tcPr>
          <w:p w:rsidRPr="006E6062" w:rsidR="7FCA1776" w:rsidP="3BBCB43D" w:rsidRDefault="00A4091D" w14:paraId="6BE0157F" w14:textId="5B8013C6">
            <w:r>
              <w:rPr>
                <w:noProof/>
              </w:rPr>
              <w:drawing>
                <wp:anchor distT="0" distB="0" distL="114300" distR="114300" simplePos="0" relativeHeight="251658244" behindDoc="1" locked="0" layoutInCell="1" allowOverlap="1" wp14:anchorId="30310CF6" wp14:editId="51B86F0A">
                  <wp:simplePos x="0" y="0"/>
                  <wp:positionH relativeFrom="column">
                    <wp:posOffset>130810</wp:posOffset>
                  </wp:positionH>
                  <wp:positionV relativeFrom="paragraph">
                    <wp:posOffset>111760</wp:posOffset>
                  </wp:positionV>
                  <wp:extent cx="2419350" cy="2051050"/>
                  <wp:effectExtent l="0" t="0" r="0" b="6350"/>
                  <wp:wrapTight wrapText="bothSides">
                    <wp:wrapPolygon edited="0">
                      <wp:start x="0" y="0"/>
                      <wp:lineTo x="0" y="21466"/>
                      <wp:lineTo x="21430" y="21466"/>
                      <wp:lineTo x="21430" y="0"/>
                      <wp:lineTo x="0" y="0"/>
                    </wp:wrapPolygon>
                  </wp:wrapTight>
                  <wp:docPr id="21423748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19350" cy="20510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275" w:type="dxa"/>
            <w:tcMar>
              <w:left w:w="105" w:type="dxa"/>
              <w:right w:w="105" w:type="dxa"/>
            </w:tcMar>
          </w:tcPr>
          <w:p w:rsidRPr="006E6062" w:rsidR="7FCA1776" w:rsidP="3BBCB43D" w:rsidRDefault="00DC776B" w14:paraId="611E9950" w14:textId="4ACCDE5C">
            <w:r>
              <w:rPr>
                <w:noProof/>
              </w:rPr>
              <w:drawing>
                <wp:anchor distT="0" distB="0" distL="114300" distR="114300" simplePos="0" relativeHeight="251658245" behindDoc="1" locked="0" layoutInCell="1" allowOverlap="1" wp14:anchorId="0D885599" wp14:editId="15C8C19D">
                  <wp:simplePos x="0" y="0"/>
                  <wp:positionH relativeFrom="column">
                    <wp:posOffset>13335</wp:posOffset>
                  </wp:positionH>
                  <wp:positionV relativeFrom="paragraph">
                    <wp:posOffset>111760</wp:posOffset>
                  </wp:positionV>
                  <wp:extent cx="2581275" cy="2063750"/>
                  <wp:effectExtent l="0" t="0" r="9525" b="0"/>
                  <wp:wrapTight wrapText="bothSides">
                    <wp:wrapPolygon edited="0">
                      <wp:start x="0" y="0"/>
                      <wp:lineTo x="0" y="21334"/>
                      <wp:lineTo x="21520" y="21334"/>
                      <wp:lineTo x="21520" y="0"/>
                      <wp:lineTo x="0" y="0"/>
                    </wp:wrapPolygon>
                  </wp:wrapTight>
                  <wp:docPr id="175234413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81275" cy="2063750"/>
                          </a:xfrm>
                          <a:prstGeom prst="rect">
                            <a:avLst/>
                          </a:prstGeom>
                          <a:noFill/>
                          <a:ln>
                            <a:noFill/>
                          </a:ln>
                        </pic:spPr>
                      </pic:pic>
                    </a:graphicData>
                  </a:graphic>
                  <wp14:sizeRelV relativeFrom="margin">
                    <wp14:pctHeight>0</wp14:pctHeight>
                  </wp14:sizeRelV>
                </wp:anchor>
              </w:drawing>
            </w:r>
          </w:p>
        </w:tc>
      </w:tr>
    </w:tbl>
    <w:p w:rsidRPr="006E6062" w:rsidR="4856BF01" w:rsidP="00DE0454" w:rsidRDefault="00DE0454" w14:paraId="7DB604B3" w14:textId="6FADFF3D">
      <w:pPr>
        <w:pStyle w:val="Descripcin"/>
        <w:jc w:val="center"/>
      </w:pPr>
      <w:bookmarkStart w:name="_Toc216169920" w:id="531"/>
      <w:r w:rsidRPr="006E6062">
        <w:t xml:space="preserve">Ilustración </w:t>
      </w:r>
      <w:r w:rsidRPr="006E6062">
        <w:fldChar w:fldCharType="begin"/>
      </w:r>
      <w:r w:rsidRPr="006E6062">
        <w:instrText>SEQ Ilustración \* ARABIC</w:instrText>
      </w:r>
      <w:r w:rsidRPr="006E6062">
        <w:fldChar w:fldCharType="separate"/>
      </w:r>
      <w:r w:rsidR="00041DFA">
        <w:rPr>
          <w:noProof/>
        </w:rPr>
        <w:t>16</w:t>
      </w:r>
      <w:r w:rsidRPr="006E6062">
        <w:fldChar w:fldCharType="end"/>
      </w:r>
      <w:r w:rsidRPr="006E6062">
        <w:t xml:space="preserve">. </w:t>
      </w:r>
      <w:r w:rsidRPr="006E6062" w:rsidR="27848243">
        <w:t>REGISTRO FOTOGRÁFICOS CAPACITACIONES Y FORMACIÓN SG-SST</w:t>
      </w:r>
      <w:bookmarkEnd w:id="531"/>
    </w:p>
    <w:p w:rsidRPr="006E6062" w:rsidR="000A5485" w:rsidP="00154641" w:rsidRDefault="329CCBD5" w14:paraId="6F5465E7" w14:textId="59665A83">
      <w:pPr>
        <w:pStyle w:val="Ttulo3"/>
        <w:numPr>
          <w:ilvl w:val="2"/>
          <w:numId w:val="5"/>
        </w:numPr>
      </w:pPr>
      <w:bookmarkStart w:name="_Toc194682976" w:id="532"/>
      <w:bookmarkStart w:name="_Toc1446213042" w:id="533"/>
      <w:bookmarkStart w:name="_Toc72357564" w:id="534"/>
      <w:bookmarkStart w:name="_Toc711861893" w:id="535"/>
      <w:bookmarkStart w:name="_Toc656583861" w:id="536"/>
      <w:bookmarkStart w:name="_Toc216169883" w:id="537"/>
      <w:r w:rsidRPr="006E6062">
        <w:t>MONITOREO</w:t>
      </w:r>
      <w:r w:rsidRPr="006E6062" w:rsidR="6FF78CAF">
        <w:t xml:space="preserve"> DE LA ACCIDENTALIDAD LABORAL</w:t>
      </w:r>
      <w:bookmarkEnd w:id="532"/>
      <w:bookmarkEnd w:id="533"/>
      <w:bookmarkEnd w:id="534"/>
      <w:bookmarkEnd w:id="535"/>
      <w:bookmarkEnd w:id="536"/>
      <w:bookmarkEnd w:id="537"/>
    </w:p>
    <w:p w:rsidRPr="006E6062" w:rsidR="00A50769" w:rsidP="35C1DE62" w:rsidRDefault="3A2F2A45" w14:paraId="6147FF40" w14:textId="04A29B2E">
      <w:pPr>
        <w:spacing w:before="240" w:after="240"/>
        <w:jc w:val="both"/>
      </w:pPr>
      <w:r>
        <w:t xml:space="preserve">En cumplimiento con las normas de seguridad y salud en el trabajo, y con el fin de mantener un registro actualizado de los eventos relacionados con la seguridad laboral, se notifica la no ocurrencia de Accidentes, correspondiente al período de </w:t>
      </w:r>
      <w:r w:rsidR="0C1CFF6D">
        <w:t>noviembre</w:t>
      </w:r>
      <w:r>
        <w:t xml:space="preserve"> 2025, relacionados a la ejecución del contrato SCJ-1809-2025.</w:t>
      </w:r>
    </w:p>
    <w:tbl>
      <w:tblPr>
        <w:tblW w:w="0" w:type="auto"/>
        <w:tblBorders>
          <w:top w:val="single" w:color="auto" w:sz="6" w:space="0"/>
          <w:left w:val="single" w:color="auto" w:sz="6" w:space="0"/>
          <w:bottom w:val="single" w:color="auto" w:sz="6" w:space="0"/>
          <w:right w:val="single" w:color="auto" w:sz="6" w:space="0"/>
        </w:tblBorders>
        <w:tblLayout w:type="fixed"/>
        <w:tblLook w:val="0400" w:firstRow="0" w:lastRow="0" w:firstColumn="0" w:lastColumn="0" w:noHBand="0" w:noVBand="1"/>
      </w:tblPr>
      <w:tblGrid>
        <w:gridCol w:w="2985"/>
        <w:gridCol w:w="1755"/>
        <w:gridCol w:w="1812"/>
        <w:gridCol w:w="2244"/>
      </w:tblGrid>
      <w:tr w:rsidR="16D6BF24" w:rsidTr="003274E6" w14:paraId="2799DE18" w14:textId="77777777">
        <w:trPr>
          <w:trHeight w:val="390"/>
          <w:tblHeader/>
        </w:trPr>
        <w:tc>
          <w:tcPr>
            <w:tcW w:w="8796" w:type="dxa"/>
            <w:gridSpan w:val="4"/>
            <w:tcBorders>
              <w:top w:val="single" w:color="FFFFFF" w:themeColor="background1" w:sz="6" w:space="0"/>
              <w:left w:val="single" w:color="2E75B5" w:sz="24" w:space="0"/>
              <w:bottom w:val="single" w:color="FFFFFF" w:themeColor="background1" w:sz="6" w:space="0"/>
              <w:right w:val="single" w:color="FFFFFF" w:themeColor="background1" w:sz="6" w:space="0"/>
            </w:tcBorders>
            <w:shd w:val="clear" w:color="auto" w:fill="2E75B5"/>
            <w:tcMar>
              <w:left w:w="105" w:type="dxa"/>
              <w:right w:w="105" w:type="dxa"/>
            </w:tcMar>
            <w:vAlign w:val="center"/>
          </w:tcPr>
          <w:p w:rsidR="16D6BF24" w:rsidP="019DA2A3" w:rsidRDefault="4FB23273" w14:paraId="2AE0C2E0" w14:textId="1967E39C">
            <w:pPr>
              <w:spacing w:before="240" w:after="240"/>
              <w:jc w:val="center"/>
              <w:rPr>
                <w:b/>
                <w:bCs/>
                <w:color w:val="FFFFFF" w:themeColor="background1"/>
                <w:sz w:val="16"/>
                <w:szCs w:val="16"/>
              </w:rPr>
            </w:pPr>
            <w:r w:rsidRPr="019DA2A3">
              <w:rPr>
                <w:b/>
                <w:bCs/>
                <w:color w:val="FFFFFF" w:themeColor="background1"/>
                <w:sz w:val="16"/>
                <w:szCs w:val="16"/>
              </w:rPr>
              <w:t>REPORTE DE ACCIDENTALIDAD CTO 1809-2024</w:t>
            </w:r>
          </w:p>
        </w:tc>
      </w:tr>
      <w:tr w:rsidRPr="006E6062" w:rsidR="7FCA1776" w:rsidTr="003274E6" w14:paraId="029A4ABB" w14:textId="77777777">
        <w:trPr>
          <w:trHeight w:val="300"/>
          <w:tblHeader/>
        </w:trPr>
        <w:tc>
          <w:tcPr>
            <w:tcW w:w="2985" w:type="dxa"/>
            <w:tcBorders>
              <w:top w:val="single" w:color="FFFFFF" w:themeColor="background1" w:sz="6" w:space="0"/>
              <w:left w:val="single" w:color="2E75B5" w:sz="24" w:space="0"/>
              <w:bottom w:val="single" w:color="FFFFFF" w:themeColor="background1" w:sz="6" w:space="0"/>
              <w:right w:val="single" w:color="FFFFFF" w:themeColor="background1" w:sz="6" w:space="0"/>
            </w:tcBorders>
            <w:shd w:val="clear" w:color="auto" w:fill="2E75B5"/>
            <w:tcMar>
              <w:left w:w="105" w:type="dxa"/>
              <w:right w:w="105" w:type="dxa"/>
            </w:tcMar>
            <w:vAlign w:val="center"/>
          </w:tcPr>
          <w:p w:rsidRPr="006E6062" w:rsidR="7FCA1776" w:rsidP="7FCA1776" w:rsidRDefault="7FCA1776" w14:paraId="4FAABD3D" w14:textId="358C2B7E">
            <w:pPr>
              <w:pStyle w:val="Normal0"/>
              <w:pBdr>
                <w:top w:val="nil"/>
                <w:left w:val="nil"/>
                <w:bottom w:val="nil"/>
                <w:right w:val="nil"/>
                <w:between w:val="nil"/>
              </w:pBdr>
              <w:jc w:val="center"/>
              <w:rPr>
                <w:color w:val="FFFFFF" w:themeColor="background1"/>
                <w:sz w:val="16"/>
                <w:szCs w:val="16"/>
              </w:rPr>
            </w:pPr>
            <w:r w:rsidRPr="006E6062">
              <w:rPr>
                <w:b/>
                <w:bCs/>
                <w:color w:val="FFFFFF" w:themeColor="background1"/>
                <w:sz w:val="16"/>
                <w:szCs w:val="16"/>
              </w:rPr>
              <w:t>MES</w:t>
            </w:r>
          </w:p>
        </w:tc>
        <w:tc>
          <w:tcPr>
            <w:tcW w:w="175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105" w:type="dxa"/>
              <w:right w:w="105" w:type="dxa"/>
            </w:tcMar>
            <w:vAlign w:val="center"/>
          </w:tcPr>
          <w:p w:rsidRPr="006E6062" w:rsidR="7FCA1776" w:rsidP="7FCA1776" w:rsidRDefault="7FCA1776" w14:paraId="1768CF61" w14:textId="7816A895">
            <w:pPr>
              <w:pStyle w:val="Normal0"/>
              <w:pBdr>
                <w:top w:val="nil"/>
                <w:left w:val="nil"/>
                <w:bottom w:val="nil"/>
                <w:right w:val="nil"/>
                <w:between w:val="nil"/>
              </w:pBdr>
              <w:jc w:val="center"/>
              <w:rPr>
                <w:color w:val="FFFFFF" w:themeColor="background1"/>
                <w:sz w:val="16"/>
                <w:szCs w:val="16"/>
              </w:rPr>
            </w:pPr>
            <w:r w:rsidRPr="006E6062">
              <w:rPr>
                <w:b/>
                <w:bCs/>
                <w:color w:val="FFFFFF" w:themeColor="background1"/>
                <w:sz w:val="16"/>
                <w:szCs w:val="16"/>
              </w:rPr>
              <w:t>ACCIDENTES REPORTADOS</w:t>
            </w:r>
          </w:p>
        </w:tc>
        <w:tc>
          <w:tcPr>
            <w:tcW w:w="1812"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105" w:type="dxa"/>
              <w:right w:w="105" w:type="dxa"/>
            </w:tcMar>
            <w:vAlign w:val="center"/>
          </w:tcPr>
          <w:p w:rsidRPr="006E6062" w:rsidR="7FCA1776" w:rsidP="7FCA1776" w:rsidRDefault="7FCA1776" w14:paraId="10ABC420" w14:textId="26E35F4D">
            <w:pPr>
              <w:pStyle w:val="Normal0"/>
              <w:pBdr>
                <w:top w:val="nil"/>
                <w:left w:val="nil"/>
                <w:bottom w:val="nil"/>
                <w:right w:val="nil"/>
                <w:between w:val="nil"/>
              </w:pBdr>
              <w:jc w:val="center"/>
              <w:rPr>
                <w:color w:val="FFFFFF" w:themeColor="background1"/>
                <w:sz w:val="16"/>
                <w:szCs w:val="16"/>
              </w:rPr>
            </w:pPr>
            <w:r w:rsidRPr="006E6062">
              <w:rPr>
                <w:b/>
                <w:bCs/>
                <w:color w:val="FFFFFF" w:themeColor="background1"/>
                <w:sz w:val="16"/>
                <w:szCs w:val="16"/>
              </w:rPr>
              <w:t>INCIDENTES REPORTADOS</w:t>
            </w:r>
          </w:p>
        </w:tc>
        <w:tc>
          <w:tcPr>
            <w:tcW w:w="224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105" w:type="dxa"/>
              <w:right w:w="105" w:type="dxa"/>
            </w:tcMar>
            <w:vAlign w:val="center"/>
          </w:tcPr>
          <w:p w:rsidRPr="006E6062" w:rsidR="7FCA1776" w:rsidP="7FCA1776" w:rsidRDefault="7FCA1776" w14:paraId="604B5873" w14:textId="1C4939F6">
            <w:pPr>
              <w:pStyle w:val="Normal0"/>
              <w:pBdr>
                <w:top w:val="nil"/>
                <w:left w:val="nil"/>
                <w:bottom w:val="nil"/>
                <w:right w:val="nil"/>
                <w:between w:val="nil"/>
              </w:pBdr>
              <w:jc w:val="center"/>
              <w:rPr>
                <w:color w:val="FFFFFF" w:themeColor="background1"/>
                <w:sz w:val="16"/>
                <w:szCs w:val="16"/>
              </w:rPr>
            </w:pPr>
            <w:r w:rsidRPr="006E6062">
              <w:rPr>
                <w:b/>
                <w:bCs/>
                <w:color w:val="FFFFFF" w:themeColor="background1"/>
                <w:sz w:val="16"/>
                <w:szCs w:val="16"/>
              </w:rPr>
              <w:t>OBSERVACIONES</w:t>
            </w:r>
          </w:p>
        </w:tc>
      </w:tr>
      <w:tr w:rsidRPr="006E6062" w:rsidR="7FCA1776" w:rsidTr="3BBCB43D" w14:paraId="401B8B26" w14:textId="77777777">
        <w:trPr>
          <w:trHeight w:val="300"/>
        </w:trPr>
        <w:tc>
          <w:tcPr>
            <w:tcW w:w="2985" w:type="dxa"/>
            <w:tcBorders>
              <w:top w:val="single" w:color="FFFFFF" w:themeColor="background1" w:sz="6" w:space="0"/>
              <w:left w:val="single" w:color="2E75B5" w:sz="24" w:space="0"/>
              <w:bottom w:val="single" w:color="FFFFFF" w:themeColor="background1" w:sz="6" w:space="0"/>
              <w:right w:val="single" w:color="FFFFFF" w:themeColor="background1" w:sz="6" w:space="0"/>
            </w:tcBorders>
            <w:shd w:val="clear" w:color="auto" w:fill="DEEBF6"/>
            <w:tcMar>
              <w:left w:w="105" w:type="dxa"/>
              <w:right w:w="105" w:type="dxa"/>
            </w:tcMar>
            <w:vAlign w:val="center"/>
          </w:tcPr>
          <w:p w:rsidRPr="006E6062" w:rsidR="7FCA1776" w:rsidP="11ADA0C0" w:rsidRDefault="7FE05213" w14:paraId="1FAB0F7B" w14:textId="04A1578A">
            <w:pPr>
              <w:pStyle w:val="Normal0"/>
              <w:pBdr>
                <w:top w:val="nil"/>
                <w:left w:val="nil"/>
                <w:bottom w:val="nil"/>
                <w:right w:val="nil"/>
                <w:between w:val="nil"/>
              </w:pBdr>
              <w:jc w:val="center"/>
              <w:rPr>
                <w:b/>
                <w:bCs/>
                <w:color w:val="000000" w:themeColor="text1"/>
                <w:sz w:val="16"/>
                <w:szCs w:val="16"/>
              </w:rPr>
            </w:pPr>
            <w:r w:rsidRPr="006E6062">
              <w:rPr>
                <w:b/>
                <w:bCs/>
                <w:color w:val="000000" w:themeColor="text1"/>
                <w:sz w:val="16"/>
                <w:szCs w:val="16"/>
              </w:rPr>
              <w:t>NOVIEMBRE</w:t>
            </w:r>
          </w:p>
        </w:tc>
        <w:tc>
          <w:tcPr>
            <w:tcW w:w="175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105" w:type="dxa"/>
              <w:right w:w="105" w:type="dxa"/>
            </w:tcMar>
            <w:vAlign w:val="center"/>
          </w:tcPr>
          <w:p w:rsidRPr="006E6062" w:rsidR="7FCA1776" w:rsidP="7FCA1776" w:rsidRDefault="7FCA1776" w14:paraId="32658F7B" w14:textId="7282F1E6">
            <w:pPr>
              <w:pStyle w:val="Normal0"/>
              <w:pBdr>
                <w:top w:val="nil"/>
                <w:left w:val="nil"/>
                <w:bottom w:val="nil"/>
                <w:right w:val="nil"/>
                <w:between w:val="nil"/>
              </w:pBdr>
              <w:jc w:val="center"/>
              <w:rPr>
                <w:color w:val="000000" w:themeColor="text1"/>
                <w:sz w:val="16"/>
                <w:szCs w:val="16"/>
              </w:rPr>
            </w:pPr>
            <w:r w:rsidRPr="006E6062">
              <w:rPr>
                <w:color w:val="000000" w:themeColor="text1"/>
                <w:sz w:val="16"/>
                <w:szCs w:val="16"/>
              </w:rPr>
              <w:t>0</w:t>
            </w:r>
          </w:p>
        </w:tc>
        <w:tc>
          <w:tcPr>
            <w:tcW w:w="1812"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105" w:type="dxa"/>
              <w:right w:w="105" w:type="dxa"/>
            </w:tcMar>
            <w:vAlign w:val="center"/>
          </w:tcPr>
          <w:p w:rsidRPr="006E6062" w:rsidR="7FCA1776" w:rsidP="7FCA1776" w:rsidRDefault="7FCA1776" w14:paraId="2CFD8B76" w14:textId="1275EB06">
            <w:pPr>
              <w:pStyle w:val="Normal0"/>
              <w:pBdr>
                <w:top w:val="nil"/>
                <w:left w:val="nil"/>
                <w:bottom w:val="nil"/>
                <w:right w:val="nil"/>
                <w:between w:val="nil"/>
              </w:pBdr>
              <w:jc w:val="center"/>
              <w:rPr>
                <w:color w:val="000000" w:themeColor="text1"/>
                <w:sz w:val="16"/>
                <w:szCs w:val="16"/>
              </w:rPr>
            </w:pPr>
            <w:r w:rsidRPr="006E6062">
              <w:rPr>
                <w:color w:val="000000" w:themeColor="text1"/>
                <w:sz w:val="16"/>
                <w:szCs w:val="16"/>
              </w:rPr>
              <w:t>0</w:t>
            </w:r>
          </w:p>
        </w:tc>
        <w:tc>
          <w:tcPr>
            <w:tcW w:w="224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105" w:type="dxa"/>
              <w:right w:w="105" w:type="dxa"/>
            </w:tcMar>
            <w:vAlign w:val="center"/>
          </w:tcPr>
          <w:p w:rsidRPr="006E6062" w:rsidR="7FCA1776" w:rsidP="7FCA1776" w:rsidRDefault="7FCA1776" w14:paraId="1CB2BA42" w14:textId="49B2CD06">
            <w:pPr>
              <w:pStyle w:val="Normal0"/>
              <w:pBdr>
                <w:top w:val="nil"/>
                <w:left w:val="nil"/>
                <w:bottom w:val="nil"/>
                <w:right w:val="nil"/>
                <w:between w:val="nil"/>
              </w:pBdr>
              <w:jc w:val="center"/>
              <w:rPr>
                <w:color w:val="000000" w:themeColor="text1"/>
                <w:sz w:val="16"/>
                <w:szCs w:val="16"/>
              </w:rPr>
            </w:pPr>
            <w:r w:rsidRPr="006E6062">
              <w:rPr>
                <w:color w:val="000000" w:themeColor="text1"/>
                <w:sz w:val="16"/>
                <w:szCs w:val="16"/>
              </w:rPr>
              <w:t>NO APLICA</w:t>
            </w:r>
          </w:p>
        </w:tc>
      </w:tr>
      <w:tr w:rsidRPr="006E6062" w:rsidR="7FCA1776" w:rsidTr="3BBCB43D" w14:paraId="5479D82E" w14:textId="77777777">
        <w:trPr>
          <w:trHeight w:val="300"/>
        </w:trPr>
        <w:tc>
          <w:tcPr>
            <w:tcW w:w="2985" w:type="dxa"/>
            <w:tcBorders>
              <w:top w:val="single" w:color="FFFFFF" w:themeColor="background1" w:sz="6" w:space="0"/>
              <w:left w:val="single" w:color="2E75B5" w:sz="24" w:space="0"/>
              <w:bottom w:val="single" w:color="FFFFFF" w:themeColor="background1" w:sz="6" w:space="0"/>
              <w:right w:val="single" w:color="FFFFFF" w:themeColor="background1" w:sz="6" w:space="0"/>
            </w:tcBorders>
            <w:shd w:val="clear" w:color="auto" w:fill="9CC3E5"/>
            <w:tcMar>
              <w:left w:w="105" w:type="dxa"/>
              <w:right w:w="105" w:type="dxa"/>
            </w:tcMar>
            <w:vAlign w:val="center"/>
          </w:tcPr>
          <w:p w:rsidRPr="006E6062" w:rsidR="7FCA1776" w:rsidP="11ADA0C0" w:rsidRDefault="7FE05213" w14:paraId="26DF4EC1" w14:textId="1D332F10">
            <w:pPr>
              <w:pStyle w:val="Normal0"/>
              <w:pBdr>
                <w:top w:val="nil"/>
                <w:left w:val="nil"/>
                <w:bottom w:val="nil"/>
                <w:right w:val="nil"/>
                <w:between w:val="nil"/>
              </w:pBdr>
              <w:jc w:val="center"/>
              <w:rPr>
                <w:b/>
                <w:bCs/>
                <w:color w:val="000000" w:themeColor="text1"/>
                <w:sz w:val="16"/>
                <w:szCs w:val="16"/>
              </w:rPr>
            </w:pPr>
            <w:r w:rsidRPr="006E6062">
              <w:rPr>
                <w:b/>
                <w:bCs/>
                <w:color w:val="000000" w:themeColor="text1"/>
                <w:sz w:val="16"/>
                <w:szCs w:val="16"/>
              </w:rPr>
              <w:t>DICIEMBRE</w:t>
            </w:r>
          </w:p>
        </w:tc>
        <w:tc>
          <w:tcPr>
            <w:tcW w:w="175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105" w:type="dxa"/>
              <w:right w:w="105" w:type="dxa"/>
            </w:tcMar>
            <w:vAlign w:val="center"/>
          </w:tcPr>
          <w:p w:rsidRPr="006E6062" w:rsidR="7FCA1776" w:rsidP="7FCA1776" w:rsidRDefault="7FCA1776" w14:paraId="0834A548" w14:textId="5739A859">
            <w:pPr>
              <w:pStyle w:val="Normal0"/>
              <w:pBdr>
                <w:top w:val="nil"/>
                <w:left w:val="nil"/>
                <w:bottom w:val="nil"/>
                <w:right w:val="nil"/>
                <w:between w:val="nil"/>
              </w:pBdr>
              <w:jc w:val="center"/>
              <w:rPr>
                <w:color w:val="000000" w:themeColor="text1"/>
                <w:sz w:val="16"/>
                <w:szCs w:val="16"/>
              </w:rPr>
            </w:pPr>
            <w:r w:rsidRPr="006E6062">
              <w:rPr>
                <w:color w:val="000000" w:themeColor="text1"/>
                <w:sz w:val="16"/>
                <w:szCs w:val="16"/>
              </w:rPr>
              <w:t>0</w:t>
            </w:r>
          </w:p>
        </w:tc>
        <w:tc>
          <w:tcPr>
            <w:tcW w:w="1812"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105" w:type="dxa"/>
              <w:right w:w="105" w:type="dxa"/>
            </w:tcMar>
            <w:vAlign w:val="center"/>
          </w:tcPr>
          <w:p w:rsidRPr="006E6062" w:rsidR="7FCA1776" w:rsidP="7FCA1776" w:rsidRDefault="7FCA1776" w14:paraId="1000F04E" w14:textId="31B1E0A4">
            <w:pPr>
              <w:pStyle w:val="Normal0"/>
              <w:pBdr>
                <w:top w:val="nil"/>
                <w:left w:val="nil"/>
                <w:bottom w:val="nil"/>
                <w:right w:val="nil"/>
                <w:between w:val="nil"/>
              </w:pBdr>
              <w:jc w:val="center"/>
              <w:rPr>
                <w:color w:val="000000" w:themeColor="text1"/>
                <w:sz w:val="16"/>
                <w:szCs w:val="16"/>
              </w:rPr>
            </w:pPr>
            <w:r w:rsidRPr="006E6062">
              <w:rPr>
                <w:color w:val="000000" w:themeColor="text1"/>
                <w:sz w:val="16"/>
                <w:szCs w:val="16"/>
              </w:rPr>
              <w:t>0</w:t>
            </w:r>
          </w:p>
        </w:tc>
        <w:tc>
          <w:tcPr>
            <w:tcW w:w="224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105" w:type="dxa"/>
              <w:right w:w="105" w:type="dxa"/>
            </w:tcMar>
            <w:vAlign w:val="center"/>
          </w:tcPr>
          <w:p w:rsidRPr="006E6062" w:rsidR="7FCA1776" w:rsidP="7FCA1776" w:rsidRDefault="7FCA1776" w14:paraId="50B7B25B" w14:textId="0DCB08B1">
            <w:pPr>
              <w:pStyle w:val="Normal0"/>
              <w:pBdr>
                <w:top w:val="nil"/>
                <w:left w:val="nil"/>
                <w:bottom w:val="nil"/>
                <w:right w:val="nil"/>
                <w:between w:val="nil"/>
              </w:pBdr>
              <w:jc w:val="center"/>
              <w:rPr>
                <w:color w:val="000000" w:themeColor="text1"/>
                <w:sz w:val="16"/>
                <w:szCs w:val="16"/>
              </w:rPr>
            </w:pPr>
            <w:r w:rsidRPr="006E6062">
              <w:rPr>
                <w:color w:val="000000" w:themeColor="text1"/>
                <w:sz w:val="16"/>
                <w:szCs w:val="16"/>
              </w:rPr>
              <w:t>NO APLICA</w:t>
            </w:r>
          </w:p>
        </w:tc>
      </w:tr>
      <w:tr w:rsidRPr="006E6062" w:rsidR="7FCA1776" w:rsidTr="3BBCB43D" w14:paraId="18DF021A" w14:textId="77777777">
        <w:trPr>
          <w:trHeight w:val="300"/>
        </w:trPr>
        <w:tc>
          <w:tcPr>
            <w:tcW w:w="2985" w:type="dxa"/>
            <w:tcBorders>
              <w:top w:val="single" w:color="FFFFFF" w:themeColor="background1" w:sz="6" w:space="0"/>
              <w:left w:val="single" w:color="2E75B5" w:sz="24" w:space="0"/>
              <w:bottom w:val="single" w:color="FFFFFF" w:themeColor="background1" w:sz="6" w:space="0"/>
              <w:right w:val="single" w:color="FFFFFF" w:themeColor="background1" w:sz="6" w:space="0"/>
            </w:tcBorders>
            <w:shd w:val="clear" w:color="auto" w:fill="DEEAF6" w:themeFill="accent5" w:themeFillTint="33"/>
            <w:tcMar>
              <w:left w:w="105" w:type="dxa"/>
              <w:right w:w="105" w:type="dxa"/>
            </w:tcMar>
            <w:vAlign w:val="center"/>
          </w:tcPr>
          <w:p w:rsidRPr="006E6062" w:rsidR="7FCA1776" w:rsidP="11ADA0C0" w:rsidRDefault="06EA6A01" w14:paraId="051461E7" w14:textId="5DD49D1E">
            <w:pPr>
              <w:pStyle w:val="Normal0"/>
              <w:jc w:val="center"/>
            </w:pPr>
            <w:r w:rsidRPr="006E6062">
              <w:rPr>
                <w:b/>
                <w:bCs/>
                <w:color w:val="000000" w:themeColor="text1"/>
                <w:sz w:val="16"/>
                <w:szCs w:val="16"/>
              </w:rPr>
              <w:t>ENERO</w:t>
            </w:r>
          </w:p>
        </w:tc>
        <w:tc>
          <w:tcPr>
            <w:tcW w:w="175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105" w:type="dxa"/>
              <w:right w:w="105" w:type="dxa"/>
            </w:tcMar>
            <w:vAlign w:val="center"/>
          </w:tcPr>
          <w:p w:rsidRPr="006E6062" w:rsidR="7FCA1776" w:rsidP="7FCA1776" w:rsidRDefault="7FCA1776" w14:paraId="1F57798A" w14:textId="6CB2F233">
            <w:pPr>
              <w:pStyle w:val="Normal0"/>
              <w:jc w:val="center"/>
              <w:rPr>
                <w:color w:val="000000" w:themeColor="text1"/>
                <w:sz w:val="16"/>
                <w:szCs w:val="16"/>
              </w:rPr>
            </w:pPr>
            <w:r w:rsidRPr="006E6062">
              <w:rPr>
                <w:color w:val="000000" w:themeColor="text1"/>
                <w:sz w:val="16"/>
                <w:szCs w:val="16"/>
              </w:rPr>
              <w:t>1</w:t>
            </w:r>
          </w:p>
        </w:tc>
        <w:tc>
          <w:tcPr>
            <w:tcW w:w="1812"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105" w:type="dxa"/>
              <w:right w:w="105" w:type="dxa"/>
            </w:tcMar>
            <w:vAlign w:val="center"/>
          </w:tcPr>
          <w:p w:rsidRPr="006E6062" w:rsidR="7FCA1776" w:rsidP="7FCA1776" w:rsidRDefault="7FCA1776" w14:paraId="06A5D88D" w14:textId="0676664E">
            <w:pPr>
              <w:pStyle w:val="Normal0"/>
              <w:jc w:val="center"/>
              <w:rPr>
                <w:color w:val="000000" w:themeColor="text1"/>
                <w:sz w:val="16"/>
                <w:szCs w:val="16"/>
              </w:rPr>
            </w:pPr>
            <w:r w:rsidRPr="006E6062">
              <w:rPr>
                <w:color w:val="000000" w:themeColor="text1"/>
                <w:sz w:val="16"/>
                <w:szCs w:val="16"/>
              </w:rPr>
              <w:t>0</w:t>
            </w:r>
          </w:p>
        </w:tc>
        <w:tc>
          <w:tcPr>
            <w:tcW w:w="224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105" w:type="dxa"/>
              <w:right w:w="105" w:type="dxa"/>
            </w:tcMar>
            <w:vAlign w:val="center"/>
          </w:tcPr>
          <w:p w:rsidRPr="006E6062" w:rsidR="7FCA1776" w:rsidP="11ADA0C0" w:rsidRDefault="5EA0A57C" w14:paraId="7C355C0B" w14:textId="6A412173">
            <w:pPr>
              <w:pStyle w:val="Normal0"/>
              <w:jc w:val="center"/>
            </w:pPr>
            <w:r w:rsidRPr="006E6062">
              <w:rPr>
                <w:color w:val="000000" w:themeColor="text1"/>
                <w:sz w:val="16"/>
                <w:szCs w:val="16"/>
              </w:rPr>
              <w:t>PLANES DE ACCIÓN CERRADOS</w:t>
            </w:r>
          </w:p>
        </w:tc>
      </w:tr>
      <w:tr w:rsidRPr="006E6062" w:rsidR="048FF092" w:rsidTr="3BBCB43D" w14:paraId="767196E3" w14:textId="77777777">
        <w:trPr>
          <w:trHeight w:val="300"/>
        </w:trPr>
        <w:tc>
          <w:tcPr>
            <w:tcW w:w="2985" w:type="dxa"/>
            <w:tcBorders>
              <w:top w:val="single" w:color="FFFFFF" w:themeColor="background1" w:sz="6" w:space="0"/>
              <w:left w:val="single" w:color="2E75B5" w:sz="24"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77D44D8A" w:rsidP="11ADA0C0" w:rsidRDefault="5EA0A57C" w14:paraId="7DD7364E" w14:textId="2BF0F7E4">
            <w:pPr>
              <w:pStyle w:val="Normal0"/>
              <w:jc w:val="center"/>
            </w:pPr>
            <w:r w:rsidRPr="006E6062">
              <w:rPr>
                <w:b/>
                <w:bCs/>
                <w:color w:val="000000" w:themeColor="text1"/>
                <w:sz w:val="16"/>
                <w:szCs w:val="16"/>
              </w:rPr>
              <w:t>FEBRERO</w:t>
            </w:r>
          </w:p>
        </w:tc>
        <w:tc>
          <w:tcPr>
            <w:tcW w:w="175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77D44D8A" w:rsidP="048FF092" w:rsidRDefault="77D44D8A" w14:paraId="1CF9F7A3" w14:textId="2CE7524F">
            <w:pPr>
              <w:pStyle w:val="Normal0"/>
              <w:jc w:val="center"/>
              <w:rPr>
                <w:color w:val="000000" w:themeColor="text1"/>
                <w:sz w:val="16"/>
                <w:szCs w:val="16"/>
              </w:rPr>
            </w:pPr>
            <w:r w:rsidRPr="006E6062">
              <w:rPr>
                <w:color w:val="000000" w:themeColor="text1"/>
                <w:sz w:val="16"/>
                <w:szCs w:val="16"/>
              </w:rPr>
              <w:t>0</w:t>
            </w:r>
          </w:p>
        </w:tc>
        <w:tc>
          <w:tcPr>
            <w:tcW w:w="1812"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77D44D8A" w:rsidP="048FF092" w:rsidRDefault="77D44D8A" w14:paraId="35078715" w14:textId="44DB2CD3">
            <w:pPr>
              <w:pStyle w:val="Normal0"/>
              <w:jc w:val="center"/>
              <w:rPr>
                <w:color w:val="000000" w:themeColor="text1"/>
                <w:sz w:val="16"/>
                <w:szCs w:val="16"/>
              </w:rPr>
            </w:pPr>
            <w:r w:rsidRPr="006E6062">
              <w:rPr>
                <w:color w:val="000000" w:themeColor="text1"/>
                <w:sz w:val="16"/>
                <w:szCs w:val="16"/>
              </w:rPr>
              <w:t>0</w:t>
            </w:r>
          </w:p>
        </w:tc>
        <w:tc>
          <w:tcPr>
            <w:tcW w:w="224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55F5A736" w:rsidP="048FF092" w:rsidRDefault="55F5A736" w14:paraId="3E59AE2E" w14:textId="32B83058">
            <w:pPr>
              <w:pStyle w:val="Normal0"/>
              <w:pBdr>
                <w:top w:val="nil"/>
                <w:left w:val="nil"/>
                <w:bottom w:val="nil"/>
                <w:right w:val="nil"/>
                <w:between w:val="nil"/>
              </w:pBdr>
              <w:jc w:val="center"/>
              <w:rPr>
                <w:color w:val="000000" w:themeColor="text1"/>
                <w:sz w:val="16"/>
                <w:szCs w:val="16"/>
              </w:rPr>
            </w:pPr>
            <w:r w:rsidRPr="006E6062">
              <w:rPr>
                <w:color w:val="000000" w:themeColor="text1"/>
                <w:sz w:val="16"/>
                <w:szCs w:val="16"/>
              </w:rPr>
              <w:t>NO APLICA</w:t>
            </w:r>
          </w:p>
        </w:tc>
      </w:tr>
      <w:tr w:rsidRPr="006E6062" w:rsidR="11ADA0C0" w:rsidTr="3BBCB43D" w14:paraId="1D2B7BF6" w14:textId="77777777">
        <w:trPr>
          <w:trHeight w:val="300"/>
        </w:trPr>
        <w:tc>
          <w:tcPr>
            <w:tcW w:w="2985" w:type="dxa"/>
            <w:tcBorders>
              <w:top w:val="single" w:color="FFFFFF" w:themeColor="background1" w:sz="6" w:space="0"/>
              <w:left w:val="single" w:color="2E75B5" w:sz="24" w:space="0"/>
              <w:bottom w:val="single" w:color="FFFFFF" w:themeColor="background1" w:sz="6" w:space="0"/>
              <w:right w:val="single" w:color="FFFFFF" w:themeColor="background1" w:sz="6" w:space="0"/>
            </w:tcBorders>
            <w:shd w:val="clear" w:color="auto" w:fill="DEEAF6" w:themeFill="accent5" w:themeFillTint="33"/>
            <w:tcMar>
              <w:left w:w="105" w:type="dxa"/>
              <w:right w:w="105" w:type="dxa"/>
            </w:tcMar>
            <w:vAlign w:val="center"/>
          </w:tcPr>
          <w:p w:rsidRPr="006E6062" w:rsidR="06E0BFA1" w:rsidP="11ADA0C0" w:rsidRDefault="7924C9E1" w14:paraId="7F7E6EA6" w14:textId="1868CF41">
            <w:pPr>
              <w:pStyle w:val="Normal0"/>
              <w:jc w:val="center"/>
              <w:rPr>
                <w:b/>
                <w:bCs/>
                <w:color w:val="000000" w:themeColor="text1"/>
                <w:sz w:val="16"/>
                <w:szCs w:val="16"/>
              </w:rPr>
            </w:pPr>
            <w:r w:rsidRPr="006E6062">
              <w:rPr>
                <w:b/>
                <w:bCs/>
                <w:color w:val="000000" w:themeColor="text1"/>
                <w:sz w:val="16"/>
                <w:szCs w:val="16"/>
              </w:rPr>
              <w:t>MARZO</w:t>
            </w:r>
          </w:p>
        </w:tc>
        <w:tc>
          <w:tcPr>
            <w:tcW w:w="175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105" w:type="dxa"/>
              <w:right w:w="105" w:type="dxa"/>
            </w:tcMar>
            <w:vAlign w:val="center"/>
          </w:tcPr>
          <w:p w:rsidRPr="006E6062" w:rsidR="06E0BFA1" w:rsidP="11ADA0C0" w:rsidRDefault="5300EBF9" w14:paraId="52082AAA" w14:textId="762412E0">
            <w:pPr>
              <w:pStyle w:val="Normal0"/>
              <w:jc w:val="center"/>
              <w:rPr>
                <w:color w:val="000000" w:themeColor="text1"/>
                <w:sz w:val="16"/>
                <w:szCs w:val="16"/>
              </w:rPr>
            </w:pPr>
            <w:r w:rsidRPr="006E6062">
              <w:rPr>
                <w:color w:val="000000" w:themeColor="text1"/>
                <w:sz w:val="16"/>
                <w:szCs w:val="16"/>
              </w:rPr>
              <w:t>0</w:t>
            </w:r>
          </w:p>
        </w:tc>
        <w:tc>
          <w:tcPr>
            <w:tcW w:w="1812"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105" w:type="dxa"/>
              <w:right w:w="105" w:type="dxa"/>
            </w:tcMar>
            <w:vAlign w:val="center"/>
          </w:tcPr>
          <w:p w:rsidRPr="006E6062" w:rsidR="06E0BFA1" w:rsidP="11ADA0C0" w:rsidRDefault="06E0BFA1" w14:paraId="46521327" w14:textId="7A82FD22">
            <w:pPr>
              <w:pStyle w:val="Normal0"/>
              <w:jc w:val="center"/>
              <w:rPr>
                <w:color w:val="000000" w:themeColor="text1"/>
                <w:sz w:val="16"/>
                <w:szCs w:val="16"/>
              </w:rPr>
            </w:pPr>
            <w:r w:rsidRPr="006E6062">
              <w:rPr>
                <w:color w:val="000000" w:themeColor="text1"/>
                <w:sz w:val="16"/>
                <w:szCs w:val="16"/>
              </w:rPr>
              <w:t>0</w:t>
            </w:r>
          </w:p>
        </w:tc>
        <w:tc>
          <w:tcPr>
            <w:tcW w:w="224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105" w:type="dxa"/>
              <w:right w:w="105" w:type="dxa"/>
            </w:tcMar>
            <w:vAlign w:val="center"/>
          </w:tcPr>
          <w:p w:rsidRPr="006E6062" w:rsidR="06E0BFA1" w:rsidP="11ADA0C0" w:rsidRDefault="06E0BFA1" w14:paraId="7F385D51" w14:textId="4D8E010C">
            <w:pPr>
              <w:pStyle w:val="Normal0"/>
              <w:jc w:val="center"/>
              <w:rPr>
                <w:color w:val="000000" w:themeColor="text1"/>
                <w:sz w:val="16"/>
                <w:szCs w:val="16"/>
              </w:rPr>
            </w:pPr>
            <w:r w:rsidRPr="006E6062">
              <w:rPr>
                <w:color w:val="000000" w:themeColor="text1"/>
                <w:sz w:val="16"/>
                <w:szCs w:val="16"/>
              </w:rPr>
              <w:t>NO APLICA</w:t>
            </w:r>
          </w:p>
        </w:tc>
      </w:tr>
      <w:tr w:rsidRPr="006E6062" w:rsidR="725296C5" w:rsidTr="3BBCB43D" w14:paraId="427FCFC1" w14:textId="77777777">
        <w:trPr>
          <w:trHeight w:val="300"/>
        </w:trPr>
        <w:tc>
          <w:tcPr>
            <w:tcW w:w="2985" w:type="dxa"/>
            <w:tcBorders>
              <w:top w:val="single" w:color="FFFFFF" w:themeColor="background1" w:sz="6" w:space="0"/>
              <w:left w:val="single" w:color="2E75B5" w:sz="24"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29B32F1F" w:rsidP="5C88E043" w:rsidRDefault="69357767" w14:paraId="76EFA328" w14:textId="01D7D9DD">
            <w:pPr>
              <w:pStyle w:val="Normal0"/>
              <w:jc w:val="center"/>
            </w:pPr>
            <w:r w:rsidRPr="006E6062">
              <w:rPr>
                <w:b/>
                <w:bCs/>
                <w:color w:val="000000" w:themeColor="text1"/>
                <w:sz w:val="16"/>
                <w:szCs w:val="16"/>
              </w:rPr>
              <w:t>ABRIL</w:t>
            </w:r>
          </w:p>
        </w:tc>
        <w:tc>
          <w:tcPr>
            <w:tcW w:w="175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093C4188" w:rsidP="725296C5" w:rsidRDefault="093C4188" w14:paraId="0E4B0460" w14:textId="2147D0B2">
            <w:pPr>
              <w:pStyle w:val="Normal0"/>
              <w:jc w:val="center"/>
              <w:rPr>
                <w:color w:val="000000" w:themeColor="text1"/>
                <w:sz w:val="16"/>
                <w:szCs w:val="16"/>
              </w:rPr>
            </w:pPr>
            <w:r w:rsidRPr="006E6062">
              <w:rPr>
                <w:color w:val="000000" w:themeColor="text1"/>
                <w:sz w:val="16"/>
                <w:szCs w:val="16"/>
              </w:rPr>
              <w:t>1</w:t>
            </w:r>
          </w:p>
        </w:tc>
        <w:tc>
          <w:tcPr>
            <w:tcW w:w="1812"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093C4188" w:rsidP="725296C5" w:rsidRDefault="093C4188" w14:paraId="06979FD0" w14:textId="08531F56">
            <w:pPr>
              <w:pStyle w:val="Normal0"/>
              <w:jc w:val="center"/>
              <w:rPr>
                <w:color w:val="000000" w:themeColor="text1"/>
                <w:sz w:val="16"/>
                <w:szCs w:val="16"/>
              </w:rPr>
            </w:pPr>
            <w:r w:rsidRPr="006E6062">
              <w:rPr>
                <w:color w:val="000000" w:themeColor="text1"/>
                <w:sz w:val="16"/>
                <w:szCs w:val="16"/>
              </w:rPr>
              <w:t>0</w:t>
            </w:r>
          </w:p>
        </w:tc>
        <w:tc>
          <w:tcPr>
            <w:tcW w:w="224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093C4188" w:rsidP="725296C5" w:rsidRDefault="093C4188" w14:paraId="756DADF6" w14:textId="2826DF35">
            <w:pPr>
              <w:pStyle w:val="Normal0"/>
              <w:jc w:val="center"/>
              <w:rPr>
                <w:color w:val="000000" w:themeColor="text1"/>
                <w:sz w:val="16"/>
                <w:szCs w:val="16"/>
              </w:rPr>
            </w:pPr>
            <w:r w:rsidRPr="006E6062">
              <w:rPr>
                <w:color w:val="000000" w:themeColor="text1"/>
                <w:sz w:val="16"/>
                <w:szCs w:val="16"/>
              </w:rPr>
              <w:t>NO APLICA</w:t>
            </w:r>
          </w:p>
        </w:tc>
      </w:tr>
      <w:tr w:rsidRPr="006E6062" w:rsidR="5C88E043" w:rsidTr="3BBCB43D" w14:paraId="32059E51" w14:textId="77777777">
        <w:trPr>
          <w:trHeight w:val="300"/>
        </w:trPr>
        <w:tc>
          <w:tcPr>
            <w:tcW w:w="2985" w:type="dxa"/>
            <w:tcBorders>
              <w:top w:val="single" w:color="FFFFFF" w:themeColor="background1" w:sz="6" w:space="0"/>
              <w:left w:val="single" w:color="2E75B5" w:sz="24" w:space="0"/>
              <w:bottom w:val="single" w:color="FFFFFF" w:themeColor="background1" w:sz="6" w:space="0"/>
              <w:right w:val="single" w:color="FFFFFF" w:themeColor="background1" w:sz="6" w:space="0"/>
            </w:tcBorders>
            <w:shd w:val="clear" w:color="auto" w:fill="DAE8F8"/>
            <w:tcMar>
              <w:left w:w="105" w:type="dxa"/>
              <w:right w:w="105" w:type="dxa"/>
            </w:tcMar>
            <w:vAlign w:val="center"/>
          </w:tcPr>
          <w:p w:rsidRPr="006E6062" w:rsidR="7273EF27" w:rsidP="5C88E043" w:rsidRDefault="7273EF27" w14:paraId="0C3C692E" w14:textId="7E949A29">
            <w:pPr>
              <w:pStyle w:val="Normal0"/>
              <w:jc w:val="center"/>
              <w:rPr>
                <w:b/>
                <w:bCs/>
                <w:color w:val="000000" w:themeColor="text1"/>
                <w:sz w:val="16"/>
                <w:szCs w:val="16"/>
              </w:rPr>
            </w:pPr>
            <w:r w:rsidRPr="006E6062">
              <w:rPr>
                <w:b/>
                <w:bCs/>
                <w:color w:val="000000" w:themeColor="text1"/>
                <w:sz w:val="16"/>
                <w:szCs w:val="16"/>
              </w:rPr>
              <w:t>MAYO</w:t>
            </w:r>
          </w:p>
        </w:tc>
        <w:tc>
          <w:tcPr>
            <w:tcW w:w="175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AE8F8"/>
            <w:tcMar>
              <w:left w:w="105" w:type="dxa"/>
              <w:right w:w="105" w:type="dxa"/>
            </w:tcMar>
            <w:vAlign w:val="center"/>
          </w:tcPr>
          <w:p w:rsidRPr="006E6062" w:rsidR="5C88E043" w:rsidP="5C88E043" w:rsidRDefault="5C88E043" w14:paraId="0B48915B" w14:textId="762412E0">
            <w:pPr>
              <w:pStyle w:val="Normal0"/>
              <w:jc w:val="center"/>
              <w:rPr>
                <w:color w:val="000000" w:themeColor="text1"/>
                <w:sz w:val="16"/>
                <w:szCs w:val="16"/>
              </w:rPr>
            </w:pPr>
            <w:r w:rsidRPr="006E6062">
              <w:rPr>
                <w:color w:val="000000" w:themeColor="text1"/>
                <w:sz w:val="16"/>
                <w:szCs w:val="16"/>
              </w:rPr>
              <w:t>0</w:t>
            </w:r>
          </w:p>
        </w:tc>
        <w:tc>
          <w:tcPr>
            <w:tcW w:w="1812"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AE8F8"/>
            <w:tcMar>
              <w:left w:w="105" w:type="dxa"/>
              <w:right w:w="105" w:type="dxa"/>
            </w:tcMar>
            <w:vAlign w:val="center"/>
          </w:tcPr>
          <w:p w:rsidRPr="006E6062" w:rsidR="5C88E043" w:rsidP="5C88E043" w:rsidRDefault="5C88E043" w14:paraId="025335F2" w14:textId="7A82FD22">
            <w:pPr>
              <w:pStyle w:val="Normal0"/>
              <w:jc w:val="center"/>
              <w:rPr>
                <w:color w:val="000000" w:themeColor="text1"/>
                <w:sz w:val="16"/>
                <w:szCs w:val="16"/>
              </w:rPr>
            </w:pPr>
            <w:r w:rsidRPr="006E6062">
              <w:rPr>
                <w:color w:val="000000" w:themeColor="text1"/>
                <w:sz w:val="16"/>
                <w:szCs w:val="16"/>
              </w:rPr>
              <w:t>0</w:t>
            </w:r>
          </w:p>
        </w:tc>
        <w:tc>
          <w:tcPr>
            <w:tcW w:w="224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AE8F8"/>
            <w:tcMar>
              <w:left w:w="105" w:type="dxa"/>
              <w:right w:w="105" w:type="dxa"/>
            </w:tcMar>
            <w:vAlign w:val="center"/>
          </w:tcPr>
          <w:p w:rsidRPr="006E6062" w:rsidR="5C88E043" w:rsidP="5C88E043" w:rsidRDefault="5C88E043" w14:paraId="620A4578" w14:textId="4D8E010C">
            <w:pPr>
              <w:pStyle w:val="Normal0"/>
              <w:jc w:val="center"/>
              <w:rPr>
                <w:color w:val="000000" w:themeColor="text1"/>
                <w:sz w:val="16"/>
                <w:szCs w:val="16"/>
              </w:rPr>
            </w:pPr>
            <w:r w:rsidRPr="006E6062">
              <w:rPr>
                <w:color w:val="000000" w:themeColor="text1"/>
                <w:sz w:val="16"/>
                <w:szCs w:val="16"/>
              </w:rPr>
              <w:t>NO APLICA</w:t>
            </w:r>
          </w:p>
        </w:tc>
      </w:tr>
      <w:tr w:rsidRPr="006E6062" w:rsidR="5C88E043" w:rsidTr="3BBCB43D" w14:paraId="5EDEE5A2" w14:textId="77777777">
        <w:trPr>
          <w:trHeight w:val="300"/>
        </w:trPr>
        <w:tc>
          <w:tcPr>
            <w:tcW w:w="2985" w:type="dxa"/>
            <w:tcBorders>
              <w:top w:val="single" w:color="FFFFFF" w:themeColor="background1" w:sz="6" w:space="0"/>
              <w:left w:val="single" w:color="2E75B5" w:sz="24"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7273EF27" w:rsidP="5C88E043" w:rsidRDefault="7273EF27" w14:paraId="6DF8651C" w14:textId="4D7F6260">
            <w:pPr>
              <w:pStyle w:val="Normal0"/>
              <w:jc w:val="center"/>
              <w:rPr>
                <w:b/>
                <w:bCs/>
                <w:color w:val="000000" w:themeColor="text1"/>
                <w:sz w:val="16"/>
                <w:szCs w:val="16"/>
              </w:rPr>
            </w:pPr>
            <w:r w:rsidRPr="006E6062">
              <w:rPr>
                <w:b/>
                <w:bCs/>
                <w:color w:val="000000" w:themeColor="text1"/>
                <w:sz w:val="16"/>
                <w:szCs w:val="16"/>
              </w:rPr>
              <w:t>JUNIO</w:t>
            </w:r>
          </w:p>
        </w:tc>
        <w:tc>
          <w:tcPr>
            <w:tcW w:w="175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5C88E043" w:rsidP="5C88E043" w:rsidRDefault="5C88E043" w14:paraId="51F2E2C2" w14:textId="762412E0">
            <w:pPr>
              <w:pStyle w:val="Normal0"/>
              <w:jc w:val="center"/>
              <w:rPr>
                <w:color w:val="000000" w:themeColor="text1"/>
                <w:sz w:val="16"/>
                <w:szCs w:val="16"/>
              </w:rPr>
            </w:pPr>
            <w:r w:rsidRPr="006E6062">
              <w:rPr>
                <w:color w:val="000000" w:themeColor="text1"/>
                <w:sz w:val="16"/>
                <w:szCs w:val="16"/>
              </w:rPr>
              <w:t>0</w:t>
            </w:r>
          </w:p>
        </w:tc>
        <w:tc>
          <w:tcPr>
            <w:tcW w:w="1812"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5C88E043" w:rsidP="5C88E043" w:rsidRDefault="5C88E043" w14:paraId="67B2FF8D" w14:textId="7A82FD22">
            <w:pPr>
              <w:pStyle w:val="Normal0"/>
              <w:jc w:val="center"/>
              <w:rPr>
                <w:color w:val="000000" w:themeColor="text1"/>
                <w:sz w:val="16"/>
                <w:szCs w:val="16"/>
              </w:rPr>
            </w:pPr>
            <w:r w:rsidRPr="006E6062">
              <w:rPr>
                <w:color w:val="000000" w:themeColor="text1"/>
                <w:sz w:val="16"/>
                <w:szCs w:val="16"/>
              </w:rPr>
              <w:t>0</w:t>
            </w:r>
          </w:p>
        </w:tc>
        <w:tc>
          <w:tcPr>
            <w:tcW w:w="224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5C88E043" w:rsidP="5C88E043" w:rsidRDefault="5C88E043" w14:paraId="5918446E" w14:textId="4D8E010C">
            <w:pPr>
              <w:pStyle w:val="Normal0"/>
              <w:jc w:val="center"/>
              <w:rPr>
                <w:color w:val="000000" w:themeColor="text1"/>
                <w:sz w:val="16"/>
                <w:szCs w:val="16"/>
              </w:rPr>
            </w:pPr>
            <w:r w:rsidRPr="006E6062">
              <w:rPr>
                <w:color w:val="000000" w:themeColor="text1"/>
                <w:sz w:val="16"/>
                <w:szCs w:val="16"/>
              </w:rPr>
              <w:t>NO APLICA</w:t>
            </w:r>
          </w:p>
        </w:tc>
      </w:tr>
      <w:tr w:rsidRPr="006E6062" w:rsidR="5C88E043" w:rsidTr="3BBCB43D" w14:paraId="6221A2FE" w14:textId="77777777">
        <w:trPr>
          <w:trHeight w:val="300"/>
        </w:trPr>
        <w:tc>
          <w:tcPr>
            <w:tcW w:w="2985" w:type="dxa"/>
            <w:tcBorders>
              <w:top w:val="single" w:color="FFFFFF" w:themeColor="background1" w:sz="6" w:space="0"/>
              <w:left w:val="single" w:color="2E75B5" w:sz="24" w:space="0"/>
              <w:bottom w:val="single" w:color="FFFFFF" w:themeColor="background1" w:sz="6" w:space="0"/>
              <w:right w:val="single" w:color="FFFFFF" w:themeColor="background1" w:sz="6" w:space="0"/>
            </w:tcBorders>
            <w:shd w:val="clear" w:color="auto" w:fill="DAE8F8"/>
            <w:tcMar>
              <w:left w:w="105" w:type="dxa"/>
              <w:right w:w="105" w:type="dxa"/>
            </w:tcMar>
            <w:vAlign w:val="center"/>
          </w:tcPr>
          <w:p w:rsidRPr="006E6062" w:rsidR="7273EF27" w:rsidP="5C88E043" w:rsidRDefault="7273EF27" w14:paraId="26878946" w14:textId="1C3E0562">
            <w:pPr>
              <w:pStyle w:val="Normal0"/>
              <w:jc w:val="center"/>
              <w:rPr>
                <w:b/>
                <w:bCs/>
                <w:color w:val="000000" w:themeColor="text1"/>
                <w:sz w:val="16"/>
                <w:szCs w:val="16"/>
              </w:rPr>
            </w:pPr>
            <w:r w:rsidRPr="006E6062">
              <w:rPr>
                <w:b/>
                <w:bCs/>
                <w:color w:val="000000" w:themeColor="text1"/>
                <w:sz w:val="16"/>
                <w:szCs w:val="16"/>
              </w:rPr>
              <w:t>JULIO</w:t>
            </w:r>
          </w:p>
        </w:tc>
        <w:tc>
          <w:tcPr>
            <w:tcW w:w="175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AE8F8"/>
            <w:tcMar>
              <w:left w:w="105" w:type="dxa"/>
              <w:right w:w="105" w:type="dxa"/>
            </w:tcMar>
            <w:vAlign w:val="center"/>
          </w:tcPr>
          <w:p w:rsidRPr="006E6062" w:rsidR="5C88E043" w:rsidP="5C88E043" w:rsidRDefault="5C88E043" w14:paraId="3EC8CCB1" w14:textId="762412E0">
            <w:pPr>
              <w:pStyle w:val="Normal0"/>
              <w:jc w:val="center"/>
              <w:rPr>
                <w:color w:val="000000" w:themeColor="text1"/>
                <w:sz w:val="16"/>
                <w:szCs w:val="16"/>
              </w:rPr>
            </w:pPr>
            <w:r w:rsidRPr="006E6062">
              <w:rPr>
                <w:color w:val="000000" w:themeColor="text1"/>
                <w:sz w:val="16"/>
                <w:szCs w:val="16"/>
              </w:rPr>
              <w:t>0</w:t>
            </w:r>
          </w:p>
        </w:tc>
        <w:tc>
          <w:tcPr>
            <w:tcW w:w="1812"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AE8F8"/>
            <w:tcMar>
              <w:left w:w="105" w:type="dxa"/>
              <w:right w:w="105" w:type="dxa"/>
            </w:tcMar>
            <w:vAlign w:val="center"/>
          </w:tcPr>
          <w:p w:rsidRPr="006E6062" w:rsidR="5C88E043" w:rsidP="5C88E043" w:rsidRDefault="5C88E043" w14:paraId="22CDED51" w14:textId="7A82FD22">
            <w:pPr>
              <w:pStyle w:val="Normal0"/>
              <w:jc w:val="center"/>
              <w:rPr>
                <w:color w:val="000000" w:themeColor="text1"/>
                <w:sz w:val="16"/>
                <w:szCs w:val="16"/>
              </w:rPr>
            </w:pPr>
            <w:r w:rsidRPr="006E6062">
              <w:rPr>
                <w:color w:val="000000" w:themeColor="text1"/>
                <w:sz w:val="16"/>
                <w:szCs w:val="16"/>
              </w:rPr>
              <w:t>0</w:t>
            </w:r>
          </w:p>
        </w:tc>
        <w:tc>
          <w:tcPr>
            <w:tcW w:w="224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AE8F8"/>
            <w:tcMar>
              <w:left w:w="105" w:type="dxa"/>
              <w:right w:w="105" w:type="dxa"/>
            </w:tcMar>
            <w:vAlign w:val="center"/>
          </w:tcPr>
          <w:p w:rsidRPr="006E6062" w:rsidR="5C88E043" w:rsidP="5C88E043" w:rsidRDefault="5C88E043" w14:paraId="4E96798D" w14:textId="4D8E010C">
            <w:pPr>
              <w:pStyle w:val="Normal0"/>
              <w:jc w:val="center"/>
              <w:rPr>
                <w:color w:val="000000" w:themeColor="text1"/>
                <w:sz w:val="16"/>
                <w:szCs w:val="16"/>
              </w:rPr>
            </w:pPr>
            <w:r w:rsidRPr="006E6062">
              <w:rPr>
                <w:color w:val="000000" w:themeColor="text1"/>
                <w:sz w:val="16"/>
                <w:szCs w:val="16"/>
              </w:rPr>
              <w:t>NO APLICA</w:t>
            </w:r>
          </w:p>
        </w:tc>
      </w:tr>
      <w:tr w:rsidRPr="006E6062" w:rsidR="5C88E043" w:rsidTr="3BBCB43D" w14:paraId="6DAB4D1E" w14:textId="77777777">
        <w:trPr>
          <w:trHeight w:val="300"/>
        </w:trPr>
        <w:tc>
          <w:tcPr>
            <w:tcW w:w="2985" w:type="dxa"/>
            <w:tcBorders>
              <w:top w:val="single" w:color="FFFFFF" w:themeColor="background1" w:sz="6" w:space="0"/>
              <w:left w:val="single" w:color="2E75B5" w:sz="24"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7273EF27" w:rsidP="3BBCB43D" w:rsidRDefault="6A169991" w14:paraId="49747F1B" w14:textId="1ABB3D57">
            <w:pPr>
              <w:pStyle w:val="Normal0"/>
              <w:jc w:val="center"/>
            </w:pPr>
            <w:r w:rsidRPr="006E6062">
              <w:rPr>
                <w:b/>
                <w:bCs/>
                <w:color w:val="000000" w:themeColor="text1"/>
                <w:sz w:val="16"/>
                <w:szCs w:val="16"/>
              </w:rPr>
              <w:t>AGOSTO</w:t>
            </w:r>
          </w:p>
        </w:tc>
        <w:tc>
          <w:tcPr>
            <w:tcW w:w="175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5C88E043" w:rsidP="5C88E043" w:rsidRDefault="5C88E043" w14:paraId="7B18C2FB" w14:textId="762412E0">
            <w:pPr>
              <w:pStyle w:val="Normal0"/>
              <w:jc w:val="center"/>
              <w:rPr>
                <w:color w:val="000000" w:themeColor="text1"/>
                <w:sz w:val="16"/>
                <w:szCs w:val="16"/>
              </w:rPr>
            </w:pPr>
            <w:r w:rsidRPr="006E6062">
              <w:rPr>
                <w:color w:val="000000" w:themeColor="text1"/>
                <w:sz w:val="16"/>
                <w:szCs w:val="16"/>
              </w:rPr>
              <w:t>0</w:t>
            </w:r>
          </w:p>
        </w:tc>
        <w:tc>
          <w:tcPr>
            <w:tcW w:w="1812"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5C88E043" w:rsidP="5C88E043" w:rsidRDefault="5C88E043" w14:paraId="6C2F9775" w14:textId="7A82FD22">
            <w:pPr>
              <w:pStyle w:val="Normal0"/>
              <w:jc w:val="center"/>
              <w:rPr>
                <w:color w:val="000000" w:themeColor="text1"/>
                <w:sz w:val="16"/>
                <w:szCs w:val="16"/>
              </w:rPr>
            </w:pPr>
            <w:r w:rsidRPr="006E6062">
              <w:rPr>
                <w:color w:val="000000" w:themeColor="text1"/>
                <w:sz w:val="16"/>
                <w:szCs w:val="16"/>
              </w:rPr>
              <w:t>0</w:t>
            </w:r>
          </w:p>
        </w:tc>
        <w:tc>
          <w:tcPr>
            <w:tcW w:w="224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5C88E043" w:rsidP="5C88E043" w:rsidRDefault="5C88E043" w14:paraId="50F30C29" w14:textId="4D8E010C">
            <w:pPr>
              <w:pStyle w:val="Normal0"/>
              <w:jc w:val="center"/>
              <w:rPr>
                <w:color w:val="000000" w:themeColor="text1"/>
                <w:sz w:val="16"/>
                <w:szCs w:val="16"/>
              </w:rPr>
            </w:pPr>
            <w:r w:rsidRPr="006E6062">
              <w:rPr>
                <w:color w:val="000000" w:themeColor="text1"/>
                <w:sz w:val="16"/>
                <w:szCs w:val="16"/>
              </w:rPr>
              <w:t>NO APLICA</w:t>
            </w:r>
          </w:p>
        </w:tc>
      </w:tr>
      <w:tr w:rsidRPr="006E6062" w:rsidR="3BBCB43D" w:rsidTr="3BBCB43D" w14:paraId="1F199E6E" w14:textId="77777777">
        <w:trPr>
          <w:trHeight w:val="300"/>
        </w:trPr>
        <w:tc>
          <w:tcPr>
            <w:tcW w:w="2985" w:type="dxa"/>
            <w:tcBorders>
              <w:top w:val="single" w:color="FFFFFF" w:themeColor="background1" w:sz="6" w:space="0"/>
              <w:left w:val="single" w:color="2E75B5" w:sz="24" w:space="0"/>
              <w:bottom w:val="single" w:color="FFFFFF" w:themeColor="background1" w:sz="6" w:space="0"/>
              <w:right w:val="single" w:color="FFFFFF" w:themeColor="background1" w:sz="6" w:space="0"/>
            </w:tcBorders>
            <w:shd w:val="clear" w:color="auto" w:fill="DAE8F8"/>
            <w:tcMar>
              <w:left w:w="105" w:type="dxa"/>
              <w:right w:w="105" w:type="dxa"/>
            </w:tcMar>
            <w:vAlign w:val="center"/>
          </w:tcPr>
          <w:p w:rsidRPr="006E6062" w:rsidR="603290E1" w:rsidP="3BBCB43D" w:rsidRDefault="3C14AD34" w14:paraId="06F56CDE" w14:textId="44BFFD5C">
            <w:pPr>
              <w:pStyle w:val="Normal0"/>
              <w:jc w:val="center"/>
            </w:pPr>
            <w:r w:rsidRPr="006E6062">
              <w:rPr>
                <w:b/>
                <w:bCs/>
                <w:color w:val="000000" w:themeColor="text1"/>
                <w:sz w:val="16"/>
                <w:szCs w:val="16"/>
              </w:rPr>
              <w:t>SEPTIEMBRE</w:t>
            </w:r>
          </w:p>
        </w:tc>
        <w:tc>
          <w:tcPr>
            <w:tcW w:w="175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AE8F8"/>
            <w:tcMar>
              <w:left w:w="105" w:type="dxa"/>
              <w:right w:w="105" w:type="dxa"/>
            </w:tcMar>
            <w:vAlign w:val="center"/>
          </w:tcPr>
          <w:p w:rsidRPr="006E6062" w:rsidR="603290E1" w:rsidP="3BBCB43D" w:rsidRDefault="603290E1" w14:paraId="52972888" w14:textId="698EDFA5">
            <w:pPr>
              <w:pStyle w:val="Normal0"/>
              <w:jc w:val="center"/>
              <w:rPr>
                <w:color w:val="000000" w:themeColor="text1"/>
                <w:sz w:val="16"/>
                <w:szCs w:val="16"/>
              </w:rPr>
            </w:pPr>
            <w:r w:rsidRPr="006E6062">
              <w:rPr>
                <w:color w:val="000000" w:themeColor="text1"/>
                <w:sz w:val="16"/>
                <w:szCs w:val="16"/>
              </w:rPr>
              <w:t>1</w:t>
            </w:r>
          </w:p>
        </w:tc>
        <w:tc>
          <w:tcPr>
            <w:tcW w:w="1812"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AE8F8"/>
            <w:tcMar>
              <w:left w:w="105" w:type="dxa"/>
              <w:right w:w="105" w:type="dxa"/>
            </w:tcMar>
            <w:vAlign w:val="center"/>
          </w:tcPr>
          <w:p w:rsidRPr="006E6062" w:rsidR="603290E1" w:rsidP="3BBCB43D" w:rsidRDefault="603290E1" w14:paraId="4B27D83A" w14:textId="7CA01A2E">
            <w:pPr>
              <w:pStyle w:val="Normal0"/>
              <w:jc w:val="center"/>
              <w:rPr>
                <w:color w:val="000000" w:themeColor="text1"/>
                <w:sz w:val="16"/>
                <w:szCs w:val="16"/>
              </w:rPr>
            </w:pPr>
            <w:r w:rsidRPr="006E6062">
              <w:rPr>
                <w:color w:val="000000" w:themeColor="text1"/>
                <w:sz w:val="16"/>
                <w:szCs w:val="16"/>
              </w:rPr>
              <w:t>0</w:t>
            </w:r>
          </w:p>
        </w:tc>
        <w:tc>
          <w:tcPr>
            <w:tcW w:w="224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AE8F8"/>
            <w:tcMar>
              <w:left w:w="105" w:type="dxa"/>
              <w:right w:w="105" w:type="dxa"/>
            </w:tcMar>
            <w:vAlign w:val="center"/>
          </w:tcPr>
          <w:p w:rsidRPr="006E6062" w:rsidR="603290E1" w:rsidP="3BBCB43D" w:rsidRDefault="603290E1" w14:paraId="1D672146" w14:textId="0DDC8BE7">
            <w:pPr>
              <w:pStyle w:val="Normal0"/>
              <w:jc w:val="center"/>
            </w:pPr>
            <w:r w:rsidRPr="006E6062">
              <w:rPr>
                <w:color w:val="000000" w:themeColor="text1"/>
                <w:sz w:val="16"/>
                <w:szCs w:val="16"/>
              </w:rPr>
              <w:t>PLANES DE ACCIÓN CERRADOS</w:t>
            </w:r>
          </w:p>
        </w:tc>
      </w:tr>
      <w:tr w:rsidRPr="006E6062" w:rsidR="35C1DE62" w:rsidTr="35C1DE62" w14:paraId="54BE1E86" w14:textId="77777777">
        <w:trPr>
          <w:trHeight w:val="300"/>
        </w:trPr>
        <w:tc>
          <w:tcPr>
            <w:tcW w:w="2985" w:type="dxa"/>
            <w:tcBorders>
              <w:top w:val="single" w:color="FFFFFF" w:themeColor="background1" w:sz="6" w:space="0"/>
              <w:left w:val="single" w:color="2E75B5" w:sz="24"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6F44E9B5" w:rsidP="35C1DE62" w:rsidRDefault="4927A865" w14:paraId="31C4B7F9" w14:textId="01BDC0F0">
            <w:pPr>
              <w:pStyle w:val="Normal0"/>
              <w:jc w:val="center"/>
            </w:pPr>
            <w:r w:rsidRPr="019DA2A3">
              <w:rPr>
                <w:b/>
                <w:bCs/>
                <w:color w:val="000000" w:themeColor="text1"/>
                <w:sz w:val="16"/>
                <w:szCs w:val="16"/>
              </w:rPr>
              <w:t>OCTUBRE</w:t>
            </w:r>
          </w:p>
        </w:tc>
        <w:tc>
          <w:tcPr>
            <w:tcW w:w="175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6F44E9B5" w:rsidP="35C1DE62" w:rsidRDefault="6F44E9B5" w14:paraId="058F37F2" w14:textId="2DA6DF22">
            <w:pPr>
              <w:pStyle w:val="Normal0"/>
              <w:jc w:val="center"/>
              <w:rPr>
                <w:color w:val="000000" w:themeColor="text1"/>
                <w:sz w:val="16"/>
                <w:szCs w:val="16"/>
              </w:rPr>
            </w:pPr>
            <w:r w:rsidRPr="006E6062">
              <w:rPr>
                <w:color w:val="000000" w:themeColor="text1"/>
                <w:sz w:val="16"/>
                <w:szCs w:val="16"/>
              </w:rPr>
              <w:t>0</w:t>
            </w:r>
          </w:p>
        </w:tc>
        <w:tc>
          <w:tcPr>
            <w:tcW w:w="1812"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6F44E9B5" w:rsidP="35C1DE62" w:rsidRDefault="6F44E9B5" w14:paraId="5FD17270" w14:textId="4402CE86">
            <w:pPr>
              <w:pStyle w:val="Normal0"/>
              <w:jc w:val="center"/>
              <w:rPr>
                <w:color w:val="000000" w:themeColor="text1"/>
                <w:sz w:val="16"/>
                <w:szCs w:val="16"/>
              </w:rPr>
            </w:pPr>
            <w:r w:rsidRPr="006E6062">
              <w:rPr>
                <w:color w:val="000000" w:themeColor="text1"/>
                <w:sz w:val="16"/>
                <w:szCs w:val="16"/>
              </w:rPr>
              <w:t>0</w:t>
            </w:r>
          </w:p>
        </w:tc>
        <w:tc>
          <w:tcPr>
            <w:tcW w:w="224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105" w:type="dxa"/>
              <w:right w:w="105" w:type="dxa"/>
            </w:tcMar>
            <w:vAlign w:val="center"/>
          </w:tcPr>
          <w:p w:rsidRPr="006E6062" w:rsidR="57E77007" w:rsidP="35C1DE62" w:rsidRDefault="57E77007" w14:paraId="6F76B2CC" w14:textId="56321869">
            <w:pPr>
              <w:pStyle w:val="Normal0"/>
              <w:jc w:val="center"/>
              <w:rPr>
                <w:color w:val="000000" w:themeColor="text1"/>
                <w:sz w:val="16"/>
                <w:szCs w:val="16"/>
              </w:rPr>
            </w:pPr>
            <w:r w:rsidRPr="006E6062">
              <w:rPr>
                <w:color w:val="000000" w:themeColor="text1"/>
                <w:sz w:val="16"/>
                <w:szCs w:val="16"/>
              </w:rPr>
              <w:t>NO APLICA</w:t>
            </w:r>
          </w:p>
        </w:tc>
      </w:tr>
      <w:tr w:rsidR="019DA2A3" w:rsidTr="019DA2A3" w14:paraId="198E410E" w14:textId="77777777">
        <w:trPr>
          <w:trHeight w:val="300"/>
        </w:trPr>
        <w:tc>
          <w:tcPr>
            <w:tcW w:w="2985" w:type="dxa"/>
            <w:tcBorders>
              <w:top w:val="single" w:color="FFFFFF" w:themeColor="background1" w:sz="6" w:space="0"/>
              <w:left w:val="single" w:color="2E75B5" w:sz="24" w:space="0"/>
              <w:bottom w:val="single" w:color="FFFFFF" w:themeColor="background1" w:sz="6" w:space="0"/>
              <w:right w:val="single" w:color="FFFFFF" w:themeColor="background1" w:sz="6" w:space="0"/>
            </w:tcBorders>
            <w:shd w:val="clear" w:color="auto" w:fill="DEEAF6" w:themeFill="accent5" w:themeFillTint="33"/>
            <w:tcMar>
              <w:left w:w="105" w:type="dxa"/>
              <w:right w:w="105" w:type="dxa"/>
            </w:tcMar>
            <w:vAlign w:val="center"/>
          </w:tcPr>
          <w:p w:rsidR="285D3EAE" w:rsidP="019DA2A3" w:rsidRDefault="285D3EAE" w14:paraId="52D630B1" w14:textId="0563BB74">
            <w:pPr>
              <w:pStyle w:val="Normal0"/>
              <w:jc w:val="center"/>
              <w:rPr>
                <w:b/>
                <w:bCs/>
                <w:color w:val="000000" w:themeColor="text1"/>
                <w:sz w:val="16"/>
                <w:szCs w:val="16"/>
              </w:rPr>
            </w:pPr>
            <w:r w:rsidRPr="019DA2A3">
              <w:rPr>
                <w:b/>
                <w:bCs/>
                <w:color w:val="000000" w:themeColor="text1"/>
                <w:sz w:val="16"/>
                <w:szCs w:val="16"/>
              </w:rPr>
              <w:t>NOVIEMBRE</w:t>
            </w:r>
          </w:p>
        </w:tc>
        <w:tc>
          <w:tcPr>
            <w:tcW w:w="175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105" w:type="dxa"/>
              <w:right w:w="105" w:type="dxa"/>
            </w:tcMar>
            <w:vAlign w:val="center"/>
          </w:tcPr>
          <w:p w:rsidR="285D3EAE" w:rsidP="019DA2A3" w:rsidRDefault="285D3EAE" w14:paraId="5FFCF80C" w14:textId="24453BEE">
            <w:pPr>
              <w:pStyle w:val="Normal0"/>
              <w:jc w:val="center"/>
              <w:rPr>
                <w:color w:val="000000" w:themeColor="text1"/>
                <w:sz w:val="16"/>
                <w:szCs w:val="16"/>
              </w:rPr>
            </w:pPr>
            <w:r w:rsidRPr="019DA2A3">
              <w:rPr>
                <w:color w:val="000000" w:themeColor="text1"/>
                <w:sz w:val="16"/>
                <w:szCs w:val="16"/>
              </w:rPr>
              <w:t>0</w:t>
            </w:r>
          </w:p>
        </w:tc>
        <w:tc>
          <w:tcPr>
            <w:tcW w:w="1812"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105" w:type="dxa"/>
              <w:right w:w="105" w:type="dxa"/>
            </w:tcMar>
            <w:vAlign w:val="center"/>
          </w:tcPr>
          <w:p w:rsidR="285D3EAE" w:rsidP="019DA2A3" w:rsidRDefault="285D3EAE" w14:paraId="7B19EE50" w14:textId="1A72C5FC">
            <w:pPr>
              <w:pStyle w:val="Normal0"/>
              <w:jc w:val="center"/>
              <w:rPr>
                <w:color w:val="000000" w:themeColor="text1"/>
                <w:sz w:val="16"/>
                <w:szCs w:val="16"/>
              </w:rPr>
            </w:pPr>
            <w:r w:rsidRPr="019DA2A3">
              <w:rPr>
                <w:color w:val="000000" w:themeColor="text1"/>
                <w:sz w:val="16"/>
                <w:szCs w:val="16"/>
              </w:rPr>
              <w:t>0</w:t>
            </w:r>
          </w:p>
        </w:tc>
        <w:tc>
          <w:tcPr>
            <w:tcW w:w="224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105" w:type="dxa"/>
              <w:right w:w="105" w:type="dxa"/>
            </w:tcMar>
            <w:vAlign w:val="center"/>
          </w:tcPr>
          <w:p w:rsidR="285D3EAE" w:rsidP="019DA2A3" w:rsidRDefault="285D3EAE" w14:paraId="50D526DB" w14:textId="09E43E48">
            <w:pPr>
              <w:pStyle w:val="Normal0"/>
              <w:jc w:val="center"/>
              <w:rPr>
                <w:color w:val="000000" w:themeColor="text1"/>
                <w:sz w:val="16"/>
                <w:szCs w:val="16"/>
              </w:rPr>
            </w:pPr>
            <w:r w:rsidRPr="019DA2A3">
              <w:rPr>
                <w:color w:val="000000" w:themeColor="text1"/>
                <w:sz w:val="16"/>
                <w:szCs w:val="16"/>
              </w:rPr>
              <w:t>NO APLICA</w:t>
            </w:r>
          </w:p>
        </w:tc>
      </w:tr>
      <w:tr w:rsidRPr="006E6062" w:rsidR="7FCA1776" w:rsidTr="3BBCB43D" w14:paraId="0E478786" w14:textId="77777777">
        <w:trPr>
          <w:trHeight w:val="300"/>
        </w:trPr>
        <w:tc>
          <w:tcPr>
            <w:tcW w:w="2985" w:type="dxa"/>
            <w:tcBorders>
              <w:top w:val="single" w:color="FFFFFF" w:themeColor="background1" w:sz="6" w:space="0"/>
              <w:left w:val="single" w:color="2E75B5" w:sz="24" w:space="0"/>
              <w:bottom w:val="single" w:color="2E75B5" w:sz="24" w:space="0"/>
              <w:right w:val="single" w:color="FFFFFF" w:themeColor="background1" w:sz="6" w:space="0"/>
            </w:tcBorders>
            <w:shd w:val="clear" w:color="auto" w:fill="2E75B5"/>
            <w:tcMar>
              <w:left w:w="105" w:type="dxa"/>
              <w:right w:w="105" w:type="dxa"/>
            </w:tcMar>
            <w:vAlign w:val="center"/>
          </w:tcPr>
          <w:p w:rsidRPr="006E6062" w:rsidR="7FCA1776" w:rsidP="7FCA1776" w:rsidRDefault="7FCA1776" w14:paraId="5D957461" w14:textId="1EC1C455">
            <w:pPr>
              <w:pStyle w:val="Normal0"/>
              <w:pBdr>
                <w:top w:val="nil"/>
                <w:left w:val="nil"/>
                <w:bottom w:val="nil"/>
                <w:right w:val="nil"/>
                <w:between w:val="nil"/>
              </w:pBdr>
              <w:jc w:val="center"/>
              <w:rPr>
                <w:color w:val="FFFFFF" w:themeColor="background1"/>
                <w:sz w:val="16"/>
                <w:szCs w:val="16"/>
              </w:rPr>
            </w:pPr>
            <w:r w:rsidRPr="006E6062">
              <w:rPr>
                <w:b/>
                <w:bCs/>
                <w:color w:val="FFFFFF" w:themeColor="background1"/>
                <w:sz w:val="16"/>
                <w:szCs w:val="16"/>
              </w:rPr>
              <w:t>TOTAL, REPORTE AÑO</w:t>
            </w:r>
          </w:p>
        </w:tc>
        <w:tc>
          <w:tcPr>
            <w:tcW w:w="1755" w:type="dxa"/>
            <w:tcBorders>
              <w:top w:val="single" w:color="FFFFFF" w:themeColor="background1" w:sz="6" w:space="0"/>
              <w:left w:val="single" w:color="FFFFFF" w:themeColor="background1" w:sz="6" w:space="0"/>
              <w:bottom w:val="single" w:color="2E75B5" w:sz="24" w:space="0"/>
              <w:right w:val="single" w:color="FFFFFF" w:themeColor="background1" w:sz="6" w:space="0"/>
            </w:tcBorders>
            <w:shd w:val="clear" w:color="auto" w:fill="2E75B5"/>
            <w:tcMar>
              <w:left w:w="105" w:type="dxa"/>
              <w:right w:w="105" w:type="dxa"/>
            </w:tcMar>
            <w:vAlign w:val="center"/>
          </w:tcPr>
          <w:p w:rsidRPr="006E6062" w:rsidR="7FCA1776" w:rsidP="3BBCB43D" w:rsidRDefault="270CF4A2" w14:paraId="152205DD" w14:textId="3433BD78">
            <w:pPr>
              <w:pStyle w:val="Normal0"/>
              <w:pBdr>
                <w:top w:val="nil"/>
                <w:left w:val="nil"/>
                <w:bottom w:val="nil"/>
                <w:right w:val="nil"/>
                <w:between w:val="nil"/>
              </w:pBdr>
              <w:jc w:val="center"/>
              <w:rPr>
                <w:b/>
                <w:bCs/>
                <w:color w:val="FFFFFF" w:themeColor="background1"/>
                <w:sz w:val="16"/>
                <w:szCs w:val="16"/>
              </w:rPr>
            </w:pPr>
            <w:r w:rsidRPr="006E6062">
              <w:rPr>
                <w:b/>
                <w:bCs/>
                <w:color w:val="FFFFFF" w:themeColor="background1"/>
                <w:sz w:val="16"/>
                <w:szCs w:val="16"/>
              </w:rPr>
              <w:t>3</w:t>
            </w:r>
          </w:p>
        </w:tc>
        <w:tc>
          <w:tcPr>
            <w:tcW w:w="1812" w:type="dxa"/>
            <w:tcBorders>
              <w:top w:val="single" w:color="FFFFFF" w:themeColor="background1" w:sz="6" w:space="0"/>
              <w:left w:val="single" w:color="FFFFFF" w:themeColor="background1" w:sz="6" w:space="0"/>
              <w:bottom w:val="single" w:color="2E75B5" w:sz="24" w:space="0"/>
              <w:right w:val="single" w:color="FFFFFF" w:themeColor="background1" w:sz="6" w:space="0"/>
            </w:tcBorders>
            <w:shd w:val="clear" w:color="auto" w:fill="2E75B5"/>
            <w:tcMar>
              <w:left w:w="105" w:type="dxa"/>
              <w:right w:w="105" w:type="dxa"/>
            </w:tcMar>
            <w:vAlign w:val="center"/>
          </w:tcPr>
          <w:p w:rsidRPr="006E6062" w:rsidR="7FCA1776" w:rsidP="7FCA1776" w:rsidRDefault="7FCA1776" w14:paraId="591FC358" w14:textId="0CD3ACA7">
            <w:pPr>
              <w:pStyle w:val="Normal0"/>
              <w:pBdr>
                <w:top w:val="nil"/>
                <w:left w:val="nil"/>
                <w:bottom w:val="nil"/>
                <w:right w:val="nil"/>
                <w:between w:val="nil"/>
              </w:pBdr>
              <w:jc w:val="center"/>
              <w:rPr>
                <w:color w:val="FFFFFF" w:themeColor="background1"/>
                <w:sz w:val="16"/>
                <w:szCs w:val="16"/>
              </w:rPr>
            </w:pPr>
            <w:r w:rsidRPr="006E6062">
              <w:rPr>
                <w:b/>
                <w:bCs/>
                <w:color w:val="FFFFFF" w:themeColor="background1"/>
                <w:sz w:val="16"/>
                <w:szCs w:val="16"/>
              </w:rPr>
              <w:t>0</w:t>
            </w:r>
          </w:p>
        </w:tc>
        <w:tc>
          <w:tcPr>
            <w:tcW w:w="2244" w:type="dxa"/>
            <w:tcBorders>
              <w:top w:val="single" w:color="FFFFFF" w:themeColor="background1" w:sz="6" w:space="0"/>
              <w:left w:val="single" w:color="FFFFFF" w:themeColor="background1" w:sz="6" w:space="0"/>
              <w:bottom w:val="single" w:color="2E75B5" w:sz="24" w:space="0"/>
              <w:right w:val="single" w:color="FFFFFF" w:themeColor="background1" w:sz="6" w:space="0"/>
            </w:tcBorders>
            <w:shd w:val="clear" w:color="auto" w:fill="2E75B5"/>
            <w:tcMar>
              <w:left w:w="105" w:type="dxa"/>
              <w:right w:w="105" w:type="dxa"/>
            </w:tcMar>
            <w:vAlign w:val="center"/>
          </w:tcPr>
          <w:p w:rsidRPr="006E6062" w:rsidR="325F06CA" w:rsidP="7FCA1776" w:rsidRDefault="325F06CA" w14:paraId="083B3D55" w14:textId="3F0D114E">
            <w:pPr>
              <w:pStyle w:val="Normal0"/>
              <w:jc w:val="center"/>
              <w:rPr>
                <w:b/>
                <w:bCs/>
                <w:color w:val="FFFFFF" w:themeColor="background1"/>
                <w:sz w:val="16"/>
                <w:szCs w:val="16"/>
              </w:rPr>
            </w:pPr>
            <w:r w:rsidRPr="006E6062">
              <w:rPr>
                <w:b/>
                <w:bCs/>
                <w:color w:val="FFFFFF" w:themeColor="background1"/>
                <w:sz w:val="16"/>
                <w:szCs w:val="16"/>
              </w:rPr>
              <w:t>-</w:t>
            </w:r>
          </w:p>
        </w:tc>
      </w:tr>
    </w:tbl>
    <w:p w:rsidRPr="006E6062" w:rsidR="001D09D2" w:rsidP="048FF092" w:rsidRDefault="51787BFB" w14:paraId="06ACA4BA" w14:textId="76F079CE">
      <w:pPr>
        <w:pStyle w:val="Descripcin"/>
        <w:spacing w:after="0" w:line="257" w:lineRule="auto"/>
        <w:jc w:val="center"/>
        <w:rPr>
          <w:i w:val="0"/>
          <w:iCs w:val="0"/>
        </w:rPr>
      </w:pPr>
      <w:bookmarkStart w:name="_Toc215650596" w:id="538"/>
      <w:r w:rsidRPr="006E6062">
        <w:t xml:space="preserve">Tabla </w:t>
      </w:r>
      <w:r w:rsidRPr="006E6062">
        <w:fldChar w:fldCharType="begin"/>
      </w:r>
      <w:r w:rsidRPr="006E6062">
        <w:instrText>SEQ Tabla \* ARABIC</w:instrText>
      </w:r>
      <w:r w:rsidRPr="006E6062">
        <w:fldChar w:fldCharType="separate"/>
      </w:r>
      <w:r w:rsidR="00041DFA">
        <w:rPr>
          <w:noProof/>
        </w:rPr>
        <w:t>61</w:t>
      </w:r>
      <w:r w:rsidRPr="006E6062">
        <w:fldChar w:fldCharType="end"/>
      </w:r>
      <w:r w:rsidRPr="006E6062">
        <w:t>. REPORTES DE ACCIDENTALIDAD</w:t>
      </w:r>
      <w:r w:rsidRPr="006E6062">
        <w:rPr>
          <w:color w:val="000000" w:themeColor="text1"/>
        </w:rPr>
        <w:t>.</w:t>
      </w:r>
      <w:bookmarkEnd w:id="538"/>
    </w:p>
    <w:p w:rsidRPr="006E6062" w:rsidR="35C1DE62" w:rsidP="35C1DE62" w:rsidRDefault="35C1DE62" w14:paraId="129D8B0A" w14:textId="7FD558EF">
      <w:pPr>
        <w:shd w:val="clear" w:color="auto" w:fill="FFFFFF" w:themeFill="background1"/>
        <w:spacing w:after="0" w:line="240" w:lineRule="auto"/>
        <w:ind w:left="-120"/>
        <w:rPr>
          <w:i/>
          <w:iCs/>
          <w:color w:val="666666"/>
          <w:sz w:val="20"/>
          <w:szCs w:val="20"/>
        </w:rPr>
      </w:pPr>
    </w:p>
    <w:p w:rsidRPr="006E6062" w:rsidR="3962CADE" w:rsidP="3962CADE" w:rsidRDefault="00095F53" w14:paraId="1061F74C" w14:textId="6BE64806">
      <w:pPr>
        <w:shd w:val="clear" w:color="auto" w:fill="FFFFFF" w:themeFill="background1"/>
        <w:spacing w:after="0" w:line="240" w:lineRule="auto"/>
        <w:ind w:left="-120"/>
        <w:rPr>
          <w:i/>
          <w:color w:val="666666"/>
          <w:sz w:val="20"/>
          <w:szCs w:val="20"/>
        </w:rPr>
      </w:pPr>
      <w:r w:rsidRPr="006E6062">
        <w:rPr>
          <w:i/>
          <w:iCs/>
          <w:color w:val="666666"/>
          <w:sz w:val="20"/>
          <w:szCs w:val="20"/>
        </w:rPr>
        <w:t>01NOV - 30NOV</w:t>
      </w:r>
      <w:r w:rsidRPr="006E6062" w:rsidR="40DAB9CA">
        <w:rPr>
          <w:i/>
          <w:iCs/>
          <w:color w:val="666666"/>
          <w:sz w:val="20"/>
          <w:szCs w:val="20"/>
        </w:rPr>
        <w:t xml:space="preserve"> </w:t>
      </w:r>
      <w:r w:rsidRPr="006E6062" w:rsidR="209A9CB0">
        <w:rPr>
          <w:i/>
          <w:iCs/>
          <w:color w:val="666666"/>
          <w:sz w:val="20"/>
          <w:szCs w:val="20"/>
        </w:rPr>
        <w:t xml:space="preserve">/ 02 OBLIGACIONES ESPECIFICAS / </w:t>
      </w:r>
      <w:r w:rsidRPr="006E6062" w:rsidR="15ADE603">
        <w:rPr>
          <w:i/>
          <w:iCs/>
          <w:color w:val="666666"/>
          <w:sz w:val="20"/>
          <w:szCs w:val="20"/>
        </w:rPr>
        <w:t>OBLIGACIÓN</w:t>
      </w:r>
      <w:r w:rsidRPr="006E6062" w:rsidR="209A9CB0">
        <w:rPr>
          <w:i/>
          <w:iCs/>
          <w:color w:val="666666"/>
          <w:sz w:val="20"/>
          <w:szCs w:val="20"/>
        </w:rPr>
        <w:t xml:space="preserve"> 19 / 01 </w:t>
      </w:r>
      <w:r w:rsidRPr="019DA2A3" w:rsidR="4FAFA2B9">
        <w:rPr>
          <w:i/>
          <w:iCs/>
          <w:color w:val="666666"/>
          <w:sz w:val="20"/>
          <w:szCs w:val="20"/>
        </w:rPr>
        <w:t>Certificado</w:t>
      </w:r>
      <w:r w:rsidRPr="006E6062" w:rsidR="209A9CB0">
        <w:rPr>
          <w:i/>
          <w:iCs/>
          <w:color w:val="666666"/>
          <w:sz w:val="20"/>
          <w:szCs w:val="20"/>
        </w:rPr>
        <w:t xml:space="preserve"> accidentalidad</w:t>
      </w:r>
    </w:p>
    <w:p w:rsidRPr="006E6062" w:rsidR="725296C5" w:rsidP="725296C5" w:rsidRDefault="725296C5" w14:paraId="23674D54" w14:textId="5696BCF9">
      <w:pPr>
        <w:shd w:val="clear" w:color="auto" w:fill="FFFFFF" w:themeFill="background1"/>
        <w:spacing w:after="0" w:line="240" w:lineRule="auto"/>
        <w:ind w:left="-120"/>
        <w:rPr>
          <w:i/>
          <w:iCs/>
          <w:color w:val="666666"/>
          <w:sz w:val="20"/>
          <w:szCs w:val="20"/>
        </w:rPr>
      </w:pPr>
    </w:p>
    <w:p w:rsidRPr="006E6062" w:rsidR="1C815544" w:rsidP="725296C5" w:rsidRDefault="7139C0CD" w14:paraId="52967A66" w14:textId="199F50B3">
      <w:pPr>
        <w:shd w:val="clear" w:color="auto" w:fill="FFFFFF" w:themeFill="background1"/>
        <w:spacing w:after="0" w:line="240" w:lineRule="auto"/>
        <w:ind w:left="-120"/>
        <w:jc w:val="both"/>
        <w:rPr>
          <w:color w:val="002060"/>
        </w:rPr>
      </w:pPr>
      <w:r w:rsidRPr="006E6062">
        <w:rPr>
          <w:b/>
          <w:bCs/>
          <w:color w:val="002060"/>
        </w:rPr>
        <w:t>NOTA ACLARATORIA</w:t>
      </w:r>
      <w:r w:rsidRPr="006E6062" w:rsidR="755C6722">
        <w:rPr>
          <w:b/>
          <w:bCs/>
          <w:color w:val="002060"/>
        </w:rPr>
        <w:t xml:space="preserve"> – ACCIDENTALIDAD LABORAL</w:t>
      </w:r>
    </w:p>
    <w:p w:rsidR="56D7FBBB" w:rsidP="33280128" w:rsidRDefault="56D7FBBB" w14:paraId="7754B68C" w14:textId="704654D1">
      <w:pPr>
        <w:shd w:val="clear" w:color="auto" w:fill="FFFFFF" w:themeFill="background1"/>
        <w:spacing w:after="0" w:line="240" w:lineRule="auto"/>
        <w:ind w:left="-120"/>
        <w:jc w:val="both"/>
        <w:rPr>
          <w:color w:val="000000" w:themeColor="text1"/>
        </w:rPr>
      </w:pPr>
      <w:r w:rsidRPr="21E1B4A7">
        <w:rPr>
          <w:color w:val="000000" w:themeColor="text1"/>
        </w:rPr>
        <w:t>Se informa que, según el certificado de accidentalidad correspondiente a la empresa ETB, durante el mes de noviembre se reportaron un total de cuatro (04) accidentes de trabajo. Asimismo, el certificado de accidentalidad de la empresa Frisson Technologies S.A.S. presenta el reporte de un (01) accidente de trabajo, el cual tampoco está relacionado con la ejecución del contrato.</w:t>
      </w:r>
    </w:p>
    <w:p w:rsidR="21E1B4A7" w:rsidP="21E1B4A7" w:rsidRDefault="21E1B4A7" w14:paraId="084B3F95" w14:textId="65C88DCC">
      <w:pPr>
        <w:shd w:val="clear" w:color="auto" w:fill="FFFFFF" w:themeFill="background1"/>
        <w:spacing w:after="0" w:line="240" w:lineRule="auto"/>
        <w:ind w:left="-120"/>
        <w:jc w:val="both"/>
        <w:rPr>
          <w:color w:val="000000" w:themeColor="text1"/>
        </w:rPr>
      </w:pPr>
    </w:p>
    <w:p w:rsidR="56D7FBBB" w:rsidP="33280128" w:rsidRDefault="56D7FBBB" w14:paraId="2CB081E6" w14:textId="6B06D23A">
      <w:pPr>
        <w:shd w:val="clear" w:color="auto" w:fill="FFFFFF" w:themeFill="background1"/>
        <w:spacing w:after="0" w:line="240" w:lineRule="auto"/>
        <w:ind w:left="-120"/>
        <w:jc w:val="both"/>
      </w:pPr>
      <w:r w:rsidRPr="33280128">
        <w:rPr>
          <w:color w:val="000000" w:themeColor="text1"/>
        </w:rPr>
        <w:t>No obstante, es importante aclarar que ninguno de los trabajadores involucrados en dichos eventos se encuentra vinculado al proyecto de mantenimiento ejecutado bajo el contrato SCJ-1809-2024.</w:t>
      </w:r>
    </w:p>
    <w:p w:rsidRPr="006E6062" w:rsidR="725296C5" w:rsidP="5C88E043" w:rsidRDefault="725296C5" w14:paraId="0274E74A" w14:textId="21D72B33">
      <w:pPr>
        <w:shd w:val="clear" w:color="auto" w:fill="FFFFFF" w:themeFill="background1"/>
        <w:spacing w:after="0" w:line="240" w:lineRule="auto"/>
        <w:ind w:left="-120"/>
        <w:jc w:val="both"/>
        <w:rPr>
          <w:color w:val="000000" w:themeColor="text1"/>
          <w:highlight w:val="yellow"/>
        </w:rPr>
      </w:pPr>
    </w:p>
    <w:p w:rsidRPr="006E6062" w:rsidR="1C815544" w:rsidP="725296C5" w:rsidRDefault="7139C0CD" w14:paraId="0655A572" w14:textId="3AE33EE3">
      <w:pPr>
        <w:shd w:val="clear" w:color="auto" w:fill="FFFFFF" w:themeFill="background1"/>
        <w:spacing w:after="0" w:line="240" w:lineRule="auto"/>
        <w:ind w:left="-120"/>
        <w:jc w:val="both"/>
        <w:rPr>
          <w:color w:val="000000" w:themeColor="text1"/>
        </w:rPr>
      </w:pPr>
      <w:r w:rsidRPr="006E6062">
        <w:rPr>
          <w:color w:val="000000" w:themeColor="text1"/>
        </w:rPr>
        <w:t>Esta información puede verificarse con el listado de personal disponible para ese período, el cual se encuentra adjunto a este informe en la siguiente ruta:</w:t>
      </w:r>
    </w:p>
    <w:p w:rsidRPr="006E6062" w:rsidR="1C815544" w:rsidP="3BBCB43D" w:rsidRDefault="1C815544" w14:paraId="52C88C39" w14:textId="032BCEC1">
      <w:pPr>
        <w:shd w:val="clear" w:color="auto" w:fill="FFFFFF" w:themeFill="background1"/>
        <w:spacing w:after="0" w:line="240" w:lineRule="auto"/>
        <w:ind w:left="-120"/>
        <w:rPr>
          <w:i/>
          <w:iCs/>
          <w:color w:val="666666"/>
          <w:sz w:val="20"/>
          <w:szCs w:val="20"/>
        </w:rPr>
      </w:pPr>
      <w:r w:rsidRPr="006E6062">
        <w:br/>
      </w:r>
      <w:r w:rsidRPr="006E6062" w:rsidR="1168B896">
        <w:rPr>
          <w:color w:val="000000" w:themeColor="text1"/>
        </w:rPr>
        <w:t xml:space="preserve"> </w:t>
      </w:r>
      <w:r w:rsidRPr="006E6062" w:rsidR="006F704E">
        <w:rPr>
          <w:i/>
          <w:iCs/>
          <w:color w:val="666666"/>
          <w:sz w:val="20"/>
          <w:szCs w:val="20"/>
        </w:rPr>
        <w:t>01NOV - 30NOV</w:t>
      </w:r>
      <w:r w:rsidRPr="006E6062" w:rsidR="1168B896">
        <w:rPr>
          <w:i/>
          <w:iCs/>
          <w:color w:val="666666"/>
          <w:sz w:val="20"/>
          <w:szCs w:val="20"/>
        </w:rPr>
        <w:t xml:space="preserve"> / 02 OBLIGACIONES GENERALES / OBLIGACIÓN 3 / 03 PERSONAL DISPONIBLE.</w:t>
      </w:r>
    </w:p>
    <w:p w:rsidRPr="006E6062" w:rsidR="725296C5" w:rsidP="725296C5" w:rsidRDefault="725296C5" w14:paraId="133C6385" w14:textId="1F25C864">
      <w:pPr>
        <w:shd w:val="clear" w:color="auto" w:fill="FFFFFF" w:themeFill="background1"/>
        <w:spacing w:after="0" w:line="240" w:lineRule="auto"/>
        <w:ind w:left="-120"/>
        <w:rPr>
          <w:color w:val="666666"/>
          <w:sz w:val="20"/>
          <w:szCs w:val="20"/>
        </w:rPr>
      </w:pPr>
    </w:p>
    <w:p w:rsidRPr="006E6062" w:rsidR="1C815544" w:rsidP="725296C5" w:rsidRDefault="7139C0CD" w14:paraId="699A23D9" w14:textId="4C944016">
      <w:pPr>
        <w:shd w:val="clear" w:color="auto" w:fill="FFFFFF" w:themeFill="background1"/>
        <w:spacing w:after="0" w:line="240" w:lineRule="auto"/>
        <w:ind w:left="-120"/>
        <w:jc w:val="both"/>
        <w:rPr>
          <w:color w:val="000000" w:themeColor="text1"/>
        </w:rPr>
      </w:pPr>
      <w:r w:rsidRPr="006E6062">
        <w:rPr>
          <w:color w:val="000000" w:themeColor="text1"/>
        </w:rPr>
        <w:t>Los datos detallados de los trabajadores implicados en los accidentes se encuentran:</w:t>
      </w:r>
    </w:p>
    <w:p w:rsidRPr="006E6062" w:rsidR="725296C5" w:rsidP="725296C5" w:rsidRDefault="725296C5" w14:paraId="68D24A10" w14:textId="3F1C731F">
      <w:pPr>
        <w:shd w:val="clear" w:color="auto" w:fill="FFFFFF" w:themeFill="background1"/>
        <w:spacing w:after="0" w:line="240" w:lineRule="auto"/>
        <w:ind w:left="-120"/>
        <w:jc w:val="both"/>
        <w:rPr>
          <w:color w:val="000000" w:themeColor="text1"/>
        </w:rPr>
      </w:pPr>
    </w:p>
    <w:p w:rsidRPr="006E6062" w:rsidR="1C815544" w:rsidP="35C1DE62" w:rsidRDefault="1168B896" w14:paraId="5E3A094A" w14:textId="430E6417">
      <w:pPr>
        <w:pStyle w:val="Prrafodelista"/>
        <w:numPr>
          <w:ilvl w:val="0"/>
          <w:numId w:val="13"/>
        </w:numPr>
        <w:shd w:val="clear" w:color="auto" w:fill="FFFFFF" w:themeFill="background1"/>
        <w:spacing w:after="0" w:line="240" w:lineRule="auto"/>
        <w:jc w:val="both"/>
        <w:rPr>
          <w:i/>
          <w:iCs/>
          <w:color w:val="000000" w:themeColor="text1"/>
        </w:rPr>
      </w:pPr>
      <w:r w:rsidRPr="006E6062">
        <w:rPr>
          <w:color w:val="000000" w:themeColor="text1"/>
        </w:rPr>
        <w:t xml:space="preserve">Para </w:t>
      </w:r>
      <w:r w:rsidRPr="006E6062">
        <w:rPr>
          <w:b/>
          <w:bCs/>
          <w:color w:val="000000" w:themeColor="text1"/>
        </w:rPr>
        <w:t>ETB</w:t>
      </w:r>
      <w:r w:rsidRPr="006E6062">
        <w:rPr>
          <w:color w:val="000000" w:themeColor="text1"/>
        </w:rPr>
        <w:t>, en un archivo Excel ubicado en la Obligación especifica 19/ Certificados de accidentalidad, donde se relacionan los trabajadores implicados.</w:t>
      </w:r>
    </w:p>
    <w:p w:rsidR="21E1B4A7" w:rsidP="21E1B4A7" w:rsidRDefault="21EBCC91" w14:paraId="08E2FB22" w14:textId="035D1398">
      <w:pPr>
        <w:pStyle w:val="Prrafodelista"/>
        <w:numPr>
          <w:ilvl w:val="0"/>
          <w:numId w:val="13"/>
        </w:numPr>
        <w:shd w:val="clear" w:color="auto" w:fill="FFFFFF" w:themeFill="background1"/>
        <w:spacing w:after="0" w:line="240" w:lineRule="auto"/>
        <w:jc w:val="both"/>
        <w:rPr>
          <w:color w:val="000000" w:themeColor="text1"/>
        </w:rPr>
      </w:pPr>
      <w:r w:rsidRPr="6845C77B">
        <w:rPr>
          <w:color w:val="000000" w:themeColor="text1"/>
        </w:rPr>
        <w:t xml:space="preserve">Para </w:t>
      </w:r>
      <w:r w:rsidRPr="48C00391">
        <w:rPr>
          <w:b/>
          <w:color w:val="000000" w:themeColor="text1"/>
        </w:rPr>
        <w:t xml:space="preserve">FRISSON </w:t>
      </w:r>
      <w:r w:rsidRPr="6845C77B">
        <w:rPr>
          <w:color w:val="000000" w:themeColor="text1"/>
        </w:rPr>
        <w:t>en el certificado de accidentalidad se relacionan datos del colaborador.</w:t>
      </w:r>
    </w:p>
    <w:p w:rsidRPr="006E6062" w:rsidR="048FF092" w:rsidP="553E1AE1" w:rsidRDefault="048FF092" w14:paraId="0F938673" w14:textId="2F25EC92">
      <w:pPr>
        <w:shd w:val="clear" w:color="auto" w:fill="FFFFFF" w:themeFill="background1"/>
        <w:spacing w:after="0" w:line="240" w:lineRule="auto"/>
        <w:ind w:left="-120"/>
        <w:rPr>
          <w:color w:val="000000" w:themeColor="text1"/>
        </w:rPr>
      </w:pPr>
    </w:p>
    <w:p w:rsidRPr="006E6062" w:rsidR="00F739AB" w:rsidP="00154641" w:rsidRDefault="64E293F8" w14:paraId="3CCEEF3B" w14:textId="73E012F4">
      <w:pPr>
        <w:pStyle w:val="Ttulo3"/>
        <w:numPr>
          <w:ilvl w:val="2"/>
          <w:numId w:val="5"/>
        </w:numPr>
      </w:pPr>
      <w:bookmarkStart w:name="_Toc194682977" w:id="539"/>
      <w:bookmarkStart w:name="_Toc2066516174" w:id="540"/>
      <w:bookmarkStart w:name="_Toc955469447" w:id="541"/>
      <w:bookmarkStart w:name="_Toc1473726507" w:id="542"/>
      <w:bookmarkStart w:name="_Toc332803756" w:id="543"/>
      <w:bookmarkStart w:name="_Toc216169884" w:id="544"/>
      <w:r w:rsidRPr="006E6062">
        <w:t>PERMISOS DE TRABAJO E INSPECCIONES DE SEGURIDAD</w:t>
      </w:r>
      <w:bookmarkEnd w:id="539"/>
      <w:bookmarkEnd w:id="540"/>
      <w:bookmarkEnd w:id="541"/>
      <w:bookmarkEnd w:id="542"/>
      <w:bookmarkEnd w:id="543"/>
      <w:bookmarkEnd w:id="544"/>
    </w:p>
    <w:p w:rsidRPr="006E6062" w:rsidR="56AC05C9" w:rsidP="048FF092" w:rsidRDefault="68EC7BD4" w14:paraId="20AFFFC8" w14:textId="03EACA52">
      <w:pPr>
        <w:spacing w:after="0"/>
        <w:jc w:val="both"/>
      </w:pPr>
      <w:r w:rsidRPr="006E6062">
        <w:rPr>
          <w:color w:val="000000" w:themeColor="text1"/>
        </w:rPr>
        <w:t xml:space="preserve">Las inspecciones en terreno son una herramienta preventiva que contribuye a la organización a detectar y controlar aquellas condiciones o situaciones inusuales y riesgosas que se producen al interior de la misma, por lo anterior podemos evidenciar dentro de los permisos de trabajo que se diligencian en campo las inspecciones requeridas antes de iniciar las actividades, dentro de dichas inspecciones están: la Inspección de EPP, inspección de herramientas e inspección de Equipos de Protección Contra Caídas. De igual manera en algunas ocasiones se realizan acompañamientos por parte del área de SST a las cuadrillas donde se valida que los trabajadores realicen las actividades bajo los estándares de seguridad y se cumpla con los requerimientos pertinentes de valoración de los riesgos y el control de estos. </w:t>
      </w:r>
    </w:p>
    <w:p w:rsidRPr="006E6062" w:rsidR="048FF092" w:rsidP="048FF092" w:rsidRDefault="048FF092" w14:paraId="38C63E93" w14:textId="6ADEC974">
      <w:pPr>
        <w:spacing w:after="0"/>
        <w:jc w:val="both"/>
        <w:rPr>
          <w:color w:val="000000" w:themeColor="text1"/>
        </w:rPr>
      </w:pPr>
    </w:p>
    <w:p w:rsidRPr="006E6062" w:rsidR="56AC05C9" w:rsidP="048FF092" w:rsidRDefault="68EC7BD4" w14:paraId="6206B095" w14:textId="0F8B243E">
      <w:pPr>
        <w:spacing w:after="0"/>
        <w:jc w:val="both"/>
        <w:rPr>
          <w:color w:val="000000" w:themeColor="text1"/>
        </w:rPr>
      </w:pPr>
      <w:r w:rsidRPr="006E6062">
        <w:rPr>
          <w:color w:val="000000" w:themeColor="text1"/>
        </w:rPr>
        <w:t>Es por esto por lo que una de las herramientas más importantes para esto es el adecuado diligenciamiento de los permisos de trabajo, dicha tarea está bajo la responsabilidad de los coordinadores de Trabajo Seguro en Alturas, quienes cuentan con la formación y experticia para tomar decisiones frente a los peligros inherentes a las actividades operativas a ejecutar.</w:t>
      </w:r>
    </w:p>
    <w:p w:rsidRPr="006E6062" w:rsidR="048FF092" w:rsidP="048FF092" w:rsidRDefault="048FF092" w14:paraId="21E84D5E" w14:textId="2F5B4DD7">
      <w:pPr>
        <w:spacing w:after="0"/>
        <w:jc w:val="both"/>
        <w:rPr>
          <w:color w:val="000000" w:themeColor="text1"/>
        </w:rPr>
      </w:pPr>
    </w:p>
    <w:p w:rsidRPr="006E6062" w:rsidR="553E1AE1" w:rsidP="3BBCB43D" w:rsidRDefault="26C45D59" w14:paraId="345C7B59" w14:textId="3B663D36">
      <w:pPr>
        <w:spacing w:after="0"/>
        <w:jc w:val="both"/>
        <w:rPr>
          <w:color w:val="000000" w:themeColor="text1"/>
        </w:rPr>
      </w:pPr>
      <w:r w:rsidRPr="006E6062">
        <w:rPr>
          <w:color w:val="000000" w:themeColor="text1"/>
        </w:rPr>
        <w:t xml:space="preserve">Por lo anterior dentro de los ANEXOS del presente informe se encuentran los permisos de trabajo diligenciados durante el mes de </w:t>
      </w:r>
      <w:r w:rsidRPr="140C293A" w:rsidR="7A546BCF">
        <w:rPr>
          <w:color w:val="000000" w:themeColor="text1"/>
        </w:rPr>
        <w:t>noviembre</w:t>
      </w:r>
      <w:r w:rsidRPr="006E6062" w:rsidR="577BC671">
        <w:rPr>
          <w:color w:val="000000" w:themeColor="text1"/>
        </w:rPr>
        <w:t xml:space="preserve"> 2025</w:t>
      </w:r>
      <w:r w:rsidRPr="006E6062">
        <w:rPr>
          <w:color w:val="000000" w:themeColor="text1"/>
        </w:rPr>
        <w:t>, dentro del cual podemos evidenciar las inspecciones realizadas, el ATS y el permiso de trabajo.</w:t>
      </w:r>
    </w:p>
    <w:p w:rsidRPr="006E6062" w:rsidR="3BBCB43D" w:rsidP="3BBCB43D" w:rsidRDefault="3BBCB43D" w14:paraId="7EA89629" w14:textId="67BE9409">
      <w:pPr>
        <w:spacing w:after="0"/>
        <w:jc w:val="both"/>
        <w:rPr>
          <w:color w:val="000000" w:themeColor="text1"/>
        </w:rPr>
      </w:pPr>
    </w:p>
    <w:p w:rsidRPr="006E6062" w:rsidR="00340EDA" w:rsidP="00340EDA" w:rsidRDefault="257B3731" w14:paraId="03E58EEE" w14:textId="7E960E83">
      <w:pPr>
        <w:jc w:val="both"/>
      </w:pPr>
      <w:r w:rsidRPr="006E6062">
        <w:t>Se relacionan los anexos en la ruta:</w:t>
      </w:r>
    </w:p>
    <w:p w:rsidRPr="006E6062" w:rsidR="4FCE293A" w:rsidP="3BBCB43D" w:rsidRDefault="00095F53" w14:paraId="22373200" w14:textId="437694C5">
      <w:pPr>
        <w:spacing w:before="220" w:after="220" w:line="257" w:lineRule="auto"/>
        <w:jc w:val="both"/>
        <w:rPr>
          <w:i/>
          <w:iCs/>
          <w:color w:val="44546A" w:themeColor="text2"/>
        </w:rPr>
      </w:pPr>
      <w:r w:rsidRPr="006E6062">
        <w:rPr>
          <w:i/>
          <w:iCs/>
          <w:color w:val="44546A" w:themeColor="text2"/>
          <w:sz w:val="18"/>
          <w:szCs w:val="18"/>
        </w:rPr>
        <w:t>01NOV - 30NOV</w:t>
      </w:r>
      <w:r w:rsidRPr="006E6062" w:rsidR="35C1525F">
        <w:rPr>
          <w:i/>
          <w:iCs/>
          <w:color w:val="44546A" w:themeColor="text2"/>
          <w:sz w:val="18"/>
          <w:szCs w:val="18"/>
        </w:rPr>
        <w:t xml:space="preserve">/ 02 OBLIGACIONES ESPECIFICAS / </w:t>
      </w:r>
      <w:r w:rsidRPr="006E6062" w:rsidR="36654285">
        <w:rPr>
          <w:i/>
          <w:iCs/>
          <w:color w:val="44546A" w:themeColor="text2"/>
          <w:sz w:val="18"/>
          <w:szCs w:val="18"/>
        </w:rPr>
        <w:t>OBLIGACIÓN</w:t>
      </w:r>
      <w:r w:rsidRPr="006E6062" w:rsidR="35C1525F">
        <w:rPr>
          <w:i/>
          <w:iCs/>
          <w:color w:val="44546A" w:themeColor="text2"/>
          <w:sz w:val="18"/>
          <w:szCs w:val="18"/>
        </w:rPr>
        <w:t xml:space="preserve"> 20 / 01. Preoperacionales</w:t>
      </w:r>
    </w:p>
    <w:p w:rsidRPr="006E6062" w:rsidR="048FF092" w:rsidP="00154641" w:rsidRDefault="0A8887F9" w14:paraId="7682EF2C" w14:textId="6A19367A">
      <w:pPr>
        <w:pStyle w:val="Ttulo2"/>
        <w:numPr>
          <w:ilvl w:val="1"/>
          <w:numId w:val="5"/>
        </w:numPr>
        <w:spacing w:after="240"/>
      </w:pPr>
      <w:bookmarkStart w:name="_Toc194682978" w:id="545"/>
      <w:bookmarkStart w:name="_Toc1757563903" w:id="546"/>
      <w:bookmarkStart w:name="_Toc911424760" w:id="547"/>
      <w:bookmarkStart w:name="_Toc1338793288" w:id="548"/>
      <w:bookmarkStart w:name="_Toc317578896" w:id="549"/>
      <w:bookmarkStart w:name="_Toc216169885" w:id="550"/>
      <w:r w:rsidRPr="006E6062">
        <w:t>DOTACIÓN</w:t>
      </w:r>
      <w:bookmarkEnd w:id="545"/>
      <w:bookmarkEnd w:id="546"/>
      <w:bookmarkEnd w:id="547"/>
      <w:bookmarkEnd w:id="548"/>
      <w:bookmarkEnd w:id="549"/>
      <w:bookmarkEnd w:id="550"/>
    </w:p>
    <w:p w:rsidRPr="006E6062" w:rsidR="65707CD1" w:rsidP="5C88E043" w:rsidRDefault="23C5050F" w14:paraId="6038A2A6" w14:textId="6EC3C902">
      <w:pPr>
        <w:jc w:val="both"/>
      </w:pPr>
      <w:r w:rsidRPr="006E6062">
        <w:t>D</w:t>
      </w:r>
      <w:r w:rsidRPr="006E6062" w:rsidR="4F1CC30B">
        <w:t>e acuerdo con lo estipulado en la normatividad vigente en Colombia, y en cumplimiento con los requerimientos del contrato SCJ 1809-2024, se ratifica que la entrega de la dotación de seguridad y salud en el trabajo (SST) ha sido realizada al personal operativo involucrado en la ejecución de las actividades contratadas</w:t>
      </w:r>
      <w:r w:rsidRPr="006E6062" w:rsidR="4078786B">
        <w:t xml:space="preserve">, durante el periodo de </w:t>
      </w:r>
      <w:r w:rsidR="4EEEAC74">
        <w:t>noviembre</w:t>
      </w:r>
      <w:r w:rsidRPr="006E6062" w:rsidR="4078786B">
        <w:t xml:space="preserve"> 2025.</w:t>
      </w:r>
    </w:p>
    <w:p w:rsidRPr="006E6062" w:rsidR="12DCA092" w:rsidP="553E1AE1" w:rsidRDefault="12DCA092" w14:paraId="6BB86B17" w14:textId="678774AC">
      <w:pPr>
        <w:jc w:val="both"/>
      </w:pPr>
      <w:r w:rsidRPr="006E6062">
        <w:t xml:space="preserve">Se ha verificado que cada uno de los colaboradores ha recibido la dotación correspondiente, la cual cumple con las disposiciones establecidas en la Ley 1562 de 2012, el Decreto 1072 de 2015 y demás normas aplicables en materia de protección, salud y seguridad laboral. Además, </w:t>
      </w:r>
      <w:r w:rsidRPr="006E6062" w:rsidR="366AD65B">
        <w:t>se realizan inspecciones formales o de seguimiento por parte del personal de seguridad y salud en el trabajo en las que se verifica</w:t>
      </w:r>
      <w:r w:rsidRPr="006E6062">
        <w:t xml:space="preserve"> que todo el personal operativo </w:t>
      </w:r>
      <w:r w:rsidRPr="006E6062" w:rsidR="297D86DB">
        <w:t>porte</w:t>
      </w:r>
      <w:r w:rsidRPr="006E6062">
        <w:t xml:space="preserve"> y </w:t>
      </w:r>
      <w:r w:rsidRPr="006E6062" w:rsidR="457A1067">
        <w:t xml:space="preserve">hago </w:t>
      </w:r>
      <w:r w:rsidRPr="006E6062">
        <w:t>u</w:t>
      </w:r>
      <w:r w:rsidRPr="006E6062" w:rsidR="385FFFD9">
        <w:t>s</w:t>
      </w:r>
      <w:r w:rsidRPr="006E6062">
        <w:t>o correct</w:t>
      </w:r>
      <w:r w:rsidRPr="006E6062" w:rsidR="2FEE0920">
        <w:t>o de</w:t>
      </w:r>
      <w:r w:rsidRPr="006E6062">
        <w:t xml:space="preserve"> la dotación para la ejecución segura de las labores asociadas al contrato.</w:t>
      </w:r>
    </w:p>
    <w:p w:rsidRPr="006E6062" w:rsidR="12DCA092" w:rsidP="553E1AE1" w:rsidRDefault="12DCA092" w14:paraId="4B10475B" w14:textId="28D9D510">
      <w:pPr>
        <w:jc w:val="both"/>
      </w:pPr>
      <w:r w:rsidRPr="006E6062">
        <w:t>Esta acción busca garantizar la integridad física y la seguridad de los trabajadores durante el desarrollo de las actividades, así como asegurar el cumplimiento de los estándares exigidos por las autoridades competentes en materia de seguridad laboral.</w:t>
      </w:r>
    </w:p>
    <w:p w:rsidRPr="006E6062" w:rsidR="12DCA092" w:rsidP="553E1AE1" w:rsidRDefault="10F8E12B" w14:paraId="1AEB70B0" w14:textId="0EDB9DBA">
      <w:pPr>
        <w:jc w:val="both"/>
      </w:pPr>
      <w:r w:rsidRPr="006E6062">
        <w:t xml:space="preserve">Se confirma que, hasta la fecha, no se ha presentado ningún incidente relacionado con el incumplimiento de las medidas de seguridad, y se continuará con la supervisión constante para asegurar el mantenimiento y adecuado uso de la dotación entregada. </w:t>
      </w:r>
    </w:p>
    <w:p w:rsidRPr="006E6062" w:rsidR="0094036A" w:rsidP="3BBCB43D" w:rsidRDefault="4910D717" w14:paraId="6776EF62" w14:textId="7D12CC1D">
      <w:pPr>
        <w:spacing w:before="220" w:after="220" w:line="257" w:lineRule="auto"/>
        <w:jc w:val="both"/>
        <w:rPr>
          <w:i/>
          <w:color w:val="44546A" w:themeColor="text2"/>
          <w:sz w:val="18"/>
          <w:szCs w:val="18"/>
        </w:rPr>
      </w:pPr>
      <w:r w:rsidRPr="006E6062">
        <w:t xml:space="preserve">Los soportes se relacionan en la ruta: </w:t>
      </w:r>
      <w:r w:rsidRPr="006E6062" w:rsidR="52D67431">
        <w:br/>
      </w:r>
      <w:r w:rsidRPr="006E6062" w:rsidR="00095F53">
        <w:rPr>
          <w:i/>
          <w:iCs/>
          <w:color w:val="44546A" w:themeColor="text2"/>
          <w:sz w:val="18"/>
          <w:szCs w:val="18"/>
        </w:rPr>
        <w:t>01NOV - 30NOV</w:t>
      </w:r>
      <w:r w:rsidRPr="006E6062" w:rsidR="5980C897">
        <w:rPr>
          <w:i/>
          <w:iCs/>
          <w:color w:val="44546A" w:themeColor="text2"/>
          <w:sz w:val="18"/>
          <w:szCs w:val="18"/>
        </w:rPr>
        <w:t xml:space="preserve"> / </w:t>
      </w:r>
      <w:r w:rsidRPr="006E6062" w:rsidR="463B218D">
        <w:rPr>
          <w:i/>
          <w:iCs/>
          <w:color w:val="44546A" w:themeColor="text2"/>
          <w:sz w:val="18"/>
          <w:szCs w:val="18"/>
        </w:rPr>
        <w:t>0</w:t>
      </w:r>
      <w:r w:rsidRPr="006E6062" w:rsidR="048F15DA">
        <w:rPr>
          <w:i/>
          <w:iCs/>
          <w:color w:val="44546A" w:themeColor="text2"/>
          <w:sz w:val="18"/>
          <w:szCs w:val="18"/>
        </w:rPr>
        <w:t>1</w:t>
      </w:r>
      <w:r w:rsidRPr="006E6062" w:rsidR="5980C897">
        <w:rPr>
          <w:i/>
          <w:iCs/>
          <w:color w:val="44546A" w:themeColor="text2"/>
          <w:sz w:val="18"/>
          <w:szCs w:val="18"/>
        </w:rPr>
        <w:t xml:space="preserve"> OBLIGACIONES </w:t>
      </w:r>
      <w:r w:rsidRPr="006E6062" w:rsidR="4D892880">
        <w:rPr>
          <w:i/>
          <w:iCs/>
          <w:color w:val="44546A" w:themeColor="text2"/>
          <w:sz w:val="18"/>
          <w:szCs w:val="18"/>
        </w:rPr>
        <w:t>GENERALES</w:t>
      </w:r>
      <w:r w:rsidRPr="006E6062" w:rsidR="5980C897">
        <w:rPr>
          <w:i/>
          <w:iCs/>
          <w:color w:val="44546A" w:themeColor="text2"/>
          <w:sz w:val="18"/>
          <w:szCs w:val="18"/>
        </w:rPr>
        <w:t xml:space="preserve"> / OBLIGACIÓN </w:t>
      </w:r>
      <w:r w:rsidRPr="006E6062" w:rsidR="1ECA80ED">
        <w:rPr>
          <w:i/>
          <w:iCs/>
          <w:color w:val="44546A" w:themeColor="text2"/>
          <w:sz w:val="18"/>
          <w:szCs w:val="18"/>
        </w:rPr>
        <w:t>12</w:t>
      </w:r>
      <w:r w:rsidRPr="006E6062" w:rsidR="5980C897">
        <w:rPr>
          <w:i/>
          <w:iCs/>
          <w:color w:val="44546A" w:themeColor="text2"/>
          <w:sz w:val="18"/>
          <w:szCs w:val="18"/>
        </w:rPr>
        <w:t>/  0</w:t>
      </w:r>
      <w:r w:rsidRPr="006E6062" w:rsidR="7EAB821A">
        <w:rPr>
          <w:i/>
          <w:iCs/>
          <w:color w:val="44546A" w:themeColor="text2"/>
          <w:sz w:val="18"/>
          <w:szCs w:val="18"/>
        </w:rPr>
        <w:t>2 ENTREGA DE DOTACIÓN Y EPP</w:t>
      </w:r>
    </w:p>
    <w:p w:rsidRPr="006E6062" w:rsidR="0E5B1554" w:rsidP="00154641" w:rsidRDefault="0A8887F9" w14:paraId="200FF7F4" w14:textId="55542B30">
      <w:pPr>
        <w:pStyle w:val="Ttulo2"/>
        <w:numPr>
          <w:ilvl w:val="1"/>
          <w:numId w:val="5"/>
        </w:numPr>
        <w:spacing w:after="240"/>
      </w:pPr>
      <w:bookmarkStart w:name="_Toc194682980" w:id="551"/>
      <w:bookmarkStart w:name="_Toc1728451997" w:id="552"/>
      <w:bookmarkStart w:name="_Toc19804912" w:id="553"/>
      <w:bookmarkStart w:name="_Toc215932981" w:id="554"/>
      <w:bookmarkStart w:name="_Toc704002602" w:id="555"/>
      <w:bookmarkStart w:name="_Toc216169886" w:id="556"/>
      <w:r w:rsidRPr="006E6062">
        <w:t>PLAN MANEJO DE TRÁNSITO</w:t>
      </w:r>
      <w:bookmarkEnd w:id="551"/>
      <w:bookmarkEnd w:id="552"/>
      <w:bookmarkEnd w:id="553"/>
      <w:bookmarkEnd w:id="554"/>
      <w:bookmarkEnd w:id="555"/>
      <w:bookmarkEnd w:id="556"/>
    </w:p>
    <w:p w:rsidR="6FF4AA4E" w:rsidP="7BA9959C" w:rsidRDefault="6FF4AA4E" w14:paraId="50D0F1E0" w14:textId="168EACCA">
      <w:pPr>
        <w:spacing w:before="240" w:after="240"/>
        <w:jc w:val="both"/>
        <w:rPr>
          <w:b/>
        </w:rPr>
      </w:pPr>
      <w:r w:rsidRPr="7BA9959C">
        <w:t xml:space="preserve">Dando cumplimiento a las obligaciones contractuales establecidas en el contrato SCJ-1809-2024 entre la Secretaría Distrital de Seguridad, Convivencia y Justicia y la Empresa de Telecomunicaciones, se adelantó el trámite del Plan de Manejo de Tránsito (PMT), radicado bajo el número SPMT-202461204305302 y aprobado mediante el documento </w:t>
      </w:r>
      <w:r w:rsidRPr="7C565671">
        <w:rPr>
          <w:b/>
        </w:rPr>
        <w:t>SPMT-202431216939401</w:t>
      </w:r>
      <w:r w:rsidRPr="7BA9959C">
        <w:t xml:space="preserve"> del 10 de diciembre de 2024, </w:t>
      </w:r>
      <w:r w:rsidRPr="7C565671">
        <w:rPr>
          <w:b/>
        </w:rPr>
        <w:t>con vigencia hasta el 13 de noviembre de 2025.</w:t>
      </w:r>
    </w:p>
    <w:p w:rsidR="6FF4AA4E" w:rsidP="7BA9959C" w:rsidRDefault="6FF4AA4E" w14:paraId="58FFB340" w14:textId="0C18DA91">
      <w:pPr>
        <w:spacing w:before="240" w:after="240"/>
        <w:jc w:val="both"/>
      </w:pPr>
      <w:r w:rsidRPr="7BA9959C">
        <w:t xml:space="preserve">Una vez finalizada dicha vigencia, el día 12 de noviembre, ETB procedió a radicar los documentos requeridos conforme a la prórroga otorgada, obteniendo el radicado 202500001322662. Posteriormente, el </w:t>
      </w:r>
      <w:r w:rsidRPr="42598FE5">
        <w:t>19 de noviembre de 2025</w:t>
      </w:r>
      <w:r w:rsidRPr="7BA9959C">
        <w:t xml:space="preserve"> se recibió la aprobación bajo el número </w:t>
      </w:r>
      <w:r w:rsidRPr="419E083F">
        <w:rPr>
          <w:b/>
        </w:rPr>
        <w:t>SPMT-202531215478691,</w:t>
      </w:r>
      <w:r w:rsidRPr="7BA9959C">
        <w:t xml:space="preserve"> con una vigencia comprendida entre el 1</w:t>
      </w:r>
      <w:r w:rsidRPr="42598FE5">
        <w:rPr>
          <w:b/>
        </w:rPr>
        <w:t>9 de noviembre de 2025 y el 31 de enero de 2026,</w:t>
      </w:r>
      <w:r w:rsidRPr="7BA9959C">
        <w:t xml:space="preserve"> fecha que coincide con la culminación de la prórroga y del periodo contractual del contrato SCJ-1809-2025.</w:t>
      </w:r>
    </w:p>
    <w:p w:rsidR="7BA9959C" w:rsidP="42598FE5" w:rsidRDefault="6FF4AA4E" w14:paraId="7E25A948" w14:textId="5CE54582">
      <w:pPr>
        <w:spacing w:before="240" w:after="240"/>
        <w:jc w:val="both"/>
      </w:pPr>
      <w:r w:rsidRPr="7BA9959C">
        <w:t xml:space="preserve">Es importante aclarar que durante el periodo comprendido entre el 14 y el 19 de noviembre </w:t>
      </w:r>
      <w:r w:rsidRPr="42598FE5" w:rsidR="411B469D">
        <w:t xml:space="preserve">2025 </w:t>
      </w:r>
      <w:r w:rsidRPr="7BA9959C">
        <w:t>no se realizaron actividades en campo, debido a la ausencia de autorización por parte de la SDM y a la espera de la emisión del radicado correspondiente.</w:t>
      </w:r>
    </w:p>
    <w:p w:rsidRPr="006E6062" w:rsidR="4AD5F23D" w:rsidP="56AC05C9" w:rsidRDefault="499BE64E" w14:paraId="07C04D12" w14:textId="67F4BBB0">
      <w:pPr>
        <w:spacing w:after="240"/>
        <w:jc w:val="center"/>
      </w:pPr>
      <w:r>
        <w:rPr>
          <w:noProof/>
        </w:rPr>
        <w:drawing>
          <wp:inline distT="0" distB="0" distL="0" distR="0" wp14:anchorId="59B21B32" wp14:editId="6EB0BD30">
            <wp:extent cx="3752850" cy="2608889"/>
            <wp:effectExtent l="0" t="0" r="0" b="0"/>
            <wp:docPr id="1591161819" name="Picture 159116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161819"/>
                    <pic:cNvPicPr/>
                  </pic:nvPicPr>
                  <pic:blipFill>
                    <a:blip r:embed="rId41">
                      <a:extLst>
                        <a:ext uri="{28A0092B-C50C-407E-A947-70E740481C1C}">
                          <a14:useLocalDpi xmlns:a14="http://schemas.microsoft.com/office/drawing/2010/main"/>
                        </a:ext>
                      </a:extLst>
                    </a:blip>
                    <a:stretch>
                      <a:fillRect/>
                    </a:stretch>
                  </pic:blipFill>
                  <pic:spPr>
                    <a:xfrm>
                      <a:off x="0" y="0"/>
                      <a:ext cx="3752850" cy="2608889"/>
                    </a:xfrm>
                    <a:prstGeom prst="rect">
                      <a:avLst/>
                    </a:prstGeom>
                  </pic:spPr>
                </pic:pic>
              </a:graphicData>
            </a:graphic>
          </wp:inline>
        </w:drawing>
      </w:r>
    </w:p>
    <w:p w:rsidRPr="006E6062" w:rsidR="4AD5F23D" w:rsidP="56AC05C9" w:rsidRDefault="4AD5F23D" w14:paraId="11F3C487" w14:textId="2B185720">
      <w:pPr>
        <w:spacing w:after="0"/>
        <w:ind w:right="23"/>
        <w:jc w:val="center"/>
      </w:pPr>
      <w:r w:rsidRPr="006E6062">
        <w:rPr>
          <w:color w:val="000000" w:themeColor="text1"/>
        </w:rPr>
        <w:t>(...)</w:t>
      </w:r>
    </w:p>
    <w:p w:rsidR="26A25010" w:rsidP="319B7F1E" w:rsidRDefault="26A25010" w14:paraId="593B236B" w14:textId="6B3E0024">
      <w:pPr>
        <w:spacing w:after="0"/>
        <w:ind w:right="23"/>
        <w:jc w:val="center"/>
        <w:rPr>
          <w:color w:val="000000" w:themeColor="text1"/>
        </w:rPr>
      </w:pPr>
    </w:p>
    <w:p w:rsidR="26A25010" w:rsidP="26A25010" w:rsidRDefault="449AD75E" w14:paraId="3CEBB84A" w14:textId="7FC4EA7D">
      <w:pPr>
        <w:spacing w:after="0"/>
        <w:ind w:right="23"/>
        <w:jc w:val="center"/>
      </w:pPr>
      <w:r>
        <w:rPr>
          <w:noProof/>
        </w:rPr>
        <w:drawing>
          <wp:inline distT="0" distB="0" distL="0" distR="0" wp14:anchorId="7DC392E6" wp14:editId="743211B2">
            <wp:extent cx="3078270" cy="2676756"/>
            <wp:effectExtent l="0" t="0" r="0" b="0"/>
            <wp:docPr id="14646226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22620" name="Picture 1464622620"/>
                    <pic:cNvPicPr/>
                  </pic:nvPicPr>
                  <pic:blipFill>
                    <a:blip r:embed="rId42">
                      <a:extLst>
                        <a:ext uri="{28A0092B-C50C-407E-A947-70E740481C1C}">
                          <a14:useLocalDpi xmlns:a14="http://schemas.microsoft.com/office/drawing/2010/main"/>
                        </a:ext>
                      </a:extLst>
                    </a:blip>
                    <a:stretch>
                      <a:fillRect/>
                    </a:stretch>
                  </pic:blipFill>
                  <pic:spPr>
                    <a:xfrm>
                      <a:off x="0" y="0"/>
                      <a:ext cx="3078270" cy="2676756"/>
                    </a:xfrm>
                    <a:prstGeom prst="rect">
                      <a:avLst/>
                    </a:prstGeom>
                  </pic:spPr>
                </pic:pic>
              </a:graphicData>
            </a:graphic>
          </wp:inline>
        </w:drawing>
      </w:r>
    </w:p>
    <w:p w:rsidRPr="006E6062" w:rsidR="4AD5F23D" w:rsidP="56AC05C9" w:rsidRDefault="4AD5F23D" w14:paraId="346C3D22" w14:textId="4288B773">
      <w:pPr>
        <w:spacing w:after="0"/>
        <w:ind w:right="23"/>
        <w:jc w:val="center"/>
      </w:pPr>
    </w:p>
    <w:p w:rsidRPr="006E6062" w:rsidR="00C47BE7" w:rsidP="4A47A788" w:rsidRDefault="254EB914" w14:paraId="06898312" w14:textId="7D3A5787">
      <w:pPr>
        <w:pStyle w:val="Descripcin"/>
        <w:jc w:val="center"/>
      </w:pPr>
      <w:bookmarkStart w:name="_Toc216169921" w:id="557"/>
      <w:r w:rsidRPr="006E6062">
        <w:t xml:space="preserve">Ilustración </w:t>
      </w:r>
      <w:r w:rsidRPr="006E6062" w:rsidR="15353484">
        <w:fldChar w:fldCharType="begin"/>
      </w:r>
      <w:r w:rsidRPr="006E6062" w:rsidR="15353484">
        <w:instrText>SEQ Ilustración \* ARABIC</w:instrText>
      </w:r>
      <w:r w:rsidRPr="006E6062" w:rsidR="15353484">
        <w:fldChar w:fldCharType="separate"/>
      </w:r>
      <w:r w:rsidR="00041DFA">
        <w:rPr>
          <w:noProof/>
        </w:rPr>
        <w:t>17</w:t>
      </w:r>
      <w:r w:rsidRPr="006E6062" w:rsidR="15353484">
        <w:fldChar w:fldCharType="end"/>
      </w:r>
      <w:r w:rsidRPr="006E6062">
        <w:t xml:space="preserve">. </w:t>
      </w:r>
      <w:r w:rsidRPr="006E6062" w:rsidR="32577A50">
        <w:t xml:space="preserve">Documento de </w:t>
      </w:r>
      <w:r w:rsidRPr="006E6062" w:rsidR="6B11BC5D">
        <w:t>aprobación</w:t>
      </w:r>
      <w:r w:rsidRPr="006E6062" w:rsidR="32577A50">
        <w:t xml:space="preserve"> PMT</w:t>
      </w:r>
      <w:bookmarkEnd w:id="557"/>
    </w:p>
    <w:tbl>
      <w:tblPr>
        <w:tblW w:w="8800" w:type="dxa"/>
        <w:tblBorders>
          <w:top w:val="single" w:color="auto" w:sz="6" w:space="0"/>
          <w:left w:val="single" w:color="auto" w:sz="6" w:space="0"/>
          <w:bottom w:val="single" w:color="auto" w:sz="6" w:space="0"/>
          <w:right w:val="single" w:color="auto" w:sz="6" w:space="0"/>
        </w:tblBorders>
        <w:tblLook w:val="0400" w:firstRow="0" w:lastRow="0" w:firstColumn="0" w:lastColumn="0" w:noHBand="0" w:noVBand="1"/>
      </w:tblPr>
      <w:tblGrid>
        <w:gridCol w:w="577"/>
        <w:gridCol w:w="1965"/>
        <w:gridCol w:w="1650"/>
        <w:gridCol w:w="1800"/>
        <w:gridCol w:w="2808"/>
      </w:tblGrid>
      <w:tr w:rsidRPr="006E6062" w:rsidR="11ADA0C0" w:rsidTr="5C88E043" w14:paraId="700744A9" w14:textId="77777777">
        <w:trPr>
          <w:trHeight w:val="300"/>
        </w:trPr>
        <w:tc>
          <w:tcPr>
            <w:tcW w:w="8800" w:type="dxa"/>
            <w:gridSpan w:val="5"/>
            <w:tcBorders>
              <w:top w:val="single" w:color="FFFFFF" w:themeColor="background1" w:sz="6" w:space="0"/>
              <w:left w:val="single" w:color="2E75B5" w:sz="24" w:space="0"/>
              <w:bottom w:val="single" w:color="FFFFFF" w:themeColor="background1" w:sz="6" w:space="0"/>
              <w:right w:val="single" w:color="FFFFFF" w:themeColor="background1" w:sz="6" w:space="0"/>
            </w:tcBorders>
            <w:shd w:val="clear" w:color="auto" w:fill="002060"/>
            <w:tcMar>
              <w:left w:w="105" w:type="dxa"/>
              <w:right w:w="105" w:type="dxa"/>
            </w:tcMar>
            <w:vAlign w:val="center"/>
          </w:tcPr>
          <w:p w:rsidRPr="006E6062" w:rsidR="3D6C79CF" w:rsidP="11ADA0C0" w:rsidRDefault="3D6C79CF" w14:paraId="1A5863FA" w14:textId="163F4347">
            <w:pPr>
              <w:pStyle w:val="Normal0"/>
              <w:pBdr>
                <w:top w:val="nil"/>
                <w:left w:val="nil"/>
                <w:bottom w:val="nil"/>
                <w:right w:val="nil"/>
                <w:between w:val="nil"/>
              </w:pBdr>
              <w:jc w:val="center"/>
              <w:rPr>
                <w:color w:val="FFFFFF" w:themeColor="background1"/>
                <w:sz w:val="16"/>
                <w:szCs w:val="16"/>
              </w:rPr>
            </w:pPr>
            <w:r w:rsidRPr="006E6062">
              <w:rPr>
                <w:b/>
                <w:bCs/>
                <w:color w:val="FFFFFF" w:themeColor="background1"/>
                <w:sz w:val="16"/>
                <w:szCs w:val="16"/>
              </w:rPr>
              <w:t>SEGUIMIENTO</w:t>
            </w:r>
            <w:r w:rsidRPr="006E6062" w:rsidR="11ADA0C0">
              <w:rPr>
                <w:b/>
                <w:bCs/>
                <w:color w:val="FFFFFF" w:themeColor="background1"/>
                <w:sz w:val="16"/>
                <w:szCs w:val="16"/>
              </w:rPr>
              <w:t xml:space="preserve"> </w:t>
            </w:r>
            <w:r w:rsidRPr="006E6062" w:rsidR="70B99C01">
              <w:rPr>
                <w:b/>
                <w:bCs/>
                <w:color w:val="FFFFFF" w:themeColor="background1"/>
                <w:sz w:val="16"/>
                <w:szCs w:val="16"/>
              </w:rPr>
              <w:t xml:space="preserve">GESTIÓN PMT </w:t>
            </w:r>
            <w:r w:rsidRPr="006E6062" w:rsidR="11ADA0C0">
              <w:rPr>
                <w:b/>
                <w:bCs/>
                <w:color w:val="FFFFFF" w:themeColor="background1"/>
                <w:sz w:val="16"/>
                <w:szCs w:val="16"/>
              </w:rPr>
              <w:t>CTO 1809-2024</w:t>
            </w:r>
          </w:p>
        </w:tc>
      </w:tr>
      <w:tr w:rsidRPr="006E6062" w:rsidR="11ADA0C0" w:rsidTr="714B633D" w14:paraId="79403AC8" w14:textId="77777777">
        <w:trPr>
          <w:trHeight w:val="300"/>
        </w:trPr>
        <w:tc>
          <w:tcPr>
            <w:tcW w:w="577" w:type="dxa"/>
            <w:vMerge w:val="restart"/>
            <w:tcBorders>
              <w:top w:val="single" w:color="FFFFFF" w:themeColor="background1" w:sz="6" w:space="0"/>
              <w:left w:val="single" w:color="2E75B5" w:sz="24" w:space="0"/>
              <w:bottom w:val="single" w:color="FFFFFF" w:themeColor="background1" w:sz="6" w:space="0"/>
              <w:right w:val="single" w:color="FFFFFF" w:themeColor="background1" w:sz="6" w:space="0"/>
            </w:tcBorders>
            <w:shd w:val="clear" w:color="auto" w:fill="2E75B5"/>
            <w:tcMar>
              <w:left w:w="105" w:type="dxa"/>
              <w:right w:w="105" w:type="dxa"/>
            </w:tcMar>
            <w:vAlign w:val="center"/>
          </w:tcPr>
          <w:p w:rsidRPr="006E6062" w:rsidR="11ADA0C0" w:rsidP="11ADA0C0" w:rsidRDefault="11ADA0C0" w14:paraId="1728DBD7" w14:textId="5118EEEB">
            <w:pPr>
              <w:pStyle w:val="Normal0"/>
              <w:pBdr>
                <w:top w:val="nil"/>
                <w:left w:val="nil"/>
                <w:bottom w:val="nil"/>
                <w:right w:val="nil"/>
                <w:between w:val="nil"/>
              </w:pBdr>
              <w:jc w:val="center"/>
              <w:rPr>
                <w:color w:val="FFFFFF" w:themeColor="background1"/>
                <w:sz w:val="16"/>
                <w:szCs w:val="16"/>
              </w:rPr>
            </w:pPr>
            <w:r w:rsidRPr="006E6062">
              <w:rPr>
                <w:b/>
                <w:bCs/>
                <w:color w:val="FFFFFF" w:themeColor="background1"/>
                <w:sz w:val="16"/>
                <w:szCs w:val="16"/>
              </w:rPr>
              <w:t>MES</w:t>
            </w:r>
          </w:p>
        </w:tc>
        <w:tc>
          <w:tcPr>
            <w:tcW w:w="1965" w:type="dxa"/>
            <w:vMerge w:val="restart"/>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105" w:type="dxa"/>
              <w:right w:w="105" w:type="dxa"/>
            </w:tcMar>
            <w:vAlign w:val="center"/>
          </w:tcPr>
          <w:p w:rsidRPr="006E6062" w:rsidR="7DCC76CB" w:rsidP="11ADA0C0" w:rsidRDefault="7DCC76CB" w14:paraId="5C731E10" w14:textId="1F1E69CD">
            <w:pPr>
              <w:pStyle w:val="Normal0"/>
              <w:pBdr>
                <w:top w:val="nil"/>
                <w:left w:val="nil"/>
                <w:bottom w:val="nil"/>
                <w:right w:val="nil"/>
                <w:between w:val="nil"/>
              </w:pBdr>
              <w:jc w:val="center"/>
            </w:pPr>
            <w:r w:rsidRPr="006E6062">
              <w:rPr>
                <w:b/>
                <w:bCs/>
                <w:color w:val="FFFFFF" w:themeColor="background1"/>
                <w:sz w:val="16"/>
                <w:szCs w:val="16"/>
              </w:rPr>
              <w:t>No. APROBACIÓN</w:t>
            </w:r>
          </w:p>
        </w:tc>
        <w:tc>
          <w:tcPr>
            <w:tcW w:w="3450" w:type="dxa"/>
            <w:gridSpan w:val="2"/>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105" w:type="dxa"/>
              <w:right w:w="105" w:type="dxa"/>
            </w:tcMar>
            <w:vAlign w:val="center"/>
          </w:tcPr>
          <w:p w:rsidRPr="006E6062" w:rsidR="05159B7A" w:rsidP="11ADA0C0" w:rsidRDefault="05159B7A" w14:paraId="67C7B709" w14:textId="2399612E">
            <w:pPr>
              <w:pStyle w:val="Normal0"/>
              <w:jc w:val="center"/>
            </w:pPr>
            <w:r w:rsidRPr="006E6062">
              <w:rPr>
                <w:b/>
                <w:bCs/>
                <w:color w:val="FFFFFF" w:themeColor="background1"/>
                <w:sz w:val="16"/>
                <w:szCs w:val="16"/>
              </w:rPr>
              <w:t>VIGENCIA</w:t>
            </w:r>
          </w:p>
        </w:tc>
        <w:tc>
          <w:tcPr>
            <w:tcW w:w="2808" w:type="dxa"/>
            <w:vMerge w:val="restart"/>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105" w:type="dxa"/>
              <w:right w:w="105" w:type="dxa"/>
            </w:tcMar>
            <w:vAlign w:val="center"/>
          </w:tcPr>
          <w:p w:rsidRPr="006E6062" w:rsidR="29C11202" w:rsidP="11ADA0C0" w:rsidRDefault="29C11202" w14:paraId="2D3AAAF4" w14:textId="7FE3C8B4">
            <w:pPr>
              <w:pStyle w:val="Normal0"/>
              <w:jc w:val="center"/>
              <w:rPr>
                <w:b/>
                <w:bCs/>
                <w:color w:val="FFFFFF" w:themeColor="background1"/>
                <w:sz w:val="16"/>
                <w:szCs w:val="16"/>
              </w:rPr>
            </w:pPr>
            <w:r w:rsidRPr="006E6062">
              <w:rPr>
                <w:b/>
                <w:bCs/>
                <w:color w:val="FFFFFF" w:themeColor="background1"/>
                <w:sz w:val="16"/>
                <w:szCs w:val="16"/>
              </w:rPr>
              <w:t>OBSERVACIONES</w:t>
            </w:r>
          </w:p>
        </w:tc>
      </w:tr>
      <w:tr w:rsidRPr="006E6062" w:rsidR="11ADA0C0" w:rsidTr="714B633D" w14:paraId="00753969" w14:textId="77777777">
        <w:trPr>
          <w:trHeight w:val="300"/>
        </w:trPr>
        <w:tc>
          <w:tcPr>
            <w:tcW w:w="577" w:type="dxa"/>
            <w:vMerge/>
            <w:tcMar>
              <w:left w:w="105" w:type="dxa"/>
              <w:right w:w="105" w:type="dxa"/>
            </w:tcMar>
            <w:vAlign w:val="center"/>
          </w:tcPr>
          <w:p w:rsidRPr="006E6062" w:rsidR="00B440CE" w:rsidRDefault="00B440CE" w14:paraId="3BB6CB7B" w14:textId="77777777"/>
        </w:tc>
        <w:tc>
          <w:tcPr>
            <w:tcW w:w="1965" w:type="dxa"/>
            <w:vMerge/>
            <w:tcMar>
              <w:left w:w="105" w:type="dxa"/>
              <w:right w:w="105" w:type="dxa"/>
            </w:tcMar>
            <w:vAlign w:val="center"/>
          </w:tcPr>
          <w:p w:rsidRPr="006E6062" w:rsidR="00B440CE" w:rsidRDefault="00B440CE" w14:paraId="29BE74BB" w14:textId="77777777"/>
        </w:tc>
        <w:tc>
          <w:tcPr>
            <w:tcW w:w="165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105" w:type="dxa"/>
              <w:right w:w="105" w:type="dxa"/>
            </w:tcMar>
            <w:vAlign w:val="center"/>
          </w:tcPr>
          <w:p w:rsidRPr="006E6062" w:rsidR="29C11202" w:rsidP="11ADA0C0" w:rsidRDefault="29C11202" w14:paraId="47A56154" w14:textId="770D5366">
            <w:pPr>
              <w:pStyle w:val="Normal0"/>
              <w:jc w:val="center"/>
              <w:rPr>
                <w:b/>
                <w:bCs/>
                <w:color w:val="FFFFFF" w:themeColor="background1"/>
                <w:sz w:val="16"/>
                <w:szCs w:val="16"/>
              </w:rPr>
            </w:pPr>
            <w:r w:rsidRPr="006E6062">
              <w:rPr>
                <w:b/>
                <w:bCs/>
                <w:color w:val="FFFFFF" w:themeColor="background1"/>
                <w:sz w:val="16"/>
                <w:szCs w:val="16"/>
              </w:rPr>
              <w:t>FECHA</w:t>
            </w:r>
          </w:p>
        </w:tc>
        <w:tc>
          <w:tcPr>
            <w:tcW w:w="180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105" w:type="dxa"/>
              <w:right w:w="105" w:type="dxa"/>
            </w:tcMar>
            <w:vAlign w:val="center"/>
          </w:tcPr>
          <w:p w:rsidRPr="006E6062" w:rsidR="29C11202" w:rsidP="11ADA0C0" w:rsidRDefault="29C11202" w14:paraId="153F2E0F" w14:textId="6C5C35D5">
            <w:pPr>
              <w:pStyle w:val="Normal0"/>
              <w:jc w:val="center"/>
              <w:rPr>
                <w:b/>
                <w:bCs/>
                <w:color w:val="FFFFFF" w:themeColor="background1"/>
                <w:sz w:val="16"/>
                <w:szCs w:val="16"/>
              </w:rPr>
            </w:pPr>
            <w:r w:rsidRPr="006E6062">
              <w:rPr>
                <w:b/>
                <w:bCs/>
                <w:color w:val="FFFFFF" w:themeColor="background1"/>
                <w:sz w:val="16"/>
                <w:szCs w:val="16"/>
              </w:rPr>
              <w:t>FECHA</w:t>
            </w:r>
          </w:p>
        </w:tc>
        <w:tc>
          <w:tcPr>
            <w:tcW w:w="2808" w:type="dxa"/>
            <w:vMerge/>
            <w:tcMar>
              <w:left w:w="105" w:type="dxa"/>
              <w:right w:w="105" w:type="dxa"/>
            </w:tcMar>
            <w:vAlign w:val="center"/>
          </w:tcPr>
          <w:p w:rsidRPr="006E6062" w:rsidR="00B440CE" w:rsidRDefault="00B440CE" w14:paraId="05A5C89A" w14:textId="77777777"/>
        </w:tc>
      </w:tr>
      <w:tr w:rsidRPr="006E6062" w:rsidR="11ADA0C0" w:rsidTr="714B633D" w14:paraId="40B0C5EB" w14:textId="77777777">
        <w:trPr>
          <w:trHeight w:val="300"/>
        </w:trPr>
        <w:tc>
          <w:tcPr>
            <w:tcW w:w="577" w:type="dxa"/>
            <w:tcBorders>
              <w:top w:val="single" w:color="FFFFFF" w:themeColor="background1" w:sz="6" w:space="0"/>
              <w:left w:val="single" w:color="2E75B5" w:sz="24" w:space="0"/>
              <w:bottom w:val="single" w:color="FFFFFF" w:themeColor="background1" w:sz="6" w:space="0"/>
              <w:right w:val="single" w:color="FFFFFF" w:themeColor="background1" w:sz="6" w:space="0"/>
            </w:tcBorders>
            <w:shd w:val="clear" w:color="auto" w:fill="DEEBF6"/>
            <w:tcMar>
              <w:left w:w="105" w:type="dxa"/>
              <w:right w:w="105" w:type="dxa"/>
            </w:tcMar>
            <w:vAlign w:val="center"/>
          </w:tcPr>
          <w:p w:rsidRPr="006E6062" w:rsidR="4999583F" w:rsidP="11ADA0C0" w:rsidRDefault="4999583F" w14:paraId="252DA357" w14:textId="130A0D1D">
            <w:pPr>
              <w:pStyle w:val="Normal0"/>
              <w:pBdr>
                <w:top w:val="nil"/>
                <w:left w:val="nil"/>
                <w:bottom w:val="nil"/>
                <w:right w:val="nil"/>
                <w:between w:val="nil"/>
              </w:pBdr>
              <w:jc w:val="center"/>
            </w:pPr>
            <w:r w:rsidRPr="006E6062">
              <w:rPr>
                <w:b/>
                <w:bCs/>
                <w:color w:val="000000" w:themeColor="text1"/>
                <w:sz w:val="16"/>
                <w:szCs w:val="16"/>
              </w:rPr>
              <w:t>1</w:t>
            </w:r>
          </w:p>
        </w:tc>
        <w:tc>
          <w:tcPr>
            <w:tcW w:w="196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105" w:type="dxa"/>
              <w:right w:w="105" w:type="dxa"/>
            </w:tcMar>
            <w:vAlign w:val="center"/>
          </w:tcPr>
          <w:p w:rsidRPr="006E6062" w:rsidR="259E5F36" w:rsidP="11ADA0C0" w:rsidRDefault="259E5F36" w14:paraId="030CF780" w14:textId="78872452">
            <w:pPr>
              <w:pStyle w:val="Normal0"/>
              <w:spacing w:after="0"/>
              <w:jc w:val="center"/>
              <w:rPr>
                <w:color w:val="000000" w:themeColor="text1"/>
                <w:sz w:val="16"/>
                <w:szCs w:val="16"/>
              </w:rPr>
            </w:pPr>
            <w:r w:rsidRPr="006E6062">
              <w:rPr>
                <w:b/>
                <w:bCs/>
                <w:color w:val="000000" w:themeColor="text1"/>
                <w:sz w:val="16"/>
                <w:szCs w:val="16"/>
              </w:rPr>
              <w:t>SPM</w:t>
            </w:r>
            <w:r w:rsidRPr="006E6062">
              <w:rPr>
                <w:color w:val="000000" w:themeColor="text1"/>
                <w:sz w:val="16"/>
                <w:szCs w:val="16"/>
              </w:rPr>
              <w:t>-2024</w:t>
            </w:r>
            <w:r w:rsidRPr="006E6062" w:rsidR="7FD4EE58">
              <w:rPr>
                <w:color w:val="000000" w:themeColor="text1"/>
                <w:sz w:val="16"/>
                <w:szCs w:val="16"/>
              </w:rPr>
              <w:t>31216939401</w:t>
            </w:r>
          </w:p>
        </w:tc>
        <w:tc>
          <w:tcPr>
            <w:tcW w:w="165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105" w:type="dxa"/>
              <w:right w:w="105" w:type="dxa"/>
            </w:tcMar>
            <w:vAlign w:val="center"/>
          </w:tcPr>
          <w:p w:rsidRPr="006E6062" w:rsidR="4E390128" w:rsidP="11ADA0C0" w:rsidRDefault="4E390128" w14:paraId="03D8DFE4" w14:textId="60367E7C">
            <w:pPr>
              <w:pStyle w:val="Normal0"/>
              <w:jc w:val="center"/>
            </w:pPr>
            <w:r w:rsidRPr="006E6062">
              <w:rPr>
                <w:color w:val="000000" w:themeColor="text1"/>
                <w:sz w:val="16"/>
                <w:szCs w:val="16"/>
              </w:rPr>
              <w:t>10 diciembre 2024</w:t>
            </w:r>
          </w:p>
        </w:tc>
        <w:tc>
          <w:tcPr>
            <w:tcW w:w="180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105" w:type="dxa"/>
              <w:right w:w="105" w:type="dxa"/>
            </w:tcMar>
            <w:vAlign w:val="center"/>
          </w:tcPr>
          <w:p w:rsidRPr="006E6062" w:rsidR="4E390128" w:rsidP="11ADA0C0" w:rsidRDefault="4E390128" w14:paraId="1CE08F5B" w14:textId="6C5BDBBD">
            <w:pPr>
              <w:pStyle w:val="Normal0"/>
              <w:jc w:val="center"/>
            </w:pPr>
            <w:r w:rsidRPr="006E6062">
              <w:rPr>
                <w:color w:val="000000" w:themeColor="text1"/>
                <w:sz w:val="16"/>
                <w:szCs w:val="16"/>
              </w:rPr>
              <w:t>13 noviembre 2025</w:t>
            </w:r>
          </w:p>
        </w:tc>
        <w:tc>
          <w:tcPr>
            <w:tcW w:w="2808"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105" w:type="dxa"/>
              <w:right w:w="105" w:type="dxa"/>
            </w:tcMar>
            <w:vAlign w:val="center"/>
          </w:tcPr>
          <w:p w:rsidRPr="006E6062" w:rsidR="3B57C866" w:rsidP="11ADA0C0" w:rsidRDefault="62EABC99" w14:paraId="577F501C" w14:textId="27941B0C">
            <w:pPr>
              <w:pStyle w:val="Normal0"/>
              <w:jc w:val="center"/>
              <w:rPr>
                <w:color w:val="000000" w:themeColor="text1"/>
                <w:sz w:val="16"/>
                <w:szCs w:val="16"/>
              </w:rPr>
            </w:pPr>
            <w:r w:rsidRPr="04E4623E">
              <w:rPr>
                <w:color w:val="000000" w:themeColor="text1"/>
                <w:sz w:val="16"/>
                <w:szCs w:val="16"/>
              </w:rPr>
              <w:t>N/A</w:t>
            </w:r>
          </w:p>
        </w:tc>
      </w:tr>
      <w:tr w:rsidR="714B633D" w:rsidTr="714B633D" w14:paraId="1DBF3165" w14:textId="77777777">
        <w:trPr>
          <w:trHeight w:val="300"/>
        </w:trPr>
        <w:tc>
          <w:tcPr>
            <w:tcW w:w="577" w:type="dxa"/>
            <w:tcBorders>
              <w:top w:val="single" w:color="FFFFFF" w:themeColor="background1" w:sz="6" w:space="0"/>
              <w:left w:val="single" w:color="2E75B5" w:sz="24" w:space="0"/>
              <w:bottom w:val="single" w:color="FFFFFF" w:themeColor="background1" w:sz="6" w:space="0"/>
              <w:right w:val="single" w:color="FFFFFF" w:themeColor="background1" w:sz="6" w:space="0"/>
            </w:tcBorders>
            <w:shd w:val="clear" w:color="auto" w:fill="DEEBF6"/>
            <w:tcMar>
              <w:left w:w="105" w:type="dxa"/>
              <w:right w:w="105" w:type="dxa"/>
            </w:tcMar>
            <w:vAlign w:val="center"/>
          </w:tcPr>
          <w:p w:rsidR="62EABC99" w:rsidP="714B633D" w:rsidRDefault="62EABC99" w14:paraId="1D227599" w14:textId="1C826132">
            <w:pPr>
              <w:pStyle w:val="Normal0"/>
              <w:jc w:val="center"/>
              <w:rPr>
                <w:b/>
                <w:bCs/>
                <w:color w:val="000000" w:themeColor="text1"/>
                <w:sz w:val="16"/>
                <w:szCs w:val="16"/>
              </w:rPr>
            </w:pPr>
            <w:r w:rsidRPr="714B633D">
              <w:rPr>
                <w:b/>
                <w:bCs/>
                <w:color w:val="000000" w:themeColor="text1"/>
                <w:sz w:val="16"/>
                <w:szCs w:val="16"/>
              </w:rPr>
              <w:t>2</w:t>
            </w:r>
          </w:p>
        </w:tc>
        <w:tc>
          <w:tcPr>
            <w:tcW w:w="196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105" w:type="dxa"/>
              <w:right w:w="105" w:type="dxa"/>
            </w:tcMar>
            <w:vAlign w:val="center"/>
          </w:tcPr>
          <w:p w:rsidR="62EABC99" w:rsidP="714B633D" w:rsidRDefault="62EABC99" w14:paraId="435E98DD" w14:textId="17F27F4C">
            <w:pPr>
              <w:pStyle w:val="Normal0"/>
              <w:jc w:val="center"/>
              <w:rPr>
                <w:color w:val="000000" w:themeColor="text1"/>
                <w:sz w:val="16"/>
                <w:szCs w:val="16"/>
              </w:rPr>
            </w:pPr>
            <w:r w:rsidRPr="714B633D">
              <w:rPr>
                <w:b/>
                <w:bCs/>
                <w:color w:val="000000" w:themeColor="text1"/>
                <w:sz w:val="16"/>
                <w:szCs w:val="16"/>
              </w:rPr>
              <w:t>SPMT-</w:t>
            </w:r>
            <w:r w:rsidRPr="714B633D">
              <w:rPr>
                <w:color w:val="000000" w:themeColor="text1"/>
                <w:sz w:val="16"/>
                <w:szCs w:val="16"/>
              </w:rPr>
              <w:t>202531215478691</w:t>
            </w:r>
          </w:p>
        </w:tc>
        <w:tc>
          <w:tcPr>
            <w:tcW w:w="165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105" w:type="dxa"/>
              <w:right w:w="105" w:type="dxa"/>
            </w:tcMar>
            <w:vAlign w:val="center"/>
          </w:tcPr>
          <w:p w:rsidR="62EABC99" w:rsidP="714B633D" w:rsidRDefault="62EABC99" w14:paraId="068C36F5" w14:textId="0E10746F">
            <w:pPr>
              <w:pStyle w:val="Normal0"/>
              <w:jc w:val="center"/>
              <w:rPr>
                <w:color w:val="000000" w:themeColor="text1"/>
                <w:sz w:val="16"/>
                <w:szCs w:val="16"/>
              </w:rPr>
            </w:pPr>
            <w:r w:rsidRPr="528E4D65">
              <w:rPr>
                <w:color w:val="000000" w:themeColor="text1"/>
                <w:sz w:val="16"/>
                <w:szCs w:val="16"/>
              </w:rPr>
              <w:t>19 noviembre 2025</w:t>
            </w:r>
          </w:p>
        </w:tc>
        <w:tc>
          <w:tcPr>
            <w:tcW w:w="180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105" w:type="dxa"/>
              <w:right w:w="105" w:type="dxa"/>
            </w:tcMar>
            <w:vAlign w:val="center"/>
          </w:tcPr>
          <w:p w:rsidR="714B633D" w:rsidP="714B633D" w:rsidRDefault="62EABC99" w14:paraId="12706B57" w14:textId="7EAEB145">
            <w:pPr>
              <w:pStyle w:val="Normal0"/>
              <w:jc w:val="center"/>
              <w:rPr>
                <w:color w:val="000000" w:themeColor="text1"/>
                <w:sz w:val="16"/>
                <w:szCs w:val="16"/>
              </w:rPr>
            </w:pPr>
            <w:r w:rsidRPr="528E4D65">
              <w:rPr>
                <w:color w:val="000000" w:themeColor="text1"/>
                <w:sz w:val="16"/>
                <w:szCs w:val="16"/>
              </w:rPr>
              <w:t>31 enero 2026</w:t>
            </w:r>
          </w:p>
        </w:tc>
        <w:tc>
          <w:tcPr>
            <w:tcW w:w="2808"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105" w:type="dxa"/>
              <w:right w:w="105" w:type="dxa"/>
            </w:tcMar>
            <w:vAlign w:val="center"/>
          </w:tcPr>
          <w:p w:rsidR="714B633D" w:rsidP="714B633D" w:rsidRDefault="62EABC99" w14:paraId="30250314" w14:textId="4912A79D">
            <w:pPr>
              <w:pStyle w:val="Normal0"/>
              <w:jc w:val="center"/>
              <w:rPr>
                <w:color w:val="000000" w:themeColor="text1"/>
                <w:sz w:val="16"/>
                <w:szCs w:val="16"/>
              </w:rPr>
            </w:pPr>
            <w:r w:rsidRPr="04E4623E">
              <w:rPr>
                <w:color w:val="000000" w:themeColor="text1"/>
                <w:sz w:val="16"/>
                <w:szCs w:val="16"/>
              </w:rPr>
              <w:t>N/A</w:t>
            </w:r>
          </w:p>
        </w:tc>
      </w:tr>
      <w:tr w:rsidRPr="006E6062" w:rsidR="11ADA0C0" w:rsidTr="5C88E043" w14:paraId="55ABCAD5" w14:textId="77777777">
        <w:trPr>
          <w:trHeight w:val="300"/>
        </w:trPr>
        <w:tc>
          <w:tcPr>
            <w:tcW w:w="577" w:type="dxa"/>
            <w:tcBorders>
              <w:top w:val="single" w:color="FFFFFF" w:themeColor="background1" w:sz="6" w:space="0"/>
              <w:left w:val="single" w:color="2E75B5" w:sz="24" w:space="0"/>
              <w:bottom w:val="single" w:color="2E75B5" w:sz="24" w:space="0"/>
              <w:right w:val="single" w:color="FFFFFF" w:themeColor="background1" w:sz="6" w:space="0"/>
            </w:tcBorders>
            <w:shd w:val="clear" w:color="auto" w:fill="2E75B5"/>
            <w:tcMar>
              <w:left w:w="105" w:type="dxa"/>
              <w:right w:w="105" w:type="dxa"/>
            </w:tcMar>
            <w:vAlign w:val="center"/>
          </w:tcPr>
          <w:p w:rsidRPr="006E6062" w:rsidR="11ADA0C0" w:rsidP="11ADA0C0" w:rsidRDefault="11ADA0C0" w14:paraId="2ABF0261" w14:textId="578AAF72">
            <w:pPr>
              <w:pStyle w:val="Normal0"/>
              <w:pBdr>
                <w:top w:val="nil"/>
                <w:left w:val="nil"/>
                <w:bottom w:val="nil"/>
                <w:right w:val="nil"/>
                <w:between w:val="nil"/>
              </w:pBdr>
              <w:jc w:val="center"/>
              <w:rPr>
                <w:b/>
                <w:bCs/>
                <w:color w:val="FFFFFF" w:themeColor="background1"/>
                <w:sz w:val="16"/>
                <w:szCs w:val="16"/>
              </w:rPr>
            </w:pPr>
          </w:p>
        </w:tc>
        <w:tc>
          <w:tcPr>
            <w:tcW w:w="8223" w:type="dxa"/>
            <w:gridSpan w:val="4"/>
            <w:tcBorders>
              <w:top w:val="single" w:color="FFFFFF" w:themeColor="background1" w:sz="6" w:space="0"/>
              <w:left w:val="single" w:color="FFFFFF" w:themeColor="background1" w:sz="6" w:space="0"/>
              <w:bottom w:val="single" w:color="2E75B5" w:sz="24" w:space="0"/>
              <w:right w:val="single" w:color="FFFFFF" w:themeColor="background1" w:sz="6" w:space="0"/>
            </w:tcBorders>
            <w:shd w:val="clear" w:color="auto" w:fill="2E75B5"/>
            <w:tcMar>
              <w:left w:w="105" w:type="dxa"/>
              <w:right w:w="105" w:type="dxa"/>
            </w:tcMar>
            <w:vAlign w:val="center"/>
          </w:tcPr>
          <w:p w:rsidRPr="006E6062" w:rsidR="11ADA0C0" w:rsidP="11ADA0C0" w:rsidRDefault="11ADA0C0" w14:paraId="513649CA" w14:textId="30A617ED">
            <w:pPr>
              <w:pStyle w:val="Normal0"/>
              <w:spacing w:after="0"/>
              <w:jc w:val="center"/>
              <w:rPr>
                <w:b/>
                <w:bCs/>
                <w:color w:val="FFFFFF" w:themeColor="background1"/>
                <w:sz w:val="16"/>
                <w:szCs w:val="16"/>
              </w:rPr>
            </w:pPr>
          </w:p>
        </w:tc>
      </w:tr>
    </w:tbl>
    <w:p w:rsidRPr="006E6062" w:rsidR="11ADA0C0" w:rsidP="002C538A" w:rsidRDefault="002C538A" w14:paraId="3A643C5D" w14:textId="13F80411">
      <w:pPr>
        <w:pStyle w:val="Descripcin"/>
        <w:jc w:val="center"/>
      </w:pPr>
      <w:bookmarkStart w:name="_Toc215650597" w:id="558"/>
      <w:r w:rsidRPr="006E6062">
        <w:t xml:space="preserve">Tabla </w:t>
      </w:r>
      <w:r w:rsidRPr="006E6062">
        <w:fldChar w:fldCharType="begin"/>
      </w:r>
      <w:r w:rsidRPr="006E6062">
        <w:instrText>SEQ Tabla \* ARABIC</w:instrText>
      </w:r>
      <w:r w:rsidRPr="006E6062">
        <w:fldChar w:fldCharType="separate"/>
      </w:r>
      <w:r w:rsidR="00041DFA">
        <w:rPr>
          <w:noProof/>
        </w:rPr>
        <w:t>62</w:t>
      </w:r>
      <w:r w:rsidRPr="006E6062">
        <w:fldChar w:fldCharType="end"/>
      </w:r>
      <w:r w:rsidRPr="006E6062">
        <w:t>. SEGUIMIENTO GESTIÓN PMT CTO 1809-2024</w:t>
      </w:r>
      <w:bookmarkEnd w:id="558"/>
    </w:p>
    <w:p w:rsidRPr="006E6062" w:rsidR="4373D6E8" w:rsidP="00154641" w:rsidRDefault="25AD3E4C" w14:paraId="483A4A70" w14:textId="633D175A">
      <w:pPr>
        <w:pStyle w:val="Ttulo3"/>
        <w:numPr>
          <w:ilvl w:val="2"/>
          <w:numId w:val="5"/>
        </w:numPr>
      </w:pPr>
      <w:bookmarkStart w:name="_Toc194682981" w:id="559"/>
      <w:bookmarkStart w:name="_Toc1523865100" w:id="560"/>
      <w:bookmarkStart w:name="_Toc1541013332" w:id="561"/>
      <w:bookmarkStart w:name="_Toc1564741312" w:id="562"/>
      <w:bookmarkStart w:name="_Toc442313319" w:id="563"/>
      <w:bookmarkStart w:name="_Toc216169887" w:id="564"/>
      <w:r w:rsidRPr="006E6062">
        <w:t>TRAMITES REALIZADOS DURANTE EL MES</w:t>
      </w:r>
      <w:bookmarkEnd w:id="559"/>
      <w:bookmarkEnd w:id="560"/>
      <w:bookmarkEnd w:id="561"/>
      <w:bookmarkEnd w:id="562"/>
      <w:bookmarkEnd w:id="563"/>
      <w:bookmarkEnd w:id="564"/>
    </w:p>
    <w:p w:rsidRPr="006E6062" w:rsidR="03D96FE1" w:rsidP="5C88E043" w:rsidRDefault="61FB4F67" w14:paraId="3CEE8958" w14:textId="3DB97B14">
      <w:pPr>
        <w:pStyle w:val="Normal0"/>
        <w:widowControl w:val="0"/>
        <w:pBdr>
          <w:top w:val="nil"/>
          <w:left w:val="nil"/>
          <w:bottom w:val="nil"/>
          <w:right w:val="nil"/>
          <w:between w:val="nil"/>
        </w:pBdr>
        <w:spacing w:after="0" w:line="240" w:lineRule="auto"/>
        <w:ind w:right="23"/>
        <w:jc w:val="both"/>
        <w:rPr>
          <w:color w:val="000000" w:themeColor="text1"/>
        </w:rPr>
      </w:pPr>
      <w:r w:rsidRPr="006E6062">
        <w:rPr>
          <w:color w:val="000000" w:themeColor="text1"/>
        </w:rPr>
        <w:t xml:space="preserve">Durante el mes de </w:t>
      </w:r>
      <w:r w:rsidRPr="7A710621" w:rsidR="30C53BC8">
        <w:rPr>
          <w:color w:val="000000" w:themeColor="text1"/>
        </w:rPr>
        <w:t>noviembre</w:t>
      </w:r>
      <w:r w:rsidRPr="006E6062" w:rsidR="603EE256">
        <w:rPr>
          <w:color w:val="000000" w:themeColor="text1"/>
        </w:rPr>
        <w:t xml:space="preserve"> </w:t>
      </w:r>
      <w:r w:rsidRPr="2569BF6E" w:rsidR="30C53BC8">
        <w:rPr>
          <w:color w:val="000000" w:themeColor="text1"/>
        </w:rPr>
        <w:t>ETB</w:t>
      </w:r>
      <w:r w:rsidRPr="006E6062" w:rsidR="603EE256">
        <w:rPr>
          <w:color w:val="000000" w:themeColor="text1"/>
        </w:rPr>
        <w:t xml:space="preserve"> </w:t>
      </w:r>
      <w:r w:rsidRPr="006E6062" w:rsidR="1D8E329B">
        <w:rPr>
          <w:color w:val="000000" w:themeColor="text1"/>
        </w:rPr>
        <w:t>se</w:t>
      </w:r>
      <w:r w:rsidRPr="006E6062">
        <w:rPr>
          <w:color w:val="000000" w:themeColor="text1"/>
        </w:rPr>
        <w:t xml:space="preserve"> </w:t>
      </w:r>
      <w:r w:rsidRPr="2569BF6E" w:rsidR="30C53BC8">
        <w:rPr>
          <w:color w:val="000000" w:themeColor="text1"/>
        </w:rPr>
        <w:t>encuentra</w:t>
      </w:r>
      <w:r w:rsidRPr="006E6062">
        <w:rPr>
          <w:color w:val="000000" w:themeColor="text1"/>
        </w:rPr>
        <w:t xml:space="preserve"> en </w:t>
      </w:r>
      <w:r w:rsidRPr="2569BF6E" w:rsidR="30C53BC8">
        <w:rPr>
          <w:color w:val="000000" w:themeColor="text1"/>
        </w:rPr>
        <w:t>la consolidación</w:t>
      </w:r>
      <w:r w:rsidRPr="006E6062">
        <w:rPr>
          <w:color w:val="000000" w:themeColor="text1"/>
        </w:rPr>
        <w:t xml:space="preserve"> de </w:t>
      </w:r>
      <w:r w:rsidRPr="2569BF6E" w:rsidR="30C53BC8">
        <w:rPr>
          <w:color w:val="000000" w:themeColor="text1"/>
        </w:rPr>
        <w:t xml:space="preserve">la información correspondiente a la ejecución de </w:t>
      </w:r>
      <w:r w:rsidRPr="1EDE9844" w:rsidR="1A267ED9">
        <w:rPr>
          <w:color w:val="000000" w:themeColor="text1"/>
        </w:rPr>
        <w:t>correctivos</w:t>
      </w:r>
      <w:r w:rsidRPr="1EDE9844" w:rsidR="30C53BC8">
        <w:rPr>
          <w:color w:val="000000" w:themeColor="text1"/>
        </w:rPr>
        <w:t xml:space="preserve"> y/</w:t>
      </w:r>
      <w:r w:rsidRPr="1EDE9844" w:rsidR="5676B6FC">
        <w:rPr>
          <w:color w:val="000000" w:themeColor="text1"/>
        </w:rPr>
        <w:t>o</w:t>
      </w:r>
      <w:r w:rsidRPr="006E6062">
        <w:rPr>
          <w:color w:val="000000" w:themeColor="text1"/>
        </w:rPr>
        <w:t xml:space="preserve"> emergencias </w:t>
      </w:r>
      <w:r w:rsidRPr="1EDE9844" w:rsidR="5676B6FC">
        <w:rPr>
          <w:color w:val="000000" w:themeColor="text1"/>
        </w:rPr>
        <w:t xml:space="preserve">gestionadas </w:t>
      </w:r>
      <w:r w:rsidRPr="006E6062">
        <w:rPr>
          <w:color w:val="000000" w:themeColor="text1"/>
        </w:rPr>
        <w:t xml:space="preserve">durante el mes de </w:t>
      </w:r>
      <w:r w:rsidRPr="1EDE9844" w:rsidR="6EC28249">
        <w:rPr>
          <w:color w:val="000000" w:themeColor="text1"/>
        </w:rPr>
        <w:t xml:space="preserve">octubre </w:t>
      </w:r>
      <w:r w:rsidRPr="7E0885DE" w:rsidR="6EC28249">
        <w:rPr>
          <w:color w:val="000000" w:themeColor="text1"/>
        </w:rPr>
        <w:t>para presentación</w:t>
      </w:r>
      <w:r w:rsidRPr="006E6062">
        <w:rPr>
          <w:color w:val="000000" w:themeColor="text1"/>
        </w:rPr>
        <w:t xml:space="preserve"> en </w:t>
      </w:r>
      <w:r w:rsidRPr="7E0885DE" w:rsidR="6EC28249">
        <w:rPr>
          <w:color w:val="000000" w:themeColor="text1"/>
        </w:rPr>
        <w:t>el</w:t>
      </w:r>
      <w:r w:rsidRPr="7E0885DE" w:rsidR="045FA88B">
        <w:rPr>
          <w:color w:val="000000" w:themeColor="text1"/>
        </w:rPr>
        <w:t xml:space="preserve"> </w:t>
      </w:r>
      <w:r w:rsidRPr="006E6062">
        <w:rPr>
          <w:color w:val="000000" w:themeColor="text1"/>
        </w:rPr>
        <w:t>formato COI</w:t>
      </w:r>
      <w:r w:rsidRPr="55F598AD" w:rsidR="12FD64F2">
        <w:rPr>
          <w:color w:val="000000" w:themeColor="text1"/>
        </w:rPr>
        <w:t>. E</w:t>
      </w:r>
      <w:r w:rsidRPr="55F598AD">
        <w:rPr>
          <w:color w:val="000000" w:themeColor="text1"/>
        </w:rPr>
        <w:t>sto</w:t>
      </w:r>
      <w:r w:rsidRPr="006E6062">
        <w:rPr>
          <w:color w:val="000000" w:themeColor="text1"/>
        </w:rPr>
        <w:t xml:space="preserve">, ante la Secretaría Distrital de Movilidad según lo estipulado en el </w:t>
      </w:r>
      <w:r w:rsidRPr="006E6062" w:rsidR="4B48193A">
        <w:rPr>
          <w:color w:val="000000" w:themeColor="text1"/>
        </w:rPr>
        <w:t>documento</w:t>
      </w:r>
      <w:r w:rsidRPr="006E6062">
        <w:rPr>
          <w:color w:val="000000" w:themeColor="text1"/>
        </w:rPr>
        <w:t xml:space="preserve"> de aprobación:</w:t>
      </w:r>
    </w:p>
    <w:p w:rsidRPr="006E6062" w:rsidR="7FCA1776" w:rsidP="7FCA1776" w:rsidRDefault="7FCA1776" w14:paraId="239D44B8" w14:textId="1C4449BD">
      <w:pPr>
        <w:widowControl w:val="0"/>
        <w:pBdr>
          <w:top w:val="nil"/>
          <w:left w:val="nil"/>
          <w:bottom w:val="nil"/>
          <w:right w:val="nil"/>
          <w:between w:val="nil"/>
        </w:pBdr>
        <w:spacing w:after="0" w:line="240" w:lineRule="auto"/>
        <w:ind w:right="23"/>
        <w:jc w:val="both"/>
        <w:rPr>
          <w:color w:val="000000" w:themeColor="text1"/>
        </w:rPr>
      </w:pPr>
    </w:p>
    <w:p w:rsidRPr="006E6062" w:rsidR="03D96FE1" w:rsidP="7FCA1776" w:rsidRDefault="03D96FE1" w14:paraId="61C08C60" w14:textId="0A15B203">
      <w:pPr>
        <w:widowControl w:val="0"/>
        <w:pBdr>
          <w:top w:val="nil"/>
          <w:left w:val="nil"/>
          <w:bottom w:val="nil"/>
          <w:right w:val="nil"/>
          <w:between w:val="nil"/>
        </w:pBdr>
        <w:spacing w:after="0" w:line="240" w:lineRule="auto"/>
        <w:ind w:right="23"/>
        <w:jc w:val="center"/>
        <w:rPr>
          <w:color w:val="1F3864" w:themeColor="accent1" w:themeShade="80"/>
          <w:sz w:val="24"/>
          <w:szCs w:val="24"/>
        </w:rPr>
      </w:pPr>
      <w:r w:rsidRPr="006E6062">
        <w:rPr>
          <w:noProof/>
        </w:rPr>
        <w:drawing>
          <wp:inline distT="0" distB="0" distL="0" distR="0" wp14:anchorId="528F9489" wp14:editId="154F3CD0">
            <wp:extent cx="4286250" cy="571500"/>
            <wp:effectExtent l="0" t="0" r="0" b="0"/>
            <wp:docPr id="2066440953" name="Imagen 2066440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286250" cy="571500"/>
                    </a:xfrm>
                    <a:prstGeom prst="rect">
                      <a:avLst/>
                    </a:prstGeom>
                  </pic:spPr>
                </pic:pic>
              </a:graphicData>
            </a:graphic>
          </wp:inline>
        </w:drawing>
      </w:r>
    </w:p>
    <w:p w:rsidR="265CD4A4" w:rsidP="265CD4A4" w:rsidRDefault="265CD4A4" w14:paraId="6681BE46" w14:textId="6A364544">
      <w:pPr>
        <w:widowControl w:val="0"/>
        <w:pBdr>
          <w:top w:val="nil"/>
          <w:left w:val="nil"/>
          <w:bottom w:val="nil"/>
          <w:right w:val="nil"/>
          <w:between w:val="nil"/>
        </w:pBdr>
        <w:spacing w:after="0" w:line="240" w:lineRule="auto"/>
        <w:ind w:right="23"/>
        <w:jc w:val="center"/>
        <w:rPr>
          <w:color w:val="1F3864" w:themeColor="accent1" w:themeShade="80"/>
          <w:sz w:val="24"/>
          <w:szCs w:val="24"/>
        </w:rPr>
      </w:pPr>
    </w:p>
    <w:p w:rsidR="6194995B" w:rsidP="265CD4A4" w:rsidRDefault="6194995B" w14:paraId="4462C295" w14:textId="5A510626">
      <w:pPr>
        <w:widowControl w:val="0"/>
        <w:pBdr>
          <w:top w:val="nil"/>
          <w:left w:val="nil"/>
          <w:bottom w:val="nil"/>
          <w:right w:val="nil"/>
          <w:between w:val="nil"/>
        </w:pBdr>
        <w:spacing w:after="0" w:line="240" w:lineRule="auto"/>
        <w:ind w:right="23"/>
        <w:jc w:val="both"/>
        <w:rPr>
          <w:color w:val="000000" w:themeColor="text1"/>
        </w:rPr>
      </w:pPr>
      <w:r w:rsidRPr="265CD4A4">
        <w:rPr>
          <w:color w:val="000000" w:themeColor="text1"/>
        </w:rPr>
        <w:t>Sin embargo</w:t>
      </w:r>
      <w:r w:rsidRPr="26EEDEE7" w:rsidR="142E5624">
        <w:rPr>
          <w:color w:val="000000" w:themeColor="text1"/>
        </w:rPr>
        <w:t>,</w:t>
      </w:r>
      <w:r w:rsidRPr="265CD4A4">
        <w:rPr>
          <w:color w:val="000000" w:themeColor="text1"/>
        </w:rPr>
        <w:t xml:space="preserve"> debido a diferentes situaciones internas, en el mes de noviembre no se realiza la presentación correspondiente y se proyecta entrega y radicación durante el mes de diciembre 2025.</w:t>
      </w:r>
    </w:p>
    <w:p w:rsidRPr="006E6062" w:rsidR="005E2259" w:rsidP="26EEDEE7" w:rsidRDefault="005E2259" w14:paraId="507021DE" w14:textId="74AEB691">
      <w:pPr>
        <w:widowControl w:val="0"/>
        <w:pBdr>
          <w:top w:val="nil"/>
          <w:left w:val="nil"/>
          <w:bottom w:val="nil"/>
          <w:right w:val="nil"/>
          <w:between w:val="nil"/>
        </w:pBdr>
        <w:spacing w:after="0" w:line="240" w:lineRule="auto"/>
        <w:ind w:right="23"/>
        <w:jc w:val="both"/>
        <w:rPr>
          <w:color w:val="000000" w:themeColor="text1"/>
        </w:rPr>
      </w:pPr>
    </w:p>
    <w:p w:rsidR="003274E6" w:rsidP="26EEDEE7" w:rsidRDefault="003274E6" w14:paraId="6287078E" w14:textId="77777777">
      <w:pPr>
        <w:widowControl w:val="0"/>
        <w:pBdr>
          <w:top w:val="nil"/>
          <w:left w:val="nil"/>
          <w:bottom w:val="nil"/>
          <w:right w:val="nil"/>
          <w:between w:val="nil"/>
        </w:pBdr>
        <w:spacing w:after="0" w:line="240" w:lineRule="auto"/>
        <w:ind w:right="23"/>
        <w:jc w:val="both"/>
        <w:rPr>
          <w:color w:val="000000" w:themeColor="text1"/>
        </w:rPr>
      </w:pPr>
    </w:p>
    <w:p w:rsidR="003274E6" w:rsidP="26EEDEE7" w:rsidRDefault="003274E6" w14:paraId="4CF1BF43" w14:textId="77777777">
      <w:pPr>
        <w:widowControl w:val="0"/>
        <w:pBdr>
          <w:top w:val="nil"/>
          <w:left w:val="nil"/>
          <w:bottom w:val="nil"/>
          <w:right w:val="nil"/>
          <w:between w:val="nil"/>
        </w:pBdr>
        <w:spacing w:after="0" w:line="240" w:lineRule="auto"/>
        <w:ind w:right="23"/>
        <w:jc w:val="both"/>
        <w:rPr>
          <w:color w:val="000000" w:themeColor="text1"/>
        </w:rPr>
      </w:pPr>
    </w:p>
    <w:p w:rsidRPr="001D7FA5" w:rsidR="003274E6" w:rsidP="26EEDEE7" w:rsidRDefault="003274E6" w14:paraId="3B1A57E3" w14:textId="77777777">
      <w:pPr>
        <w:widowControl w:val="0"/>
        <w:pBdr>
          <w:top w:val="nil"/>
          <w:left w:val="nil"/>
          <w:bottom w:val="nil"/>
          <w:right w:val="nil"/>
          <w:between w:val="nil"/>
        </w:pBdr>
        <w:spacing w:after="0" w:line="240" w:lineRule="auto"/>
        <w:ind w:right="23"/>
        <w:jc w:val="both"/>
        <w:rPr>
          <w:color w:val="000000" w:themeColor="text1"/>
        </w:rPr>
      </w:pPr>
    </w:p>
    <w:tbl>
      <w:tblPr>
        <w:tblW w:w="0" w:type="auto"/>
        <w:tblBorders>
          <w:top w:val="single" w:color="auto" w:sz="6" w:space="0"/>
          <w:left w:val="single" w:color="auto" w:sz="6" w:space="0"/>
          <w:bottom w:val="single" w:color="auto" w:sz="6" w:space="0"/>
          <w:right w:val="single" w:color="auto" w:sz="6" w:space="0"/>
        </w:tblBorders>
        <w:tblLayout w:type="fixed"/>
        <w:tblLook w:val="0400" w:firstRow="0" w:lastRow="0" w:firstColumn="0" w:lastColumn="0" w:noHBand="0" w:noVBand="1"/>
      </w:tblPr>
      <w:tblGrid>
        <w:gridCol w:w="2170"/>
        <w:gridCol w:w="2194"/>
        <w:gridCol w:w="2194"/>
        <w:gridCol w:w="2194"/>
      </w:tblGrid>
      <w:tr w:rsidRPr="006E6062" w:rsidR="5C88E043" w:rsidTr="3BBCB43D" w14:paraId="4749A3A3" w14:textId="77777777">
        <w:trPr>
          <w:trHeight w:val="300"/>
        </w:trPr>
        <w:tc>
          <w:tcPr>
            <w:tcW w:w="8752" w:type="dxa"/>
            <w:gridSpan w:val="4"/>
            <w:tcBorders>
              <w:top w:val="single" w:color="FFFFFF" w:themeColor="background1" w:sz="6" w:space="0"/>
              <w:left w:val="single" w:color="2E75B5" w:sz="24" w:space="0"/>
              <w:bottom w:val="single" w:color="FFFFFF" w:themeColor="background1" w:sz="6" w:space="0"/>
              <w:right w:val="single" w:color="FFFFFF" w:themeColor="background1" w:sz="6" w:space="0"/>
            </w:tcBorders>
            <w:shd w:val="clear" w:color="auto" w:fill="002060"/>
            <w:tcMar>
              <w:left w:w="90" w:type="dxa"/>
              <w:right w:w="90" w:type="dxa"/>
            </w:tcMar>
            <w:vAlign w:val="center"/>
          </w:tcPr>
          <w:p w:rsidRPr="006E6062" w:rsidR="5C88E043" w:rsidP="5C88E043" w:rsidRDefault="5C88E043" w14:paraId="6D1B1189" w14:textId="575BFBE6">
            <w:pPr>
              <w:pStyle w:val="Normal0"/>
              <w:pBdr>
                <w:top w:val="nil"/>
                <w:left w:val="nil"/>
                <w:bottom w:val="nil"/>
                <w:right w:val="nil"/>
                <w:between w:val="nil"/>
              </w:pBdr>
              <w:jc w:val="center"/>
              <w:rPr>
                <w:color w:val="FFFFFF" w:themeColor="background1"/>
                <w:sz w:val="16"/>
                <w:szCs w:val="16"/>
              </w:rPr>
            </w:pPr>
            <w:r w:rsidRPr="006E6062">
              <w:rPr>
                <w:b/>
                <w:bCs/>
                <w:color w:val="FFFFFF" w:themeColor="background1"/>
                <w:sz w:val="16"/>
                <w:szCs w:val="16"/>
              </w:rPr>
              <w:t>TRÁMITES REALIZADOS PMT MANTENIMIENTOS CORRECTIVOS CTO 1809-2024</w:t>
            </w:r>
          </w:p>
        </w:tc>
      </w:tr>
      <w:tr w:rsidRPr="006E6062" w:rsidR="5C88E043" w:rsidTr="3BBCB43D" w14:paraId="6B41965D" w14:textId="77777777">
        <w:trPr>
          <w:trHeight w:val="300"/>
        </w:trPr>
        <w:tc>
          <w:tcPr>
            <w:tcW w:w="2170" w:type="dxa"/>
            <w:tcBorders>
              <w:top w:val="single" w:color="FFFFFF" w:themeColor="background1" w:sz="6" w:space="0"/>
              <w:left w:val="single" w:color="2E75B5" w:sz="24"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5C88E043" w:rsidP="5C88E043" w:rsidRDefault="5C88E043" w14:paraId="1736CFD5" w14:textId="74AFFD08">
            <w:pPr>
              <w:pStyle w:val="Normal0"/>
              <w:pBdr>
                <w:top w:val="nil"/>
                <w:left w:val="nil"/>
                <w:bottom w:val="nil"/>
                <w:right w:val="nil"/>
                <w:between w:val="nil"/>
              </w:pBdr>
              <w:jc w:val="center"/>
              <w:rPr>
                <w:color w:val="FFFFFF" w:themeColor="background1"/>
                <w:sz w:val="16"/>
                <w:szCs w:val="16"/>
              </w:rPr>
            </w:pPr>
            <w:r w:rsidRPr="006E6062">
              <w:rPr>
                <w:b/>
                <w:bCs/>
                <w:color w:val="FFFFFF" w:themeColor="background1"/>
                <w:sz w:val="16"/>
                <w:szCs w:val="16"/>
              </w:rPr>
              <w:t>MES</w:t>
            </w:r>
          </w:p>
        </w:tc>
        <w:tc>
          <w:tcPr>
            <w:tcW w:w="219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5C88E043" w:rsidP="5C88E043" w:rsidRDefault="5C88E043" w14:paraId="3FABDCFB" w14:textId="7F4D0C8C">
            <w:pPr>
              <w:pStyle w:val="Normal0"/>
              <w:pBdr>
                <w:top w:val="nil"/>
                <w:left w:val="nil"/>
                <w:bottom w:val="nil"/>
                <w:right w:val="nil"/>
                <w:between w:val="nil"/>
              </w:pBdr>
              <w:jc w:val="center"/>
              <w:rPr>
                <w:color w:val="FFFFFF" w:themeColor="background1"/>
                <w:sz w:val="16"/>
                <w:szCs w:val="16"/>
              </w:rPr>
            </w:pPr>
            <w:r w:rsidRPr="006E6062">
              <w:rPr>
                <w:b/>
                <w:bCs/>
                <w:color w:val="FFFFFF" w:themeColor="background1"/>
                <w:sz w:val="16"/>
                <w:szCs w:val="16"/>
              </w:rPr>
              <w:t>SERVICIOS EJECUTADOS</w:t>
            </w:r>
          </w:p>
        </w:tc>
        <w:tc>
          <w:tcPr>
            <w:tcW w:w="219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5C88E043" w:rsidP="5C88E043" w:rsidRDefault="5C88E043" w14:paraId="3A54EA65" w14:textId="147C6DFE">
            <w:pPr>
              <w:pStyle w:val="Normal0"/>
              <w:jc w:val="center"/>
              <w:rPr>
                <w:color w:val="FFFFFF" w:themeColor="background1"/>
                <w:sz w:val="16"/>
                <w:szCs w:val="16"/>
              </w:rPr>
            </w:pPr>
            <w:r w:rsidRPr="006E6062">
              <w:rPr>
                <w:b/>
                <w:bCs/>
                <w:color w:val="FFFFFF" w:themeColor="background1"/>
                <w:sz w:val="16"/>
                <w:szCs w:val="16"/>
              </w:rPr>
              <w:t>SERVICIOS RADICADOS</w:t>
            </w:r>
          </w:p>
        </w:tc>
        <w:tc>
          <w:tcPr>
            <w:tcW w:w="219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2E75B5"/>
            <w:tcMar>
              <w:left w:w="90" w:type="dxa"/>
              <w:right w:w="90" w:type="dxa"/>
            </w:tcMar>
            <w:vAlign w:val="center"/>
          </w:tcPr>
          <w:p w:rsidRPr="006E6062" w:rsidR="5C88E043" w:rsidP="5C88E043" w:rsidRDefault="5C88E043" w14:paraId="60387144" w14:textId="076898D2">
            <w:pPr>
              <w:pStyle w:val="Normal0"/>
              <w:jc w:val="center"/>
              <w:rPr>
                <w:color w:val="FFFFFF" w:themeColor="background1"/>
                <w:sz w:val="16"/>
                <w:szCs w:val="16"/>
              </w:rPr>
            </w:pPr>
            <w:r w:rsidRPr="006E6062">
              <w:rPr>
                <w:b/>
                <w:bCs/>
                <w:color w:val="FFFFFF" w:themeColor="background1"/>
                <w:sz w:val="16"/>
                <w:szCs w:val="16"/>
              </w:rPr>
              <w:t>FECHA DE RADICACIÓN</w:t>
            </w:r>
          </w:p>
        </w:tc>
      </w:tr>
      <w:tr w:rsidRPr="006E6062" w:rsidR="5C88E043" w:rsidTr="3BBCB43D" w14:paraId="52594BFC" w14:textId="77777777">
        <w:trPr>
          <w:trHeight w:val="300"/>
        </w:trPr>
        <w:tc>
          <w:tcPr>
            <w:tcW w:w="2170" w:type="dxa"/>
            <w:tcBorders>
              <w:top w:val="single" w:color="FFFFFF" w:themeColor="background1" w:sz="6" w:space="0"/>
              <w:left w:val="single" w:color="2E75B5" w:sz="24" w:space="0"/>
              <w:bottom w:val="single" w:color="FFFFFF" w:themeColor="background1" w:sz="6" w:space="0"/>
              <w:right w:val="single" w:color="FFFFFF" w:themeColor="background1" w:sz="6" w:space="0"/>
            </w:tcBorders>
            <w:shd w:val="clear" w:color="auto" w:fill="DEEBF6"/>
            <w:tcMar>
              <w:left w:w="90" w:type="dxa"/>
              <w:right w:w="90" w:type="dxa"/>
            </w:tcMar>
            <w:vAlign w:val="center"/>
          </w:tcPr>
          <w:p w:rsidRPr="006E6062" w:rsidR="5C88E043" w:rsidP="5C88E043" w:rsidRDefault="5C88E043" w14:paraId="2A1F7236" w14:textId="63E39DE7">
            <w:pPr>
              <w:pStyle w:val="Normal0"/>
              <w:pBdr>
                <w:top w:val="nil"/>
                <w:left w:val="nil"/>
                <w:bottom w:val="nil"/>
                <w:right w:val="nil"/>
                <w:between w:val="nil"/>
              </w:pBdr>
              <w:jc w:val="center"/>
              <w:rPr>
                <w:color w:val="000000" w:themeColor="text1"/>
                <w:sz w:val="16"/>
                <w:szCs w:val="16"/>
              </w:rPr>
            </w:pPr>
            <w:r w:rsidRPr="006E6062">
              <w:rPr>
                <w:b/>
                <w:bCs/>
                <w:color w:val="000000" w:themeColor="text1"/>
                <w:sz w:val="16"/>
                <w:szCs w:val="16"/>
              </w:rPr>
              <w:t>NOVIEMBRE</w:t>
            </w:r>
          </w:p>
        </w:tc>
        <w:tc>
          <w:tcPr>
            <w:tcW w:w="219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vAlign w:val="center"/>
          </w:tcPr>
          <w:p w:rsidRPr="006E6062" w:rsidR="5C88E043" w:rsidP="5C88E043" w:rsidRDefault="5C88E043" w14:paraId="7FF639E1" w14:textId="3903E551">
            <w:pPr>
              <w:pStyle w:val="Normal0"/>
              <w:spacing w:after="0"/>
              <w:jc w:val="center"/>
              <w:rPr>
                <w:color w:val="000000" w:themeColor="text1"/>
                <w:sz w:val="16"/>
                <w:szCs w:val="16"/>
              </w:rPr>
            </w:pPr>
            <w:r w:rsidRPr="006E6062">
              <w:rPr>
                <w:color w:val="000000" w:themeColor="text1"/>
                <w:sz w:val="16"/>
                <w:szCs w:val="16"/>
              </w:rPr>
              <w:t>0</w:t>
            </w:r>
          </w:p>
        </w:tc>
        <w:tc>
          <w:tcPr>
            <w:tcW w:w="219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vAlign w:val="center"/>
          </w:tcPr>
          <w:p w:rsidRPr="006E6062" w:rsidR="5C88E043" w:rsidP="5C88E043" w:rsidRDefault="5C88E043" w14:paraId="174320E3" w14:textId="6FB55F99">
            <w:pPr>
              <w:pStyle w:val="Normal0"/>
              <w:jc w:val="center"/>
              <w:rPr>
                <w:color w:val="000000" w:themeColor="text1"/>
                <w:sz w:val="16"/>
                <w:szCs w:val="16"/>
              </w:rPr>
            </w:pPr>
            <w:r w:rsidRPr="006E6062">
              <w:rPr>
                <w:color w:val="000000" w:themeColor="text1"/>
                <w:sz w:val="16"/>
                <w:szCs w:val="16"/>
              </w:rPr>
              <w:t>0</w:t>
            </w:r>
          </w:p>
        </w:tc>
        <w:tc>
          <w:tcPr>
            <w:tcW w:w="219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BF6"/>
            <w:tcMar>
              <w:left w:w="90" w:type="dxa"/>
              <w:right w:w="90" w:type="dxa"/>
            </w:tcMar>
            <w:vAlign w:val="center"/>
          </w:tcPr>
          <w:p w:rsidRPr="006E6062" w:rsidR="5C88E043" w:rsidP="5C88E043" w:rsidRDefault="5C88E043" w14:paraId="3BB94D1E" w14:textId="4AE9286E">
            <w:pPr>
              <w:pStyle w:val="Normal0"/>
              <w:jc w:val="center"/>
              <w:rPr>
                <w:color w:val="000000" w:themeColor="text1"/>
                <w:sz w:val="16"/>
                <w:szCs w:val="16"/>
              </w:rPr>
            </w:pPr>
            <w:r w:rsidRPr="006E6062">
              <w:rPr>
                <w:color w:val="000000" w:themeColor="text1"/>
                <w:sz w:val="16"/>
                <w:szCs w:val="16"/>
              </w:rPr>
              <w:t>NO APLICA</w:t>
            </w:r>
          </w:p>
        </w:tc>
      </w:tr>
      <w:tr w:rsidRPr="006E6062" w:rsidR="5C88E043" w:rsidTr="3BBCB43D" w14:paraId="13CACB56" w14:textId="77777777">
        <w:trPr>
          <w:trHeight w:val="300"/>
        </w:trPr>
        <w:tc>
          <w:tcPr>
            <w:tcW w:w="2170" w:type="dxa"/>
            <w:tcBorders>
              <w:top w:val="single" w:color="FFFFFF" w:themeColor="background1" w:sz="6" w:space="0"/>
              <w:left w:val="single" w:color="2E75B5" w:sz="24" w:space="0"/>
              <w:bottom w:val="single" w:color="FFFFFF" w:themeColor="background1" w:sz="6" w:space="0"/>
              <w:right w:val="single" w:color="FFFFFF" w:themeColor="background1" w:sz="6" w:space="0"/>
            </w:tcBorders>
            <w:shd w:val="clear" w:color="auto" w:fill="9CC3E5"/>
            <w:tcMar>
              <w:left w:w="90" w:type="dxa"/>
              <w:right w:w="90" w:type="dxa"/>
            </w:tcMar>
            <w:vAlign w:val="center"/>
          </w:tcPr>
          <w:p w:rsidRPr="006E6062" w:rsidR="5C88E043" w:rsidP="5C88E043" w:rsidRDefault="5C88E043" w14:paraId="145922CE" w14:textId="506EFF91">
            <w:pPr>
              <w:pStyle w:val="Normal0"/>
              <w:pBdr>
                <w:top w:val="nil"/>
                <w:left w:val="nil"/>
                <w:bottom w:val="nil"/>
                <w:right w:val="nil"/>
                <w:between w:val="nil"/>
              </w:pBdr>
              <w:jc w:val="center"/>
              <w:rPr>
                <w:color w:val="000000" w:themeColor="text1"/>
                <w:sz w:val="16"/>
                <w:szCs w:val="16"/>
              </w:rPr>
            </w:pPr>
            <w:r w:rsidRPr="006E6062">
              <w:rPr>
                <w:b/>
                <w:bCs/>
                <w:color w:val="000000" w:themeColor="text1"/>
                <w:sz w:val="16"/>
                <w:szCs w:val="16"/>
              </w:rPr>
              <w:t>DICIEMBRE</w:t>
            </w:r>
          </w:p>
        </w:tc>
        <w:tc>
          <w:tcPr>
            <w:tcW w:w="219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vAlign w:val="center"/>
          </w:tcPr>
          <w:p w:rsidRPr="006E6062" w:rsidR="5C88E043" w:rsidP="5C88E043" w:rsidRDefault="5C88E043" w14:paraId="5E223608" w14:textId="7E0C8263">
            <w:pPr>
              <w:pStyle w:val="Normal0"/>
              <w:pBdr>
                <w:top w:val="nil"/>
                <w:left w:val="nil"/>
                <w:bottom w:val="nil"/>
                <w:right w:val="nil"/>
                <w:between w:val="nil"/>
              </w:pBdr>
              <w:jc w:val="center"/>
              <w:rPr>
                <w:color w:val="000000" w:themeColor="text1"/>
                <w:sz w:val="16"/>
                <w:szCs w:val="16"/>
              </w:rPr>
            </w:pPr>
            <w:r w:rsidRPr="006E6062">
              <w:rPr>
                <w:color w:val="000000" w:themeColor="text1"/>
                <w:sz w:val="16"/>
                <w:szCs w:val="16"/>
              </w:rPr>
              <w:t>409</w:t>
            </w:r>
          </w:p>
        </w:tc>
        <w:tc>
          <w:tcPr>
            <w:tcW w:w="219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vAlign w:val="center"/>
          </w:tcPr>
          <w:p w:rsidRPr="006E6062" w:rsidR="5C88E043" w:rsidP="5C88E043" w:rsidRDefault="5C88E043" w14:paraId="4991CDE4" w14:textId="373CD539">
            <w:pPr>
              <w:pStyle w:val="Normal0"/>
              <w:jc w:val="center"/>
              <w:rPr>
                <w:color w:val="000000" w:themeColor="text1"/>
                <w:sz w:val="16"/>
                <w:szCs w:val="16"/>
              </w:rPr>
            </w:pPr>
            <w:r w:rsidRPr="006E6062">
              <w:rPr>
                <w:color w:val="000000" w:themeColor="text1"/>
                <w:sz w:val="16"/>
                <w:szCs w:val="16"/>
              </w:rPr>
              <w:t>0</w:t>
            </w:r>
          </w:p>
        </w:tc>
        <w:tc>
          <w:tcPr>
            <w:tcW w:w="219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3E5"/>
            <w:tcMar>
              <w:left w:w="90" w:type="dxa"/>
              <w:right w:w="90" w:type="dxa"/>
            </w:tcMar>
            <w:vAlign w:val="center"/>
          </w:tcPr>
          <w:p w:rsidRPr="006E6062" w:rsidR="5C88E043" w:rsidP="5C88E043" w:rsidRDefault="5C88E043" w14:paraId="55E2364A" w14:textId="5D06C4F8">
            <w:pPr>
              <w:pStyle w:val="Normal0"/>
              <w:jc w:val="center"/>
              <w:rPr>
                <w:color w:val="000000" w:themeColor="text1"/>
                <w:sz w:val="16"/>
                <w:szCs w:val="16"/>
              </w:rPr>
            </w:pPr>
            <w:r w:rsidRPr="006E6062">
              <w:rPr>
                <w:color w:val="000000" w:themeColor="text1"/>
                <w:sz w:val="16"/>
                <w:szCs w:val="16"/>
              </w:rPr>
              <w:t>13 ENERO 2025</w:t>
            </w:r>
          </w:p>
        </w:tc>
      </w:tr>
      <w:tr w:rsidRPr="006E6062" w:rsidR="5C88E043" w:rsidTr="3BBCB43D" w14:paraId="7A234277" w14:textId="77777777">
        <w:trPr>
          <w:trHeight w:val="300"/>
        </w:trPr>
        <w:tc>
          <w:tcPr>
            <w:tcW w:w="2170" w:type="dxa"/>
            <w:tcBorders>
              <w:top w:val="single" w:color="FFFFFF" w:themeColor="background1" w:sz="6" w:space="0"/>
              <w:left w:val="single" w:color="2E75B5" w:sz="24"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E6062" w:rsidR="5C88E043" w:rsidP="5C88E043" w:rsidRDefault="5C88E043" w14:paraId="11C54EB2" w14:textId="4164336B">
            <w:pPr>
              <w:pStyle w:val="Normal0"/>
              <w:jc w:val="center"/>
              <w:rPr>
                <w:color w:val="000000" w:themeColor="text1"/>
                <w:sz w:val="16"/>
                <w:szCs w:val="16"/>
              </w:rPr>
            </w:pPr>
            <w:r w:rsidRPr="006E6062">
              <w:rPr>
                <w:b/>
                <w:bCs/>
                <w:color w:val="000000" w:themeColor="text1"/>
                <w:sz w:val="16"/>
                <w:szCs w:val="16"/>
              </w:rPr>
              <w:t>ENERO</w:t>
            </w:r>
          </w:p>
        </w:tc>
        <w:tc>
          <w:tcPr>
            <w:tcW w:w="219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E6062" w:rsidR="5C88E043" w:rsidP="5C88E043" w:rsidRDefault="5C88E043" w14:paraId="0939A30C" w14:textId="4C573AD2">
            <w:pPr>
              <w:pStyle w:val="Normal0"/>
              <w:pBdr>
                <w:top w:val="nil"/>
                <w:left w:val="nil"/>
                <w:bottom w:val="nil"/>
                <w:right w:val="nil"/>
                <w:between w:val="nil"/>
              </w:pBdr>
              <w:jc w:val="center"/>
              <w:rPr>
                <w:color w:val="000000" w:themeColor="text1"/>
                <w:sz w:val="16"/>
                <w:szCs w:val="16"/>
              </w:rPr>
            </w:pPr>
            <w:r w:rsidRPr="006E6062">
              <w:rPr>
                <w:color w:val="000000" w:themeColor="text1"/>
                <w:sz w:val="16"/>
                <w:szCs w:val="16"/>
              </w:rPr>
              <w:t>795</w:t>
            </w:r>
          </w:p>
        </w:tc>
        <w:tc>
          <w:tcPr>
            <w:tcW w:w="219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E6062" w:rsidR="5C88E043" w:rsidP="5C88E043" w:rsidRDefault="5C88E043" w14:paraId="2D2D027A" w14:textId="7F54DD1C">
            <w:pPr>
              <w:pStyle w:val="Normal0"/>
              <w:jc w:val="center"/>
              <w:rPr>
                <w:color w:val="000000" w:themeColor="text1"/>
                <w:sz w:val="16"/>
                <w:szCs w:val="16"/>
              </w:rPr>
            </w:pPr>
            <w:r w:rsidRPr="006E6062">
              <w:rPr>
                <w:color w:val="000000" w:themeColor="text1"/>
                <w:sz w:val="16"/>
                <w:szCs w:val="16"/>
              </w:rPr>
              <w:t>409</w:t>
            </w:r>
          </w:p>
        </w:tc>
        <w:tc>
          <w:tcPr>
            <w:tcW w:w="219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E6062" w:rsidR="5C88E043" w:rsidP="5C88E043" w:rsidRDefault="5C88E043" w14:paraId="028F47BC" w14:textId="3F3B9EAD">
            <w:pPr>
              <w:pStyle w:val="Normal0"/>
              <w:jc w:val="center"/>
              <w:rPr>
                <w:color w:val="000000" w:themeColor="text1"/>
                <w:sz w:val="16"/>
                <w:szCs w:val="16"/>
              </w:rPr>
            </w:pPr>
            <w:r w:rsidRPr="006E6062">
              <w:rPr>
                <w:color w:val="000000" w:themeColor="text1"/>
                <w:sz w:val="16"/>
                <w:szCs w:val="16"/>
              </w:rPr>
              <w:t>03 FEBRERO 2025</w:t>
            </w:r>
          </w:p>
        </w:tc>
      </w:tr>
      <w:tr w:rsidRPr="006E6062" w:rsidR="5C88E043" w:rsidTr="3BBCB43D" w14:paraId="07356FDE" w14:textId="77777777">
        <w:trPr>
          <w:trHeight w:val="300"/>
        </w:trPr>
        <w:tc>
          <w:tcPr>
            <w:tcW w:w="2170" w:type="dxa"/>
            <w:tcBorders>
              <w:top w:val="single" w:color="FFFFFF" w:themeColor="background1" w:sz="6" w:space="0"/>
              <w:left w:val="single" w:color="2E75B5" w:sz="24" w:space="0"/>
              <w:bottom w:val="single" w:color="FFFFFF" w:themeColor="background1" w:sz="6" w:space="0"/>
              <w:right w:val="single" w:color="FFFFFF" w:themeColor="background1" w:sz="6" w:space="0"/>
            </w:tcBorders>
            <w:shd w:val="clear" w:color="auto" w:fill="9CC2E5" w:themeFill="accent5" w:themeFillTint="99"/>
            <w:tcMar>
              <w:left w:w="90" w:type="dxa"/>
              <w:right w:w="90" w:type="dxa"/>
            </w:tcMar>
            <w:vAlign w:val="center"/>
          </w:tcPr>
          <w:p w:rsidRPr="006E6062" w:rsidR="5C88E043" w:rsidP="5C88E043" w:rsidRDefault="5C88E043" w14:paraId="2D5083E5" w14:textId="1E2C5A77">
            <w:pPr>
              <w:pStyle w:val="Normal0"/>
              <w:jc w:val="center"/>
              <w:rPr>
                <w:color w:val="000000" w:themeColor="text1"/>
                <w:sz w:val="16"/>
                <w:szCs w:val="16"/>
              </w:rPr>
            </w:pPr>
            <w:r w:rsidRPr="006E6062">
              <w:rPr>
                <w:b/>
                <w:bCs/>
                <w:color w:val="000000" w:themeColor="text1"/>
                <w:sz w:val="16"/>
                <w:szCs w:val="16"/>
              </w:rPr>
              <w:t>FEBRERO</w:t>
            </w:r>
          </w:p>
        </w:tc>
        <w:tc>
          <w:tcPr>
            <w:tcW w:w="219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90" w:type="dxa"/>
              <w:right w:w="90" w:type="dxa"/>
            </w:tcMar>
            <w:vAlign w:val="center"/>
          </w:tcPr>
          <w:p w:rsidRPr="006E6062" w:rsidR="5C88E043" w:rsidP="5C88E043" w:rsidRDefault="5C88E043" w14:paraId="04F7F1F5" w14:textId="4A53C0AB">
            <w:pPr>
              <w:pStyle w:val="Normal0"/>
              <w:jc w:val="center"/>
              <w:rPr>
                <w:color w:val="000000" w:themeColor="text1"/>
                <w:sz w:val="16"/>
                <w:szCs w:val="16"/>
              </w:rPr>
            </w:pPr>
            <w:r w:rsidRPr="006E6062">
              <w:rPr>
                <w:color w:val="000000" w:themeColor="text1"/>
                <w:sz w:val="16"/>
                <w:szCs w:val="16"/>
              </w:rPr>
              <w:t>521</w:t>
            </w:r>
          </w:p>
        </w:tc>
        <w:tc>
          <w:tcPr>
            <w:tcW w:w="219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90" w:type="dxa"/>
              <w:right w:w="90" w:type="dxa"/>
            </w:tcMar>
            <w:vAlign w:val="center"/>
          </w:tcPr>
          <w:p w:rsidRPr="006E6062" w:rsidR="5C88E043" w:rsidP="5C88E043" w:rsidRDefault="5C88E043" w14:paraId="0DF65CE0" w14:textId="4F947FEA">
            <w:pPr>
              <w:pStyle w:val="Normal0"/>
              <w:jc w:val="center"/>
              <w:rPr>
                <w:color w:val="000000" w:themeColor="text1"/>
                <w:sz w:val="16"/>
                <w:szCs w:val="16"/>
              </w:rPr>
            </w:pPr>
            <w:r w:rsidRPr="006E6062">
              <w:rPr>
                <w:color w:val="000000" w:themeColor="text1"/>
                <w:sz w:val="16"/>
                <w:szCs w:val="16"/>
              </w:rPr>
              <w:t>795</w:t>
            </w:r>
          </w:p>
        </w:tc>
        <w:tc>
          <w:tcPr>
            <w:tcW w:w="219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90" w:type="dxa"/>
              <w:right w:w="90" w:type="dxa"/>
            </w:tcMar>
            <w:vAlign w:val="center"/>
          </w:tcPr>
          <w:p w:rsidRPr="006E6062" w:rsidR="5C88E043" w:rsidP="5C88E043" w:rsidRDefault="5C88E043" w14:paraId="603F0A45" w14:textId="49C483BC">
            <w:pPr>
              <w:pStyle w:val="Normal0"/>
              <w:jc w:val="center"/>
              <w:rPr>
                <w:color w:val="000000" w:themeColor="text1"/>
                <w:sz w:val="16"/>
                <w:szCs w:val="16"/>
              </w:rPr>
            </w:pPr>
            <w:r w:rsidRPr="006E6062">
              <w:rPr>
                <w:color w:val="000000" w:themeColor="text1"/>
                <w:sz w:val="16"/>
                <w:szCs w:val="16"/>
              </w:rPr>
              <w:t>10 MARZO 2025</w:t>
            </w:r>
          </w:p>
        </w:tc>
      </w:tr>
      <w:tr w:rsidRPr="006E6062" w:rsidR="5C88E043" w:rsidTr="3BBCB43D" w14:paraId="106146DB" w14:textId="77777777">
        <w:trPr>
          <w:trHeight w:val="300"/>
        </w:trPr>
        <w:tc>
          <w:tcPr>
            <w:tcW w:w="2170" w:type="dxa"/>
            <w:tcBorders>
              <w:top w:val="single" w:color="FFFFFF" w:themeColor="background1" w:sz="6" w:space="0"/>
              <w:left w:val="single" w:color="2E75B5" w:sz="24"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E6062" w:rsidR="5C88E043" w:rsidP="5C88E043" w:rsidRDefault="5C88E043" w14:paraId="7680DB04" w14:textId="76676ACE">
            <w:pPr>
              <w:pStyle w:val="Normal0"/>
              <w:jc w:val="center"/>
              <w:rPr>
                <w:color w:val="000000" w:themeColor="text1"/>
                <w:sz w:val="16"/>
                <w:szCs w:val="16"/>
              </w:rPr>
            </w:pPr>
            <w:r w:rsidRPr="006E6062">
              <w:rPr>
                <w:b/>
                <w:bCs/>
                <w:color w:val="000000" w:themeColor="text1"/>
                <w:sz w:val="16"/>
                <w:szCs w:val="16"/>
              </w:rPr>
              <w:t>MARZO</w:t>
            </w:r>
          </w:p>
        </w:tc>
        <w:tc>
          <w:tcPr>
            <w:tcW w:w="219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E6062" w:rsidR="5C88E043" w:rsidP="5C88E043" w:rsidRDefault="5C88E043" w14:paraId="2DF37CC5" w14:textId="1146F583">
            <w:pPr>
              <w:pStyle w:val="Normal0"/>
              <w:jc w:val="center"/>
              <w:rPr>
                <w:color w:val="000000" w:themeColor="text1"/>
                <w:sz w:val="16"/>
                <w:szCs w:val="16"/>
              </w:rPr>
            </w:pPr>
            <w:r w:rsidRPr="006E6062">
              <w:rPr>
                <w:color w:val="000000" w:themeColor="text1"/>
                <w:sz w:val="16"/>
                <w:szCs w:val="16"/>
              </w:rPr>
              <w:t>464</w:t>
            </w:r>
          </w:p>
        </w:tc>
        <w:tc>
          <w:tcPr>
            <w:tcW w:w="219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E6062" w:rsidR="5C88E043" w:rsidP="5C88E043" w:rsidRDefault="5C88E043" w14:paraId="3A9BA198" w14:textId="278CD151">
            <w:pPr>
              <w:pStyle w:val="Normal0"/>
              <w:jc w:val="center"/>
              <w:rPr>
                <w:color w:val="000000" w:themeColor="text1"/>
                <w:sz w:val="16"/>
                <w:szCs w:val="16"/>
              </w:rPr>
            </w:pPr>
            <w:r w:rsidRPr="006E6062">
              <w:rPr>
                <w:color w:val="000000" w:themeColor="text1"/>
                <w:sz w:val="16"/>
                <w:szCs w:val="16"/>
              </w:rPr>
              <w:t>521</w:t>
            </w:r>
          </w:p>
        </w:tc>
        <w:tc>
          <w:tcPr>
            <w:tcW w:w="219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E6062" w:rsidR="5C88E043" w:rsidP="5C88E043" w:rsidRDefault="5C88E043" w14:paraId="6C1D9411" w14:textId="225328D8">
            <w:pPr>
              <w:pStyle w:val="Normal0"/>
              <w:jc w:val="center"/>
              <w:rPr>
                <w:color w:val="000000" w:themeColor="text1"/>
                <w:sz w:val="16"/>
                <w:szCs w:val="16"/>
              </w:rPr>
            </w:pPr>
            <w:r w:rsidRPr="006E6062">
              <w:rPr>
                <w:color w:val="000000" w:themeColor="text1"/>
                <w:sz w:val="16"/>
                <w:szCs w:val="16"/>
              </w:rPr>
              <w:t>14 ABRIL 2025</w:t>
            </w:r>
          </w:p>
        </w:tc>
      </w:tr>
      <w:tr w:rsidRPr="006E6062" w:rsidR="5C88E043" w:rsidTr="3BBCB43D" w14:paraId="7278A7CA" w14:textId="77777777">
        <w:trPr>
          <w:trHeight w:val="405"/>
        </w:trPr>
        <w:tc>
          <w:tcPr>
            <w:tcW w:w="2170" w:type="dxa"/>
            <w:tcBorders>
              <w:top w:val="single" w:color="FFFFFF" w:themeColor="background1" w:sz="6" w:space="0"/>
              <w:left w:val="single" w:color="2E75B5" w:sz="24" w:space="0"/>
              <w:bottom w:val="single" w:color="FFFFFF" w:themeColor="background1" w:sz="6" w:space="0"/>
              <w:right w:val="single" w:color="FFFFFF" w:themeColor="background1" w:sz="6" w:space="0"/>
            </w:tcBorders>
            <w:shd w:val="clear" w:color="auto" w:fill="9CC2E5" w:themeFill="accent5" w:themeFillTint="99"/>
            <w:tcMar>
              <w:left w:w="90" w:type="dxa"/>
              <w:right w:w="90" w:type="dxa"/>
            </w:tcMar>
            <w:vAlign w:val="center"/>
          </w:tcPr>
          <w:p w:rsidRPr="006E6062" w:rsidR="5C88E043" w:rsidP="5C88E043" w:rsidRDefault="5C88E043" w14:paraId="6F474FCA" w14:textId="599EAB85">
            <w:pPr>
              <w:pStyle w:val="Normal0"/>
              <w:jc w:val="center"/>
              <w:rPr>
                <w:color w:val="000000" w:themeColor="text1"/>
                <w:sz w:val="16"/>
                <w:szCs w:val="16"/>
              </w:rPr>
            </w:pPr>
            <w:r w:rsidRPr="006E6062">
              <w:rPr>
                <w:b/>
                <w:bCs/>
                <w:color w:val="000000" w:themeColor="text1"/>
                <w:sz w:val="16"/>
                <w:szCs w:val="16"/>
              </w:rPr>
              <w:t>ABRIL</w:t>
            </w:r>
          </w:p>
        </w:tc>
        <w:tc>
          <w:tcPr>
            <w:tcW w:w="219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90" w:type="dxa"/>
              <w:right w:w="90" w:type="dxa"/>
            </w:tcMar>
            <w:vAlign w:val="center"/>
          </w:tcPr>
          <w:p w:rsidRPr="006E6062" w:rsidR="5C88E043" w:rsidP="5C88E043" w:rsidRDefault="5C88E043" w14:paraId="6E833456" w14:textId="7EEFFB1F">
            <w:pPr>
              <w:pStyle w:val="Normal0"/>
              <w:jc w:val="center"/>
              <w:rPr>
                <w:color w:val="000000" w:themeColor="text1"/>
                <w:sz w:val="16"/>
                <w:szCs w:val="16"/>
              </w:rPr>
            </w:pPr>
            <w:r w:rsidRPr="006E6062">
              <w:rPr>
                <w:color w:val="000000" w:themeColor="text1"/>
                <w:sz w:val="16"/>
                <w:szCs w:val="16"/>
              </w:rPr>
              <w:t>321</w:t>
            </w:r>
          </w:p>
        </w:tc>
        <w:tc>
          <w:tcPr>
            <w:tcW w:w="219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90" w:type="dxa"/>
              <w:right w:w="90" w:type="dxa"/>
            </w:tcMar>
            <w:vAlign w:val="center"/>
          </w:tcPr>
          <w:p w:rsidRPr="006E6062" w:rsidR="5C88E043" w:rsidP="5C88E043" w:rsidRDefault="5C88E043" w14:paraId="2D0BAA33" w14:textId="718FC8A3">
            <w:pPr>
              <w:pStyle w:val="Normal0"/>
              <w:jc w:val="center"/>
              <w:rPr>
                <w:color w:val="000000" w:themeColor="text1"/>
                <w:sz w:val="16"/>
                <w:szCs w:val="16"/>
              </w:rPr>
            </w:pPr>
            <w:r w:rsidRPr="006E6062">
              <w:rPr>
                <w:color w:val="000000" w:themeColor="text1"/>
                <w:sz w:val="16"/>
                <w:szCs w:val="16"/>
              </w:rPr>
              <w:t>464</w:t>
            </w:r>
          </w:p>
        </w:tc>
        <w:tc>
          <w:tcPr>
            <w:tcW w:w="219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90" w:type="dxa"/>
              <w:right w:w="90" w:type="dxa"/>
            </w:tcMar>
            <w:vAlign w:val="center"/>
          </w:tcPr>
          <w:p w:rsidRPr="006E6062" w:rsidR="5C88E043" w:rsidP="5C88E043" w:rsidRDefault="5C88E043" w14:paraId="5C4006DD" w14:textId="3A8BE06F">
            <w:pPr>
              <w:pStyle w:val="Normal0"/>
              <w:jc w:val="center"/>
              <w:rPr>
                <w:color w:val="000000" w:themeColor="text1"/>
                <w:sz w:val="16"/>
                <w:szCs w:val="16"/>
              </w:rPr>
            </w:pPr>
            <w:r w:rsidRPr="006E6062">
              <w:rPr>
                <w:color w:val="000000" w:themeColor="text1"/>
                <w:sz w:val="16"/>
                <w:szCs w:val="16"/>
              </w:rPr>
              <w:t>23 MAYO  2025</w:t>
            </w:r>
          </w:p>
        </w:tc>
      </w:tr>
      <w:tr w:rsidRPr="006E6062" w:rsidR="5C88E043" w:rsidTr="3BBCB43D" w14:paraId="4A171450" w14:textId="77777777">
        <w:trPr>
          <w:trHeight w:val="300"/>
        </w:trPr>
        <w:tc>
          <w:tcPr>
            <w:tcW w:w="2170" w:type="dxa"/>
            <w:tcBorders>
              <w:top w:val="single" w:color="FFFFFF" w:themeColor="background1" w:sz="6" w:space="0"/>
              <w:left w:val="single" w:color="2E75B5" w:sz="24"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E6062" w:rsidR="5C88E043" w:rsidP="5C88E043" w:rsidRDefault="5C88E043" w14:paraId="35B4B2F6" w14:textId="72655545">
            <w:pPr>
              <w:pStyle w:val="Normal0"/>
              <w:jc w:val="center"/>
              <w:rPr>
                <w:color w:val="000000" w:themeColor="text1"/>
                <w:sz w:val="16"/>
                <w:szCs w:val="16"/>
              </w:rPr>
            </w:pPr>
            <w:r w:rsidRPr="006E6062">
              <w:rPr>
                <w:b/>
                <w:bCs/>
                <w:color w:val="000000" w:themeColor="text1"/>
                <w:sz w:val="16"/>
                <w:szCs w:val="16"/>
              </w:rPr>
              <w:t>MAYO</w:t>
            </w:r>
          </w:p>
        </w:tc>
        <w:tc>
          <w:tcPr>
            <w:tcW w:w="219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E6062" w:rsidR="5C88E043" w:rsidP="5C88E043" w:rsidRDefault="5C88E043" w14:paraId="21D36812" w14:textId="73EC027C">
            <w:pPr>
              <w:pStyle w:val="Normal0"/>
              <w:jc w:val="center"/>
              <w:rPr>
                <w:color w:val="000000" w:themeColor="text1"/>
                <w:sz w:val="16"/>
                <w:szCs w:val="16"/>
              </w:rPr>
            </w:pPr>
            <w:r w:rsidRPr="006E6062">
              <w:rPr>
                <w:color w:val="000000" w:themeColor="text1"/>
                <w:sz w:val="16"/>
                <w:szCs w:val="16"/>
              </w:rPr>
              <w:t>398</w:t>
            </w:r>
          </w:p>
        </w:tc>
        <w:tc>
          <w:tcPr>
            <w:tcW w:w="219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E6062" w:rsidR="5C88E043" w:rsidP="5C88E043" w:rsidRDefault="5C88E043" w14:paraId="4B3DF670" w14:textId="3735B944">
            <w:pPr>
              <w:pStyle w:val="Normal0"/>
              <w:jc w:val="center"/>
              <w:rPr>
                <w:color w:val="000000" w:themeColor="text1"/>
                <w:sz w:val="16"/>
                <w:szCs w:val="16"/>
              </w:rPr>
            </w:pPr>
            <w:r w:rsidRPr="006E6062">
              <w:rPr>
                <w:color w:val="000000" w:themeColor="text1"/>
                <w:sz w:val="16"/>
                <w:szCs w:val="16"/>
              </w:rPr>
              <w:t>321</w:t>
            </w:r>
          </w:p>
        </w:tc>
        <w:tc>
          <w:tcPr>
            <w:tcW w:w="219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Pr="006E6062" w:rsidR="5C88E043" w:rsidP="5C88E043" w:rsidRDefault="5C88E043" w14:paraId="5EF76E1A" w14:textId="3366D44F">
            <w:pPr>
              <w:pStyle w:val="Normal0"/>
              <w:jc w:val="center"/>
              <w:rPr>
                <w:color w:val="000000" w:themeColor="text1"/>
                <w:sz w:val="16"/>
                <w:szCs w:val="16"/>
              </w:rPr>
            </w:pPr>
            <w:r w:rsidRPr="006E6062">
              <w:rPr>
                <w:color w:val="000000" w:themeColor="text1"/>
                <w:sz w:val="16"/>
                <w:szCs w:val="16"/>
              </w:rPr>
              <w:t>JU</w:t>
            </w:r>
            <w:r w:rsidRPr="006E6062" w:rsidR="5BCD24E4">
              <w:rPr>
                <w:color w:val="000000" w:themeColor="text1"/>
                <w:sz w:val="16"/>
                <w:szCs w:val="16"/>
              </w:rPr>
              <w:t>N</w:t>
            </w:r>
            <w:r w:rsidRPr="006E6062">
              <w:rPr>
                <w:color w:val="000000" w:themeColor="text1"/>
                <w:sz w:val="16"/>
                <w:szCs w:val="16"/>
              </w:rPr>
              <w:t>IO 2025</w:t>
            </w:r>
          </w:p>
        </w:tc>
      </w:tr>
      <w:tr w:rsidRPr="006E6062" w:rsidR="5C88E043" w:rsidTr="3BBCB43D" w14:paraId="59DBA3C3" w14:textId="77777777">
        <w:trPr>
          <w:trHeight w:val="300"/>
        </w:trPr>
        <w:tc>
          <w:tcPr>
            <w:tcW w:w="2170" w:type="dxa"/>
            <w:tcBorders>
              <w:top w:val="single" w:color="FFFFFF" w:themeColor="background1" w:sz="6" w:space="0"/>
              <w:left w:val="single" w:color="2E75B5" w:sz="24" w:space="0"/>
              <w:bottom w:val="single" w:color="FFFFFF" w:themeColor="background1" w:sz="6" w:space="0"/>
              <w:right w:val="single" w:color="FFFFFF" w:themeColor="background1" w:sz="6" w:space="0"/>
            </w:tcBorders>
            <w:shd w:val="clear" w:color="auto" w:fill="9CC2E5" w:themeFill="accent5" w:themeFillTint="99"/>
            <w:tcMar>
              <w:left w:w="90" w:type="dxa"/>
              <w:right w:w="90" w:type="dxa"/>
            </w:tcMar>
            <w:vAlign w:val="center"/>
          </w:tcPr>
          <w:p w:rsidRPr="006E6062" w:rsidR="5C88E043" w:rsidP="5C88E043" w:rsidRDefault="5C88E043" w14:paraId="4C4D4FC1" w14:textId="0316FA70">
            <w:pPr>
              <w:pStyle w:val="Normal0"/>
              <w:jc w:val="center"/>
              <w:rPr>
                <w:b/>
                <w:bCs/>
                <w:color w:val="000000" w:themeColor="text1"/>
                <w:sz w:val="16"/>
                <w:szCs w:val="16"/>
              </w:rPr>
            </w:pPr>
            <w:r w:rsidRPr="006E6062">
              <w:rPr>
                <w:b/>
                <w:bCs/>
                <w:color w:val="000000" w:themeColor="text1"/>
                <w:sz w:val="16"/>
                <w:szCs w:val="16"/>
              </w:rPr>
              <w:t>JU</w:t>
            </w:r>
            <w:r w:rsidRPr="006E6062" w:rsidR="37645D75">
              <w:rPr>
                <w:b/>
                <w:bCs/>
                <w:color w:val="000000" w:themeColor="text1"/>
                <w:sz w:val="16"/>
                <w:szCs w:val="16"/>
              </w:rPr>
              <w:t>NIO</w:t>
            </w:r>
          </w:p>
        </w:tc>
        <w:tc>
          <w:tcPr>
            <w:tcW w:w="219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90" w:type="dxa"/>
              <w:right w:w="90" w:type="dxa"/>
            </w:tcMar>
            <w:vAlign w:val="center"/>
          </w:tcPr>
          <w:p w:rsidRPr="006E6062" w:rsidR="5C88E043" w:rsidP="5C88E043" w:rsidRDefault="5C88E043" w14:paraId="1B952CB9" w14:textId="4C3E1AC9">
            <w:pPr>
              <w:pStyle w:val="Normal0"/>
              <w:jc w:val="center"/>
              <w:rPr>
                <w:color w:val="000000" w:themeColor="text1"/>
                <w:sz w:val="16"/>
                <w:szCs w:val="16"/>
              </w:rPr>
            </w:pPr>
            <w:r w:rsidRPr="006E6062">
              <w:rPr>
                <w:color w:val="000000" w:themeColor="text1"/>
                <w:sz w:val="16"/>
                <w:szCs w:val="16"/>
              </w:rPr>
              <w:t>444</w:t>
            </w:r>
          </w:p>
        </w:tc>
        <w:tc>
          <w:tcPr>
            <w:tcW w:w="219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90" w:type="dxa"/>
              <w:right w:w="90" w:type="dxa"/>
            </w:tcMar>
            <w:vAlign w:val="center"/>
          </w:tcPr>
          <w:p w:rsidRPr="006E6062" w:rsidR="5C88E043" w:rsidP="5C88E043" w:rsidRDefault="5C88E043" w14:paraId="05470D6E" w14:textId="183E34C5">
            <w:pPr>
              <w:pStyle w:val="Normal0"/>
              <w:jc w:val="center"/>
              <w:rPr>
                <w:color w:val="000000" w:themeColor="text1"/>
                <w:sz w:val="16"/>
                <w:szCs w:val="16"/>
              </w:rPr>
            </w:pPr>
            <w:r w:rsidRPr="006E6062">
              <w:rPr>
                <w:color w:val="000000" w:themeColor="text1"/>
                <w:sz w:val="16"/>
                <w:szCs w:val="16"/>
              </w:rPr>
              <w:t>398</w:t>
            </w:r>
          </w:p>
        </w:tc>
        <w:tc>
          <w:tcPr>
            <w:tcW w:w="219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90" w:type="dxa"/>
              <w:right w:w="90" w:type="dxa"/>
            </w:tcMar>
            <w:vAlign w:val="center"/>
          </w:tcPr>
          <w:p w:rsidRPr="006E6062" w:rsidR="472CE01E" w:rsidP="5C88E043" w:rsidRDefault="472CE01E" w14:paraId="42C39DBF" w14:textId="0A9B31B5">
            <w:pPr>
              <w:pStyle w:val="Normal0"/>
              <w:jc w:val="center"/>
              <w:rPr>
                <w:color w:val="000000" w:themeColor="text1"/>
                <w:sz w:val="16"/>
                <w:szCs w:val="16"/>
              </w:rPr>
            </w:pPr>
            <w:r w:rsidRPr="006E6062">
              <w:rPr>
                <w:color w:val="000000" w:themeColor="text1"/>
                <w:sz w:val="16"/>
                <w:szCs w:val="16"/>
              </w:rPr>
              <w:t>JULIO 2025</w:t>
            </w:r>
          </w:p>
        </w:tc>
      </w:tr>
      <w:tr w:rsidRPr="006E6062" w:rsidR="5C88E043" w:rsidTr="3BBCB43D" w14:paraId="33C66785" w14:textId="77777777">
        <w:trPr>
          <w:trHeight w:val="300"/>
        </w:trPr>
        <w:tc>
          <w:tcPr>
            <w:tcW w:w="2170" w:type="dxa"/>
            <w:tcBorders>
              <w:top w:val="single" w:color="FFFFFF" w:themeColor="background1" w:sz="6" w:space="0"/>
              <w:left w:val="single" w:color="2E75B5" w:sz="24" w:space="0"/>
              <w:bottom w:val="single" w:color="FFFFFF" w:themeColor="background1" w:sz="6" w:space="0"/>
              <w:right w:val="single" w:color="FFFFFF" w:themeColor="background1" w:sz="6" w:space="0"/>
            </w:tcBorders>
            <w:shd w:val="clear" w:color="auto" w:fill="DAE8F8"/>
            <w:tcMar>
              <w:left w:w="90" w:type="dxa"/>
              <w:right w:w="90" w:type="dxa"/>
            </w:tcMar>
            <w:vAlign w:val="center"/>
          </w:tcPr>
          <w:p w:rsidRPr="006E6062" w:rsidR="0ED163C2" w:rsidP="5C88E043" w:rsidRDefault="0ED163C2" w14:paraId="7CF9548E" w14:textId="64A5516B">
            <w:pPr>
              <w:pStyle w:val="Normal0"/>
              <w:jc w:val="center"/>
              <w:rPr>
                <w:b/>
                <w:bCs/>
                <w:color w:val="000000" w:themeColor="text1"/>
                <w:sz w:val="16"/>
                <w:szCs w:val="16"/>
              </w:rPr>
            </w:pPr>
            <w:r w:rsidRPr="006E6062">
              <w:rPr>
                <w:b/>
                <w:bCs/>
                <w:color w:val="000000" w:themeColor="text1"/>
                <w:sz w:val="16"/>
                <w:szCs w:val="16"/>
              </w:rPr>
              <w:t>JULIO</w:t>
            </w:r>
          </w:p>
        </w:tc>
        <w:tc>
          <w:tcPr>
            <w:tcW w:w="219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AE8F8"/>
            <w:tcMar>
              <w:left w:w="90" w:type="dxa"/>
              <w:right w:w="90" w:type="dxa"/>
            </w:tcMar>
            <w:vAlign w:val="center"/>
          </w:tcPr>
          <w:p w:rsidRPr="006E6062" w:rsidR="566232DA" w:rsidP="5C88E043" w:rsidRDefault="566232DA" w14:paraId="667490AA" w14:textId="3E1F0BDB">
            <w:pPr>
              <w:pStyle w:val="Normal0"/>
              <w:jc w:val="center"/>
              <w:rPr>
                <w:color w:val="000000" w:themeColor="text1"/>
                <w:sz w:val="16"/>
                <w:szCs w:val="16"/>
              </w:rPr>
            </w:pPr>
            <w:r w:rsidRPr="006E6062">
              <w:rPr>
                <w:color w:val="000000" w:themeColor="text1"/>
                <w:sz w:val="16"/>
                <w:szCs w:val="16"/>
              </w:rPr>
              <w:t>470</w:t>
            </w:r>
          </w:p>
        </w:tc>
        <w:tc>
          <w:tcPr>
            <w:tcW w:w="219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AE8F8"/>
            <w:tcMar>
              <w:left w:w="90" w:type="dxa"/>
              <w:right w:w="90" w:type="dxa"/>
            </w:tcMar>
            <w:vAlign w:val="center"/>
          </w:tcPr>
          <w:p w:rsidRPr="006E6062" w:rsidR="028295A5" w:rsidP="5C88E043" w:rsidRDefault="028295A5" w14:paraId="38875E36" w14:textId="1E840448">
            <w:pPr>
              <w:pStyle w:val="Normal0"/>
              <w:jc w:val="center"/>
              <w:rPr>
                <w:color w:val="000000" w:themeColor="text1"/>
                <w:sz w:val="16"/>
                <w:szCs w:val="16"/>
              </w:rPr>
            </w:pPr>
            <w:r w:rsidRPr="006E6062">
              <w:rPr>
                <w:color w:val="000000" w:themeColor="text1"/>
                <w:sz w:val="16"/>
                <w:szCs w:val="16"/>
              </w:rPr>
              <w:t>444</w:t>
            </w:r>
          </w:p>
        </w:tc>
        <w:tc>
          <w:tcPr>
            <w:tcW w:w="219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AE8F8"/>
            <w:tcMar>
              <w:left w:w="90" w:type="dxa"/>
              <w:right w:w="90" w:type="dxa"/>
            </w:tcMar>
            <w:vAlign w:val="center"/>
          </w:tcPr>
          <w:p w:rsidRPr="006E6062" w:rsidR="7BE04BCD" w:rsidP="5C88E043" w:rsidRDefault="0277A26F" w14:paraId="221FF125" w14:textId="286D9190">
            <w:pPr>
              <w:pStyle w:val="Normal0"/>
              <w:jc w:val="center"/>
              <w:rPr>
                <w:color w:val="000000" w:themeColor="text1"/>
                <w:sz w:val="16"/>
                <w:szCs w:val="16"/>
              </w:rPr>
            </w:pPr>
            <w:r w:rsidRPr="26EEDEE7">
              <w:rPr>
                <w:color w:val="000000" w:themeColor="text1"/>
                <w:sz w:val="16"/>
                <w:szCs w:val="16"/>
              </w:rPr>
              <w:t>AGOSTO</w:t>
            </w:r>
            <w:r w:rsidRPr="006E6062" w:rsidR="7BE04BCD">
              <w:rPr>
                <w:color w:val="000000" w:themeColor="text1"/>
                <w:sz w:val="16"/>
                <w:szCs w:val="16"/>
              </w:rPr>
              <w:t xml:space="preserve"> 2025</w:t>
            </w:r>
          </w:p>
        </w:tc>
      </w:tr>
      <w:tr w:rsidRPr="006E6062" w:rsidR="5C88E043" w:rsidTr="3BBCB43D" w14:paraId="08123F3C" w14:textId="77777777">
        <w:trPr>
          <w:trHeight w:val="300"/>
        </w:trPr>
        <w:tc>
          <w:tcPr>
            <w:tcW w:w="2170" w:type="dxa"/>
            <w:tcBorders>
              <w:top w:val="single" w:color="FFFFFF" w:themeColor="background1" w:sz="6" w:space="0"/>
              <w:left w:val="single" w:color="2E75B5" w:sz="24" w:space="0"/>
              <w:bottom w:val="single" w:color="FFFFFF" w:themeColor="background1" w:sz="6" w:space="0"/>
              <w:right w:val="single" w:color="FFFFFF" w:themeColor="background1" w:sz="6" w:space="0"/>
            </w:tcBorders>
            <w:shd w:val="clear" w:color="auto" w:fill="9CC2E5" w:themeFill="accent5" w:themeFillTint="99"/>
            <w:tcMar>
              <w:left w:w="90" w:type="dxa"/>
              <w:right w:w="90" w:type="dxa"/>
            </w:tcMar>
            <w:vAlign w:val="center"/>
          </w:tcPr>
          <w:p w:rsidRPr="006E6062" w:rsidR="0ED163C2" w:rsidP="3BBCB43D" w:rsidRDefault="4CE72F83" w14:paraId="3039E067" w14:textId="6AA12B84">
            <w:pPr>
              <w:pStyle w:val="Normal0"/>
              <w:jc w:val="center"/>
            </w:pPr>
            <w:r w:rsidRPr="006E6062">
              <w:rPr>
                <w:b/>
                <w:bCs/>
                <w:color w:val="000000" w:themeColor="text1"/>
                <w:sz w:val="16"/>
                <w:szCs w:val="16"/>
              </w:rPr>
              <w:t>AGOSTO</w:t>
            </w:r>
          </w:p>
        </w:tc>
        <w:tc>
          <w:tcPr>
            <w:tcW w:w="219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90" w:type="dxa"/>
              <w:right w:w="90" w:type="dxa"/>
            </w:tcMar>
            <w:vAlign w:val="center"/>
          </w:tcPr>
          <w:p w:rsidRPr="006E6062" w:rsidR="3E1D4068" w:rsidP="5C88E043" w:rsidRDefault="3E1D4068" w14:paraId="089FBF2A" w14:textId="702F868C">
            <w:pPr>
              <w:pStyle w:val="Normal0"/>
              <w:jc w:val="center"/>
              <w:rPr>
                <w:color w:val="000000" w:themeColor="text1"/>
                <w:sz w:val="16"/>
                <w:szCs w:val="16"/>
              </w:rPr>
            </w:pPr>
            <w:r w:rsidRPr="006E6062">
              <w:rPr>
                <w:color w:val="000000" w:themeColor="text1"/>
                <w:sz w:val="16"/>
                <w:szCs w:val="16"/>
              </w:rPr>
              <w:t>672</w:t>
            </w:r>
          </w:p>
        </w:tc>
        <w:tc>
          <w:tcPr>
            <w:tcW w:w="219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90" w:type="dxa"/>
              <w:right w:w="90" w:type="dxa"/>
            </w:tcMar>
            <w:vAlign w:val="center"/>
          </w:tcPr>
          <w:p w:rsidRPr="006E6062" w:rsidR="60A9F688" w:rsidP="5C88E043" w:rsidRDefault="60A9F688" w14:paraId="6EA12BAF" w14:textId="76A1FE31">
            <w:pPr>
              <w:pStyle w:val="Normal0"/>
              <w:jc w:val="center"/>
              <w:rPr>
                <w:color w:val="000000" w:themeColor="text1"/>
                <w:sz w:val="16"/>
                <w:szCs w:val="16"/>
              </w:rPr>
            </w:pPr>
            <w:r w:rsidRPr="006E6062">
              <w:rPr>
                <w:color w:val="000000" w:themeColor="text1"/>
                <w:sz w:val="16"/>
                <w:szCs w:val="16"/>
              </w:rPr>
              <w:t>470</w:t>
            </w:r>
          </w:p>
        </w:tc>
        <w:tc>
          <w:tcPr>
            <w:tcW w:w="219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90" w:type="dxa"/>
              <w:right w:w="90" w:type="dxa"/>
            </w:tcMar>
            <w:vAlign w:val="center"/>
          </w:tcPr>
          <w:p w:rsidRPr="006E6062" w:rsidR="5C2510AF" w:rsidP="3BBCB43D" w:rsidRDefault="7CA31AE2" w14:paraId="25050E92" w14:textId="56CFC2EC">
            <w:pPr>
              <w:pStyle w:val="Normal0"/>
              <w:jc w:val="center"/>
            </w:pPr>
            <w:r w:rsidRPr="26EEDEE7">
              <w:rPr>
                <w:color w:val="000000" w:themeColor="text1"/>
                <w:sz w:val="16"/>
                <w:szCs w:val="16"/>
              </w:rPr>
              <w:t>SEPT</w:t>
            </w:r>
            <w:r w:rsidRPr="26EEDEE7" w:rsidR="00315B13">
              <w:rPr>
                <w:color w:val="000000" w:themeColor="text1"/>
                <w:sz w:val="16"/>
                <w:szCs w:val="16"/>
              </w:rPr>
              <w:t>IEMBRE</w:t>
            </w:r>
            <w:r w:rsidRPr="26EEDEE7" w:rsidR="3DFB119C">
              <w:rPr>
                <w:color w:val="000000" w:themeColor="text1"/>
                <w:sz w:val="16"/>
                <w:szCs w:val="16"/>
              </w:rPr>
              <w:t xml:space="preserve"> 2025</w:t>
            </w:r>
          </w:p>
        </w:tc>
      </w:tr>
      <w:tr w:rsidRPr="006E6062" w:rsidR="3BBCB43D" w:rsidTr="3BBCB43D" w14:paraId="1F987BFA" w14:textId="77777777">
        <w:trPr>
          <w:trHeight w:val="300"/>
        </w:trPr>
        <w:tc>
          <w:tcPr>
            <w:tcW w:w="2170" w:type="dxa"/>
            <w:tcBorders>
              <w:top w:val="single" w:color="FFFFFF" w:themeColor="background1" w:sz="6" w:space="0"/>
              <w:left w:val="single" w:color="2E75B5" w:sz="24" w:space="0"/>
              <w:bottom w:val="single" w:color="FFFFFF" w:themeColor="background1" w:sz="6" w:space="0"/>
              <w:right w:val="single" w:color="FFFFFF" w:themeColor="background1" w:sz="6" w:space="0"/>
            </w:tcBorders>
            <w:shd w:val="clear" w:color="auto" w:fill="DAE8F8"/>
            <w:tcMar>
              <w:left w:w="90" w:type="dxa"/>
              <w:right w:w="90" w:type="dxa"/>
            </w:tcMar>
            <w:vAlign w:val="center"/>
          </w:tcPr>
          <w:p w:rsidRPr="006E6062" w:rsidR="2ABCCA32" w:rsidP="3BBCB43D" w:rsidRDefault="75F3258A" w14:paraId="5EA97054" w14:textId="3BC65A98">
            <w:pPr>
              <w:pStyle w:val="Normal0"/>
              <w:jc w:val="center"/>
            </w:pPr>
            <w:r w:rsidRPr="006E6062">
              <w:rPr>
                <w:b/>
                <w:bCs/>
                <w:color w:val="000000" w:themeColor="text1"/>
                <w:sz w:val="16"/>
                <w:szCs w:val="16"/>
              </w:rPr>
              <w:t>SEPTIEMBRE</w:t>
            </w:r>
          </w:p>
        </w:tc>
        <w:tc>
          <w:tcPr>
            <w:tcW w:w="219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AE8F8"/>
            <w:tcMar>
              <w:left w:w="90" w:type="dxa"/>
              <w:right w:w="90" w:type="dxa"/>
            </w:tcMar>
            <w:vAlign w:val="center"/>
          </w:tcPr>
          <w:p w:rsidRPr="006E6062" w:rsidR="2ABCCA32" w:rsidP="3BBCB43D" w:rsidRDefault="2ABCCA32" w14:paraId="6216CDCE" w14:textId="6889E23E">
            <w:pPr>
              <w:pStyle w:val="Normal0"/>
              <w:jc w:val="center"/>
              <w:rPr>
                <w:color w:val="000000" w:themeColor="text1"/>
                <w:sz w:val="16"/>
                <w:szCs w:val="16"/>
              </w:rPr>
            </w:pPr>
            <w:r w:rsidRPr="006E6062">
              <w:rPr>
                <w:color w:val="000000" w:themeColor="text1"/>
                <w:sz w:val="16"/>
                <w:szCs w:val="16"/>
              </w:rPr>
              <w:t>470</w:t>
            </w:r>
          </w:p>
        </w:tc>
        <w:tc>
          <w:tcPr>
            <w:tcW w:w="219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AE8F8"/>
            <w:tcMar>
              <w:left w:w="90" w:type="dxa"/>
              <w:right w:w="90" w:type="dxa"/>
            </w:tcMar>
            <w:vAlign w:val="center"/>
          </w:tcPr>
          <w:p w:rsidRPr="006E6062" w:rsidR="2ABCCA32" w:rsidP="3BBCB43D" w:rsidRDefault="2ABCCA32" w14:paraId="0F8053C7" w14:textId="343CD592">
            <w:pPr>
              <w:pStyle w:val="Normal0"/>
              <w:jc w:val="center"/>
              <w:rPr>
                <w:color w:val="000000" w:themeColor="text1"/>
                <w:sz w:val="16"/>
                <w:szCs w:val="16"/>
              </w:rPr>
            </w:pPr>
            <w:r w:rsidRPr="006E6062">
              <w:rPr>
                <w:color w:val="000000" w:themeColor="text1"/>
                <w:sz w:val="16"/>
                <w:szCs w:val="16"/>
              </w:rPr>
              <w:t>420</w:t>
            </w:r>
          </w:p>
        </w:tc>
        <w:tc>
          <w:tcPr>
            <w:tcW w:w="219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AE8F8"/>
            <w:tcMar>
              <w:left w:w="90" w:type="dxa"/>
              <w:right w:w="90" w:type="dxa"/>
            </w:tcMar>
            <w:vAlign w:val="center"/>
          </w:tcPr>
          <w:p w:rsidRPr="006E6062" w:rsidR="2ABCCA32" w:rsidP="3BBCB43D" w:rsidRDefault="1AD339AA" w14:paraId="623E025C" w14:textId="7D41B49F">
            <w:pPr>
              <w:pStyle w:val="Normal0"/>
              <w:jc w:val="center"/>
            </w:pPr>
            <w:r w:rsidRPr="26EEDEE7">
              <w:rPr>
                <w:color w:val="000000" w:themeColor="text1"/>
                <w:sz w:val="16"/>
                <w:szCs w:val="16"/>
              </w:rPr>
              <w:t>OCTUBRE 2025</w:t>
            </w:r>
          </w:p>
        </w:tc>
      </w:tr>
      <w:tr w:rsidRPr="006E6062" w:rsidR="35C1DE62" w:rsidTr="35C1DE62" w14:paraId="4F2341C2" w14:textId="77777777">
        <w:trPr>
          <w:trHeight w:val="300"/>
        </w:trPr>
        <w:tc>
          <w:tcPr>
            <w:tcW w:w="2170" w:type="dxa"/>
            <w:tcBorders>
              <w:top w:val="single" w:color="FFFFFF" w:themeColor="background1" w:sz="6" w:space="0"/>
              <w:left w:val="single" w:color="2E75B5" w:sz="24" w:space="0"/>
              <w:bottom w:val="single" w:color="FFFFFF" w:themeColor="background1" w:sz="6" w:space="0"/>
              <w:right w:val="single" w:color="FFFFFF" w:themeColor="background1" w:sz="6" w:space="0"/>
            </w:tcBorders>
            <w:shd w:val="clear" w:color="auto" w:fill="9CC2E5" w:themeFill="accent5" w:themeFillTint="99"/>
            <w:tcMar>
              <w:left w:w="90" w:type="dxa"/>
              <w:right w:w="90" w:type="dxa"/>
            </w:tcMar>
            <w:vAlign w:val="center"/>
          </w:tcPr>
          <w:p w:rsidRPr="006E6062" w:rsidR="7078C002" w:rsidP="35C1DE62" w:rsidRDefault="1CE969CA" w14:paraId="5DE42CCB" w14:textId="4195C20C">
            <w:pPr>
              <w:pStyle w:val="Normal0"/>
              <w:jc w:val="center"/>
              <w:rPr>
                <w:b/>
                <w:bCs/>
                <w:color w:val="000000" w:themeColor="text1"/>
                <w:sz w:val="16"/>
                <w:szCs w:val="16"/>
              </w:rPr>
            </w:pPr>
            <w:r w:rsidRPr="26EEDEE7">
              <w:rPr>
                <w:b/>
                <w:bCs/>
                <w:color w:val="000000" w:themeColor="text1"/>
                <w:sz w:val="16"/>
                <w:szCs w:val="16"/>
              </w:rPr>
              <w:t>OCTUBRE</w:t>
            </w:r>
          </w:p>
        </w:tc>
        <w:tc>
          <w:tcPr>
            <w:tcW w:w="219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90" w:type="dxa"/>
              <w:right w:w="90" w:type="dxa"/>
            </w:tcMar>
            <w:vAlign w:val="center"/>
          </w:tcPr>
          <w:p w:rsidRPr="006E6062" w:rsidR="7078C002" w:rsidP="35C1DE62" w:rsidRDefault="7078C002" w14:paraId="4D8A3F69" w14:textId="0AFE22CC">
            <w:pPr>
              <w:pStyle w:val="Normal0"/>
              <w:jc w:val="center"/>
              <w:rPr>
                <w:color w:val="000000" w:themeColor="text1"/>
                <w:sz w:val="16"/>
                <w:szCs w:val="16"/>
              </w:rPr>
            </w:pPr>
            <w:r w:rsidRPr="006E6062">
              <w:rPr>
                <w:color w:val="000000" w:themeColor="text1"/>
                <w:sz w:val="16"/>
                <w:szCs w:val="16"/>
              </w:rPr>
              <w:t>520</w:t>
            </w:r>
          </w:p>
        </w:tc>
        <w:tc>
          <w:tcPr>
            <w:tcW w:w="219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90" w:type="dxa"/>
              <w:right w:w="90" w:type="dxa"/>
            </w:tcMar>
            <w:vAlign w:val="center"/>
          </w:tcPr>
          <w:p w:rsidRPr="006E6062" w:rsidR="7B8BA191" w:rsidP="35C1DE62" w:rsidRDefault="7B8BA191" w14:paraId="6537D623" w14:textId="08F450BF">
            <w:pPr>
              <w:pStyle w:val="Normal0"/>
              <w:jc w:val="center"/>
              <w:rPr>
                <w:color w:val="000000" w:themeColor="text1"/>
                <w:sz w:val="16"/>
                <w:szCs w:val="16"/>
              </w:rPr>
            </w:pPr>
            <w:r w:rsidRPr="006E6062">
              <w:rPr>
                <w:color w:val="000000" w:themeColor="text1"/>
                <w:sz w:val="16"/>
                <w:szCs w:val="16"/>
              </w:rPr>
              <w:t>470</w:t>
            </w:r>
          </w:p>
        </w:tc>
        <w:tc>
          <w:tcPr>
            <w:tcW w:w="219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9CC2E5" w:themeFill="accent5" w:themeFillTint="99"/>
            <w:tcMar>
              <w:left w:w="90" w:type="dxa"/>
              <w:right w:w="90" w:type="dxa"/>
            </w:tcMar>
            <w:vAlign w:val="center"/>
          </w:tcPr>
          <w:p w:rsidRPr="006E6062" w:rsidR="44509ED5" w:rsidP="35C1DE62" w:rsidRDefault="44509ED5" w14:paraId="6835C07B" w14:textId="3F4CCF26">
            <w:pPr>
              <w:pStyle w:val="Normal0"/>
              <w:jc w:val="center"/>
              <w:rPr>
                <w:color w:val="000000" w:themeColor="text1"/>
                <w:sz w:val="16"/>
                <w:szCs w:val="16"/>
              </w:rPr>
            </w:pPr>
            <w:r w:rsidRPr="006E6062">
              <w:rPr>
                <w:color w:val="000000" w:themeColor="text1"/>
                <w:sz w:val="16"/>
                <w:szCs w:val="16"/>
              </w:rPr>
              <w:t xml:space="preserve">PROGRAMADOS PARA RADICAR EN </w:t>
            </w:r>
            <w:r w:rsidRPr="26EEDEE7" w:rsidR="6ABAC76D">
              <w:rPr>
                <w:color w:val="000000" w:themeColor="text1"/>
                <w:sz w:val="16"/>
                <w:szCs w:val="16"/>
              </w:rPr>
              <w:t>DIC</w:t>
            </w:r>
            <w:r w:rsidRPr="26EEDEE7">
              <w:rPr>
                <w:color w:val="000000" w:themeColor="text1"/>
                <w:sz w:val="16"/>
                <w:szCs w:val="16"/>
              </w:rPr>
              <w:t>IEMBRE</w:t>
            </w:r>
          </w:p>
        </w:tc>
      </w:tr>
      <w:tr w:rsidR="26EEDEE7" w:rsidTr="26EEDEE7" w14:paraId="30E8009F" w14:textId="77777777">
        <w:trPr>
          <w:trHeight w:val="300"/>
        </w:trPr>
        <w:tc>
          <w:tcPr>
            <w:tcW w:w="2170" w:type="dxa"/>
            <w:tcBorders>
              <w:top w:val="single" w:color="FFFFFF" w:themeColor="background1" w:sz="6" w:space="0"/>
              <w:left w:val="single" w:color="2E75B5" w:sz="24"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7554B129" w:rsidP="26EEDEE7" w:rsidRDefault="7554B129" w14:paraId="71AB88C2" w14:textId="3DD61B98">
            <w:pPr>
              <w:pStyle w:val="Normal0"/>
              <w:jc w:val="center"/>
              <w:rPr>
                <w:b/>
                <w:bCs/>
                <w:color w:val="000000" w:themeColor="text1"/>
                <w:sz w:val="16"/>
                <w:szCs w:val="16"/>
              </w:rPr>
            </w:pPr>
            <w:r w:rsidRPr="26EEDEE7">
              <w:rPr>
                <w:b/>
                <w:bCs/>
                <w:color w:val="000000" w:themeColor="text1"/>
                <w:sz w:val="16"/>
                <w:szCs w:val="16"/>
              </w:rPr>
              <w:t>NOVIEMBRE</w:t>
            </w:r>
          </w:p>
        </w:tc>
        <w:tc>
          <w:tcPr>
            <w:tcW w:w="219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26EEDEE7" w:rsidP="26EEDEE7" w:rsidRDefault="7554B129" w14:paraId="0798870B" w14:textId="2042353A">
            <w:pPr>
              <w:pStyle w:val="Normal0"/>
              <w:jc w:val="center"/>
              <w:rPr>
                <w:color w:val="000000" w:themeColor="text1"/>
                <w:sz w:val="16"/>
                <w:szCs w:val="16"/>
              </w:rPr>
            </w:pPr>
            <w:r w:rsidRPr="6412DE11">
              <w:rPr>
                <w:color w:val="000000" w:themeColor="text1"/>
                <w:sz w:val="16"/>
                <w:szCs w:val="16"/>
              </w:rPr>
              <w:t>450</w:t>
            </w:r>
          </w:p>
        </w:tc>
        <w:tc>
          <w:tcPr>
            <w:tcW w:w="219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26EEDEE7" w:rsidP="26EEDEE7" w:rsidRDefault="7554B129" w14:paraId="1FCBD20C" w14:textId="15140EA1">
            <w:pPr>
              <w:pStyle w:val="Normal0"/>
              <w:jc w:val="center"/>
              <w:rPr>
                <w:color w:val="000000" w:themeColor="text1"/>
                <w:sz w:val="16"/>
                <w:szCs w:val="16"/>
              </w:rPr>
            </w:pPr>
            <w:r w:rsidRPr="25B2AA6B">
              <w:rPr>
                <w:color w:val="000000" w:themeColor="text1"/>
                <w:sz w:val="16"/>
                <w:szCs w:val="16"/>
              </w:rPr>
              <w:t>520</w:t>
            </w:r>
          </w:p>
        </w:tc>
        <w:tc>
          <w:tcPr>
            <w:tcW w:w="219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EEAF6" w:themeFill="accent5" w:themeFillTint="33"/>
            <w:tcMar>
              <w:left w:w="90" w:type="dxa"/>
              <w:right w:w="90" w:type="dxa"/>
            </w:tcMar>
            <w:vAlign w:val="center"/>
          </w:tcPr>
          <w:p w:rsidR="26EEDEE7" w:rsidP="26EEDEE7" w:rsidRDefault="7554B129" w14:paraId="2D35FA8D" w14:textId="7F315236">
            <w:pPr>
              <w:pStyle w:val="Normal0"/>
              <w:jc w:val="center"/>
              <w:rPr>
                <w:color w:val="000000" w:themeColor="text1"/>
                <w:sz w:val="16"/>
                <w:szCs w:val="16"/>
              </w:rPr>
            </w:pPr>
            <w:r w:rsidRPr="6412DE11">
              <w:rPr>
                <w:color w:val="000000" w:themeColor="text1"/>
                <w:sz w:val="16"/>
                <w:szCs w:val="16"/>
              </w:rPr>
              <w:t>PROGRAMADOS PARA RADICAR EN DICIEMBRE</w:t>
            </w:r>
          </w:p>
        </w:tc>
      </w:tr>
      <w:tr w:rsidRPr="006E6062" w:rsidR="5C88E043" w:rsidTr="3BBCB43D" w14:paraId="64498752" w14:textId="77777777">
        <w:trPr>
          <w:trHeight w:val="300"/>
        </w:trPr>
        <w:tc>
          <w:tcPr>
            <w:tcW w:w="2170" w:type="dxa"/>
            <w:tcBorders>
              <w:top w:val="single" w:color="FFFFFF" w:themeColor="background1" w:sz="6" w:space="0"/>
              <w:left w:val="single" w:color="2E75B5" w:sz="24" w:space="0"/>
              <w:bottom w:val="single" w:color="FFFFFF" w:themeColor="background1" w:sz="6" w:space="0"/>
              <w:right w:val="single" w:color="FFFFFF" w:themeColor="background1" w:sz="6" w:space="0"/>
            </w:tcBorders>
            <w:shd w:val="clear" w:color="auto" w:fill="1F4E79" w:themeFill="accent5" w:themeFillShade="80"/>
            <w:tcMar>
              <w:left w:w="90" w:type="dxa"/>
              <w:right w:w="90" w:type="dxa"/>
            </w:tcMar>
            <w:vAlign w:val="center"/>
          </w:tcPr>
          <w:p w:rsidRPr="006E6062" w:rsidR="794311E9" w:rsidP="5C88E043" w:rsidRDefault="794311E9" w14:paraId="0FFFF2C7" w14:textId="4ACB10CC">
            <w:pPr>
              <w:pStyle w:val="Normal0"/>
              <w:jc w:val="center"/>
              <w:rPr>
                <w:b/>
                <w:bCs/>
                <w:color w:val="FFFFFF" w:themeColor="background1"/>
                <w:sz w:val="16"/>
                <w:szCs w:val="16"/>
              </w:rPr>
            </w:pPr>
            <w:r w:rsidRPr="006E6062">
              <w:rPr>
                <w:b/>
                <w:bCs/>
                <w:color w:val="FFFFFF" w:themeColor="background1"/>
                <w:sz w:val="16"/>
                <w:szCs w:val="16"/>
              </w:rPr>
              <w:t xml:space="preserve">TOTAL REPORTE </w:t>
            </w:r>
          </w:p>
        </w:tc>
        <w:tc>
          <w:tcPr>
            <w:tcW w:w="219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1F4E79" w:themeFill="accent5" w:themeFillShade="80"/>
            <w:tcMar>
              <w:left w:w="90" w:type="dxa"/>
              <w:right w:w="90" w:type="dxa"/>
            </w:tcMar>
            <w:vAlign w:val="center"/>
          </w:tcPr>
          <w:p w:rsidRPr="006E6062" w:rsidR="794311E9" w:rsidP="5C88E043" w:rsidRDefault="6B969367" w14:paraId="77841F58" w14:textId="1864B1C4">
            <w:pPr>
              <w:pStyle w:val="Normal0"/>
              <w:jc w:val="center"/>
            </w:pPr>
            <w:r w:rsidRPr="006E6062">
              <w:rPr>
                <w:color w:val="FFFFFF" w:themeColor="background1"/>
                <w:sz w:val="16"/>
                <w:szCs w:val="16"/>
              </w:rPr>
              <w:t>5.</w:t>
            </w:r>
            <w:r w:rsidRPr="25B2AA6B" w:rsidR="016D22C0">
              <w:rPr>
                <w:color w:val="FFFFFF" w:themeColor="background1"/>
                <w:sz w:val="16"/>
                <w:szCs w:val="16"/>
              </w:rPr>
              <w:t>464</w:t>
            </w:r>
          </w:p>
        </w:tc>
        <w:tc>
          <w:tcPr>
            <w:tcW w:w="219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1F4E79" w:themeFill="accent5" w:themeFillShade="80"/>
            <w:tcMar>
              <w:left w:w="90" w:type="dxa"/>
              <w:right w:w="90" w:type="dxa"/>
            </w:tcMar>
            <w:vAlign w:val="center"/>
          </w:tcPr>
          <w:p w:rsidRPr="006E6062" w:rsidR="794311E9" w:rsidP="5C88E043" w:rsidRDefault="294B5338" w14:paraId="510AB377" w14:textId="679653BA">
            <w:pPr>
              <w:pStyle w:val="Normal0"/>
              <w:jc w:val="center"/>
            </w:pPr>
            <w:r w:rsidRPr="25B2AA6B">
              <w:rPr>
                <w:color w:val="FFFFFF" w:themeColor="background1"/>
                <w:sz w:val="16"/>
                <w:szCs w:val="16"/>
              </w:rPr>
              <w:t>5.010</w:t>
            </w:r>
          </w:p>
        </w:tc>
        <w:tc>
          <w:tcPr>
            <w:tcW w:w="219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1F4E79" w:themeFill="accent5" w:themeFillShade="80"/>
            <w:tcMar>
              <w:left w:w="90" w:type="dxa"/>
              <w:right w:w="90" w:type="dxa"/>
            </w:tcMar>
            <w:vAlign w:val="center"/>
          </w:tcPr>
          <w:p w:rsidRPr="006E6062" w:rsidR="5C88E043" w:rsidP="5C88E043" w:rsidRDefault="5C88E043" w14:paraId="17A885BE" w14:textId="7D2A4460">
            <w:pPr>
              <w:pStyle w:val="Normal0"/>
              <w:jc w:val="center"/>
              <w:rPr>
                <w:color w:val="FFFFFF" w:themeColor="background1"/>
                <w:sz w:val="16"/>
                <w:szCs w:val="16"/>
              </w:rPr>
            </w:pPr>
          </w:p>
        </w:tc>
      </w:tr>
    </w:tbl>
    <w:p w:rsidRPr="006E6062" w:rsidR="00172809" w:rsidP="31D4A90F" w:rsidRDefault="6D7C67A7" w14:paraId="5C473D99" w14:textId="572DA804">
      <w:pPr>
        <w:pStyle w:val="Descripcin"/>
        <w:spacing w:after="0" w:line="257" w:lineRule="auto"/>
        <w:jc w:val="center"/>
      </w:pPr>
      <w:bookmarkStart w:name="_Toc215650598" w:id="565"/>
      <w:r w:rsidRPr="006E6062">
        <w:t xml:space="preserve">Tabla </w:t>
      </w:r>
      <w:r w:rsidRPr="006E6062" w:rsidR="00211069">
        <w:fldChar w:fldCharType="begin"/>
      </w:r>
      <w:r w:rsidRPr="006E6062" w:rsidR="00211069">
        <w:instrText>SEQ Tabla \* ARABIC</w:instrText>
      </w:r>
      <w:r w:rsidRPr="006E6062" w:rsidR="00211069">
        <w:fldChar w:fldCharType="separate"/>
      </w:r>
      <w:r w:rsidR="00041DFA">
        <w:rPr>
          <w:noProof/>
        </w:rPr>
        <w:t>63</w:t>
      </w:r>
      <w:r w:rsidRPr="006E6062" w:rsidR="00211069">
        <w:fldChar w:fldCharType="end"/>
      </w:r>
      <w:r w:rsidRPr="006E6062">
        <w:t xml:space="preserve">. </w:t>
      </w:r>
      <w:r w:rsidRPr="006E6062" w:rsidR="00F82B78">
        <w:t>TRAMITES P</w:t>
      </w:r>
      <w:r w:rsidRPr="006E6062" w:rsidR="401DDE7F">
        <w:t>MT</w:t>
      </w:r>
      <w:bookmarkEnd w:id="565"/>
    </w:p>
    <w:p w:rsidRPr="006E6062" w:rsidR="00211069" w:rsidP="048FF092" w:rsidRDefault="00211069" w14:paraId="441DDD56" w14:textId="7543FD08">
      <w:pPr>
        <w:widowControl w:val="0"/>
        <w:pBdr>
          <w:top w:val="nil"/>
          <w:left w:val="nil"/>
          <w:bottom w:val="nil"/>
          <w:right w:val="nil"/>
          <w:between w:val="nil"/>
        </w:pBdr>
        <w:spacing w:after="0" w:line="240" w:lineRule="auto"/>
        <w:ind w:right="23"/>
        <w:jc w:val="center"/>
      </w:pPr>
    </w:p>
    <w:p w:rsidRPr="006E6062" w:rsidR="7F397627" w:rsidP="00154641" w:rsidRDefault="4A4F5CD0" w14:paraId="6B731AD9" w14:textId="003391A6">
      <w:pPr>
        <w:pStyle w:val="Ttulo3"/>
        <w:numPr>
          <w:ilvl w:val="2"/>
          <w:numId w:val="5"/>
        </w:numPr>
      </w:pPr>
      <w:bookmarkStart w:name="_Toc194682982" w:id="566"/>
      <w:bookmarkStart w:name="_Toc133546342" w:id="567"/>
      <w:bookmarkStart w:name="_Toc587822854" w:id="568"/>
      <w:bookmarkStart w:name="_Toc530169034" w:id="569"/>
      <w:bookmarkStart w:name="_Toc923086718" w:id="570"/>
      <w:bookmarkStart w:name="_Toc216169888" w:id="571"/>
      <w:r w:rsidRPr="006E6062">
        <w:t>SEÑALIZACIÓN Y PMT</w:t>
      </w:r>
      <w:bookmarkEnd w:id="566"/>
      <w:bookmarkEnd w:id="567"/>
      <w:bookmarkEnd w:id="568"/>
      <w:bookmarkEnd w:id="569"/>
      <w:bookmarkEnd w:id="570"/>
      <w:bookmarkEnd w:id="571"/>
    </w:p>
    <w:p w:rsidRPr="006E6062" w:rsidR="7F397627" w:rsidP="11ADA0C0" w:rsidRDefault="1CF830CE" w14:paraId="671BDA90" w14:textId="1400B4FE">
      <w:pPr>
        <w:jc w:val="both"/>
        <w:rPr>
          <w:color w:val="000000" w:themeColor="text1"/>
        </w:rPr>
      </w:pPr>
      <w:r w:rsidRPr="006E6062">
        <w:rPr>
          <w:color w:val="000000" w:themeColor="text1"/>
        </w:rPr>
        <w:t>Así mismo se busca dar cumplimiento en campo al Plan de Manejo de Tráfico con la adecuada implementación de los esquemas típicos aprobados por la Secretaría de Movilidad.</w:t>
      </w:r>
    </w:p>
    <w:tbl>
      <w:tblPr>
        <w:tblStyle w:val="Tablaconcuadrcula"/>
        <w:tblW w:w="0" w:type="auto"/>
        <w:jc w:val="right"/>
        <w:tblBorders>
          <w:top w:val="single" w:color="auto" w:sz="6" w:space="0"/>
          <w:left w:val="single" w:color="auto" w:sz="6" w:space="0"/>
          <w:bottom w:val="single" w:color="auto" w:sz="6" w:space="0"/>
          <w:right w:val="single" w:color="auto" w:sz="6" w:space="0"/>
          <w:insideH w:val="single" w:color="auto" w:sz="4" w:space="0"/>
          <w:insideV w:val="single" w:color="auto" w:sz="4" w:space="0"/>
        </w:tblBorders>
        <w:tblLook w:val="06A0" w:firstRow="1" w:lastRow="0" w:firstColumn="1" w:lastColumn="0" w:noHBand="1" w:noVBand="1"/>
      </w:tblPr>
      <w:tblGrid>
        <w:gridCol w:w="4305"/>
        <w:gridCol w:w="4305"/>
      </w:tblGrid>
      <w:tr w:rsidRPr="006E6062" w:rsidR="11ADA0C0" w:rsidTr="35C1DE62" w14:paraId="021AD3A9" w14:textId="77777777">
        <w:trPr>
          <w:trHeight w:val="300"/>
          <w:jc w:val="right"/>
        </w:trPr>
        <w:tc>
          <w:tcPr>
            <w:tcW w:w="4305" w:type="dxa"/>
            <w:tcMar>
              <w:left w:w="105" w:type="dxa"/>
              <w:right w:w="105" w:type="dxa"/>
            </w:tcMar>
            <w:vAlign w:val="center"/>
          </w:tcPr>
          <w:p w:rsidRPr="006E6062" w:rsidR="11ADA0C0" w:rsidP="35C1DE62" w:rsidRDefault="2F76CA91" w14:paraId="5736D299" w14:textId="2220B617">
            <w:pPr>
              <w:jc w:val="center"/>
            </w:pPr>
            <w:r>
              <w:rPr>
                <w:noProof/>
              </w:rPr>
              <w:drawing>
                <wp:inline distT="0" distB="0" distL="0" distR="0" wp14:anchorId="0EBF11A2" wp14:editId="3268297F">
                  <wp:extent cx="2336800" cy="2749550"/>
                  <wp:effectExtent l="0" t="0" r="6350" b="0"/>
                  <wp:docPr id="70757908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79081" name="Imagen 70757908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36800" cy="2749550"/>
                          </a:xfrm>
                          <a:prstGeom prst="rect">
                            <a:avLst/>
                          </a:prstGeom>
                        </pic:spPr>
                      </pic:pic>
                    </a:graphicData>
                  </a:graphic>
                </wp:inline>
              </w:drawing>
            </w:r>
          </w:p>
        </w:tc>
        <w:tc>
          <w:tcPr>
            <w:tcW w:w="4305" w:type="dxa"/>
            <w:tcMar>
              <w:left w:w="105" w:type="dxa"/>
              <w:right w:w="105" w:type="dxa"/>
            </w:tcMar>
            <w:vAlign w:val="center"/>
          </w:tcPr>
          <w:p w:rsidRPr="006E6062" w:rsidR="11ADA0C0" w:rsidP="1865904C" w:rsidRDefault="2F76CA91" w14:paraId="467E0CD7" w14:textId="1BE0E64D">
            <w:pPr>
              <w:jc w:val="center"/>
            </w:pPr>
            <w:r>
              <w:rPr>
                <w:noProof/>
              </w:rPr>
              <w:drawing>
                <wp:inline distT="0" distB="0" distL="0" distR="0" wp14:anchorId="7361A516" wp14:editId="143CDDA1">
                  <wp:extent cx="2260905" cy="2611526"/>
                  <wp:effectExtent l="0" t="0" r="0" b="0"/>
                  <wp:docPr id="201202894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28947" name="Imagen 2012028947"/>
                          <pic:cNvPicPr/>
                        </pic:nvPicPr>
                        <pic:blipFill>
                          <a:blip r:embed="rId45" cstate="print">
                            <a:extLst>
                              <a:ext uri="{28A0092B-C50C-407E-A947-70E740481C1C}">
                                <a14:useLocalDpi xmlns:a14="http://schemas.microsoft.com/office/drawing/2010/main"/>
                              </a:ext>
                            </a:extLst>
                          </a:blip>
                          <a:stretch>
                            <a:fillRect/>
                          </a:stretch>
                        </pic:blipFill>
                        <pic:spPr>
                          <a:xfrm>
                            <a:off x="0" y="0"/>
                            <a:ext cx="2260905" cy="2611526"/>
                          </a:xfrm>
                          <a:prstGeom prst="rect">
                            <a:avLst/>
                          </a:prstGeom>
                        </pic:spPr>
                      </pic:pic>
                    </a:graphicData>
                  </a:graphic>
                </wp:inline>
              </w:drawing>
            </w:r>
          </w:p>
        </w:tc>
      </w:tr>
      <w:tr w:rsidRPr="006E6062" w:rsidR="11ADA0C0" w:rsidTr="3BBCB43D" w14:paraId="5BBB1868" w14:textId="77777777">
        <w:trPr>
          <w:trHeight w:val="300"/>
          <w:jc w:val="right"/>
        </w:trPr>
        <w:tc>
          <w:tcPr>
            <w:tcW w:w="4305" w:type="dxa"/>
            <w:tcMar>
              <w:left w:w="105" w:type="dxa"/>
              <w:right w:w="105" w:type="dxa"/>
            </w:tcMar>
          </w:tcPr>
          <w:p w:rsidRPr="006E6062" w:rsidR="11ADA0C0" w:rsidP="01C2825F" w:rsidRDefault="002D1DC9" w14:paraId="38D7281C" w14:textId="2F3B3D00">
            <w:pPr>
              <w:jc w:val="center"/>
            </w:pPr>
            <w:r>
              <w:rPr>
                <w:noProof/>
              </w:rPr>
              <w:drawing>
                <wp:inline distT="0" distB="0" distL="0" distR="0" wp14:anchorId="01337698" wp14:editId="3BFB2EAA">
                  <wp:extent cx="2444750" cy="2228850"/>
                  <wp:effectExtent l="0" t="0" r="0" b="0"/>
                  <wp:docPr id="88976118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44750" cy="2228850"/>
                          </a:xfrm>
                          <a:prstGeom prst="rect">
                            <a:avLst/>
                          </a:prstGeom>
                          <a:noFill/>
                          <a:ln>
                            <a:noFill/>
                          </a:ln>
                        </pic:spPr>
                      </pic:pic>
                    </a:graphicData>
                  </a:graphic>
                </wp:inline>
              </w:drawing>
            </w:r>
          </w:p>
        </w:tc>
        <w:tc>
          <w:tcPr>
            <w:tcW w:w="4305" w:type="dxa"/>
            <w:tcMar>
              <w:left w:w="105" w:type="dxa"/>
              <w:right w:w="105" w:type="dxa"/>
            </w:tcMar>
          </w:tcPr>
          <w:p w:rsidRPr="006E6062" w:rsidR="11ADA0C0" w:rsidP="3BBCB43D" w:rsidRDefault="0061337D" w14:paraId="07326294" w14:textId="53F8ABC1">
            <w:pPr>
              <w:jc w:val="center"/>
            </w:pPr>
            <w:r>
              <w:rPr>
                <w:noProof/>
              </w:rPr>
              <w:drawing>
                <wp:anchor distT="0" distB="0" distL="114300" distR="114300" simplePos="0" relativeHeight="251658246" behindDoc="1" locked="0" layoutInCell="1" allowOverlap="1" wp14:anchorId="0D20EB73" wp14:editId="5E82512F">
                  <wp:simplePos x="0" y="0"/>
                  <wp:positionH relativeFrom="column">
                    <wp:posOffset>-13970</wp:posOffset>
                  </wp:positionH>
                  <wp:positionV relativeFrom="paragraph">
                    <wp:posOffset>224155</wp:posOffset>
                  </wp:positionV>
                  <wp:extent cx="2571115" cy="2190750"/>
                  <wp:effectExtent l="0" t="0" r="635" b="0"/>
                  <wp:wrapTight wrapText="bothSides">
                    <wp:wrapPolygon edited="0">
                      <wp:start x="0" y="0"/>
                      <wp:lineTo x="0" y="21412"/>
                      <wp:lineTo x="21445" y="21412"/>
                      <wp:lineTo x="21445" y="0"/>
                      <wp:lineTo x="0" y="0"/>
                    </wp:wrapPolygon>
                  </wp:wrapTight>
                  <wp:docPr id="131976584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71115" cy="2190750"/>
                          </a:xfrm>
                          <a:prstGeom prst="rect">
                            <a:avLst/>
                          </a:prstGeom>
                          <a:noFill/>
                          <a:ln>
                            <a:noFill/>
                          </a:ln>
                        </pic:spPr>
                      </pic:pic>
                    </a:graphicData>
                  </a:graphic>
                  <wp14:sizeRelV relativeFrom="margin">
                    <wp14:pctHeight>0</wp14:pctHeight>
                  </wp14:sizeRelV>
                </wp:anchor>
              </w:drawing>
            </w:r>
          </w:p>
        </w:tc>
      </w:tr>
    </w:tbl>
    <w:p w:rsidRPr="006E6062" w:rsidR="7F397627" w:rsidP="009F2591" w:rsidRDefault="4A4F5CD0" w14:paraId="23752FBF" w14:textId="48C977BC">
      <w:pPr>
        <w:pStyle w:val="Descripcin"/>
        <w:ind w:left="1224"/>
        <w:jc w:val="center"/>
      </w:pPr>
      <w:bookmarkStart w:name="_Toc216169922" w:id="572"/>
      <w:r w:rsidRPr="006E6062">
        <w:t xml:space="preserve">Ilustración </w:t>
      </w:r>
      <w:r w:rsidRPr="006E6062" w:rsidR="1CF830CE">
        <w:fldChar w:fldCharType="begin"/>
      </w:r>
      <w:r w:rsidRPr="006E6062" w:rsidR="1CF830CE">
        <w:instrText>SEQ Ilustración \* ARABIC</w:instrText>
      </w:r>
      <w:r w:rsidRPr="006E6062" w:rsidR="1CF830CE">
        <w:fldChar w:fldCharType="separate"/>
      </w:r>
      <w:r w:rsidR="00041DFA">
        <w:rPr>
          <w:noProof/>
        </w:rPr>
        <w:t>18</w:t>
      </w:r>
      <w:r w:rsidRPr="006E6062" w:rsidR="1CF830CE">
        <w:fldChar w:fldCharType="end"/>
      </w:r>
      <w:r w:rsidRPr="006E6062">
        <w:t>. SEÑALIZACIÓN Y PMT</w:t>
      </w:r>
      <w:bookmarkEnd w:id="572"/>
    </w:p>
    <w:p w:rsidRPr="006E6062" w:rsidR="7F397627" w:rsidP="00154641" w:rsidRDefault="5BD35206" w14:paraId="4177DFBA" w14:textId="15E8EAD2">
      <w:pPr>
        <w:pStyle w:val="Ttulo3"/>
        <w:numPr>
          <w:ilvl w:val="2"/>
          <w:numId w:val="5"/>
        </w:numPr>
      </w:pPr>
      <w:bookmarkStart w:name="_Toc194682983" w:id="573"/>
      <w:bookmarkStart w:name="_Toc124778065" w:id="574"/>
      <w:bookmarkStart w:name="_Toc1461906849" w:id="575"/>
      <w:bookmarkStart w:name="_Toc2030335444" w:id="576"/>
      <w:bookmarkStart w:name="_Toc908057195" w:id="577"/>
      <w:bookmarkStart w:name="_Toc216169889" w:id="578"/>
      <w:r w:rsidRPr="006E6062">
        <w:t>MANTENIMIENTO SEÑALIZACIÓN</w:t>
      </w:r>
      <w:bookmarkEnd w:id="573"/>
      <w:bookmarkEnd w:id="574"/>
      <w:bookmarkEnd w:id="575"/>
      <w:bookmarkEnd w:id="576"/>
      <w:bookmarkEnd w:id="577"/>
      <w:bookmarkEnd w:id="578"/>
    </w:p>
    <w:p w:rsidRPr="006E6062" w:rsidR="3238F344" w:rsidP="7984505A" w:rsidRDefault="7DCB52E2" w14:paraId="310A8819" w14:textId="119D75D7">
      <w:pPr>
        <w:jc w:val="both"/>
      </w:pPr>
      <w:r w:rsidRPr="006E6062">
        <w:t xml:space="preserve">Durante el periodo de ejecución de actividades, se generan daños por uso de las barricadas o algunos elementos, debido a que estos son cargados, descargados de los vehículos, se movilizan y se exponen diariamente a condiciones de la intemperie. Sin embargo, de manera inmediata y oportuna se realiza la gestión pertinente para los ajustes correspondientes garantizando de así, contar con elementos en buen estado que permitan cumplir con las funciones de notificación de la presencia de nuestros colaboradores en las diferentes calzadas, a todos los actores viales y prevenir todo tipo de accidentes o incidentes viales. </w:t>
      </w:r>
    </w:p>
    <w:p w:rsidRPr="006E6062" w:rsidR="7F397627" w:rsidP="31D4A90F" w:rsidRDefault="66B452BC" w14:paraId="29712169" w14:textId="4FB5D0A4">
      <w:pPr>
        <w:pStyle w:val="Ttulo3"/>
      </w:pPr>
      <w:bookmarkStart w:name="_Toc194682984" w:id="579"/>
      <w:bookmarkStart w:name="_Toc788051089" w:id="580"/>
      <w:bookmarkStart w:name="_Toc805372879" w:id="581"/>
      <w:bookmarkStart w:name="_Toc594586265" w:id="582"/>
      <w:bookmarkStart w:name="_Toc593508116" w:id="583"/>
      <w:bookmarkStart w:name="_Toc216169890" w:id="584"/>
      <w:r w:rsidRPr="006E6062">
        <w:t>SEÑALIZACIÓN</w:t>
      </w:r>
      <w:r w:rsidRPr="006E6062" w:rsidR="296374F4">
        <w:t xml:space="preserve"> LUMINOSA</w:t>
      </w:r>
      <w:bookmarkEnd w:id="579"/>
      <w:bookmarkEnd w:id="580"/>
      <w:bookmarkEnd w:id="581"/>
      <w:bookmarkEnd w:id="582"/>
      <w:bookmarkEnd w:id="583"/>
      <w:bookmarkEnd w:id="584"/>
    </w:p>
    <w:p w:rsidRPr="006E6062" w:rsidR="1CF830CE" w:rsidP="7984505A" w:rsidRDefault="1CF830CE" w14:paraId="34FD04F9" w14:textId="56F88288">
      <w:pPr>
        <w:jc w:val="both"/>
        <w:rPr>
          <w:color w:val="000000" w:themeColor="text1"/>
        </w:rPr>
      </w:pPr>
      <w:r w:rsidRPr="006E6062">
        <w:t>D</w:t>
      </w:r>
      <w:r w:rsidRPr="006E6062" w:rsidR="1CA2209D">
        <w:t xml:space="preserve">ando cumplimiento a lo establecido en la aprobación del Plan de manejo de tráfico aprobado </w:t>
      </w:r>
      <w:r w:rsidRPr="006E6062" w:rsidR="3D57BCD7">
        <w:t>en el</w:t>
      </w:r>
      <w:r w:rsidRPr="006E6062" w:rsidR="1CA2209D">
        <w:t xml:space="preserve"> oficio </w:t>
      </w:r>
      <w:r w:rsidRPr="006E6062" w:rsidR="46BA3B04">
        <w:rPr>
          <w:color w:val="000000" w:themeColor="text1"/>
        </w:rPr>
        <w:t>No. SPMT 202431216939401 del 10 de diciembre del 2024</w:t>
      </w:r>
      <w:r w:rsidRPr="006E6062" w:rsidR="4540E7AB">
        <w:rPr>
          <w:color w:val="000000" w:themeColor="text1"/>
        </w:rPr>
        <w:t xml:space="preserve"> </w:t>
      </w:r>
      <w:r w:rsidRPr="006E6062" w:rsidR="3BFDDD30">
        <w:rPr>
          <w:color w:val="000000" w:themeColor="text1"/>
        </w:rPr>
        <w:t>que establece</w:t>
      </w:r>
      <w:r w:rsidRPr="006E6062" w:rsidR="5317D964">
        <w:rPr>
          <w:color w:val="000000" w:themeColor="text1"/>
        </w:rPr>
        <w:t>:</w:t>
      </w:r>
    </w:p>
    <w:p w:rsidRPr="006E6062" w:rsidR="7984505A" w:rsidP="7984505A" w:rsidRDefault="145C5696" w14:paraId="53A958D5" w14:textId="58541CB3">
      <w:pPr>
        <w:jc w:val="both"/>
      </w:pPr>
      <w:r w:rsidRPr="006E6062">
        <w:rPr>
          <w:i/>
          <w:iCs/>
          <w:color w:val="000000" w:themeColor="text1"/>
          <w:sz w:val="20"/>
          <w:szCs w:val="20"/>
        </w:rPr>
        <w:t>“</w:t>
      </w:r>
      <w:r w:rsidRPr="006E6062" w:rsidR="08786D82">
        <w:rPr>
          <w:i/>
          <w:iCs/>
          <w:color w:val="000000" w:themeColor="text1"/>
          <w:sz w:val="20"/>
          <w:szCs w:val="20"/>
        </w:rPr>
        <w:t>(.</w:t>
      </w:r>
      <w:r w:rsidRPr="006E6062">
        <w:rPr>
          <w:i/>
          <w:iCs/>
          <w:color w:val="000000" w:themeColor="text1"/>
          <w:sz w:val="20"/>
          <w:szCs w:val="20"/>
        </w:rPr>
        <w:t>.</w:t>
      </w:r>
      <w:r w:rsidRPr="006E6062" w:rsidR="08786D82">
        <w:rPr>
          <w:i/>
          <w:iCs/>
          <w:color w:val="000000" w:themeColor="text1"/>
          <w:sz w:val="20"/>
          <w:szCs w:val="20"/>
        </w:rPr>
        <w:t>.)</w:t>
      </w:r>
      <w:r w:rsidRPr="006E6062">
        <w:rPr>
          <w:i/>
          <w:iCs/>
          <w:color w:val="000000" w:themeColor="text1"/>
          <w:sz w:val="20"/>
          <w:szCs w:val="20"/>
        </w:rPr>
        <w:t xml:space="preserve"> Así mismo, se debe garantizar la instalación de señalización luminosa en horario nocturno y cuando las condiciones atmosféricas lo ameriten cumpliendo con lo indicado en la Resolución 20243040045005 de 2024 y el Protocolo para gestionar los planes de manejo de tránsito (PMT) por obra y otros expedido por la SDM.”</w:t>
      </w:r>
      <w:r w:rsidRPr="006E6062" w:rsidR="7984505A">
        <w:br/>
      </w:r>
      <w:r w:rsidRPr="006E6062" w:rsidR="7984505A">
        <w:br/>
      </w:r>
      <w:r w:rsidRPr="006E6062" w:rsidR="5E8EA1D3">
        <w:t xml:space="preserve">ETB, ratifica el cumplimiento con la implementación del uso de señalización luminosa </w:t>
      </w:r>
      <w:r w:rsidRPr="006E6062" w:rsidR="4E1E20A0">
        <w:t>de acuerdo con</w:t>
      </w:r>
      <w:r w:rsidRPr="006E6062" w:rsidR="5E8EA1D3">
        <w:t xml:space="preserve"> lo planteado en el documento técnico del Plan de Manejo de Tráfico</w:t>
      </w:r>
      <w:r w:rsidRPr="006E6062" w:rsidR="6F5B4845">
        <w:t xml:space="preserve"> y aprobado por la Secretaría Distrital de </w:t>
      </w:r>
      <w:r w:rsidRPr="006E6062" w:rsidR="21EA9FC1">
        <w:t>Movilidad haciendo uso de flecha luminosa y bastón luminoso a cargo del auxiliar de tráfico dando las indicaciones pertinentes según el flujo vehicular.</w:t>
      </w:r>
    </w:p>
    <w:p w:rsidRPr="006E6062" w:rsidR="7F397627" w:rsidP="00154641" w:rsidRDefault="30CF17CC" w14:paraId="7C64A7A7" w14:textId="4B198A8E">
      <w:pPr>
        <w:pStyle w:val="Ttulo3"/>
        <w:numPr>
          <w:ilvl w:val="2"/>
          <w:numId w:val="5"/>
        </w:numPr>
      </w:pPr>
      <w:bookmarkStart w:name="_Toc194682985" w:id="585"/>
      <w:bookmarkStart w:name="_Toc333127436" w:id="586"/>
      <w:bookmarkStart w:name="_Toc1429302275" w:id="587"/>
      <w:bookmarkStart w:name="_Toc586412622" w:id="588"/>
      <w:bookmarkStart w:name="_Toc1058618341" w:id="589"/>
      <w:bookmarkStart w:name="_Toc216169891" w:id="590"/>
      <w:r w:rsidRPr="006E6062">
        <w:t>PLAN DE MANEJO AMBIENTAL</w:t>
      </w:r>
      <w:bookmarkEnd w:id="585"/>
      <w:bookmarkEnd w:id="586"/>
      <w:bookmarkEnd w:id="587"/>
      <w:bookmarkEnd w:id="588"/>
      <w:bookmarkEnd w:id="589"/>
      <w:bookmarkEnd w:id="590"/>
      <w:r w:rsidRPr="006E6062" w:rsidR="06AB5154">
        <w:t xml:space="preserve"> </w:t>
      </w:r>
    </w:p>
    <w:p w:rsidRPr="006E6062" w:rsidR="1A74D0A4" w:rsidP="1A74D0A4" w:rsidRDefault="68A3B569" w14:paraId="6C68358B" w14:textId="6B2087D5">
      <w:pPr>
        <w:jc w:val="both"/>
        <w:rPr>
          <w:color w:val="000000" w:themeColor="text1"/>
        </w:rPr>
      </w:pPr>
      <w:r w:rsidRPr="006E6062">
        <w:rPr>
          <w:color w:val="000000" w:themeColor="text1"/>
        </w:rPr>
        <w:t xml:space="preserve">Para la ejecución del contrato 1809 se realiza validación Impactos Ambientales derivados de la ejecución de actividades a desarrollar dentro del marco contractual en donde no se evidencian impactos de evaluación que requieran una disposición especial, ni se tienen contempladas actividades que generen residuos que requieran un tratamiento específico. </w:t>
      </w:r>
      <w:r w:rsidRPr="006E6062" w:rsidR="36F2193B">
        <w:rPr>
          <w:color w:val="000000" w:themeColor="text1"/>
        </w:rPr>
        <w:t>Se da continuidad a las</w:t>
      </w:r>
      <w:r w:rsidRPr="006E6062">
        <w:rPr>
          <w:color w:val="000000" w:themeColor="text1"/>
        </w:rPr>
        <w:t xml:space="preserve"> actividades inherentes a Gestión Ambiental durante el periodo de este informe.</w:t>
      </w:r>
    </w:p>
    <w:p w:rsidR="2BE00264" w:rsidP="2BE00264" w:rsidRDefault="2BE00264" w14:paraId="54C4F7C4" w14:textId="23ADF03B">
      <w:pPr>
        <w:jc w:val="both"/>
        <w:rPr>
          <w:color w:val="000000" w:themeColor="text1"/>
        </w:rPr>
      </w:pPr>
    </w:p>
    <w:p w:rsidRPr="006E6062" w:rsidR="6F36CBD7" w:rsidP="00ED4FBD" w:rsidRDefault="6F36CBD7" w14:paraId="5C1F3EF6" w14:textId="1009EEA7">
      <w:pPr>
        <w:pStyle w:val="Ttulo3"/>
        <w:numPr>
          <w:ilvl w:val="2"/>
          <w:numId w:val="5"/>
        </w:numPr>
        <w:rPr>
          <w:b w:val="0"/>
          <w:bCs/>
        </w:rPr>
      </w:pPr>
      <w:bookmarkStart w:name="_Toc216169892" w:id="591"/>
      <w:r w:rsidRPr="006E6062">
        <w:t>PLÁSTICO DE UN SOLO USO</w:t>
      </w:r>
      <w:bookmarkEnd w:id="591"/>
    </w:p>
    <w:p w:rsidRPr="006E6062" w:rsidR="6F36CBD7" w:rsidP="7FCA1776" w:rsidRDefault="6F36CBD7" w14:paraId="1B7EFA4E" w14:textId="6BA13B20">
      <w:pPr>
        <w:jc w:val="both"/>
        <w:rPr>
          <w:color w:val="000000" w:themeColor="text1"/>
        </w:rPr>
      </w:pPr>
      <w:r w:rsidRPr="006E6062">
        <w:rPr>
          <w:color w:val="000000" w:themeColor="text1"/>
        </w:rPr>
        <w:t>Como contratista se da cumplimiento a la Cláusula quinta Obligaciones en materia ambiental</w:t>
      </w:r>
      <w:r w:rsidRPr="006E6062" w:rsidR="290E63E2">
        <w:rPr>
          <w:color w:val="000000" w:themeColor="text1"/>
        </w:rPr>
        <w:t xml:space="preserve"> </w:t>
      </w:r>
      <w:r w:rsidRPr="006E6062">
        <w:rPr>
          <w:color w:val="000000" w:themeColor="text1"/>
        </w:rPr>
        <w:t>acatando la Ley 2232 de 2022 – Plásticos de un solo uso</w:t>
      </w:r>
      <w:r w:rsidRPr="006E6062" w:rsidR="18AB4D38">
        <w:rPr>
          <w:color w:val="000000" w:themeColor="text1"/>
        </w:rPr>
        <w:t xml:space="preserve">, </w:t>
      </w:r>
      <w:r w:rsidRPr="006E6062">
        <w:rPr>
          <w:color w:val="000000" w:themeColor="text1"/>
        </w:rPr>
        <w:t xml:space="preserve">OBLIGACIONES EN MATERIA AMBIENTAL: </w:t>
      </w:r>
    </w:p>
    <w:p w:rsidRPr="006E6062" w:rsidR="03CD22DD" w:rsidP="5C88E043" w:rsidRDefault="03CD22DD" w14:paraId="637B3B55" w14:textId="71590346">
      <w:pPr>
        <w:jc w:val="center"/>
        <w:rPr>
          <w:i/>
          <w:iCs/>
          <w:color w:val="000000" w:themeColor="text1"/>
          <w:sz w:val="20"/>
          <w:szCs w:val="20"/>
        </w:rPr>
      </w:pPr>
      <w:r w:rsidRPr="006E6062">
        <w:rPr>
          <w:i/>
          <w:iCs/>
          <w:color w:val="000000" w:themeColor="text1"/>
          <w:sz w:val="20"/>
          <w:szCs w:val="20"/>
        </w:rPr>
        <w:t>“</w:t>
      </w:r>
      <w:r w:rsidRPr="006E6062" w:rsidR="25709DBE">
        <w:rPr>
          <w:i/>
          <w:iCs/>
          <w:color w:val="000000" w:themeColor="text1"/>
          <w:sz w:val="20"/>
          <w:szCs w:val="20"/>
        </w:rPr>
        <w:t>5. Evitar el uso de elementos plásticos de un solo uso, en las actividades que se deriven de la ejecución del contrato, en cumplimiento de lo establecido en el Acuerdo Distrital 808 de 2021, Decreto Distrital 317 de 2021 y Ley 2232 de 2022.</w:t>
      </w:r>
      <w:r w:rsidRPr="006E6062" w:rsidR="68662D29">
        <w:rPr>
          <w:i/>
          <w:iCs/>
          <w:color w:val="000000" w:themeColor="text1"/>
          <w:sz w:val="20"/>
          <w:szCs w:val="20"/>
        </w:rPr>
        <w:t>”</w:t>
      </w:r>
    </w:p>
    <w:p w:rsidRPr="006E6062" w:rsidR="5C88E043" w:rsidP="63BFDDAC" w:rsidRDefault="3B19F79A" w14:paraId="7ACF9CA2" w14:textId="0849F0B1">
      <w:pPr>
        <w:jc w:val="both"/>
        <w:rPr>
          <w:color w:val="000000" w:themeColor="text1"/>
        </w:rPr>
      </w:pPr>
      <w:r w:rsidRPr="006E6062">
        <w:rPr>
          <w:color w:val="000000" w:themeColor="text1"/>
        </w:rPr>
        <w:t xml:space="preserve">Dando cumplimiento a lo estipulado se remite certificación de cumplimiento de la obligación correspondiente en la ruta: </w:t>
      </w:r>
      <w:r w:rsidRPr="006E6062" w:rsidR="259F6BEA">
        <w:rPr>
          <w:color w:val="000000" w:themeColor="text1"/>
        </w:rPr>
        <w:t xml:space="preserve"> </w:t>
      </w:r>
      <w:r w:rsidRPr="006E6062" w:rsidR="001D5D81">
        <w:rPr>
          <w:i/>
          <w:iCs/>
          <w:color w:val="44546A" w:themeColor="text2"/>
          <w:sz w:val="18"/>
          <w:szCs w:val="18"/>
        </w:rPr>
        <w:t>01NOV - 30NOV</w:t>
      </w:r>
      <w:r w:rsidRPr="006E6062">
        <w:rPr>
          <w:i/>
          <w:iCs/>
          <w:color w:val="44546A" w:themeColor="text2"/>
          <w:sz w:val="18"/>
          <w:szCs w:val="18"/>
        </w:rPr>
        <w:t xml:space="preserve">/ OBLIGACIONES ESPECIFICAS EN MATERIA AMBIENTAL / </w:t>
      </w:r>
      <w:r w:rsidRPr="006E6062" w:rsidR="64B4B9CF">
        <w:rPr>
          <w:i/>
          <w:iCs/>
          <w:color w:val="44546A" w:themeColor="text2"/>
          <w:sz w:val="18"/>
          <w:szCs w:val="18"/>
        </w:rPr>
        <w:t>OBL</w:t>
      </w:r>
      <w:r w:rsidRPr="006E6062">
        <w:rPr>
          <w:i/>
          <w:iCs/>
          <w:color w:val="44546A" w:themeColor="text2"/>
          <w:sz w:val="18"/>
          <w:szCs w:val="18"/>
        </w:rPr>
        <w:t xml:space="preserve"> 5  / OBG 5 (</w:t>
      </w:r>
      <w:r w:rsidRPr="006E6062" w:rsidR="00315B13">
        <w:rPr>
          <w:i/>
          <w:iCs/>
          <w:color w:val="44546A" w:themeColor="text2"/>
          <w:sz w:val="18"/>
          <w:szCs w:val="18"/>
        </w:rPr>
        <w:t>NOVIEMBRE</w:t>
      </w:r>
      <w:r w:rsidRPr="006E6062">
        <w:rPr>
          <w:i/>
          <w:iCs/>
          <w:color w:val="44546A" w:themeColor="text2"/>
          <w:sz w:val="18"/>
          <w:szCs w:val="18"/>
        </w:rPr>
        <w:t>)</w:t>
      </w:r>
    </w:p>
    <w:p w:rsidRPr="006E6062" w:rsidR="00DE1E75" w:rsidP="048FF092" w:rsidRDefault="00DE1E75" w14:paraId="1DDAABC7" w14:textId="42B6E52F">
      <w:pPr>
        <w:shd w:val="clear" w:color="auto" w:fill="FFFFFF" w:themeFill="background1"/>
        <w:spacing w:after="0" w:line="240" w:lineRule="auto"/>
        <w:ind w:left="-120"/>
        <w:rPr>
          <w:i/>
          <w:iCs/>
          <w:color w:val="44546A" w:themeColor="text2"/>
          <w:sz w:val="18"/>
          <w:szCs w:val="18"/>
        </w:rPr>
      </w:pPr>
    </w:p>
    <w:p w:rsidRPr="006E6062" w:rsidR="278F942B" w:rsidP="00154641" w:rsidRDefault="00981D4E" w14:paraId="4545E4D1" w14:textId="63BD0F0A">
      <w:pPr>
        <w:pStyle w:val="Ttulo3"/>
        <w:numPr>
          <w:ilvl w:val="2"/>
          <w:numId w:val="5"/>
        </w:numPr>
      </w:pPr>
      <w:bookmarkStart w:name="_Toc194682987" w:id="592"/>
      <w:bookmarkStart w:name="_Toc543360562" w:id="593"/>
      <w:bookmarkStart w:name="_Toc1640222011" w:id="594"/>
      <w:bookmarkStart w:name="_Toc1034150755" w:id="595"/>
      <w:bookmarkStart w:name="_Toc968150665" w:id="596"/>
      <w:bookmarkStart w:name="_Toc216169893" w:id="597"/>
      <w:r w:rsidRPr="006E6062">
        <w:t>DISPOSICIÓN DE RESIDUOS</w:t>
      </w:r>
      <w:bookmarkEnd w:id="592"/>
      <w:bookmarkEnd w:id="593"/>
      <w:bookmarkEnd w:id="594"/>
      <w:bookmarkEnd w:id="595"/>
      <w:bookmarkEnd w:id="596"/>
      <w:bookmarkEnd w:id="597"/>
    </w:p>
    <w:p w:rsidRPr="006E6062" w:rsidR="278F942B" w:rsidP="00154641" w:rsidRDefault="00981D4E" w14:paraId="12864000" w14:textId="2D7052BC">
      <w:pPr>
        <w:pStyle w:val="Ttulo4"/>
        <w:numPr>
          <w:ilvl w:val="3"/>
          <w:numId w:val="5"/>
        </w:numPr>
        <w:rPr>
          <w:rFonts w:ascii="Calibri" w:hAnsi="Calibri" w:cs="Calibri"/>
        </w:rPr>
      </w:pPr>
      <w:bookmarkStart w:name="_Toc2041645880" w:id="598"/>
      <w:bookmarkStart w:name="_Toc729318302" w:id="599"/>
      <w:bookmarkStart w:name="_Toc1216084811" w:id="600"/>
      <w:bookmarkStart w:name="_Toc1284877274" w:id="601"/>
      <w:r w:rsidRPr="006E6062">
        <w:rPr>
          <w:rFonts w:ascii="Calibri" w:hAnsi="Calibri" w:cs="Calibri"/>
        </w:rPr>
        <w:t>ALMACENAMIENTO RESIDUOS APARATOS ELÉCTRICOS Y ELECTRÓNICOS RAEE¨S</w:t>
      </w:r>
      <w:bookmarkEnd w:id="598"/>
      <w:bookmarkEnd w:id="599"/>
      <w:bookmarkEnd w:id="600"/>
      <w:bookmarkEnd w:id="601"/>
    </w:p>
    <w:p w:rsidRPr="006E6062" w:rsidR="278F942B" w:rsidP="7FCA1776" w:rsidRDefault="50F99287" w14:paraId="6FECF85C" w14:textId="24BDB134">
      <w:pPr>
        <w:spacing w:line="257" w:lineRule="auto"/>
        <w:jc w:val="both"/>
      </w:pPr>
      <w:r w:rsidRPr="006E6062">
        <w:rPr>
          <w:color w:val="000000" w:themeColor="text1"/>
        </w:rPr>
        <w:t xml:space="preserve">Se manifiesta que para el mes de </w:t>
      </w:r>
      <w:r w:rsidR="006929A9">
        <w:rPr>
          <w:color w:val="000000" w:themeColor="text1"/>
        </w:rPr>
        <w:t>noviembre</w:t>
      </w:r>
      <w:r w:rsidRPr="006E6062" w:rsidR="2768A653">
        <w:rPr>
          <w:color w:val="000000" w:themeColor="text1"/>
        </w:rPr>
        <w:t xml:space="preserve"> 2025</w:t>
      </w:r>
      <w:r w:rsidRPr="006E6062">
        <w:rPr>
          <w:color w:val="000000" w:themeColor="text1"/>
        </w:rPr>
        <w:t xml:space="preserve"> no se generaron residuos de aparatos eléctricos ni electrónicos y </w:t>
      </w:r>
      <w:r w:rsidRPr="006E6062" w:rsidR="76771713">
        <w:rPr>
          <w:color w:val="000000" w:themeColor="text1"/>
        </w:rPr>
        <w:t>sé</w:t>
      </w:r>
      <w:r w:rsidRPr="006E6062">
        <w:rPr>
          <w:color w:val="000000" w:themeColor="text1"/>
        </w:rPr>
        <w:t xml:space="preserve"> que de acuerdo con el plan de manejo ambiental con código </w:t>
      </w:r>
      <w:r w:rsidRPr="006E6062">
        <w:rPr>
          <w:rFonts w:eastAsia="Arial"/>
          <w:b/>
          <w:bCs/>
          <w:color w:val="000000" w:themeColor="text1"/>
          <w:sz w:val="20"/>
          <w:szCs w:val="20"/>
        </w:rPr>
        <w:t>ETB–PL-010</w:t>
      </w:r>
      <w:r w:rsidRPr="006E6062">
        <w:rPr>
          <w:rFonts w:eastAsia="Arial"/>
          <w:color w:val="000000" w:themeColor="text1"/>
          <w:sz w:val="20"/>
          <w:szCs w:val="20"/>
        </w:rPr>
        <w:t xml:space="preserve"> </w:t>
      </w:r>
      <w:r w:rsidRPr="006E6062">
        <w:rPr>
          <w:color w:val="000000" w:themeColor="text1"/>
        </w:rPr>
        <w:t xml:space="preserve">generado para la ejecución del contrato 1809 de 2024 en caso de generarse se aplicará la ruta metodológica allí estipulada. </w:t>
      </w:r>
    </w:p>
    <w:p w:rsidRPr="006E6062" w:rsidR="244C2288" w:rsidP="5C88E043" w:rsidRDefault="244C2288" w14:paraId="0C2D3ADF" w14:textId="363D26BD">
      <w:pPr>
        <w:jc w:val="both"/>
        <w:rPr>
          <w:color w:val="000000" w:themeColor="text1"/>
        </w:rPr>
      </w:pPr>
      <w:r w:rsidRPr="006E6062">
        <w:rPr>
          <w:color w:val="000000" w:themeColor="text1"/>
        </w:rPr>
        <w:t xml:space="preserve">Dando cumplimiento a lo estipulado se remite certificación de cumplimiento de la obligación correspondiente relacionada con el transporte de los RAEES en la ruta: </w:t>
      </w:r>
    </w:p>
    <w:p w:rsidRPr="006E6062" w:rsidR="244C2288" w:rsidP="3BBCB43D" w:rsidRDefault="00095F53" w14:paraId="190C302A" w14:textId="7C0E482B">
      <w:pPr>
        <w:jc w:val="both"/>
        <w:rPr>
          <w:i/>
          <w:iCs/>
          <w:color w:val="44546A" w:themeColor="text2"/>
          <w:sz w:val="18"/>
          <w:szCs w:val="18"/>
        </w:rPr>
      </w:pPr>
      <w:r w:rsidRPr="006E6062">
        <w:rPr>
          <w:i/>
          <w:iCs/>
          <w:color w:val="44546A" w:themeColor="text2"/>
          <w:sz w:val="18"/>
          <w:szCs w:val="18"/>
        </w:rPr>
        <w:t>01NOV - 30NOV</w:t>
      </w:r>
      <w:r w:rsidRPr="006E6062" w:rsidR="68528AAE">
        <w:rPr>
          <w:i/>
          <w:iCs/>
          <w:color w:val="44546A" w:themeColor="text2"/>
          <w:sz w:val="18"/>
          <w:szCs w:val="18"/>
        </w:rPr>
        <w:t>/ OBLIGACIONES ESPECIFICAS EN MATERIA AMBIENTAL / OBLIGACIÓN 3 / OBG 3 (</w:t>
      </w:r>
      <w:r w:rsidRPr="006E6062" w:rsidR="00315B13">
        <w:rPr>
          <w:i/>
          <w:iCs/>
          <w:color w:val="44546A" w:themeColor="text2"/>
          <w:sz w:val="18"/>
          <w:szCs w:val="18"/>
        </w:rPr>
        <w:t>NOVIEMBRE</w:t>
      </w:r>
      <w:r w:rsidRPr="006E6062" w:rsidR="68528AAE">
        <w:rPr>
          <w:i/>
          <w:iCs/>
          <w:color w:val="44546A" w:themeColor="text2"/>
          <w:sz w:val="18"/>
          <w:szCs w:val="18"/>
        </w:rPr>
        <w:t>)</w:t>
      </w:r>
    </w:p>
    <w:p w:rsidRPr="006E6062" w:rsidR="5C88E043" w:rsidP="5C88E043" w:rsidRDefault="5C88E043" w14:paraId="61C9A9CB" w14:textId="5D036F63">
      <w:pPr>
        <w:spacing w:line="257" w:lineRule="auto"/>
        <w:jc w:val="both"/>
        <w:rPr>
          <w:color w:val="000000" w:themeColor="text1"/>
        </w:rPr>
      </w:pPr>
    </w:p>
    <w:p w:rsidRPr="006E6062" w:rsidR="278F942B" w:rsidP="00154641" w:rsidRDefault="00981D4E" w14:paraId="7765ED73" w14:textId="7DCE62C0">
      <w:pPr>
        <w:pStyle w:val="Ttulo4"/>
        <w:numPr>
          <w:ilvl w:val="3"/>
          <w:numId w:val="5"/>
        </w:numPr>
        <w:rPr>
          <w:rFonts w:ascii="Calibri" w:hAnsi="Calibri" w:cs="Calibri"/>
        </w:rPr>
      </w:pPr>
      <w:bookmarkStart w:name="_Toc168114958" w:id="602"/>
      <w:bookmarkStart w:name="_Toc1957116260" w:id="603"/>
      <w:bookmarkStart w:name="_Toc1978621362" w:id="604"/>
      <w:bookmarkStart w:name="_Toc781674367" w:id="605"/>
      <w:r w:rsidRPr="006E6062">
        <w:rPr>
          <w:rFonts w:ascii="Calibri" w:hAnsi="Calibri" w:cs="Calibri"/>
        </w:rPr>
        <w:t>RESIDUOS DE CONSTRUCCIÓN Y DEMOLICIÓN RCD</w:t>
      </w:r>
      <w:bookmarkEnd w:id="602"/>
      <w:bookmarkEnd w:id="603"/>
      <w:bookmarkEnd w:id="604"/>
      <w:bookmarkEnd w:id="605"/>
    </w:p>
    <w:p w:rsidRPr="006E6062" w:rsidR="278F942B" w:rsidP="7FCA1776" w:rsidRDefault="50F99287" w14:paraId="435F1AB0" w14:textId="32A5DC20">
      <w:pPr>
        <w:jc w:val="both"/>
      </w:pPr>
      <w:r w:rsidRPr="006E6062">
        <w:rPr>
          <w:color w:val="000000" w:themeColor="text1"/>
        </w:rPr>
        <w:t xml:space="preserve">Durante la ejecución del contrato hasta el mes de </w:t>
      </w:r>
      <w:r w:rsidRPr="006E6062" w:rsidR="006929A9">
        <w:rPr>
          <w:color w:val="000000" w:themeColor="text1"/>
        </w:rPr>
        <w:t>noviembre</w:t>
      </w:r>
      <w:r w:rsidRPr="006E6062">
        <w:rPr>
          <w:color w:val="000000" w:themeColor="text1"/>
        </w:rPr>
        <w:t>, no se han generado Residuos de Construcción y Demolición (RCD) ni se tienen contempladas obras que los generen.</w:t>
      </w:r>
    </w:p>
    <w:p w:rsidRPr="006E6062" w:rsidR="00C4CAC3" w:rsidP="5C88E043" w:rsidRDefault="00C4CAC3" w14:paraId="4646D5A5" w14:textId="02AE20C1">
      <w:pPr>
        <w:jc w:val="both"/>
        <w:rPr>
          <w:color w:val="000000" w:themeColor="text1"/>
        </w:rPr>
      </w:pPr>
      <w:r w:rsidRPr="006E6062">
        <w:rPr>
          <w:color w:val="000000" w:themeColor="text1"/>
        </w:rPr>
        <w:t xml:space="preserve">Dando cumplimiento a lo estipulado se remite certificación de cumplimiento de la obligación correspondiente en la ruta: </w:t>
      </w:r>
    </w:p>
    <w:p w:rsidRPr="006E6062" w:rsidR="00C4CAC3" w:rsidP="5C88E043" w:rsidRDefault="001D5D81" w14:paraId="35EF8013" w14:textId="30FDD4AC">
      <w:pPr>
        <w:jc w:val="both"/>
        <w:rPr>
          <w:color w:val="44546A" w:themeColor="text2"/>
          <w:sz w:val="18"/>
          <w:szCs w:val="18"/>
        </w:rPr>
      </w:pPr>
      <w:r w:rsidRPr="006E6062">
        <w:rPr>
          <w:i/>
          <w:iCs/>
          <w:color w:val="44546A" w:themeColor="text2"/>
          <w:sz w:val="18"/>
          <w:szCs w:val="18"/>
        </w:rPr>
        <w:t>01NOV - 30NOV</w:t>
      </w:r>
      <w:r w:rsidRPr="006E6062" w:rsidR="6E71A627">
        <w:rPr>
          <w:i/>
          <w:iCs/>
          <w:color w:val="44546A" w:themeColor="text2"/>
          <w:sz w:val="18"/>
          <w:szCs w:val="18"/>
        </w:rPr>
        <w:t>/ OBLIGACIONES ESPECIFICAS EN MATERIA AMBIENTAL / OBLIGACIÓN 1 / OBG 1</w:t>
      </w:r>
      <w:r w:rsidRPr="006E6062" w:rsidR="479BCF6C">
        <w:rPr>
          <w:i/>
          <w:iCs/>
          <w:color w:val="44546A" w:themeColor="text2"/>
          <w:sz w:val="18"/>
          <w:szCs w:val="18"/>
        </w:rPr>
        <w:t xml:space="preserve"> (</w:t>
      </w:r>
      <w:r w:rsidRPr="006E6062" w:rsidR="00315B13">
        <w:rPr>
          <w:i/>
          <w:iCs/>
          <w:color w:val="44546A" w:themeColor="text2"/>
          <w:sz w:val="18"/>
          <w:szCs w:val="18"/>
        </w:rPr>
        <w:t>NOVIEMBRE</w:t>
      </w:r>
      <w:r w:rsidRPr="006E6062" w:rsidR="479BCF6C">
        <w:rPr>
          <w:i/>
          <w:iCs/>
          <w:color w:val="44546A" w:themeColor="text2"/>
          <w:sz w:val="18"/>
          <w:szCs w:val="18"/>
        </w:rPr>
        <w:t>)</w:t>
      </w:r>
    </w:p>
    <w:p w:rsidRPr="006E6062" w:rsidR="5C88E043" w:rsidP="5C88E043" w:rsidRDefault="5C88E043" w14:paraId="44643F54" w14:textId="1484933C">
      <w:pPr>
        <w:jc w:val="both"/>
        <w:rPr>
          <w:color w:val="000000" w:themeColor="text1"/>
        </w:rPr>
      </w:pPr>
    </w:p>
    <w:p w:rsidRPr="006E6062" w:rsidR="278F942B" w:rsidP="00154641" w:rsidRDefault="00981D4E" w14:paraId="53290FA0" w14:textId="41060B8F">
      <w:pPr>
        <w:pStyle w:val="Ttulo4"/>
        <w:numPr>
          <w:ilvl w:val="3"/>
          <w:numId w:val="5"/>
        </w:numPr>
        <w:rPr>
          <w:rFonts w:ascii="Calibri" w:hAnsi="Calibri" w:cs="Calibri"/>
        </w:rPr>
      </w:pPr>
      <w:bookmarkStart w:name="_Toc243013411" w:id="606"/>
      <w:bookmarkStart w:name="_Toc181845829" w:id="607"/>
      <w:bookmarkStart w:name="_Toc833809534" w:id="608"/>
      <w:bookmarkStart w:name="_Toc2104344029" w:id="609"/>
      <w:r w:rsidRPr="006E6062">
        <w:rPr>
          <w:rFonts w:ascii="Calibri" w:hAnsi="Calibri" w:cs="Calibri"/>
        </w:rPr>
        <w:t>RESIDUOS APROVECHABLES Y NO APROVECHABLES</w:t>
      </w:r>
      <w:bookmarkEnd w:id="606"/>
      <w:bookmarkEnd w:id="607"/>
      <w:bookmarkEnd w:id="608"/>
      <w:bookmarkEnd w:id="609"/>
    </w:p>
    <w:p w:rsidRPr="006E6062" w:rsidR="75F80269" w:rsidP="1A74D0A4" w:rsidRDefault="75F80269" w14:paraId="6D379AEF" w14:textId="1A678085">
      <w:pPr>
        <w:jc w:val="both"/>
        <w:rPr>
          <w:color w:val="000000" w:themeColor="text1"/>
        </w:rPr>
      </w:pPr>
      <w:r w:rsidRPr="006E6062">
        <w:rPr>
          <w:color w:val="000000" w:themeColor="text1"/>
        </w:rPr>
        <w:t>Siguiendo las indicaciones presentadas en la resolución 2184, del 26 de diciembre del 2019, se ubican canecas según el código de colores vigente en la bodega y las oficinas, para la clasificación de residuos generados en estas áreas, las cuales, se encuentran debidamente marcadas, con el fin de buscar el correcto uso de las mismas y la correcta disposición de los residuos, Para la adecuada clasificación, en las áreas internas de las instalaciones de ETB se estandarizaron los colores blanco, rojo y verde con el fin de buscar minimizar la generación de residuos no aprovechables, para la adecuada separación en la fuente de los residuos.</w:t>
      </w:r>
    </w:p>
    <w:p w:rsidRPr="006E6062" w:rsidR="75F80269" w:rsidP="1A74D0A4" w:rsidRDefault="75F80269" w14:paraId="774C1DB7" w14:textId="56470C44">
      <w:pPr>
        <w:jc w:val="both"/>
      </w:pPr>
      <w:r w:rsidRPr="006E6062">
        <w:rPr>
          <w:color w:val="000000" w:themeColor="text1"/>
        </w:rPr>
        <w:t xml:space="preserve">Las canecas y su contenido deben almacenarse temporalmente mientras se llevan al lugar de disposición final, ventilado y aireado. </w:t>
      </w:r>
    </w:p>
    <w:p w:rsidRPr="006E6062" w:rsidR="75F80269" w:rsidP="1A74D0A4" w:rsidRDefault="75F80269" w14:paraId="44EADFB9" w14:textId="7B28012A">
      <w:pPr>
        <w:jc w:val="both"/>
      </w:pPr>
      <w:r w:rsidRPr="006E6062">
        <w:rPr>
          <w:color w:val="000000" w:themeColor="text1"/>
        </w:rPr>
        <w:t>En el centro de acopio de almacenamiento temporal, se llevarán a cabo las siguientes actividades.</w:t>
      </w:r>
    </w:p>
    <w:p w:rsidRPr="006E6062" w:rsidR="1A74D0A4" w:rsidP="1A74D0A4" w:rsidRDefault="75F80269" w14:paraId="476F2941" w14:textId="642722A4">
      <w:pPr>
        <w:spacing w:line="257" w:lineRule="auto"/>
        <w:jc w:val="both"/>
      </w:pPr>
      <w:r w:rsidRPr="006E6062">
        <w:rPr>
          <w:color w:val="000000" w:themeColor="text1"/>
        </w:rPr>
        <w:t>Los residuos se colocarán en los contenedores o canecas, según el tipo de residuo. Los residuos orgánicos deben ser colocados por la empresa de servicios públicos correspondiente a la localidad, para su conducción al sitio de disposición final o relleno sanitario, esta recolección se realiza 3 veces por semana. Los materiales recuperados como papel, cartón, botellas se ponen cada semana en el lugar designado por el Muelle Industrial, donde funcionan las oficinas de la compañía, para llevarlos directamente a sitios de reciclaje.</w:t>
      </w:r>
    </w:p>
    <w:p w:rsidRPr="006E6062" w:rsidR="278F942B" w:rsidP="00154641" w:rsidRDefault="278F942B" w14:paraId="452ACEBF" w14:textId="6D2AE2EE">
      <w:pPr>
        <w:pStyle w:val="Prrafodelista"/>
        <w:numPr>
          <w:ilvl w:val="0"/>
          <w:numId w:val="1"/>
        </w:numPr>
        <w:spacing w:after="0" w:line="257" w:lineRule="auto"/>
        <w:jc w:val="both"/>
        <w:rPr>
          <w:color w:val="000000" w:themeColor="text1"/>
        </w:rPr>
      </w:pPr>
      <w:r w:rsidRPr="006E6062">
        <w:rPr>
          <w:color w:val="000000" w:themeColor="text1"/>
        </w:rPr>
        <w:t>Color blanco para depositar los residuos aprovechables como plástico, vidrio, metales, multicapa, papel y cartón.</w:t>
      </w:r>
    </w:p>
    <w:p w:rsidRPr="006E6062" w:rsidR="278F942B" w:rsidP="00154641" w:rsidRDefault="278F942B" w14:paraId="15F337D7" w14:textId="4A361C3E">
      <w:pPr>
        <w:pStyle w:val="Prrafodelista"/>
        <w:numPr>
          <w:ilvl w:val="0"/>
          <w:numId w:val="1"/>
        </w:numPr>
        <w:spacing w:after="0" w:line="257" w:lineRule="auto"/>
        <w:jc w:val="both"/>
        <w:rPr>
          <w:color w:val="000000" w:themeColor="text1"/>
        </w:rPr>
      </w:pPr>
      <w:r w:rsidRPr="006E6062">
        <w:rPr>
          <w:color w:val="000000" w:themeColor="text1"/>
        </w:rPr>
        <w:t>Color negro para depositar los residuos no aprovechables.</w:t>
      </w:r>
    </w:p>
    <w:p w:rsidRPr="006E6062" w:rsidR="278F942B" w:rsidP="00154641" w:rsidRDefault="278F942B" w14:paraId="7E81BDB6" w14:textId="5E4F3E29">
      <w:pPr>
        <w:pStyle w:val="Prrafodelista"/>
        <w:numPr>
          <w:ilvl w:val="0"/>
          <w:numId w:val="1"/>
        </w:numPr>
        <w:spacing w:after="0" w:line="257" w:lineRule="auto"/>
        <w:jc w:val="both"/>
        <w:rPr>
          <w:color w:val="000000" w:themeColor="text1"/>
        </w:rPr>
      </w:pPr>
      <w:r w:rsidRPr="006E6062">
        <w:rPr>
          <w:color w:val="000000" w:themeColor="text1"/>
        </w:rPr>
        <w:t>Color verde para depositar residuos orgánicos aprovechables.</w:t>
      </w:r>
    </w:p>
    <w:p w:rsidRPr="006E6062" w:rsidR="7B44441B" w:rsidP="7B44441B" w:rsidRDefault="7B44441B" w14:paraId="2DB94A5D" w14:textId="2138CC9C">
      <w:pPr>
        <w:pStyle w:val="Prrafodelista"/>
        <w:spacing w:after="0" w:line="257" w:lineRule="auto"/>
        <w:jc w:val="both"/>
        <w:rPr>
          <w:color w:val="000000" w:themeColor="text1"/>
        </w:rPr>
      </w:pPr>
    </w:p>
    <w:p w:rsidRPr="006E6062" w:rsidR="7B44441B" w:rsidP="7B44441B" w:rsidRDefault="7B44441B" w14:paraId="230F42BB" w14:textId="466A0685">
      <w:pPr>
        <w:pStyle w:val="Prrafodelista"/>
        <w:spacing w:after="0" w:line="257" w:lineRule="auto"/>
        <w:jc w:val="both"/>
        <w:rPr>
          <w:color w:val="000000" w:themeColor="text1"/>
        </w:rPr>
      </w:pPr>
    </w:p>
    <w:p w:rsidRPr="006E6062" w:rsidR="60F6C97A" w:rsidP="7B44441B" w:rsidRDefault="3A59741B" w14:paraId="3E142C31" w14:textId="104220BA">
      <w:pPr>
        <w:pStyle w:val="Prrafodelista"/>
        <w:spacing w:after="0" w:line="257" w:lineRule="auto"/>
        <w:jc w:val="right"/>
      </w:pPr>
      <w:r w:rsidRPr="006E6062">
        <w:t xml:space="preserve">  </w:t>
      </w:r>
      <w:r w:rsidRPr="006E6062" w:rsidR="3B66827E">
        <w:t xml:space="preserve">                                                       </w:t>
      </w:r>
      <w:r w:rsidRPr="006E6062" w:rsidR="7F109D89">
        <w:t xml:space="preserve"> </w:t>
      </w:r>
      <w:r w:rsidRPr="006E6062" w:rsidR="04AAAB3C">
        <w:t xml:space="preserve">    </w:t>
      </w:r>
      <w:r w:rsidRPr="006E6062" w:rsidR="3B66827E">
        <w:t xml:space="preserve">    </w:t>
      </w:r>
      <w:r w:rsidRPr="006E6062" w:rsidR="60F6C97A">
        <w:rPr>
          <w:noProof/>
        </w:rPr>
        <w:drawing>
          <wp:inline distT="0" distB="0" distL="0" distR="0" wp14:anchorId="5497BD3E" wp14:editId="221B3E0C">
            <wp:extent cx="2357941" cy="962068"/>
            <wp:effectExtent l="0" t="0" r="0" b="0"/>
            <wp:docPr id="1869301314" name="Picture 304831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831978"/>
                    <pic:cNvPicPr/>
                  </pic:nvPicPr>
                  <pic:blipFill>
                    <a:blip r:embed="rId48" cstate="print">
                      <a:extLst>
                        <a:ext uri="{28A0092B-C50C-407E-A947-70E740481C1C}">
                          <a14:useLocalDpi xmlns:a14="http://schemas.microsoft.com/office/drawing/2010/main" val="0"/>
                        </a:ext>
                      </a:extLst>
                    </a:blip>
                    <a:srcRect t="16293" b="29392"/>
                    <a:stretch>
                      <a:fillRect/>
                    </a:stretch>
                  </pic:blipFill>
                  <pic:spPr>
                    <a:xfrm>
                      <a:off x="0" y="0"/>
                      <a:ext cx="2357941" cy="962068"/>
                    </a:xfrm>
                    <a:prstGeom prst="rect">
                      <a:avLst/>
                    </a:prstGeom>
                  </pic:spPr>
                </pic:pic>
              </a:graphicData>
            </a:graphic>
          </wp:inline>
        </w:drawing>
      </w:r>
      <w:r w:rsidRPr="006E6062" w:rsidR="2458DEF4">
        <w:t xml:space="preserve"> </w:t>
      </w:r>
      <w:r w:rsidRPr="006E6062" w:rsidR="432F4AE1">
        <w:t xml:space="preserve">   </w:t>
      </w:r>
      <w:r w:rsidRPr="006E6062" w:rsidR="2458DEF4">
        <w:t xml:space="preserve">                                                                               </w:t>
      </w:r>
      <w:r w:rsidRPr="006E6062" w:rsidR="687F68A2">
        <w:t xml:space="preserve">         </w:t>
      </w:r>
      <w:r w:rsidRPr="006E6062" w:rsidR="0C97DF23">
        <w:t xml:space="preserve">  </w:t>
      </w:r>
      <w:r w:rsidRPr="006E6062" w:rsidR="58347589">
        <w:t xml:space="preserve">  </w:t>
      </w:r>
      <w:r w:rsidRPr="006E6062" w:rsidR="60F6C97A">
        <w:rPr>
          <w:noProof/>
        </w:rPr>
        <w:drawing>
          <wp:anchor distT="0" distB="0" distL="114300" distR="114300" simplePos="0" relativeHeight="251658240" behindDoc="1" locked="0" layoutInCell="1" allowOverlap="1" wp14:anchorId="70CCBC2D" wp14:editId="79299455">
            <wp:simplePos x="0" y="0"/>
            <wp:positionH relativeFrom="column">
              <wp:align>left</wp:align>
            </wp:positionH>
            <wp:positionV relativeFrom="paragraph">
              <wp:posOffset>0</wp:posOffset>
            </wp:positionV>
            <wp:extent cx="3295650" cy="1835898"/>
            <wp:effectExtent l="0" t="0" r="0" b="0"/>
            <wp:wrapNone/>
            <wp:docPr id="706090797" name="Picture 1718259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8259128"/>
                    <pic:cNvPicPr/>
                  </pic:nvPicPr>
                  <pic:blipFill>
                    <a:blip r:embed="rId49">
                      <a:extLst>
                        <a:ext uri="{28A0092B-C50C-407E-A947-70E740481C1C}">
                          <a14:useLocalDpi xmlns:a14="http://schemas.microsoft.com/office/drawing/2010/main" val="0"/>
                        </a:ext>
                      </a:extLst>
                    </a:blip>
                    <a:srcRect t="25581"/>
                    <a:stretch>
                      <a:fillRect/>
                    </a:stretch>
                  </pic:blipFill>
                  <pic:spPr>
                    <a:xfrm>
                      <a:off x="0" y="0"/>
                      <a:ext cx="3295650" cy="1835898"/>
                    </a:xfrm>
                    <a:prstGeom prst="rect">
                      <a:avLst/>
                    </a:prstGeom>
                  </pic:spPr>
                </pic:pic>
              </a:graphicData>
            </a:graphic>
            <wp14:sizeRelH relativeFrom="page">
              <wp14:pctWidth>0</wp14:pctWidth>
            </wp14:sizeRelH>
            <wp14:sizeRelV relativeFrom="page">
              <wp14:pctHeight>0</wp14:pctHeight>
            </wp14:sizeRelV>
          </wp:anchor>
        </w:drawing>
      </w:r>
      <w:r w:rsidRPr="006E6062" w:rsidR="60F6C97A">
        <w:rPr>
          <w:noProof/>
        </w:rPr>
        <w:drawing>
          <wp:inline distT="0" distB="0" distL="0" distR="0" wp14:anchorId="515F472A" wp14:editId="1D3C01BC">
            <wp:extent cx="2217937" cy="969245"/>
            <wp:effectExtent l="0" t="0" r="0" b="0"/>
            <wp:docPr id="449258596" name="Imagen 86555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65552597"/>
                    <pic:cNvPicPr/>
                  </pic:nvPicPr>
                  <pic:blipFill>
                    <a:blip r:embed="rId50" cstate="print">
                      <a:extLst>
                        <a:ext uri="{28A0092B-C50C-407E-A947-70E740481C1C}">
                          <a14:useLocalDpi xmlns:a14="http://schemas.microsoft.com/office/drawing/2010/main" val="0"/>
                        </a:ext>
                      </a:extLst>
                    </a:blip>
                    <a:srcRect t="25819" b="15983"/>
                    <a:stretch>
                      <a:fillRect/>
                    </a:stretch>
                  </pic:blipFill>
                  <pic:spPr>
                    <a:xfrm>
                      <a:off x="0" y="0"/>
                      <a:ext cx="2217937" cy="969245"/>
                    </a:xfrm>
                    <a:prstGeom prst="rect">
                      <a:avLst/>
                    </a:prstGeom>
                  </pic:spPr>
                </pic:pic>
              </a:graphicData>
            </a:graphic>
          </wp:inline>
        </w:drawing>
      </w:r>
    </w:p>
    <w:p w:rsidR="00D17C4B" w:rsidP="00AC5A69" w:rsidRDefault="00AC5A69" w14:paraId="0151421D" w14:textId="133B102D">
      <w:pPr>
        <w:pStyle w:val="Descripcin"/>
      </w:pPr>
      <w:r>
        <w:rPr>
          <w:noProof/>
        </w:rPr>
        <w:drawing>
          <wp:anchor distT="0" distB="0" distL="114300" distR="114300" simplePos="0" relativeHeight="251658248" behindDoc="1" locked="0" layoutInCell="1" allowOverlap="1" wp14:anchorId="7C6AC742" wp14:editId="4228308E">
            <wp:simplePos x="0" y="0"/>
            <wp:positionH relativeFrom="column">
              <wp:posOffset>2920365</wp:posOffset>
            </wp:positionH>
            <wp:positionV relativeFrom="paragraph">
              <wp:posOffset>0</wp:posOffset>
            </wp:positionV>
            <wp:extent cx="2813050" cy="1993900"/>
            <wp:effectExtent l="0" t="0" r="6350" b="6350"/>
            <wp:wrapTight wrapText="bothSides">
              <wp:wrapPolygon edited="0">
                <wp:start x="0" y="0"/>
                <wp:lineTo x="0" y="21462"/>
                <wp:lineTo x="21502" y="21462"/>
                <wp:lineTo x="21502" y="0"/>
                <wp:lineTo x="0" y="0"/>
              </wp:wrapPolygon>
            </wp:wrapTight>
            <wp:docPr id="161348379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13050" cy="1993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7" behindDoc="0" locked="0" layoutInCell="1" allowOverlap="1" wp14:anchorId="13B0B05E" wp14:editId="6198E8CF">
            <wp:simplePos x="0" y="0"/>
            <wp:positionH relativeFrom="column">
              <wp:posOffset>201930</wp:posOffset>
            </wp:positionH>
            <wp:positionV relativeFrom="paragraph">
              <wp:posOffset>0</wp:posOffset>
            </wp:positionV>
            <wp:extent cx="2538730" cy="1974850"/>
            <wp:effectExtent l="0" t="0" r="0" b="6350"/>
            <wp:wrapSquare wrapText="bothSides"/>
            <wp:docPr id="98082678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38730" cy="19748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Pr="006E6062" w:rsidR="7FCA1776" w:rsidP="00967658" w:rsidRDefault="00967658" w14:paraId="16E83267" w14:textId="1B37C968">
      <w:pPr>
        <w:pStyle w:val="Descripcin"/>
        <w:jc w:val="center"/>
      </w:pPr>
      <w:bookmarkStart w:name="_Toc216169923" w:id="610"/>
      <w:r>
        <w:t xml:space="preserve">Ilustración </w:t>
      </w:r>
      <w:r>
        <w:fldChar w:fldCharType="begin"/>
      </w:r>
      <w:r>
        <w:instrText> SEQ Ilustración \* ARABIC </w:instrText>
      </w:r>
      <w:r>
        <w:fldChar w:fldCharType="separate"/>
      </w:r>
      <w:r w:rsidR="00041DFA">
        <w:rPr>
          <w:noProof/>
        </w:rPr>
        <w:t>19</w:t>
      </w:r>
      <w:r>
        <w:fldChar w:fldCharType="end"/>
      </w:r>
      <w:r>
        <w:t xml:space="preserve">. </w:t>
      </w:r>
      <w:r w:rsidRPr="006E6062" w:rsidR="002C538A">
        <w:t>RESIDUOS APROVECHABLES Y NO APROVECHABLES</w:t>
      </w:r>
      <w:bookmarkEnd w:id="610"/>
    </w:p>
    <w:p w:rsidRPr="006E6062" w:rsidR="278F942B" w:rsidP="00154641" w:rsidRDefault="00981D4E" w14:paraId="79028FC1" w14:textId="2DDCB320">
      <w:pPr>
        <w:pStyle w:val="Ttulo4"/>
        <w:numPr>
          <w:ilvl w:val="3"/>
          <w:numId w:val="5"/>
        </w:numPr>
        <w:rPr>
          <w:rFonts w:ascii="Calibri" w:hAnsi="Calibri" w:cs="Calibri"/>
        </w:rPr>
      </w:pPr>
      <w:bookmarkStart w:name="_Toc1961623482" w:id="611"/>
      <w:bookmarkStart w:name="_Toc1316455082" w:id="612"/>
      <w:bookmarkStart w:name="_Toc556333404" w:id="613"/>
      <w:bookmarkStart w:name="_Toc84989917" w:id="614"/>
      <w:r w:rsidRPr="006E6062">
        <w:rPr>
          <w:rFonts w:ascii="Calibri" w:hAnsi="Calibri" w:cs="Calibri"/>
        </w:rPr>
        <w:t>RESIDUOS PELIGROSOS RESPEL</w:t>
      </w:r>
      <w:bookmarkEnd w:id="611"/>
      <w:bookmarkEnd w:id="612"/>
      <w:bookmarkEnd w:id="613"/>
      <w:bookmarkEnd w:id="614"/>
    </w:p>
    <w:p w:rsidRPr="006E6062" w:rsidR="278F942B" w:rsidP="7FCA1776" w:rsidRDefault="278F942B" w14:paraId="0A81E9CF" w14:textId="4B968835">
      <w:pPr>
        <w:spacing w:line="257" w:lineRule="auto"/>
      </w:pPr>
      <w:r w:rsidRPr="006E6062">
        <w:t>Durante la ejecución de actividades propias del contrato SCJ-1809-2024 no se generaron residuos peligrosos, por tal motivo, tampoco se llevó a cabo disposición final de residuos peligrosos.</w:t>
      </w:r>
    </w:p>
    <w:p w:rsidRPr="006E6062" w:rsidR="7FCA1776" w:rsidRDefault="7FCA1776" w14:paraId="6F461FA7" w14:textId="7A73A12B"/>
    <w:p w:rsidRPr="006E6062" w:rsidR="278F942B" w:rsidP="00154641" w:rsidRDefault="00981D4E" w14:paraId="1D350BAC" w14:textId="61DD5814">
      <w:pPr>
        <w:pStyle w:val="Ttulo4"/>
        <w:numPr>
          <w:ilvl w:val="3"/>
          <w:numId w:val="5"/>
        </w:numPr>
        <w:rPr>
          <w:rFonts w:ascii="Calibri" w:hAnsi="Calibri" w:cs="Calibri"/>
        </w:rPr>
      </w:pPr>
      <w:bookmarkStart w:name="_Toc1476976106" w:id="615"/>
      <w:bookmarkStart w:name="_Toc759992206" w:id="616"/>
      <w:bookmarkStart w:name="_Toc1040723337" w:id="617"/>
      <w:bookmarkStart w:name="_Toc1083883229" w:id="618"/>
      <w:r w:rsidRPr="006E6062">
        <w:rPr>
          <w:rFonts w:ascii="Calibri" w:hAnsi="Calibri" w:cs="Calibri"/>
        </w:rPr>
        <w:t>BATERÍAS DESCARTADAS (PILAS AA Y AAA)</w:t>
      </w:r>
      <w:bookmarkEnd w:id="615"/>
      <w:bookmarkEnd w:id="616"/>
      <w:bookmarkEnd w:id="617"/>
      <w:bookmarkEnd w:id="618"/>
    </w:p>
    <w:p w:rsidRPr="006E6062" w:rsidR="278F942B" w:rsidP="7FCA1776" w:rsidRDefault="278F942B" w14:paraId="747DC8F2" w14:textId="1EF4A761">
      <w:pPr>
        <w:shd w:val="clear" w:color="auto" w:fill="FFFFFF" w:themeFill="background1"/>
        <w:spacing w:line="257" w:lineRule="auto"/>
        <w:jc w:val="both"/>
      </w:pPr>
      <w:r w:rsidRPr="006E6062">
        <w:rPr>
          <w:color w:val="000000" w:themeColor="text1"/>
        </w:rPr>
        <w:t>Para el uso de las flechas luminosas utilizadas para ejecución de los PMT, se requiere la utilización de Pilas AA, se implementan depósitos para pilas en desuso en materiales reciclables que se encuentren en bodega, dejándolos en lugares estratégicos para que puedan ser depositadas las baterías AA y AA una vez sean descartadas:</w:t>
      </w:r>
    </w:p>
    <w:p w:rsidRPr="006E6062" w:rsidR="7B44441B" w:rsidP="7B44441B" w:rsidRDefault="175DBE9F" w14:paraId="5F848928" w14:textId="5842E1D9">
      <w:pPr>
        <w:jc w:val="center"/>
      </w:pPr>
      <w:r w:rsidRPr="006E6062">
        <w:rPr>
          <w:noProof/>
        </w:rPr>
        <w:drawing>
          <wp:inline distT="0" distB="0" distL="0" distR="0" wp14:anchorId="255AD9B8" wp14:editId="7B8E3C07">
            <wp:extent cx="2195941" cy="1346554"/>
            <wp:effectExtent l="0" t="0" r="0" b="0"/>
            <wp:docPr id="1460787092" name="Picture 112414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142701"/>
                    <pic:cNvPicPr/>
                  </pic:nvPicPr>
                  <pic:blipFill>
                    <a:blip r:embed="rId53">
                      <a:extLst>
                        <a:ext uri="{28A0092B-C50C-407E-A947-70E740481C1C}">
                          <a14:useLocalDpi xmlns:a14="http://schemas.microsoft.com/office/drawing/2010/main"/>
                        </a:ext>
                      </a:extLst>
                    </a:blip>
                    <a:srcRect t="18287"/>
                    <a:stretch>
                      <a:fillRect/>
                    </a:stretch>
                  </pic:blipFill>
                  <pic:spPr>
                    <a:xfrm rot="10800000">
                      <a:off x="0" y="0"/>
                      <a:ext cx="2195941" cy="1346554"/>
                    </a:xfrm>
                    <a:prstGeom prst="rect">
                      <a:avLst/>
                    </a:prstGeom>
                  </pic:spPr>
                </pic:pic>
              </a:graphicData>
            </a:graphic>
          </wp:inline>
        </w:drawing>
      </w:r>
      <w:r w:rsidRPr="006E6062" w:rsidR="2765179E">
        <w:rPr>
          <w:noProof/>
        </w:rPr>
        <w:drawing>
          <wp:inline distT="0" distB="0" distL="0" distR="0" wp14:anchorId="373B8618" wp14:editId="68A9EBB1">
            <wp:extent cx="1395194" cy="1859184"/>
            <wp:effectExtent l="0" t="0" r="0" b="0"/>
            <wp:docPr id="245645056" name="Picture 1197799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a:ext>
                      </a:extLst>
                    </a:blip>
                    <a:stretch>
                      <a:fillRect/>
                    </a:stretch>
                  </pic:blipFill>
                  <pic:spPr>
                    <a:xfrm>
                      <a:off x="0" y="0"/>
                      <a:ext cx="1395194" cy="1859184"/>
                    </a:xfrm>
                    <a:prstGeom prst="rect">
                      <a:avLst/>
                    </a:prstGeom>
                  </pic:spPr>
                </pic:pic>
              </a:graphicData>
            </a:graphic>
          </wp:inline>
        </w:drawing>
      </w:r>
    </w:p>
    <w:p w:rsidRPr="006E6062" w:rsidR="278F942B" w:rsidP="00CD7260" w:rsidRDefault="00CD7260" w14:paraId="227A15BF" w14:textId="4E2B7DFB">
      <w:pPr>
        <w:pStyle w:val="Descripcin"/>
        <w:jc w:val="center"/>
      </w:pPr>
      <w:bookmarkStart w:name="_Toc216169924" w:id="619"/>
      <w:r w:rsidRPr="006E6062">
        <w:t xml:space="preserve">Ilustración </w:t>
      </w:r>
      <w:r w:rsidRPr="006E6062">
        <w:fldChar w:fldCharType="begin"/>
      </w:r>
      <w:r w:rsidRPr="006E6062">
        <w:instrText>SEQ Ilustración \* ARABIC</w:instrText>
      </w:r>
      <w:r w:rsidRPr="006E6062">
        <w:fldChar w:fldCharType="separate"/>
      </w:r>
      <w:r w:rsidR="00041DFA">
        <w:rPr>
          <w:noProof/>
        </w:rPr>
        <w:t>20</w:t>
      </w:r>
      <w:r w:rsidRPr="006E6062">
        <w:fldChar w:fldCharType="end"/>
      </w:r>
      <w:r w:rsidRPr="006E6062">
        <w:t xml:space="preserve">. </w:t>
      </w:r>
      <w:r w:rsidRPr="006E6062" w:rsidR="00981D4E">
        <w:t>RECIPIENTES DE BATERÍAS</w:t>
      </w:r>
      <w:bookmarkEnd w:id="619"/>
    </w:p>
    <w:p w:rsidRPr="006E6062" w:rsidR="003C1C38" w:rsidP="5E38FFAE" w:rsidRDefault="278F942B" w14:paraId="6732C0F8" w14:textId="6CBC119A">
      <w:pPr>
        <w:shd w:val="clear" w:color="auto" w:fill="FFFFFF" w:themeFill="background1"/>
        <w:spacing w:line="257" w:lineRule="auto"/>
        <w:jc w:val="both"/>
        <w:rPr>
          <w:color w:val="000000" w:themeColor="text1"/>
        </w:rPr>
        <w:sectPr w:rsidRPr="006E6062" w:rsidR="003C1C38">
          <w:pgSz w:w="12240" w:h="15840" w:orient="portrait"/>
          <w:pgMar w:top="1417" w:right="1701" w:bottom="1417" w:left="1701" w:header="708" w:footer="708" w:gutter="0"/>
          <w:cols w:space="720"/>
        </w:sectPr>
      </w:pPr>
      <w:r w:rsidRPr="006E6062">
        <w:rPr>
          <w:color w:val="000000" w:themeColor="text1"/>
        </w:rPr>
        <w:t>A la fecha de este informe el porcentaje de baterías AA y AAA recicladas es mínimo, se informa que una vez se tenga una cantidad considerable se dispondrán con nuestro Proveedor y se radicará el respectivo soporte.</w:t>
      </w:r>
      <w:bookmarkStart w:name="_Toc194682989" w:id="620"/>
      <w:bookmarkStart w:name="_Toc727906872" w:id="621"/>
      <w:bookmarkStart w:name="_Toc493259136" w:id="622"/>
      <w:bookmarkStart w:name="_Toc872537827" w:id="623"/>
      <w:bookmarkStart w:name="_Toc905796502" w:id="624"/>
    </w:p>
    <w:p w:rsidRPr="006E6062" w:rsidR="00262382" w:rsidP="00154641" w:rsidRDefault="18E411FC" w14:paraId="13E4CD2C" w14:textId="77178233">
      <w:pPr>
        <w:pStyle w:val="Ttulo1"/>
        <w:numPr>
          <w:ilvl w:val="0"/>
          <w:numId w:val="5"/>
        </w:numPr>
        <w:rPr>
          <w:rFonts w:cs="Calibri"/>
          <w:color w:val="002060"/>
          <w:lang w:val="es-CO"/>
        </w:rPr>
      </w:pPr>
      <w:bookmarkStart w:name="_Toc216169894" w:id="625"/>
      <w:r w:rsidRPr="006E6062">
        <w:rPr>
          <w:rFonts w:cs="Calibri"/>
          <w:color w:val="002060"/>
          <w:lang w:val="es-CO"/>
        </w:rPr>
        <w:t xml:space="preserve">VALORES </w:t>
      </w:r>
      <w:r w:rsidRPr="006E6062" w:rsidR="1F8325A8">
        <w:rPr>
          <w:rFonts w:cs="Calibri"/>
          <w:color w:val="002060"/>
          <w:lang w:val="es-CO"/>
        </w:rPr>
        <w:t>PÚBLICOS</w:t>
      </w:r>
      <w:bookmarkEnd w:id="620"/>
      <w:bookmarkEnd w:id="621"/>
      <w:bookmarkEnd w:id="622"/>
      <w:bookmarkEnd w:id="623"/>
      <w:bookmarkEnd w:id="624"/>
      <w:bookmarkEnd w:id="625"/>
    </w:p>
    <w:p w:rsidRPr="006E6062" w:rsidR="009B776F" w:rsidP="00154641" w:rsidRDefault="45B939AF" w14:paraId="113EF208" w14:textId="28621D00">
      <w:pPr>
        <w:pStyle w:val="Ttulo2"/>
        <w:numPr>
          <w:ilvl w:val="1"/>
          <w:numId w:val="5"/>
        </w:numPr>
        <w:rPr>
          <w:color w:val="002060"/>
        </w:rPr>
      </w:pPr>
      <w:bookmarkStart w:name="_Toc194682990" w:id="626"/>
      <w:bookmarkStart w:name="_Toc1752680670" w:id="627"/>
      <w:bookmarkStart w:name="_Toc573486409" w:id="628"/>
      <w:bookmarkStart w:name="_Toc119623568" w:id="629"/>
      <w:bookmarkStart w:name="_Toc1158071769" w:id="630"/>
      <w:bookmarkStart w:name="_Toc216169895" w:id="631"/>
      <w:r w:rsidRPr="006E6062">
        <w:rPr>
          <w:color w:val="002060"/>
        </w:rPr>
        <w:t>PILOTO DE PUNTOS CON ENERGÍA SOLAR O ALTERNATIVA</w:t>
      </w:r>
      <w:bookmarkEnd w:id="626"/>
      <w:bookmarkEnd w:id="627"/>
      <w:bookmarkEnd w:id="628"/>
      <w:bookmarkEnd w:id="629"/>
      <w:bookmarkEnd w:id="630"/>
      <w:bookmarkEnd w:id="631"/>
    </w:p>
    <w:p w:rsidRPr="006E6062" w:rsidR="002F3155" w:rsidP="002F3155" w:rsidRDefault="002F3155" w14:paraId="0C8DF93A" w14:textId="77777777"/>
    <w:tbl>
      <w:tblPr>
        <w:tblStyle w:val="Tabladelista4-nfasis1"/>
        <w:tblW w:w="0" w:type="auto"/>
        <w:tblLook w:val="04A0" w:firstRow="1" w:lastRow="0" w:firstColumn="1" w:lastColumn="0" w:noHBand="0" w:noVBand="1"/>
      </w:tblPr>
      <w:tblGrid>
        <w:gridCol w:w="1096"/>
        <w:gridCol w:w="6129"/>
        <w:gridCol w:w="1603"/>
      </w:tblGrid>
      <w:tr w:rsidRPr="006E6062" w:rsidR="002F3155" w:rsidTr="00FF40AB" w14:paraId="0AF99AB1" w14:textId="0D0E98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rsidRPr="006E6062" w:rsidR="002F3155" w:rsidP="00F66731" w:rsidRDefault="002F3155" w14:paraId="2CE583D5" w14:textId="5EF4AD57">
            <w:pPr>
              <w:jc w:val="center"/>
              <w:rPr>
                <w:sz w:val="20"/>
                <w:szCs w:val="20"/>
              </w:rPr>
            </w:pPr>
            <w:r w:rsidRPr="006E6062">
              <w:rPr>
                <w:sz w:val="20"/>
                <w:szCs w:val="20"/>
              </w:rPr>
              <w:t>Objetivo</w:t>
            </w:r>
          </w:p>
        </w:tc>
        <w:tc>
          <w:tcPr>
            <w:tcW w:w="6129" w:type="dxa"/>
          </w:tcPr>
          <w:p w:rsidRPr="006E6062" w:rsidR="002F3155" w:rsidP="00F66731" w:rsidRDefault="002F3155" w14:paraId="7BFF44A6" w14:textId="7D14A1C9">
            <w:pPr>
              <w:jc w:val="center"/>
              <w:cnfStyle w:val="100000000000" w:firstRow="1" w:lastRow="0" w:firstColumn="0" w:lastColumn="0" w:oddVBand="0" w:evenVBand="0" w:oddHBand="0" w:evenHBand="0" w:firstRowFirstColumn="0" w:firstRowLastColumn="0" w:lastRowFirstColumn="0" w:lastRowLastColumn="0"/>
              <w:rPr>
                <w:sz w:val="20"/>
                <w:szCs w:val="20"/>
              </w:rPr>
            </w:pPr>
            <w:r w:rsidRPr="006E6062">
              <w:rPr>
                <w:sz w:val="20"/>
                <w:szCs w:val="20"/>
              </w:rPr>
              <w:t>Incrementar la disponibilidad energética para los sistemas de vigilancia</w:t>
            </w:r>
          </w:p>
        </w:tc>
        <w:tc>
          <w:tcPr>
            <w:tcW w:w="1603" w:type="dxa"/>
          </w:tcPr>
          <w:p w:rsidRPr="006E6062" w:rsidR="002F3155" w:rsidP="00F66731" w:rsidRDefault="002F3155" w14:paraId="040F7422" w14:textId="1108FFA0">
            <w:pPr>
              <w:jc w:val="center"/>
              <w:cnfStyle w:val="100000000000" w:firstRow="1" w:lastRow="0" w:firstColumn="0" w:lastColumn="0" w:oddVBand="0" w:evenVBand="0" w:oddHBand="0" w:evenHBand="0" w:firstRowFirstColumn="0" w:firstRowLastColumn="0" w:lastRowFirstColumn="0" w:lastRowLastColumn="0"/>
              <w:rPr>
                <w:sz w:val="20"/>
                <w:szCs w:val="20"/>
              </w:rPr>
            </w:pPr>
            <w:r w:rsidRPr="006E6062">
              <w:rPr>
                <w:sz w:val="20"/>
                <w:szCs w:val="20"/>
              </w:rPr>
              <w:t>AVANCE</w:t>
            </w:r>
          </w:p>
        </w:tc>
      </w:tr>
      <w:tr w:rsidRPr="006E6062" w:rsidR="002F3155" w:rsidTr="00FF40AB" w14:paraId="0F73BFD1" w14:textId="14DC17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rsidRPr="006E6062" w:rsidR="002F3155" w:rsidP="00F66731" w:rsidRDefault="002F3155" w14:paraId="24B03645" w14:textId="27FAC61C">
            <w:pPr>
              <w:jc w:val="center"/>
              <w:rPr>
                <w:sz w:val="20"/>
                <w:szCs w:val="20"/>
              </w:rPr>
            </w:pPr>
            <w:r w:rsidRPr="006E6062">
              <w:rPr>
                <w:sz w:val="20"/>
                <w:szCs w:val="20"/>
              </w:rPr>
              <w:t>Acciones</w:t>
            </w:r>
          </w:p>
        </w:tc>
        <w:tc>
          <w:tcPr>
            <w:tcW w:w="6129" w:type="dxa"/>
          </w:tcPr>
          <w:p w:rsidRPr="006E6062" w:rsidR="002F3155" w:rsidP="00F66731" w:rsidRDefault="002F3155" w14:paraId="171EB0DD" w14:textId="1F31D7AC">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6062">
              <w:rPr>
                <w:sz w:val="20"/>
                <w:szCs w:val="20"/>
              </w:rPr>
              <w:t>Instalar tres (3) puntos nuevos de energía solar (incluye: suministro y servicios), en ubicaciones estratégicas acordadas de manera conjunta con la Entidad, para asegurar un suministro constante de energía</w:t>
            </w:r>
          </w:p>
        </w:tc>
        <w:tc>
          <w:tcPr>
            <w:tcW w:w="1603" w:type="dxa"/>
          </w:tcPr>
          <w:p w:rsidRPr="006E6062" w:rsidR="002F3155" w:rsidP="00F66731" w:rsidRDefault="002A24DF" w14:paraId="5A785C90" w14:textId="4DEBFAA0">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6062">
              <w:rPr>
                <w:sz w:val="20"/>
                <w:szCs w:val="20"/>
              </w:rPr>
              <w:t>9</w:t>
            </w:r>
            <w:r w:rsidRPr="006E6062" w:rsidR="00532564">
              <w:rPr>
                <w:sz w:val="20"/>
                <w:szCs w:val="20"/>
              </w:rPr>
              <w:t>8</w:t>
            </w:r>
            <w:r w:rsidRPr="006E6062" w:rsidR="00FC6CEF">
              <w:rPr>
                <w:sz w:val="20"/>
                <w:szCs w:val="20"/>
              </w:rPr>
              <w:t>%</w:t>
            </w:r>
          </w:p>
        </w:tc>
      </w:tr>
    </w:tbl>
    <w:p w:rsidRPr="006E6062" w:rsidR="00905441" w:rsidP="00D17824" w:rsidRDefault="00D17824" w14:paraId="032D939B" w14:textId="1800CCC2">
      <w:pPr>
        <w:pStyle w:val="Descripcin"/>
        <w:jc w:val="center"/>
      </w:pPr>
      <w:bookmarkStart w:name="_Toc215650599" w:id="632"/>
      <w:r w:rsidRPr="006E6062">
        <w:t xml:space="preserve">Tabla </w:t>
      </w:r>
      <w:r w:rsidRPr="006E6062">
        <w:fldChar w:fldCharType="begin"/>
      </w:r>
      <w:r w:rsidRPr="006E6062">
        <w:instrText>SEQ Tabla \* ARABIC</w:instrText>
      </w:r>
      <w:r w:rsidRPr="006E6062">
        <w:fldChar w:fldCharType="separate"/>
      </w:r>
      <w:r w:rsidR="00041DFA">
        <w:rPr>
          <w:noProof/>
        </w:rPr>
        <w:t>64</w:t>
      </w:r>
      <w:r w:rsidRPr="006E6062">
        <w:fldChar w:fldCharType="end"/>
      </w:r>
      <w:r w:rsidRPr="006E6062">
        <w:t>. PILOTO DE PUNTOS CON ENERGÍA SOLAR O ALTERNATIVA</w:t>
      </w:r>
      <w:bookmarkEnd w:id="632"/>
    </w:p>
    <w:p w:rsidRPr="006E6062" w:rsidR="00291759" w:rsidP="00291759" w:rsidRDefault="00291759" w14:paraId="78F79433" w14:textId="77777777">
      <w:pPr>
        <w:jc w:val="both"/>
      </w:pPr>
      <w:r w:rsidRPr="006E6062">
        <w:t>De los tres puntos programados, el ESU-191 fue instalado el 31 de diciembre de 2024, quedando operativo desde dicha fecha. Posteriormente, el punto ESU-117, instalado el 22 de marzo de 2025, fue escalado por novedades de conectividad, situación similar a la presentada en el punto FVS-4619, instalado el 29 de marzo de 2025. El Informe Final fue aprobado mediante el comunicado No. VVG-CCS-ETB-539-25.</w:t>
      </w:r>
    </w:p>
    <w:p w:rsidRPr="006E6062" w:rsidR="00291759" w:rsidP="00291759" w:rsidRDefault="00291759" w14:paraId="4CFD679B" w14:textId="77777777">
      <w:pPr>
        <w:jc w:val="both"/>
      </w:pPr>
      <w:r w:rsidRPr="006E6062">
        <w:t>Durante el proceso de ingreso a almacén permanecieron pendientes los siguientes elementos: paneles solares, inversor, controlador y baterías de 12 V – 100 Ah.</w:t>
      </w:r>
    </w:p>
    <w:p w:rsidRPr="006E6062" w:rsidR="00291759" w:rsidP="00291759" w:rsidRDefault="00291759" w14:paraId="307C818C" w14:textId="77777777">
      <w:pPr>
        <w:jc w:val="both"/>
      </w:pPr>
      <w:r w:rsidRPr="006E6062">
        <w:t>El 19/10/2025 se ejecutó el reemplazo del inversor, intervención que ocasionó el bloqueo del controlador del sistema. El 20/10/2025 se realizó una visita técnica para efectuar el cambio del controlador, con el fin de restablecer la operación del sistema fotovoltaico, el cual quedó funcional bajo condición de pruebas.</w:t>
      </w:r>
    </w:p>
    <w:p w:rsidRPr="006E6062" w:rsidR="00291759" w:rsidP="00291759" w:rsidRDefault="00291759" w14:paraId="3382A257" w14:textId="36BD9AB2">
      <w:pPr>
        <w:jc w:val="both"/>
      </w:pPr>
      <w:r w:rsidRPr="006E6062">
        <w:t>El 25/10/2025 se efectuó una segunda visita al punto de cámara, en la cual se retiraron l</w:t>
      </w:r>
      <w:r w:rsidRPr="006E6062" w:rsidR="00BD3515">
        <w:t>as</w:t>
      </w:r>
      <w:r w:rsidRPr="006E6062">
        <w:t xml:space="preserve"> baterías para su revisión en laboratorio. Estos equipos quedaron sujetos al proceso de diagnóstico técnico.</w:t>
      </w:r>
    </w:p>
    <w:p w:rsidRPr="006E6062" w:rsidR="0069373E" w:rsidP="00A9228D" w:rsidRDefault="00291759" w14:paraId="5A18E334" w14:textId="3594E377">
      <w:pPr>
        <w:jc w:val="both"/>
      </w:pPr>
      <w:r w:rsidRPr="006E6062">
        <w:t>Asimismo, durante las actividades de verificación para ingreso a almacén</w:t>
      </w:r>
      <w:r w:rsidRPr="006E6062" w:rsidR="00484BA2">
        <w:t xml:space="preserve">, se evidenció que las baterías del punto FVS-4619 presentaban fallas, por lo </w:t>
      </w:r>
      <w:r w:rsidRPr="006E6062">
        <w:t>que</w:t>
      </w:r>
      <w:r w:rsidRPr="006E6062" w:rsidR="00484BA2">
        <w:t xml:space="preserve"> se programó su reemplazo para el mes de noviembre.</w:t>
      </w:r>
    </w:p>
    <w:p w:rsidRPr="006E6062" w:rsidR="00282F8D" w:rsidP="00A9228D" w:rsidRDefault="00AA026E" w14:paraId="29FBA1FC" w14:textId="44AF3A80">
      <w:pPr>
        <w:jc w:val="both"/>
      </w:pPr>
      <w:r w:rsidRPr="00AA026E">
        <w:t>Se realiza visita el día 01/11/2025 al punto de video vigilancia FVS-4619. Al llegar al punto, se evidencia que los equipos se encuentran apagados. Se procede con la instalación de dos baterías nuevas de 12V/150</w:t>
      </w:r>
      <w:r w:rsidR="00C116D9">
        <w:t>A</w:t>
      </w:r>
      <w:r w:rsidR="00D522F0">
        <w:t>.</w:t>
      </w:r>
    </w:p>
    <w:p w:rsidRPr="006E6062" w:rsidR="00D522F0" w:rsidP="00D522F0" w:rsidRDefault="00D522F0" w14:paraId="1FECED03" w14:textId="1E9C8A4B">
      <w:r w:rsidRPr="006E6062">
        <w:t xml:space="preserve">Pendiente: Realizar el ingreso al almacén de la secretaria los </w:t>
      </w:r>
      <w:r w:rsidR="0040312C">
        <w:t xml:space="preserve">elementos </w:t>
      </w:r>
      <w:r w:rsidRPr="006E6062" w:rsidR="0040312C">
        <w:t>utilizados</w:t>
      </w:r>
      <w:r w:rsidRPr="006E6062">
        <w:t>.</w:t>
      </w:r>
    </w:p>
    <w:tbl>
      <w:tblPr>
        <w:tblStyle w:val="Tabladelista4-nfasis1"/>
        <w:tblW w:w="0" w:type="auto"/>
        <w:tblLook w:val="04A0" w:firstRow="1" w:lastRow="0" w:firstColumn="1" w:lastColumn="0" w:noHBand="0" w:noVBand="1"/>
      </w:tblPr>
      <w:tblGrid>
        <w:gridCol w:w="1096"/>
        <w:gridCol w:w="6129"/>
        <w:gridCol w:w="1603"/>
      </w:tblGrid>
      <w:tr w:rsidRPr="006E6062" w:rsidR="00F71FCB" w:rsidTr="00FF40AB" w14:paraId="79D7AEA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rsidRPr="006E6062" w:rsidR="00F71FCB" w:rsidRDefault="00CD7260" w14:paraId="3EDCF51A" w14:textId="464DE799">
            <w:pPr>
              <w:jc w:val="center"/>
              <w:rPr>
                <w:sz w:val="20"/>
                <w:szCs w:val="20"/>
              </w:rPr>
            </w:pPr>
            <w:r w:rsidRPr="006E6062">
              <w:rPr>
                <w:sz w:val="20"/>
                <w:szCs w:val="20"/>
              </w:rPr>
              <w:t>ÍTEM</w:t>
            </w:r>
          </w:p>
        </w:tc>
        <w:tc>
          <w:tcPr>
            <w:tcW w:w="6129" w:type="dxa"/>
          </w:tcPr>
          <w:p w:rsidRPr="006E6062" w:rsidR="00F71FCB" w:rsidRDefault="00CD7260" w14:paraId="3DB3C621" w14:textId="2B897E74">
            <w:pPr>
              <w:jc w:val="center"/>
              <w:cnfStyle w:val="100000000000" w:firstRow="1" w:lastRow="0" w:firstColumn="0" w:lastColumn="0" w:oddVBand="0" w:evenVBand="0" w:oddHBand="0" w:evenHBand="0" w:firstRowFirstColumn="0" w:firstRowLastColumn="0" w:lastRowFirstColumn="0" w:lastRowLastColumn="0"/>
              <w:rPr>
                <w:sz w:val="20"/>
                <w:szCs w:val="20"/>
              </w:rPr>
            </w:pPr>
            <w:r w:rsidRPr="006E6062">
              <w:rPr>
                <w:sz w:val="20"/>
                <w:szCs w:val="20"/>
              </w:rPr>
              <w:t>CÓDIGO</w:t>
            </w:r>
            <w:r w:rsidRPr="006E6062" w:rsidR="00F71FCB">
              <w:rPr>
                <w:sz w:val="20"/>
                <w:szCs w:val="20"/>
              </w:rPr>
              <w:t xml:space="preserve"> DE PUNTO</w:t>
            </w:r>
          </w:p>
        </w:tc>
        <w:tc>
          <w:tcPr>
            <w:tcW w:w="1603" w:type="dxa"/>
          </w:tcPr>
          <w:p w:rsidRPr="006E6062" w:rsidR="00F71FCB" w:rsidRDefault="00F71FCB" w14:paraId="34C4B81B" w14:textId="7F56C2A0">
            <w:pPr>
              <w:jc w:val="center"/>
              <w:cnfStyle w:val="100000000000" w:firstRow="1" w:lastRow="0" w:firstColumn="0" w:lastColumn="0" w:oddVBand="0" w:evenVBand="0" w:oddHBand="0" w:evenHBand="0" w:firstRowFirstColumn="0" w:firstRowLastColumn="0" w:lastRowFirstColumn="0" w:lastRowLastColumn="0"/>
              <w:rPr>
                <w:sz w:val="20"/>
                <w:szCs w:val="20"/>
              </w:rPr>
            </w:pPr>
            <w:r w:rsidRPr="006E6062">
              <w:rPr>
                <w:sz w:val="20"/>
                <w:szCs w:val="20"/>
              </w:rPr>
              <w:t xml:space="preserve">FECHA DE </w:t>
            </w:r>
            <w:r w:rsidRPr="006E6062" w:rsidR="00F36A20">
              <w:rPr>
                <w:sz w:val="20"/>
                <w:szCs w:val="20"/>
              </w:rPr>
              <w:t>EJECUCIÓN</w:t>
            </w:r>
          </w:p>
        </w:tc>
      </w:tr>
      <w:tr w:rsidRPr="006E6062" w:rsidR="00F71FCB" w:rsidTr="00FF40AB" w14:paraId="2D687F3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rsidRPr="006E6062" w:rsidR="00F71FCB" w:rsidRDefault="00F71FCB" w14:paraId="625474D7" w14:textId="77777777">
            <w:pPr>
              <w:jc w:val="center"/>
              <w:rPr>
                <w:b w:val="0"/>
                <w:bCs w:val="0"/>
                <w:sz w:val="20"/>
                <w:szCs w:val="20"/>
              </w:rPr>
            </w:pPr>
            <w:r w:rsidRPr="006E6062">
              <w:rPr>
                <w:sz w:val="20"/>
                <w:szCs w:val="20"/>
              </w:rPr>
              <w:t>1</w:t>
            </w:r>
          </w:p>
        </w:tc>
        <w:tc>
          <w:tcPr>
            <w:tcW w:w="6129" w:type="dxa"/>
          </w:tcPr>
          <w:p w:rsidRPr="006E6062" w:rsidR="00F71FCB" w:rsidRDefault="00F71FCB" w14:paraId="5D13483A" w14:textId="77777777">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6062">
              <w:rPr>
                <w:sz w:val="20"/>
                <w:szCs w:val="20"/>
              </w:rPr>
              <w:t>ESU-191</w:t>
            </w:r>
          </w:p>
        </w:tc>
        <w:tc>
          <w:tcPr>
            <w:tcW w:w="1603" w:type="dxa"/>
          </w:tcPr>
          <w:p w:rsidRPr="006E6062" w:rsidR="00F71FCB" w:rsidRDefault="00F71FCB" w14:paraId="47C6B708" w14:textId="77777777">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6062">
              <w:rPr>
                <w:sz w:val="20"/>
                <w:szCs w:val="20"/>
              </w:rPr>
              <w:t>31/12/2024</w:t>
            </w:r>
          </w:p>
        </w:tc>
      </w:tr>
      <w:tr w:rsidRPr="006E6062" w:rsidR="00F71FCB" w:rsidTr="00FF40AB" w14:paraId="0D091292" w14:textId="77777777">
        <w:tc>
          <w:tcPr>
            <w:cnfStyle w:val="001000000000" w:firstRow="0" w:lastRow="0" w:firstColumn="1" w:lastColumn="0" w:oddVBand="0" w:evenVBand="0" w:oddHBand="0" w:evenHBand="0" w:firstRowFirstColumn="0" w:firstRowLastColumn="0" w:lastRowFirstColumn="0" w:lastRowLastColumn="0"/>
            <w:tcW w:w="1096" w:type="dxa"/>
          </w:tcPr>
          <w:p w:rsidRPr="006E6062" w:rsidR="00F71FCB" w:rsidRDefault="00F71FCB" w14:paraId="1CE4CACE" w14:textId="77777777">
            <w:pPr>
              <w:jc w:val="center"/>
              <w:rPr>
                <w:sz w:val="20"/>
                <w:szCs w:val="20"/>
              </w:rPr>
            </w:pPr>
            <w:r w:rsidRPr="006E6062">
              <w:rPr>
                <w:sz w:val="20"/>
                <w:szCs w:val="20"/>
              </w:rPr>
              <w:t>2</w:t>
            </w:r>
          </w:p>
        </w:tc>
        <w:tc>
          <w:tcPr>
            <w:tcW w:w="6129" w:type="dxa"/>
          </w:tcPr>
          <w:p w:rsidRPr="006E6062" w:rsidR="00F71FCB" w:rsidRDefault="00F71FCB" w14:paraId="1044FD4E" w14:textId="77777777">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6062">
              <w:rPr>
                <w:sz w:val="20"/>
                <w:szCs w:val="20"/>
              </w:rPr>
              <w:t>ESU-117</w:t>
            </w:r>
          </w:p>
        </w:tc>
        <w:tc>
          <w:tcPr>
            <w:tcW w:w="1603" w:type="dxa"/>
          </w:tcPr>
          <w:p w:rsidRPr="006E6062" w:rsidR="00F71FCB" w:rsidRDefault="00F71FCB" w14:paraId="41B66337" w14:textId="77777777">
            <w:pPr>
              <w:jc w:val="center"/>
              <w:cnfStyle w:val="000000000000" w:firstRow="0" w:lastRow="0" w:firstColumn="0" w:lastColumn="0" w:oddVBand="0" w:evenVBand="0" w:oddHBand="0" w:evenHBand="0" w:firstRowFirstColumn="0" w:firstRowLastColumn="0" w:lastRowFirstColumn="0" w:lastRowLastColumn="0"/>
              <w:rPr>
                <w:sz w:val="20"/>
                <w:szCs w:val="20"/>
              </w:rPr>
            </w:pPr>
            <w:r w:rsidRPr="006E6062">
              <w:rPr>
                <w:sz w:val="20"/>
                <w:szCs w:val="20"/>
              </w:rPr>
              <w:t>22/03/2025</w:t>
            </w:r>
          </w:p>
        </w:tc>
      </w:tr>
      <w:tr w:rsidRPr="006E6062" w:rsidR="00F71FCB" w:rsidTr="00FF40AB" w14:paraId="2859F6B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rsidRPr="006E6062" w:rsidR="00F71FCB" w:rsidRDefault="00F71FCB" w14:paraId="301A197F" w14:textId="77777777">
            <w:pPr>
              <w:jc w:val="center"/>
              <w:rPr>
                <w:sz w:val="20"/>
                <w:szCs w:val="20"/>
              </w:rPr>
            </w:pPr>
            <w:r w:rsidRPr="006E6062">
              <w:rPr>
                <w:sz w:val="20"/>
                <w:szCs w:val="20"/>
              </w:rPr>
              <w:t>3</w:t>
            </w:r>
          </w:p>
        </w:tc>
        <w:tc>
          <w:tcPr>
            <w:tcW w:w="6129" w:type="dxa"/>
          </w:tcPr>
          <w:p w:rsidRPr="006E6062" w:rsidR="00F71FCB" w:rsidRDefault="00F71FCB" w14:paraId="7450E849" w14:textId="77777777">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6062">
              <w:rPr>
                <w:sz w:val="20"/>
                <w:szCs w:val="20"/>
              </w:rPr>
              <w:t>FVS-4619</w:t>
            </w:r>
          </w:p>
        </w:tc>
        <w:tc>
          <w:tcPr>
            <w:tcW w:w="1603" w:type="dxa"/>
          </w:tcPr>
          <w:p w:rsidRPr="006E6062" w:rsidR="00F71FCB" w:rsidRDefault="00F71FCB" w14:paraId="5EEC3FD7" w14:textId="77777777">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6062">
              <w:rPr>
                <w:sz w:val="20"/>
                <w:szCs w:val="20"/>
              </w:rPr>
              <w:t>29/03/2025</w:t>
            </w:r>
          </w:p>
        </w:tc>
      </w:tr>
    </w:tbl>
    <w:p w:rsidR="00E63AB5" w:rsidP="002C538A" w:rsidRDefault="0029551F" w14:paraId="73F54CE6" w14:textId="52AEDB15">
      <w:pPr>
        <w:pStyle w:val="Descripcin"/>
        <w:jc w:val="center"/>
      </w:pPr>
      <w:bookmarkStart w:name="_Toc215650600" w:id="633"/>
      <w:r w:rsidRPr="006E6062">
        <w:t xml:space="preserve">Tabla </w:t>
      </w:r>
      <w:r w:rsidRPr="006E6062">
        <w:fldChar w:fldCharType="begin"/>
      </w:r>
      <w:r w:rsidRPr="006E6062">
        <w:instrText>SEQ Tabla \* ARABIC</w:instrText>
      </w:r>
      <w:r w:rsidRPr="006E6062">
        <w:fldChar w:fldCharType="separate"/>
      </w:r>
      <w:r w:rsidR="00041DFA">
        <w:rPr>
          <w:noProof/>
        </w:rPr>
        <w:t>65</w:t>
      </w:r>
      <w:r w:rsidRPr="006E6062">
        <w:fldChar w:fldCharType="end"/>
      </w:r>
      <w:r w:rsidRPr="006E6062">
        <w:t>.PVV APROBADOS PARA IMPLEMENTACIÓN DEL VALOR PÚBLICO.</w:t>
      </w:r>
      <w:bookmarkEnd w:id="633"/>
    </w:p>
    <w:p w:rsidR="00860FEE" w:rsidP="00860FEE" w:rsidRDefault="00860FEE" w14:paraId="04E0F767" w14:textId="77777777"/>
    <w:p w:rsidR="00860FEE" w:rsidP="00860FEE" w:rsidRDefault="00860FEE" w14:paraId="53DDFDF8" w14:textId="77777777"/>
    <w:p w:rsidR="00860FEE" w:rsidP="00860FEE" w:rsidRDefault="00860FEE" w14:paraId="4CF73CD3" w14:textId="77777777"/>
    <w:p w:rsidR="009B776F" w:rsidP="00154641" w:rsidRDefault="243ABD43" w14:paraId="7189EF5F" w14:textId="280A26B6">
      <w:pPr>
        <w:pStyle w:val="Ttulo2"/>
        <w:numPr>
          <w:ilvl w:val="1"/>
          <w:numId w:val="5"/>
        </w:numPr>
        <w:rPr>
          <w:color w:val="002060"/>
        </w:rPr>
      </w:pPr>
      <w:bookmarkStart w:name="_Toc194682991" w:id="634"/>
      <w:bookmarkStart w:name="_Toc911994573" w:id="635"/>
      <w:bookmarkStart w:name="_Toc520566008" w:id="636"/>
      <w:bookmarkStart w:name="_Toc1862034109" w:id="637"/>
      <w:bookmarkStart w:name="_Toc225498208" w:id="638"/>
      <w:bookmarkStart w:name="_Toc216169896" w:id="639"/>
      <w:r w:rsidRPr="006E6062">
        <w:rPr>
          <w:color w:val="002060"/>
        </w:rPr>
        <w:t>PILOTO DE MÓDULOS DE MANTENIMIENTO IOT</w:t>
      </w:r>
      <w:bookmarkEnd w:id="634"/>
      <w:bookmarkEnd w:id="635"/>
      <w:bookmarkEnd w:id="636"/>
      <w:bookmarkEnd w:id="637"/>
      <w:bookmarkEnd w:id="638"/>
      <w:bookmarkEnd w:id="639"/>
    </w:p>
    <w:p w:rsidRPr="001D7FA5" w:rsidR="00860FEE" w:rsidP="00BD22F9" w:rsidRDefault="00860FEE" w14:paraId="042A8435" w14:textId="77777777"/>
    <w:tbl>
      <w:tblPr>
        <w:tblStyle w:val="Tabladelista4-nfasis1"/>
        <w:tblW w:w="0" w:type="auto"/>
        <w:jc w:val="center"/>
        <w:tblLook w:val="04A0" w:firstRow="1" w:lastRow="0" w:firstColumn="1" w:lastColumn="0" w:noHBand="0" w:noVBand="1"/>
      </w:tblPr>
      <w:tblGrid>
        <w:gridCol w:w="1096"/>
        <w:gridCol w:w="6129"/>
        <w:gridCol w:w="1603"/>
      </w:tblGrid>
      <w:tr w:rsidRPr="006E6062" w:rsidR="00BD7EDF" w:rsidTr="00860FEE" w14:paraId="5A6E1031"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6" w:type="dxa"/>
          </w:tcPr>
          <w:p w:rsidRPr="006E6062" w:rsidR="00BD7EDF" w:rsidP="007911F0" w:rsidRDefault="00BD7EDF" w14:paraId="18E099AE" w14:textId="77777777">
            <w:pPr>
              <w:jc w:val="center"/>
              <w:rPr>
                <w:sz w:val="20"/>
                <w:szCs w:val="20"/>
              </w:rPr>
            </w:pPr>
            <w:r w:rsidRPr="006E6062">
              <w:rPr>
                <w:sz w:val="20"/>
                <w:szCs w:val="20"/>
              </w:rPr>
              <w:t>Objetivo</w:t>
            </w:r>
          </w:p>
        </w:tc>
        <w:tc>
          <w:tcPr>
            <w:tcW w:w="6129" w:type="dxa"/>
          </w:tcPr>
          <w:p w:rsidRPr="006E6062" w:rsidR="00BD7EDF" w:rsidP="007911F0" w:rsidRDefault="00BD7EDF" w14:paraId="7B746C18" w14:textId="17B65584">
            <w:pPr>
              <w:jc w:val="center"/>
              <w:cnfStyle w:val="100000000000" w:firstRow="1" w:lastRow="0" w:firstColumn="0" w:lastColumn="0" w:oddVBand="0" w:evenVBand="0" w:oddHBand="0" w:evenHBand="0" w:firstRowFirstColumn="0" w:firstRowLastColumn="0" w:lastRowFirstColumn="0" w:lastRowLastColumn="0"/>
              <w:rPr>
                <w:sz w:val="20"/>
                <w:szCs w:val="20"/>
              </w:rPr>
            </w:pPr>
            <w:r w:rsidRPr="006E6062">
              <w:rPr>
                <w:sz w:val="20"/>
                <w:szCs w:val="20"/>
              </w:rPr>
              <w:t>Optimizar el diagnóstico remoto y captura de datos en puntos del sistema PVV distantes, críticos o de difícil acceso, como, por ejemplo: la plaza de Bolívar, o aquellos que solo se puedan solucionar en horario nocturno y que permitan reaccionar más rápido mediante una acción de reinicio de hardware. Se incluye acceso a interfaz gráfica con data y analítica del piloto IoT que facilitará la toma de decisiones de manera informada</w:t>
            </w:r>
          </w:p>
        </w:tc>
        <w:tc>
          <w:tcPr>
            <w:tcW w:w="1603" w:type="dxa"/>
          </w:tcPr>
          <w:p w:rsidRPr="006E6062" w:rsidR="00BD7EDF" w:rsidP="007911F0" w:rsidRDefault="00BD7EDF" w14:paraId="3C63C44A" w14:textId="77777777">
            <w:pPr>
              <w:jc w:val="center"/>
              <w:cnfStyle w:val="100000000000" w:firstRow="1" w:lastRow="0" w:firstColumn="0" w:lastColumn="0" w:oddVBand="0" w:evenVBand="0" w:oddHBand="0" w:evenHBand="0" w:firstRowFirstColumn="0" w:firstRowLastColumn="0" w:lastRowFirstColumn="0" w:lastRowLastColumn="0"/>
              <w:rPr>
                <w:sz w:val="20"/>
                <w:szCs w:val="20"/>
              </w:rPr>
            </w:pPr>
            <w:r w:rsidRPr="006E6062">
              <w:rPr>
                <w:sz w:val="20"/>
                <w:szCs w:val="20"/>
              </w:rPr>
              <w:t>AVANCE</w:t>
            </w:r>
          </w:p>
        </w:tc>
      </w:tr>
      <w:tr w:rsidRPr="006E6062" w:rsidR="00BD7EDF" w:rsidTr="00860FEE" w14:paraId="788035A0"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6" w:type="dxa"/>
          </w:tcPr>
          <w:p w:rsidRPr="006E6062" w:rsidR="00BD7EDF" w:rsidP="007911F0" w:rsidRDefault="00BD7EDF" w14:paraId="4B700250" w14:textId="77777777">
            <w:pPr>
              <w:jc w:val="center"/>
              <w:rPr>
                <w:sz w:val="20"/>
                <w:szCs w:val="20"/>
              </w:rPr>
            </w:pPr>
            <w:r w:rsidRPr="006E6062">
              <w:rPr>
                <w:sz w:val="20"/>
                <w:szCs w:val="20"/>
              </w:rPr>
              <w:t>Acciones</w:t>
            </w:r>
          </w:p>
        </w:tc>
        <w:tc>
          <w:tcPr>
            <w:tcW w:w="6129" w:type="dxa"/>
          </w:tcPr>
          <w:p w:rsidRPr="006E6062" w:rsidR="00BD7EDF" w:rsidP="007911F0" w:rsidRDefault="00BD7EDF" w14:paraId="2315A117" w14:textId="50BB6030">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6062">
              <w:rPr>
                <w:sz w:val="20"/>
                <w:szCs w:val="20"/>
              </w:rPr>
              <w:t>Implementar cuarenta y cinco (45) módulos IoT (incluye: suministro de equipos y SIM CARD) que permitan una monitorización eficiente y una respuesta rápida ante fallas para mejorar la disponibilidad, por medio del acceso al Dashboard que permite al cliente tomar decisiones basadas en datos mediante un modelo descriptivo. El servicio se prestará mientras el contrato de mantenimiento se encuentre vigente</w:t>
            </w:r>
          </w:p>
        </w:tc>
        <w:tc>
          <w:tcPr>
            <w:tcW w:w="1603" w:type="dxa"/>
          </w:tcPr>
          <w:p w:rsidRPr="006E6062" w:rsidR="00BD7EDF" w:rsidP="007911F0" w:rsidRDefault="0094201C" w14:paraId="0FD1A3A9" w14:textId="4062B698">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6062">
              <w:rPr>
                <w:sz w:val="20"/>
                <w:szCs w:val="20"/>
              </w:rPr>
              <w:t>100%</w:t>
            </w:r>
          </w:p>
        </w:tc>
      </w:tr>
    </w:tbl>
    <w:p w:rsidRPr="006E6062" w:rsidR="00BD7EDF" w:rsidP="007911F0" w:rsidRDefault="00BD7EDF" w14:paraId="11AE9BB2" w14:textId="04D1C557">
      <w:pPr>
        <w:pStyle w:val="Descripcin"/>
        <w:jc w:val="center"/>
      </w:pPr>
      <w:bookmarkStart w:name="_Toc215650601" w:id="640"/>
      <w:r w:rsidRPr="006E6062">
        <w:t xml:space="preserve">Tabla </w:t>
      </w:r>
      <w:r w:rsidRPr="006E6062">
        <w:fldChar w:fldCharType="begin"/>
      </w:r>
      <w:r w:rsidRPr="006E6062">
        <w:instrText>SEQ Tabla \* ARABIC</w:instrText>
      </w:r>
      <w:r w:rsidRPr="006E6062">
        <w:fldChar w:fldCharType="separate"/>
      </w:r>
      <w:r w:rsidR="00041DFA">
        <w:rPr>
          <w:noProof/>
        </w:rPr>
        <w:t>66</w:t>
      </w:r>
      <w:r w:rsidRPr="006E6062">
        <w:fldChar w:fldCharType="end"/>
      </w:r>
      <w:r w:rsidRPr="006E6062">
        <w:t xml:space="preserve">. </w:t>
      </w:r>
      <w:r w:rsidRPr="006E6062" w:rsidR="007911F0">
        <w:t>PILOTO DE MÓDULOS DE MANTENIMIENTO IOT</w:t>
      </w:r>
      <w:bookmarkEnd w:id="640"/>
    </w:p>
    <w:p w:rsidRPr="006E6062" w:rsidR="00D07A1D" w:rsidP="00860FEE" w:rsidRDefault="00D07A1D" w14:paraId="58D0E439" w14:textId="1FAF491F">
      <w:pPr>
        <w:jc w:val="both"/>
      </w:pPr>
      <w:r w:rsidRPr="006E6062">
        <w:t xml:space="preserve">Durante el periodo comprendido entre el 01 y el 30 de </w:t>
      </w:r>
      <w:r w:rsidRPr="006E6062" w:rsidR="00315B13">
        <w:t>NOVIEMBRE</w:t>
      </w:r>
      <w:r w:rsidRPr="006E6062">
        <w:t xml:space="preserve"> de 2025, se finalizó la instalación de 45 puntos con tecnología IoT, cumpliendo con lo ofertado en el contrato SCJ-1809-2024.</w:t>
      </w:r>
    </w:p>
    <w:p w:rsidRPr="006E6062" w:rsidR="002C538A" w:rsidP="00860FEE" w:rsidRDefault="004B1E18" w14:paraId="3BA35FDF" w14:textId="5210BD15">
      <w:pPr>
        <w:jc w:val="both"/>
      </w:pPr>
      <w:r w:rsidRPr="006E6062">
        <w:t>Dicho informe fue aprobado mediante el comunicado No. VVG-CCS-ETB-527-25</w:t>
      </w:r>
      <w:r w:rsidRPr="006E6062" w:rsidR="007F4AAD">
        <w:t xml:space="preserve"> el día 18 de julio de 2025.</w:t>
      </w:r>
    </w:p>
    <w:p w:rsidRPr="006E6062" w:rsidR="009B776F" w:rsidP="00154641" w:rsidRDefault="243ABD43" w14:paraId="474238DB" w14:textId="08CF95F3">
      <w:pPr>
        <w:pStyle w:val="Ttulo2"/>
        <w:numPr>
          <w:ilvl w:val="1"/>
          <w:numId w:val="5"/>
        </w:numPr>
        <w:rPr>
          <w:color w:val="002060"/>
        </w:rPr>
      </w:pPr>
      <w:bookmarkStart w:name="_Toc194682992" w:id="641"/>
      <w:bookmarkStart w:name="_Toc860636198" w:id="642"/>
      <w:bookmarkStart w:name="_Toc322560241" w:id="643"/>
      <w:bookmarkStart w:name="_Toc443677697" w:id="644"/>
      <w:bookmarkStart w:name="_Toc228780153" w:id="645"/>
      <w:bookmarkStart w:name="_Toc216169897" w:id="646"/>
      <w:r w:rsidRPr="006E6062">
        <w:rPr>
          <w:color w:val="002060"/>
        </w:rPr>
        <w:t>RADIO ENLACES PARA PLAZA DE BOLÍVAR</w:t>
      </w:r>
      <w:bookmarkEnd w:id="641"/>
      <w:bookmarkEnd w:id="642"/>
      <w:bookmarkEnd w:id="643"/>
      <w:bookmarkEnd w:id="644"/>
      <w:bookmarkEnd w:id="645"/>
      <w:bookmarkEnd w:id="646"/>
    </w:p>
    <w:p w:rsidRPr="006E6062" w:rsidR="007B65E2" w:rsidP="00493810" w:rsidRDefault="007B65E2" w14:paraId="1F8F7B50" w14:textId="77777777"/>
    <w:tbl>
      <w:tblPr>
        <w:tblStyle w:val="Tabladelista4-nfasis1"/>
        <w:tblW w:w="0" w:type="auto"/>
        <w:tblLook w:val="04A0" w:firstRow="1" w:lastRow="0" w:firstColumn="1" w:lastColumn="0" w:noHBand="0" w:noVBand="1"/>
      </w:tblPr>
      <w:tblGrid>
        <w:gridCol w:w="1096"/>
        <w:gridCol w:w="6129"/>
        <w:gridCol w:w="1603"/>
      </w:tblGrid>
      <w:tr w:rsidRPr="006E6062" w:rsidR="00D56E50" w:rsidTr="00FF40AB" w14:paraId="0A3D034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rsidRPr="006E6062" w:rsidR="00D56E50" w:rsidRDefault="00D56E50" w14:paraId="631B5EC4" w14:textId="77777777">
            <w:pPr>
              <w:jc w:val="center"/>
              <w:rPr>
                <w:sz w:val="20"/>
                <w:szCs w:val="20"/>
              </w:rPr>
            </w:pPr>
            <w:r w:rsidRPr="006E6062">
              <w:rPr>
                <w:sz w:val="20"/>
                <w:szCs w:val="20"/>
              </w:rPr>
              <w:t>Objetivo</w:t>
            </w:r>
          </w:p>
        </w:tc>
        <w:tc>
          <w:tcPr>
            <w:tcW w:w="6129" w:type="dxa"/>
          </w:tcPr>
          <w:p w:rsidRPr="006E6062" w:rsidR="00D56E50" w:rsidRDefault="00D56E50" w14:paraId="2C0F7260" w14:textId="0F790A92">
            <w:pPr>
              <w:jc w:val="center"/>
              <w:cnfStyle w:val="100000000000" w:firstRow="1" w:lastRow="0" w:firstColumn="0" w:lastColumn="0" w:oddVBand="0" w:evenVBand="0" w:oddHBand="0" w:evenHBand="0" w:firstRowFirstColumn="0" w:firstRowLastColumn="0" w:lastRowFirstColumn="0" w:lastRowLastColumn="0"/>
              <w:rPr>
                <w:sz w:val="20"/>
                <w:szCs w:val="20"/>
              </w:rPr>
            </w:pPr>
            <w:r w:rsidRPr="006E6062">
              <w:rPr>
                <w:sz w:val="20"/>
                <w:szCs w:val="20"/>
              </w:rPr>
              <w:t>Mejorar la calidad del servicio de video para dos (2) radioenlaces que actualmente están soportando la funcionalidad de dos (2) cámaras ubicadas estratégicamente en la plaza de Bolívar</w:t>
            </w:r>
          </w:p>
        </w:tc>
        <w:tc>
          <w:tcPr>
            <w:tcW w:w="1603" w:type="dxa"/>
          </w:tcPr>
          <w:p w:rsidRPr="006E6062" w:rsidR="00D56E50" w:rsidRDefault="00D56E50" w14:paraId="67A3994D" w14:textId="77777777">
            <w:pPr>
              <w:jc w:val="center"/>
              <w:cnfStyle w:val="100000000000" w:firstRow="1" w:lastRow="0" w:firstColumn="0" w:lastColumn="0" w:oddVBand="0" w:evenVBand="0" w:oddHBand="0" w:evenHBand="0" w:firstRowFirstColumn="0" w:firstRowLastColumn="0" w:lastRowFirstColumn="0" w:lastRowLastColumn="0"/>
              <w:rPr>
                <w:sz w:val="20"/>
                <w:szCs w:val="20"/>
              </w:rPr>
            </w:pPr>
            <w:r w:rsidRPr="006E6062">
              <w:rPr>
                <w:sz w:val="20"/>
                <w:szCs w:val="20"/>
              </w:rPr>
              <w:t>AVANCE</w:t>
            </w:r>
          </w:p>
        </w:tc>
      </w:tr>
      <w:tr w:rsidRPr="006E6062" w:rsidR="00D56E50" w:rsidTr="00FF40AB" w14:paraId="262CE82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rsidRPr="006E6062" w:rsidR="00D56E50" w:rsidRDefault="00D56E50" w14:paraId="61B48321" w14:textId="77777777">
            <w:pPr>
              <w:jc w:val="center"/>
              <w:rPr>
                <w:sz w:val="20"/>
                <w:szCs w:val="20"/>
              </w:rPr>
            </w:pPr>
            <w:r w:rsidRPr="006E6062">
              <w:rPr>
                <w:sz w:val="20"/>
                <w:szCs w:val="20"/>
              </w:rPr>
              <w:t>Acciones</w:t>
            </w:r>
          </w:p>
        </w:tc>
        <w:tc>
          <w:tcPr>
            <w:tcW w:w="6129" w:type="dxa"/>
          </w:tcPr>
          <w:p w:rsidRPr="006E6062" w:rsidR="00D56E50" w:rsidRDefault="00D56E50" w14:paraId="651760E1" w14:textId="7BC57C9F">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6062">
              <w:rPr>
                <w:sz w:val="20"/>
                <w:szCs w:val="20"/>
              </w:rPr>
              <w:t>Instalar dos (2) radioenlaces que garanticen una transmisión continua y de alta calidad de las imágenes en la plaza de Bolívar</w:t>
            </w:r>
          </w:p>
        </w:tc>
        <w:tc>
          <w:tcPr>
            <w:tcW w:w="1603" w:type="dxa"/>
          </w:tcPr>
          <w:p w:rsidRPr="006E6062" w:rsidR="00D56E50" w:rsidRDefault="002B1317" w14:paraId="4CEC740D" w14:textId="3CAECB4F">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6062">
              <w:rPr>
                <w:sz w:val="20"/>
                <w:szCs w:val="20"/>
              </w:rPr>
              <w:t>98</w:t>
            </w:r>
            <w:r w:rsidRPr="006E6062" w:rsidR="00D352C9">
              <w:rPr>
                <w:sz w:val="20"/>
                <w:szCs w:val="20"/>
              </w:rPr>
              <w:t>%</w:t>
            </w:r>
          </w:p>
        </w:tc>
      </w:tr>
    </w:tbl>
    <w:p w:rsidRPr="006E6062" w:rsidR="00D56E50" w:rsidP="0071082C" w:rsidRDefault="0071082C" w14:paraId="2DABA1FD" w14:textId="5448234E">
      <w:pPr>
        <w:pStyle w:val="Descripcin"/>
        <w:jc w:val="center"/>
      </w:pPr>
      <w:bookmarkStart w:name="_Toc215650602" w:id="647"/>
      <w:r w:rsidRPr="006E6062">
        <w:t xml:space="preserve">Tabla </w:t>
      </w:r>
      <w:r w:rsidRPr="006E6062">
        <w:fldChar w:fldCharType="begin"/>
      </w:r>
      <w:r w:rsidRPr="006E6062">
        <w:instrText>SEQ Tabla \* ARABIC</w:instrText>
      </w:r>
      <w:r w:rsidRPr="006E6062">
        <w:fldChar w:fldCharType="separate"/>
      </w:r>
      <w:r w:rsidR="00041DFA">
        <w:rPr>
          <w:noProof/>
        </w:rPr>
        <w:t>67</w:t>
      </w:r>
      <w:r w:rsidRPr="006E6062">
        <w:fldChar w:fldCharType="end"/>
      </w:r>
      <w:r w:rsidRPr="006E6062">
        <w:t xml:space="preserve">. </w:t>
      </w:r>
      <w:r w:rsidRPr="006E6062" w:rsidR="00D56E50">
        <w:t>RADIO ENLACES PARA PLAZA DE BOLÍVAR</w:t>
      </w:r>
      <w:bookmarkEnd w:id="647"/>
    </w:p>
    <w:p w:rsidRPr="006E6062" w:rsidR="002D3638" w:rsidP="000A0BCD" w:rsidRDefault="00637494" w14:paraId="1A2B2875" w14:textId="05BAFA24">
      <w:pPr>
        <w:jc w:val="both"/>
      </w:pPr>
      <w:r w:rsidRPr="006E6062">
        <w:t xml:space="preserve">Mediante el comunicado No. GSC-6631-2025 del 29 de julio de 2025 se remitió el informe de valor público del radioenlace Plaza Bolívar. En la reunión técnica realizada el 26 de </w:t>
      </w:r>
      <w:r w:rsidRPr="006E6062" w:rsidR="00D73062">
        <w:t>agosto</w:t>
      </w:r>
      <w:r w:rsidRPr="006E6062">
        <w:t>, la interventoría confirmó que dicho informe se encuentra aprobado, quedando pendiente la emisión del comunicado oficial de aprobación. Así mismo, está en trámite el ingreso al almacén de</w:t>
      </w:r>
      <w:r w:rsidRPr="006E6062" w:rsidR="009E6E01">
        <w:t xml:space="preserve"> la secretaria</w:t>
      </w:r>
      <w:r w:rsidRPr="006E6062">
        <w:t xml:space="preserve"> los dos radioenlaces.</w:t>
      </w:r>
    </w:p>
    <w:p w:rsidRPr="006E6062" w:rsidR="007B242B" w:rsidP="008C78E6" w:rsidRDefault="007B242B" w14:paraId="644C2BE6" w14:textId="551900F9">
      <w:pPr>
        <w:jc w:val="both"/>
      </w:pPr>
      <w:r w:rsidRPr="006E6062">
        <w:t>Por temas de documentación, se adquirieron dos (2) radios enlace nuevos, los cuales estarán llegando el lunes 13/10/2025, con el fin de formalizar este requerimiento. Esto debido a que la documentación pendiente fue encontrada de manera parcial por parte del distribuidor, motivo por el cual se decidió realizar la compra sin generar afectaciones económicas al proyecto. Una vez lleguen los equipos, se procederá a radicar el Valor Público (VP) y el soporte correspondiente a su instalación (aplica para el enlace Cra 8).</w:t>
      </w:r>
    </w:p>
    <w:p w:rsidRPr="006E6062" w:rsidR="007B242B" w:rsidP="008C78E6" w:rsidRDefault="007B242B" w14:paraId="593CF0C4" w14:textId="25BDE343">
      <w:pPr>
        <w:jc w:val="both"/>
      </w:pPr>
      <w:r w:rsidRPr="006E6062">
        <w:t xml:space="preserve">La instalación de los radioenlaces fue programada para el 28 de </w:t>
      </w:r>
      <w:r w:rsidRPr="006E6062" w:rsidR="00315B13">
        <w:t>NOVIEMBRE</w:t>
      </w:r>
      <w:r w:rsidRPr="006E6062">
        <w:t xml:space="preserve"> de 2025, ya que no fue posible ejecutarla en la fecha inicialmente prevista (27 de </w:t>
      </w:r>
      <w:r w:rsidRPr="006E6062" w:rsidR="00315B13">
        <w:t>NOVIEMBRE</w:t>
      </w:r>
      <w:r w:rsidRPr="006E6062">
        <w:t xml:space="preserve"> de 2025), debido a las </w:t>
      </w:r>
      <w:r w:rsidRPr="006E6062">
        <w:t>manifestaciones presentadas en la zona, las cuales impidieron el desarrollo de las actividades programadas.</w:t>
      </w:r>
    </w:p>
    <w:p w:rsidRPr="006E6062" w:rsidR="007B242B" w:rsidP="00A9793B" w:rsidRDefault="00701DEB" w14:paraId="406A0555" w14:textId="6EBC4BCB">
      <w:pPr>
        <w:jc w:val="both"/>
      </w:pPr>
      <w:r>
        <w:t xml:space="preserve">Finalmente se realiza </w:t>
      </w:r>
      <w:r w:rsidR="00973844">
        <w:t xml:space="preserve">la radicación </w:t>
      </w:r>
      <w:r w:rsidR="001C6720">
        <w:t>de los documentos correspondiente</w:t>
      </w:r>
      <w:r w:rsidR="006225DC">
        <w:t>s</w:t>
      </w:r>
      <w:r w:rsidR="001C6720">
        <w:t xml:space="preserve"> </w:t>
      </w:r>
      <w:r w:rsidR="006F3AC9">
        <w:t>media</w:t>
      </w:r>
      <w:r w:rsidR="00A9793B">
        <w:t>n</w:t>
      </w:r>
      <w:r w:rsidR="006F3AC9">
        <w:t xml:space="preserve">te comunicado </w:t>
      </w:r>
      <w:r w:rsidRPr="006F3AC9" w:rsidR="006F3AC9">
        <w:t>GSC-7631-2025 - INGRESOS ALMACEN VALORES PUBLICOS- PANEL SOLAR</w:t>
      </w:r>
      <w:r w:rsidR="006F3AC9">
        <w:t xml:space="preserve">, </w:t>
      </w:r>
      <w:r w:rsidR="00862F79">
        <w:t>el día 25/11/2025</w:t>
      </w:r>
      <w:r w:rsidR="00A9793B">
        <w:t>.</w:t>
      </w:r>
    </w:p>
    <w:p w:rsidRPr="006E6062" w:rsidR="263F5431" w:rsidP="00154641" w:rsidRDefault="45B939AF" w14:paraId="710C6ACF" w14:textId="7AECADD4">
      <w:pPr>
        <w:pStyle w:val="Ttulo2"/>
        <w:numPr>
          <w:ilvl w:val="1"/>
          <w:numId w:val="5"/>
        </w:numPr>
        <w:rPr>
          <w:color w:val="002060"/>
        </w:rPr>
      </w:pPr>
      <w:bookmarkStart w:name="_Toc194682993" w:id="648"/>
      <w:bookmarkStart w:name="_Toc530133679" w:id="649"/>
      <w:bookmarkStart w:name="_Toc175743538" w:id="650"/>
      <w:bookmarkStart w:name="_Toc973312579" w:id="651"/>
      <w:bookmarkStart w:name="_Toc1604099290" w:id="652"/>
      <w:bookmarkStart w:name="_Toc216169898" w:id="653"/>
      <w:r w:rsidRPr="006E6062">
        <w:rPr>
          <w:color w:val="002060"/>
        </w:rPr>
        <w:t>LIMPIEZAS DE ACRÍLICOS</w:t>
      </w:r>
      <w:bookmarkEnd w:id="648"/>
      <w:bookmarkEnd w:id="649"/>
      <w:bookmarkEnd w:id="650"/>
      <w:bookmarkEnd w:id="651"/>
      <w:bookmarkEnd w:id="652"/>
      <w:bookmarkEnd w:id="653"/>
    </w:p>
    <w:p w:rsidRPr="006E6062" w:rsidR="7ED62CCD" w:rsidP="00872FC9" w:rsidRDefault="7ED62CCD" w14:paraId="50BDDBF2" w14:textId="5BAB3CC2"/>
    <w:tbl>
      <w:tblPr>
        <w:tblStyle w:val="Tabladelista4-nfasis1"/>
        <w:tblW w:w="0" w:type="auto"/>
        <w:tblLook w:val="04A0" w:firstRow="1" w:lastRow="0" w:firstColumn="1" w:lastColumn="0" w:noHBand="0" w:noVBand="1"/>
      </w:tblPr>
      <w:tblGrid>
        <w:gridCol w:w="1096"/>
        <w:gridCol w:w="6129"/>
        <w:gridCol w:w="1603"/>
      </w:tblGrid>
      <w:tr w:rsidRPr="006E6062" w:rsidR="0078082B" w:rsidTr="00FF40AB" w14:paraId="05098C1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rsidRPr="006E6062" w:rsidR="0078082B" w:rsidRDefault="0078082B" w14:paraId="51352FA4" w14:textId="77777777">
            <w:pPr>
              <w:jc w:val="center"/>
              <w:rPr>
                <w:sz w:val="20"/>
                <w:szCs w:val="20"/>
              </w:rPr>
            </w:pPr>
            <w:r w:rsidRPr="006E6062">
              <w:rPr>
                <w:sz w:val="20"/>
                <w:szCs w:val="20"/>
              </w:rPr>
              <w:t>Objetivo</w:t>
            </w:r>
          </w:p>
        </w:tc>
        <w:tc>
          <w:tcPr>
            <w:tcW w:w="6129" w:type="dxa"/>
          </w:tcPr>
          <w:p w:rsidRPr="006E6062" w:rsidR="0078082B" w:rsidRDefault="0078082B" w14:paraId="00718046" w14:textId="11F6B1AB">
            <w:pPr>
              <w:jc w:val="center"/>
              <w:cnfStyle w:val="100000000000" w:firstRow="1" w:lastRow="0" w:firstColumn="0" w:lastColumn="0" w:oddVBand="0" w:evenVBand="0" w:oddHBand="0" w:evenHBand="0" w:firstRowFirstColumn="0" w:firstRowLastColumn="0" w:lastRowFirstColumn="0" w:lastRowLastColumn="0"/>
              <w:rPr>
                <w:sz w:val="20"/>
                <w:szCs w:val="20"/>
              </w:rPr>
            </w:pPr>
            <w:r w:rsidRPr="006E6062">
              <w:rPr>
                <w:sz w:val="20"/>
                <w:szCs w:val="20"/>
              </w:rPr>
              <w:t>Aumentar la visibilidad de las cámaras</w:t>
            </w:r>
          </w:p>
        </w:tc>
        <w:tc>
          <w:tcPr>
            <w:tcW w:w="1603" w:type="dxa"/>
          </w:tcPr>
          <w:p w:rsidRPr="006E6062" w:rsidR="0078082B" w:rsidRDefault="0078082B" w14:paraId="1D529ACE" w14:textId="77777777">
            <w:pPr>
              <w:jc w:val="center"/>
              <w:cnfStyle w:val="100000000000" w:firstRow="1" w:lastRow="0" w:firstColumn="0" w:lastColumn="0" w:oddVBand="0" w:evenVBand="0" w:oddHBand="0" w:evenHBand="0" w:firstRowFirstColumn="0" w:firstRowLastColumn="0" w:lastRowFirstColumn="0" w:lastRowLastColumn="0"/>
              <w:rPr>
                <w:sz w:val="20"/>
                <w:szCs w:val="20"/>
              </w:rPr>
            </w:pPr>
            <w:r w:rsidRPr="006E6062">
              <w:rPr>
                <w:sz w:val="20"/>
                <w:szCs w:val="20"/>
              </w:rPr>
              <w:t>AVANCE</w:t>
            </w:r>
          </w:p>
        </w:tc>
      </w:tr>
      <w:tr w:rsidRPr="006E6062" w:rsidR="0078082B" w:rsidTr="00FF40AB" w14:paraId="2EF0897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rsidRPr="006E6062" w:rsidR="0078082B" w:rsidRDefault="0078082B" w14:paraId="5A50C0C9" w14:textId="77777777">
            <w:pPr>
              <w:jc w:val="center"/>
              <w:rPr>
                <w:sz w:val="20"/>
                <w:szCs w:val="20"/>
              </w:rPr>
            </w:pPr>
            <w:r w:rsidRPr="006E6062">
              <w:rPr>
                <w:sz w:val="20"/>
                <w:szCs w:val="20"/>
              </w:rPr>
              <w:t>Acciones</w:t>
            </w:r>
          </w:p>
        </w:tc>
        <w:tc>
          <w:tcPr>
            <w:tcW w:w="6129" w:type="dxa"/>
          </w:tcPr>
          <w:p w:rsidRPr="006E6062" w:rsidR="0078082B" w:rsidRDefault="0078082B" w14:paraId="6700C076" w14:textId="2B693C1C">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6062">
              <w:rPr>
                <w:sz w:val="20"/>
                <w:szCs w:val="20"/>
              </w:rPr>
              <w:t>Programar y ejecutar hasta cien (100) limpiezas mensuales de burbujas, para mantener la claridad de las lentes o acrílicos de las cámaras</w:t>
            </w:r>
          </w:p>
        </w:tc>
        <w:tc>
          <w:tcPr>
            <w:tcW w:w="1603" w:type="dxa"/>
          </w:tcPr>
          <w:p w:rsidRPr="006E6062" w:rsidR="0078082B" w:rsidRDefault="00F8340D" w14:paraId="22E46482" w14:textId="3EE7156A">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6062">
              <w:rPr>
                <w:sz w:val="20"/>
                <w:szCs w:val="20"/>
              </w:rPr>
              <w:t>100%</w:t>
            </w:r>
          </w:p>
        </w:tc>
      </w:tr>
    </w:tbl>
    <w:p w:rsidRPr="006E6062" w:rsidR="0078082B" w:rsidP="004125C6" w:rsidRDefault="004125C6" w14:paraId="3960CA14" w14:textId="430287DE">
      <w:pPr>
        <w:pStyle w:val="Descripcin"/>
        <w:jc w:val="center"/>
      </w:pPr>
      <w:bookmarkStart w:name="_Toc215650603" w:id="654"/>
      <w:r w:rsidRPr="006E6062">
        <w:t xml:space="preserve">Tabla </w:t>
      </w:r>
      <w:r w:rsidRPr="006E6062">
        <w:fldChar w:fldCharType="begin"/>
      </w:r>
      <w:r w:rsidRPr="006E6062">
        <w:instrText>SEQ Tabla \* ARABIC</w:instrText>
      </w:r>
      <w:r w:rsidRPr="006E6062">
        <w:fldChar w:fldCharType="separate"/>
      </w:r>
      <w:r w:rsidR="00041DFA">
        <w:rPr>
          <w:noProof/>
        </w:rPr>
        <w:t>68</w:t>
      </w:r>
      <w:r w:rsidRPr="006E6062">
        <w:fldChar w:fldCharType="end"/>
      </w:r>
      <w:r w:rsidRPr="006E6062">
        <w:t>. LIMPIEZAS DE ACRÍLICOS</w:t>
      </w:r>
      <w:bookmarkEnd w:id="654"/>
    </w:p>
    <w:p w:rsidRPr="006E6062" w:rsidR="0026545F" w:rsidP="005A4CC9" w:rsidRDefault="0026545F" w14:paraId="64129EB5" w14:textId="269506B1">
      <w:pPr>
        <w:jc w:val="both"/>
      </w:pPr>
      <w:r w:rsidRPr="006E6062">
        <w:t xml:space="preserve">Durante el periodo comprendido entre el 1 y el </w:t>
      </w:r>
      <w:r w:rsidRPr="006E6062" w:rsidR="00650623">
        <w:t>30 de NOVIEMBRE</w:t>
      </w:r>
      <w:r w:rsidRPr="006E6062">
        <w:t xml:space="preserve"> de 2025, en el marco del contrato SCJ-1809-2024, se llevaron a cabo un total de 100 visitas de limpieza de acrílicos, dando cumplimiento al valor público ofertado en el contrato. </w:t>
      </w:r>
    </w:p>
    <w:p w:rsidRPr="006E6062" w:rsidR="009E6E01" w:rsidP="005A4CC9" w:rsidRDefault="0026545F" w14:paraId="5E70F119" w14:textId="50192010">
      <w:pPr>
        <w:jc w:val="both"/>
      </w:pPr>
      <w:r w:rsidRPr="006E6062">
        <w:t>El cronograma correspondiente fue remitido a la interventoría mediante el comunicado GSC-</w:t>
      </w:r>
      <w:r w:rsidRPr="006E6062" w:rsidR="0023238C">
        <w:t>7</w:t>
      </w:r>
      <w:r w:rsidR="0058134A">
        <w:t>5</w:t>
      </w:r>
      <w:r w:rsidR="00013910">
        <w:t>21</w:t>
      </w:r>
      <w:r w:rsidRPr="006E6062">
        <w:t xml:space="preserve">-2025 </w:t>
      </w:r>
      <w:r w:rsidRPr="006E6062" w:rsidR="00BB6739">
        <w:t>el día 0</w:t>
      </w:r>
      <w:r w:rsidR="00013910">
        <w:t>4</w:t>
      </w:r>
      <w:r w:rsidRPr="006E6062" w:rsidR="00BB6739">
        <w:t xml:space="preserve"> de </w:t>
      </w:r>
      <w:r w:rsidRPr="006E6062" w:rsidR="00315B13">
        <w:t>NOVIEMBRE</w:t>
      </w:r>
      <w:r w:rsidRPr="006E6062">
        <w:t xml:space="preserve"> y aprobado a través del comunicado VVG-CCS-ETB-</w:t>
      </w:r>
      <w:r w:rsidR="0058134A">
        <w:t>978</w:t>
      </w:r>
      <w:r w:rsidRPr="006E6062">
        <w:t xml:space="preserve">-25 del </w:t>
      </w:r>
      <w:r w:rsidRPr="006E6062" w:rsidR="00FE019E">
        <w:t>0</w:t>
      </w:r>
      <w:r w:rsidR="00013910">
        <w:t>6</w:t>
      </w:r>
      <w:r w:rsidRPr="006E6062">
        <w:t xml:space="preserve"> de </w:t>
      </w:r>
      <w:r w:rsidRPr="006E6062" w:rsidR="00315B13">
        <w:t>NOVIEMBRE</w:t>
      </w:r>
      <w:r w:rsidRPr="006E6062">
        <w:t xml:space="preserve"> de 2025, confirmando el cumplimiento del valor público establecido.</w:t>
      </w:r>
    </w:p>
    <w:p w:rsidRPr="006E6062" w:rsidR="009F6BE0" w:rsidP="005A4CC9" w:rsidRDefault="00AA352B" w14:paraId="4C61ABEE" w14:textId="78F87137">
      <w:pPr>
        <w:jc w:val="both"/>
      </w:pPr>
      <w:r w:rsidRPr="006E6062">
        <w:t>Para conocer el detalle de las actividades ejecutadas, remítase al ítem 6.3 del presente informe, correspondiente a limpieza de acrílicos.</w:t>
      </w:r>
    </w:p>
    <w:p w:rsidRPr="006E6062" w:rsidR="006558DC" w:rsidP="00154641" w:rsidRDefault="32B29245" w14:paraId="6A56B48D" w14:textId="6D90E9CE">
      <w:pPr>
        <w:pStyle w:val="Ttulo2"/>
        <w:numPr>
          <w:ilvl w:val="1"/>
          <w:numId w:val="5"/>
        </w:numPr>
        <w:rPr>
          <w:color w:val="002060"/>
        </w:rPr>
      </w:pPr>
      <w:bookmarkStart w:name="_Toc194682994" w:id="655"/>
      <w:bookmarkStart w:name="_Toc1832354469" w:id="656"/>
      <w:bookmarkStart w:name="_Toc1016877098" w:id="657"/>
      <w:bookmarkStart w:name="_Toc1968798179" w:id="658"/>
      <w:bookmarkStart w:name="_Toc722698469" w:id="659"/>
      <w:bookmarkStart w:name="_Toc216169899" w:id="660"/>
      <w:r w:rsidRPr="006E6062">
        <w:rPr>
          <w:color w:val="002060"/>
        </w:rPr>
        <w:t>INTEGRACIÓN DE ESTACIONES DE POLICÍA</w:t>
      </w:r>
      <w:bookmarkEnd w:id="655"/>
      <w:bookmarkEnd w:id="656"/>
      <w:bookmarkEnd w:id="657"/>
      <w:bookmarkEnd w:id="658"/>
      <w:bookmarkEnd w:id="659"/>
      <w:bookmarkEnd w:id="660"/>
    </w:p>
    <w:p w:rsidRPr="006E6062" w:rsidR="003543C5" w:rsidP="00493810" w:rsidRDefault="003543C5" w14:paraId="44094D20" w14:textId="77777777"/>
    <w:tbl>
      <w:tblPr>
        <w:tblStyle w:val="Tabladelista4-nfasis1"/>
        <w:tblW w:w="0" w:type="auto"/>
        <w:tblLook w:val="04A0" w:firstRow="1" w:lastRow="0" w:firstColumn="1" w:lastColumn="0" w:noHBand="0" w:noVBand="1"/>
      </w:tblPr>
      <w:tblGrid>
        <w:gridCol w:w="1096"/>
        <w:gridCol w:w="6129"/>
        <w:gridCol w:w="1603"/>
      </w:tblGrid>
      <w:tr w:rsidRPr="006E6062" w:rsidR="008D019C" w:rsidTr="00FF40AB" w14:paraId="798FA30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rsidRPr="006E6062" w:rsidR="008D019C" w:rsidRDefault="008D019C" w14:paraId="32E29EB0" w14:textId="77777777">
            <w:pPr>
              <w:jc w:val="center"/>
              <w:rPr>
                <w:sz w:val="20"/>
                <w:szCs w:val="20"/>
              </w:rPr>
            </w:pPr>
            <w:r w:rsidRPr="006E6062">
              <w:rPr>
                <w:sz w:val="20"/>
                <w:szCs w:val="20"/>
              </w:rPr>
              <w:t>Objetivo</w:t>
            </w:r>
          </w:p>
        </w:tc>
        <w:tc>
          <w:tcPr>
            <w:tcW w:w="6129" w:type="dxa"/>
          </w:tcPr>
          <w:p w:rsidRPr="006E6062" w:rsidR="008D019C" w:rsidRDefault="004125C6" w14:paraId="3AEE9224" w14:textId="52C50A9E">
            <w:pPr>
              <w:jc w:val="center"/>
              <w:cnfStyle w:val="100000000000" w:firstRow="1" w:lastRow="0" w:firstColumn="0" w:lastColumn="0" w:oddVBand="0" w:evenVBand="0" w:oddHBand="0" w:evenHBand="0" w:firstRowFirstColumn="0" w:firstRowLastColumn="0" w:lastRowFirstColumn="0" w:lastRowLastColumn="0"/>
              <w:rPr>
                <w:sz w:val="20"/>
                <w:szCs w:val="20"/>
              </w:rPr>
            </w:pPr>
            <w:r w:rsidRPr="006E6062">
              <w:rPr>
                <w:sz w:val="20"/>
                <w:szCs w:val="20"/>
              </w:rPr>
              <w:t>Ampliar el especto de alcance del Sistema de Vigilancia</w:t>
            </w:r>
          </w:p>
        </w:tc>
        <w:tc>
          <w:tcPr>
            <w:tcW w:w="1603" w:type="dxa"/>
          </w:tcPr>
          <w:p w:rsidRPr="006E6062" w:rsidR="008D019C" w:rsidRDefault="008D019C" w14:paraId="6D693E80" w14:textId="77777777">
            <w:pPr>
              <w:jc w:val="center"/>
              <w:cnfStyle w:val="100000000000" w:firstRow="1" w:lastRow="0" w:firstColumn="0" w:lastColumn="0" w:oddVBand="0" w:evenVBand="0" w:oddHBand="0" w:evenHBand="0" w:firstRowFirstColumn="0" w:firstRowLastColumn="0" w:lastRowFirstColumn="0" w:lastRowLastColumn="0"/>
              <w:rPr>
                <w:sz w:val="20"/>
                <w:szCs w:val="20"/>
              </w:rPr>
            </w:pPr>
            <w:r w:rsidRPr="006E6062">
              <w:rPr>
                <w:sz w:val="20"/>
                <w:szCs w:val="20"/>
              </w:rPr>
              <w:t>AVANCE</w:t>
            </w:r>
          </w:p>
        </w:tc>
      </w:tr>
      <w:tr w:rsidRPr="006E6062" w:rsidR="008D019C" w:rsidTr="00FF40AB" w14:paraId="562770A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rsidRPr="006E6062" w:rsidR="008D019C" w:rsidRDefault="008D019C" w14:paraId="166DCDA9" w14:textId="77777777">
            <w:pPr>
              <w:jc w:val="center"/>
              <w:rPr>
                <w:sz w:val="20"/>
                <w:szCs w:val="20"/>
              </w:rPr>
            </w:pPr>
            <w:r w:rsidRPr="006E6062">
              <w:rPr>
                <w:sz w:val="20"/>
                <w:szCs w:val="20"/>
              </w:rPr>
              <w:t>Acciones</w:t>
            </w:r>
          </w:p>
        </w:tc>
        <w:tc>
          <w:tcPr>
            <w:tcW w:w="6129" w:type="dxa"/>
          </w:tcPr>
          <w:p w:rsidRPr="006E6062" w:rsidR="008D019C" w:rsidRDefault="004125C6" w14:paraId="0D7793F4" w14:textId="0603DEAE">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6062">
              <w:rPr>
                <w:sz w:val="20"/>
                <w:szCs w:val="20"/>
              </w:rPr>
              <w:t>Integrar hasta 24 estaciones de policía a través de los NVR del sistema ISS al VMS ISS del C4. Se coordinará con el Cliente cuáles serán las cámaras dispuestas en cada estación de Policía, que se lleguen a integrar con el C4</w:t>
            </w:r>
          </w:p>
        </w:tc>
        <w:tc>
          <w:tcPr>
            <w:tcW w:w="1603" w:type="dxa"/>
          </w:tcPr>
          <w:p w:rsidRPr="006E6062" w:rsidR="008D019C" w:rsidRDefault="00E706FE" w14:paraId="3F73BD06" w14:textId="1C90C849">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62</w:t>
            </w:r>
            <w:r w:rsidR="001C17D4">
              <w:rPr>
                <w:sz w:val="20"/>
                <w:szCs w:val="20"/>
              </w:rPr>
              <w:t xml:space="preserve">,5 </w:t>
            </w:r>
            <w:r w:rsidRPr="006E6062" w:rsidR="00463359">
              <w:rPr>
                <w:sz w:val="20"/>
                <w:szCs w:val="20"/>
              </w:rPr>
              <w:t>%</w:t>
            </w:r>
          </w:p>
        </w:tc>
      </w:tr>
    </w:tbl>
    <w:p w:rsidRPr="006E6062" w:rsidR="008D019C" w:rsidP="004125C6" w:rsidRDefault="004125C6" w14:paraId="7717E3A5" w14:textId="5C7681FA">
      <w:pPr>
        <w:pStyle w:val="Descripcin"/>
        <w:jc w:val="center"/>
      </w:pPr>
      <w:bookmarkStart w:name="_Toc215650604" w:id="661"/>
      <w:r w:rsidRPr="006E6062">
        <w:t xml:space="preserve">Tabla </w:t>
      </w:r>
      <w:r w:rsidRPr="006E6062">
        <w:fldChar w:fldCharType="begin"/>
      </w:r>
      <w:r w:rsidRPr="006E6062">
        <w:instrText>SEQ Tabla \* ARABIC</w:instrText>
      </w:r>
      <w:r w:rsidRPr="006E6062">
        <w:fldChar w:fldCharType="separate"/>
      </w:r>
      <w:r w:rsidR="00041DFA">
        <w:rPr>
          <w:noProof/>
        </w:rPr>
        <w:t>69</w:t>
      </w:r>
      <w:r w:rsidRPr="006E6062">
        <w:fldChar w:fldCharType="end"/>
      </w:r>
      <w:r w:rsidRPr="006E6062">
        <w:t>. INTEGRACIÓN DE ESTACIONES DE POLICÍA</w:t>
      </w:r>
      <w:bookmarkEnd w:id="661"/>
    </w:p>
    <w:p w:rsidRPr="006E6062" w:rsidR="00A5707B" w:rsidP="00A5707B" w:rsidRDefault="00A5707B" w14:paraId="38385065" w14:textId="44B184B1">
      <w:pPr>
        <w:jc w:val="both"/>
      </w:pPr>
      <w:r w:rsidRPr="006E6062">
        <w:t xml:space="preserve">Del total de 24 Estaciones de Policía, actualmente </w:t>
      </w:r>
      <w:r w:rsidR="0034520B">
        <w:t>15</w:t>
      </w:r>
      <w:r w:rsidRPr="006E6062">
        <w:t xml:space="preserve"> se encuentran integradas con el C4, </w:t>
      </w:r>
      <w:r w:rsidR="00607391">
        <w:t>7</w:t>
      </w:r>
      <w:r w:rsidRPr="006E6062">
        <w:t xml:space="preserve"> permanecen pendientes por gestión de ETB-Conectividad, 1 está en espera por traslado de rack y otra no ha podido ser intervenida debido a un riesgo biológico.</w:t>
      </w:r>
    </w:p>
    <w:p w:rsidRPr="006E6062" w:rsidR="00AA23EE" w:rsidP="00AA23EE" w:rsidRDefault="00AA23EE" w14:paraId="726DA0A1" w14:textId="77777777">
      <w:pPr>
        <w:jc w:val="both"/>
      </w:pPr>
      <w:r w:rsidRPr="006E6062">
        <w:t>El 16/08/2025, ETB Mantenimiento radicó el oficio No. GSC-6883-2025, relacionado con un riesgo biológico en la EP Ciudad Bolívar. La interventoría emitió respuesta el 19/08/2025.</w:t>
      </w:r>
    </w:p>
    <w:p w:rsidR="00A5707B" w:rsidP="00AA23EE" w:rsidRDefault="00AA23EE" w14:paraId="7B743AAF" w14:textId="55ECDA00">
      <w:pPr>
        <w:jc w:val="both"/>
      </w:pPr>
      <w:r w:rsidRPr="006E6062">
        <w:t>Adicionalmente, la entidad contratante solicitó un informe sobre la capacidad de ancho de banda requerida para las estaciones de Policía. Este informe de tráfico continúa pendiente por parte de ETB Conectividad.</w:t>
      </w:r>
    </w:p>
    <w:p w:rsidRPr="006E6062" w:rsidR="0063139B" w:rsidP="00AA23EE" w:rsidRDefault="0063139B" w14:paraId="1EFCA260" w14:textId="77777777">
      <w:pPr>
        <w:jc w:val="both"/>
      </w:pPr>
    </w:p>
    <w:tbl>
      <w:tblPr>
        <w:tblStyle w:val="Tabladelista4-nfasis1"/>
        <w:tblW w:w="5000" w:type="pct"/>
        <w:tblLook w:val="04A0" w:firstRow="1" w:lastRow="0" w:firstColumn="1" w:lastColumn="0" w:noHBand="0" w:noVBand="1"/>
      </w:tblPr>
      <w:tblGrid>
        <w:gridCol w:w="784"/>
        <w:gridCol w:w="1729"/>
        <w:gridCol w:w="1275"/>
        <w:gridCol w:w="1057"/>
        <w:gridCol w:w="869"/>
        <w:gridCol w:w="1095"/>
        <w:gridCol w:w="827"/>
        <w:gridCol w:w="1192"/>
      </w:tblGrid>
      <w:tr w:rsidRPr="006E6062" w:rsidR="007D4E8D" w:rsidTr="0063139B" w14:paraId="7200075E" w14:textId="77777777">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44" w:type="pct"/>
            <w:vAlign w:val="center"/>
            <w:hideMark/>
          </w:tcPr>
          <w:p w:rsidRPr="006E6062" w:rsidR="00BC0A7A" w:rsidP="0063139B" w:rsidRDefault="00BC0A7A" w14:paraId="18B64F41" w14:textId="77777777">
            <w:pPr>
              <w:spacing w:after="160" w:line="259" w:lineRule="auto"/>
              <w:jc w:val="center"/>
              <w:rPr>
                <w:sz w:val="16"/>
                <w:szCs w:val="16"/>
              </w:rPr>
            </w:pPr>
            <w:r w:rsidRPr="006E6062">
              <w:rPr>
                <w:sz w:val="16"/>
                <w:szCs w:val="16"/>
              </w:rPr>
              <w:t>OC</w:t>
            </w:r>
          </w:p>
        </w:tc>
        <w:tc>
          <w:tcPr>
            <w:tcW w:w="980" w:type="pct"/>
            <w:vAlign w:val="center"/>
            <w:hideMark/>
          </w:tcPr>
          <w:p w:rsidRPr="006E6062" w:rsidR="00BC0A7A" w:rsidP="0063139B" w:rsidRDefault="00BC0A7A" w14:paraId="250B2AD6" w14:textId="77777777">
            <w:pPr>
              <w:spacing w:after="160" w:line="259" w:lineRule="auto"/>
              <w:jc w:val="center"/>
              <w:cnfStyle w:val="100000000000" w:firstRow="1" w:lastRow="0" w:firstColumn="0" w:lastColumn="0" w:oddVBand="0" w:evenVBand="0" w:oddHBand="0" w:evenHBand="0" w:firstRowFirstColumn="0" w:firstRowLastColumn="0" w:lastRowFirstColumn="0" w:lastRowLastColumn="0"/>
              <w:rPr>
                <w:sz w:val="16"/>
                <w:szCs w:val="16"/>
              </w:rPr>
            </w:pPr>
            <w:r w:rsidRPr="006E6062">
              <w:rPr>
                <w:sz w:val="16"/>
                <w:szCs w:val="16"/>
              </w:rPr>
              <w:t>DIRECCIÓN</w:t>
            </w:r>
          </w:p>
        </w:tc>
        <w:tc>
          <w:tcPr>
            <w:tcW w:w="722" w:type="pct"/>
            <w:vAlign w:val="center"/>
            <w:hideMark/>
          </w:tcPr>
          <w:p w:rsidRPr="006E6062" w:rsidR="00BC0A7A" w:rsidP="0063139B" w:rsidRDefault="00BC0A7A" w14:paraId="38770C64" w14:textId="77777777">
            <w:pPr>
              <w:spacing w:after="160" w:line="259" w:lineRule="auto"/>
              <w:jc w:val="center"/>
              <w:cnfStyle w:val="100000000000" w:firstRow="1" w:lastRow="0" w:firstColumn="0" w:lastColumn="0" w:oddVBand="0" w:evenVBand="0" w:oddHBand="0" w:evenHBand="0" w:firstRowFirstColumn="0" w:firstRowLastColumn="0" w:lastRowFirstColumn="0" w:lastRowLastColumn="0"/>
              <w:rPr>
                <w:sz w:val="16"/>
                <w:szCs w:val="16"/>
              </w:rPr>
            </w:pPr>
            <w:r w:rsidRPr="006E6062">
              <w:rPr>
                <w:sz w:val="16"/>
                <w:szCs w:val="16"/>
              </w:rPr>
              <w:t>INVESTIGACIÓN</w:t>
            </w:r>
          </w:p>
        </w:tc>
        <w:tc>
          <w:tcPr>
            <w:tcW w:w="599" w:type="pct"/>
            <w:vAlign w:val="center"/>
            <w:hideMark/>
          </w:tcPr>
          <w:p w:rsidRPr="006E6062" w:rsidR="00BC0A7A" w:rsidP="0063139B" w:rsidRDefault="00BC0A7A" w14:paraId="4A231818" w14:textId="77777777">
            <w:pPr>
              <w:spacing w:after="160" w:line="259" w:lineRule="auto"/>
              <w:jc w:val="center"/>
              <w:cnfStyle w:val="100000000000" w:firstRow="1" w:lastRow="0" w:firstColumn="0" w:lastColumn="0" w:oddVBand="0" w:evenVBand="0" w:oddHBand="0" w:evenHBand="0" w:firstRowFirstColumn="0" w:firstRowLastColumn="0" w:lastRowFirstColumn="0" w:lastRowLastColumn="0"/>
              <w:rPr>
                <w:sz w:val="16"/>
                <w:szCs w:val="16"/>
              </w:rPr>
            </w:pPr>
            <w:r w:rsidRPr="006E6062">
              <w:rPr>
                <w:sz w:val="16"/>
                <w:szCs w:val="16"/>
              </w:rPr>
              <w:t>VALIDACIÓN HILOS</w:t>
            </w:r>
          </w:p>
        </w:tc>
        <w:tc>
          <w:tcPr>
            <w:tcW w:w="492" w:type="pct"/>
            <w:vAlign w:val="center"/>
            <w:hideMark/>
          </w:tcPr>
          <w:p w:rsidRPr="006E6062" w:rsidR="00BC0A7A" w:rsidP="0063139B" w:rsidRDefault="00BC0A7A" w14:paraId="3F601A4C" w14:textId="15E60EAA">
            <w:pPr>
              <w:spacing w:after="160" w:line="259" w:lineRule="auto"/>
              <w:jc w:val="center"/>
              <w:cnfStyle w:val="100000000000" w:firstRow="1" w:lastRow="0" w:firstColumn="0" w:lastColumn="0" w:oddVBand="0" w:evenVBand="0" w:oddHBand="0" w:evenHBand="0" w:firstRowFirstColumn="0" w:firstRowLastColumn="0" w:lastRowFirstColumn="0" w:lastRowLastColumn="0"/>
              <w:rPr>
                <w:sz w:val="16"/>
                <w:szCs w:val="16"/>
              </w:rPr>
            </w:pPr>
            <w:r w:rsidRPr="006E6062">
              <w:rPr>
                <w:sz w:val="16"/>
                <w:szCs w:val="16"/>
              </w:rPr>
              <w:t>TENDIDO</w:t>
            </w:r>
          </w:p>
        </w:tc>
        <w:tc>
          <w:tcPr>
            <w:tcW w:w="620" w:type="pct"/>
            <w:vAlign w:val="center"/>
            <w:hideMark/>
          </w:tcPr>
          <w:p w:rsidRPr="006E6062" w:rsidR="00BC0A7A" w:rsidP="0063139B" w:rsidRDefault="00BC0A7A" w14:paraId="64DDBDAF" w14:textId="77777777">
            <w:pPr>
              <w:spacing w:after="160" w:line="259" w:lineRule="auto"/>
              <w:jc w:val="center"/>
              <w:cnfStyle w:val="100000000000" w:firstRow="1" w:lastRow="0" w:firstColumn="0" w:lastColumn="0" w:oddVBand="0" w:evenVBand="0" w:oddHBand="0" w:evenHBand="0" w:firstRowFirstColumn="0" w:firstRowLastColumn="0" w:lastRowFirstColumn="0" w:lastRowLastColumn="0"/>
              <w:rPr>
                <w:sz w:val="16"/>
                <w:szCs w:val="16"/>
              </w:rPr>
            </w:pPr>
            <w:r w:rsidRPr="006E6062">
              <w:rPr>
                <w:sz w:val="16"/>
                <w:szCs w:val="16"/>
              </w:rPr>
              <w:t>EMPALME - REPARACIÓN FIBRA</w:t>
            </w:r>
          </w:p>
        </w:tc>
        <w:tc>
          <w:tcPr>
            <w:tcW w:w="468" w:type="pct"/>
            <w:vAlign w:val="center"/>
            <w:hideMark/>
          </w:tcPr>
          <w:p w:rsidRPr="006E6062" w:rsidR="00BC0A7A" w:rsidP="0063139B" w:rsidRDefault="00BC0A7A" w14:paraId="29C2C7E1" w14:textId="77777777">
            <w:pPr>
              <w:spacing w:after="160" w:line="259" w:lineRule="auto"/>
              <w:jc w:val="center"/>
              <w:cnfStyle w:val="100000000000" w:firstRow="1" w:lastRow="0" w:firstColumn="0" w:lastColumn="0" w:oddVBand="0" w:evenVBand="0" w:oddHBand="0" w:evenHBand="0" w:firstRowFirstColumn="0" w:firstRowLastColumn="0" w:lastRowFirstColumn="0" w:lastRowLastColumn="0"/>
              <w:rPr>
                <w:sz w:val="16"/>
                <w:szCs w:val="16"/>
              </w:rPr>
            </w:pPr>
            <w:r w:rsidRPr="006E6062">
              <w:rPr>
                <w:sz w:val="16"/>
                <w:szCs w:val="16"/>
              </w:rPr>
              <w:t>CPE</w:t>
            </w:r>
          </w:p>
        </w:tc>
        <w:tc>
          <w:tcPr>
            <w:tcW w:w="675" w:type="pct"/>
            <w:vAlign w:val="center"/>
            <w:hideMark/>
          </w:tcPr>
          <w:p w:rsidRPr="006E6062" w:rsidR="00BC0A7A" w:rsidP="0063139B" w:rsidRDefault="00BC0A7A" w14:paraId="307ACC65" w14:textId="77777777">
            <w:pPr>
              <w:spacing w:after="160" w:line="259" w:lineRule="auto"/>
              <w:jc w:val="center"/>
              <w:cnfStyle w:val="100000000000" w:firstRow="1" w:lastRow="0" w:firstColumn="0" w:lastColumn="0" w:oddVBand="0" w:evenVBand="0" w:oddHBand="0" w:evenHBand="0" w:firstRowFirstColumn="0" w:firstRowLastColumn="0" w:lastRowFirstColumn="0" w:lastRowLastColumn="0"/>
              <w:rPr>
                <w:sz w:val="16"/>
                <w:szCs w:val="16"/>
              </w:rPr>
            </w:pPr>
            <w:r w:rsidRPr="006E6062">
              <w:rPr>
                <w:sz w:val="16"/>
                <w:szCs w:val="16"/>
              </w:rPr>
              <w:t>OBSERVACIÓN</w:t>
            </w:r>
          </w:p>
        </w:tc>
      </w:tr>
      <w:tr w:rsidRPr="006E6062" w:rsidR="007D4E8D" w:rsidTr="0063139B" w14:paraId="484E1CF9" w14:textId="7777777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44" w:type="pct"/>
            <w:vAlign w:val="center"/>
            <w:hideMark/>
          </w:tcPr>
          <w:p w:rsidRPr="006E6062" w:rsidR="00BC0A7A" w:rsidP="0063139B" w:rsidRDefault="00BC0A7A" w14:paraId="0627A8B3" w14:textId="5CEE0481">
            <w:pPr>
              <w:spacing w:after="160" w:line="259" w:lineRule="auto"/>
              <w:jc w:val="center"/>
              <w:rPr>
                <w:sz w:val="16"/>
                <w:szCs w:val="16"/>
              </w:rPr>
            </w:pPr>
            <w:r w:rsidRPr="006E6062">
              <w:rPr>
                <w:sz w:val="16"/>
                <w:szCs w:val="16"/>
              </w:rPr>
              <w:t>OC-2252457</w:t>
            </w:r>
          </w:p>
        </w:tc>
        <w:tc>
          <w:tcPr>
            <w:tcW w:w="980" w:type="pct"/>
            <w:vAlign w:val="center"/>
            <w:hideMark/>
          </w:tcPr>
          <w:p w:rsidRPr="006E6062" w:rsidR="00BC0A7A" w:rsidP="0063139B" w:rsidRDefault="00BC0A7A" w14:paraId="3A7F7EC5" w14:textId="77777777">
            <w:pPr>
              <w:spacing w:after="160" w:line="259" w:lineRule="auto"/>
              <w:jc w:val="center"/>
              <w:cnfStyle w:val="000000100000" w:firstRow="0" w:lastRow="0" w:firstColumn="0" w:lastColumn="0" w:oddVBand="0" w:evenVBand="0" w:oddHBand="1" w:evenHBand="0" w:firstRowFirstColumn="0" w:firstRowLastColumn="0" w:lastRowFirstColumn="0" w:lastRowLastColumn="0"/>
              <w:rPr>
                <w:sz w:val="16"/>
                <w:szCs w:val="16"/>
              </w:rPr>
            </w:pPr>
            <w:r w:rsidRPr="006E6062">
              <w:rPr>
                <w:sz w:val="16"/>
                <w:szCs w:val="16"/>
              </w:rPr>
              <w:t>E.P. MODELIA  _CRA 81 CALLE 25B</w:t>
            </w:r>
          </w:p>
        </w:tc>
        <w:tc>
          <w:tcPr>
            <w:tcW w:w="722" w:type="pct"/>
            <w:vAlign w:val="center"/>
            <w:hideMark/>
          </w:tcPr>
          <w:p w:rsidRPr="006E6062" w:rsidR="00BC0A7A" w:rsidP="0063139B" w:rsidRDefault="00BC0A7A" w14:paraId="482F17B2" w14:textId="77777777">
            <w:pPr>
              <w:spacing w:after="160" w:line="259" w:lineRule="auto"/>
              <w:jc w:val="center"/>
              <w:cnfStyle w:val="000000100000" w:firstRow="0" w:lastRow="0" w:firstColumn="0" w:lastColumn="0" w:oddVBand="0" w:evenVBand="0" w:oddHBand="1" w:evenHBand="0" w:firstRowFirstColumn="0" w:firstRowLastColumn="0" w:lastRowFirstColumn="0" w:lastRowLastColumn="0"/>
              <w:rPr>
                <w:sz w:val="16"/>
                <w:szCs w:val="16"/>
              </w:rPr>
            </w:pPr>
            <w:r w:rsidRPr="006E6062">
              <w:rPr>
                <w:sz w:val="16"/>
                <w:szCs w:val="16"/>
              </w:rPr>
              <w:t>4/11/25 8:00</w:t>
            </w:r>
          </w:p>
        </w:tc>
        <w:tc>
          <w:tcPr>
            <w:tcW w:w="599" w:type="pct"/>
            <w:vAlign w:val="center"/>
            <w:hideMark/>
          </w:tcPr>
          <w:p w:rsidRPr="006E6062" w:rsidR="00BC0A7A" w:rsidP="0063139B" w:rsidRDefault="00BC0A7A" w14:paraId="51ACD01E" w14:textId="77777777">
            <w:pPr>
              <w:spacing w:after="160" w:line="259" w:lineRule="auto"/>
              <w:jc w:val="center"/>
              <w:cnfStyle w:val="000000100000" w:firstRow="0" w:lastRow="0" w:firstColumn="0" w:lastColumn="0" w:oddVBand="0" w:evenVBand="0" w:oddHBand="1" w:evenHBand="0" w:firstRowFirstColumn="0" w:firstRowLastColumn="0" w:lastRowFirstColumn="0" w:lastRowLastColumn="0"/>
              <w:rPr>
                <w:sz w:val="16"/>
                <w:szCs w:val="16"/>
              </w:rPr>
            </w:pPr>
            <w:r w:rsidRPr="006E6062">
              <w:rPr>
                <w:sz w:val="16"/>
                <w:szCs w:val="16"/>
              </w:rPr>
              <w:t>4/11/25 8:00</w:t>
            </w:r>
          </w:p>
        </w:tc>
        <w:tc>
          <w:tcPr>
            <w:tcW w:w="492" w:type="pct"/>
            <w:vAlign w:val="center"/>
            <w:hideMark/>
          </w:tcPr>
          <w:p w:rsidRPr="006E6062" w:rsidR="00BC0A7A" w:rsidP="0063139B" w:rsidRDefault="00BC0A7A" w14:paraId="6DB90189" w14:textId="77777777">
            <w:pPr>
              <w:spacing w:after="160" w:line="259" w:lineRule="auto"/>
              <w:jc w:val="center"/>
              <w:cnfStyle w:val="000000100000" w:firstRow="0" w:lastRow="0" w:firstColumn="0" w:lastColumn="0" w:oddVBand="0" w:evenVBand="0" w:oddHBand="1" w:evenHBand="0" w:firstRowFirstColumn="0" w:firstRowLastColumn="0" w:lastRowFirstColumn="0" w:lastRowLastColumn="0"/>
              <w:rPr>
                <w:sz w:val="16"/>
                <w:szCs w:val="16"/>
              </w:rPr>
            </w:pPr>
            <w:r w:rsidRPr="006E6062">
              <w:rPr>
                <w:sz w:val="16"/>
                <w:szCs w:val="16"/>
              </w:rPr>
              <w:t>4/11/25 8:00</w:t>
            </w:r>
          </w:p>
        </w:tc>
        <w:tc>
          <w:tcPr>
            <w:tcW w:w="620" w:type="pct"/>
            <w:vAlign w:val="center"/>
            <w:hideMark/>
          </w:tcPr>
          <w:p w:rsidRPr="006E6062" w:rsidR="00BC0A7A" w:rsidP="0063139B" w:rsidRDefault="00BC0A7A" w14:paraId="6D7CE186" w14:textId="77777777">
            <w:pPr>
              <w:spacing w:after="160" w:line="259" w:lineRule="auto"/>
              <w:jc w:val="center"/>
              <w:cnfStyle w:val="000000100000" w:firstRow="0" w:lastRow="0" w:firstColumn="0" w:lastColumn="0" w:oddVBand="0" w:evenVBand="0" w:oddHBand="1" w:evenHBand="0" w:firstRowFirstColumn="0" w:firstRowLastColumn="0" w:lastRowFirstColumn="0" w:lastRowLastColumn="0"/>
              <w:rPr>
                <w:sz w:val="16"/>
                <w:szCs w:val="16"/>
              </w:rPr>
            </w:pPr>
            <w:r w:rsidRPr="006E6062">
              <w:rPr>
                <w:sz w:val="16"/>
                <w:szCs w:val="16"/>
              </w:rPr>
              <w:t>4/11/25 8:00</w:t>
            </w:r>
          </w:p>
        </w:tc>
        <w:tc>
          <w:tcPr>
            <w:tcW w:w="468" w:type="pct"/>
            <w:vAlign w:val="center"/>
            <w:hideMark/>
          </w:tcPr>
          <w:p w:rsidRPr="006E6062" w:rsidR="00BC0A7A" w:rsidP="0063139B" w:rsidRDefault="00BC0A7A" w14:paraId="6AE4BC27" w14:textId="77777777">
            <w:pPr>
              <w:spacing w:after="160" w:line="259" w:lineRule="auto"/>
              <w:jc w:val="center"/>
              <w:cnfStyle w:val="000000100000" w:firstRow="0" w:lastRow="0" w:firstColumn="0" w:lastColumn="0" w:oddVBand="0" w:evenVBand="0" w:oddHBand="1" w:evenHBand="0" w:firstRowFirstColumn="0" w:firstRowLastColumn="0" w:lastRowFirstColumn="0" w:lastRowLastColumn="0"/>
              <w:rPr>
                <w:sz w:val="16"/>
                <w:szCs w:val="16"/>
              </w:rPr>
            </w:pPr>
            <w:r w:rsidRPr="006E6062">
              <w:rPr>
                <w:sz w:val="16"/>
                <w:szCs w:val="16"/>
              </w:rPr>
              <w:t>4/11/25 8:00</w:t>
            </w:r>
          </w:p>
        </w:tc>
        <w:tc>
          <w:tcPr>
            <w:tcW w:w="675" w:type="pct"/>
            <w:vAlign w:val="center"/>
            <w:hideMark/>
          </w:tcPr>
          <w:p w:rsidRPr="006E6062" w:rsidR="00BC0A7A" w:rsidP="0063139B" w:rsidRDefault="00BC0A7A" w14:paraId="6413025A" w14:textId="77777777">
            <w:pPr>
              <w:spacing w:after="160" w:line="259" w:lineRule="auto"/>
              <w:jc w:val="center"/>
              <w:cnfStyle w:val="000000100000" w:firstRow="0" w:lastRow="0" w:firstColumn="0" w:lastColumn="0" w:oddVBand="0" w:evenVBand="0" w:oddHBand="1" w:evenHBand="0" w:firstRowFirstColumn="0" w:firstRowLastColumn="0" w:lastRowFirstColumn="0" w:lastRowLastColumn="0"/>
              <w:rPr>
                <w:sz w:val="16"/>
                <w:szCs w:val="16"/>
              </w:rPr>
            </w:pPr>
            <w:r w:rsidRPr="006E6062">
              <w:rPr>
                <w:sz w:val="16"/>
                <w:szCs w:val="16"/>
              </w:rPr>
              <w:t>En curso</w:t>
            </w:r>
          </w:p>
        </w:tc>
      </w:tr>
      <w:tr w:rsidRPr="006E6062" w:rsidR="007D4E8D" w:rsidTr="0063139B" w14:paraId="3C8DC562" w14:textId="77777777">
        <w:trPr>
          <w:trHeight w:val="320"/>
        </w:trPr>
        <w:tc>
          <w:tcPr>
            <w:cnfStyle w:val="001000000000" w:firstRow="0" w:lastRow="0" w:firstColumn="1" w:lastColumn="0" w:oddVBand="0" w:evenVBand="0" w:oddHBand="0" w:evenHBand="0" w:firstRowFirstColumn="0" w:firstRowLastColumn="0" w:lastRowFirstColumn="0" w:lastRowLastColumn="0"/>
            <w:tcW w:w="444" w:type="pct"/>
            <w:vAlign w:val="center"/>
            <w:hideMark/>
          </w:tcPr>
          <w:p w:rsidRPr="006E6062" w:rsidR="00BC0A7A" w:rsidP="0063139B" w:rsidRDefault="00BC0A7A" w14:paraId="77BA53F8" w14:textId="322FBB94">
            <w:pPr>
              <w:spacing w:after="160" w:line="259" w:lineRule="auto"/>
              <w:jc w:val="center"/>
              <w:rPr>
                <w:sz w:val="16"/>
                <w:szCs w:val="16"/>
              </w:rPr>
            </w:pPr>
            <w:r w:rsidRPr="006E6062">
              <w:rPr>
                <w:sz w:val="16"/>
                <w:szCs w:val="16"/>
              </w:rPr>
              <w:t>OC-2252458</w:t>
            </w:r>
          </w:p>
        </w:tc>
        <w:tc>
          <w:tcPr>
            <w:tcW w:w="980" w:type="pct"/>
            <w:vAlign w:val="center"/>
            <w:hideMark/>
          </w:tcPr>
          <w:p w:rsidRPr="006E6062" w:rsidR="00BC0A7A" w:rsidP="0063139B" w:rsidRDefault="00BC0A7A" w14:paraId="4234574A" w14:textId="77777777">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6E6062">
              <w:rPr>
                <w:sz w:val="16"/>
                <w:szCs w:val="16"/>
              </w:rPr>
              <w:t>E.P. BARRIOS UNIDOS  _Cll 72#62-81</w:t>
            </w:r>
          </w:p>
        </w:tc>
        <w:tc>
          <w:tcPr>
            <w:tcW w:w="722" w:type="pct"/>
            <w:vAlign w:val="center"/>
            <w:hideMark/>
          </w:tcPr>
          <w:p w:rsidRPr="006E6062" w:rsidR="00BC0A7A" w:rsidP="0063139B" w:rsidRDefault="00BC0A7A" w14:paraId="6D059802" w14:textId="77777777">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6E6062">
              <w:rPr>
                <w:sz w:val="16"/>
                <w:szCs w:val="16"/>
              </w:rPr>
              <w:t>4/11/25 13:00</w:t>
            </w:r>
          </w:p>
        </w:tc>
        <w:tc>
          <w:tcPr>
            <w:tcW w:w="599" w:type="pct"/>
            <w:vAlign w:val="center"/>
            <w:hideMark/>
          </w:tcPr>
          <w:p w:rsidRPr="006E6062" w:rsidR="00BC0A7A" w:rsidP="0063139B" w:rsidRDefault="00BC0A7A" w14:paraId="0AA574AC" w14:textId="77777777">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6E6062">
              <w:rPr>
                <w:sz w:val="16"/>
                <w:szCs w:val="16"/>
              </w:rPr>
              <w:t>4/11/25 13:00</w:t>
            </w:r>
          </w:p>
        </w:tc>
        <w:tc>
          <w:tcPr>
            <w:tcW w:w="492" w:type="pct"/>
            <w:vAlign w:val="center"/>
            <w:hideMark/>
          </w:tcPr>
          <w:p w:rsidRPr="006E6062" w:rsidR="00BC0A7A" w:rsidP="0063139B" w:rsidRDefault="00BC0A7A" w14:paraId="0879AC5A" w14:textId="77777777">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6E6062">
              <w:rPr>
                <w:sz w:val="16"/>
                <w:szCs w:val="16"/>
              </w:rPr>
              <w:t>4/11/25 13:00</w:t>
            </w:r>
          </w:p>
        </w:tc>
        <w:tc>
          <w:tcPr>
            <w:tcW w:w="620" w:type="pct"/>
            <w:vAlign w:val="center"/>
            <w:hideMark/>
          </w:tcPr>
          <w:p w:rsidRPr="006E6062" w:rsidR="00BC0A7A" w:rsidP="0063139B" w:rsidRDefault="00BC0A7A" w14:paraId="3ED59F35" w14:textId="77777777">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6E6062">
              <w:rPr>
                <w:sz w:val="16"/>
                <w:szCs w:val="16"/>
              </w:rPr>
              <w:t>4/11/25 13:00</w:t>
            </w:r>
          </w:p>
        </w:tc>
        <w:tc>
          <w:tcPr>
            <w:tcW w:w="468" w:type="pct"/>
            <w:vAlign w:val="center"/>
            <w:hideMark/>
          </w:tcPr>
          <w:p w:rsidRPr="006E6062" w:rsidR="00BC0A7A" w:rsidP="0063139B" w:rsidRDefault="00BC0A7A" w14:paraId="24499C08" w14:textId="77777777">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6E6062">
              <w:rPr>
                <w:sz w:val="16"/>
                <w:szCs w:val="16"/>
              </w:rPr>
              <w:t>4/11/25 13:00</w:t>
            </w:r>
          </w:p>
        </w:tc>
        <w:tc>
          <w:tcPr>
            <w:tcW w:w="675" w:type="pct"/>
            <w:vAlign w:val="center"/>
            <w:hideMark/>
          </w:tcPr>
          <w:p w:rsidRPr="006E6062" w:rsidR="00BC0A7A" w:rsidP="0063139B" w:rsidRDefault="00BC0A7A" w14:paraId="36F3A856" w14:textId="77777777">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6E6062">
              <w:rPr>
                <w:sz w:val="16"/>
                <w:szCs w:val="16"/>
              </w:rPr>
              <w:t>En curso</w:t>
            </w:r>
          </w:p>
        </w:tc>
      </w:tr>
      <w:tr w:rsidRPr="006E6062" w:rsidR="007D4E8D" w:rsidTr="0063139B" w14:paraId="5EB8A3B8" w14:textId="7777777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44" w:type="pct"/>
            <w:vAlign w:val="center"/>
            <w:hideMark/>
          </w:tcPr>
          <w:p w:rsidRPr="006E6062" w:rsidR="00BC0A7A" w:rsidP="0063139B" w:rsidRDefault="00BC0A7A" w14:paraId="25DA07C9" w14:textId="6C3BFA20">
            <w:pPr>
              <w:spacing w:after="160" w:line="259" w:lineRule="auto"/>
              <w:jc w:val="center"/>
              <w:rPr>
                <w:sz w:val="16"/>
                <w:szCs w:val="16"/>
              </w:rPr>
            </w:pPr>
            <w:r w:rsidRPr="006E6062">
              <w:rPr>
                <w:sz w:val="16"/>
                <w:szCs w:val="16"/>
              </w:rPr>
              <w:t>OC-2252459</w:t>
            </w:r>
          </w:p>
        </w:tc>
        <w:tc>
          <w:tcPr>
            <w:tcW w:w="980" w:type="pct"/>
            <w:vAlign w:val="center"/>
            <w:hideMark/>
          </w:tcPr>
          <w:p w:rsidRPr="006E6062" w:rsidR="00BC0A7A" w:rsidP="0063139B" w:rsidRDefault="00BC0A7A" w14:paraId="386972ED" w14:textId="5ECE1D77">
            <w:pPr>
              <w:spacing w:after="160" w:line="259" w:lineRule="auto"/>
              <w:jc w:val="center"/>
              <w:cnfStyle w:val="000000100000" w:firstRow="0" w:lastRow="0" w:firstColumn="0" w:lastColumn="0" w:oddVBand="0" w:evenVBand="0" w:oddHBand="1" w:evenHBand="0" w:firstRowFirstColumn="0" w:firstRowLastColumn="0" w:lastRowFirstColumn="0" w:lastRowLastColumn="0"/>
              <w:rPr>
                <w:sz w:val="16"/>
                <w:szCs w:val="16"/>
              </w:rPr>
            </w:pPr>
            <w:r w:rsidRPr="006E6062">
              <w:rPr>
                <w:sz w:val="16"/>
                <w:szCs w:val="16"/>
              </w:rPr>
              <w:t xml:space="preserve">E.P. </w:t>
            </w:r>
            <w:r w:rsidRPr="006E6062" w:rsidR="00C160F3">
              <w:rPr>
                <w:sz w:val="16"/>
                <w:szCs w:val="16"/>
              </w:rPr>
              <w:t>USAQUÉN</w:t>
            </w:r>
            <w:r w:rsidRPr="006E6062">
              <w:rPr>
                <w:sz w:val="16"/>
                <w:szCs w:val="16"/>
              </w:rPr>
              <w:t> _CLL 165 8A 43</w:t>
            </w:r>
          </w:p>
        </w:tc>
        <w:tc>
          <w:tcPr>
            <w:tcW w:w="722" w:type="pct"/>
            <w:vAlign w:val="center"/>
            <w:hideMark/>
          </w:tcPr>
          <w:p w:rsidRPr="006E6062" w:rsidR="00BC0A7A" w:rsidP="0063139B" w:rsidRDefault="00BC0A7A" w14:paraId="406ABDD2" w14:textId="77777777">
            <w:pPr>
              <w:spacing w:after="160" w:line="259" w:lineRule="auto"/>
              <w:jc w:val="center"/>
              <w:cnfStyle w:val="000000100000" w:firstRow="0" w:lastRow="0" w:firstColumn="0" w:lastColumn="0" w:oddVBand="0" w:evenVBand="0" w:oddHBand="1" w:evenHBand="0" w:firstRowFirstColumn="0" w:firstRowLastColumn="0" w:lastRowFirstColumn="0" w:lastRowLastColumn="0"/>
              <w:rPr>
                <w:sz w:val="16"/>
                <w:szCs w:val="16"/>
              </w:rPr>
            </w:pPr>
            <w:r w:rsidRPr="006E6062">
              <w:rPr>
                <w:sz w:val="16"/>
                <w:szCs w:val="16"/>
              </w:rPr>
              <w:t>5/11/25 13:00</w:t>
            </w:r>
          </w:p>
        </w:tc>
        <w:tc>
          <w:tcPr>
            <w:tcW w:w="599" w:type="pct"/>
            <w:vAlign w:val="center"/>
            <w:hideMark/>
          </w:tcPr>
          <w:p w:rsidRPr="006E6062" w:rsidR="00BC0A7A" w:rsidP="0063139B" w:rsidRDefault="00BC0A7A" w14:paraId="5A010551" w14:textId="77777777">
            <w:pPr>
              <w:spacing w:after="160" w:line="259" w:lineRule="auto"/>
              <w:jc w:val="center"/>
              <w:cnfStyle w:val="000000100000" w:firstRow="0" w:lastRow="0" w:firstColumn="0" w:lastColumn="0" w:oddVBand="0" w:evenVBand="0" w:oddHBand="1" w:evenHBand="0" w:firstRowFirstColumn="0" w:firstRowLastColumn="0" w:lastRowFirstColumn="0" w:lastRowLastColumn="0"/>
              <w:rPr>
                <w:sz w:val="16"/>
                <w:szCs w:val="16"/>
              </w:rPr>
            </w:pPr>
            <w:r w:rsidRPr="006E6062">
              <w:rPr>
                <w:sz w:val="16"/>
                <w:szCs w:val="16"/>
              </w:rPr>
              <w:t>5/11/25 13:00</w:t>
            </w:r>
          </w:p>
        </w:tc>
        <w:tc>
          <w:tcPr>
            <w:tcW w:w="492" w:type="pct"/>
            <w:vAlign w:val="center"/>
            <w:hideMark/>
          </w:tcPr>
          <w:p w:rsidRPr="006E6062" w:rsidR="00BC0A7A" w:rsidP="0063139B" w:rsidRDefault="00BC0A7A" w14:paraId="7435E112" w14:textId="77777777">
            <w:pPr>
              <w:spacing w:after="160" w:line="259" w:lineRule="auto"/>
              <w:jc w:val="center"/>
              <w:cnfStyle w:val="000000100000" w:firstRow="0" w:lastRow="0" w:firstColumn="0" w:lastColumn="0" w:oddVBand="0" w:evenVBand="0" w:oddHBand="1" w:evenHBand="0" w:firstRowFirstColumn="0" w:firstRowLastColumn="0" w:lastRowFirstColumn="0" w:lastRowLastColumn="0"/>
              <w:rPr>
                <w:sz w:val="16"/>
                <w:szCs w:val="16"/>
              </w:rPr>
            </w:pPr>
            <w:r w:rsidRPr="006E6062">
              <w:rPr>
                <w:sz w:val="16"/>
                <w:szCs w:val="16"/>
              </w:rPr>
              <w:t>5/11/25 13:00</w:t>
            </w:r>
          </w:p>
        </w:tc>
        <w:tc>
          <w:tcPr>
            <w:tcW w:w="620" w:type="pct"/>
            <w:vAlign w:val="center"/>
            <w:hideMark/>
          </w:tcPr>
          <w:p w:rsidRPr="006E6062" w:rsidR="00BC0A7A" w:rsidP="0063139B" w:rsidRDefault="00BC0A7A" w14:paraId="520857EA" w14:textId="77777777">
            <w:pPr>
              <w:spacing w:after="160" w:line="259" w:lineRule="auto"/>
              <w:jc w:val="center"/>
              <w:cnfStyle w:val="000000100000" w:firstRow="0" w:lastRow="0" w:firstColumn="0" w:lastColumn="0" w:oddVBand="0" w:evenVBand="0" w:oddHBand="1" w:evenHBand="0" w:firstRowFirstColumn="0" w:firstRowLastColumn="0" w:lastRowFirstColumn="0" w:lastRowLastColumn="0"/>
              <w:rPr>
                <w:sz w:val="16"/>
                <w:szCs w:val="16"/>
              </w:rPr>
            </w:pPr>
            <w:r w:rsidRPr="006E6062">
              <w:rPr>
                <w:sz w:val="16"/>
                <w:szCs w:val="16"/>
              </w:rPr>
              <w:t>5/11/25 13:00</w:t>
            </w:r>
          </w:p>
        </w:tc>
        <w:tc>
          <w:tcPr>
            <w:tcW w:w="468" w:type="pct"/>
            <w:vAlign w:val="center"/>
            <w:hideMark/>
          </w:tcPr>
          <w:p w:rsidRPr="006E6062" w:rsidR="00BC0A7A" w:rsidP="0063139B" w:rsidRDefault="00BC0A7A" w14:paraId="252186E6" w14:textId="77777777">
            <w:pPr>
              <w:spacing w:after="160" w:line="259" w:lineRule="auto"/>
              <w:jc w:val="center"/>
              <w:cnfStyle w:val="000000100000" w:firstRow="0" w:lastRow="0" w:firstColumn="0" w:lastColumn="0" w:oddVBand="0" w:evenVBand="0" w:oddHBand="1" w:evenHBand="0" w:firstRowFirstColumn="0" w:firstRowLastColumn="0" w:lastRowFirstColumn="0" w:lastRowLastColumn="0"/>
              <w:rPr>
                <w:sz w:val="16"/>
                <w:szCs w:val="16"/>
              </w:rPr>
            </w:pPr>
            <w:r w:rsidRPr="006E6062">
              <w:rPr>
                <w:sz w:val="16"/>
                <w:szCs w:val="16"/>
              </w:rPr>
              <w:t>5/11/25 13:00</w:t>
            </w:r>
          </w:p>
        </w:tc>
        <w:tc>
          <w:tcPr>
            <w:tcW w:w="675" w:type="pct"/>
            <w:vAlign w:val="center"/>
            <w:hideMark/>
          </w:tcPr>
          <w:p w:rsidRPr="006E6062" w:rsidR="00BC0A7A" w:rsidP="0063139B" w:rsidRDefault="00BC0A7A" w14:paraId="1240E5B2" w14:textId="77777777">
            <w:pPr>
              <w:spacing w:after="160" w:line="259" w:lineRule="auto"/>
              <w:jc w:val="center"/>
              <w:cnfStyle w:val="000000100000" w:firstRow="0" w:lastRow="0" w:firstColumn="0" w:lastColumn="0" w:oddVBand="0" w:evenVBand="0" w:oddHBand="1" w:evenHBand="0" w:firstRowFirstColumn="0" w:firstRowLastColumn="0" w:lastRowFirstColumn="0" w:lastRowLastColumn="0"/>
              <w:rPr>
                <w:sz w:val="16"/>
                <w:szCs w:val="16"/>
              </w:rPr>
            </w:pPr>
            <w:r w:rsidRPr="006E6062">
              <w:rPr>
                <w:sz w:val="16"/>
                <w:szCs w:val="16"/>
              </w:rPr>
              <w:t>En curso</w:t>
            </w:r>
          </w:p>
        </w:tc>
      </w:tr>
      <w:tr w:rsidRPr="006E6062" w:rsidR="007D4E8D" w:rsidTr="0063139B" w14:paraId="34863D18" w14:textId="77777777">
        <w:trPr>
          <w:trHeight w:val="320"/>
        </w:trPr>
        <w:tc>
          <w:tcPr>
            <w:cnfStyle w:val="001000000000" w:firstRow="0" w:lastRow="0" w:firstColumn="1" w:lastColumn="0" w:oddVBand="0" w:evenVBand="0" w:oddHBand="0" w:evenHBand="0" w:firstRowFirstColumn="0" w:firstRowLastColumn="0" w:lastRowFirstColumn="0" w:lastRowLastColumn="0"/>
            <w:tcW w:w="444" w:type="pct"/>
            <w:vAlign w:val="center"/>
            <w:hideMark/>
          </w:tcPr>
          <w:p w:rsidRPr="006E6062" w:rsidR="00BC0A7A" w:rsidP="0063139B" w:rsidRDefault="00BC0A7A" w14:paraId="6C6DC3AD" w14:textId="53F783E7">
            <w:pPr>
              <w:spacing w:after="160" w:line="259" w:lineRule="auto"/>
              <w:jc w:val="center"/>
              <w:rPr>
                <w:sz w:val="16"/>
                <w:szCs w:val="16"/>
              </w:rPr>
            </w:pPr>
            <w:r w:rsidRPr="006E6062">
              <w:rPr>
                <w:sz w:val="16"/>
                <w:szCs w:val="16"/>
              </w:rPr>
              <w:t>OC-2252460</w:t>
            </w:r>
          </w:p>
        </w:tc>
        <w:tc>
          <w:tcPr>
            <w:tcW w:w="980" w:type="pct"/>
            <w:vAlign w:val="center"/>
            <w:hideMark/>
          </w:tcPr>
          <w:p w:rsidRPr="006E6062" w:rsidR="00BC0A7A" w:rsidP="0063139B" w:rsidRDefault="00BC0A7A" w14:paraId="49F8AB06" w14:textId="598C0C82">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6E6062">
              <w:rPr>
                <w:sz w:val="16"/>
                <w:szCs w:val="16"/>
              </w:rPr>
              <w:t>E.P. SUBA  _CRA 92 146C 49</w:t>
            </w:r>
          </w:p>
        </w:tc>
        <w:tc>
          <w:tcPr>
            <w:tcW w:w="722" w:type="pct"/>
            <w:vAlign w:val="center"/>
            <w:hideMark/>
          </w:tcPr>
          <w:p w:rsidRPr="006E6062" w:rsidR="00BC0A7A" w:rsidP="0063139B" w:rsidRDefault="00BC0A7A" w14:paraId="63C5E3AA" w14:textId="77777777">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6E6062">
              <w:rPr>
                <w:sz w:val="16"/>
                <w:szCs w:val="16"/>
              </w:rPr>
              <w:t>5/11/25 8:00</w:t>
            </w:r>
          </w:p>
        </w:tc>
        <w:tc>
          <w:tcPr>
            <w:tcW w:w="599" w:type="pct"/>
            <w:vAlign w:val="center"/>
            <w:hideMark/>
          </w:tcPr>
          <w:p w:rsidRPr="006E6062" w:rsidR="00BC0A7A" w:rsidP="0063139B" w:rsidRDefault="00BC0A7A" w14:paraId="39BBCC79" w14:textId="77777777">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6E6062">
              <w:rPr>
                <w:sz w:val="16"/>
                <w:szCs w:val="16"/>
              </w:rPr>
              <w:t>5/11/25 8:00</w:t>
            </w:r>
          </w:p>
        </w:tc>
        <w:tc>
          <w:tcPr>
            <w:tcW w:w="492" w:type="pct"/>
            <w:vAlign w:val="center"/>
            <w:hideMark/>
          </w:tcPr>
          <w:p w:rsidRPr="006E6062" w:rsidR="00BC0A7A" w:rsidP="0063139B" w:rsidRDefault="00BC0A7A" w14:paraId="749FFE05" w14:textId="77777777">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6E6062">
              <w:rPr>
                <w:sz w:val="16"/>
                <w:szCs w:val="16"/>
              </w:rPr>
              <w:t>5/11/25 8:00</w:t>
            </w:r>
          </w:p>
        </w:tc>
        <w:tc>
          <w:tcPr>
            <w:tcW w:w="620" w:type="pct"/>
            <w:vAlign w:val="center"/>
            <w:hideMark/>
          </w:tcPr>
          <w:p w:rsidRPr="006E6062" w:rsidR="00BC0A7A" w:rsidP="0063139B" w:rsidRDefault="00BC0A7A" w14:paraId="38E0EB45" w14:textId="77777777">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6E6062">
              <w:rPr>
                <w:sz w:val="16"/>
                <w:szCs w:val="16"/>
              </w:rPr>
              <w:t>5/11/25 8:00</w:t>
            </w:r>
          </w:p>
        </w:tc>
        <w:tc>
          <w:tcPr>
            <w:tcW w:w="468" w:type="pct"/>
            <w:vAlign w:val="center"/>
            <w:hideMark/>
          </w:tcPr>
          <w:p w:rsidRPr="006E6062" w:rsidR="00BC0A7A" w:rsidP="0063139B" w:rsidRDefault="00BC0A7A" w14:paraId="27AE8DCF" w14:textId="77777777">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6E6062">
              <w:rPr>
                <w:sz w:val="16"/>
                <w:szCs w:val="16"/>
              </w:rPr>
              <w:t>5/11/25 8:00</w:t>
            </w:r>
          </w:p>
        </w:tc>
        <w:tc>
          <w:tcPr>
            <w:tcW w:w="675" w:type="pct"/>
            <w:vAlign w:val="center"/>
            <w:hideMark/>
          </w:tcPr>
          <w:p w:rsidRPr="006E6062" w:rsidR="00BC0A7A" w:rsidP="0063139B" w:rsidRDefault="00BC0A7A" w14:paraId="6E830C92" w14:textId="77777777">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6E6062">
              <w:rPr>
                <w:sz w:val="16"/>
                <w:szCs w:val="16"/>
              </w:rPr>
              <w:t>En curso</w:t>
            </w:r>
          </w:p>
        </w:tc>
      </w:tr>
      <w:tr w:rsidRPr="006E6062" w:rsidR="007D4E8D" w:rsidTr="0063139B" w14:paraId="36D658CC" w14:textId="7777777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44" w:type="pct"/>
            <w:vAlign w:val="center"/>
            <w:hideMark/>
          </w:tcPr>
          <w:p w:rsidRPr="006E6062" w:rsidR="00BC0A7A" w:rsidP="0063139B" w:rsidRDefault="00BC0A7A" w14:paraId="1CE28588" w14:textId="6CC8BE07">
            <w:pPr>
              <w:spacing w:after="160" w:line="259" w:lineRule="auto"/>
              <w:jc w:val="center"/>
              <w:rPr>
                <w:sz w:val="16"/>
                <w:szCs w:val="16"/>
              </w:rPr>
            </w:pPr>
            <w:r w:rsidRPr="006E6062">
              <w:rPr>
                <w:sz w:val="16"/>
                <w:szCs w:val="16"/>
              </w:rPr>
              <w:t>OC-2252436</w:t>
            </w:r>
          </w:p>
        </w:tc>
        <w:tc>
          <w:tcPr>
            <w:tcW w:w="980" w:type="pct"/>
            <w:vAlign w:val="center"/>
            <w:hideMark/>
          </w:tcPr>
          <w:p w:rsidRPr="006E6062" w:rsidR="00BC0A7A" w:rsidP="0063139B" w:rsidRDefault="00BC0A7A" w14:paraId="392974A5" w14:textId="77777777">
            <w:pPr>
              <w:spacing w:after="160" w:line="259" w:lineRule="auto"/>
              <w:jc w:val="center"/>
              <w:cnfStyle w:val="000000100000" w:firstRow="0" w:lastRow="0" w:firstColumn="0" w:lastColumn="0" w:oddVBand="0" w:evenVBand="0" w:oddHBand="1" w:evenHBand="0" w:firstRowFirstColumn="0" w:firstRowLastColumn="0" w:lastRowFirstColumn="0" w:lastRowLastColumn="0"/>
              <w:rPr>
                <w:sz w:val="16"/>
                <w:szCs w:val="16"/>
              </w:rPr>
            </w:pPr>
            <w:r w:rsidRPr="006E6062">
              <w:rPr>
                <w:sz w:val="16"/>
                <w:szCs w:val="16"/>
              </w:rPr>
              <w:t>E.P. TEUSAQUILLO _Cra. 13 # 39-86</w:t>
            </w:r>
          </w:p>
        </w:tc>
        <w:tc>
          <w:tcPr>
            <w:tcW w:w="722" w:type="pct"/>
            <w:vAlign w:val="center"/>
            <w:hideMark/>
          </w:tcPr>
          <w:p w:rsidRPr="006E6062" w:rsidR="00BC0A7A" w:rsidP="0063139B" w:rsidRDefault="00BC0A7A" w14:paraId="066CA74D" w14:textId="77777777">
            <w:pPr>
              <w:spacing w:after="160" w:line="259" w:lineRule="auto"/>
              <w:jc w:val="center"/>
              <w:cnfStyle w:val="000000100000" w:firstRow="0" w:lastRow="0" w:firstColumn="0" w:lastColumn="0" w:oddVBand="0" w:evenVBand="0" w:oddHBand="1" w:evenHBand="0" w:firstRowFirstColumn="0" w:firstRowLastColumn="0" w:lastRowFirstColumn="0" w:lastRowLastColumn="0"/>
              <w:rPr>
                <w:sz w:val="16"/>
                <w:szCs w:val="16"/>
              </w:rPr>
            </w:pPr>
            <w:r w:rsidRPr="006E6062">
              <w:rPr>
                <w:sz w:val="16"/>
                <w:szCs w:val="16"/>
              </w:rPr>
              <w:t>6/11/25 13:00</w:t>
            </w:r>
          </w:p>
        </w:tc>
        <w:tc>
          <w:tcPr>
            <w:tcW w:w="599" w:type="pct"/>
            <w:vAlign w:val="center"/>
            <w:hideMark/>
          </w:tcPr>
          <w:p w:rsidRPr="006E6062" w:rsidR="00BC0A7A" w:rsidP="0063139B" w:rsidRDefault="00BC0A7A" w14:paraId="115AE1C8" w14:textId="77777777">
            <w:pPr>
              <w:spacing w:after="160" w:line="259" w:lineRule="auto"/>
              <w:jc w:val="center"/>
              <w:cnfStyle w:val="000000100000" w:firstRow="0" w:lastRow="0" w:firstColumn="0" w:lastColumn="0" w:oddVBand="0" w:evenVBand="0" w:oddHBand="1" w:evenHBand="0" w:firstRowFirstColumn="0" w:firstRowLastColumn="0" w:lastRowFirstColumn="0" w:lastRowLastColumn="0"/>
              <w:rPr>
                <w:sz w:val="16"/>
                <w:szCs w:val="16"/>
              </w:rPr>
            </w:pPr>
            <w:r w:rsidRPr="006E6062">
              <w:rPr>
                <w:sz w:val="16"/>
                <w:szCs w:val="16"/>
              </w:rPr>
              <w:t>6/11/25 13:00</w:t>
            </w:r>
          </w:p>
        </w:tc>
        <w:tc>
          <w:tcPr>
            <w:tcW w:w="492" w:type="pct"/>
            <w:vAlign w:val="center"/>
            <w:hideMark/>
          </w:tcPr>
          <w:p w:rsidRPr="006E6062" w:rsidR="00BC0A7A" w:rsidP="0063139B" w:rsidRDefault="00BC0A7A" w14:paraId="669480F5" w14:textId="77777777">
            <w:pPr>
              <w:spacing w:after="160" w:line="259" w:lineRule="auto"/>
              <w:jc w:val="center"/>
              <w:cnfStyle w:val="000000100000" w:firstRow="0" w:lastRow="0" w:firstColumn="0" w:lastColumn="0" w:oddVBand="0" w:evenVBand="0" w:oddHBand="1" w:evenHBand="0" w:firstRowFirstColumn="0" w:firstRowLastColumn="0" w:lastRowFirstColumn="0" w:lastRowLastColumn="0"/>
              <w:rPr>
                <w:sz w:val="16"/>
                <w:szCs w:val="16"/>
              </w:rPr>
            </w:pPr>
            <w:r w:rsidRPr="006E6062">
              <w:rPr>
                <w:sz w:val="16"/>
                <w:szCs w:val="16"/>
              </w:rPr>
              <w:t>6/11/25 13:00</w:t>
            </w:r>
          </w:p>
        </w:tc>
        <w:tc>
          <w:tcPr>
            <w:tcW w:w="620" w:type="pct"/>
            <w:vAlign w:val="center"/>
            <w:hideMark/>
          </w:tcPr>
          <w:p w:rsidRPr="006E6062" w:rsidR="00BC0A7A" w:rsidP="0063139B" w:rsidRDefault="00BC0A7A" w14:paraId="6A2425E5" w14:textId="77777777">
            <w:pPr>
              <w:spacing w:after="160" w:line="259" w:lineRule="auto"/>
              <w:jc w:val="center"/>
              <w:cnfStyle w:val="000000100000" w:firstRow="0" w:lastRow="0" w:firstColumn="0" w:lastColumn="0" w:oddVBand="0" w:evenVBand="0" w:oddHBand="1" w:evenHBand="0" w:firstRowFirstColumn="0" w:firstRowLastColumn="0" w:lastRowFirstColumn="0" w:lastRowLastColumn="0"/>
              <w:rPr>
                <w:sz w:val="16"/>
                <w:szCs w:val="16"/>
              </w:rPr>
            </w:pPr>
            <w:r w:rsidRPr="006E6062">
              <w:rPr>
                <w:sz w:val="16"/>
                <w:szCs w:val="16"/>
              </w:rPr>
              <w:t>6/11/25 13:00</w:t>
            </w:r>
          </w:p>
        </w:tc>
        <w:tc>
          <w:tcPr>
            <w:tcW w:w="468" w:type="pct"/>
            <w:vAlign w:val="center"/>
            <w:hideMark/>
          </w:tcPr>
          <w:p w:rsidRPr="006E6062" w:rsidR="00BC0A7A" w:rsidP="0063139B" w:rsidRDefault="00BC0A7A" w14:paraId="07CEBBCE" w14:textId="77777777">
            <w:pPr>
              <w:spacing w:after="160" w:line="259" w:lineRule="auto"/>
              <w:jc w:val="center"/>
              <w:cnfStyle w:val="000000100000" w:firstRow="0" w:lastRow="0" w:firstColumn="0" w:lastColumn="0" w:oddVBand="0" w:evenVBand="0" w:oddHBand="1" w:evenHBand="0" w:firstRowFirstColumn="0" w:firstRowLastColumn="0" w:lastRowFirstColumn="0" w:lastRowLastColumn="0"/>
              <w:rPr>
                <w:sz w:val="16"/>
                <w:szCs w:val="16"/>
              </w:rPr>
            </w:pPr>
            <w:r w:rsidRPr="006E6062">
              <w:rPr>
                <w:sz w:val="16"/>
                <w:szCs w:val="16"/>
              </w:rPr>
              <w:t>6/11/25 13:00</w:t>
            </w:r>
          </w:p>
        </w:tc>
        <w:tc>
          <w:tcPr>
            <w:tcW w:w="675" w:type="pct"/>
            <w:vAlign w:val="center"/>
            <w:hideMark/>
          </w:tcPr>
          <w:p w:rsidRPr="006E6062" w:rsidR="00BC0A7A" w:rsidP="0063139B" w:rsidRDefault="00BC0A7A" w14:paraId="210779BF" w14:textId="77777777">
            <w:pPr>
              <w:spacing w:after="160" w:line="259" w:lineRule="auto"/>
              <w:jc w:val="center"/>
              <w:cnfStyle w:val="000000100000" w:firstRow="0" w:lastRow="0" w:firstColumn="0" w:lastColumn="0" w:oddVBand="0" w:evenVBand="0" w:oddHBand="1" w:evenHBand="0" w:firstRowFirstColumn="0" w:firstRowLastColumn="0" w:lastRowFirstColumn="0" w:lastRowLastColumn="0"/>
              <w:rPr>
                <w:sz w:val="16"/>
                <w:szCs w:val="16"/>
              </w:rPr>
            </w:pPr>
            <w:r w:rsidRPr="006E6062">
              <w:rPr>
                <w:sz w:val="16"/>
                <w:szCs w:val="16"/>
              </w:rPr>
              <w:t>En curso</w:t>
            </w:r>
          </w:p>
        </w:tc>
      </w:tr>
      <w:tr w:rsidRPr="006E6062" w:rsidR="007D4E8D" w:rsidTr="0063139B" w14:paraId="08B42708" w14:textId="77777777">
        <w:trPr>
          <w:trHeight w:val="320"/>
        </w:trPr>
        <w:tc>
          <w:tcPr>
            <w:cnfStyle w:val="001000000000" w:firstRow="0" w:lastRow="0" w:firstColumn="1" w:lastColumn="0" w:oddVBand="0" w:evenVBand="0" w:oddHBand="0" w:evenHBand="0" w:firstRowFirstColumn="0" w:firstRowLastColumn="0" w:lastRowFirstColumn="0" w:lastRowLastColumn="0"/>
            <w:tcW w:w="444" w:type="pct"/>
            <w:vAlign w:val="center"/>
            <w:hideMark/>
          </w:tcPr>
          <w:p w:rsidRPr="006E6062" w:rsidR="00BC0A7A" w:rsidP="0063139B" w:rsidRDefault="00BC0A7A" w14:paraId="58195DBA" w14:textId="6C2EF479">
            <w:pPr>
              <w:spacing w:after="160" w:line="259" w:lineRule="auto"/>
              <w:jc w:val="center"/>
              <w:rPr>
                <w:sz w:val="16"/>
                <w:szCs w:val="16"/>
              </w:rPr>
            </w:pPr>
            <w:r w:rsidRPr="006E6062">
              <w:rPr>
                <w:sz w:val="16"/>
                <w:szCs w:val="16"/>
              </w:rPr>
              <w:t>OC-2252447</w:t>
            </w:r>
          </w:p>
        </w:tc>
        <w:tc>
          <w:tcPr>
            <w:tcW w:w="980" w:type="pct"/>
            <w:vAlign w:val="center"/>
            <w:hideMark/>
          </w:tcPr>
          <w:p w:rsidRPr="006E6062" w:rsidR="00BC0A7A" w:rsidP="0063139B" w:rsidRDefault="00BC0A7A" w14:paraId="602D9DAE" w14:textId="77777777">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6E6062">
              <w:rPr>
                <w:sz w:val="16"/>
                <w:szCs w:val="16"/>
              </w:rPr>
              <w:t>E.P RAFAEL URIBE URIBE _CLL 27 SUR 24 39</w:t>
            </w:r>
          </w:p>
        </w:tc>
        <w:tc>
          <w:tcPr>
            <w:tcW w:w="722" w:type="pct"/>
            <w:vAlign w:val="center"/>
            <w:hideMark/>
          </w:tcPr>
          <w:p w:rsidRPr="006E6062" w:rsidR="00BC0A7A" w:rsidP="0063139B" w:rsidRDefault="00BC0A7A" w14:paraId="510718BE" w14:textId="77777777">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6E6062">
              <w:rPr>
                <w:sz w:val="16"/>
                <w:szCs w:val="16"/>
              </w:rPr>
              <w:t>6/11/25 8:00</w:t>
            </w:r>
          </w:p>
        </w:tc>
        <w:tc>
          <w:tcPr>
            <w:tcW w:w="599" w:type="pct"/>
            <w:vAlign w:val="center"/>
            <w:hideMark/>
          </w:tcPr>
          <w:p w:rsidRPr="006E6062" w:rsidR="00BC0A7A" w:rsidP="0063139B" w:rsidRDefault="00BC0A7A" w14:paraId="184D0685" w14:textId="77777777">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6E6062">
              <w:rPr>
                <w:sz w:val="16"/>
                <w:szCs w:val="16"/>
              </w:rPr>
              <w:t>6/11/25 8:00</w:t>
            </w:r>
          </w:p>
        </w:tc>
        <w:tc>
          <w:tcPr>
            <w:tcW w:w="492" w:type="pct"/>
            <w:vAlign w:val="center"/>
            <w:hideMark/>
          </w:tcPr>
          <w:p w:rsidRPr="006E6062" w:rsidR="00BC0A7A" w:rsidP="0063139B" w:rsidRDefault="00BC0A7A" w14:paraId="5DFFD975" w14:textId="77777777">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6E6062">
              <w:rPr>
                <w:sz w:val="16"/>
                <w:szCs w:val="16"/>
              </w:rPr>
              <w:t>6/11/25 8:00</w:t>
            </w:r>
          </w:p>
        </w:tc>
        <w:tc>
          <w:tcPr>
            <w:tcW w:w="620" w:type="pct"/>
            <w:vAlign w:val="center"/>
            <w:hideMark/>
          </w:tcPr>
          <w:p w:rsidRPr="006E6062" w:rsidR="00BC0A7A" w:rsidP="0063139B" w:rsidRDefault="00BC0A7A" w14:paraId="3B463FBC" w14:textId="77777777">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6E6062">
              <w:rPr>
                <w:sz w:val="16"/>
                <w:szCs w:val="16"/>
              </w:rPr>
              <w:t>6/11/25 8:00</w:t>
            </w:r>
          </w:p>
        </w:tc>
        <w:tc>
          <w:tcPr>
            <w:tcW w:w="468" w:type="pct"/>
            <w:vAlign w:val="center"/>
            <w:hideMark/>
          </w:tcPr>
          <w:p w:rsidRPr="006E6062" w:rsidR="00BC0A7A" w:rsidP="0063139B" w:rsidRDefault="00BC0A7A" w14:paraId="1107EE29" w14:textId="77777777">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6E6062">
              <w:rPr>
                <w:sz w:val="16"/>
                <w:szCs w:val="16"/>
              </w:rPr>
              <w:t>6/11/25 8:00</w:t>
            </w:r>
          </w:p>
        </w:tc>
        <w:tc>
          <w:tcPr>
            <w:tcW w:w="675" w:type="pct"/>
            <w:vAlign w:val="center"/>
            <w:hideMark/>
          </w:tcPr>
          <w:p w:rsidRPr="006E6062" w:rsidR="00BC0A7A" w:rsidP="0063139B" w:rsidRDefault="00BC0A7A" w14:paraId="78484CB8" w14:textId="77777777">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6E6062">
              <w:rPr>
                <w:sz w:val="16"/>
                <w:szCs w:val="16"/>
              </w:rPr>
              <w:t>En curso</w:t>
            </w:r>
          </w:p>
        </w:tc>
      </w:tr>
      <w:tr w:rsidRPr="006E6062" w:rsidR="007D4E8D" w:rsidTr="0063139B" w14:paraId="40E8D359" w14:textId="7777777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44" w:type="pct"/>
            <w:vAlign w:val="center"/>
            <w:hideMark/>
          </w:tcPr>
          <w:p w:rsidRPr="006E6062" w:rsidR="00BC0A7A" w:rsidP="0063139B" w:rsidRDefault="00BC0A7A" w14:paraId="024A1EE0" w14:textId="6065AF61">
            <w:pPr>
              <w:spacing w:after="160" w:line="259" w:lineRule="auto"/>
              <w:jc w:val="center"/>
              <w:rPr>
                <w:sz w:val="16"/>
                <w:szCs w:val="16"/>
              </w:rPr>
            </w:pPr>
            <w:r w:rsidRPr="006E6062">
              <w:rPr>
                <w:sz w:val="16"/>
                <w:szCs w:val="16"/>
              </w:rPr>
              <w:t>OC-2252448</w:t>
            </w:r>
          </w:p>
        </w:tc>
        <w:tc>
          <w:tcPr>
            <w:tcW w:w="980" w:type="pct"/>
            <w:vAlign w:val="center"/>
            <w:hideMark/>
          </w:tcPr>
          <w:p w:rsidRPr="006E6062" w:rsidR="00BC0A7A" w:rsidP="0063139B" w:rsidRDefault="00BC0A7A" w14:paraId="708F16FE" w14:textId="77777777">
            <w:pPr>
              <w:spacing w:after="160" w:line="259" w:lineRule="auto"/>
              <w:jc w:val="center"/>
              <w:cnfStyle w:val="000000100000" w:firstRow="0" w:lastRow="0" w:firstColumn="0" w:lastColumn="0" w:oddVBand="0" w:evenVBand="0" w:oddHBand="1" w:evenHBand="0" w:firstRowFirstColumn="0" w:firstRowLastColumn="0" w:lastRowFirstColumn="0" w:lastRowLastColumn="0"/>
              <w:rPr>
                <w:sz w:val="16"/>
                <w:szCs w:val="16"/>
              </w:rPr>
            </w:pPr>
            <w:r w:rsidRPr="006E6062">
              <w:rPr>
                <w:sz w:val="16"/>
                <w:szCs w:val="16"/>
              </w:rPr>
              <w:t>E.P. BOSA  _Cll 65 J Sur CRA 77 N</w:t>
            </w:r>
          </w:p>
        </w:tc>
        <w:tc>
          <w:tcPr>
            <w:tcW w:w="722" w:type="pct"/>
            <w:vAlign w:val="center"/>
            <w:hideMark/>
          </w:tcPr>
          <w:p w:rsidRPr="006E6062" w:rsidR="00BC0A7A" w:rsidP="0063139B" w:rsidRDefault="00BC0A7A" w14:paraId="3C720124" w14:textId="77777777">
            <w:pPr>
              <w:spacing w:after="160" w:line="259" w:lineRule="auto"/>
              <w:jc w:val="center"/>
              <w:cnfStyle w:val="000000100000" w:firstRow="0" w:lastRow="0" w:firstColumn="0" w:lastColumn="0" w:oddVBand="0" w:evenVBand="0" w:oddHBand="1" w:evenHBand="0" w:firstRowFirstColumn="0" w:firstRowLastColumn="0" w:lastRowFirstColumn="0" w:lastRowLastColumn="0"/>
              <w:rPr>
                <w:sz w:val="16"/>
                <w:szCs w:val="16"/>
              </w:rPr>
            </w:pPr>
            <w:r w:rsidRPr="006E6062">
              <w:rPr>
                <w:sz w:val="16"/>
                <w:szCs w:val="16"/>
              </w:rPr>
              <w:t>7/10/25 8:00</w:t>
            </w:r>
          </w:p>
        </w:tc>
        <w:tc>
          <w:tcPr>
            <w:tcW w:w="599" w:type="pct"/>
            <w:vAlign w:val="center"/>
            <w:hideMark/>
          </w:tcPr>
          <w:p w:rsidRPr="006E6062" w:rsidR="00BC0A7A" w:rsidP="0063139B" w:rsidRDefault="00BC0A7A" w14:paraId="7CA29E03" w14:textId="77777777">
            <w:pPr>
              <w:spacing w:after="160" w:line="259" w:lineRule="auto"/>
              <w:jc w:val="center"/>
              <w:cnfStyle w:val="000000100000" w:firstRow="0" w:lastRow="0" w:firstColumn="0" w:lastColumn="0" w:oddVBand="0" w:evenVBand="0" w:oddHBand="1" w:evenHBand="0" w:firstRowFirstColumn="0" w:firstRowLastColumn="0" w:lastRowFirstColumn="0" w:lastRowLastColumn="0"/>
              <w:rPr>
                <w:sz w:val="16"/>
                <w:szCs w:val="16"/>
              </w:rPr>
            </w:pPr>
            <w:r w:rsidRPr="006E6062">
              <w:rPr>
                <w:sz w:val="16"/>
                <w:szCs w:val="16"/>
              </w:rPr>
              <w:t>7/10/25 8:00</w:t>
            </w:r>
          </w:p>
        </w:tc>
        <w:tc>
          <w:tcPr>
            <w:tcW w:w="492" w:type="pct"/>
            <w:vAlign w:val="center"/>
            <w:hideMark/>
          </w:tcPr>
          <w:p w:rsidRPr="006E6062" w:rsidR="00BC0A7A" w:rsidP="0063139B" w:rsidRDefault="00BC0A7A" w14:paraId="0594D46D" w14:textId="77777777">
            <w:pPr>
              <w:spacing w:after="160" w:line="259" w:lineRule="auto"/>
              <w:jc w:val="center"/>
              <w:cnfStyle w:val="000000100000" w:firstRow="0" w:lastRow="0" w:firstColumn="0" w:lastColumn="0" w:oddVBand="0" w:evenVBand="0" w:oddHBand="1" w:evenHBand="0" w:firstRowFirstColumn="0" w:firstRowLastColumn="0" w:lastRowFirstColumn="0" w:lastRowLastColumn="0"/>
              <w:rPr>
                <w:sz w:val="16"/>
                <w:szCs w:val="16"/>
              </w:rPr>
            </w:pPr>
            <w:r w:rsidRPr="006E6062">
              <w:rPr>
                <w:sz w:val="16"/>
                <w:szCs w:val="16"/>
              </w:rPr>
              <w:t>7/10/25 8:00</w:t>
            </w:r>
          </w:p>
        </w:tc>
        <w:tc>
          <w:tcPr>
            <w:tcW w:w="620" w:type="pct"/>
            <w:vAlign w:val="center"/>
            <w:hideMark/>
          </w:tcPr>
          <w:p w:rsidRPr="006E6062" w:rsidR="00BC0A7A" w:rsidP="0063139B" w:rsidRDefault="00BC0A7A" w14:paraId="39A60C7A" w14:textId="77777777">
            <w:pPr>
              <w:spacing w:after="160" w:line="259" w:lineRule="auto"/>
              <w:jc w:val="center"/>
              <w:cnfStyle w:val="000000100000" w:firstRow="0" w:lastRow="0" w:firstColumn="0" w:lastColumn="0" w:oddVBand="0" w:evenVBand="0" w:oddHBand="1" w:evenHBand="0" w:firstRowFirstColumn="0" w:firstRowLastColumn="0" w:lastRowFirstColumn="0" w:lastRowLastColumn="0"/>
              <w:rPr>
                <w:sz w:val="16"/>
                <w:szCs w:val="16"/>
              </w:rPr>
            </w:pPr>
            <w:r w:rsidRPr="006E6062">
              <w:rPr>
                <w:sz w:val="16"/>
                <w:szCs w:val="16"/>
              </w:rPr>
              <w:t>7/10/25 8:00</w:t>
            </w:r>
          </w:p>
        </w:tc>
        <w:tc>
          <w:tcPr>
            <w:tcW w:w="468" w:type="pct"/>
            <w:vAlign w:val="center"/>
            <w:hideMark/>
          </w:tcPr>
          <w:p w:rsidRPr="006E6062" w:rsidR="00BC0A7A" w:rsidP="0063139B" w:rsidRDefault="00BC0A7A" w14:paraId="3239649C" w14:textId="77777777">
            <w:pPr>
              <w:spacing w:after="160" w:line="259" w:lineRule="auto"/>
              <w:jc w:val="center"/>
              <w:cnfStyle w:val="000000100000" w:firstRow="0" w:lastRow="0" w:firstColumn="0" w:lastColumn="0" w:oddVBand="0" w:evenVBand="0" w:oddHBand="1" w:evenHBand="0" w:firstRowFirstColumn="0" w:firstRowLastColumn="0" w:lastRowFirstColumn="0" w:lastRowLastColumn="0"/>
              <w:rPr>
                <w:sz w:val="16"/>
                <w:szCs w:val="16"/>
              </w:rPr>
            </w:pPr>
            <w:r w:rsidRPr="006E6062">
              <w:rPr>
                <w:sz w:val="16"/>
                <w:szCs w:val="16"/>
              </w:rPr>
              <w:t>7/10/25 8:00</w:t>
            </w:r>
          </w:p>
        </w:tc>
        <w:tc>
          <w:tcPr>
            <w:tcW w:w="675" w:type="pct"/>
            <w:vAlign w:val="center"/>
            <w:hideMark/>
          </w:tcPr>
          <w:p w:rsidRPr="006E6062" w:rsidR="00BC0A7A" w:rsidP="0063139B" w:rsidRDefault="00BC0A7A" w14:paraId="5ED588AA" w14:textId="77777777">
            <w:pPr>
              <w:spacing w:after="160" w:line="259" w:lineRule="auto"/>
              <w:jc w:val="center"/>
              <w:cnfStyle w:val="000000100000" w:firstRow="0" w:lastRow="0" w:firstColumn="0" w:lastColumn="0" w:oddVBand="0" w:evenVBand="0" w:oddHBand="1" w:evenHBand="0" w:firstRowFirstColumn="0" w:firstRowLastColumn="0" w:lastRowFirstColumn="0" w:lastRowLastColumn="0"/>
              <w:rPr>
                <w:sz w:val="16"/>
                <w:szCs w:val="16"/>
              </w:rPr>
            </w:pPr>
            <w:r w:rsidRPr="006E6062">
              <w:rPr>
                <w:sz w:val="16"/>
                <w:szCs w:val="16"/>
              </w:rPr>
              <w:t>En curso</w:t>
            </w:r>
          </w:p>
        </w:tc>
      </w:tr>
      <w:tr w:rsidRPr="006E6062" w:rsidR="007D4E8D" w:rsidTr="0063139B" w14:paraId="49A3F916" w14:textId="77777777">
        <w:trPr>
          <w:trHeight w:val="320"/>
        </w:trPr>
        <w:tc>
          <w:tcPr>
            <w:cnfStyle w:val="001000000000" w:firstRow="0" w:lastRow="0" w:firstColumn="1" w:lastColumn="0" w:oddVBand="0" w:evenVBand="0" w:oddHBand="0" w:evenHBand="0" w:firstRowFirstColumn="0" w:firstRowLastColumn="0" w:lastRowFirstColumn="0" w:lastRowLastColumn="0"/>
            <w:tcW w:w="444" w:type="pct"/>
            <w:vAlign w:val="center"/>
            <w:hideMark/>
          </w:tcPr>
          <w:p w:rsidRPr="006E6062" w:rsidR="00BC0A7A" w:rsidP="0063139B" w:rsidRDefault="00BC0A7A" w14:paraId="3F00E542" w14:textId="38060BF5">
            <w:pPr>
              <w:spacing w:after="160" w:line="259" w:lineRule="auto"/>
              <w:jc w:val="center"/>
              <w:rPr>
                <w:sz w:val="16"/>
                <w:szCs w:val="16"/>
              </w:rPr>
            </w:pPr>
            <w:r w:rsidRPr="006E6062">
              <w:rPr>
                <w:sz w:val="16"/>
                <w:szCs w:val="16"/>
              </w:rPr>
              <w:t>OC-2252449</w:t>
            </w:r>
          </w:p>
        </w:tc>
        <w:tc>
          <w:tcPr>
            <w:tcW w:w="980" w:type="pct"/>
            <w:vAlign w:val="center"/>
            <w:hideMark/>
          </w:tcPr>
          <w:p w:rsidRPr="006E6062" w:rsidR="00BC0A7A" w:rsidP="0063139B" w:rsidRDefault="00BC0A7A" w14:paraId="2067EC58" w14:textId="0526F18B">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6E6062">
              <w:rPr>
                <w:sz w:val="16"/>
                <w:szCs w:val="16"/>
              </w:rPr>
              <w:t xml:space="preserve">E.P. SAN </w:t>
            </w:r>
            <w:r w:rsidRPr="006E6062" w:rsidR="00C160F3">
              <w:rPr>
                <w:sz w:val="16"/>
                <w:szCs w:val="16"/>
              </w:rPr>
              <w:t>CRISTÓBAL</w:t>
            </w:r>
            <w:r w:rsidRPr="006E6062">
              <w:rPr>
                <w:sz w:val="16"/>
                <w:szCs w:val="16"/>
              </w:rPr>
              <w:t>  _Av. 1 de Mayo # 3-90 Este Sur</w:t>
            </w:r>
          </w:p>
        </w:tc>
        <w:tc>
          <w:tcPr>
            <w:tcW w:w="722" w:type="pct"/>
            <w:vAlign w:val="center"/>
            <w:hideMark/>
          </w:tcPr>
          <w:p w:rsidRPr="006E6062" w:rsidR="00BC0A7A" w:rsidP="0063139B" w:rsidRDefault="00BC0A7A" w14:paraId="4DE2BDDD" w14:textId="77777777">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6E6062">
              <w:rPr>
                <w:sz w:val="16"/>
                <w:szCs w:val="16"/>
              </w:rPr>
              <w:t>7/10/25 13:00</w:t>
            </w:r>
          </w:p>
        </w:tc>
        <w:tc>
          <w:tcPr>
            <w:tcW w:w="599" w:type="pct"/>
            <w:vAlign w:val="center"/>
            <w:hideMark/>
          </w:tcPr>
          <w:p w:rsidRPr="006E6062" w:rsidR="00BC0A7A" w:rsidP="0063139B" w:rsidRDefault="00BC0A7A" w14:paraId="0E9AB595" w14:textId="77777777">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6E6062">
              <w:rPr>
                <w:sz w:val="16"/>
                <w:szCs w:val="16"/>
              </w:rPr>
              <w:t>7/10/25 13:00</w:t>
            </w:r>
          </w:p>
        </w:tc>
        <w:tc>
          <w:tcPr>
            <w:tcW w:w="492" w:type="pct"/>
            <w:vAlign w:val="center"/>
            <w:hideMark/>
          </w:tcPr>
          <w:p w:rsidRPr="006E6062" w:rsidR="00BC0A7A" w:rsidP="0063139B" w:rsidRDefault="00BC0A7A" w14:paraId="6034D6FD" w14:textId="77777777">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6E6062">
              <w:rPr>
                <w:sz w:val="16"/>
                <w:szCs w:val="16"/>
              </w:rPr>
              <w:t>7/10/25 13:00</w:t>
            </w:r>
          </w:p>
        </w:tc>
        <w:tc>
          <w:tcPr>
            <w:tcW w:w="620" w:type="pct"/>
            <w:vAlign w:val="center"/>
            <w:hideMark/>
          </w:tcPr>
          <w:p w:rsidRPr="006E6062" w:rsidR="00BC0A7A" w:rsidP="0063139B" w:rsidRDefault="00BC0A7A" w14:paraId="66289B26" w14:textId="77777777">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6E6062">
              <w:rPr>
                <w:sz w:val="16"/>
                <w:szCs w:val="16"/>
              </w:rPr>
              <w:t>7/10/25 13:00</w:t>
            </w:r>
          </w:p>
        </w:tc>
        <w:tc>
          <w:tcPr>
            <w:tcW w:w="468" w:type="pct"/>
            <w:vAlign w:val="center"/>
            <w:hideMark/>
          </w:tcPr>
          <w:p w:rsidRPr="006E6062" w:rsidR="00BC0A7A" w:rsidP="0063139B" w:rsidRDefault="00BC0A7A" w14:paraId="3ED4E895" w14:textId="77777777">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6E6062">
              <w:rPr>
                <w:sz w:val="16"/>
                <w:szCs w:val="16"/>
              </w:rPr>
              <w:t>7/10/25 13:00</w:t>
            </w:r>
          </w:p>
        </w:tc>
        <w:tc>
          <w:tcPr>
            <w:tcW w:w="675" w:type="pct"/>
            <w:vAlign w:val="center"/>
            <w:hideMark/>
          </w:tcPr>
          <w:p w:rsidRPr="006E6062" w:rsidR="00BC0A7A" w:rsidP="0063139B" w:rsidRDefault="00BC0A7A" w14:paraId="08EB6590" w14:textId="77777777">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6E6062">
              <w:rPr>
                <w:sz w:val="16"/>
                <w:szCs w:val="16"/>
              </w:rPr>
              <w:t>En curso</w:t>
            </w:r>
          </w:p>
        </w:tc>
      </w:tr>
      <w:tr w:rsidRPr="006E6062" w:rsidR="007D4E8D" w:rsidTr="0063139B" w14:paraId="0D7DE5BD" w14:textId="7777777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44" w:type="pct"/>
            <w:vAlign w:val="center"/>
            <w:hideMark/>
          </w:tcPr>
          <w:p w:rsidRPr="006E6062" w:rsidR="00BC0A7A" w:rsidP="0063139B" w:rsidRDefault="00BC0A7A" w14:paraId="3297AE8A" w14:textId="5B05892C">
            <w:pPr>
              <w:spacing w:after="160" w:line="259" w:lineRule="auto"/>
              <w:jc w:val="center"/>
              <w:rPr>
                <w:sz w:val="16"/>
                <w:szCs w:val="16"/>
              </w:rPr>
            </w:pPr>
            <w:r w:rsidRPr="006E6062">
              <w:rPr>
                <w:sz w:val="16"/>
                <w:szCs w:val="16"/>
              </w:rPr>
              <w:t>OC-2252450</w:t>
            </w:r>
          </w:p>
        </w:tc>
        <w:tc>
          <w:tcPr>
            <w:tcW w:w="980" w:type="pct"/>
            <w:vAlign w:val="center"/>
            <w:hideMark/>
          </w:tcPr>
          <w:p w:rsidRPr="001056E6" w:rsidR="00BC0A7A" w:rsidP="0063139B" w:rsidRDefault="00BC0A7A" w14:paraId="000FAD0B" w14:textId="77777777">
            <w:pPr>
              <w:spacing w:after="160" w:line="259" w:lineRule="auto"/>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056E6">
              <w:rPr>
                <w:sz w:val="16"/>
                <w:szCs w:val="16"/>
                <w:lang w:val="en-US"/>
              </w:rPr>
              <w:t>E.P. KENNEDY  _CLL 41 D SUR 78 N 2</w:t>
            </w:r>
          </w:p>
        </w:tc>
        <w:tc>
          <w:tcPr>
            <w:tcW w:w="722" w:type="pct"/>
            <w:vAlign w:val="center"/>
            <w:hideMark/>
          </w:tcPr>
          <w:p w:rsidRPr="006E6062" w:rsidR="00BC0A7A" w:rsidP="0063139B" w:rsidRDefault="00BC0A7A" w14:paraId="746E285B" w14:textId="77777777">
            <w:pPr>
              <w:spacing w:after="160" w:line="259" w:lineRule="auto"/>
              <w:jc w:val="center"/>
              <w:cnfStyle w:val="000000100000" w:firstRow="0" w:lastRow="0" w:firstColumn="0" w:lastColumn="0" w:oddVBand="0" w:evenVBand="0" w:oddHBand="1" w:evenHBand="0" w:firstRowFirstColumn="0" w:firstRowLastColumn="0" w:lastRowFirstColumn="0" w:lastRowLastColumn="0"/>
              <w:rPr>
                <w:sz w:val="16"/>
                <w:szCs w:val="16"/>
              </w:rPr>
            </w:pPr>
            <w:r w:rsidRPr="006E6062">
              <w:rPr>
                <w:sz w:val="16"/>
                <w:szCs w:val="16"/>
              </w:rPr>
              <w:t>10/10/25 8:00</w:t>
            </w:r>
          </w:p>
        </w:tc>
        <w:tc>
          <w:tcPr>
            <w:tcW w:w="599" w:type="pct"/>
            <w:vAlign w:val="center"/>
            <w:hideMark/>
          </w:tcPr>
          <w:p w:rsidRPr="006E6062" w:rsidR="00BC0A7A" w:rsidP="0063139B" w:rsidRDefault="00BC0A7A" w14:paraId="410F0F17" w14:textId="77777777">
            <w:pPr>
              <w:spacing w:after="160" w:line="259" w:lineRule="auto"/>
              <w:jc w:val="center"/>
              <w:cnfStyle w:val="000000100000" w:firstRow="0" w:lastRow="0" w:firstColumn="0" w:lastColumn="0" w:oddVBand="0" w:evenVBand="0" w:oddHBand="1" w:evenHBand="0" w:firstRowFirstColumn="0" w:firstRowLastColumn="0" w:lastRowFirstColumn="0" w:lastRowLastColumn="0"/>
              <w:rPr>
                <w:sz w:val="16"/>
                <w:szCs w:val="16"/>
              </w:rPr>
            </w:pPr>
            <w:r w:rsidRPr="006E6062">
              <w:rPr>
                <w:sz w:val="16"/>
                <w:szCs w:val="16"/>
              </w:rPr>
              <w:t>10/10/25 8:00</w:t>
            </w:r>
          </w:p>
        </w:tc>
        <w:tc>
          <w:tcPr>
            <w:tcW w:w="492" w:type="pct"/>
            <w:vAlign w:val="center"/>
            <w:hideMark/>
          </w:tcPr>
          <w:p w:rsidRPr="006E6062" w:rsidR="00BC0A7A" w:rsidP="0063139B" w:rsidRDefault="00BC0A7A" w14:paraId="79C2B959" w14:textId="77777777">
            <w:pPr>
              <w:spacing w:after="160" w:line="259" w:lineRule="auto"/>
              <w:jc w:val="center"/>
              <w:cnfStyle w:val="000000100000" w:firstRow="0" w:lastRow="0" w:firstColumn="0" w:lastColumn="0" w:oddVBand="0" w:evenVBand="0" w:oddHBand="1" w:evenHBand="0" w:firstRowFirstColumn="0" w:firstRowLastColumn="0" w:lastRowFirstColumn="0" w:lastRowLastColumn="0"/>
              <w:rPr>
                <w:sz w:val="16"/>
                <w:szCs w:val="16"/>
              </w:rPr>
            </w:pPr>
            <w:r w:rsidRPr="006E6062">
              <w:rPr>
                <w:sz w:val="16"/>
                <w:szCs w:val="16"/>
              </w:rPr>
              <w:t>10/10/25 8:00</w:t>
            </w:r>
          </w:p>
        </w:tc>
        <w:tc>
          <w:tcPr>
            <w:tcW w:w="620" w:type="pct"/>
            <w:vAlign w:val="center"/>
            <w:hideMark/>
          </w:tcPr>
          <w:p w:rsidRPr="006E6062" w:rsidR="00BC0A7A" w:rsidP="0063139B" w:rsidRDefault="00BC0A7A" w14:paraId="3E4D7CEC" w14:textId="77777777">
            <w:pPr>
              <w:spacing w:after="160" w:line="259" w:lineRule="auto"/>
              <w:jc w:val="center"/>
              <w:cnfStyle w:val="000000100000" w:firstRow="0" w:lastRow="0" w:firstColumn="0" w:lastColumn="0" w:oddVBand="0" w:evenVBand="0" w:oddHBand="1" w:evenHBand="0" w:firstRowFirstColumn="0" w:firstRowLastColumn="0" w:lastRowFirstColumn="0" w:lastRowLastColumn="0"/>
              <w:rPr>
                <w:sz w:val="16"/>
                <w:szCs w:val="16"/>
              </w:rPr>
            </w:pPr>
            <w:r w:rsidRPr="006E6062">
              <w:rPr>
                <w:sz w:val="16"/>
                <w:szCs w:val="16"/>
              </w:rPr>
              <w:t>10/10/25 8:00</w:t>
            </w:r>
          </w:p>
        </w:tc>
        <w:tc>
          <w:tcPr>
            <w:tcW w:w="468" w:type="pct"/>
            <w:vAlign w:val="center"/>
            <w:hideMark/>
          </w:tcPr>
          <w:p w:rsidRPr="006E6062" w:rsidR="00BC0A7A" w:rsidP="0063139B" w:rsidRDefault="00BC0A7A" w14:paraId="3DBE51A9" w14:textId="77777777">
            <w:pPr>
              <w:spacing w:after="160" w:line="259" w:lineRule="auto"/>
              <w:jc w:val="center"/>
              <w:cnfStyle w:val="000000100000" w:firstRow="0" w:lastRow="0" w:firstColumn="0" w:lastColumn="0" w:oddVBand="0" w:evenVBand="0" w:oddHBand="1" w:evenHBand="0" w:firstRowFirstColumn="0" w:firstRowLastColumn="0" w:lastRowFirstColumn="0" w:lastRowLastColumn="0"/>
              <w:rPr>
                <w:sz w:val="16"/>
                <w:szCs w:val="16"/>
              </w:rPr>
            </w:pPr>
            <w:r w:rsidRPr="006E6062">
              <w:rPr>
                <w:sz w:val="16"/>
                <w:szCs w:val="16"/>
              </w:rPr>
              <w:t>10/10/25 8:00</w:t>
            </w:r>
          </w:p>
        </w:tc>
        <w:tc>
          <w:tcPr>
            <w:tcW w:w="675" w:type="pct"/>
            <w:vAlign w:val="center"/>
            <w:hideMark/>
          </w:tcPr>
          <w:p w:rsidRPr="006E6062" w:rsidR="00BC0A7A" w:rsidP="0063139B" w:rsidRDefault="00BC0A7A" w14:paraId="494F97C3" w14:textId="77777777">
            <w:pPr>
              <w:spacing w:after="160" w:line="259" w:lineRule="auto"/>
              <w:jc w:val="center"/>
              <w:cnfStyle w:val="000000100000" w:firstRow="0" w:lastRow="0" w:firstColumn="0" w:lastColumn="0" w:oddVBand="0" w:evenVBand="0" w:oddHBand="1" w:evenHBand="0" w:firstRowFirstColumn="0" w:firstRowLastColumn="0" w:lastRowFirstColumn="0" w:lastRowLastColumn="0"/>
              <w:rPr>
                <w:sz w:val="16"/>
                <w:szCs w:val="16"/>
              </w:rPr>
            </w:pPr>
            <w:r w:rsidRPr="006E6062">
              <w:rPr>
                <w:sz w:val="16"/>
                <w:szCs w:val="16"/>
              </w:rPr>
              <w:t>En curso</w:t>
            </w:r>
          </w:p>
        </w:tc>
      </w:tr>
      <w:tr w:rsidRPr="006E6062" w:rsidR="007D4E8D" w:rsidTr="0063139B" w14:paraId="7F172E88" w14:textId="77777777">
        <w:trPr>
          <w:trHeight w:val="320"/>
        </w:trPr>
        <w:tc>
          <w:tcPr>
            <w:cnfStyle w:val="001000000000" w:firstRow="0" w:lastRow="0" w:firstColumn="1" w:lastColumn="0" w:oddVBand="0" w:evenVBand="0" w:oddHBand="0" w:evenHBand="0" w:firstRowFirstColumn="0" w:firstRowLastColumn="0" w:lastRowFirstColumn="0" w:lastRowLastColumn="0"/>
            <w:tcW w:w="444" w:type="pct"/>
            <w:vAlign w:val="center"/>
            <w:hideMark/>
          </w:tcPr>
          <w:p w:rsidRPr="006E6062" w:rsidR="00BC0A7A" w:rsidP="0063139B" w:rsidRDefault="00BC0A7A" w14:paraId="31E34B98" w14:textId="7E6C4EA6">
            <w:pPr>
              <w:spacing w:after="160" w:line="259" w:lineRule="auto"/>
              <w:jc w:val="center"/>
              <w:rPr>
                <w:sz w:val="16"/>
                <w:szCs w:val="16"/>
              </w:rPr>
            </w:pPr>
            <w:r w:rsidRPr="006E6062">
              <w:rPr>
                <w:sz w:val="16"/>
                <w:szCs w:val="16"/>
              </w:rPr>
              <w:t>OC-2252451</w:t>
            </w:r>
          </w:p>
        </w:tc>
        <w:tc>
          <w:tcPr>
            <w:tcW w:w="980" w:type="pct"/>
            <w:vAlign w:val="center"/>
            <w:hideMark/>
          </w:tcPr>
          <w:p w:rsidRPr="006E6062" w:rsidR="00BC0A7A" w:rsidP="0063139B" w:rsidRDefault="00BC0A7A" w14:paraId="77D7C814" w14:textId="77777777">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6E6062">
              <w:rPr>
                <w:sz w:val="16"/>
                <w:szCs w:val="16"/>
              </w:rPr>
              <w:t>E.P CANDELARIA _Cra. 7 # 6A-11</w:t>
            </w:r>
          </w:p>
        </w:tc>
        <w:tc>
          <w:tcPr>
            <w:tcW w:w="722" w:type="pct"/>
            <w:vAlign w:val="center"/>
            <w:hideMark/>
          </w:tcPr>
          <w:p w:rsidRPr="006E6062" w:rsidR="00BC0A7A" w:rsidP="0063139B" w:rsidRDefault="00BC0A7A" w14:paraId="2C239A82" w14:textId="77777777">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6E6062">
              <w:rPr>
                <w:sz w:val="16"/>
                <w:szCs w:val="16"/>
              </w:rPr>
              <w:t>10/10/25 13:00</w:t>
            </w:r>
          </w:p>
        </w:tc>
        <w:tc>
          <w:tcPr>
            <w:tcW w:w="599" w:type="pct"/>
            <w:vAlign w:val="center"/>
            <w:hideMark/>
          </w:tcPr>
          <w:p w:rsidRPr="006E6062" w:rsidR="00BC0A7A" w:rsidP="0063139B" w:rsidRDefault="00BC0A7A" w14:paraId="6CEB2EC9" w14:textId="77777777">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6E6062">
              <w:rPr>
                <w:sz w:val="16"/>
                <w:szCs w:val="16"/>
              </w:rPr>
              <w:t>10/10/25 13:00</w:t>
            </w:r>
          </w:p>
        </w:tc>
        <w:tc>
          <w:tcPr>
            <w:tcW w:w="492" w:type="pct"/>
            <w:vAlign w:val="center"/>
            <w:hideMark/>
          </w:tcPr>
          <w:p w:rsidRPr="006E6062" w:rsidR="00BC0A7A" w:rsidP="0063139B" w:rsidRDefault="00BC0A7A" w14:paraId="156ED2C1" w14:textId="77777777">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6E6062">
              <w:rPr>
                <w:sz w:val="16"/>
                <w:szCs w:val="16"/>
              </w:rPr>
              <w:t>10/10/25 13:00</w:t>
            </w:r>
          </w:p>
        </w:tc>
        <w:tc>
          <w:tcPr>
            <w:tcW w:w="620" w:type="pct"/>
            <w:vAlign w:val="center"/>
            <w:hideMark/>
          </w:tcPr>
          <w:p w:rsidRPr="006E6062" w:rsidR="00BC0A7A" w:rsidP="0063139B" w:rsidRDefault="00BC0A7A" w14:paraId="5797E1CC" w14:textId="77777777">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6E6062">
              <w:rPr>
                <w:sz w:val="16"/>
                <w:szCs w:val="16"/>
              </w:rPr>
              <w:t>10/10/25 13:00</w:t>
            </w:r>
          </w:p>
        </w:tc>
        <w:tc>
          <w:tcPr>
            <w:tcW w:w="468" w:type="pct"/>
            <w:vAlign w:val="center"/>
            <w:hideMark/>
          </w:tcPr>
          <w:p w:rsidRPr="006E6062" w:rsidR="00BC0A7A" w:rsidP="0063139B" w:rsidRDefault="00BC0A7A" w14:paraId="78BE24F9" w14:textId="77777777">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6E6062">
              <w:rPr>
                <w:sz w:val="16"/>
                <w:szCs w:val="16"/>
              </w:rPr>
              <w:t>10/10/25 13:00</w:t>
            </w:r>
          </w:p>
        </w:tc>
        <w:tc>
          <w:tcPr>
            <w:tcW w:w="675" w:type="pct"/>
            <w:vAlign w:val="center"/>
            <w:hideMark/>
          </w:tcPr>
          <w:p w:rsidRPr="006E6062" w:rsidR="00BC0A7A" w:rsidP="0063139B" w:rsidRDefault="00BC0A7A" w14:paraId="319D6ACE" w14:textId="77777777">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6E6062">
              <w:rPr>
                <w:sz w:val="16"/>
                <w:szCs w:val="16"/>
              </w:rPr>
              <w:t>En curso</w:t>
            </w:r>
          </w:p>
        </w:tc>
      </w:tr>
      <w:tr w:rsidRPr="006E6062" w:rsidR="007D4E8D" w:rsidTr="0063139B" w14:paraId="62644E35" w14:textId="7777777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44" w:type="pct"/>
            <w:vAlign w:val="center"/>
            <w:hideMark/>
          </w:tcPr>
          <w:p w:rsidRPr="006E6062" w:rsidR="00BC0A7A" w:rsidP="0063139B" w:rsidRDefault="00BC0A7A" w14:paraId="37612579" w14:textId="1C122533">
            <w:pPr>
              <w:spacing w:after="160" w:line="259" w:lineRule="auto"/>
              <w:jc w:val="center"/>
              <w:rPr>
                <w:sz w:val="16"/>
                <w:szCs w:val="16"/>
              </w:rPr>
            </w:pPr>
            <w:r w:rsidRPr="006E6062">
              <w:rPr>
                <w:sz w:val="16"/>
                <w:szCs w:val="16"/>
              </w:rPr>
              <w:t>OC-2252454</w:t>
            </w:r>
          </w:p>
        </w:tc>
        <w:tc>
          <w:tcPr>
            <w:tcW w:w="980" w:type="pct"/>
            <w:vAlign w:val="center"/>
            <w:hideMark/>
          </w:tcPr>
          <w:p w:rsidRPr="006E6062" w:rsidR="00BC0A7A" w:rsidP="0063139B" w:rsidRDefault="00BC0A7A" w14:paraId="24E7556C" w14:textId="77777777">
            <w:pPr>
              <w:spacing w:after="160" w:line="259" w:lineRule="auto"/>
              <w:jc w:val="center"/>
              <w:cnfStyle w:val="000000100000" w:firstRow="0" w:lastRow="0" w:firstColumn="0" w:lastColumn="0" w:oddVBand="0" w:evenVBand="0" w:oddHBand="1" w:evenHBand="0" w:firstRowFirstColumn="0" w:firstRowLastColumn="0" w:lastRowFirstColumn="0" w:lastRowLastColumn="0"/>
              <w:rPr>
                <w:sz w:val="16"/>
                <w:szCs w:val="16"/>
              </w:rPr>
            </w:pPr>
            <w:r w:rsidRPr="006E6062">
              <w:rPr>
                <w:sz w:val="16"/>
                <w:szCs w:val="16"/>
              </w:rPr>
              <w:t>E.P LOS MÁRTIRES  _CRA 24 12-32</w:t>
            </w:r>
          </w:p>
        </w:tc>
        <w:tc>
          <w:tcPr>
            <w:tcW w:w="722" w:type="pct"/>
            <w:vAlign w:val="center"/>
            <w:hideMark/>
          </w:tcPr>
          <w:p w:rsidRPr="006E6062" w:rsidR="00BC0A7A" w:rsidP="0063139B" w:rsidRDefault="00BC0A7A" w14:paraId="59C4C821" w14:textId="77777777">
            <w:pPr>
              <w:spacing w:after="160" w:line="259" w:lineRule="auto"/>
              <w:jc w:val="center"/>
              <w:cnfStyle w:val="000000100000" w:firstRow="0" w:lastRow="0" w:firstColumn="0" w:lastColumn="0" w:oddVBand="0" w:evenVBand="0" w:oddHBand="1" w:evenHBand="0" w:firstRowFirstColumn="0" w:firstRowLastColumn="0" w:lastRowFirstColumn="0" w:lastRowLastColumn="0"/>
              <w:rPr>
                <w:sz w:val="16"/>
                <w:szCs w:val="16"/>
              </w:rPr>
            </w:pPr>
            <w:r w:rsidRPr="006E6062">
              <w:rPr>
                <w:sz w:val="16"/>
                <w:szCs w:val="16"/>
              </w:rPr>
              <w:t>11/10/25 8:00</w:t>
            </w:r>
          </w:p>
        </w:tc>
        <w:tc>
          <w:tcPr>
            <w:tcW w:w="599" w:type="pct"/>
            <w:vAlign w:val="center"/>
            <w:hideMark/>
          </w:tcPr>
          <w:p w:rsidRPr="006E6062" w:rsidR="00BC0A7A" w:rsidP="0063139B" w:rsidRDefault="00BC0A7A" w14:paraId="6D3E8728" w14:textId="77777777">
            <w:pPr>
              <w:spacing w:after="160" w:line="259" w:lineRule="auto"/>
              <w:jc w:val="center"/>
              <w:cnfStyle w:val="000000100000" w:firstRow="0" w:lastRow="0" w:firstColumn="0" w:lastColumn="0" w:oddVBand="0" w:evenVBand="0" w:oddHBand="1" w:evenHBand="0" w:firstRowFirstColumn="0" w:firstRowLastColumn="0" w:lastRowFirstColumn="0" w:lastRowLastColumn="0"/>
              <w:rPr>
                <w:sz w:val="16"/>
                <w:szCs w:val="16"/>
              </w:rPr>
            </w:pPr>
            <w:r w:rsidRPr="006E6062">
              <w:rPr>
                <w:sz w:val="16"/>
                <w:szCs w:val="16"/>
              </w:rPr>
              <w:t>11/10/25 8:00</w:t>
            </w:r>
          </w:p>
        </w:tc>
        <w:tc>
          <w:tcPr>
            <w:tcW w:w="492" w:type="pct"/>
            <w:vAlign w:val="center"/>
            <w:hideMark/>
          </w:tcPr>
          <w:p w:rsidRPr="006E6062" w:rsidR="00BC0A7A" w:rsidP="0063139B" w:rsidRDefault="00BC0A7A" w14:paraId="12D3FC53" w14:textId="77777777">
            <w:pPr>
              <w:spacing w:after="160" w:line="259" w:lineRule="auto"/>
              <w:jc w:val="center"/>
              <w:cnfStyle w:val="000000100000" w:firstRow="0" w:lastRow="0" w:firstColumn="0" w:lastColumn="0" w:oddVBand="0" w:evenVBand="0" w:oddHBand="1" w:evenHBand="0" w:firstRowFirstColumn="0" w:firstRowLastColumn="0" w:lastRowFirstColumn="0" w:lastRowLastColumn="0"/>
              <w:rPr>
                <w:sz w:val="16"/>
                <w:szCs w:val="16"/>
              </w:rPr>
            </w:pPr>
            <w:r w:rsidRPr="006E6062">
              <w:rPr>
                <w:sz w:val="16"/>
                <w:szCs w:val="16"/>
              </w:rPr>
              <w:t>11/10/25 8:00</w:t>
            </w:r>
          </w:p>
        </w:tc>
        <w:tc>
          <w:tcPr>
            <w:tcW w:w="620" w:type="pct"/>
            <w:vAlign w:val="center"/>
            <w:hideMark/>
          </w:tcPr>
          <w:p w:rsidRPr="006E6062" w:rsidR="00BC0A7A" w:rsidP="0063139B" w:rsidRDefault="00BC0A7A" w14:paraId="6983BA1E" w14:textId="77777777">
            <w:pPr>
              <w:spacing w:after="160" w:line="259" w:lineRule="auto"/>
              <w:jc w:val="center"/>
              <w:cnfStyle w:val="000000100000" w:firstRow="0" w:lastRow="0" w:firstColumn="0" w:lastColumn="0" w:oddVBand="0" w:evenVBand="0" w:oddHBand="1" w:evenHBand="0" w:firstRowFirstColumn="0" w:firstRowLastColumn="0" w:lastRowFirstColumn="0" w:lastRowLastColumn="0"/>
              <w:rPr>
                <w:sz w:val="16"/>
                <w:szCs w:val="16"/>
              </w:rPr>
            </w:pPr>
            <w:r w:rsidRPr="006E6062">
              <w:rPr>
                <w:sz w:val="16"/>
                <w:szCs w:val="16"/>
              </w:rPr>
              <w:t>11/10/25 8:00</w:t>
            </w:r>
          </w:p>
        </w:tc>
        <w:tc>
          <w:tcPr>
            <w:tcW w:w="468" w:type="pct"/>
            <w:vAlign w:val="center"/>
            <w:hideMark/>
          </w:tcPr>
          <w:p w:rsidRPr="006E6062" w:rsidR="00BC0A7A" w:rsidP="0063139B" w:rsidRDefault="00BC0A7A" w14:paraId="7D87F30D" w14:textId="77777777">
            <w:pPr>
              <w:spacing w:after="160" w:line="259" w:lineRule="auto"/>
              <w:jc w:val="center"/>
              <w:cnfStyle w:val="000000100000" w:firstRow="0" w:lastRow="0" w:firstColumn="0" w:lastColumn="0" w:oddVBand="0" w:evenVBand="0" w:oddHBand="1" w:evenHBand="0" w:firstRowFirstColumn="0" w:firstRowLastColumn="0" w:lastRowFirstColumn="0" w:lastRowLastColumn="0"/>
              <w:rPr>
                <w:sz w:val="16"/>
                <w:szCs w:val="16"/>
              </w:rPr>
            </w:pPr>
            <w:r w:rsidRPr="006E6062">
              <w:rPr>
                <w:sz w:val="16"/>
                <w:szCs w:val="16"/>
              </w:rPr>
              <w:t>11/10/25 8:00</w:t>
            </w:r>
          </w:p>
        </w:tc>
        <w:tc>
          <w:tcPr>
            <w:tcW w:w="675" w:type="pct"/>
            <w:vAlign w:val="center"/>
            <w:hideMark/>
          </w:tcPr>
          <w:p w:rsidRPr="006E6062" w:rsidR="00BC0A7A" w:rsidP="0063139B" w:rsidRDefault="00BC0A7A" w14:paraId="638437FA" w14:textId="77777777">
            <w:pPr>
              <w:spacing w:after="160" w:line="259" w:lineRule="auto"/>
              <w:jc w:val="center"/>
              <w:cnfStyle w:val="000000100000" w:firstRow="0" w:lastRow="0" w:firstColumn="0" w:lastColumn="0" w:oddVBand="0" w:evenVBand="0" w:oddHBand="1" w:evenHBand="0" w:firstRowFirstColumn="0" w:firstRowLastColumn="0" w:lastRowFirstColumn="0" w:lastRowLastColumn="0"/>
              <w:rPr>
                <w:sz w:val="16"/>
                <w:szCs w:val="16"/>
              </w:rPr>
            </w:pPr>
            <w:r w:rsidRPr="006E6062">
              <w:rPr>
                <w:sz w:val="16"/>
                <w:szCs w:val="16"/>
              </w:rPr>
              <w:t>En curso</w:t>
            </w:r>
          </w:p>
        </w:tc>
      </w:tr>
      <w:tr w:rsidRPr="006E6062" w:rsidR="007D4E8D" w:rsidTr="0063139B" w14:paraId="2937C65C" w14:textId="77777777">
        <w:trPr>
          <w:trHeight w:val="320"/>
        </w:trPr>
        <w:tc>
          <w:tcPr>
            <w:cnfStyle w:val="001000000000" w:firstRow="0" w:lastRow="0" w:firstColumn="1" w:lastColumn="0" w:oddVBand="0" w:evenVBand="0" w:oddHBand="0" w:evenHBand="0" w:firstRowFirstColumn="0" w:firstRowLastColumn="0" w:lastRowFirstColumn="0" w:lastRowLastColumn="0"/>
            <w:tcW w:w="444" w:type="pct"/>
            <w:vAlign w:val="center"/>
            <w:hideMark/>
          </w:tcPr>
          <w:p w:rsidRPr="006E6062" w:rsidR="00BC0A7A" w:rsidP="0063139B" w:rsidRDefault="00BC0A7A" w14:paraId="3D191FAB" w14:textId="7F29E8C5">
            <w:pPr>
              <w:spacing w:after="160" w:line="259" w:lineRule="auto"/>
              <w:jc w:val="center"/>
              <w:rPr>
                <w:sz w:val="16"/>
                <w:szCs w:val="16"/>
              </w:rPr>
            </w:pPr>
            <w:r w:rsidRPr="006E6062">
              <w:rPr>
                <w:sz w:val="16"/>
                <w:szCs w:val="16"/>
              </w:rPr>
              <w:t>OC-2252455</w:t>
            </w:r>
          </w:p>
        </w:tc>
        <w:tc>
          <w:tcPr>
            <w:tcW w:w="980" w:type="pct"/>
            <w:vAlign w:val="center"/>
            <w:hideMark/>
          </w:tcPr>
          <w:p w:rsidRPr="006E6062" w:rsidR="00BC0A7A" w:rsidP="0063139B" w:rsidRDefault="00BC0A7A" w14:paraId="07E0C9DA" w14:textId="77777777">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6E6062">
              <w:rPr>
                <w:sz w:val="16"/>
                <w:szCs w:val="16"/>
              </w:rPr>
              <w:t>E.P GRUMO Y ESMAD  _CLL 4 A BIS TRANS 20</w:t>
            </w:r>
          </w:p>
        </w:tc>
        <w:tc>
          <w:tcPr>
            <w:tcW w:w="722" w:type="pct"/>
            <w:vAlign w:val="center"/>
            <w:hideMark/>
          </w:tcPr>
          <w:p w:rsidRPr="006E6062" w:rsidR="00BC0A7A" w:rsidP="0063139B" w:rsidRDefault="00BC0A7A" w14:paraId="55AC64CB" w14:textId="77777777">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6E6062">
              <w:rPr>
                <w:sz w:val="16"/>
                <w:szCs w:val="16"/>
              </w:rPr>
              <w:t>11/10/25 13:00</w:t>
            </w:r>
          </w:p>
        </w:tc>
        <w:tc>
          <w:tcPr>
            <w:tcW w:w="599" w:type="pct"/>
            <w:vAlign w:val="center"/>
            <w:hideMark/>
          </w:tcPr>
          <w:p w:rsidRPr="006E6062" w:rsidR="00BC0A7A" w:rsidP="0063139B" w:rsidRDefault="00BC0A7A" w14:paraId="51A3AD37" w14:textId="77777777">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6E6062">
              <w:rPr>
                <w:sz w:val="16"/>
                <w:szCs w:val="16"/>
              </w:rPr>
              <w:t>11/10/25 13:00</w:t>
            </w:r>
          </w:p>
        </w:tc>
        <w:tc>
          <w:tcPr>
            <w:tcW w:w="492" w:type="pct"/>
            <w:vAlign w:val="center"/>
            <w:hideMark/>
          </w:tcPr>
          <w:p w:rsidRPr="006E6062" w:rsidR="00BC0A7A" w:rsidP="0063139B" w:rsidRDefault="00BC0A7A" w14:paraId="0F38FF49" w14:textId="77777777">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6E6062">
              <w:rPr>
                <w:sz w:val="16"/>
                <w:szCs w:val="16"/>
              </w:rPr>
              <w:t>11/10/25 13:00</w:t>
            </w:r>
          </w:p>
        </w:tc>
        <w:tc>
          <w:tcPr>
            <w:tcW w:w="620" w:type="pct"/>
            <w:vAlign w:val="center"/>
            <w:hideMark/>
          </w:tcPr>
          <w:p w:rsidRPr="006E6062" w:rsidR="00BC0A7A" w:rsidP="0063139B" w:rsidRDefault="00BC0A7A" w14:paraId="18A64101" w14:textId="77777777">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6E6062">
              <w:rPr>
                <w:sz w:val="16"/>
                <w:szCs w:val="16"/>
              </w:rPr>
              <w:t>11/10/25 13:00</w:t>
            </w:r>
          </w:p>
        </w:tc>
        <w:tc>
          <w:tcPr>
            <w:tcW w:w="468" w:type="pct"/>
            <w:vAlign w:val="center"/>
            <w:hideMark/>
          </w:tcPr>
          <w:p w:rsidRPr="006E6062" w:rsidR="00BC0A7A" w:rsidP="0063139B" w:rsidRDefault="00BC0A7A" w14:paraId="3D1880A8" w14:textId="77777777">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6E6062">
              <w:rPr>
                <w:sz w:val="16"/>
                <w:szCs w:val="16"/>
              </w:rPr>
              <w:t>11/10/25 13:00</w:t>
            </w:r>
          </w:p>
        </w:tc>
        <w:tc>
          <w:tcPr>
            <w:tcW w:w="675" w:type="pct"/>
            <w:vAlign w:val="center"/>
            <w:hideMark/>
          </w:tcPr>
          <w:p w:rsidRPr="006E6062" w:rsidR="00BC0A7A" w:rsidP="0063139B" w:rsidRDefault="00BC0A7A" w14:paraId="700C76D5" w14:textId="137CC7E8">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6E6062">
              <w:rPr>
                <w:sz w:val="16"/>
                <w:szCs w:val="16"/>
              </w:rPr>
              <w:t>En curs</w:t>
            </w:r>
            <w:r w:rsidR="003934D6">
              <w:rPr>
                <w:sz w:val="16"/>
                <w:szCs w:val="16"/>
              </w:rPr>
              <w:t>o</w:t>
            </w:r>
          </w:p>
        </w:tc>
      </w:tr>
    </w:tbl>
    <w:p w:rsidRPr="006E6062" w:rsidR="009761C4" w:rsidP="00665E45" w:rsidRDefault="003D078E" w14:paraId="5073D8D2" w14:textId="7BF39B5F">
      <w:pPr>
        <w:pStyle w:val="Descripcin"/>
        <w:jc w:val="center"/>
      </w:pPr>
      <w:bookmarkStart w:name="_Toc215650605" w:id="662"/>
      <w:r w:rsidRPr="006E6062">
        <w:t xml:space="preserve">Tabla </w:t>
      </w:r>
      <w:r w:rsidRPr="006E6062">
        <w:fldChar w:fldCharType="begin"/>
      </w:r>
      <w:r w:rsidRPr="006E6062">
        <w:instrText>SEQ Tabla \* ARABIC</w:instrText>
      </w:r>
      <w:r w:rsidRPr="006E6062">
        <w:fldChar w:fldCharType="separate"/>
      </w:r>
      <w:r w:rsidR="00041DFA">
        <w:rPr>
          <w:noProof/>
        </w:rPr>
        <w:t>70</w:t>
      </w:r>
      <w:r w:rsidRPr="006E6062">
        <w:fldChar w:fldCharType="end"/>
      </w:r>
      <w:r w:rsidRPr="006E6062">
        <w:t>. CRONOGRAMA ETB CONECTIVIDAD REPORTADO POR LA SDSCJ</w:t>
      </w:r>
      <w:bookmarkEnd w:id="662"/>
    </w:p>
    <w:p w:rsidRPr="006E6062" w:rsidR="00A5707B" w:rsidP="00A5707B" w:rsidRDefault="00A5707B" w14:paraId="63710855" w14:textId="77777777">
      <w:pPr>
        <w:jc w:val="both"/>
      </w:pPr>
      <w:r w:rsidRPr="006E6062">
        <w:t>Se anexa tabla con el detalle del estado de integración de cada Estación de Policía</w:t>
      </w:r>
    </w:p>
    <w:tbl>
      <w:tblPr>
        <w:tblStyle w:val="Tabladelista4-nfasis1"/>
        <w:tblW w:w="5000" w:type="pct"/>
        <w:tblLook w:val="04A0" w:firstRow="1" w:lastRow="0" w:firstColumn="1" w:lastColumn="0" w:noHBand="0" w:noVBand="1"/>
      </w:tblPr>
      <w:tblGrid>
        <w:gridCol w:w="865"/>
        <w:gridCol w:w="3374"/>
        <w:gridCol w:w="4589"/>
      </w:tblGrid>
      <w:tr w:rsidRPr="000C0715" w:rsidR="000C0715" w:rsidTr="0063139B" w14:paraId="05627090" w14:textId="77777777">
        <w:trPr>
          <w:cnfStyle w:val="100000000000" w:firstRow="1" w:lastRow="0" w:firstColumn="0" w:lastColumn="0" w:oddVBand="0" w:evenVBand="0" w:oddHBand="0" w:evenHBand="0" w:firstRowFirstColumn="0" w:firstRowLastColumn="0" w:lastRowFirstColumn="0" w:lastRowLastColumn="0"/>
          <w:trHeight w:val="315"/>
          <w:tblHeader/>
        </w:trPr>
        <w:tc>
          <w:tcPr>
            <w:cnfStyle w:val="001000000000" w:firstRow="0" w:lastRow="0" w:firstColumn="1" w:lastColumn="0" w:oddVBand="0" w:evenVBand="0" w:oddHBand="0" w:evenHBand="0" w:firstRowFirstColumn="0" w:firstRowLastColumn="0" w:lastRowFirstColumn="0" w:lastRowLastColumn="0"/>
            <w:tcW w:w="490" w:type="pct"/>
            <w:vAlign w:val="center"/>
            <w:hideMark/>
          </w:tcPr>
          <w:p w:rsidRPr="000C0715" w:rsidR="000C0715" w:rsidP="000C0715" w:rsidRDefault="000C0715" w14:paraId="148CD5D3" w14:textId="77777777">
            <w:pPr>
              <w:jc w:val="center"/>
              <w:rPr>
                <w:rFonts w:eastAsia="Times New Roman" w:asciiTheme="minorHAnsi" w:hAnsiTheme="minorHAnsi" w:cstheme="minorHAnsi"/>
                <w:color w:val="FFFFFF"/>
                <w:sz w:val="16"/>
                <w:szCs w:val="16"/>
              </w:rPr>
            </w:pPr>
            <w:bookmarkStart w:name="_Toc215650606" w:id="663"/>
            <w:r w:rsidRPr="000C0715">
              <w:rPr>
                <w:rFonts w:eastAsia="Times New Roman" w:asciiTheme="minorHAnsi" w:hAnsiTheme="minorHAnsi" w:cstheme="minorHAnsi"/>
                <w:sz w:val="16"/>
                <w:szCs w:val="16"/>
              </w:rPr>
              <w:t>ÍTEM</w:t>
            </w:r>
          </w:p>
        </w:tc>
        <w:tc>
          <w:tcPr>
            <w:tcW w:w="1911" w:type="pct"/>
            <w:vAlign w:val="center"/>
            <w:hideMark/>
          </w:tcPr>
          <w:p w:rsidRPr="000C0715" w:rsidR="000C0715" w:rsidP="000C0715" w:rsidRDefault="000C0715" w14:paraId="79F3A9AF"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asciiTheme="minorHAnsi" w:hAnsiTheme="minorHAnsi" w:cstheme="minorHAnsi"/>
                <w:color w:val="FFFFFF"/>
                <w:sz w:val="16"/>
                <w:szCs w:val="16"/>
              </w:rPr>
            </w:pPr>
            <w:r w:rsidRPr="000C0715">
              <w:rPr>
                <w:rFonts w:eastAsia="Times New Roman" w:asciiTheme="minorHAnsi" w:hAnsiTheme="minorHAnsi" w:cstheme="minorHAnsi"/>
                <w:sz w:val="16"/>
                <w:szCs w:val="16"/>
              </w:rPr>
              <w:t>PUNTO</w:t>
            </w:r>
          </w:p>
        </w:tc>
        <w:tc>
          <w:tcPr>
            <w:tcW w:w="2599" w:type="pct"/>
            <w:vAlign w:val="center"/>
            <w:hideMark/>
          </w:tcPr>
          <w:p w:rsidRPr="000C0715" w:rsidR="000C0715" w:rsidP="000C0715" w:rsidRDefault="000C0715" w14:paraId="13C19AF5"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asciiTheme="minorHAnsi" w:hAnsiTheme="minorHAnsi" w:cstheme="minorHAnsi"/>
                <w:color w:val="FFFFFF"/>
                <w:sz w:val="16"/>
                <w:szCs w:val="16"/>
              </w:rPr>
            </w:pPr>
            <w:r w:rsidRPr="000C0715">
              <w:rPr>
                <w:rFonts w:eastAsia="Times New Roman" w:asciiTheme="minorHAnsi" w:hAnsiTheme="minorHAnsi" w:cstheme="minorHAnsi"/>
                <w:sz w:val="16"/>
                <w:szCs w:val="16"/>
              </w:rPr>
              <w:t>ESTADO</w:t>
            </w:r>
          </w:p>
        </w:tc>
      </w:tr>
      <w:tr w:rsidRPr="000C0715" w:rsidR="000C0715" w:rsidTr="001C17D4" w14:paraId="5E18C301"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90" w:type="pct"/>
            <w:vAlign w:val="center"/>
            <w:hideMark/>
          </w:tcPr>
          <w:p w:rsidRPr="000C0715" w:rsidR="000C0715" w:rsidP="000C0715" w:rsidRDefault="000C0715" w14:paraId="2C8509B3" w14:textId="77777777">
            <w:pPr>
              <w:jc w:val="center"/>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1</w:t>
            </w:r>
          </w:p>
        </w:tc>
        <w:tc>
          <w:tcPr>
            <w:tcW w:w="1911" w:type="pct"/>
            <w:vAlign w:val="center"/>
            <w:hideMark/>
          </w:tcPr>
          <w:p w:rsidRPr="000C0715" w:rsidR="000C0715" w:rsidP="000C0715" w:rsidRDefault="000C0715" w14:paraId="06D1D32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EP. AEROPUERTO</w:t>
            </w:r>
          </w:p>
        </w:tc>
        <w:tc>
          <w:tcPr>
            <w:tcW w:w="2599" w:type="pct"/>
            <w:vAlign w:val="center"/>
            <w:hideMark/>
          </w:tcPr>
          <w:p w:rsidRPr="000C0715" w:rsidR="000C0715" w:rsidP="000C0715" w:rsidRDefault="000C0715" w14:paraId="3A9E185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ETB-CONECTIVIDAD</w:t>
            </w:r>
          </w:p>
        </w:tc>
      </w:tr>
      <w:tr w:rsidRPr="000C0715" w:rsidR="000C0715" w:rsidTr="001C17D4" w14:paraId="5BF52778" w14:textId="77777777">
        <w:trPr>
          <w:trHeight w:val="315"/>
        </w:trPr>
        <w:tc>
          <w:tcPr>
            <w:cnfStyle w:val="001000000000" w:firstRow="0" w:lastRow="0" w:firstColumn="1" w:lastColumn="0" w:oddVBand="0" w:evenVBand="0" w:oddHBand="0" w:evenHBand="0" w:firstRowFirstColumn="0" w:firstRowLastColumn="0" w:lastRowFirstColumn="0" w:lastRowLastColumn="0"/>
            <w:tcW w:w="490" w:type="pct"/>
            <w:vAlign w:val="center"/>
            <w:hideMark/>
          </w:tcPr>
          <w:p w:rsidRPr="000C0715" w:rsidR="000C0715" w:rsidP="000C0715" w:rsidRDefault="000C0715" w14:paraId="76FDF1CC" w14:textId="77777777">
            <w:pPr>
              <w:jc w:val="center"/>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2</w:t>
            </w:r>
          </w:p>
        </w:tc>
        <w:tc>
          <w:tcPr>
            <w:tcW w:w="1911" w:type="pct"/>
            <w:vAlign w:val="center"/>
            <w:hideMark/>
          </w:tcPr>
          <w:p w:rsidRPr="000C0715" w:rsidR="000C0715" w:rsidP="000C0715" w:rsidRDefault="000C0715" w14:paraId="073229A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EP. CARABINEROS SUR</w:t>
            </w:r>
          </w:p>
        </w:tc>
        <w:tc>
          <w:tcPr>
            <w:tcW w:w="2599" w:type="pct"/>
            <w:vAlign w:val="center"/>
            <w:hideMark/>
          </w:tcPr>
          <w:p w:rsidRPr="000C0715" w:rsidR="000C0715" w:rsidP="000C0715" w:rsidRDefault="000C0715" w14:paraId="2A74BFF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ETB-CONECTIVIDAD</w:t>
            </w:r>
          </w:p>
        </w:tc>
      </w:tr>
      <w:tr w:rsidRPr="000C0715" w:rsidR="000C0715" w:rsidTr="001C17D4" w14:paraId="3F4EEF48"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90" w:type="pct"/>
            <w:vAlign w:val="center"/>
            <w:hideMark/>
          </w:tcPr>
          <w:p w:rsidRPr="000C0715" w:rsidR="000C0715" w:rsidP="000C0715" w:rsidRDefault="000C0715" w14:paraId="66F7FE08" w14:textId="77777777">
            <w:pPr>
              <w:jc w:val="center"/>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3</w:t>
            </w:r>
          </w:p>
        </w:tc>
        <w:tc>
          <w:tcPr>
            <w:tcW w:w="1911" w:type="pct"/>
            <w:vAlign w:val="center"/>
            <w:hideMark/>
          </w:tcPr>
          <w:p w:rsidRPr="000C0715" w:rsidR="000C0715" w:rsidP="000C0715" w:rsidRDefault="000C0715" w14:paraId="52D9782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EP. FONTIBÓN</w:t>
            </w:r>
          </w:p>
        </w:tc>
        <w:tc>
          <w:tcPr>
            <w:tcW w:w="2599" w:type="pct"/>
            <w:vAlign w:val="center"/>
            <w:hideMark/>
          </w:tcPr>
          <w:p w:rsidRPr="000C0715" w:rsidR="000C0715" w:rsidP="000C0715" w:rsidRDefault="000C0715" w14:paraId="7BE29A8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ETB-CONECTIVIDAD</w:t>
            </w:r>
          </w:p>
        </w:tc>
      </w:tr>
      <w:tr w:rsidRPr="000C0715" w:rsidR="000C0715" w:rsidTr="001C17D4" w14:paraId="70F4D9F8" w14:textId="77777777">
        <w:trPr>
          <w:trHeight w:val="315"/>
        </w:trPr>
        <w:tc>
          <w:tcPr>
            <w:cnfStyle w:val="001000000000" w:firstRow="0" w:lastRow="0" w:firstColumn="1" w:lastColumn="0" w:oddVBand="0" w:evenVBand="0" w:oddHBand="0" w:evenHBand="0" w:firstRowFirstColumn="0" w:firstRowLastColumn="0" w:lastRowFirstColumn="0" w:lastRowLastColumn="0"/>
            <w:tcW w:w="490" w:type="pct"/>
            <w:vAlign w:val="center"/>
            <w:hideMark/>
          </w:tcPr>
          <w:p w:rsidRPr="000C0715" w:rsidR="000C0715" w:rsidP="000C0715" w:rsidRDefault="000C0715" w14:paraId="523E6683" w14:textId="77777777">
            <w:pPr>
              <w:jc w:val="center"/>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4</w:t>
            </w:r>
          </w:p>
        </w:tc>
        <w:tc>
          <w:tcPr>
            <w:tcW w:w="1911" w:type="pct"/>
            <w:vAlign w:val="center"/>
            <w:hideMark/>
          </w:tcPr>
          <w:p w:rsidRPr="000C0715" w:rsidR="000C0715" w:rsidP="000C0715" w:rsidRDefault="000C0715" w14:paraId="3EEF82C3"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EP. PARQUE NACIONAL</w:t>
            </w:r>
          </w:p>
        </w:tc>
        <w:tc>
          <w:tcPr>
            <w:tcW w:w="2599" w:type="pct"/>
            <w:vAlign w:val="center"/>
            <w:hideMark/>
          </w:tcPr>
          <w:p w:rsidRPr="000C0715" w:rsidR="000C0715" w:rsidP="000C0715" w:rsidRDefault="000C0715" w14:paraId="05783E2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ETB-CONECTIVIDAD</w:t>
            </w:r>
          </w:p>
        </w:tc>
      </w:tr>
      <w:tr w:rsidRPr="000C0715" w:rsidR="000C0715" w:rsidTr="001C17D4" w14:paraId="23195001"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90" w:type="pct"/>
            <w:vAlign w:val="center"/>
            <w:hideMark/>
          </w:tcPr>
          <w:p w:rsidRPr="000C0715" w:rsidR="000C0715" w:rsidP="000C0715" w:rsidRDefault="000C0715" w14:paraId="7C5AF8B3" w14:textId="77777777">
            <w:pPr>
              <w:jc w:val="center"/>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5</w:t>
            </w:r>
          </w:p>
        </w:tc>
        <w:tc>
          <w:tcPr>
            <w:tcW w:w="1911" w:type="pct"/>
            <w:vAlign w:val="center"/>
            <w:hideMark/>
          </w:tcPr>
          <w:p w:rsidRPr="000C0715" w:rsidR="000C0715" w:rsidP="000C0715" w:rsidRDefault="000C0715" w14:paraId="4903E3B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EP. TERMINAL</w:t>
            </w:r>
          </w:p>
        </w:tc>
        <w:tc>
          <w:tcPr>
            <w:tcW w:w="2599" w:type="pct"/>
            <w:vAlign w:val="center"/>
            <w:hideMark/>
          </w:tcPr>
          <w:p w:rsidRPr="000C0715" w:rsidR="000C0715" w:rsidP="000C0715" w:rsidRDefault="000C0715" w14:paraId="3544951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ETB-CONECTIVIDAD</w:t>
            </w:r>
          </w:p>
        </w:tc>
      </w:tr>
      <w:tr w:rsidRPr="000C0715" w:rsidR="000C0715" w:rsidTr="001C17D4" w14:paraId="6A472477" w14:textId="77777777">
        <w:trPr>
          <w:trHeight w:val="315"/>
        </w:trPr>
        <w:tc>
          <w:tcPr>
            <w:cnfStyle w:val="001000000000" w:firstRow="0" w:lastRow="0" w:firstColumn="1" w:lastColumn="0" w:oddVBand="0" w:evenVBand="0" w:oddHBand="0" w:evenHBand="0" w:firstRowFirstColumn="0" w:firstRowLastColumn="0" w:lastRowFirstColumn="0" w:lastRowLastColumn="0"/>
            <w:tcW w:w="490" w:type="pct"/>
            <w:vAlign w:val="center"/>
            <w:hideMark/>
          </w:tcPr>
          <w:p w:rsidRPr="000C0715" w:rsidR="000C0715" w:rsidP="000C0715" w:rsidRDefault="000C0715" w14:paraId="1D1F015E" w14:textId="77777777">
            <w:pPr>
              <w:jc w:val="center"/>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6</w:t>
            </w:r>
          </w:p>
        </w:tc>
        <w:tc>
          <w:tcPr>
            <w:tcW w:w="1911" w:type="pct"/>
            <w:vAlign w:val="center"/>
            <w:hideMark/>
          </w:tcPr>
          <w:p w:rsidRPr="000C0715" w:rsidR="000C0715" w:rsidP="000C0715" w:rsidRDefault="000C0715" w14:paraId="4984462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EP. USME</w:t>
            </w:r>
          </w:p>
        </w:tc>
        <w:tc>
          <w:tcPr>
            <w:tcW w:w="2599" w:type="pct"/>
            <w:vAlign w:val="center"/>
            <w:hideMark/>
          </w:tcPr>
          <w:p w:rsidRPr="000C0715" w:rsidR="000C0715" w:rsidP="000C0715" w:rsidRDefault="000C0715" w14:paraId="7284C35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ETB-CONECTIVIDAD</w:t>
            </w:r>
          </w:p>
        </w:tc>
      </w:tr>
      <w:tr w:rsidRPr="000C0715" w:rsidR="000C0715" w:rsidTr="001C17D4" w14:paraId="39F56F4E"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90" w:type="pct"/>
            <w:vAlign w:val="center"/>
            <w:hideMark/>
          </w:tcPr>
          <w:p w:rsidRPr="000C0715" w:rsidR="000C0715" w:rsidP="000C0715" w:rsidRDefault="000C0715" w14:paraId="464EE23D" w14:textId="77777777">
            <w:pPr>
              <w:jc w:val="center"/>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7</w:t>
            </w:r>
          </w:p>
        </w:tc>
        <w:tc>
          <w:tcPr>
            <w:tcW w:w="1911" w:type="pct"/>
            <w:vAlign w:val="center"/>
            <w:hideMark/>
          </w:tcPr>
          <w:p w:rsidRPr="000C0715" w:rsidR="000C0715" w:rsidP="000C0715" w:rsidRDefault="000C0715" w14:paraId="5B4A256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EP. VILLA NIDIA</w:t>
            </w:r>
          </w:p>
        </w:tc>
        <w:tc>
          <w:tcPr>
            <w:tcW w:w="2599" w:type="pct"/>
            <w:vAlign w:val="center"/>
            <w:hideMark/>
          </w:tcPr>
          <w:p w:rsidRPr="000C0715" w:rsidR="000C0715" w:rsidP="000C0715" w:rsidRDefault="000C0715" w14:paraId="468A128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ETB-CONECTIVIDAD</w:t>
            </w:r>
          </w:p>
        </w:tc>
      </w:tr>
      <w:tr w:rsidRPr="000C0715" w:rsidR="000C0715" w:rsidTr="001C17D4" w14:paraId="5111BBE5" w14:textId="77777777">
        <w:trPr>
          <w:trHeight w:val="315"/>
        </w:trPr>
        <w:tc>
          <w:tcPr>
            <w:cnfStyle w:val="001000000000" w:firstRow="0" w:lastRow="0" w:firstColumn="1" w:lastColumn="0" w:oddVBand="0" w:evenVBand="0" w:oddHBand="0" w:evenHBand="0" w:firstRowFirstColumn="0" w:firstRowLastColumn="0" w:lastRowFirstColumn="0" w:lastRowLastColumn="0"/>
            <w:tcW w:w="490" w:type="pct"/>
            <w:vAlign w:val="center"/>
            <w:hideMark/>
          </w:tcPr>
          <w:p w:rsidRPr="000C0715" w:rsidR="000C0715" w:rsidP="000C0715" w:rsidRDefault="000C0715" w14:paraId="17BBC7E6" w14:textId="77777777">
            <w:pPr>
              <w:jc w:val="center"/>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8</w:t>
            </w:r>
          </w:p>
        </w:tc>
        <w:tc>
          <w:tcPr>
            <w:tcW w:w="1911" w:type="pct"/>
            <w:vAlign w:val="center"/>
            <w:hideMark/>
          </w:tcPr>
          <w:p w:rsidRPr="000C0715" w:rsidR="000C0715" w:rsidP="000C0715" w:rsidRDefault="000C0715" w14:paraId="19F07DC0"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EP. ANTONIO NARIÑO</w:t>
            </w:r>
          </w:p>
        </w:tc>
        <w:tc>
          <w:tcPr>
            <w:tcW w:w="2599" w:type="pct"/>
            <w:vAlign w:val="center"/>
            <w:hideMark/>
          </w:tcPr>
          <w:p w:rsidRPr="000C0715" w:rsidR="000C0715" w:rsidP="000C0715" w:rsidRDefault="000C0715" w14:paraId="3A14F542"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INTEGRADA CON C4</w:t>
            </w:r>
          </w:p>
        </w:tc>
      </w:tr>
      <w:tr w:rsidRPr="000C0715" w:rsidR="000C0715" w:rsidTr="001C17D4" w14:paraId="4BB65EEF"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90" w:type="pct"/>
            <w:vAlign w:val="center"/>
            <w:hideMark/>
          </w:tcPr>
          <w:p w:rsidRPr="000C0715" w:rsidR="000C0715" w:rsidP="000C0715" w:rsidRDefault="000C0715" w14:paraId="30620EA5" w14:textId="77777777">
            <w:pPr>
              <w:jc w:val="center"/>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9</w:t>
            </w:r>
          </w:p>
        </w:tc>
        <w:tc>
          <w:tcPr>
            <w:tcW w:w="1911" w:type="pct"/>
            <w:vAlign w:val="center"/>
            <w:hideMark/>
          </w:tcPr>
          <w:p w:rsidRPr="000C0715" w:rsidR="000C0715" w:rsidP="000C0715" w:rsidRDefault="000C0715" w14:paraId="3CD88A3C"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EP. BARRIOS UNIDOS</w:t>
            </w:r>
          </w:p>
        </w:tc>
        <w:tc>
          <w:tcPr>
            <w:tcW w:w="2599" w:type="pct"/>
            <w:vAlign w:val="center"/>
            <w:hideMark/>
          </w:tcPr>
          <w:p w:rsidRPr="000C0715" w:rsidR="000C0715" w:rsidP="000C0715" w:rsidRDefault="000C0715" w14:paraId="5A3C05C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INTEGRADA CON C4</w:t>
            </w:r>
          </w:p>
        </w:tc>
      </w:tr>
      <w:tr w:rsidRPr="000C0715" w:rsidR="000C0715" w:rsidTr="001C17D4" w14:paraId="52B61BD3" w14:textId="77777777">
        <w:trPr>
          <w:trHeight w:val="315"/>
        </w:trPr>
        <w:tc>
          <w:tcPr>
            <w:cnfStyle w:val="001000000000" w:firstRow="0" w:lastRow="0" w:firstColumn="1" w:lastColumn="0" w:oddVBand="0" w:evenVBand="0" w:oddHBand="0" w:evenHBand="0" w:firstRowFirstColumn="0" w:firstRowLastColumn="0" w:lastRowFirstColumn="0" w:lastRowLastColumn="0"/>
            <w:tcW w:w="490" w:type="pct"/>
            <w:vAlign w:val="center"/>
            <w:hideMark/>
          </w:tcPr>
          <w:p w:rsidRPr="000C0715" w:rsidR="000C0715" w:rsidP="000C0715" w:rsidRDefault="000C0715" w14:paraId="2E64E725" w14:textId="77777777">
            <w:pPr>
              <w:jc w:val="center"/>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10</w:t>
            </w:r>
          </w:p>
        </w:tc>
        <w:tc>
          <w:tcPr>
            <w:tcW w:w="1911" w:type="pct"/>
            <w:vAlign w:val="center"/>
            <w:hideMark/>
          </w:tcPr>
          <w:p w:rsidRPr="000C0715" w:rsidR="000C0715" w:rsidP="000C0715" w:rsidRDefault="000C0715" w14:paraId="700434A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EP. BOSA</w:t>
            </w:r>
          </w:p>
        </w:tc>
        <w:tc>
          <w:tcPr>
            <w:tcW w:w="2599" w:type="pct"/>
            <w:vAlign w:val="center"/>
            <w:hideMark/>
          </w:tcPr>
          <w:p w:rsidRPr="000C0715" w:rsidR="000C0715" w:rsidP="000C0715" w:rsidRDefault="000C0715" w14:paraId="6C63FB8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INTEGRADA CON C4</w:t>
            </w:r>
          </w:p>
        </w:tc>
      </w:tr>
      <w:tr w:rsidRPr="000C0715" w:rsidR="000C0715" w:rsidTr="001C17D4" w14:paraId="53E58DDA"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90" w:type="pct"/>
            <w:vAlign w:val="center"/>
            <w:hideMark/>
          </w:tcPr>
          <w:p w:rsidRPr="000C0715" w:rsidR="000C0715" w:rsidP="000C0715" w:rsidRDefault="000C0715" w14:paraId="2F565222" w14:textId="77777777">
            <w:pPr>
              <w:jc w:val="center"/>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11</w:t>
            </w:r>
          </w:p>
        </w:tc>
        <w:tc>
          <w:tcPr>
            <w:tcW w:w="1911" w:type="pct"/>
            <w:vAlign w:val="center"/>
            <w:hideMark/>
          </w:tcPr>
          <w:p w:rsidRPr="000C0715" w:rsidR="000C0715" w:rsidP="000C0715" w:rsidRDefault="000C0715" w14:paraId="1D99AC15"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EP. CANDELARIA</w:t>
            </w:r>
          </w:p>
        </w:tc>
        <w:tc>
          <w:tcPr>
            <w:tcW w:w="2599" w:type="pct"/>
            <w:vAlign w:val="center"/>
            <w:hideMark/>
          </w:tcPr>
          <w:p w:rsidRPr="000C0715" w:rsidR="000C0715" w:rsidP="000C0715" w:rsidRDefault="000C0715" w14:paraId="2B6B714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INTEGRADA CON C4</w:t>
            </w:r>
          </w:p>
        </w:tc>
      </w:tr>
      <w:tr w:rsidRPr="000C0715" w:rsidR="000C0715" w:rsidTr="001C17D4" w14:paraId="6BC5D7D2" w14:textId="77777777">
        <w:trPr>
          <w:trHeight w:val="315"/>
        </w:trPr>
        <w:tc>
          <w:tcPr>
            <w:cnfStyle w:val="001000000000" w:firstRow="0" w:lastRow="0" w:firstColumn="1" w:lastColumn="0" w:oddVBand="0" w:evenVBand="0" w:oddHBand="0" w:evenHBand="0" w:firstRowFirstColumn="0" w:firstRowLastColumn="0" w:lastRowFirstColumn="0" w:lastRowLastColumn="0"/>
            <w:tcW w:w="490" w:type="pct"/>
            <w:vAlign w:val="center"/>
            <w:hideMark/>
          </w:tcPr>
          <w:p w:rsidRPr="000C0715" w:rsidR="000C0715" w:rsidP="000C0715" w:rsidRDefault="000C0715" w14:paraId="287FD4F7" w14:textId="77777777">
            <w:pPr>
              <w:jc w:val="center"/>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12</w:t>
            </w:r>
          </w:p>
        </w:tc>
        <w:tc>
          <w:tcPr>
            <w:tcW w:w="1911" w:type="pct"/>
            <w:vAlign w:val="center"/>
            <w:hideMark/>
          </w:tcPr>
          <w:p w:rsidRPr="000C0715" w:rsidR="000C0715" w:rsidP="000C0715" w:rsidRDefault="000C0715" w14:paraId="4B19C95E"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EP. ENGATIVÁ</w:t>
            </w:r>
          </w:p>
        </w:tc>
        <w:tc>
          <w:tcPr>
            <w:tcW w:w="2599" w:type="pct"/>
            <w:vAlign w:val="center"/>
            <w:hideMark/>
          </w:tcPr>
          <w:p w:rsidRPr="000C0715" w:rsidR="000C0715" w:rsidP="000C0715" w:rsidRDefault="000C0715" w14:paraId="374EF97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INTEGRADA CON C4</w:t>
            </w:r>
          </w:p>
        </w:tc>
      </w:tr>
      <w:tr w:rsidRPr="000C0715" w:rsidR="000C0715" w:rsidTr="001C17D4" w14:paraId="3492A781"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90" w:type="pct"/>
            <w:vAlign w:val="center"/>
            <w:hideMark/>
          </w:tcPr>
          <w:p w:rsidRPr="000C0715" w:rsidR="000C0715" w:rsidP="000C0715" w:rsidRDefault="000C0715" w14:paraId="1FF581F6" w14:textId="77777777">
            <w:pPr>
              <w:jc w:val="center"/>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13</w:t>
            </w:r>
          </w:p>
        </w:tc>
        <w:tc>
          <w:tcPr>
            <w:tcW w:w="1911" w:type="pct"/>
            <w:vAlign w:val="center"/>
            <w:hideMark/>
          </w:tcPr>
          <w:p w:rsidRPr="000C0715" w:rsidR="000C0715" w:rsidP="000C0715" w:rsidRDefault="000C0715" w14:paraId="288778C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EP. GRUMO SMAD</w:t>
            </w:r>
          </w:p>
        </w:tc>
        <w:tc>
          <w:tcPr>
            <w:tcW w:w="2599" w:type="pct"/>
            <w:vAlign w:val="center"/>
            <w:hideMark/>
          </w:tcPr>
          <w:p w:rsidRPr="000C0715" w:rsidR="000C0715" w:rsidP="000C0715" w:rsidRDefault="000C0715" w14:paraId="7031764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INTEGRADA CON C4</w:t>
            </w:r>
          </w:p>
        </w:tc>
      </w:tr>
      <w:tr w:rsidRPr="000C0715" w:rsidR="000C0715" w:rsidTr="001C17D4" w14:paraId="10ABE8D6" w14:textId="77777777">
        <w:trPr>
          <w:trHeight w:val="315"/>
        </w:trPr>
        <w:tc>
          <w:tcPr>
            <w:cnfStyle w:val="001000000000" w:firstRow="0" w:lastRow="0" w:firstColumn="1" w:lastColumn="0" w:oddVBand="0" w:evenVBand="0" w:oddHBand="0" w:evenHBand="0" w:firstRowFirstColumn="0" w:firstRowLastColumn="0" w:lastRowFirstColumn="0" w:lastRowLastColumn="0"/>
            <w:tcW w:w="490" w:type="pct"/>
            <w:vAlign w:val="center"/>
            <w:hideMark/>
          </w:tcPr>
          <w:p w:rsidRPr="000C0715" w:rsidR="000C0715" w:rsidP="000C0715" w:rsidRDefault="000C0715" w14:paraId="7930DE7F" w14:textId="77777777">
            <w:pPr>
              <w:jc w:val="center"/>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14</w:t>
            </w:r>
          </w:p>
        </w:tc>
        <w:tc>
          <w:tcPr>
            <w:tcW w:w="1911" w:type="pct"/>
            <w:vAlign w:val="center"/>
            <w:hideMark/>
          </w:tcPr>
          <w:p w:rsidRPr="000C0715" w:rsidR="000C0715" w:rsidP="000C0715" w:rsidRDefault="000C0715" w14:paraId="62D497C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EP. KENNEDY</w:t>
            </w:r>
          </w:p>
        </w:tc>
        <w:tc>
          <w:tcPr>
            <w:tcW w:w="2599" w:type="pct"/>
            <w:vAlign w:val="center"/>
            <w:hideMark/>
          </w:tcPr>
          <w:p w:rsidRPr="000C0715" w:rsidR="000C0715" w:rsidP="000C0715" w:rsidRDefault="000C0715" w14:paraId="10CFD85C"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INTEGRADA CON C4</w:t>
            </w:r>
          </w:p>
        </w:tc>
      </w:tr>
      <w:tr w:rsidRPr="000C0715" w:rsidR="000C0715" w:rsidTr="001C17D4" w14:paraId="60D85610"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90" w:type="pct"/>
            <w:vAlign w:val="center"/>
            <w:hideMark/>
          </w:tcPr>
          <w:p w:rsidRPr="000C0715" w:rsidR="000C0715" w:rsidP="000C0715" w:rsidRDefault="000C0715" w14:paraId="2E10220D" w14:textId="77777777">
            <w:pPr>
              <w:jc w:val="center"/>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15</w:t>
            </w:r>
          </w:p>
        </w:tc>
        <w:tc>
          <w:tcPr>
            <w:tcW w:w="1911" w:type="pct"/>
            <w:vAlign w:val="center"/>
            <w:hideMark/>
          </w:tcPr>
          <w:p w:rsidRPr="000C0715" w:rsidR="000C0715" w:rsidP="000C0715" w:rsidRDefault="000C0715" w14:paraId="3BF70B1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EP. MÁRTIRES</w:t>
            </w:r>
          </w:p>
        </w:tc>
        <w:tc>
          <w:tcPr>
            <w:tcW w:w="2599" w:type="pct"/>
            <w:vAlign w:val="center"/>
            <w:hideMark/>
          </w:tcPr>
          <w:p w:rsidRPr="000C0715" w:rsidR="000C0715" w:rsidP="000C0715" w:rsidRDefault="000C0715" w14:paraId="0F70437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INTEGRADA CON C4</w:t>
            </w:r>
          </w:p>
        </w:tc>
      </w:tr>
      <w:tr w:rsidRPr="000C0715" w:rsidR="000C0715" w:rsidTr="001C17D4" w14:paraId="2C5B53A0" w14:textId="77777777">
        <w:trPr>
          <w:trHeight w:val="315"/>
        </w:trPr>
        <w:tc>
          <w:tcPr>
            <w:cnfStyle w:val="001000000000" w:firstRow="0" w:lastRow="0" w:firstColumn="1" w:lastColumn="0" w:oddVBand="0" w:evenVBand="0" w:oddHBand="0" w:evenHBand="0" w:firstRowFirstColumn="0" w:firstRowLastColumn="0" w:lastRowFirstColumn="0" w:lastRowLastColumn="0"/>
            <w:tcW w:w="490" w:type="pct"/>
            <w:vAlign w:val="center"/>
            <w:hideMark/>
          </w:tcPr>
          <w:p w:rsidRPr="000C0715" w:rsidR="000C0715" w:rsidP="000C0715" w:rsidRDefault="000C0715" w14:paraId="666A81FF" w14:textId="77777777">
            <w:pPr>
              <w:jc w:val="center"/>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16</w:t>
            </w:r>
          </w:p>
        </w:tc>
        <w:tc>
          <w:tcPr>
            <w:tcW w:w="1911" w:type="pct"/>
            <w:vAlign w:val="center"/>
            <w:hideMark/>
          </w:tcPr>
          <w:p w:rsidRPr="000C0715" w:rsidR="000C0715" w:rsidP="000C0715" w:rsidRDefault="000C0715" w14:paraId="1F09F9D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EP. MODELIA</w:t>
            </w:r>
          </w:p>
        </w:tc>
        <w:tc>
          <w:tcPr>
            <w:tcW w:w="2599" w:type="pct"/>
            <w:vAlign w:val="center"/>
            <w:hideMark/>
          </w:tcPr>
          <w:p w:rsidRPr="000C0715" w:rsidR="000C0715" w:rsidP="000C0715" w:rsidRDefault="000C0715" w14:paraId="5CC27DA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INTEGRADA CON C4</w:t>
            </w:r>
          </w:p>
        </w:tc>
      </w:tr>
      <w:tr w:rsidRPr="000C0715" w:rsidR="000C0715" w:rsidTr="001C17D4" w14:paraId="318032A5"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90" w:type="pct"/>
            <w:vAlign w:val="center"/>
            <w:hideMark/>
          </w:tcPr>
          <w:p w:rsidRPr="000C0715" w:rsidR="000C0715" w:rsidP="000C0715" w:rsidRDefault="000C0715" w14:paraId="46A3E070" w14:textId="77777777">
            <w:pPr>
              <w:jc w:val="center"/>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17</w:t>
            </w:r>
          </w:p>
        </w:tc>
        <w:tc>
          <w:tcPr>
            <w:tcW w:w="1911" w:type="pct"/>
            <w:vAlign w:val="center"/>
            <w:hideMark/>
          </w:tcPr>
          <w:p w:rsidRPr="000C0715" w:rsidR="000C0715" w:rsidP="000C0715" w:rsidRDefault="000C0715" w14:paraId="17E6153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EP. PUENTE ARANDA LA VIEJA</w:t>
            </w:r>
          </w:p>
        </w:tc>
        <w:tc>
          <w:tcPr>
            <w:tcW w:w="2599" w:type="pct"/>
            <w:vAlign w:val="center"/>
            <w:hideMark/>
          </w:tcPr>
          <w:p w:rsidRPr="000C0715" w:rsidR="000C0715" w:rsidP="000C0715" w:rsidRDefault="000C0715" w14:paraId="70C7868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INTEGRADA CON C4</w:t>
            </w:r>
          </w:p>
        </w:tc>
      </w:tr>
      <w:tr w:rsidRPr="000C0715" w:rsidR="000C0715" w:rsidTr="001C17D4" w14:paraId="05417E4C" w14:textId="77777777">
        <w:trPr>
          <w:trHeight w:val="315"/>
        </w:trPr>
        <w:tc>
          <w:tcPr>
            <w:cnfStyle w:val="001000000000" w:firstRow="0" w:lastRow="0" w:firstColumn="1" w:lastColumn="0" w:oddVBand="0" w:evenVBand="0" w:oddHBand="0" w:evenHBand="0" w:firstRowFirstColumn="0" w:firstRowLastColumn="0" w:lastRowFirstColumn="0" w:lastRowLastColumn="0"/>
            <w:tcW w:w="490" w:type="pct"/>
            <w:vAlign w:val="center"/>
            <w:hideMark/>
          </w:tcPr>
          <w:p w:rsidRPr="000C0715" w:rsidR="000C0715" w:rsidP="000C0715" w:rsidRDefault="000C0715" w14:paraId="1E23C2E1" w14:textId="77777777">
            <w:pPr>
              <w:jc w:val="center"/>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18</w:t>
            </w:r>
          </w:p>
        </w:tc>
        <w:tc>
          <w:tcPr>
            <w:tcW w:w="1911" w:type="pct"/>
            <w:vAlign w:val="center"/>
            <w:hideMark/>
          </w:tcPr>
          <w:p w:rsidRPr="000C0715" w:rsidR="000C0715" w:rsidP="000C0715" w:rsidRDefault="000C0715" w14:paraId="5CF7EA88"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EP. RAFAEL URIBE URIBE</w:t>
            </w:r>
          </w:p>
        </w:tc>
        <w:tc>
          <w:tcPr>
            <w:tcW w:w="2599" w:type="pct"/>
            <w:vAlign w:val="center"/>
            <w:hideMark/>
          </w:tcPr>
          <w:p w:rsidRPr="000C0715" w:rsidR="000C0715" w:rsidP="000C0715" w:rsidRDefault="000C0715" w14:paraId="2DED577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INTEGRADA CON C4</w:t>
            </w:r>
          </w:p>
        </w:tc>
      </w:tr>
      <w:tr w:rsidRPr="000C0715" w:rsidR="000C0715" w:rsidTr="001C17D4" w14:paraId="36996596"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90" w:type="pct"/>
            <w:vAlign w:val="center"/>
            <w:hideMark/>
          </w:tcPr>
          <w:p w:rsidRPr="000C0715" w:rsidR="000C0715" w:rsidP="000C0715" w:rsidRDefault="000C0715" w14:paraId="3C96EC12" w14:textId="77777777">
            <w:pPr>
              <w:jc w:val="center"/>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19</w:t>
            </w:r>
          </w:p>
        </w:tc>
        <w:tc>
          <w:tcPr>
            <w:tcW w:w="1911" w:type="pct"/>
            <w:vAlign w:val="center"/>
            <w:hideMark/>
          </w:tcPr>
          <w:p w:rsidRPr="000C0715" w:rsidR="000C0715" w:rsidP="000C0715" w:rsidRDefault="000C0715" w14:paraId="04EB4CCE"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EP. SAN CRISTÓBAL</w:t>
            </w:r>
          </w:p>
        </w:tc>
        <w:tc>
          <w:tcPr>
            <w:tcW w:w="2599" w:type="pct"/>
            <w:vAlign w:val="center"/>
            <w:hideMark/>
          </w:tcPr>
          <w:p w:rsidRPr="000C0715" w:rsidR="000C0715" w:rsidP="000C0715" w:rsidRDefault="000C0715" w14:paraId="51EE1B4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INTEGRADA CON C4</w:t>
            </w:r>
          </w:p>
        </w:tc>
      </w:tr>
      <w:tr w:rsidRPr="000C0715" w:rsidR="000C0715" w:rsidTr="001C17D4" w14:paraId="15C932D6" w14:textId="77777777">
        <w:trPr>
          <w:trHeight w:val="315"/>
        </w:trPr>
        <w:tc>
          <w:tcPr>
            <w:cnfStyle w:val="001000000000" w:firstRow="0" w:lastRow="0" w:firstColumn="1" w:lastColumn="0" w:oddVBand="0" w:evenVBand="0" w:oddHBand="0" w:evenHBand="0" w:firstRowFirstColumn="0" w:firstRowLastColumn="0" w:lastRowFirstColumn="0" w:lastRowLastColumn="0"/>
            <w:tcW w:w="490" w:type="pct"/>
            <w:vAlign w:val="center"/>
            <w:hideMark/>
          </w:tcPr>
          <w:p w:rsidRPr="000C0715" w:rsidR="000C0715" w:rsidP="000C0715" w:rsidRDefault="000C0715" w14:paraId="35DAE975" w14:textId="77777777">
            <w:pPr>
              <w:jc w:val="center"/>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20</w:t>
            </w:r>
          </w:p>
        </w:tc>
        <w:tc>
          <w:tcPr>
            <w:tcW w:w="1911" w:type="pct"/>
            <w:vAlign w:val="center"/>
            <w:hideMark/>
          </w:tcPr>
          <w:p w:rsidRPr="000C0715" w:rsidR="000C0715" w:rsidP="000C0715" w:rsidRDefault="000C0715" w14:paraId="2A3B0FA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EP. SUBA</w:t>
            </w:r>
          </w:p>
        </w:tc>
        <w:tc>
          <w:tcPr>
            <w:tcW w:w="2599" w:type="pct"/>
            <w:vAlign w:val="center"/>
            <w:hideMark/>
          </w:tcPr>
          <w:p w:rsidRPr="000C0715" w:rsidR="000C0715" w:rsidP="000C0715" w:rsidRDefault="000C0715" w14:paraId="36D49E4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INTEGRADA CON C4</w:t>
            </w:r>
          </w:p>
        </w:tc>
      </w:tr>
      <w:tr w:rsidRPr="000C0715" w:rsidR="000C0715" w:rsidTr="001C17D4" w14:paraId="104590FD"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90" w:type="pct"/>
            <w:vAlign w:val="center"/>
            <w:hideMark/>
          </w:tcPr>
          <w:p w:rsidRPr="000C0715" w:rsidR="000C0715" w:rsidP="000C0715" w:rsidRDefault="000C0715" w14:paraId="62AFE6D3" w14:textId="77777777">
            <w:pPr>
              <w:jc w:val="center"/>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21</w:t>
            </w:r>
          </w:p>
        </w:tc>
        <w:tc>
          <w:tcPr>
            <w:tcW w:w="1911" w:type="pct"/>
            <w:vAlign w:val="center"/>
            <w:hideMark/>
          </w:tcPr>
          <w:p w:rsidRPr="000C0715" w:rsidR="000C0715" w:rsidP="000C0715" w:rsidRDefault="000C0715" w14:paraId="11371781"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EP. TEUSAQUILLO.</w:t>
            </w:r>
          </w:p>
        </w:tc>
        <w:tc>
          <w:tcPr>
            <w:tcW w:w="2599" w:type="pct"/>
            <w:vAlign w:val="center"/>
            <w:hideMark/>
          </w:tcPr>
          <w:p w:rsidRPr="000C0715" w:rsidR="000C0715" w:rsidP="000C0715" w:rsidRDefault="000C0715" w14:paraId="098D6418"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INTEGRADA CON C4</w:t>
            </w:r>
          </w:p>
        </w:tc>
      </w:tr>
      <w:tr w:rsidRPr="000C0715" w:rsidR="000C0715" w:rsidTr="001C17D4" w14:paraId="7A556D9C" w14:textId="77777777">
        <w:trPr>
          <w:trHeight w:val="315"/>
        </w:trPr>
        <w:tc>
          <w:tcPr>
            <w:cnfStyle w:val="001000000000" w:firstRow="0" w:lastRow="0" w:firstColumn="1" w:lastColumn="0" w:oddVBand="0" w:evenVBand="0" w:oddHBand="0" w:evenHBand="0" w:firstRowFirstColumn="0" w:firstRowLastColumn="0" w:lastRowFirstColumn="0" w:lastRowLastColumn="0"/>
            <w:tcW w:w="490" w:type="pct"/>
            <w:vAlign w:val="center"/>
            <w:hideMark/>
          </w:tcPr>
          <w:p w:rsidRPr="000C0715" w:rsidR="000C0715" w:rsidP="000C0715" w:rsidRDefault="000C0715" w14:paraId="57D7EA17" w14:textId="77777777">
            <w:pPr>
              <w:jc w:val="center"/>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22</w:t>
            </w:r>
          </w:p>
        </w:tc>
        <w:tc>
          <w:tcPr>
            <w:tcW w:w="1911" w:type="pct"/>
            <w:vAlign w:val="center"/>
            <w:hideMark/>
          </w:tcPr>
          <w:p w:rsidRPr="000C0715" w:rsidR="000C0715" w:rsidP="000C0715" w:rsidRDefault="000C0715" w14:paraId="113C465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EP. USAQUÉN</w:t>
            </w:r>
          </w:p>
        </w:tc>
        <w:tc>
          <w:tcPr>
            <w:tcW w:w="2599" w:type="pct"/>
            <w:vAlign w:val="center"/>
            <w:hideMark/>
          </w:tcPr>
          <w:p w:rsidRPr="000C0715" w:rsidR="000C0715" w:rsidP="000C0715" w:rsidRDefault="000C0715" w14:paraId="5062D36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INTEGRADA CON C4</w:t>
            </w:r>
          </w:p>
        </w:tc>
      </w:tr>
      <w:tr w:rsidRPr="000C0715" w:rsidR="000C0715" w:rsidTr="001C17D4" w14:paraId="44FCE4CD"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90" w:type="pct"/>
            <w:vAlign w:val="center"/>
            <w:hideMark/>
          </w:tcPr>
          <w:p w:rsidRPr="000C0715" w:rsidR="000C0715" w:rsidP="000C0715" w:rsidRDefault="000C0715" w14:paraId="3A5AED49" w14:textId="77777777">
            <w:pPr>
              <w:jc w:val="center"/>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23</w:t>
            </w:r>
          </w:p>
        </w:tc>
        <w:tc>
          <w:tcPr>
            <w:tcW w:w="1911" w:type="pct"/>
            <w:vAlign w:val="center"/>
            <w:hideMark/>
          </w:tcPr>
          <w:p w:rsidRPr="000C0715" w:rsidR="000C0715" w:rsidP="000C0715" w:rsidRDefault="000C0715" w14:paraId="4D4DEDD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EP. CIUDAD BOLÍVAR</w:t>
            </w:r>
          </w:p>
        </w:tc>
        <w:tc>
          <w:tcPr>
            <w:tcW w:w="2599" w:type="pct"/>
            <w:vAlign w:val="center"/>
            <w:hideMark/>
          </w:tcPr>
          <w:p w:rsidRPr="000C0715" w:rsidR="000C0715" w:rsidP="000C0715" w:rsidRDefault="000C0715" w14:paraId="41AA7FF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NO INTEGRADA POR RIESGO BIOLÓGICO</w:t>
            </w:r>
          </w:p>
        </w:tc>
      </w:tr>
      <w:tr w:rsidRPr="000C0715" w:rsidR="000C0715" w:rsidTr="001C17D4" w14:paraId="3F4E1201" w14:textId="77777777">
        <w:trPr>
          <w:trHeight w:val="315"/>
        </w:trPr>
        <w:tc>
          <w:tcPr>
            <w:cnfStyle w:val="001000000000" w:firstRow="0" w:lastRow="0" w:firstColumn="1" w:lastColumn="0" w:oddVBand="0" w:evenVBand="0" w:oddHBand="0" w:evenHBand="0" w:firstRowFirstColumn="0" w:firstRowLastColumn="0" w:lastRowFirstColumn="0" w:lastRowLastColumn="0"/>
            <w:tcW w:w="490" w:type="pct"/>
            <w:vAlign w:val="center"/>
            <w:hideMark/>
          </w:tcPr>
          <w:p w:rsidRPr="000C0715" w:rsidR="000C0715" w:rsidP="000C0715" w:rsidRDefault="000C0715" w14:paraId="34E268C9" w14:textId="77777777">
            <w:pPr>
              <w:jc w:val="center"/>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24</w:t>
            </w:r>
          </w:p>
        </w:tc>
        <w:tc>
          <w:tcPr>
            <w:tcW w:w="1911" w:type="pct"/>
            <w:vAlign w:val="center"/>
            <w:hideMark/>
          </w:tcPr>
          <w:p w:rsidRPr="000C0715" w:rsidR="000C0715" w:rsidP="000C0715" w:rsidRDefault="000C0715" w14:paraId="6CDAB87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EP. TUNJUELITO</w:t>
            </w:r>
          </w:p>
        </w:tc>
        <w:tc>
          <w:tcPr>
            <w:tcW w:w="2599" w:type="pct"/>
            <w:vAlign w:val="center"/>
            <w:hideMark/>
          </w:tcPr>
          <w:p w:rsidRPr="000C0715" w:rsidR="000C0715" w:rsidP="000C0715" w:rsidRDefault="000C0715" w14:paraId="1DE39815"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asciiTheme="minorHAnsi" w:hAnsiTheme="minorHAnsi" w:cstheme="minorHAnsi"/>
                <w:color w:val="000000"/>
                <w:sz w:val="16"/>
                <w:szCs w:val="16"/>
              </w:rPr>
            </w:pPr>
            <w:r w:rsidRPr="000C0715">
              <w:rPr>
                <w:rFonts w:eastAsia="Times New Roman" w:asciiTheme="minorHAnsi" w:hAnsiTheme="minorHAnsi" w:cstheme="minorHAnsi"/>
                <w:color w:val="000000"/>
                <w:sz w:val="16"/>
                <w:szCs w:val="16"/>
              </w:rPr>
              <w:t>PENDIENTE TRASLADO DEL RACK</w:t>
            </w:r>
          </w:p>
        </w:tc>
      </w:tr>
    </w:tbl>
    <w:p w:rsidRPr="006E6062" w:rsidR="00E94F56" w:rsidP="00DE0454" w:rsidRDefault="000A349C" w14:paraId="67992E09" w14:textId="64B6CD12">
      <w:pPr>
        <w:pStyle w:val="Descripcin"/>
        <w:jc w:val="center"/>
      </w:pPr>
      <w:r w:rsidRPr="006E6062">
        <w:t xml:space="preserve">Tabla </w:t>
      </w:r>
      <w:r w:rsidRPr="006E6062">
        <w:fldChar w:fldCharType="begin"/>
      </w:r>
      <w:r w:rsidRPr="006E6062">
        <w:instrText>SEQ Tabla \* ARABIC</w:instrText>
      </w:r>
      <w:r w:rsidRPr="006E6062">
        <w:fldChar w:fldCharType="separate"/>
      </w:r>
      <w:r w:rsidR="00041DFA">
        <w:rPr>
          <w:noProof/>
        </w:rPr>
        <w:t>71</w:t>
      </w:r>
      <w:r w:rsidRPr="006E6062">
        <w:fldChar w:fldCharType="end"/>
      </w:r>
      <w:r w:rsidRPr="006E6062">
        <w:t xml:space="preserve">.INTEGRACIÓN DE ESTACIONES DE </w:t>
      </w:r>
      <w:r w:rsidRPr="006E6062" w:rsidR="00DE0454">
        <w:t>POLICÍA</w:t>
      </w:r>
      <w:r w:rsidRPr="006E6062">
        <w:t>.</w:t>
      </w:r>
      <w:bookmarkEnd w:id="663"/>
    </w:p>
    <w:p w:rsidRPr="006E6062" w:rsidR="006558DC" w:rsidP="00154641" w:rsidRDefault="148FB320" w14:paraId="0838AFF5" w14:textId="3829C086">
      <w:pPr>
        <w:pStyle w:val="Ttulo2"/>
        <w:numPr>
          <w:ilvl w:val="1"/>
          <w:numId w:val="5"/>
        </w:numPr>
        <w:rPr>
          <w:color w:val="002060"/>
        </w:rPr>
      </w:pPr>
      <w:bookmarkStart w:name="_Toc194682995" w:id="664"/>
      <w:bookmarkStart w:name="_Toc1268391368" w:id="665"/>
      <w:bookmarkStart w:name="_Toc913415777" w:id="666"/>
      <w:bookmarkStart w:name="_Toc1235598326" w:id="667"/>
      <w:bookmarkStart w:name="_Toc1101956801" w:id="668"/>
      <w:bookmarkStart w:name="_Toc216169900" w:id="669"/>
      <w:r w:rsidRPr="006E6062">
        <w:rPr>
          <w:color w:val="002060"/>
        </w:rPr>
        <w:t>INTEGRACIÓN DE UN COLEGIO</w:t>
      </w:r>
      <w:bookmarkEnd w:id="664"/>
      <w:bookmarkEnd w:id="665"/>
      <w:bookmarkEnd w:id="666"/>
      <w:bookmarkEnd w:id="667"/>
      <w:bookmarkEnd w:id="668"/>
      <w:bookmarkEnd w:id="669"/>
      <w:r w:rsidRPr="006E6062" w:rsidR="26C6F346">
        <w:rPr>
          <w:color w:val="002060"/>
        </w:rPr>
        <w:t xml:space="preserve"> </w:t>
      </w:r>
    </w:p>
    <w:p w:rsidRPr="006E6062" w:rsidR="003543C5" w:rsidP="00493810" w:rsidRDefault="003543C5" w14:paraId="47BC414B" w14:textId="77777777">
      <w:pPr>
        <w:rPr>
          <w:highlight w:val="yellow"/>
        </w:rPr>
      </w:pPr>
    </w:p>
    <w:tbl>
      <w:tblPr>
        <w:tblStyle w:val="Tabladelista4-nfasis1"/>
        <w:tblW w:w="0" w:type="auto"/>
        <w:tblLook w:val="04A0" w:firstRow="1" w:lastRow="0" w:firstColumn="1" w:lastColumn="0" w:noHBand="0" w:noVBand="1"/>
      </w:tblPr>
      <w:tblGrid>
        <w:gridCol w:w="1096"/>
        <w:gridCol w:w="6129"/>
        <w:gridCol w:w="1603"/>
      </w:tblGrid>
      <w:tr w:rsidRPr="006E6062" w:rsidR="004125C6" w:rsidTr="003C1C38" w14:paraId="2DD1281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rsidRPr="006E6062" w:rsidR="004125C6" w:rsidRDefault="004125C6" w14:paraId="6E467237" w14:textId="77777777">
            <w:pPr>
              <w:jc w:val="center"/>
              <w:rPr>
                <w:sz w:val="20"/>
                <w:szCs w:val="20"/>
              </w:rPr>
            </w:pPr>
            <w:r w:rsidRPr="006E6062">
              <w:rPr>
                <w:sz w:val="20"/>
                <w:szCs w:val="20"/>
              </w:rPr>
              <w:t>Objetivo</w:t>
            </w:r>
          </w:p>
        </w:tc>
        <w:tc>
          <w:tcPr>
            <w:tcW w:w="6129" w:type="dxa"/>
            <w:vAlign w:val="center"/>
          </w:tcPr>
          <w:p w:rsidRPr="006E6062" w:rsidR="004125C6" w:rsidRDefault="004125C6" w14:paraId="1F988FE9" w14:textId="35431940">
            <w:pPr>
              <w:jc w:val="center"/>
              <w:cnfStyle w:val="100000000000" w:firstRow="1" w:lastRow="0" w:firstColumn="0" w:lastColumn="0" w:oddVBand="0" w:evenVBand="0" w:oddHBand="0" w:evenHBand="0" w:firstRowFirstColumn="0" w:firstRowLastColumn="0" w:lastRowFirstColumn="0" w:lastRowLastColumn="0"/>
              <w:rPr>
                <w:sz w:val="20"/>
                <w:szCs w:val="20"/>
              </w:rPr>
            </w:pPr>
            <w:r w:rsidRPr="006E6062">
              <w:rPr>
                <w:sz w:val="20"/>
                <w:szCs w:val="20"/>
              </w:rPr>
              <w:t>Ampliar el especto de alcance del Sistema de Vigilancia</w:t>
            </w:r>
          </w:p>
        </w:tc>
        <w:tc>
          <w:tcPr>
            <w:tcW w:w="1603" w:type="dxa"/>
          </w:tcPr>
          <w:p w:rsidRPr="006E6062" w:rsidR="004125C6" w:rsidRDefault="004125C6" w14:paraId="3AD58EB9" w14:textId="77777777">
            <w:pPr>
              <w:jc w:val="center"/>
              <w:cnfStyle w:val="100000000000" w:firstRow="1" w:lastRow="0" w:firstColumn="0" w:lastColumn="0" w:oddVBand="0" w:evenVBand="0" w:oddHBand="0" w:evenHBand="0" w:firstRowFirstColumn="0" w:firstRowLastColumn="0" w:lastRowFirstColumn="0" w:lastRowLastColumn="0"/>
              <w:rPr>
                <w:sz w:val="20"/>
                <w:szCs w:val="20"/>
              </w:rPr>
            </w:pPr>
            <w:r w:rsidRPr="006E6062">
              <w:rPr>
                <w:sz w:val="20"/>
                <w:szCs w:val="20"/>
              </w:rPr>
              <w:t>AVANCE</w:t>
            </w:r>
          </w:p>
        </w:tc>
      </w:tr>
      <w:tr w:rsidRPr="006E6062" w:rsidR="004125C6" w:rsidTr="003C1C38" w14:paraId="20EFB5C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rsidRPr="006E6062" w:rsidR="004125C6" w:rsidRDefault="004125C6" w14:paraId="4BFB24B6" w14:textId="77777777">
            <w:pPr>
              <w:jc w:val="center"/>
              <w:rPr>
                <w:sz w:val="20"/>
                <w:szCs w:val="20"/>
              </w:rPr>
            </w:pPr>
            <w:r w:rsidRPr="006E6062">
              <w:rPr>
                <w:sz w:val="20"/>
                <w:szCs w:val="20"/>
              </w:rPr>
              <w:t>Acciones</w:t>
            </w:r>
          </w:p>
        </w:tc>
        <w:tc>
          <w:tcPr>
            <w:tcW w:w="6129" w:type="dxa"/>
            <w:vAlign w:val="center"/>
          </w:tcPr>
          <w:p w:rsidRPr="006E6062" w:rsidR="004125C6" w:rsidP="003C1C38" w:rsidRDefault="004125C6" w14:paraId="7CBC42B7" w14:textId="13937A43">
            <w:pPr>
              <w:jc w:val="both"/>
              <w:cnfStyle w:val="000000100000" w:firstRow="0" w:lastRow="0" w:firstColumn="0" w:lastColumn="0" w:oddVBand="0" w:evenVBand="0" w:oddHBand="1" w:evenHBand="0" w:firstRowFirstColumn="0" w:firstRowLastColumn="0" w:lastRowFirstColumn="0" w:lastRowLastColumn="0"/>
              <w:rPr>
                <w:sz w:val="20"/>
                <w:szCs w:val="20"/>
              </w:rPr>
            </w:pPr>
            <w:r w:rsidRPr="006E6062">
              <w:rPr>
                <w:sz w:val="20"/>
                <w:szCs w:val="20"/>
              </w:rPr>
              <w:t>Integrar hasta dos (2) cámaras PTZ de un (1) colegio al sistema VMS ISS de SecurOS al C4. ETB garantizará el envío de las señales de video de las cámaras PTZ hacia el C4 mediante la integración de los streams al VMS ISS SecurOS</w:t>
            </w:r>
          </w:p>
        </w:tc>
        <w:tc>
          <w:tcPr>
            <w:tcW w:w="1603" w:type="dxa"/>
          </w:tcPr>
          <w:p w:rsidRPr="006E6062" w:rsidR="004125C6" w:rsidRDefault="001E172E" w14:paraId="5D585632" w14:textId="1ECFAA6B">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6062">
              <w:rPr>
                <w:sz w:val="20"/>
                <w:szCs w:val="20"/>
              </w:rPr>
              <w:t>9</w:t>
            </w:r>
            <w:r w:rsidRPr="006E6062" w:rsidR="004B1802">
              <w:rPr>
                <w:sz w:val="20"/>
                <w:szCs w:val="20"/>
              </w:rPr>
              <w:t>8</w:t>
            </w:r>
            <w:r w:rsidRPr="006E6062" w:rsidR="00207DCF">
              <w:rPr>
                <w:sz w:val="20"/>
                <w:szCs w:val="20"/>
              </w:rPr>
              <w:t>%</w:t>
            </w:r>
          </w:p>
        </w:tc>
      </w:tr>
    </w:tbl>
    <w:p w:rsidRPr="006E6062" w:rsidR="004125C6" w:rsidP="004125C6" w:rsidRDefault="004125C6" w14:paraId="280E724D" w14:textId="1962526F">
      <w:pPr>
        <w:pStyle w:val="Descripcin"/>
        <w:jc w:val="center"/>
      </w:pPr>
      <w:bookmarkStart w:name="_Toc215650607" w:id="670"/>
      <w:r w:rsidRPr="006E6062">
        <w:t xml:space="preserve">Tabla </w:t>
      </w:r>
      <w:r w:rsidRPr="006E6062">
        <w:fldChar w:fldCharType="begin"/>
      </w:r>
      <w:r w:rsidRPr="006E6062">
        <w:instrText>SEQ Tabla \* ARABIC</w:instrText>
      </w:r>
      <w:r w:rsidRPr="006E6062">
        <w:fldChar w:fldCharType="separate"/>
      </w:r>
      <w:r w:rsidR="00041DFA">
        <w:rPr>
          <w:noProof/>
        </w:rPr>
        <w:t>72</w:t>
      </w:r>
      <w:r w:rsidRPr="006E6062">
        <w:fldChar w:fldCharType="end"/>
      </w:r>
      <w:r w:rsidRPr="006E6062">
        <w:t>. INTEGRACIÓN DE UN COLEGIO</w:t>
      </w:r>
      <w:bookmarkEnd w:id="670"/>
    </w:p>
    <w:p w:rsidRPr="006E6062" w:rsidR="00E029F7" w:rsidP="00562407" w:rsidRDefault="004B1802" w14:paraId="1E280236" w14:textId="30DEC678">
      <w:r w:rsidRPr="006E6062">
        <w:t>Mediante el oficio No. GSC-5614-2025 del 28 de marzo de 2025, el contratista de mantenimiento remitió el informe correspondiente. Dicho informe técnico fue aprobado mediante el comunicado No. VVG-CCS-ETB-456-25.</w:t>
      </w:r>
    </w:p>
    <w:p w:rsidRPr="006E6062" w:rsidR="00947598" w:rsidP="00C442E5" w:rsidRDefault="00947598" w14:paraId="1BC99A00" w14:textId="2C7FBAB4">
      <w:pPr>
        <w:jc w:val="both"/>
      </w:pPr>
      <w:r w:rsidRPr="006E6062">
        <w:t xml:space="preserve">El 27 de </w:t>
      </w:r>
      <w:r w:rsidRPr="006E6062" w:rsidR="00315B13">
        <w:t>NOVIEMBRE</w:t>
      </w:r>
      <w:r w:rsidRPr="006E6062">
        <w:t xml:space="preserve"> de 2025, mediante el comunicado GSC-7466-2025, se tramitó el ingreso a almacén de valores públicos correspondiente a la integración de un colegio en el marco del contrato SCJ-1809-2024.</w:t>
      </w:r>
    </w:p>
    <w:p w:rsidRPr="006E6062" w:rsidR="0040066B" w:rsidP="00C442E5" w:rsidRDefault="00D72D51" w14:paraId="33F9A5CD" w14:textId="5CC09D1B">
      <w:pPr>
        <w:jc w:val="both"/>
      </w:pPr>
      <w:r w:rsidRPr="006E6062">
        <w:t>Pendiente: Realizar el ingreso al almacén de la secretaria los extender utilizados</w:t>
      </w:r>
      <w:r w:rsidRPr="006E6062" w:rsidR="0015355D">
        <w:t xml:space="preserve"> y la respuesta </w:t>
      </w:r>
      <w:r w:rsidRPr="006E6062" w:rsidR="0089247E">
        <w:t>de parte de la interventoria.</w:t>
      </w:r>
    </w:p>
    <w:p w:rsidRPr="006E6062" w:rsidR="00665E45" w:rsidP="00C442E5" w:rsidRDefault="00665E45" w14:paraId="5668C5BA" w14:textId="77777777">
      <w:pPr>
        <w:jc w:val="both"/>
      </w:pPr>
    </w:p>
    <w:p w:rsidR="00A93124" w:rsidP="00C442E5" w:rsidRDefault="00A93124" w14:paraId="7AB2E89C" w14:textId="77777777">
      <w:pPr>
        <w:jc w:val="both"/>
      </w:pPr>
    </w:p>
    <w:p w:rsidRPr="006E6062" w:rsidR="00FE2C1D" w:rsidP="00154641" w:rsidRDefault="6E1C940B" w14:paraId="668B872A" w14:textId="359761A4">
      <w:pPr>
        <w:pStyle w:val="Ttulo2"/>
        <w:numPr>
          <w:ilvl w:val="1"/>
          <w:numId w:val="5"/>
        </w:numPr>
        <w:rPr>
          <w:color w:val="002060"/>
        </w:rPr>
      </w:pPr>
      <w:bookmarkStart w:name="_Toc194682996" w:id="671"/>
      <w:bookmarkStart w:name="_Toc1499090497" w:id="672"/>
      <w:bookmarkStart w:name="_Toc327312277" w:id="673"/>
      <w:bookmarkStart w:name="_Toc576004911" w:id="674"/>
      <w:bookmarkStart w:name="_Toc61048799" w:id="675"/>
      <w:bookmarkStart w:name="_Toc216169901" w:id="676"/>
      <w:r w:rsidRPr="006E6062">
        <w:rPr>
          <w:color w:val="002060"/>
        </w:rPr>
        <w:t>DASHBOARD – DATA ANALYTICS</w:t>
      </w:r>
      <w:bookmarkEnd w:id="671"/>
      <w:bookmarkEnd w:id="672"/>
      <w:bookmarkEnd w:id="673"/>
      <w:bookmarkEnd w:id="674"/>
      <w:bookmarkEnd w:id="675"/>
      <w:bookmarkEnd w:id="676"/>
    </w:p>
    <w:p w:rsidRPr="006E6062" w:rsidR="00791F74" w:rsidP="00FE2C1D" w:rsidRDefault="00791F74" w14:paraId="57DD795E" w14:textId="77777777"/>
    <w:tbl>
      <w:tblPr>
        <w:tblStyle w:val="Tabladelista4-nfasis1"/>
        <w:tblW w:w="0" w:type="auto"/>
        <w:tblLook w:val="04A0" w:firstRow="1" w:lastRow="0" w:firstColumn="1" w:lastColumn="0" w:noHBand="0" w:noVBand="1"/>
      </w:tblPr>
      <w:tblGrid>
        <w:gridCol w:w="1096"/>
        <w:gridCol w:w="6129"/>
        <w:gridCol w:w="1603"/>
      </w:tblGrid>
      <w:tr w:rsidRPr="006E6062" w:rsidR="002646EC" w:rsidTr="003C1C38" w14:paraId="17250B1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rsidRPr="006E6062" w:rsidR="002646EC" w:rsidP="00016BFC" w:rsidRDefault="002646EC" w14:paraId="3DAA503B" w14:textId="77777777">
            <w:pPr>
              <w:jc w:val="center"/>
              <w:rPr>
                <w:sz w:val="20"/>
                <w:szCs w:val="20"/>
              </w:rPr>
            </w:pPr>
            <w:r w:rsidRPr="006E6062">
              <w:rPr>
                <w:sz w:val="20"/>
                <w:szCs w:val="20"/>
              </w:rPr>
              <w:t>Objetivo</w:t>
            </w:r>
          </w:p>
        </w:tc>
        <w:tc>
          <w:tcPr>
            <w:tcW w:w="6129" w:type="dxa"/>
            <w:vAlign w:val="center"/>
          </w:tcPr>
          <w:p w:rsidRPr="006E6062" w:rsidR="002646EC" w:rsidP="003C1C38" w:rsidRDefault="002646EC" w14:paraId="49D4C3D2" w14:textId="7563F236">
            <w:pPr>
              <w:jc w:val="both"/>
              <w:cnfStyle w:val="100000000000" w:firstRow="1" w:lastRow="0" w:firstColumn="0" w:lastColumn="0" w:oddVBand="0" w:evenVBand="0" w:oddHBand="0" w:evenHBand="0" w:firstRowFirstColumn="0" w:firstRowLastColumn="0" w:lastRowFirstColumn="0" w:lastRowLastColumn="0"/>
              <w:rPr>
                <w:sz w:val="20"/>
                <w:szCs w:val="20"/>
              </w:rPr>
            </w:pPr>
            <w:r w:rsidRPr="006E6062">
              <w:rPr>
                <w:sz w:val="20"/>
                <w:szCs w:val="20"/>
              </w:rPr>
              <w:t>Acceso al Dashboard (tablero de control) que permite al cliente tomar decisiones basadas en datos mediante un modelo descriptivo del sistema de Video Vigilancia de Bogotá sin costo para la entidad</w:t>
            </w:r>
          </w:p>
        </w:tc>
        <w:tc>
          <w:tcPr>
            <w:tcW w:w="1603" w:type="dxa"/>
          </w:tcPr>
          <w:p w:rsidRPr="006E6062" w:rsidR="002646EC" w:rsidP="00016BFC" w:rsidRDefault="002646EC" w14:paraId="026927B5" w14:textId="77777777">
            <w:pPr>
              <w:jc w:val="center"/>
              <w:cnfStyle w:val="100000000000" w:firstRow="1" w:lastRow="0" w:firstColumn="0" w:lastColumn="0" w:oddVBand="0" w:evenVBand="0" w:oddHBand="0" w:evenHBand="0" w:firstRowFirstColumn="0" w:firstRowLastColumn="0" w:lastRowFirstColumn="0" w:lastRowLastColumn="0"/>
              <w:rPr>
                <w:sz w:val="20"/>
                <w:szCs w:val="20"/>
              </w:rPr>
            </w:pPr>
            <w:r w:rsidRPr="006E6062">
              <w:rPr>
                <w:sz w:val="20"/>
                <w:szCs w:val="20"/>
              </w:rPr>
              <w:t>AVANCE</w:t>
            </w:r>
          </w:p>
        </w:tc>
      </w:tr>
      <w:tr w:rsidRPr="006E6062" w:rsidR="002646EC" w:rsidTr="003C1C38" w14:paraId="073360C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rsidRPr="006E6062" w:rsidR="002646EC" w:rsidP="00016BFC" w:rsidRDefault="002646EC" w14:paraId="032858DE" w14:textId="77777777">
            <w:pPr>
              <w:jc w:val="center"/>
              <w:rPr>
                <w:sz w:val="20"/>
                <w:szCs w:val="20"/>
              </w:rPr>
            </w:pPr>
            <w:r w:rsidRPr="006E6062">
              <w:rPr>
                <w:sz w:val="20"/>
                <w:szCs w:val="20"/>
              </w:rPr>
              <w:t>Acciones</w:t>
            </w:r>
          </w:p>
        </w:tc>
        <w:tc>
          <w:tcPr>
            <w:tcW w:w="6129" w:type="dxa"/>
            <w:vAlign w:val="center"/>
          </w:tcPr>
          <w:p w:rsidRPr="006E6062" w:rsidR="002646EC" w:rsidP="003C1C38" w:rsidRDefault="002646EC" w14:paraId="3DE5F465" w14:textId="1BE9DF28">
            <w:pPr>
              <w:jc w:val="both"/>
              <w:cnfStyle w:val="000000100000" w:firstRow="0" w:lastRow="0" w:firstColumn="0" w:lastColumn="0" w:oddVBand="0" w:evenVBand="0" w:oddHBand="1" w:evenHBand="0" w:firstRowFirstColumn="0" w:firstRowLastColumn="0" w:lastRowFirstColumn="0" w:lastRowLastColumn="0"/>
              <w:rPr>
                <w:sz w:val="20"/>
                <w:szCs w:val="20"/>
              </w:rPr>
            </w:pPr>
            <w:r w:rsidRPr="006E6062">
              <w:rPr>
                <w:sz w:val="20"/>
                <w:szCs w:val="20"/>
              </w:rPr>
              <w:t>Acciones: Esta integración permitirá analizar grandes volúmenes de datos de manera rápida, ayudando a identificar tendencias, patrones y áreas de mejora. Esta herramienta de inteligencia de negocio será integrada con la licenciada con la cuenta la SDSCJ – C4 en la suite Office365 PowerBi®. Presentado en el término de los siguientes 30 días calendario posteriores al inicio de ejecución del contrato.</w:t>
            </w:r>
          </w:p>
        </w:tc>
        <w:tc>
          <w:tcPr>
            <w:tcW w:w="1603" w:type="dxa"/>
          </w:tcPr>
          <w:p w:rsidRPr="006E6062" w:rsidR="002646EC" w:rsidP="00016BFC" w:rsidRDefault="002646EC" w14:paraId="39DDA5EE" w14:textId="741EDFEB">
            <w:pPr>
              <w:jc w:val="center"/>
              <w:cnfStyle w:val="000000100000" w:firstRow="0" w:lastRow="0" w:firstColumn="0" w:lastColumn="0" w:oddVBand="0" w:evenVBand="0" w:oddHBand="1" w:evenHBand="0" w:firstRowFirstColumn="0" w:firstRowLastColumn="0" w:lastRowFirstColumn="0" w:lastRowLastColumn="0"/>
              <w:rPr>
                <w:sz w:val="20"/>
                <w:szCs w:val="20"/>
              </w:rPr>
            </w:pPr>
            <w:r w:rsidRPr="006E6062">
              <w:rPr>
                <w:sz w:val="20"/>
                <w:szCs w:val="20"/>
              </w:rPr>
              <w:t>100%</w:t>
            </w:r>
          </w:p>
        </w:tc>
      </w:tr>
    </w:tbl>
    <w:p w:rsidRPr="006E6062" w:rsidR="002646EC" w:rsidP="002646EC" w:rsidRDefault="002646EC" w14:paraId="2E383732" w14:textId="32119C0D">
      <w:pPr>
        <w:pStyle w:val="Descripcin"/>
        <w:jc w:val="center"/>
      </w:pPr>
      <w:bookmarkStart w:name="_Toc207021229" w:id="677"/>
      <w:bookmarkStart w:name="_Toc215650608" w:id="678"/>
      <w:r w:rsidRPr="006E6062">
        <w:t xml:space="preserve">Tabla </w:t>
      </w:r>
      <w:r w:rsidRPr="006E6062">
        <w:fldChar w:fldCharType="begin"/>
      </w:r>
      <w:r w:rsidRPr="006E6062">
        <w:instrText>SEQ Tabla \* ARABIC</w:instrText>
      </w:r>
      <w:r w:rsidRPr="006E6062">
        <w:fldChar w:fldCharType="separate"/>
      </w:r>
      <w:r w:rsidR="00041DFA">
        <w:rPr>
          <w:noProof/>
        </w:rPr>
        <w:t>73</w:t>
      </w:r>
      <w:r w:rsidRPr="006E6062">
        <w:fldChar w:fldCharType="end"/>
      </w:r>
      <w:r w:rsidRPr="006E6062">
        <w:t>. DASHBOARD – DATA ANALYTICS</w:t>
      </w:r>
      <w:bookmarkEnd w:id="677"/>
      <w:bookmarkEnd w:id="678"/>
    </w:p>
    <w:p w:rsidR="00D8575E" w:rsidP="00D8575E" w:rsidRDefault="0072471C" w14:paraId="3C8636BC" w14:textId="77777777">
      <w:pPr>
        <w:jc w:val="both"/>
      </w:pPr>
      <w:r w:rsidRPr="006E6062">
        <w:t>Mediante el comunicado GSC-6465-2025</w:t>
      </w:r>
      <w:r w:rsidRPr="006E6062" w:rsidR="003C1C38">
        <w:t xml:space="preserve"> el 03 de julio del 2025</w:t>
      </w:r>
      <w:r w:rsidRPr="006E6062">
        <w:t>, se entregó el informe con el detalle de las actividades realizadas en cumplimiento de la implementación del Valor Público. Posteriormente, una vez revisado el documento y sus soportes, la Interventoría emitió su concepto de aprobación y remitió la versión definitiva mediante el comunicado VVG-CCS-ETB-517-25, con fecha del 16 de julio de 2025.</w:t>
      </w:r>
    </w:p>
    <w:p w:rsidRPr="006E6062" w:rsidR="006149F5" w:rsidP="000018E7" w:rsidRDefault="006149F5" w14:paraId="0CEB260F" w14:textId="2975F40D"/>
    <w:p w:rsidRPr="006E6062" w:rsidR="007F765E" w:rsidP="007F765E" w:rsidRDefault="007F765E" w14:paraId="76970915" w14:textId="77777777"/>
    <w:p w:rsidRPr="006E6062" w:rsidR="007F765E" w:rsidP="007F765E" w:rsidRDefault="007F765E" w14:paraId="08B565A8" w14:textId="306721DA">
      <w:pPr>
        <w:sectPr w:rsidRPr="006E6062" w:rsidR="007F765E">
          <w:pgSz w:w="12240" w:h="15840" w:orient="portrait"/>
          <w:pgMar w:top="1417" w:right="1701" w:bottom="1417" w:left="1701" w:header="708" w:footer="708" w:gutter="0"/>
          <w:cols w:space="720"/>
        </w:sectPr>
      </w:pPr>
    </w:p>
    <w:p w:rsidRPr="005762F5" w:rsidR="00A715C5" w:rsidP="00A715C5" w:rsidRDefault="00A715C5" w14:paraId="611ECF0D" w14:textId="77777777">
      <w:pPr>
        <w:pStyle w:val="Ttulo1"/>
        <w:numPr>
          <w:ilvl w:val="0"/>
          <w:numId w:val="5"/>
        </w:numPr>
        <w:ind w:left="720"/>
        <w:rPr>
          <w:rFonts w:cs="Calibri"/>
          <w:color w:val="000000"/>
          <w:lang w:val="es-CO"/>
        </w:rPr>
      </w:pPr>
      <w:bookmarkStart w:name="_Toc194682997" w:id="679"/>
      <w:bookmarkStart w:name="_Toc1005627375" w:id="680"/>
      <w:bookmarkStart w:name="_Toc1139993812" w:id="681"/>
      <w:bookmarkStart w:name="_Toc765999584" w:id="682"/>
      <w:bookmarkStart w:name="_Toc1595152276" w:id="683"/>
      <w:bookmarkStart w:name="_Toc194682999" w:id="684"/>
      <w:bookmarkStart w:name="_Toc1645769547" w:id="685"/>
      <w:bookmarkStart w:name="_Toc249158966" w:id="686"/>
      <w:bookmarkStart w:name="_Toc1270448626" w:id="687"/>
      <w:bookmarkStart w:name="_Toc2107589971" w:id="688"/>
      <w:bookmarkStart w:name="_Toc216169902" w:id="689"/>
      <w:r w:rsidRPr="005762F5">
        <w:rPr>
          <w:rFonts w:cs="Calibri"/>
          <w:lang w:val="es-CO"/>
        </w:rPr>
        <w:t>CONCLUSIONES</w:t>
      </w:r>
      <w:bookmarkEnd w:id="679"/>
      <w:bookmarkEnd w:id="680"/>
      <w:bookmarkEnd w:id="681"/>
      <w:bookmarkEnd w:id="682"/>
      <w:bookmarkEnd w:id="683"/>
      <w:bookmarkEnd w:id="689"/>
    </w:p>
    <w:p w:rsidRPr="005762F5" w:rsidR="00A715C5" w:rsidP="00A715C5" w:rsidRDefault="00A715C5" w14:paraId="75FA1C1B" w14:textId="77777777">
      <w:pPr>
        <w:pStyle w:val="Prrafodelista"/>
        <w:numPr>
          <w:ilvl w:val="0"/>
          <w:numId w:val="6"/>
        </w:numPr>
        <w:spacing w:after="0" w:line="276" w:lineRule="auto"/>
        <w:ind w:left="714" w:hanging="357"/>
        <w:jc w:val="both"/>
      </w:pPr>
      <w:r w:rsidRPr="005762F5">
        <w:t>En lo corrido del contrato SCJ-1809-2024 se ha dado cumplimiento a las obligaciones generales, específicas para el contratista y especificas en materia ambiental.</w:t>
      </w:r>
    </w:p>
    <w:p w:rsidRPr="005762F5" w:rsidR="00A715C5" w:rsidP="00A715C5" w:rsidRDefault="00A715C5" w14:paraId="171537B7" w14:textId="5CC70271">
      <w:pPr>
        <w:pStyle w:val="Prrafodelista"/>
        <w:numPr>
          <w:ilvl w:val="0"/>
          <w:numId w:val="6"/>
        </w:numPr>
        <w:spacing w:after="0" w:line="276" w:lineRule="auto"/>
        <w:ind w:left="714" w:hanging="357"/>
        <w:jc w:val="both"/>
      </w:pPr>
      <w:r w:rsidRPr="005762F5">
        <w:t xml:space="preserve">Se </w:t>
      </w:r>
      <w:r w:rsidR="008316C3">
        <w:t>hace efectiva</w:t>
      </w:r>
      <w:r w:rsidRPr="005762F5">
        <w:t xml:space="preserve"> la Prórroga por 2 meses 12 días (del 19-11-2025 al 31-01-2026) y la Adición 2 por un valor de $2.500.000.000.</w:t>
      </w:r>
    </w:p>
    <w:p w:rsidRPr="005762F5" w:rsidR="00A715C5" w:rsidP="00A715C5" w:rsidRDefault="00A715C5" w14:paraId="24071D5B" w14:textId="5256CCEE">
      <w:pPr>
        <w:pStyle w:val="Prrafodelista"/>
        <w:numPr>
          <w:ilvl w:val="0"/>
          <w:numId w:val="6"/>
        </w:numPr>
        <w:spacing w:after="0" w:line="276" w:lineRule="auto"/>
        <w:ind w:left="714" w:hanging="357"/>
        <w:jc w:val="both"/>
      </w:pPr>
      <w:r w:rsidRPr="005762F5">
        <w:t xml:space="preserve">Durante el mes de </w:t>
      </w:r>
      <w:r w:rsidR="00350B99">
        <w:t>noviembre</w:t>
      </w:r>
      <w:r w:rsidRPr="005762F5">
        <w:t xml:space="preserve"> se generó </w:t>
      </w:r>
      <w:r w:rsidR="008316C3">
        <w:t>155</w:t>
      </w:r>
      <w:r w:rsidRPr="005762F5">
        <w:t xml:space="preserve"> comunicados y se reciben </w:t>
      </w:r>
      <w:r w:rsidR="008316C3">
        <w:t>109</w:t>
      </w:r>
      <w:r w:rsidRPr="005762F5">
        <w:t xml:space="preserve"> comunicados por parte de la interventoría del contrato.</w:t>
      </w:r>
    </w:p>
    <w:p w:rsidRPr="005762F5" w:rsidR="00A715C5" w:rsidP="00A715C5" w:rsidRDefault="00A715C5" w14:paraId="3FFDF68A" w14:textId="67592172">
      <w:pPr>
        <w:pStyle w:val="Prrafodelista"/>
        <w:numPr>
          <w:ilvl w:val="0"/>
          <w:numId w:val="6"/>
        </w:numPr>
        <w:spacing w:after="0" w:line="276" w:lineRule="auto"/>
        <w:ind w:left="714" w:hanging="357"/>
        <w:jc w:val="both"/>
      </w:pPr>
      <w:r w:rsidRPr="005762F5">
        <w:t xml:space="preserve">Se cumple con el personal mínimo requerido para el contrato, que se mantuvo durante el mes de </w:t>
      </w:r>
      <w:r w:rsidR="008316C3">
        <w:t>noviembre</w:t>
      </w:r>
      <w:r w:rsidRPr="005762F5">
        <w:t xml:space="preserve"> de 2025, adicionalmente se cuenta con personal de apoyo con el fin de dar cumplimiento al contrato.</w:t>
      </w:r>
      <w:r w:rsidR="00220170">
        <w:t xml:space="preserve"> Se presenta aprobación de Hervin Toloza como apoyo al rol de técnico electricista. </w:t>
      </w:r>
    </w:p>
    <w:p w:rsidRPr="005762F5" w:rsidR="00A715C5" w:rsidP="00A715C5" w:rsidRDefault="00A715C5" w14:paraId="0CE7D4BE" w14:textId="77777777">
      <w:pPr>
        <w:pStyle w:val="Prrafodelista"/>
        <w:numPr>
          <w:ilvl w:val="0"/>
          <w:numId w:val="6"/>
        </w:numPr>
        <w:spacing w:after="0" w:line="276" w:lineRule="auto"/>
        <w:ind w:left="714" w:hanging="357"/>
        <w:jc w:val="both"/>
      </w:pPr>
      <w:r w:rsidRPr="005762F5">
        <w:t>Se realizó la entrega de los informes semanales y quincenales de las actividades realizadas por parte de la mesa de servicio.</w:t>
      </w:r>
    </w:p>
    <w:p w:rsidRPr="005762F5" w:rsidR="00A715C5" w:rsidP="00A715C5" w:rsidRDefault="00A715C5" w14:paraId="34D930E0" w14:textId="14606757">
      <w:pPr>
        <w:pStyle w:val="Prrafodelista"/>
        <w:numPr>
          <w:ilvl w:val="0"/>
          <w:numId w:val="6"/>
        </w:numPr>
        <w:spacing w:after="0" w:line="276" w:lineRule="auto"/>
        <w:ind w:left="714" w:hanging="357"/>
        <w:jc w:val="both"/>
      </w:pPr>
      <w:r w:rsidRPr="005762F5">
        <w:t>Se ejecutan 24</w:t>
      </w:r>
      <w:r w:rsidR="00220170">
        <w:t>2</w:t>
      </w:r>
      <w:r w:rsidRPr="005762F5">
        <w:t xml:space="preserve"> visitas diagnosticas a los subsistemas del sistema de videovigilancia de Bogotá.</w:t>
      </w:r>
    </w:p>
    <w:p w:rsidRPr="005762F5" w:rsidR="00A715C5" w:rsidP="00A715C5" w:rsidRDefault="00A715C5" w14:paraId="0B34CF87" w14:textId="6FF1B9D7">
      <w:pPr>
        <w:pStyle w:val="Prrafodelista"/>
        <w:numPr>
          <w:ilvl w:val="0"/>
          <w:numId w:val="6"/>
        </w:numPr>
        <w:spacing w:after="0" w:line="276" w:lineRule="auto"/>
        <w:ind w:left="714" w:hanging="357"/>
        <w:jc w:val="both"/>
      </w:pPr>
      <w:r w:rsidRPr="005762F5">
        <w:t xml:space="preserve">Se crearon y tramitaron </w:t>
      </w:r>
      <w:r w:rsidR="00220170">
        <w:t>2463</w:t>
      </w:r>
      <w:r w:rsidRPr="005762F5">
        <w:t xml:space="preserve"> tickets por parte de la mesa de servicio durante el mes de </w:t>
      </w:r>
      <w:r w:rsidR="00350B99">
        <w:t>noviembre</w:t>
      </w:r>
      <w:r w:rsidRPr="005762F5">
        <w:t xml:space="preserve"> del 2025.</w:t>
      </w:r>
    </w:p>
    <w:p w:rsidRPr="005762F5" w:rsidR="00A715C5" w:rsidP="00A715C5" w:rsidRDefault="00A715C5" w14:paraId="040A32D5" w14:textId="79DE0387">
      <w:pPr>
        <w:pStyle w:val="Prrafodelista"/>
        <w:numPr>
          <w:ilvl w:val="0"/>
          <w:numId w:val="6"/>
        </w:numPr>
        <w:spacing w:after="0" w:line="276" w:lineRule="auto"/>
        <w:ind w:left="714" w:hanging="357"/>
        <w:jc w:val="both"/>
      </w:pPr>
      <w:r w:rsidRPr="005762F5">
        <w:t xml:space="preserve">Se registraron </w:t>
      </w:r>
      <w:r w:rsidR="00610170">
        <w:t>706</w:t>
      </w:r>
      <w:r w:rsidRPr="005762F5">
        <w:t xml:space="preserve"> escalamientos durante el mes de </w:t>
      </w:r>
      <w:r w:rsidR="00350B99">
        <w:t>noviembre</w:t>
      </w:r>
      <w:r w:rsidRPr="005762F5">
        <w:t xml:space="preserve"> de 2025, de estos </w:t>
      </w:r>
      <w:r w:rsidR="009F2D50">
        <w:t>362</w:t>
      </w:r>
      <w:r w:rsidRPr="005762F5">
        <w:t xml:space="preserve"> de los escalamientos fueron escaldos a conectividad, </w:t>
      </w:r>
      <w:r w:rsidR="009F2D50">
        <w:t>343</w:t>
      </w:r>
      <w:r w:rsidRPr="005762F5">
        <w:t xml:space="preserve"> a caídas masivas conectividad y 1 al contratista de energización ENEL.</w:t>
      </w:r>
    </w:p>
    <w:p w:rsidRPr="005762F5" w:rsidR="00A715C5" w:rsidP="00A715C5" w:rsidRDefault="00A715C5" w14:paraId="164CBF1E" w14:textId="77777777">
      <w:pPr>
        <w:pStyle w:val="Prrafodelista"/>
        <w:numPr>
          <w:ilvl w:val="0"/>
          <w:numId w:val="6"/>
        </w:numPr>
        <w:spacing w:after="0" w:line="276" w:lineRule="auto"/>
        <w:jc w:val="both"/>
      </w:pPr>
      <w:r w:rsidRPr="005762F5">
        <w:t>Se realizo genero la actualización de forma permanente durante la ejecución del contrato y directamente en el aplicativo GLPI los atributos que corresponden a los elementos de la hoja de vida de los equipos objetos del mantenimiento.</w:t>
      </w:r>
    </w:p>
    <w:p w:rsidRPr="005762F5" w:rsidR="00A715C5" w:rsidP="00A715C5" w:rsidRDefault="00A715C5" w14:paraId="194C9C0C" w14:textId="3021084C">
      <w:pPr>
        <w:pStyle w:val="Prrafodelista"/>
        <w:numPr>
          <w:ilvl w:val="0"/>
          <w:numId w:val="6"/>
        </w:numPr>
        <w:spacing w:after="0" w:line="276" w:lineRule="auto"/>
        <w:ind w:left="714" w:hanging="357"/>
        <w:jc w:val="both"/>
      </w:pPr>
      <w:r w:rsidRPr="005762F5">
        <w:t xml:space="preserve">Se finaliza el mes de </w:t>
      </w:r>
      <w:r w:rsidR="009F2D50">
        <w:t>noviembre</w:t>
      </w:r>
      <w:r w:rsidRPr="005762F5">
        <w:t xml:space="preserve"> con una disponibilidad del sistema del 7</w:t>
      </w:r>
      <w:r w:rsidR="009F2D50">
        <w:t>2</w:t>
      </w:r>
      <w:r w:rsidRPr="005762F5">
        <w:t>,</w:t>
      </w:r>
      <w:r w:rsidR="009F2D50">
        <w:t>08</w:t>
      </w:r>
      <w:r w:rsidRPr="005762F5">
        <w:t>%.</w:t>
      </w:r>
    </w:p>
    <w:p w:rsidRPr="005762F5" w:rsidR="00A715C5" w:rsidP="00A715C5" w:rsidRDefault="00A715C5" w14:paraId="2B0B2A0A" w14:textId="413561C9">
      <w:pPr>
        <w:pStyle w:val="Prrafodelista"/>
        <w:numPr>
          <w:ilvl w:val="0"/>
          <w:numId w:val="6"/>
        </w:numPr>
        <w:spacing w:after="0" w:line="276" w:lineRule="auto"/>
        <w:ind w:left="714" w:hanging="357"/>
        <w:jc w:val="both"/>
      </w:pPr>
      <w:r w:rsidRPr="005762F5">
        <w:t xml:space="preserve">El área del laboratorio recibió </w:t>
      </w:r>
      <w:r w:rsidR="00A62B11">
        <w:t>111</w:t>
      </w:r>
      <w:r w:rsidRPr="005762F5">
        <w:t xml:space="preserve"> elementos durante el mes de </w:t>
      </w:r>
      <w:r w:rsidR="00A62B11">
        <w:t>noviembre</w:t>
      </w:r>
      <w:r w:rsidRPr="005762F5">
        <w:t xml:space="preserve"> del 2025. </w:t>
      </w:r>
    </w:p>
    <w:p w:rsidR="003267EB" w:rsidP="00A715C5" w:rsidRDefault="00A715C5" w14:paraId="7FD87CC7" w14:textId="1380D20A">
      <w:pPr>
        <w:pStyle w:val="Prrafodelista"/>
        <w:numPr>
          <w:ilvl w:val="0"/>
          <w:numId w:val="6"/>
        </w:numPr>
        <w:spacing w:after="0" w:line="276" w:lineRule="auto"/>
        <w:jc w:val="both"/>
      </w:pPr>
      <w:r w:rsidRPr="005762F5">
        <w:t xml:space="preserve">Se realizaron </w:t>
      </w:r>
      <w:r w:rsidR="003267EB">
        <w:t>465</w:t>
      </w:r>
      <w:r w:rsidRPr="005762F5">
        <w:t xml:space="preserve"> visitas durante el mes de </w:t>
      </w:r>
      <w:r w:rsidR="003267EB">
        <w:t>noviembre</w:t>
      </w:r>
      <w:r w:rsidRPr="005762F5">
        <w:t xml:space="preserve"> 2025, donde</w:t>
      </w:r>
      <w:r w:rsidR="00467728">
        <w:t>:</w:t>
      </w:r>
    </w:p>
    <w:p w:rsidR="003267EB" w:rsidP="003267EB" w:rsidRDefault="00467728" w14:paraId="46BF46F0" w14:textId="4A679E72">
      <w:pPr>
        <w:pStyle w:val="Prrafodelista"/>
        <w:numPr>
          <w:ilvl w:val="1"/>
          <w:numId w:val="6"/>
        </w:numPr>
        <w:spacing w:after="0" w:line="276" w:lineRule="auto"/>
        <w:jc w:val="both"/>
      </w:pPr>
      <w:r>
        <w:t>Visita Mantenimientos Correctivos Domo Ciudadano</w:t>
      </w:r>
      <w:r>
        <w:tab/>
      </w:r>
      <w:r>
        <w:t>342</w:t>
      </w:r>
    </w:p>
    <w:p w:rsidR="003267EB" w:rsidP="003267EB" w:rsidRDefault="00467728" w14:paraId="331146AC" w14:textId="336E906A">
      <w:pPr>
        <w:pStyle w:val="Prrafodelista"/>
        <w:numPr>
          <w:ilvl w:val="1"/>
          <w:numId w:val="6"/>
        </w:numPr>
        <w:spacing w:after="0" w:line="276" w:lineRule="auto"/>
        <w:jc w:val="both"/>
      </w:pPr>
      <w:r>
        <w:t>Mantenimiento En Acometida</w:t>
      </w:r>
      <w:r>
        <w:tab/>
      </w:r>
      <w:r>
        <w:t>16</w:t>
      </w:r>
    </w:p>
    <w:p w:rsidR="003267EB" w:rsidP="003267EB" w:rsidRDefault="00467728" w14:paraId="38D0F406" w14:textId="23BC592C">
      <w:pPr>
        <w:pStyle w:val="Prrafodelista"/>
        <w:numPr>
          <w:ilvl w:val="1"/>
          <w:numId w:val="6"/>
        </w:numPr>
        <w:spacing w:after="0" w:line="276" w:lineRule="auto"/>
        <w:jc w:val="both"/>
      </w:pPr>
      <w:r>
        <w:t>Visita De Mantenimientos Correctivos CAI</w:t>
      </w:r>
      <w:r>
        <w:tab/>
      </w:r>
      <w:r>
        <w:t>1</w:t>
      </w:r>
    </w:p>
    <w:p w:rsidR="003267EB" w:rsidP="003267EB" w:rsidRDefault="00467728" w14:paraId="432E6538" w14:textId="550C5B46">
      <w:pPr>
        <w:pStyle w:val="Prrafodelista"/>
        <w:numPr>
          <w:ilvl w:val="1"/>
          <w:numId w:val="6"/>
        </w:numPr>
        <w:spacing w:after="0" w:line="276" w:lineRule="auto"/>
        <w:jc w:val="both"/>
      </w:pPr>
      <w:r>
        <w:t>Visita De Mantenimiento Correctivo Centros De Monitoreo</w:t>
      </w:r>
      <w:r>
        <w:tab/>
      </w:r>
      <w:r>
        <w:t>2</w:t>
      </w:r>
    </w:p>
    <w:p w:rsidR="003267EB" w:rsidP="003267EB" w:rsidRDefault="00467728" w14:paraId="65EDE36B" w14:textId="35248DD1">
      <w:pPr>
        <w:pStyle w:val="Prrafodelista"/>
        <w:numPr>
          <w:ilvl w:val="1"/>
          <w:numId w:val="6"/>
        </w:numPr>
        <w:spacing w:after="0" w:line="276" w:lineRule="auto"/>
        <w:jc w:val="both"/>
      </w:pPr>
      <w:r>
        <w:t>Visitas De Mantenimiento Correctivo Estaciones De Policía</w:t>
      </w:r>
      <w:r>
        <w:tab/>
      </w:r>
      <w:r>
        <w:t>1</w:t>
      </w:r>
    </w:p>
    <w:p w:rsidR="003267EB" w:rsidP="003267EB" w:rsidRDefault="00467728" w14:paraId="723A640C" w14:textId="6EF3C0F0">
      <w:pPr>
        <w:pStyle w:val="Prrafodelista"/>
        <w:numPr>
          <w:ilvl w:val="1"/>
          <w:numId w:val="6"/>
        </w:numPr>
        <w:spacing w:after="0" w:line="276" w:lineRule="auto"/>
        <w:jc w:val="both"/>
      </w:pPr>
      <w:r>
        <w:t>Visita De Mantenimiento Correctivo Instituciones Educativas</w:t>
      </w:r>
      <w:r>
        <w:tab/>
      </w:r>
      <w:r>
        <w:t>2</w:t>
      </w:r>
    </w:p>
    <w:p w:rsidR="003267EB" w:rsidP="003267EB" w:rsidRDefault="00467728" w14:paraId="451D1AF1" w14:textId="50067504">
      <w:pPr>
        <w:pStyle w:val="Prrafodelista"/>
        <w:numPr>
          <w:ilvl w:val="1"/>
          <w:numId w:val="6"/>
        </w:numPr>
        <w:spacing w:after="0" w:line="276" w:lineRule="auto"/>
        <w:jc w:val="both"/>
      </w:pPr>
      <w:r>
        <w:t xml:space="preserve">Visita De Limpieza De Acrílico O Lente Punto Subsistema Videovigilancia Ciudadana 5 A 12 Metros Sin Carro Canasta </w:t>
      </w:r>
      <w:r>
        <w:tab/>
      </w:r>
      <w:r>
        <w:t>100</w:t>
      </w:r>
    </w:p>
    <w:p w:rsidRPr="005762F5" w:rsidR="00A715C5" w:rsidP="003267EB" w:rsidRDefault="00467728" w14:paraId="66588584" w14:textId="3E0F77C3">
      <w:pPr>
        <w:pStyle w:val="Prrafodelista"/>
        <w:numPr>
          <w:ilvl w:val="1"/>
          <w:numId w:val="6"/>
        </w:numPr>
        <w:spacing w:after="0" w:line="276" w:lineRule="auto"/>
        <w:jc w:val="both"/>
      </w:pPr>
      <w:r>
        <w:t>Visita De Mantenimiento Correctivo Transmilenio</w:t>
      </w:r>
      <w:r w:rsidR="003267EB">
        <w:tab/>
      </w:r>
      <w:r w:rsidR="003267EB">
        <w:t>1</w:t>
      </w:r>
      <w:r w:rsidRPr="005762F5" w:rsidR="00A715C5">
        <w:t>.</w:t>
      </w:r>
    </w:p>
    <w:p w:rsidRPr="005762F5" w:rsidR="00A715C5" w:rsidP="00A715C5" w:rsidRDefault="00A715C5" w14:paraId="6D070885" w14:textId="01EDB741">
      <w:pPr>
        <w:pStyle w:val="Prrafodelista"/>
        <w:numPr>
          <w:ilvl w:val="0"/>
          <w:numId w:val="6"/>
        </w:numPr>
        <w:jc w:val="both"/>
        <w:rPr>
          <w:rFonts w:eastAsia="Times New Roman"/>
          <w:color w:val="000000"/>
          <w:sz w:val="18"/>
          <w:szCs w:val="18"/>
        </w:rPr>
      </w:pPr>
      <w:r w:rsidRPr="005762F5">
        <w:t xml:space="preserve">Durante el mes de </w:t>
      </w:r>
      <w:r w:rsidR="00467728">
        <w:t>noviembre</w:t>
      </w:r>
      <w:r w:rsidRPr="005762F5">
        <w:t xml:space="preserve"> no se presentaron siniestros en ninguno de los subsistemas.</w:t>
      </w:r>
    </w:p>
    <w:p w:rsidRPr="005762F5" w:rsidR="00A715C5" w:rsidP="00A715C5" w:rsidRDefault="00A715C5" w14:paraId="41DEC1EA" w14:textId="18F8C60B">
      <w:pPr>
        <w:pStyle w:val="Prrafodelista"/>
        <w:numPr>
          <w:ilvl w:val="0"/>
          <w:numId w:val="6"/>
        </w:numPr>
        <w:spacing w:after="0" w:line="276" w:lineRule="auto"/>
        <w:ind w:left="714" w:hanging="357"/>
        <w:jc w:val="both"/>
      </w:pPr>
      <w:r w:rsidRPr="005762F5">
        <w:t>Se inicio 1 atención de manera preventiva al centro de monitoreo de Kennedy, el cual hace parte del sistema de videovigilancia de la ciudad de Bogotá D.C</w:t>
      </w:r>
      <w:r>
        <w:t>.</w:t>
      </w:r>
    </w:p>
    <w:p w:rsidRPr="005762F5" w:rsidR="00A715C5" w:rsidP="00A715C5" w:rsidRDefault="00A715C5" w14:paraId="19C2018E" w14:textId="367C0B87">
      <w:pPr>
        <w:pStyle w:val="Prrafodelista"/>
        <w:numPr>
          <w:ilvl w:val="0"/>
          <w:numId w:val="6"/>
        </w:numPr>
        <w:spacing w:after="0" w:line="276" w:lineRule="auto"/>
        <w:ind w:left="714" w:hanging="357"/>
        <w:jc w:val="both"/>
      </w:pPr>
      <w:r w:rsidRPr="005762F5">
        <w:t xml:space="preserve">De los valores públicos se cumple con las 100 visitas de limpieza de acrílico mensual, los 5 mantenimientos en acometida eléctrica sin costo, </w:t>
      </w:r>
      <w:r w:rsidRPr="006C29D1" w:rsidR="006C29D1">
        <w:t>se finalizó la instalación de 45 puntos con tecnología IoT, cumpliendo con lo ofertado en el contrato SCJ-1809-2024</w:t>
      </w:r>
      <w:r w:rsidR="006C29D1">
        <w:t xml:space="preserve"> </w:t>
      </w:r>
      <w:r w:rsidRPr="005762F5">
        <w:t xml:space="preserve">y la instalación del Dashboard, las demás actividades están </w:t>
      </w:r>
      <w:r w:rsidR="00582D6D">
        <w:t>en gestión para completar</w:t>
      </w:r>
      <w:r w:rsidRPr="005762F5">
        <w:t xml:space="preserve"> su ejecución.</w:t>
      </w:r>
    </w:p>
    <w:p w:rsidR="005E4691" w:rsidP="00A715C5" w:rsidRDefault="005E4691" w14:paraId="4A7E4F35" w14:textId="0DD23552">
      <w:pPr>
        <w:pStyle w:val="Prrafodelista"/>
        <w:numPr>
          <w:ilvl w:val="0"/>
          <w:numId w:val="6"/>
        </w:numPr>
        <w:spacing w:after="0" w:line="276" w:lineRule="auto"/>
        <w:ind w:left="714" w:hanging="357"/>
        <w:jc w:val="both"/>
      </w:pPr>
      <w:r>
        <w:t>Se gestiona y aprueba la ampliación del PMT con base a la prórroga hasta el 31 de enero del 2026.</w:t>
      </w:r>
    </w:p>
    <w:p w:rsidRPr="005762F5" w:rsidR="00A715C5" w:rsidP="00A715C5" w:rsidRDefault="00A715C5" w14:paraId="42C26C5E" w14:textId="6A9E004C">
      <w:pPr>
        <w:pStyle w:val="Prrafodelista"/>
        <w:numPr>
          <w:ilvl w:val="0"/>
          <w:numId w:val="6"/>
        </w:numPr>
        <w:spacing w:after="0" w:line="276" w:lineRule="auto"/>
        <w:ind w:left="714" w:hanging="357"/>
        <w:jc w:val="both"/>
      </w:pPr>
      <w:r w:rsidRPr="005762F5">
        <w:t>Se cumple con el plan y programa de Seguridad y Salud en el trabajo con base a la normativa colombiana.</w:t>
      </w:r>
    </w:p>
    <w:p w:rsidR="00A715C5" w:rsidP="00A715C5" w:rsidRDefault="00A715C5" w14:paraId="36A171F8" w14:textId="77777777">
      <w:pPr>
        <w:widowControl w:val="0"/>
        <w:tabs>
          <w:tab w:val="left" w:pos="1263"/>
        </w:tabs>
        <w:spacing w:before="1" w:after="0" w:line="256" w:lineRule="auto"/>
        <w:ind w:right="3"/>
        <w:jc w:val="both"/>
      </w:pPr>
    </w:p>
    <w:p w:rsidRPr="005762F5" w:rsidR="00A715C5" w:rsidP="00A715C5" w:rsidRDefault="00A715C5" w14:paraId="37C42C70" w14:textId="77777777">
      <w:pPr>
        <w:widowControl w:val="0"/>
        <w:tabs>
          <w:tab w:val="left" w:pos="1263"/>
        </w:tabs>
        <w:spacing w:before="1" w:after="0" w:line="256" w:lineRule="auto"/>
        <w:ind w:right="3"/>
        <w:jc w:val="both"/>
        <w:sectPr w:rsidRPr="005762F5" w:rsidR="00A715C5" w:rsidSect="00A715C5">
          <w:pgSz w:w="12240" w:h="15840" w:orient="portrait"/>
          <w:pgMar w:top="1417" w:right="1701" w:bottom="1417" w:left="1701" w:header="708" w:footer="708" w:gutter="0"/>
          <w:cols w:space="720"/>
        </w:sectPr>
      </w:pPr>
    </w:p>
    <w:p w:rsidRPr="005762F5" w:rsidR="00A715C5" w:rsidP="00A715C5" w:rsidRDefault="00A715C5" w14:paraId="7BE999CD" w14:textId="77777777">
      <w:pPr>
        <w:pStyle w:val="Ttulo1"/>
        <w:numPr>
          <w:ilvl w:val="0"/>
          <w:numId w:val="5"/>
        </w:numPr>
        <w:ind w:left="720"/>
        <w:rPr>
          <w:rFonts w:cs="Calibri"/>
          <w:lang w:val="es-CO"/>
        </w:rPr>
      </w:pPr>
      <w:bookmarkStart w:name="_Toc194682998" w:id="690"/>
      <w:bookmarkStart w:name="_Toc1010791338" w:id="691"/>
      <w:bookmarkStart w:name="_Toc1452171644" w:id="692"/>
      <w:bookmarkStart w:name="_Toc308661800" w:id="693"/>
      <w:bookmarkStart w:name="_Toc321446516" w:id="694"/>
      <w:bookmarkStart w:name="_Toc216169903" w:id="695"/>
      <w:r w:rsidRPr="005762F5">
        <w:rPr>
          <w:rFonts w:cs="Calibri"/>
          <w:lang w:val="es-CO"/>
        </w:rPr>
        <w:t>ANEXOS</w:t>
      </w:r>
      <w:bookmarkEnd w:id="690"/>
      <w:bookmarkEnd w:id="691"/>
      <w:bookmarkEnd w:id="692"/>
      <w:bookmarkEnd w:id="693"/>
      <w:bookmarkEnd w:id="694"/>
      <w:bookmarkEnd w:id="695"/>
    </w:p>
    <w:p w:rsidRPr="005762F5" w:rsidR="00A715C5" w:rsidP="00A715C5" w:rsidRDefault="00A715C5" w14:paraId="4BBE5ADD" w14:textId="77777777">
      <w:pPr>
        <w:pStyle w:val="Prrafodelista"/>
        <w:numPr>
          <w:ilvl w:val="0"/>
          <w:numId w:val="8"/>
        </w:numPr>
      </w:pPr>
      <w:r w:rsidRPr="005762F5">
        <w:t>01 OBLIGACIONES GENERALES</w:t>
      </w:r>
    </w:p>
    <w:p w:rsidRPr="005762F5" w:rsidR="00A715C5" w:rsidP="00A715C5" w:rsidRDefault="00A715C5" w14:paraId="60B0A0D5" w14:textId="77777777">
      <w:pPr>
        <w:pStyle w:val="Prrafodelista"/>
        <w:numPr>
          <w:ilvl w:val="1"/>
          <w:numId w:val="8"/>
        </w:numPr>
      </w:pPr>
      <w:r w:rsidRPr="005762F5">
        <w:t>OBLIGACIÓN 1,7,8,9,10,11,13,14 y 15</w:t>
      </w:r>
    </w:p>
    <w:p w:rsidRPr="005762F5" w:rsidR="00A715C5" w:rsidP="00A715C5" w:rsidRDefault="00A715C5" w14:paraId="7316EF55" w14:textId="1DBFFC85">
      <w:pPr>
        <w:pStyle w:val="Prrafodelista"/>
        <w:numPr>
          <w:ilvl w:val="2"/>
          <w:numId w:val="8"/>
        </w:numPr>
      </w:pPr>
      <w:r w:rsidRPr="005762F5">
        <w:t xml:space="preserve">Oficio Obli </w:t>
      </w:r>
      <w:r>
        <w:t>NOVIEMBRE</w:t>
      </w:r>
      <w:r w:rsidRPr="005762F5">
        <w:t xml:space="preserve"> 2025.pdf</w:t>
      </w:r>
    </w:p>
    <w:p w:rsidRPr="005762F5" w:rsidR="00A715C5" w:rsidP="00A715C5" w:rsidRDefault="00A715C5" w14:paraId="51E8758E" w14:textId="77777777">
      <w:pPr>
        <w:pStyle w:val="Prrafodelista"/>
        <w:numPr>
          <w:ilvl w:val="1"/>
          <w:numId w:val="8"/>
        </w:numPr>
      </w:pPr>
      <w:r w:rsidRPr="005762F5">
        <w:t>OBLIGACIÓN 2,5,6,9,13</w:t>
      </w:r>
    </w:p>
    <w:p w:rsidRPr="005762F5" w:rsidR="00A715C5" w:rsidP="00A715C5" w:rsidRDefault="00A715C5" w14:paraId="5DF2B528" w14:textId="77777777">
      <w:pPr>
        <w:pStyle w:val="Prrafodelista"/>
        <w:numPr>
          <w:ilvl w:val="2"/>
          <w:numId w:val="8"/>
        </w:numPr>
      </w:pPr>
      <w:r w:rsidRPr="005762F5">
        <w:t>ANEXO BIENES Y SERVICIOS</w:t>
      </w:r>
    </w:p>
    <w:p w:rsidRPr="005762F5" w:rsidR="00A715C5" w:rsidP="00A715C5" w:rsidRDefault="00A715C5" w14:paraId="431CA0F0" w14:textId="77777777">
      <w:pPr>
        <w:pStyle w:val="Prrafodelista"/>
        <w:numPr>
          <w:ilvl w:val="3"/>
          <w:numId w:val="8"/>
        </w:numPr>
      </w:pPr>
      <w:r w:rsidRPr="005762F5">
        <w:t>FICHAS TÉCNICAS</w:t>
      </w:r>
    </w:p>
    <w:p w:rsidRPr="005762F5" w:rsidR="00A715C5" w:rsidP="00A715C5" w:rsidRDefault="00A715C5" w14:paraId="3C56F61F" w14:textId="77777777">
      <w:pPr>
        <w:pStyle w:val="Prrafodelista"/>
        <w:numPr>
          <w:ilvl w:val="3"/>
          <w:numId w:val="8"/>
        </w:numPr>
      </w:pPr>
      <w:r w:rsidRPr="005762F5">
        <w:t>CONCEPTOS DESINSTALACION.xlsx</w:t>
      </w:r>
    </w:p>
    <w:p w:rsidRPr="005762F5" w:rsidR="008A505A" w:rsidP="008A505A" w:rsidRDefault="00B9681F" w14:paraId="24395371" w14:textId="5F75FFFE">
      <w:pPr>
        <w:pStyle w:val="Prrafodelista"/>
        <w:numPr>
          <w:ilvl w:val="3"/>
          <w:numId w:val="8"/>
        </w:numPr>
      </w:pPr>
      <w:r w:rsidRPr="00B9681F">
        <w:t>GSC-7661-2025</w:t>
      </w:r>
      <w:r w:rsidRPr="005762F5" w:rsidR="00A715C5">
        <w:t>.pdf</w:t>
      </w:r>
    </w:p>
    <w:p w:rsidR="009F1019" w:rsidP="00A715C5" w:rsidRDefault="009F1019" w14:paraId="361587FB" w14:textId="6272B7AD">
      <w:pPr>
        <w:pStyle w:val="Prrafodelista"/>
        <w:numPr>
          <w:ilvl w:val="3"/>
          <w:numId w:val="8"/>
        </w:numPr>
      </w:pPr>
      <w:r w:rsidRPr="009F1019">
        <w:t>GSC-7664-2025 INGRESOS</w:t>
      </w:r>
      <w:r>
        <w:t>.pdf</w:t>
      </w:r>
    </w:p>
    <w:p w:rsidRPr="005762F5" w:rsidR="008A505A" w:rsidP="00A715C5" w:rsidRDefault="008A505A" w14:paraId="6005E2BF" w14:textId="79629A8C">
      <w:pPr>
        <w:pStyle w:val="Prrafodelista"/>
        <w:numPr>
          <w:ilvl w:val="3"/>
          <w:numId w:val="8"/>
        </w:numPr>
      </w:pPr>
      <w:r w:rsidRPr="008A505A">
        <w:t>GSC-7696-2025 INGRESOS ELEMENTOS ALMACÉN NOVIEM</w:t>
      </w:r>
      <w:r>
        <w:t>.pdf</w:t>
      </w:r>
    </w:p>
    <w:p w:rsidRPr="005762F5" w:rsidR="00A715C5" w:rsidP="00A715C5" w:rsidRDefault="00A715C5" w14:paraId="27F716F0" w14:textId="77777777">
      <w:pPr>
        <w:pStyle w:val="Prrafodelista"/>
        <w:numPr>
          <w:ilvl w:val="3"/>
          <w:numId w:val="8"/>
        </w:numPr>
      </w:pPr>
      <w:r w:rsidRPr="005762F5">
        <w:t>INVENTARIO.xlsx</w:t>
      </w:r>
    </w:p>
    <w:p w:rsidR="009F1019" w:rsidP="00A715C5" w:rsidRDefault="009F1019" w14:paraId="3CB48B87" w14:textId="7D4ADD83">
      <w:pPr>
        <w:pStyle w:val="Prrafodelista"/>
        <w:numPr>
          <w:ilvl w:val="3"/>
          <w:numId w:val="8"/>
        </w:numPr>
      </w:pPr>
      <w:r w:rsidRPr="009F1019">
        <w:t>NO OPERATIVOS-NOVIEMBRE25</w:t>
      </w:r>
      <w:r>
        <w:t>.</w:t>
      </w:r>
      <w:r w:rsidRPr="009F1019">
        <w:t xml:space="preserve"> </w:t>
      </w:r>
      <w:r w:rsidRPr="005762F5" w:rsidR="008A505A">
        <w:t>X</w:t>
      </w:r>
      <w:r w:rsidRPr="005762F5">
        <w:t>lsx</w:t>
      </w:r>
    </w:p>
    <w:p w:rsidR="008A505A" w:rsidP="00A715C5" w:rsidRDefault="008A505A" w14:paraId="03084214" w14:textId="5E632173">
      <w:pPr>
        <w:pStyle w:val="Prrafodelista"/>
        <w:numPr>
          <w:ilvl w:val="3"/>
          <w:numId w:val="8"/>
        </w:numPr>
      </w:pPr>
      <w:r w:rsidRPr="008A505A">
        <w:t>VVG-CCS-SDSCJ-144-25 Bajas noviembre 2025</w:t>
      </w:r>
      <w:r>
        <w:t>.pdf</w:t>
      </w:r>
    </w:p>
    <w:p w:rsidRPr="005762F5" w:rsidR="008A505A" w:rsidP="00A715C5" w:rsidRDefault="008A505A" w14:paraId="58BDADE9" w14:textId="5FAABF83">
      <w:pPr>
        <w:pStyle w:val="Prrafodelista"/>
        <w:numPr>
          <w:ilvl w:val="3"/>
          <w:numId w:val="8"/>
        </w:numPr>
      </w:pPr>
      <w:r w:rsidRPr="008A505A">
        <w:t>VVG-CCS-SDSCJ-153-25 Ingresos novi</w:t>
      </w:r>
      <w:r>
        <w:t>.pdf</w:t>
      </w:r>
    </w:p>
    <w:p w:rsidRPr="005762F5" w:rsidR="00A715C5" w:rsidP="00A715C5" w:rsidRDefault="00A715C5" w14:paraId="4D37B699" w14:textId="77777777">
      <w:pPr>
        <w:pStyle w:val="Prrafodelista"/>
        <w:numPr>
          <w:ilvl w:val="2"/>
          <w:numId w:val="8"/>
        </w:numPr>
      </w:pPr>
      <w:r w:rsidRPr="005762F5">
        <w:t>ANEXO LABORATORIO</w:t>
      </w:r>
    </w:p>
    <w:p w:rsidRPr="005762F5" w:rsidR="00A715C5" w:rsidP="00A715C5" w:rsidRDefault="00A715C5" w14:paraId="6D64FB5F" w14:textId="5B636400">
      <w:pPr>
        <w:pStyle w:val="Prrafodelista"/>
        <w:numPr>
          <w:ilvl w:val="3"/>
          <w:numId w:val="8"/>
        </w:numPr>
      </w:pPr>
      <w:r w:rsidRPr="005762F5">
        <w:t>ANEXO_</w:t>
      </w:r>
      <w:r w:rsidRPr="00A715C5">
        <w:t xml:space="preserve"> </w:t>
      </w:r>
      <w:r>
        <w:t>NOVIEMBRE</w:t>
      </w:r>
      <w:r w:rsidRPr="005762F5">
        <w:t>.xlsx</w:t>
      </w:r>
    </w:p>
    <w:p w:rsidRPr="005762F5" w:rsidR="00C36CCC" w:rsidP="00A715C5" w:rsidRDefault="00C36CCC" w14:paraId="2AEDE72A" w14:textId="383F9711">
      <w:pPr>
        <w:pStyle w:val="Prrafodelista"/>
        <w:numPr>
          <w:ilvl w:val="3"/>
          <w:numId w:val="8"/>
        </w:numPr>
      </w:pPr>
      <w:r w:rsidRPr="00C36CCC">
        <w:t>CAM-TEC-M07-F01-VERIFICACIÓN_LABORATORIO_28112025</w:t>
      </w:r>
      <w:r w:rsidR="000639EA">
        <w:t>.pdf</w:t>
      </w:r>
    </w:p>
    <w:p w:rsidRPr="005762F5" w:rsidR="00A715C5" w:rsidP="00A715C5" w:rsidRDefault="00A715C5" w14:paraId="560C6C03" w14:textId="77777777">
      <w:pPr>
        <w:pStyle w:val="Prrafodelista"/>
        <w:numPr>
          <w:ilvl w:val="2"/>
          <w:numId w:val="8"/>
        </w:numPr>
      </w:pPr>
      <w:r w:rsidRPr="005762F5">
        <w:t>ANEXO MESA DE SERVICIO</w:t>
      </w:r>
    </w:p>
    <w:p w:rsidRPr="005762F5" w:rsidR="00A715C5" w:rsidP="00A715C5" w:rsidRDefault="00A715C5" w14:paraId="35989CB6" w14:textId="77777777">
      <w:pPr>
        <w:pStyle w:val="Prrafodelista"/>
        <w:numPr>
          <w:ilvl w:val="3"/>
          <w:numId w:val="8"/>
        </w:numPr>
      </w:pPr>
      <w:r w:rsidRPr="005762F5">
        <w:t>DIAGNÓSTICO</w:t>
      </w:r>
    </w:p>
    <w:p w:rsidRPr="005762F5" w:rsidR="00A715C5" w:rsidP="00A715C5" w:rsidRDefault="000639EA" w14:paraId="3AC0C1FE" w14:textId="374A7ADA">
      <w:pPr>
        <w:pStyle w:val="Prrafodelista"/>
        <w:numPr>
          <w:ilvl w:val="4"/>
          <w:numId w:val="8"/>
        </w:numPr>
      </w:pPr>
      <w:r w:rsidRPr="000639EA">
        <w:t>Diagnostico</w:t>
      </w:r>
      <w:r w:rsidRPr="005762F5" w:rsidR="00A715C5">
        <w:t>.xlsx</w:t>
      </w:r>
    </w:p>
    <w:p w:rsidRPr="005762F5" w:rsidR="00A715C5" w:rsidP="00A715C5" w:rsidRDefault="00DE77FC" w14:paraId="0FDEF8E1" w14:textId="2F207F7D">
      <w:pPr>
        <w:pStyle w:val="Prrafodelista"/>
        <w:numPr>
          <w:ilvl w:val="4"/>
          <w:numId w:val="8"/>
        </w:numPr>
      </w:pPr>
      <w:r w:rsidRPr="00DE77FC">
        <w:t>GSC-7459-2025</w:t>
      </w:r>
      <w:r w:rsidRPr="005762F5" w:rsidR="00A715C5">
        <w:t>.pdf</w:t>
      </w:r>
    </w:p>
    <w:p w:rsidRPr="005762F5" w:rsidR="00A715C5" w:rsidP="00A715C5" w:rsidRDefault="004E3646" w14:paraId="77FE8DC7" w14:textId="0A70FC08">
      <w:pPr>
        <w:pStyle w:val="Prrafodelista"/>
        <w:numPr>
          <w:ilvl w:val="4"/>
          <w:numId w:val="8"/>
        </w:numPr>
      </w:pPr>
      <w:r w:rsidRPr="004E3646">
        <w:t>VVG-CCS-ETB-951-25.pdf</w:t>
      </w:r>
      <w:r w:rsidRPr="005762F5" w:rsidR="00A715C5">
        <w:t>.pdf</w:t>
      </w:r>
    </w:p>
    <w:p w:rsidRPr="005762F5" w:rsidR="00A715C5" w:rsidP="00A715C5" w:rsidRDefault="00A715C5" w14:paraId="7B91F46A" w14:textId="77777777">
      <w:pPr>
        <w:pStyle w:val="Prrafodelista"/>
        <w:numPr>
          <w:ilvl w:val="3"/>
          <w:numId w:val="8"/>
        </w:numPr>
      </w:pPr>
      <w:r w:rsidRPr="005762F5">
        <w:t>ESCALAMIENTOS</w:t>
      </w:r>
    </w:p>
    <w:p w:rsidRPr="005762F5" w:rsidR="00A715C5" w:rsidP="00A715C5" w:rsidRDefault="00A715C5" w14:paraId="295A80B8" w14:textId="77777777">
      <w:pPr>
        <w:pStyle w:val="Prrafodelista"/>
        <w:numPr>
          <w:ilvl w:val="4"/>
          <w:numId w:val="8"/>
        </w:numPr>
      </w:pPr>
      <w:r w:rsidRPr="005762F5">
        <w:t>CAÍDA MASIVA</w:t>
      </w:r>
    </w:p>
    <w:p w:rsidRPr="005762F5" w:rsidR="00A715C5" w:rsidP="00A715C5" w:rsidRDefault="00A715C5" w14:paraId="1008D037" w14:textId="77777777">
      <w:pPr>
        <w:pStyle w:val="Prrafodelista"/>
        <w:numPr>
          <w:ilvl w:val="4"/>
          <w:numId w:val="8"/>
        </w:numPr>
      </w:pPr>
      <w:r w:rsidRPr="005762F5">
        <w:t>CONECTIVIDAD</w:t>
      </w:r>
    </w:p>
    <w:p w:rsidRPr="005762F5" w:rsidR="00A715C5" w:rsidP="00A715C5" w:rsidRDefault="00A715C5" w14:paraId="3D287864" w14:textId="77777777">
      <w:pPr>
        <w:pStyle w:val="Prrafodelista"/>
        <w:numPr>
          <w:ilvl w:val="4"/>
          <w:numId w:val="8"/>
        </w:numPr>
      </w:pPr>
      <w:r w:rsidRPr="005762F5">
        <w:t>ENEL</w:t>
      </w:r>
    </w:p>
    <w:p w:rsidRPr="005762F5" w:rsidR="00A715C5" w:rsidP="00A715C5" w:rsidRDefault="00A715C5" w14:paraId="549F66D3" w14:textId="77777777">
      <w:pPr>
        <w:pStyle w:val="Prrafodelista"/>
        <w:numPr>
          <w:ilvl w:val="4"/>
          <w:numId w:val="8"/>
        </w:numPr>
      </w:pPr>
      <w:r w:rsidRPr="005762F5">
        <w:t>ESCALAMIENTOS.xlsx</w:t>
      </w:r>
    </w:p>
    <w:p w:rsidRPr="005762F5" w:rsidR="00A715C5" w:rsidP="00A715C5" w:rsidRDefault="00A715C5" w14:paraId="023885F9" w14:textId="77777777">
      <w:pPr>
        <w:pStyle w:val="Prrafodelista"/>
        <w:numPr>
          <w:ilvl w:val="3"/>
          <w:numId w:val="8"/>
        </w:numPr>
      </w:pPr>
      <w:r w:rsidRPr="005762F5">
        <w:t>ESTADO DEL SISTEMA</w:t>
      </w:r>
    </w:p>
    <w:p w:rsidRPr="005762F5" w:rsidR="00A715C5" w:rsidP="00A715C5" w:rsidRDefault="00A715C5" w14:paraId="4D78425A" w14:textId="77777777">
      <w:pPr>
        <w:pStyle w:val="Prrafodelista"/>
        <w:numPr>
          <w:ilvl w:val="4"/>
          <w:numId w:val="8"/>
        </w:numPr>
      </w:pPr>
      <w:r w:rsidRPr="005762F5">
        <w:t>CORREO ESTADO DEL SISTEMA</w:t>
      </w:r>
    </w:p>
    <w:p w:rsidRPr="005762F5" w:rsidR="00A715C5" w:rsidP="00A715C5" w:rsidRDefault="00A715C5" w14:paraId="19964693" w14:textId="77777777">
      <w:pPr>
        <w:pStyle w:val="Prrafodelista"/>
        <w:numPr>
          <w:ilvl w:val="4"/>
          <w:numId w:val="8"/>
        </w:numPr>
      </w:pPr>
      <w:r w:rsidRPr="005762F5">
        <w:t>EVIDENCIAS ESTADO DEL SISTEMA</w:t>
      </w:r>
    </w:p>
    <w:p w:rsidRPr="005762F5" w:rsidR="00A715C5" w:rsidP="00A715C5" w:rsidRDefault="00A715C5" w14:paraId="351E31A5" w14:textId="77777777">
      <w:pPr>
        <w:pStyle w:val="Prrafodelista"/>
        <w:numPr>
          <w:ilvl w:val="4"/>
          <w:numId w:val="8"/>
        </w:numPr>
      </w:pPr>
      <w:r w:rsidRPr="005762F5">
        <w:t>HOJA DE VIDA.xlsx</w:t>
      </w:r>
    </w:p>
    <w:p w:rsidRPr="005762F5" w:rsidR="00A715C5" w:rsidP="00A715C5" w:rsidRDefault="00A715C5" w14:paraId="62636247" w14:textId="77777777">
      <w:pPr>
        <w:pStyle w:val="Prrafodelista"/>
        <w:numPr>
          <w:ilvl w:val="3"/>
          <w:numId w:val="8"/>
        </w:numPr>
      </w:pPr>
      <w:r w:rsidRPr="005762F5">
        <w:t>INFORMES MESA DE SERVICIO</w:t>
      </w:r>
    </w:p>
    <w:p w:rsidRPr="005762F5" w:rsidR="00A715C5" w:rsidP="00A715C5" w:rsidRDefault="00A715C5" w14:paraId="19BE27BF" w14:textId="77777777">
      <w:pPr>
        <w:pStyle w:val="Prrafodelista"/>
        <w:numPr>
          <w:ilvl w:val="4"/>
          <w:numId w:val="8"/>
        </w:numPr>
      </w:pPr>
      <w:r w:rsidRPr="005762F5">
        <w:t>APROBACIÓN</w:t>
      </w:r>
    </w:p>
    <w:p w:rsidRPr="005762F5" w:rsidR="00A715C5" w:rsidP="00A715C5" w:rsidRDefault="00A715C5" w14:paraId="2F0777B8" w14:textId="77777777">
      <w:pPr>
        <w:pStyle w:val="Prrafodelista"/>
        <w:numPr>
          <w:ilvl w:val="4"/>
          <w:numId w:val="8"/>
        </w:numPr>
      </w:pPr>
      <w:r w:rsidRPr="005762F5">
        <w:t>QUINCENAL</w:t>
      </w:r>
    </w:p>
    <w:p w:rsidRPr="005762F5" w:rsidR="00A715C5" w:rsidP="00A715C5" w:rsidRDefault="00A715C5" w14:paraId="4C88A390" w14:textId="77777777">
      <w:pPr>
        <w:pStyle w:val="Prrafodelista"/>
        <w:numPr>
          <w:ilvl w:val="4"/>
          <w:numId w:val="8"/>
        </w:numPr>
      </w:pPr>
      <w:r w:rsidRPr="005762F5">
        <w:t>SEMANAL</w:t>
      </w:r>
    </w:p>
    <w:p w:rsidRPr="005762F5" w:rsidR="00A715C5" w:rsidP="00A715C5" w:rsidRDefault="00A715C5" w14:paraId="30F79D5C" w14:textId="77777777">
      <w:pPr>
        <w:pStyle w:val="Prrafodelista"/>
        <w:numPr>
          <w:ilvl w:val="3"/>
          <w:numId w:val="8"/>
        </w:numPr>
      </w:pPr>
      <w:r w:rsidRPr="005762F5">
        <w:t>REPORTE DIARIO TICKET</w:t>
      </w:r>
    </w:p>
    <w:p w:rsidR="00A715C5" w:rsidP="00A715C5" w:rsidRDefault="00A715C5" w14:paraId="265CA84B" w14:textId="77777777">
      <w:pPr>
        <w:pStyle w:val="Prrafodelista"/>
        <w:numPr>
          <w:ilvl w:val="3"/>
          <w:numId w:val="8"/>
        </w:numPr>
      </w:pPr>
      <w:r w:rsidRPr="005762F5">
        <w:t>SOLICITUD</w:t>
      </w:r>
    </w:p>
    <w:p w:rsidR="001E398E" w:rsidP="00A715C5" w:rsidRDefault="001E398E" w14:paraId="488884F5" w14:textId="10B210B1">
      <w:pPr>
        <w:pStyle w:val="Prrafodelista"/>
        <w:numPr>
          <w:ilvl w:val="3"/>
          <w:numId w:val="8"/>
        </w:numPr>
      </w:pPr>
      <w:r w:rsidRPr="001E398E">
        <w:t>Respuesta a Proposición DP andres Barrios Bernal</w:t>
      </w:r>
      <w:r>
        <w:t>.pdf</w:t>
      </w:r>
    </w:p>
    <w:p w:rsidRPr="005762F5" w:rsidR="001E398E" w:rsidP="00A715C5" w:rsidRDefault="001E398E" w14:paraId="4FE5E1C7" w14:textId="28B5EA2A">
      <w:pPr>
        <w:pStyle w:val="Prrafodelista"/>
        <w:numPr>
          <w:ilvl w:val="3"/>
          <w:numId w:val="8"/>
        </w:numPr>
      </w:pPr>
      <w:r w:rsidRPr="001E398E">
        <w:t>Respuesta DP Alcaldesa Rafael Uribe Uribe 20256830624331</w:t>
      </w:r>
      <w:r>
        <w:t>.pdf</w:t>
      </w:r>
    </w:p>
    <w:p w:rsidRPr="005762F5" w:rsidR="00A715C5" w:rsidP="00A715C5" w:rsidRDefault="00A715C5" w14:paraId="4BB0FEDE" w14:textId="77777777">
      <w:pPr>
        <w:pStyle w:val="Prrafodelista"/>
        <w:numPr>
          <w:ilvl w:val="2"/>
          <w:numId w:val="8"/>
        </w:numPr>
      </w:pPr>
      <w:r w:rsidRPr="005762F5">
        <w:t>ANEXO OPERACIONES</w:t>
      </w:r>
    </w:p>
    <w:p w:rsidRPr="005762F5" w:rsidR="00A715C5" w:rsidP="00A715C5" w:rsidRDefault="00A715C5" w14:paraId="602E5846" w14:textId="77777777">
      <w:pPr>
        <w:pStyle w:val="Prrafodelista"/>
        <w:numPr>
          <w:ilvl w:val="3"/>
          <w:numId w:val="8"/>
        </w:numPr>
      </w:pPr>
      <w:r w:rsidRPr="005762F5">
        <w:t xml:space="preserve">CONTROL DE SINIESTROS ETB </w:t>
      </w:r>
    </w:p>
    <w:p w:rsidRPr="005762F5" w:rsidR="00A715C5" w:rsidP="00A715C5" w:rsidRDefault="00A715C5" w14:paraId="6CFD5629" w14:textId="77777777">
      <w:pPr>
        <w:pStyle w:val="Prrafodelista"/>
        <w:numPr>
          <w:ilvl w:val="3"/>
          <w:numId w:val="8"/>
        </w:numPr>
      </w:pPr>
      <w:r w:rsidRPr="005762F5">
        <w:t>CONTROL DE SINIESTROS ETB.xlsx</w:t>
      </w:r>
    </w:p>
    <w:p w:rsidRPr="005762F5" w:rsidR="00A715C5" w:rsidP="00A715C5" w:rsidRDefault="00A715C5" w14:paraId="0B06C925" w14:textId="7152BBDD">
      <w:pPr>
        <w:pStyle w:val="Prrafodelista"/>
        <w:numPr>
          <w:ilvl w:val="3"/>
          <w:numId w:val="8"/>
        </w:numPr>
      </w:pPr>
      <w:r w:rsidRPr="005762F5">
        <w:t>CRONOGRAMA LIMPIEZA ACRILICOS_</w:t>
      </w:r>
      <w:r w:rsidRPr="00372998" w:rsidR="00372998">
        <w:t>NOVIEMBRE</w:t>
      </w:r>
      <w:r w:rsidRPr="005762F5">
        <w:t xml:space="preserve"> 2025.xlsx</w:t>
      </w:r>
    </w:p>
    <w:p w:rsidRPr="005762F5" w:rsidR="00A671C3" w:rsidP="00A715C5" w:rsidRDefault="00A671C3" w14:paraId="3322B41C" w14:textId="54056B38">
      <w:pPr>
        <w:pStyle w:val="Prrafodelista"/>
        <w:numPr>
          <w:ilvl w:val="3"/>
          <w:numId w:val="8"/>
        </w:numPr>
      </w:pPr>
      <w:r w:rsidRPr="00A671C3">
        <w:t>ENERGIZACION  NOVIEMBRE.pdf</w:t>
      </w:r>
    </w:p>
    <w:p w:rsidRPr="005762F5" w:rsidR="00A715C5" w:rsidP="00A715C5" w:rsidRDefault="00A715C5" w14:paraId="1E5F4259" w14:textId="77777777">
      <w:pPr>
        <w:pStyle w:val="Prrafodelista"/>
        <w:numPr>
          <w:ilvl w:val="3"/>
          <w:numId w:val="8"/>
        </w:numPr>
      </w:pPr>
      <w:r w:rsidRPr="005762F5">
        <w:t>SEGUIMIENTO CONTRATO SCJ-1809-2024.xlsx</w:t>
      </w:r>
    </w:p>
    <w:p w:rsidRPr="005762F5" w:rsidR="00A715C5" w:rsidP="00A715C5" w:rsidRDefault="00A715C5" w14:paraId="478102C2" w14:textId="77777777">
      <w:pPr>
        <w:pStyle w:val="Prrafodelista"/>
        <w:numPr>
          <w:ilvl w:val="3"/>
          <w:numId w:val="8"/>
        </w:numPr>
      </w:pPr>
      <w:r w:rsidRPr="005762F5">
        <w:t>SITE SURVEY.xlsx</w:t>
      </w:r>
    </w:p>
    <w:p w:rsidRPr="005762F5" w:rsidR="00A715C5" w:rsidP="00A715C5" w:rsidRDefault="00A715C5" w14:paraId="3B53AFAF" w14:textId="77777777">
      <w:pPr>
        <w:pStyle w:val="Prrafodelista"/>
        <w:numPr>
          <w:ilvl w:val="2"/>
          <w:numId w:val="8"/>
        </w:numPr>
      </w:pPr>
      <w:r w:rsidRPr="005762F5">
        <w:t>ANEXO OTROS</w:t>
      </w:r>
    </w:p>
    <w:p w:rsidRPr="005762F5" w:rsidR="00A715C5" w:rsidP="00A715C5" w:rsidRDefault="00A715C5" w14:paraId="148792EF" w14:textId="77777777">
      <w:pPr>
        <w:pStyle w:val="Prrafodelista"/>
        <w:numPr>
          <w:ilvl w:val="3"/>
          <w:numId w:val="8"/>
        </w:numPr>
      </w:pPr>
      <w:r w:rsidRPr="005762F5">
        <w:t>GARANTÍA</w:t>
      </w:r>
    </w:p>
    <w:p w:rsidRPr="005762F5" w:rsidR="00A715C5" w:rsidP="00A715C5" w:rsidRDefault="00A715C5" w14:paraId="301CA3CE" w14:textId="77777777">
      <w:pPr>
        <w:pStyle w:val="Prrafodelista"/>
        <w:numPr>
          <w:ilvl w:val="3"/>
          <w:numId w:val="8"/>
        </w:numPr>
      </w:pPr>
      <w:r w:rsidRPr="005762F5">
        <w:t>PERSONAL</w:t>
      </w:r>
    </w:p>
    <w:p w:rsidR="00A671C3" w:rsidP="00A715C5" w:rsidRDefault="00A671C3" w14:paraId="03BCEDD2" w14:textId="77777777">
      <w:pPr>
        <w:pStyle w:val="Prrafodelista"/>
        <w:numPr>
          <w:ilvl w:val="3"/>
          <w:numId w:val="8"/>
        </w:numPr>
      </w:pPr>
      <w:r w:rsidRPr="00A671C3">
        <w:t xml:space="preserve">017-AdicionProrroga </w:t>
      </w:r>
      <w:r>
        <w:t>.pdf</w:t>
      </w:r>
    </w:p>
    <w:p w:rsidRPr="005762F5" w:rsidR="00A715C5" w:rsidP="00A715C5" w:rsidRDefault="00A715C5" w14:paraId="55C4EC87" w14:textId="77777777">
      <w:pPr>
        <w:pStyle w:val="Prrafodelista"/>
        <w:numPr>
          <w:ilvl w:val="3"/>
          <w:numId w:val="8"/>
        </w:numPr>
      </w:pPr>
      <w:r w:rsidRPr="005762F5">
        <w:t>Adicion1.pdf</w:t>
      </w:r>
    </w:p>
    <w:p w:rsidRPr="005762F5" w:rsidR="00A715C5" w:rsidP="00A715C5" w:rsidRDefault="00A715C5" w14:paraId="7EB2D6F3" w14:textId="77777777">
      <w:pPr>
        <w:pStyle w:val="Prrafodelista"/>
        <w:numPr>
          <w:ilvl w:val="3"/>
          <w:numId w:val="8"/>
        </w:numPr>
      </w:pPr>
      <w:r w:rsidRPr="005762F5">
        <w:t>Dashboard Power BI.pdf</w:t>
      </w:r>
    </w:p>
    <w:p w:rsidRPr="005762F5" w:rsidR="00A715C5" w:rsidP="00A715C5" w:rsidRDefault="00A715C5" w14:paraId="2DED154D" w14:textId="77777777">
      <w:pPr>
        <w:pStyle w:val="Prrafodelista"/>
        <w:numPr>
          <w:ilvl w:val="3"/>
          <w:numId w:val="8"/>
        </w:numPr>
      </w:pPr>
      <w:r w:rsidRPr="005762F5">
        <w:t>GSC-4702-2024 PO.pdf</w:t>
      </w:r>
    </w:p>
    <w:p w:rsidRPr="005762F5" w:rsidR="00A715C5" w:rsidP="00A715C5" w:rsidRDefault="00A715C5" w14:paraId="7B56E989" w14:textId="77777777">
      <w:pPr>
        <w:pStyle w:val="Prrafodelista"/>
        <w:numPr>
          <w:ilvl w:val="3"/>
          <w:numId w:val="8"/>
        </w:numPr>
      </w:pPr>
      <w:r w:rsidRPr="005762F5">
        <w:t>GSC-5237-2025.pdf</w:t>
      </w:r>
    </w:p>
    <w:p w:rsidRPr="005762F5" w:rsidR="00A715C5" w:rsidP="00A715C5" w:rsidRDefault="00A715C5" w14:paraId="504A204F" w14:textId="661AFB04">
      <w:pPr>
        <w:pStyle w:val="Prrafodelista"/>
        <w:numPr>
          <w:ilvl w:val="3"/>
          <w:numId w:val="8"/>
        </w:numPr>
      </w:pPr>
      <w:r w:rsidRPr="005762F5">
        <w:t xml:space="preserve">MATRIZ RIESGOS </w:t>
      </w:r>
      <w:r w:rsidR="009B2511">
        <w:t>NOVIEMBRE</w:t>
      </w:r>
      <w:r w:rsidRPr="005762F5">
        <w:t>.xlsx</w:t>
      </w:r>
    </w:p>
    <w:p w:rsidRPr="005762F5" w:rsidR="00A715C5" w:rsidP="00A715C5" w:rsidRDefault="00A715C5" w14:paraId="46C65422" w14:textId="77777777">
      <w:pPr>
        <w:pStyle w:val="Prrafodelista"/>
        <w:numPr>
          <w:ilvl w:val="3"/>
          <w:numId w:val="8"/>
        </w:numPr>
      </w:pPr>
      <w:r w:rsidRPr="005762F5">
        <w:t>Propuesta IoT.pdf</w:t>
      </w:r>
    </w:p>
    <w:p w:rsidRPr="005762F5" w:rsidR="00A715C5" w:rsidP="00A715C5" w:rsidRDefault="00A715C5" w14:paraId="41968999" w14:textId="77777777">
      <w:pPr>
        <w:pStyle w:val="Prrafodelista"/>
        <w:numPr>
          <w:ilvl w:val="3"/>
          <w:numId w:val="8"/>
        </w:numPr>
      </w:pPr>
      <w:r w:rsidRPr="005762F5">
        <w:t>SCJ-1809-2024 ACTA DE INICIO.pdf</w:t>
      </w:r>
    </w:p>
    <w:p w:rsidRPr="005762F5" w:rsidR="00A715C5" w:rsidP="00A715C5" w:rsidRDefault="00A715C5" w14:paraId="472985FA" w14:textId="77777777">
      <w:pPr>
        <w:pStyle w:val="Prrafodelista"/>
        <w:numPr>
          <w:ilvl w:val="3"/>
          <w:numId w:val="8"/>
        </w:numPr>
      </w:pPr>
      <w:r w:rsidRPr="005762F5">
        <w:t>Sistema SENSOR.pdf</w:t>
      </w:r>
    </w:p>
    <w:p w:rsidRPr="005762F5" w:rsidR="00A715C5" w:rsidP="00A715C5" w:rsidRDefault="00A715C5" w14:paraId="1F05A808" w14:textId="77777777">
      <w:pPr>
        <w:pStyle w:val="Prrafodelista"/>
        <w:numPr>
          <w:ilvl w:val="1"/>
          <w:numId w:val="8"/>
        </w:numPr>
      </w:pPr>
      <w:r w:rsidRPr="005762F5">
        <w:t>Obligación 03</w:t>
      </w:r>
    </w:p>
    <w:p w:rsidRPr="005762F5" w:rsidR="00A715C5" w:rsidP="00A715C5" w:rsidRDefault="00A715C5" w14:paraId="370BF713" w14:textId="77777777">
      <w:pPr>
        <w:pStyle w:val="Prrafodelista"/>
        <w:numPr>
          <w:ilvl w:val="2"/>
          <w:numId w:val="8"/>
        </w:numPr>
      </w:pPr>
      <w:r w:rsidRPr="005762F5">
        <w:t>01 SEGURIDAD SOCIAL</w:t>
      </w:r>
    </w:p>
    <w:p w:rsidRPr="005762F5" w:rsidR="00A715C5" w:rsidP="00A715C5" w:rsidRDefault="00A715C5" w14:paraId="61126845" w14:textId="77777777">
      <w:pPr>
        <w:pStyle w:val="Prrafodelista"/>
        <w:numPr>
          <w:ilvl w:val="3"/>
          <w:numId w:val="8"/>
        </w:numPr>
      </w:pPr>
      <w:r w:rsidRPr="005762F5">
        <w:t>01 ETB.pdf</w:t>
      </w:r>
    </w:p>
    <w:p w:rsidRPr="005762F5" w:rsidR="00A715C5" w:rsidP="00A715C5" w:rsidRDefault="00A715C5" w14:paraId="1A370D24" w14:textId="77777777">
      <w:pPr>
        <w:pStyle w:val="Prrafodelista"/>
        <w:numPr>
          <w:ilvl w:val="3"/>
          <w:numId w:val="8"/>
        </w:numPr>
      </w:pPr>
      <w:r w:rsidRPr="005762F5">
        <w:t>02 EYS</w:t>
      </w:r>
    </w:p>
    <w:p w:rsidRPr="005762F5" w:rsidR="00A715C5" w:rsidP="00A715C5" w:rsidRDefault="00A715C5" w14:paraId="4CFFCB09" w14:textId="77777777">
      <w:pPr>
        <w:pStyle w:val="Prrafodelista"/>
        <w:numPr>
          <w:ilvl w:val="3"/>
          <w:numId w:val="8"/>
        </w:numPr>
      </w:pPr>
      <w:r w:rsidRPr="005762F5">
        <w:t>03 FRISSON.pdf</w:t>
      </w:r>
    </w:p>
    <w:p w:rsidRPr="005762F5" w:rsidR="00A715C5" w:rsidP="00A715C5" w:rsidRDefault="00A715C5" w14:paraId="0C1CF183" w14:textId="77777777">
      <w:pPr>
        <w:pStyle w:val="Prrafodelista"/>
        <w:numPr>
          <w:ilvl w:val="3"/>
          <w:numId w:val="8"/>
        </w:numPr>
      </w:pPr>
      <w:r w:rsidRPr="005762F5">
        <w:t>04 VERYTEL.pdf</w:t>
      </w:r>
    </w:p>
    <w:p w:rsidRPr="005762F5" w:rsidR="00A715C5" w:rsidP="00A715C5" w:rsidRDefault="00A715C5" w14:paraId="4D69EEE1" w14:textId="77777777">
      <w:pPr>
        <w:pStyle w:val="Prrafodelista"/>
        <w:numPr>
          <w:ilvl w:val="3"/>
          <w:numId w:val="8"/>
        </w:numPr>
      </w:pPr>
      <w:r w:rsidRPr="005762F5">
        <w:t>05 SECURITY.pdf</w:t>
      </w:r>
    </w:p>
    <w:p w:rsidRPr="005762F5" w:rsidR="00A715C5" w:rsidP="00A715C5" w:rsidRDefault="00A715C5" w14:paraId="73FE01BB" w14:textId="77777777">
      <w:pPr>
        <w:pStyle w:val="Prrafodelista"/>
        <w:numPr>
          <w:ilvl w:val="3"/>
          <w:numId w:val="8"/>
        </w:numPr>
      </w:pPr>
      <w:r w:rsidRPr="005762F5">
        <w:t>06 ARQUICIMIENTOS.pdf</w:t>
      </w:r>
    </w:p>
    <w:p w:rsidRPr="005762F5" w:rsidR="00A715C5" w:rsidP="00A715C5" w:rsidRDefault="00A715C5" w14:paraId="72955486" w14:textId="77777777">
      <w:pPr>
        <w:pStyle w:val="Prrafodelista"/>
        <w:numPr>
          <w:ilvl w:val="2"/>
          <w:numId w:val="8"/>
        </w:numPr>
      </w:pPr>
      <w:r w:rsidRPr="005762F5">
        <w:t>02 CERT REVISOR FISCAL</w:t>
      </w:r>
    </w:p>
    <w:p w:rsidRPr="005762F5" w:rsidR="00A715C5" w:rsidP="00A715C5" w:rsidRDefault="00A715C5" w14:paraId="65D8809A" w14:textId="77777777">
      <w:pPr>
        <w:pStyle w:val="Prrafodelista"/>
        <w:numPr>
          <w:ilvl w:val="3"/>
          <w:numId w:val="8"/>
        </w:numPr>
      </w:pPr>
      <w:r w:rsidRPr="005762F5">
        <w:t>01 ETB</w:t>
      </w:r>
    </w:p>
    <w:p w:rsidRPr="005762F5" w:rsidR="00A715C5" w:rsidP="00A715C5" w:rsidRDefault="00A715C5" w14:paraId="3DCA91C0" w14:textId="77777777">
      <w:pPr>
        <w:pStyle w:val="Prrafodelista"/>
        <w:numPr>
          <w:ilvl w:val="3"/>
          <w:numId w:val="8"/>
        </w:numPr>
      </w:pPr>
      <w:r w:rsidRPr="005762F5">
        <w:t>03 FRISSON</w:t>
      </w:r>
    </w:p>
    <w:p w:rsidRPr="005762F5" w:rsidR="00A715C5" w:rsidP="00A715C5" w:rsidRDefault="00A715C5" w14:paraId="1F464B9E" w14:textId="77777777">
      <w:pPr>
        <w:pStyle w:val="Prrafodelista"/>
        <w:numPr>
          <w:ilvl w:val="3"/>
          <w:numId w:val="8"/>
        </w:numPr>
      </w:pPr>
      <w:r w:rsidRPr="005762F5">
        <w:t>04 VERYTEL.pdf</w:t>
      </w:r>
    </w:p>
    <w:p w:rsidRPr="005762F5" w:rsidR="00A715C5" w:rsidP="00A715C5" w:rsidRDefault="00A715C5" w14:paraId="66CFB035" w14:textId="77777777">
      <w:pPr>
        <w:pStyle w:val="Prrafodelista"/>
        <w:numPr>
          <w:ilvl w:val="3"/>
          <w:numId w:val="8"/>
        </w:numPr>
      </w:pPr>
      <w:r w:rsidRPr="005762F5">
        <w:t>05 SECURITY.pdf</w:t>
      </w:r>
    </w:p>
    <w:p w:rsidRPr="005762F5" w:rsidR="00A715C5" w:rsidP="00A715C5" w:rsidRDefault="00A715C5" w14:paraId="48A7C9DB" w14:textId="77777777">
      <w:pPr>
        <w:pStyle w:val="Prrafodelista"/>
        <w:numPr>
          <w:ilvl w:val="2"/>
          <w:numId w:val="8"/>
        </w:numPr>
      </w:pPr>
      <w:r w:rsidRPr="005762F5">
        <w:t>03 PERSONAL DISPONIBLE</w:t>
      </w:r>
    </w:p>
    <w:p w:rsidRPr="005762F5" w:rsidR="00A715C5" w:rsidP="00A715C5" w:rsidRDefault="00A715C5" w14:paraId="67F79FE9" w14:textId="2FBE607B">
      <w:pPr>
        <w:pStyle w:val="Prrafodelista"/>
        <w:numPr>
          <w:ilvl w:val="3"/>
          <w:numId w:val="8"/>
        </w:numPr>
      </w:pPr>
      <w:r w:rsidRPr="005762F5">
        <w:t xml:space="preserve">01 Personal Disponible </w:t>
      </w:r>
      <w:r w:rsidR="00A059A1">
        <w:t>NOV</w:t>
      </w:r>
      <w:r w:rsidRPr="005762F5">
        <w:t xml:space="preserve"> 2025.xlsx</w:t>
      </w:r>
    </w:p>
    <w:p w:rsidRPr="005762F5" w:rsidR="00A715C5" w:rsidP="00A715C5" w:rsidRDefault="00A715C5" w14:paraId="21BEA72E" w14:textId="49F00777">
      <w:pPr>
        <w:pStyle w:val="Prrafodelista"/>
        <w:numPr>
          <w:ilvl w:val="3"/>
          <w:numId w:val="8"/>
        </w:numPr>
      </w:pPr>
      <w:r w:rsidRPr="005762F5">
        <w:t xml:space="preserve">02 Not personal SCJ-1809-2024 </w:t>
      </w:r>
      <w:r w:rsidR="00A059A1">
        <w:t>Nov</w:t>
      </w:r>
      <w:r w:rsidRPr="005762F5">
        <w:t>.pdf</w:t>
      </w:r>
    </w:p>
    <w:p w:rsidRPr="005762F5" w:rsidR="00A715C5" w:rsidP="00A715C5" w:rsidRDefault="00A059A1" w14:paraId="2A205B04" w14:textId="416C8F80">
      <w:pPr>
        <w:pStyle w:val="Prrafodelista"/>
        <w:numPr>
          <w:ilvl w:val="3"/>
          <w:numId w:val="8"/>
        </w:numPr>
      </w:pPr>
      <w:r w:rsidRPr="00A059A1">
        <w:t xml:space="preserve">03 </w:t>
      </w:r>
      <w:r w:rsidRPr="005762F5" w:rsidR="00A715C5">
        <w:t>GSC-</w:t>
      </w:r>
      <w:r w:rsidRPr="00A059A1">
        <w:t>7657</w:t>
      </w:r>
      <w:r w:rsidRPr="005762F5" w:rsidR="00A715C5">
        <w:t>-2025</w:t>
      </w:r>
      <w:r w:rsidRPr="00A059A1">
        <w:t>- 30 Nov</w:t>
      </w:r>
      <w:r w:rsidRPr="005762F5" w:rsidR="00A715C5">
        <w:t xml:space="preserve"> Dec 634.pdf</w:t>
      </w:r>
    </w:p>
    <w:p w:rsidRPr="005762F5" w:rsidR="00A715C5" w:rsidP="00A715C5" w:rsidRDefault="00A715C5" w14:paraId="365070FC" w14:textId="77777777">
      <w:pPr>
        <w:pStyle w:val="Prrafodelista"/>
        <w:numPr>
          <w:ilvl w:val="2"/>
          <w:numId w:val="8"/>
        </w:numPr>
      </w:pPr>
      <w:r w:rsidRPr="005762F5">
        <w:t>04 DOCS SST INGRESOS</w:t>
      </w:r>
    </w:p>
    <w:p w:rsidRPr="005762F5" w:rsidR="00A715C5" w:rsidP="00A715C5" w:rsidRDefault="00A87EFB" w14:paraId="141AF953" w14:textId="08AEC147">
      <w:pPr>
        <w:pStyle w:val="Prrafodelista"/>
        <w:numPr>
          <w:ilvl w:val="3"/>
          <w:numId w:val="8"/>
        </w:numPr>
      </w:pPr>
      <w:r w:rsidRPr="00A87EFB">
        <w:t>GRAJALES FIGUEROA DORMA JANER</w:t>
      </w:r>
    </w:p>
    <w:p w:rsidR="00A87EFB" w:rsidP="00A87EFB" w:rsidRDefault="00A87EFB" w14:paraId="3BCA0849" w14:textId="20F8E8E2">
      <w:pPr>
        <w:pStyle w:val="Prrafodelista"/>
        <w:numPr>
          <w:ilvl w:val="3"/>
          <w:numId w:val="8"/>
        </w:numPr>
      </w:pPr>
      <w:r w:rsidRPr="00A87EFB">
        <w:t>LOPEZ CRUZ LUIS CARLOS</w:t>
      </w:r>
    </w:p>
    <w:p w:rsidRPr="005762F5" w:rsidR="00A715C5" w:rsidP="00A715C5" w:rsidRDefault="00A87EFB" w14:paraId="69DBA24B" w14:textId="1A112C71">
      <w:pPr>
        <w:pStyle w:val="Prrafodelista"/>
        <w:numPr>
          <w:ilvl w:val="3"/>
          <w:numId w:val="8"/>
        </w:numPr>
      </w:pPr>
      <w:r w:rsidRPr="00A87EFB">
        <w:t>OQUENDO GRACIANO SAMUEL ESTIVEN</w:t>
      </w:r>
    </w:p>
    <w:p w:rsidRPr="005762F5" w:rsidR="00A715C5" w:rsidP="00D44F0E" w:rsidRDefault="00A715C5" w14:paraId="0B6193E6" w14:textId="3EB9A031">
      <w:pPr>
        <w:pStyle w:val="Prrafodelista"/>
        <w:numPr>
          <w:ilvl w:val="1"/>
          <w:numId w:val="8"/>
        </w:numPr>
      </w:pPr>
      <w:r w:rsidRPr="005762F5">
        <w:t>OBLIGACIÓN 4</w:t>
      </w:r>
    </w:p>
    <w:p w:rsidRPr="005762F5" w:rsidR="00A715C5" w:rsidP="00A715C5" w:rsidRDefault="00A715C5" w14:paraId="397384B2" w14:textId="77777777">
      <w:pPr>
        <w:pStyle w:val="Prrafodelista"/>
        <w:numPr>
          <w:ilvl w:val="1"/>
          <w:numId w:val="8"/>
        </w:numPr>
      </w:pPr>
      <w:r w:rsidRPr="005762F5">
        <w:t>OBLIGACIÓN 7 Y 10</w:t>
      </w:r>
    </w:p>
    <w:p w:rsidRPr="005762F5" w:rsidR="00A715C5" w:rsidP="00A715C5" w:rsidRDefault="00A715C5" w14:paraId="1FB6659A" w14:textId="77777777">
      <w:pPr>
        <w:pStyle w:val="Prrafodelista"/>
        <w:numPr>
          <w:ilvl w:val="2"/>
          <w:numId w:val="8"/>
        </w:numPr>
      </w:pPr>
      <w:r w:rsidRPr="005762F5">
        <w:t>COMUNICADOS EMITIDOS</w:t>
      </w:r>
    </w:p>
    <w:p w:rsidRPr="005762F5" w:rsidR="00A715C5" w:rsidP="00A715C5" w:rsidRDefault="00A715C5" w14:paraId="33647C9E" w14:textId="77777777">
      <w:pPr>
        <w:pStyle w:val="Prrafodelista"/>
        <w:numPr>
          <w:ilvl w:val="2"/>
          <w:numId w:val="8"/>
        </w:numPr>
      </w:pPr>
      <w:r w:rsidRPr="005762F5">
        <w:t>COMUNICADOS RECIBIDOS</w:t>
      </w:r>
    </w:p>
    <w:p w:rsidRPr="005762F5" w:rsidR="00A715C5" w:rsidP="00A715C5" w:rsidRDefault="00A715C5" w14:paraId="310D91AA" w14:textId="77777777">
      <w:pPr>
        <w:pStyle w:val="Prrafodelista"/>
        <w:numPr>
          <w:ilvl w:val="1"/>
          <w:numId w:val="8"/>
        </w:numPr>
      </w:pPr>
      <w:r w:rsidRPr="005762F5">
        <w:t>OBLIGACIÓN 12</w:t>
      </w:r>
    </w:p>
    <w:p w:rsidRPr="005762F5" w:rsidR="00A715C5" w:rsidP="00A715C5" w:rsidRDefault="00A715C5" w14:paraId="7099FF8C" w14:textId="77777777">
      <w:pPr>
        <w:pStyle w:val="Prrafodelista"/>
        <w:numPr>
          <w:ilvl w:val="2"/>
          <w:numId w:val="8"/>
        </w:numPr>
      </w:pPr>
      <w:r w:rsidRPr="005762F5">
        <w:t>01 FORMACIÓN</w:t>
      </w:r>
    </w:p>
    <w:p w:rsidRPr="005762F5" w:rsidR="00A715C5" w:rsidP="00A715C5" w:rsidRDefault="00A715C5" w14:paraId="5EED8110" w14:textId="77777777">
      <w:pPr>
        <w:pStyle w:val="Prrafodelista"/>
        <w:numPr>
          <w:ilvl w:val="2"/>
          <w:numId w:val="8"/>
        </w:numPr>
      </w:pPr>
      <w:r w:rsidRPr="005762F5">
        <w:t>02 ENTREGA DOTACIÓN Y EPP</w:t>
      </w:r>
    </w:p>
    <w:p w:rsidRPr="005762F5" w:rsidR="00A715C5" w:rsidP="00A715C5" w:rsidRDefault="00A715C5" w14:paraId="559563C0" w14:textId="77777777">
      <w:pPr>
        <w:pStyle w:val="Prrafodelista"/>
        <w:numPr>
          <w:ilvl w:val="1"/>
          <w:numId w:val="8"/>
        </w:numPr>
      </w:pPr>
      <w:r w:rsidRPr="005762F5">
        <w:t>OBLIGACIÓN 16</w:t>
      </w:r>
    </w:p>
    <w:p w:rsidRPr="005762F5" w:rsidR="00A715C5" w:rsidP="00A715C5" w:rsidRDefault="00A715C5" w14:paraId="5F209371" w14:textId="77777777">
      <w:pPr>
        <w:pStyle w:val="Prrafodelista"/>
        <w:numPr>
          <w:ilvl w:val="2"/>
          <w:numId w:val="8"/>
        </w:numPr>
      </w:pPr>
      <w:r w:rsidRPr="005762F5">
        <w:t>SOPORTE CARGUE SECOP.pdf</w:t>
      </w:r>
    </w:p>
    <w:p w:rsidRPr="005762F5" w:rsidR="00A715C5" w:rsidP="00A715C5" w:rsidRDefault="00A715C5" w14:paraId="7FC535F5" w14:textId="77777777">
      <w:pPr>
        <w:pStyle w:val="Prrafodelista"/>
        <w:numPr>
          <w:ilvl w:val="1"/>
          <w:numId w:val="8"/>
        </w:numPr>
      </w:pPr>
      <w:r w:rsidRPr="005762F5">
        <w:t>Poder Alejandro Bello.pdf</w:t>
      </w:r>
    </w:p>
    <w:p w:rsidRPr="005762F5" w:rsidR="00A715C5" w:rsidP="00A715C5" w:rsidRDefault="00A715C5" w14:paraId="4BB3E506" w14:textId="77777777">
      <w:pPr>
        <w:pStyle w:val="Prrafodelista"/>
        <w:numPr>
          <w:ilvl w:val="0"/>
          <w:numId w:val="8"/>
        </w:numPr>
      </w:pPr>
      <w:r w:rsidRPr="005762F5">
        <w:t>02 OBLIGACIONES ESPECIFICAS</w:t>
      </w:r>
    </w:p>
    <w:p w:rsidRPr="005762F5" w:rsidR="00A715C5" w:rsidP="00A715C5" w:rsidRDefault="00A715C5" w14:paraId="4F65FC1C" w14:textId="77777777">
      <w:pPr>
        <w:pStyle w:val="Prrafodelista"/>
        <w:numPr>
          <w:ilvl w:val="1"/>
          <w:numId w:val="8"/>
        </w:numPr>
      </w:pPr>
      <w:r w:rsidRPr="005762F5">
        <w:t>OBLIGACIÓN 1,9,10,14,15,21,25,28,31,37,39,41</w:t>
      </w:r>
    </w:p>
    <w:p w:rsidRPr="005762F5" w:rsidR="00A715C5" w:rsidP="00A715C5" w:rsidRDefault="00A715C5" w14:paraId="16858B5A" w14:textId="76839948">
      <w:pPr>
        <w:pStyle w:val="Prrafodelista"/>
        <w:numPr>
          <w:ilvl w:val="2"/>
          <w:numId w:val="8"/>
        </w:numPr>
      </w:pPr>
      <w:r w:rsidRPr="005762F5">
        <w:t xml:space="preserve">INFORME MENSUAL </w:t>
      </w:r>
      <w:r w:rsidR="00D76132">
        <w:t>NOVIEMBRE</w:t>
      </w:r>
      <w:r w:rsidRPr="005762F5">
        <w:t xml:space="preserve"> 2025.pdf</w:t>
      </w:r>
    </w:p>
    <w:p w:rsidRPr="005762F5" w:rsidR="00A715C5" w:rsidP="00A715C5" w:rsidRDefault="00A715C5" w14:paraId="1C3FB29F" w14:textId="77777777">
      <w:pPr>
        <w:pStyle w:val="Prrafodelista"/>
        <w:numPr>
          <w:ilvl w:val="1"/>
          <w:numId w:val="8"/>
        </w:numPr>
      </w:pPr>
      <w:r w:rsidRPr="005762F5">
        <w:t>OBLIGACIÓN 2,24,35</w:t>
      </w:r>
    </w:p>
    <w:p w:rsidRPr="005762F5" w:rsidR="00A715C5" w:rsidP="00A715C5" w:rsidRDefault="00A715C5" w14:paraId="52B436B5" w14:textId="77777777">
      <w:pPr>
        <w:pStyle w:val="Prrafodelista"/>
        <w:numPr>
          <w:ilvl w:val="2"/>
          <w:numId w:val="8"/>
        </w:numPr>
      </w:pPr>
      <w:r w:rsidRPr="005762F5">
        <w:t>PERSONAL</w:t>
      </w:r>
    </w:p>
    <w:p w:rsidRPr="005762F5" w:rsidR="00A715C5" w:rsidP="00A715C5" w:rsidRDefault="00A715C5" w14:paraId="66A39964" w14:textId="77777777">
      <w:pPr>
        <w:pStyle w:val="Prrafodelista"/>
        <w:numPr>
          <w:ilvl w:val="1"/>
          <w:numId w:val="8"/>
        </w:numPr>
      </w:pPr>
      <w:r w:rsidRPr="005762F5">
        <w:t>OBLIGACIÓN 3</w:t>
      </w:r>
    </w:p>
    <w:p w:rsidRPr="005762F5" w:rsidR="00A715C5" w:rsidP="00A715C5" w:rsidRDefault="00A715C5" w14:paraId="2D4070CA" w14:textId="77777777">
      <w:pPr>
        <w:pStyle w:val="Prrafodelista"/>
        <w:numPr>
          <w:ilvl w:val="1"/>
          <w:numId w:val="8"/>
        </w:numPr>
      </w:pPr>
      <w:r w:rsidRPr="005762F5">
        <w:t>OBLIGACIÓN 6</w:t>
      </w:r>
    </w:p>
    <w:p w:rsidRPr="005762F5" w:rsidR="00A715C5" w:rsidP="00A715C5" w:rsidRDefault="00A715C5" w14:paraId="1C33B899" w14:textId="77777777">
      <w:pPr>
        <w:pStyle w:val="Prrafodelista"/>
        <w:numPr>
          <w:ilvl w:val="1"/>
          <w:numId w:val="8"/>
        </w:numPr>
      </w:pPr>
      <w:r w:rsidRPr="005762F5">
        <w:t>OBLIGACIÓN 7</w:t>
      </w:r>
    </w:p>
    <w:p w:rsidRPr="005762F5" w:rsidR="00A715C5" w:rsidP="00A715C5" w:rsidRDefault="00A715C5" w14:paraId="073D7670" w14:textId="77777777">
      <w:pPr>
        <w:pStyle w:val="Prrafodelista"/>
        <w:numPr>
          <w:ilvl w:val="2"/>
          <w:numId w:val="8"/>
        </w:numPr>
      </w:pPr>
      <w:r w:rsidRPr="005762F5">
        <w:t>g) Plan de capacitación</w:t>
      </w:r>
    </w:p>
    <w:p w:rsidRPr="005762F5" w:rsidR="00A715C5" w:rsidP="00A715C5" w:rsidRDefault="00A715C5" w14:paraId="5BF56AA5" w14:textId="77777777">
      <w:pPr>
        <w:pStyle w:val="Prrafodelista"/>
        <w:numPr>
          <w:ilvl w:val="2"/>
          <w:numId w:val="8"/>
        </w:numPr>
      </w:pPr>
      <w:r w:rsidRPr="005762F5">
        <w:t>i) Plan de manejo de trafico</w:t>
      </w:r>
    </w:p>
    <w:p w:rsidRPr="005762F5" w:rsidR="00A715C5" w:rsidP="00A715C5" w:rsidRDefault="00A715C5" w14:paraId="7109327A" w14:textId="77777777">
      <w:pPr>
        <w:pStyle w:val="Prrafodelista"/>
        <w:numPr>
          <w:ilvl w:val="2"/>
          <w:numId w:val="8"/>
        </w:numPr>
      </w:pPr>
      <w:r w:rsidRPr="005762F5">
        <w:t>j) Plan de Manejo Ambiental</w:t>
      </w:r>
    </w:p>
    <w:p w:rsidRPr="005762F5" w:rsidR="00A715C5" w:rsidP="00A715C5" w:rsidRDefault="00A715C5" w14:paraId="08E259CD" w14:textId="77777777">
      <w:pPr>
        <w:pStyle w:val="Prrafodelista"/>
        <w:numPr>
          <w:ilvl w:val="2"/>
          <w:numId w:val="8"/>
        </w:numPr>
      </w:pPr>
      <w:r w:rsidRPr="005762F5">
        <w:t>k) Programa SST</w:t>
      </w:r>
    </w:p>
    <w:p w:rsidRPr="005762F5" w:rsidR="00A715C5" w:rsidP="00A715C5" w:rsidRDefault="00A715C5" w14:paraId="6E9BBB1A" w14:textId="77777777">
      <w:pPr>
        <w:pStyle w:val="Prrafodelista"/>
        <w:numPr>
          <w:ilvl w:val="2"/>
          <w:numId w:val="8"/>
        </w:numPr>
      </w:pPr>
      <w:r w:rsidRPr="005762F5">
        <w:t>2-2025-34299_1.pdf</w:t>
      </w:r>
    </w:p>
    <w:p w:rsidRPr="005762F5" w:rsidR="00A715C5" w:rsidP="00A715C5" w:rsidRDefault="00A715C5" w14:paraId="6765C609" w14:textId="77777777">
      <w:pPr>
        <w:pStyle w:val="Prrafodelista"/>
        <w:numPr>
          <w:ilvl w:val="2"/>
          <w:numId w:val="8"/>
        </w:numPr>
      </w:pPr>
      <w:r w:rsidRPr="005762F5">
        <w:t>ANX-2025-7312_2.pdf</w:t>
      </w:r>
    </w:p>
    <w:p w:rsidRPr="005762F5" w:rsidR="00A715C5" w:rsidP="00A715C5" w:rsidRDefault="00A715C5" w14:paraId="466B2F32" w14:textId="77777777">
      <w:pPr>
        <w:pStyle w:val="Prrafodelista"/>
        <w:numPr>
          <w:ilvl w:val="2"/>
          <w:numId w:val="8"/>
        </w:numPr>
      </w:pPr>
      <w:r w:rsidRPr="005762F5">
        <w:t>CORREO DE RADICACION.pd</w:t>
      </w:r>
    </w:p>
    <w:p w:rsidRPr="005762F5" w:rsidR="00A715C5" w:rsidP="00A715C5" w:rsidRDefault="00A715C5" w14:paraId="18FE6888" w14:textId="77777777">
      <w:pPr>
        <w:pStyle w:val="Prrafodelista"/>
        <w:numPr>
          <w:ilvl w:val="2"/>
          <w:numId w:val="8"/>
        </w:numPr>
      </w:pPr>
      <w:r w:rsidRPr="005762F5">
        <w:t>GSC-4708-2024- PLAN DE GESTION.pdf</w:t>
      </w:r>
    </w:p>
    <w:p w:rsidRPr="005762F5" w:rsidR="00A715C5" w:rsidP="00A715C5" w:rsidRDefault="00A715C5" w14:paraId="72FCFB4D" w14:textId="77777777">
      <w:pPr>
        <w:pStyle w:val="Prrafodelista"/>
        <w:numPr>
          <w:ilvl w:val="2"/>
          <w:numId w:val="8"/>
        </w:numPr>
      </w:pPr>
      <w:r w:rsidRPr="005762F5">
        <w:t>R. Plan de Gestiòn.pdf</w:t>
      </w:r>
    </w:p>
    <w:p w:rsidRPr="005762F5" w:rsidR="00A715C5" w:rsidP="00A715C5" w:rsidRDefault="00A715C5" w14:paraId="6E41A744" w14:textId="77777777">
      <w:pPr>
        <w:pStyle w:val="Prrafodelista"/>
        <w:numPr>
          <w:ilvl w:val="2"/>
          <w:numId w:val="8"/>
        </w:numPr>
      </w:pPr>
      <w:r w:rsidRPr="005762F5">
        <w:t>VVG-CCS-ETB-632-25. Plan Gestión v4 31072025.pdf</w:t>
      </w:r>
    </w:p>
    <w:p w:rsidRPr="005762F5" w:rsidR="00A715C5" w:rsidP="00A715C5" w:rsidRDefault="00A715C5" w14:paraId="67BAC3ED" w14:textId="77777777">
      <w:pPr>
        <w:pStyle w:val="Prrafodelista"/>
        <w:numPr>
          <w:ilvl w:val="1"/>
          <w:numId w:val="8"/>
        </w:numPr>
      </w:pPr>
      <w:r w:rsidRPr="005762F5">
        <w:t>OBLIGACIÓN 8</w:t>
      </w:r>
    </w:p>
    <w:p w:rsidRPr="005762F5" w:rsidR="00A715C5" w:rsidP="00A715C5" w:rsidRDefault="00A715C5" w14:paraId="02FB4E6B" w14:textId="77777777">
      <w:pPr>
        <w:pStyle w:val="Prrafodelista"/>
        <w:numPr>
          <w:ilvl w:val="2"/>
          <w:numId w:val="8"/>
        </w:numPr>
      </w:pPr>
      <w:r w:rsidRPr="005762F5">
        <w:t>SCJ-1809-2024 HOJAS DE VIDA PERSONAL MININO.pdf</w:t>
      </w:r>
    </w:p>
    <w:p w:rsidRPr="005762F5" w:rsidR="00A715C5" w:rsidP="00A715C5" w:rsidRDefault="00A715C5" w14:paraId="7DFC00E3" w14:textId="77777777">
      <w:pPr>
        <w:pStyle w:val="Prrafodelista"/>
        <w:numPr>
          <w:ilvl w:val="1"/>
          <w:numId w:val="8"/>
        </w:numPr>
      </w:pPr>
      <w:r w:rsidRPr="005762F5">
        <w:t>OBLIGACIÓN 12 Y 16</w:t>
      </w:r>
    </w:p>
    <w:p w:rsidRPr="005762F5" w:rsidR="00A715C5" w:rsidP="00A715C5" w:rsidRDefault="00A715C5" w14:paraId="47BAF024" w14:textId="77777777">
      <w:pPr>
        <w:pStyle w:val="Prrafodelista"/>
        <w:numPr>
          <w:ilvl w:val="1"/>
          <w:numId w:val="8"/>
        </w:numPr>
      </w:pPr>
      <w:r w:rsidRPr="005762F5">
        <w:t xml:space="preserve">OBLIGACIÓN 18 </w:t>
      </w:r>
    </w:p>
    <w:p w:rsidRPr="005762F5" w:rsidR="00A715C5" w:rsidP="00A715C5" w:rsidRDefault="00A715C5" w14:paraId="699B603B" w14:textId="77777777">
      <w:pPr>
        <w:pStyle w:val="Prrafodelista"/>
        <w:numPr>
          <w:ilvl w:val="1"/>
          <w:numId w:val="8"/>
        </w:numPr>
      </w:pPr>
      <w:r w:rsidRPr="005762F5">
        <w:t>OBLIGACIÓN 17</w:t>
      </w:r>
    </w:p>
    <w:p w:rsidRPr="005762F5" w:rsidR="00A715C5" w:rsidP="00A715C5" w:rsidRDefault="00A715C5" w14:paraId="08C79865" w14:textId="77777777">
      <w:pPr>
        <w:pStyle w:val="Prrafodelista"/>
        <w:numPr>
          <w:ilvl w:val="2"/>
          <w:numId w:val="8"/>
        </w:numPr>
      </w:pPr>
      <w:r w:rsidRPr="005762F5">
        <w:t>CORREO DE RADICACION.pdf</w:t>
      </w:r>
    </w:p>
    <w:p w:rsidRPr="005762F5" w:rsidR="00A715C5" w:rsidP="00A715C5" w:rsidRDefault="00A715C5" w14:paraId="6C2E0FD0" w14:textId="77777777">
      <w:pPr>
        <w:pStyle w:val="Prrafodelista"/>
        <w:numPr>
          <w:ilvl w:val="2"/>
          <w:numId w:val="8"/>
        </w:numPr>
      </w:pPr>
      <w:r w:rsidRPr="005762F5">
        <w:t>GSC-4708-2024- PLAN DE GESTION.pdf</w:t>
      </w:r>
    </w:p>
    <w:p w:rsidRPr="005762F5" w:rsidR="00A715C5" w:rsidP="00A715C5" w:rsidRDefault="00A715C5" w14:paraId="3E219673" w14:textId="77777777">
      <w:pPr>
        <w:pStyle w:val="Prrafodelista"/>
        <w:numPr>
          <w:ilvl w:val="1"/>
          <w:numId w:val="8"/>
        </w:numPr>
      </w:pPr>
      <w:r w:rsidRPr="005762F5">
        <w:t>OBLIGACIÓN 19</w:t>
      </w:r>
    </w:p>
    <w:p w:rsidRPr="005762F5" w:rsidR="00A715C5" w:rsidP="00A715C5" w:rsidRDefault="00A715C5" w14:paraId="2995853B" w14:textId="77777777">
      <w:pPr>
        <w:pStyle w:val="Prrafodelista"/>
        <w:numPr>
          <w:ilvl w:val="2"/>
          <w:numId w:val="8"/>
        </w:numPr>
      </w:pPr>
      <w:r w:rsidRPr="005762F5">
        <w:t>01 CERTI ACCI</w:t>
      </w:r>
    </w:p>
    <w:p w:rsidRPr="005762F5" w:rsidR="00A715C5" w:rsidP="00A715C5" w:rsidRDefault="00A715C5" w14:paraId="6824FEE6" w14:textId="77777777">
      <w:pPr>
        <w:pStyle w:val="Prrafodelista"/>
        <w:numPr>
          <w:ilvl w:val="3"/>
          <w:numId w:val="8"/>
        </w:numPr>
      </w:pPr>
      <w:r w:rsidRPr="005762F5">
        <w:t>01 Cert Accidentalidad ETB.pdf</w:t>
      </w:r>
    </w:p>
    <w:p w:rsidRPr="005762F5" w:rsidR="00A715C5" w:rsidP="00A715C5" w:rsidRDefault="00A715C5" w14:paraId="6E53AEEB" w14:textId="77777777">
      <w:pPr>
        <w:pStyle w:val="Prrafodelista"/>
        <w:numPr>
          <w:ilvl w:val="3"/>
          <w:numId w:val="8"/>
        </w:numPr>
      </w:pPr>
      <w:r w:rsidRPr="005762F5">
        <w:t>01 Listado Accidentalidad ETB.pdf</w:t>
      </w:r>
    </w:p>
    <w:p w:rsidRPr="005762F5" w:rsidR="00A715C5" w:rsidP="00A715C5" w:rsidRDefault="00A715C5" w14:paraId="1B6A66C2" w14:textId="77777777">
      <w:pPr>
        <w:pStyle w:val="Prrafodelista"/>
        <w:numPr>
          <w:ilvl w:val="3"/>
          <w:numId w:val="8"/>
        </w:numPr>
      </w:pPr>
      <w:r w:rsidRPr="005762F5">
        <w:t>02 Cert Accidentalidad Frisson.pdf</w:t>
      </w:r>
    </w:p>
    <w:p w:rsidRPr="005762F5" w:rsidR="00A715C5" w:rsidP="00A715C5" w:rsidRDefault="00A715C5" w14:paraId="5BF4DDD7" w14:textId="77777777">
      <w:pPr>
        <w:pStyle w:val="Prrafodelista"/>
        <w:numPr>
          <w:ilvl w:val="3"/>
          <w:numId w:val="8"/>
        </w:numPr>
      </w:pPr>
      <w:r w:rsidRPr="005762F5">
        <w:t>03 Cert Accidentalidad Verytel.pdf</w:t>
      </w:r>
    </w:p>
    <w:p w:rsidRPr="005762F5" w:rsidR="00A715C5" w:rsidP="00A715C5" w:rsidRDefault="00A715C5" w14:paraId="5BEF783D" w14:textId="77777777">
      <w:pPr>
        <w:pStyle w:val="Prrafodelista"/>
        <w:numPr>
          <w:ilvl w:val="3"/>
          <w:numId w:val="8"/>
        </w:numPr>
      </w:pPr>
      <w:r w:rsidRPr="005762F5">
        <w:t>04 Cert Accidentalidad Arquicimientos.pdf</w:t>
      </w:r>
    </w:p>
    <w:p w:rsidRPr="005762F5" w:rsidR="00A715C5" w:rsidP="00A715C5" w:rsidRDefault="00A715C5" w14:paraId="0CE4B506" w14:textId="77777777">
      <w:pPr>
        <w:pStyle w:val="Prrafodelista"/>
        <w:numPr>
          <w:ilvl w:val="3"/>
          <w:numId w:val="8"/>
        </w:numPr>
      </w:pPr>
      <w:r w:rsidRPr="005762F5">
        <w:t>05 Cert Accidentalidad Security.pdf</w:t>
      </w:r>
    </w:p>
    <w:p w:rsidRPr="005762F5" w:rsidR="00A715C5" w:rsidP="00A715C5" w:rsidRDefault="00A715C5" w14:paraId="3D015A22" w14:textId="77777777">
      <w:pPr>
        <w:pStyle w:val="Prrafodelista"/>
        <w:numPr>
          <w:ilvl w:val="1"/>
          <w:numId w:val="8"/>
        </w:numPr>
      </w:pPr>
      <w:r w:rsidRPr="005762F5">
        <w:t>OBLIGACIÓN 20</w:t>
      </w:r>
    </w:p>
    <w:p w:rsidRPr="005762F5" w:rsidR="00A715C5" w:rsidP="00A715C5" w:rsidRDefault="00A715C5" w14:paraId="77EB919B" w14:textId="77777777">
      <w:pPr>
        <w:pStyle w:val="Prrafodelista"/>
        <w:numPr>
          <w:ilvl w:val="2"/>
          <w:numId w:val="8"/>
        </w:numPr>
      </w:pPr>
      <w:r w:rsidRPr="005762F5">
        <w:t>01 PREOPERACIONALES</w:t>
      </w:r>
    </w:p>
    <w:p w:rsidRPr="005762F5" w:rsidR="00A715C5" w:rsidP="00A715C5" w:rsidRDefault="00A715C5" w14:paraId="233DDD8C" w14:textId="77777777">
      <w:pPr>
        <w:pStyle w:val="Prrafodelista"/>
        <w:numPr>
          <w:ilvl w:val="3"/>
          <w:numId w:val="8"/>
        </w:numPr>
      </w:pPr>
      <w:r w:rsidRPr="005762F5">
        <w:t>CORRECTIVOS</w:t>
      </w:r>
    </w:p>
    <w:p w:rsidRPr="005762F5" w:rsidR="00A715C5" w:rsidP="00A715C5" w:rsidRDefault="00A715C5" w14:paraId="17690F9D" w14:textId="77777777">
      <w:pPr>
        <w:pStyle w:val="Prrafodelista"/>
        <w:numPr>
          <w:ilvl w:val="3"/>
          <w:numId w:val="8"/>
        </w:numPr>
        <w:rPr>
          <w:ins w:author="Microsoft Word" w:date="2025-12-03T15:42:00Z" w16du:dateUtc="2025-12-03T20:42:00Z" w:id="696"/>
        </w:rPr>
      </w:pPr>
      <w:r w:rsidRPr="005762F5">
        <w:t>ENERGIZACIÓN</w:t>
      </w:r>
    </w:p>
    <w:p w:rsidRPr="005762F5" w:rsidR="00A715C5" w:rsidP="00A715C5" w:rsidRDefault="00A715C5" w14:paraId="3488C603" w14:textId="5085266A">
      <w:pPr>
        <w:pStyle w:val="Prrafodelista"/>
        <w:numPr>
          <w:ilvl w:val="2"/>
          <w:numId w:val="8"/>
        </w:numPr>
      </w:pPr>
      <w:r w:rsidRPr="005762F5">
        <w:t>02 INSPECCIONES</w:t>
      </w:r>
    </w:p>
    <w:p w:rsidRPr="005762F5" w:rsidR="00A715C5" w:rsidP="00A715C5" w:rsidRDefault="00A715C5" w14:paraId="7E2141F8" w14:textId="77777777">
      <w:pPr>
        <w:pStyle w:val="Prrafodelista"/>
        <w:numPr>
          <w:ilvl w:val="2"/>
          <w:numId w:val="8"/>
        </w:numPr>
      </w:pPr>
      <w:r w:rsidRPr="005762F5">
        <w:t>03 PRUEBAS DE ALCOHOL</w:t>
      </w:r>
    </w:p>
    <w:p w:rsidRPr="005762F5" w:rsidR="00A715C5" w:rsidP="00A715C5" w:rsidRDefault="00A715C5" w14:paraId="5CECC1FA" w14:textId="77777777">
      <w:pPr>
        <w:pStyle w:val="Prrafodelista"/>
        <w:numPr>
          <w:ilvl w:val="1"/>
          <w:numId w:val="8"/>
        </w:numPr>
      </w:pPr>
      <w:r w:rsidRPr="005762F5">
        <w:t>OBLIGACIÓN 32</w:t>
      </w:r>
    </w:p>
    <w:p w:rsidRPr="008C2761" w:rsidR="0035279E" w:rsidP="0035279E" w:rsidRDefault="0035279E" w14:paraId="13A87E3F" w14:textId="295111B9">
      <w:pPr>
        <w:pStyle w:val="Prrafodelista"/>
        <w:numPr>
          <w:ilvl w:val="2"/>
          <w:numId w:val="8"/>
        </w:numPr>
        <w:rPr>
          <w:lang w:val="en-US"/>
        </w:rPr>
      </w:pPr>
      <w:r w:rsidRPr="008C2761">
        <w:rPr>
          <w:lang w:val="en-US"/>
        </w:rPr>
        <w:t>CAM-INV-M02-F01-STOCK MÍNIMO 18112025.PDF</w:t>
      </w:r>
    </w:p>
    <w:p w:rsidRPr="005762F5" w:rsidR="00A715C5" w:rsidP="00A715C5" w:rsidRDefault="00A715C5" w14:paraId="01DA6978" w14:textId="77777777">
      <w:pPr>
        <w:pStyle w:val="Prrafodelista"/>
        <w:ind w:left="1440"/>
      </w:pPr>
      <w:r w:rsidRPr="005762F5">
        <w:t>OBLIGACIÓN 40</w:t>
      </w:r>
    </w:p>
    <w:p w:rsidRPr="005762F5" w:rsidR="00A715C5" w:rsidP="00A715C5" w:rsidRDefault="00A715C5" w14:paraId="330CC54F" w14:textId="77777777">
      <w:pPr>
        <w:pStyle w:val="Prrafodelista"/>
        <w:numPr>
          <w:ilvl w:val="2"/>
          <w:numId w:val="8"/>
        </w:numPr>
      </w:pPr>
      <w:r w:rsidRPr="005762F5">
        <w:t>Obligación 40.pdf</w:t>
      </w:r>
    </w:p>
    <w:p w:rsidRPr="005762F5" w:rsidR="00A715C5" w:rsidP="00A715C5" w:rsidRDefault="00A715C5" w14:paraId="0BFA41B2" w14:textId="77777777">
      <w:pPr>
        <w:pStyle w:val="Prrafodelista"/>
        <w:numPr>
          <w:ilvl w:val="0"/>
          <w:numId w:val="8"/>
        </w:numPr>
      </w:pPr>
      <w:r w:rsidRPr="005762F5">
        <w:t>03 OBLIGACIONES ESPECIFICAS EN MATERIA AMBIENTAL</w:t>
      </w:r>
    </w:p>
    <w:p w:rsidRPr="005762F5" w:rsidR="00A715C5" w:rsidP="00A715C5" w:rsidRDefault="00A715C5" w14:paraId="1AB6F38D" w14:textId="77777777">
      <w:pPr>
        <w:pStyle w:val="Prrafodelista"/>
        <w:numPr>
          <w:ilvl w:val="1"/>
          <w:numId w:val="8"/>
        </w:numPr>
      </w:pPr>
      <w:r w:rsidRPr="005762F5">
        <w:t>OBG 1</w:t>
      </w:r>
    </w:p>
    <w:p w:rsidRPr="005762F5" w:rsidR="00A715C5" w:rsidP="00A715C5" w:rsidRDefault="00A715C5" w14:paraId="77AA304D" w14:textId="77777777">
      <w:pPr>
        <w:pStyle w:val="Prrafodelista"/>
        <w:numPr>
          <w:ilvl w:val="2"/>
          <w:numId w:val="8"/>
        </w:numPr>
      </w:pPr>
      <w:r w:rsidRPr="005762F5">
        <w:t>OBLIGACIÓN 1.pdf</w:t>
      </w:r>
    </w:p>
    <w:p w:rsidRPr="005762F5" w:rsidR="00A715C5" w:rsidP="00A715C5" w:rsidRDefault="00A715C5" w14:paraId="570BF022" w14:textId="77777777">
      <w:pPr>
        <w:pStyle w:val="Prrafodelista"/>
        <w:numPr>
          <w:ilvl w:val="1"/>
          <w:numId w:val="8"/>
        </w:numPr>
      </w:pPr>
      <w:r w:rsidRPr="005762F5">
        <w:t>OBG 2</w:t>
      </w:r>
    </w:p>
    <w:p w:rsidRPr="005762F5" w:rsidR="00A715C5" w:rsidP="00A715C5" w:rsidRDefault="00A715C5" w14:paraId="0008336E" w14:textId="77777777">
      <w:pPr>
        <w:pStyle w:val="Prrafodelista"/>
        <w:numPr>
          <w:ilvl w:val="2"/>
          <w:numId w:val="8"/>
        </w:numPr>
      </w:pPr>
      <w:r w:rsidRPr="005762F5">
        <w:t>OBLIGACIÓN 2.pdf</w:t>
      </w:r>
    </w:p>
    <w:p w:rsidRPr="005762F5" w:rsidR="00A715C5" w:rsidP="00A715C5" w:rsidRDefault="00A715C5" w14:paraId="55A9A5BA" w14:textId="77777777">
      <w:pPr>
        <w:pStyle w:val="Prrafodelista"/>
        <w:numPr>
          <w:ilvl w:val="1"/>
          <w:numId w:val="8"/>
        </w:numPr>
      </w:pPr>
      <w:r w:rsidRPr="005762F5">
        <w:t>OBG 3</w:t>
      </w:r>
    </w:p>
    <w:p w:rsidRPr="005762F5" w:rsidR="00A715C5" w:rsidP="00A715C5" w:rsidRDefault="00A715C5" w14:paraId="6847B533" w14:textId="77777777">
      <w:pPr>
        <w:pStyle w:val="Prrafodelista"/>
        <w:numPr>
          <w:ilvl w:val="2"/>
          <w:numId w:val="8"/>
        </w:numPr>
      </w:pPr>
      <w:r w:rsidRPr="005762F5">
        <w:t>OBLIGACIÓN 3.pdf</w:t>
      </w:r>
    </w:p>
    <w:p w:rsidRPr="005762F5" w:rsidR="00A715C5" w:rsidP="00A715C5" w:rsidRDefault="00A715C5" w14:paraId="21FF4AD5" w14:textId="77777777">
      <w:pPr>
        <w:pStyle w:val="Prrafodelista"/>
        <w:numPr>
          <w:ilvl w:val="1"/>
          <w:numId w:val="8"/>
        </w:numPr>
      </w:pPr>
      <w:r w:rsidRPr="005762F5">
        <w:t>OBG 4</w:t>
      </w:r>
    </w:p>
    <w:p w:rsidRPr="005762F5" w:rsidR="00A715C5" w:rsidP="00A715C5" w:rsidRDefault="00A715C5" w14:paraId="59E69708" w14:textId="77777777">
      <w:pPr>
        <w:pStyle w:val="Prrafodelista"/>
        <w:numPr>
          <w:ilvl w:val="2"/>
          <w:numId w:val="8"/>
        </w:numPr>
      </w:pPr>
      <w:r w:rsidRPr="005762F5">
        <w:t>ETIQUETA DESENGRASANTE.jpeg</w:t>
      </w:r>
    </w:p>
    <w:p w:rsidRPr="005762F5" w:rsidR="00A715C5" w:rsidP="00A715C5" w:rsidRDefault="00A715C5" w14:paraId="7E3CFCF2" w14:textId="77777777">
      <w:pPr>
        <w:pStyle w:val="Prrafodelista"/>
        <w:numPr>
          <w:ilvl w:val="2"/>
          <w:numId w:val="8"/>
        </w:numPr>
      </w:pPr>
      <w:r w:rsidRPr="005762F5">
        <w:t>ETIQUETA LIMPIAVIDRIOS.jpeg</w:t>
      </w:r>
    </w:p>
    <w:p w:rsidRPr="005762F5" w:rsidR="00A715C5" w:rsidP="00A715C5" w:rsidRDefault="00A715C5" w14:paraId="04C0D777" w14:textId="77777777">
      <w:pPr>
        <w:pStyle w:val="Prrafodelista"/>
        <w:numPr>
          <w:ilvl w:val="2"/>
          <w:numId w:val="8"/>
        </w:numPr>
      </w:pPr>
      <w:r w:rsidRPr="005762F5">
        <w:t>FT DESG.pdf</w:t>
      </w:r>
    </w:p>
    <w:p w:rsidRPr="005762F5" w:rsidR="00A715C5" w:rsidP="00A715C5" w:rsidRDefault="00A715C5" w14:paraId="751693F8" w14:textId="77777777">
      <w:pPr>
        <w:pStyle w:val="Prrafodelista"/>
        <w:numPr>
          <w:ilvl w:val="2"/>
          <w:numId w:val="8"/>
        </w:numPr>
      </w:pPr>
      <w:r w:rsidRPr="005762F5">
        <w:t>FT LIMP.pdf</w:t>
      </w:r>
    </w:p>
    <w:p w:rsidRPr="005762F5" w:rsidR="00A715C5" w:rsidP="00A715C5" w:rsidRDefault="00A715C5" w14:paraId="7E378395" w14:textId="77777777">
      <w:pPr>
        <w:pStyle w:val="Prrafodelista"/>
        <w:numPr>
          <w:ilvl w:val="2"/>
          <w:numId w:val="8"/>
        </w:numPr>
      </w:pPr>
      <w:r w:rsidRPr="005762F5">
        <w:t>HS DESG.pdf</w:t>
      </w:r>
    </w:p>
    <w:p w:rsidRPr="005762F5" w:rsidR="00A715C5" w:rsidP="00A715C5" w:rsidRDefault="00A715C5" w14:paraId="32BFD9F3" w14:textId="77777777">
      <w:pPr>
        <w:pStyle w:val="Prrafodelista"/>
        <w:numPr>
          <w:ilvl w:val="2"/>
          <w:numId w:val="8"/>
        </w:numPr>
      </w:pPr>
      <w:r w:rsidRPr="005762F5">
        <w:t>HS LIMP.pdf</w:t>
      </w:r>
    </w:p>
    <w:p w:rsidRPr="005762F5" w:rsidR="00A715C5" w:rsidP="00A715C5" w:rsidRDefault="00A715C5" w14:paraId="05190BA2" w14:textId="77777777">
      <w:pPr>
        <w:pStyle w:val="Prrafodelista"/>
        <w:numPr>
          <w:ilvl w:val="1"/>
          <w:numId w:val="8"/>
        </w:numPr>
      </w:pPr>
      <w:r w:rsidRPr="005762F5">
        <w:t>OBG 5</w:t>
      </w:r>
    </w:p>
    <w:p w:rsidRPr="005762F5" w:rsidR="00A715C5" w:rsidP="00A715C5" w:rsidRDefault="00A715C5" w14:paraId="2CDFFCDA" w14:textId="77777777">
      <w:pPr>
        <w:pStyle w:val="Prrafodelista"/>
        <w:numPr>
          <w:ilvl w:val="2"/>
          <w:numId w:val="8"/>
        </w:numPr>
      </w:pPr>
      <w:r w:rsidRPr="005762F5">
        <w:t>OBLIGACIÓN 5.pdf</w:t>
      </w:r>
    </w:p>
    <w:p w:rsidRPr="005762F5" w:rsidR="00A715C5" w:rsidP="00A715C5" w:rsidRDefault="00A715C5" w14:paraId="27F3F71C" w14:textId="77777777">
      <w:pPr>
        <w:pStyle w:val="Prrafodelista"/>
        <w:numPr>
          <w:ilvl w:val="1"/>
          <w:numId w:val="8"/>
        </w:numPr>
      </w:pPr>
      <w:r w:rsidRPr="005762F5">
        <w:t>Poder Especial</w:t>
      </w:r>
    </w:p>
    <w:p w:rsidRPr="005762F5" w:rsidR="00A715C5" w:rsidP="00A715C5" w:rsidRDefault="00A715C5" w14:paraId="555BC4B0" w14:textId="77777777">
      <w:pPr>
        <w:pStyle w:val="Prrafodelista"/>
        <w:numPr>
          <w:ilvl w:val="2"/>
          <w:numId w:val="8"/>
        </w:numPr>
      </w:pPr>
      <w:r w:rsidRPr="005762F5">
        <w:t>01 Poder obl ambientales.pdf</w:t>
      </w:r>
    </w:p>
    <w:p w:rsidRPr="005762F5" w:rsidR="00A715C5" w:rsidP="00A715C5" w:rsidRDefault="00A715C5" w14:paraId="3C9573C5" w14:textId="77777777">
      <w:pPr>
        <w:pStyle w:val="Prrafodelista"/>
        <w:numPr>
          <w:ilvl w:val="2"/>
          <w:numId w:val="8"/>
        </w:numPr>
      </w:pPr>
      <w:r w:rsidRPr="005762F5">
        <w:t>02 Res Interventoría VVG-CCS-ETB-584-25.pdf</w:t>
      </w:r>
    </w:p>
    <w:p w:rsidR="00E56444" w:rsidRDefault="00E56444" w14:paraId="258DF446" w14:textId="77777777">
      <w:pPr>
        <w:pStyle w:val="Ttulo1"/>
        <w:numPr>
          <w:ilvl w:val="0"/>
          <w:numId w:val="5"/>
        </w:numPr>
        <w:pBdr>
          <w:top w:val="nil"/>
          <w:left w:val="nil"/>
          <w:bottom w:val="nil"/>
          <w:right w:val="nil"/>
          <w:between w:val="nil"/>
        </w:pBdr>
        <w:spacing w:before="98" w:after="0" w:line="240" w:lineRule="auto"/>
        <w:rPr>
          <w:rFonts w:cs="Calibri"/>
          <w:lang w:val="es-CO"/>
        </w:rPr>
        <w:sectPr w:rsidR="00E56444">
          <w:pgSz w:w="12240" w:h="15840" w:orient="portrait"/>
          <w:pgMar w:top="1417" w:right="1701" w:bottom="1417" w:left="1701" w:header="708" w:footer="708" w:gutter="0"/>
          <w:cols w:space="720"/>
        </w:sectPr>
      </w:pPr>
      <w:bookmarkStart w:name="_Toc216169904" w:id="697"/>
    </w:p>
    <w:p w:rsidR="007D50F4" w:rsidRDefault="7BF2C916" w14:paraId="05368CFF" w14:textId="0FFF2131">
      <w:pPr>
        <w:pStyle w:val="Ttulo1"/>
        <w:numPr>
          <w:ilvl w:val="0"/>
          <w:numId w:val="5"/>
        </w:numPr>
        <w:pBdr>
          <w:top w:val="nil"/>
          <w:left w:val="nil"/>
          <w:bottom w:val="nil"/>
          <w:right w:val="nil"/>
          <w:between w:val="nil"/>
        </w:pBdr>
        <w:spacing w:before="98" w:after="0" w:line="240" w:lineRule="auto"/>
        <w:rPr>
          <w:rFonts w:cs="Calibri"/>
          <w:lang w:val="es-CO"/>
        </w:rPr>
      </w:pPr>
      <w:r w:rsidRPr="006E6062">
        <w:rPr>
          <w:rFonts w:cs="Calibri"/>
          <w:lang w:val="es-CO"/>
        </w:rPr>
        <w:t>CONTROL DE REVISIONES Y CAMBIOS</w:t>
      </w:r>
      <w:bookmarkEnd w:id="684"/>
      <w:bookmarkEnd w:id="685"/>
      <w:bookmarkEnd w:id="686"/>
      <w:bookmarkEnd w:id="687"/>
      <w:bookmarkEnd w:id="688"/>
      <w:bookmarkEnd w:id="697"/>
    </w:p>
    <w:p w:rsidRPr="00E56444" w:rsidR="00E56444" w:rsidP="00E56444" w:rsidRDefault="00E56444" w14:paraId="3BA79F2F" w14:textId="77777777"/>
    <w:tbl>
      <w:tblPr>
        <w:tblStyle w:val="Tabladelista5oscura-nfasis5"/>
        <w:tblW w:w="4888" w:type="pct"/>
        <w:tblInd w:w="25" w:type="dxa"/>
        <w:shd w:val="clear" w:color="auto" w:fill="4472C4" w:themeFill="accent1"/>
        <w:tblLook w:val="0000" w:firstRow="0" w:lastRow="0" w:firstColumn="0" w:lastColumn="0" w:noHBand="0" w:noVBand="0"/>
      </w:tblPr>
      <w:tblGrid>
        <w:gridCol w:w="1788"/>
        <w:gridCol w:w="1970"/>
        <w:gridCol w:w="1965"/>
        <w:gridCol w:w="2917"/>
      </w:tblGrid>
      <w:tr w:rsidRPr="006E6062" w:rsidR="00CA3FC4" w:rsidTr="005C53AB" w14:paraId="5CEEE356" w14:textId="77777777">
        <w:trPr>
          <w:trHeight w:val="680"/>
        </w:trPr>
        <w:tc>
          <w:tcPr>
            <w:tcW w:w="1035" w:type="pct"/>
            <w:shd w:val="clear" w:color="auto" w:fill="4472C4" w:themeFill="accent1"/>
            <w:vAlign w:val="center"/>
          </w:tcPr>
          <w:p w:rsidRPr="006E6062" w:rsidR="00CA3FC4" w:rsidP="00BB2797" w:rsidRDefault="00CA3FC4" w14:paraId="3BED78DA" w14:textId="77777777">
            <w:pPr>
              <w:pBdr>
                <w:top w:val="nil"/>
                <w:left w:val="nil"/>
                <w:bottom w:val="nil"/>
                <w:right w:val="nil"/>
                <w:between w:val="nil"/>
              </w:pBdr>
              <w:ind w:left="-120" w:firstLine="120"/>
              <w:jc w:val="center"/>
              <w:rPr>
                <w:sz w:val="20"/>
                <w:szCs w:val="20"/>
              </w:rPr>
            </w:pPr>
            <w:r w:rsidRPr="006E6062">
              <w:rPr>
                <w:sz w:val="20"/>
                <w:szCs w:val="20"/>
              </w:rPr>
              <w:t>VERSIÓN INFORME</w:t>
            </w:r>
          </w:p>
        </w:tc>
        <w:tc>
          <w:tcPr>
            <w:tcW w:w="1140" w:type="pct"/>
            <w:shd w:val="clear" w:color="auto" w:fill="4472C4" w:themeFill="accent1"/>
            <w:vAlign w:val="center"/>
          </w:tcPr>
          <w:p w:rsidRPr="006E6062" w:rsidR="00CA3FC4" w:rsidP="00CA3FC4" w:rsidRDefault="00CA3FC4" w14:paraId="20421698" w14:textId="77777777">
            <w:pPr>
              <w:pBdr>
                <w:top w:val="nil"/>
                <w:left w:val="nil"/>
                <w:bottom w:val="nil"/>
                <w:right w:val="nil"/>
                <w:between w:val="nil"/>
              </w:pBdr>
              <w:ind w:left="-8"/>
              <w:jc w:val="center"/>
              <w:rPr>
                <w:sz w:val="20"/>
                <w:szCs w:val="20"/>
              </w:rPr>
            </w:pPr>
            <w:r w:rsidRPr="006E6062">
              <w:rPr>
                <w:sz w:val="20"/>
                <w:szCs w:val="20"/>
              </w:rPr>
              <w:t>FECHA PRESENTACIÓN</w:t>
            </w:r>
          </w:p>
        </w:tc>
        <w:tc>
          <w:tcPr>
            <w:tcW w:w="1137" w:type="pct"/>
            <w:shd w:val="clear" w:color="auto" w:fill="4472C4" w:themeFill="accent1"/>
            <w:vAlign w:val="center"/>
          </w:tcPr>
          <w:p w:rsidRPr="006E6062" w:rsidR="00CA3FC4" w:rsidP="00CA3FC4" w:rsidRDefault="00CA3FC4" w14:paraId="22697F11" w14:textId="77777777">
            <w:pPr>
              <w:pBdr>
                <w:top w:val="nil"/>
                <w:left w:val="nil"/>
                <w:bottom w:val="nil"/>
                <w:right w:val="nil"/>
                <w:between w:val="nil"/>
              </w:pBdr>
              <w:ind w:left="-65"/>
              <w:jc w:val="center"/>
              <w:rPr>
                <w:sz w:val="20"/>
                <w:szCs w:val="20"/>
              </w:rPr>
            </w:pPr>
            <w:r w:rsidRPr="006E6062">
              <w:rPr>
                <w:sz w:val="20"/>
                <w:szCs w:val="20"/>
              </w:rPr>
              <w:t>COMUNICADO ETB</w:t>
            </w:r>
          </w:p>
        </w:tc>
        <w:tc>
          <w:tcPr>
            <w:tcW w:w="1688" w:type="pct"/>
            <w:shd w:val="clear" w:color="auto" w:fill="4472C4" w:themeFill="accent1"/>
            <w:vAlign w:val="center"/>
          </w:tcPr>
          <w:p w:rsidRPr="006E6062" w:rsidR="00CA3FC4" w:rsidP="00CA3FC4" w:rsidRDefault="00CA3FC4" w14:paraId="443C6B58" w14:textId="77777777">
            <w:pPr>
              <w:pBdr>
                <w:top w:val="nil"/>
                <w:left w:val="nil"/>
                <w:bottom w:val="nil"/>
                <w:right w:val="nil"/>
                <w:between w:val="nil"/>
              </w:pBdr>
              <w:ind w:left="-100"/>
              <w:jc w:val="center"/>
              <w:rPr>
                <w:sz w:val="20"/>
                <w:szCs w:val="20"/>
              </w:rPr>
            </w:pPr>
            <w:r w:rsidRPr="006E6062">
              <w:rPr>
                <w:sz w:val="20"/>
                <w:szCs w:val="20"/>
              </w:rPr>
              <w:t>RESPUESTA INTERVENTORÍA</w:t>
            </w:r>
          </w:p>
        </w:tc>
      </w:tr>
      <w:tr w:rsidRPr="006E6062" w:rsidR="00CA3FC4" w:rsidTr="00D7781B" w14:paraId="193972F3" w14:textId="77777777">
        <w:trPr>
          <w:trHeight w:val="680"/>
        </w:trPr>
        <w:tc>
          <w:tcPr>
            <w:tcW w:w="1035" w:type="pct"/>
            <w:tcBorders>
              <w:bottom w:val="single" w:color="FFFFFF" w:themeColor="background1" w:sz="4" w:space="0"/>
            </w:tcBorders>
            <w:shd w:val="clear" w:color="auto" w:fill="4472C4" w:themeFill="accent1"/>
            <w:vAlign w:val="center"/>
          </w:tcPr>
          <w:p w:rsidRPr="006E6062" w:rsidR="00CA3FC4" w:rsidP="00CA3FC4" w:rsidRDefault="00CA3FC4" w14:paraId="53944850" w14:textId="77777777">
            <w:pPr>
              <w:pBdr>
                <w:top w:val="nil"/>
                <w:left w:val="nil"/>
                <w:bottom w:val="nil"/>
                <w:right w:val="nil"/>
                <w:between w:val="nil"/>
              </w:pBdr>
              <w:ind w:left="-120"/>
              <w:jc w:val="center"/>
              <w:rPr>
                <w:sz w:val="20"/>
                <w:szCs w:val="20"/>
              </w:rPr>
            </w:pPr>
            <w:r w:rsidRPr="006E6062">
              <w:rPr>
                <w:sz w:val="20"/>
                <w:szCs w:val="20"/>
              </w:rPr>
              <w:t>Revisión No. 1</w:t>
            </w:r>
          </w:p>
        </w:tc>
        <w:tc>
          <w:tcPr>
            <w:tcW w:w="1140" w:type="pct"/>
            <w:tcBorders>
              <w:bottom w:val="single" w:color="FFFFFF" w:themeColor="background1" w:sz="4" w:space="0"/>
            </w:tcBorders>
            <w:shd w:val="clear" w:color="auto" w:fill="4472C4" w:themeFill="accent1"/>
            <w:vAlign w:val="center"/>
          </w:tcPr>
          <w:p w:rsidRPr="006E6062" w:rsidR="00CA3FC4" w:rsidP="00CA3FC4" w:rsidRDefault="00CA3FC4" w14:paraId="7AA6F861" w14:textId="2F10468C">
            <w:pPr>
              <w:pBdr>
                <w:top w:val="nil"/>
                <w:left w:val="nil"/>
                <w:bottom w:val="nil"/>
                <w:right w:val="nil"/>
                <w:between w:val="nil"/>
              </w:pBdr>
              <w:ind w:left="-8"/>
              <w:jc w:val="center"/>
              <w:rPr>
                <w:sz w:val="20"/>
                <w:szCs w:val="20"/>
              </w:rPr>
            </w:pPr>
            <w:r w:rsidRPr="006E6062">
              <w:rPr>
                <w:sz w:val="20"/>
                <w:szCs w:val="20"/>
              </w:rPr>
              <w:t>0</w:t>
            </w:r>
            <w:r w:rsidRPr="006E6062" w:rsidR="005C5AF4">
              <w:rPr>
                <w:sz w:val="20"/>
                <w:szCs w:val="20"/>
              </w:rPr>
              <w:t>3</w:t>
            </w:r>
            <w:r w:rsidRPr="006E6062">
              <w:rPr>
                <w:sz w:val="20"/>
                <w:szCs w:val="20"/>
              </w:rPr>
              <w:t>/1</w:t>
            </w:r>
            <w:r w:rsidRPr="006E6062" w:rsidR="005C5AF4">
              <w:rPr>
                <w:sz w:val="20"/>
                <w:szCs w:val="20"/>
              </w:rPr>
              <w:t>2</w:t>
            </w:r>
            <w:r w:rsidRPr="006E6062">
              <w:rPr>
                <w:sz w:val="20"/>
                <w:szCs w:val="20"/>
              </w:rPr>
              <w:t>/2025</w:t>
            </w:r>
            <w:r w:rsidR="00A71B7E">
              <w:rPr>
                <w:sz w:val="20"/>
                <w:szCs w:val="20"/>
              </w:rPr>
              <w:br/>
            </w:r>
            <w:r w:rsidR="00A71B7E">
              <w:rPr>
                <w:sz w:val="20"/>
                <w:szCs w:val="20"/>
              </w:rPr>
              <w:t>09/12/2025</w:t>
            </w:r>
          </w:p>
        </w:tc>
        <w:tc>
          <w:tcPr>
            <w:tcW w:w="1137" w:type="pct"/>
            <w:tcBorders>
              <w:bottom w:val="single" w:color="FFFFFF" w:themeColor="background1" w:sz="4" w:space="0"/>
            </w:tcBorders>
            <w:shd w:val="clear" w:color="auto" w:fill="4472C4" w:themeFill="accent1"/>
            <w:vAlign w:val="center"/>
          </w:tcPr>
          <w:p w:rsidRPr="006E6062" w:rsidR="00CA3FC4" w:rsidP="00CA3FC4" w:rsidRDefault="00CA3FC4" w14:paraId="7293A0D7" w14:textId="7A002EC8">
            <w:pPr>
              <w:pBdr>
                <w:top w:val="nil"/>
                <w:left w:val="nil"/>
                <w:bottom w:val="nil"/>
                <w:right w:val="nil"/>
                <w:between w:val="nil"/>
              </w:pBdr>
              <w:ind w:left="-65"/>
              <w:jc w:val="center"/>
              <w:rPr>
                <w:sz w:val="20"/>
                <w:szCs w:val="20"/>
              </w:rPr>
            </w:pPr>
            <w:r w:rsidRPr="006E6062">
              <w:rPr>
                <w:sz w:val="20"/>
                <w:szCs w:val="20"/>
              </w:rPr>
              <w:t>GSC-</w:t>
            </w:r>
            <w:r w:rsidR="00C509F9">
              <w:t xml:space="preserve"> </w:t>
            </w:r>
            <w:r w:rsidRPr="00C509F9" w:rsidR="00C509F9">
              <w:rPr>
                <w:sz w:val="20"/>
                <w:szCs w:val="20"/>
              </w:rPr>
              <w:t xml:space="preserve">7674 </w:t>
            </w:r>
            <w:r w:rsidRPr="006E6062">
              <w:rPr>
                <w:sz w:val="20"/>
                <w:szCs w:val="20"/>
              </w:rPr>
              <w:t>-2025</w:t>
            </w:r>
            <w:r w:rsidR="00A71B7E">
              <w:rPr>
                <w:sz w:val="20"/>
                <w:szCs w:val="20"/>
              </w:rPr>
              <w:br/>
            </w:r>
            <w:r w:rsidRPr="00A71B7E" w:rsidR="00A71B7E">
              <w:rPr>
                <w:sz w:val="20"/>
                <w:szCs w:val="20"/>
              </w:rPr>
              <w:t>GSC-7697-2025</w:t>
            </w:r>
          </w:p>
        </w:tc>
        <w:tc>
          <w:tcPr>
            <w:tcW w:w="1688" w:type="pct"/>
            <w:tcBorders>
              <w:bottom w:val="single" w:color="FFFFFF" w:themeColor="background1" w:sz="4" w:space="0"/>
            </w:tcBorders>
            <w:shd w:val="clear" w:color="auto" w:fill="4472C4" w:themeFill="accent1"/>
            <w:vAlign w:val="center"/>
          </w:tcPr>
          <w:p w:rsidRPr="006E6062" w:rsidR="00CA3FC4" w:rsidP="00CA3FC4" w:rsidRDefault="005C5AF4" w14:paraId="000D4C6C" w14:textId="77A66997">
            <w:pPr>
              <w:pBdr>
                <w:top w:val="nil"/>
                <w:left w:val="nil"/>
                <w:bottom w:val="nil"/>
                <w:right w:val="nil"/>
                <w:between w:val="nil"/>
              </w:pBdr>
              <w:ind w:left="-100"/>
              <w:jc w:val="center"/>
              <w:rPr>
                <w:sz w:val="20"/>
                <w:szCs w:val="20"/>
              </w:rPr>
            </w:pPr>
            <w:r w:rsidRPr="006E6062">
              <w:rPr>
                <w:sz w:val="20"/>
                <w:szCs w:val="20"/>
              </w:rPr>
              <w:t>PENDIENTE</w:t>
            </w:r>
          </w:p>
        </w:tc>
      </w:tr>
      <w:tr w:rsidRPr="006E6062" w:rsidR="00CA3FC4" w:rsidTr="00D7781B" w14:paraId="06663548" w14:textId="77777777">
        <w:trPr>
          <w:trHeight w:val="680"/>
        </w:trPr>
        <w:tc>
          <w:tcPr>
            <w:tcW w:w="5000" w:type="pct"/>
            <w:gridSpan w:val="4"/>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4472C4" w:themeFill="accent1"/>
            <w:vAlign w:val="center"/>
          </w:tcPr>
          <w:p w:rsidRPr="006E6062" w:rsidR="00CA3FC4" w:rsidP="00CA3FC4" w:rsidRDefault="00CA3FC4" w14:paraId="1D133F0A" w14:textId="77777777">
            <w:pPr>
              <w:pBdr>
                <w:top w:val="nil"/>
                <w:left w:val="nil"/>
                <w:bottom w:val="nil"/>
                <w:right w:val="nil"/>
                <w:between w:val="nil"/>
              </w:pBdr>
              <w:ind w:left="20"/>
              <w:jc w:val="center"/>
              <w:rPr>
                <w:b/>
                <w:sz w:val="20"/>
                <w:szCs w:val="20"/>
              </w:rPr>
            </w:pPr>
            <w:r w:rsidRPr="006E6062">
              <w:rPr>
                <w:b/>
                <w:sz w:val="20"/>
                <w:szCs w:val="20"/>
              </w:rPr>
              <w:t>RESPONSABLE DE ELABORACIÓN Y REVISIÓN</w:t>
            </w:r>
          </w:p>
        </w:tc>
      </w:tr>
      <w:tr w:rsidRPr="006E6062" w:rsidR="00300357" w:rsidTr="00D7781B" w14:paraId="236F9910" w14:textId="77777777">
        <w:trPr>
          <w:trHeight w:val="680"/>
        </w:trPr>
        <w:tc>
          <w:tcPr>
            <w:tcW w:w="1035" w:type="pct"/>
            <w:tcBorders>
              <w:top w:val="single" w:color="FFFFFF" w:themeColor="background1" w:sz="4" w:space="0"/>
            </w:tcBorders>
            <w:shd w:val="clear" w:color="auto" w:fill="4472C4" w:themeFill="accent1"/>
            <w:vAlign w:val="center"/>
          </w:tcPr>
          <w:p w:rsidRPr="006E6062" w:rsidR="00CA3FC4" w:rsidP="00CA3FC4" w:rsidRDefault="00CA3FC4" w14:paraId="1A16CC0C" w14:textId="77777777">
            <w:pPr>
              <w:pBdr>
                <w:top w:val="nil"/>
                <w:left w:val="nil"/>
                <w:bottom w:val="nil"/>
                <w:right w:val="nil"/>
                <w:between w:val="nil"/>
              </w:pBdr>
              <w:ind w:left="12"/>
              <w:jc w:val="center"/>
              <w:rPr>
                <w:sz w:val="20"/>
                <w:szCs w:val="20"/>
              </w:rPr>
            </w:pPr>
            <w:r w:rsidRPr="006E6062">
              <w:rPr>
                <w:sz w:val="20"/>
                <w:szCs w:val="20"/>
              </w:rPr>
              <w:t>Nombre</w:t>
            </w:r>
          </w:p>
        </w:tc>
        <w:tc>
          <w:tcPr>
            <w:tcW w:w="1140" w:type="pct"/>
            <w:tcBorders>
              <w:top w:val="single" w:color="FFFFFF" w:themeColor="background1" w:sz="4" w:space="0"/>
            </w:tcBorders>
            <w:shd w:val="clear" w:color="auto" w:fill="4472C4" w:themeFill="accent1"/>
            <w:vAlign w:val="center"/>
          </w:tcPr>
          <w:p w:rsidRPr="006E6062" w:rsidR="00CA3FC4" w:rsidP="00CA3FC4" w:rsidRDefault="00CA3FC4" w14:paraId="779EA75F" w14:textId="77777777">
            <w:pPr>
              <w:pBdr>
                <w:top w:val="nil"/>
                <w:left w:val="nil"/>
                <w:bottom w:val="nil"/>
                <w:right w:val="nil"/>
                <w:between w:val="nil"/>
              </w:pBdr>
              <w:ind w:left="24"/>
              <w:jc w:val="center"/>
              <w:rPr>
                <w:sz w:val="20"/>
                <w:szCs w:val="20"/>
              </w:rPr>
            </w:pPr>
            <w:r w:rsidRPr="006E6062">
              <w:rPr>
                <w:sz w:val="20"/>
                <w:szCs w:val="20"/>
              </w:rPr>
              <w:t>Pablo Alejandro Bello</w:t>
            </w:r>
          </w:p>
        </w:tc>
        <w:tc>
          <w:tcPr>
            <w:tcW w:w="2825" w:type="pct"/>
            <w:gridSpan w:val="2"/>
            <w:vMerge w:val="restart"/>
            <w:tcBorders>
              <w:top w:val="single" w:color="FFFFFF" w:themeColor="background1" w:sz="4" w:space="0"/>
            </w:tcBorders>
            <w:shd w:val="clear" w:color="auto" w:fill="4472C4" w:themeFill="accent1"/>
            <w:vAlign w:val="center"/>
          </w:tcPr>
          <w:p w:rsidRPr="006E6062" w:rsidR="00CA3FC4" w:rsidP="00CA3FC4" w:rsidRDefault="00CA3FC4" w14:paraId="1C87DE80" w14:textId="77777777">
            <w:pPr>
              <w:pBdr>
                <w:top w:val="nil"/>
                <w:left w:val="nil"/>
                <w:bottom w:val="nil"/>
                <w:right w:val="nil"/>
                <w:between w:val="nil"/>
              </w:pBdr>
              <w:jc w:val="center"/>
              <w:rPr>
                <w:rFonts w:eastAsia="Times New Roman"/>
                <w:noProof/>
                <w:sz w:val="20"/>
                <w:szCs w:val="20"/>
              </w:rPr>
            </w:pPr>
            <w:r w:rsidRPr="006E6062">
              <w:rPr>
                <w:rFonts w:eastAsia="Times New Roman"/>
                <w:noProof/>
                <w:sz w:val="20"/>
                <w:szCs w:val="20"/>
              </w:rPr>
              <w:drawing>
                <wp:inline distT="0" distB="0" distL="0" distR="0" wp14:anchorId="7478061E" wp14:editId="3B8F92E0">
                  <wp:extent cx="1552575" cy="718688"/>
                  <wp:effectExtent l="0" t="0" r="0" b="5715"/>
                  <wp:docPr id="2128027296" name="Imagen 1" descr="Imagen en blanco y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27296" name="Imagen 1" descr="Imagen en blanco y negro&#10;&#10;El contenido generado por IA puede ser incorrecto."/>
                          <pic:cNvPicPr/>
                        </pic:nvPicPr>
                        <pic:blipFill>
                          <a:blip r:embed="rId55">
                            <a:extLst>
                              <a:ext uri="{28A0092B-C50C-407E-A947-70E740481C1C}">
                                <a14:useLocalDpi xmlns:a14="http://schemas.microsoft.com/office/drawing/2010/main" val="0"/>
                              </a:ext>
                            </a:extLst>
                          </a:blip>
                          <a:stretch>
                            <a:fillRect/>
                          </a:stretch>
                        </pic:blipFill>
                        <pic:spPr>
                          <a:xfrm>
                            <a:off x="0" y="0"/>
                            <a:ext cx="1558622" cy="721487"/>
                          </a:xfrm>
                          <a:prstGeom prst="rect">
                            <a:avLst/>
                          </a:prstGeom>
                        </pic:spPr>
                      </pic:pic>
                    </a:graphicData>
                  </a:graphic>
                </wp:inline>
              </w:drawing>
            </w:r>
          </w:p>
        </w:tc>
      </w:tr>
      <w:tr w:rsidRPr="006E6062" w:rsidR="00300357" w:rsidTr="005C53AB" w14:paraId="4197B7EE" w14:textId="77777777">
        <w:trPr>
          <w:trHeight w:val="680"/>
        </w:trPr>
        <w:tc>
          <w:tcPr>
            <w:tcW w:w="1035" w:type="pct"/>
            <w:shd w:val="clear" w:color="auto" w:fill="4472C4" w:themeFill="accent1"/>
            <w:vAlign w:val="center"/>
          </w:tcPr>
          <w:p w:rsidRPr="006E6062" w:rsidR="00CA3FC4" w:rsidP="00CA3FC4" w:rsidRDefault="00CA3FC4" w14:paraId="0B4FB602" w14:textId="77777777">
            <w:pPr>
              <w:pBdr>
                <w:top w:val="nil"/>
                <w:left w:val="nil"/>
                <w:bottom w:val="nil"/>
                <w:right w:val="nil"/>
                <w:between w:val="nil"/>
              </w:pBdr>
              <w:ind w:left="12" w:right="2"/>
              <w:jc w:val="center"/>
              <w:rPr>
                <w:sz w:val="20"/>
                <w:szCs w:val="20"/>
              </w:rPr>
            </w:pPr>
            <w:r w:rsidRPr="006E6062">
              <w:rPr>
                <w:sz w:val="20"/>
                <w:szCs w:val="20"/>
              </w:rPr>
              <w:t>Cargo</w:t>
            </w:r>
          </w:p>
        </w:tc>
        <w:tc>
          <w:tcPr>
            <w:tcW w:w="1140" w:type="pct"/>
            <w:shd w:val="clear" w:color="auto" w:fill="4472C4" w:themeFill="accent1"/>
            <w:vAlign w:val="center"/>
          </w:tcPr>
          <w:p w:rsidRPr="006E6062" w:rsidR="00CA3FC4" w:rsidP="00CA3FC4" w:rsidRDefault="00CA3FC4" w14:paraId="0C06313D" w14:textId="77777777">
            <w:pPr>
              <w:pBdr>
                <w:top w:val="nil"/>
                <w:left w:val="nil"/>
                <w:bottom w:val="nil"/>
                <w:right w:val="nil"/>
                <w:between w:val="nil"/>
              </w:pBdr>
              <w:ind w:left="24" w:right="3"/>
              <w:jc w:val="center"/>
              <w:rPr>
                <w:sz w:val="20"/>
                <w:szCs w:val="20"/>
              </w:rPr>
            </w:pPr>
            <w:r w:rsidRPr="006E6062">
              <w:rPr>
                <w:sz w:val="20"/>
                <w:szCs w:val="20"/>
              </w:rPr>
              <w:t>Coordinador de contrato</w:t>
            </w:r>
          </w:p>
        </w:tc>
        <w:tc>
          <w:tcPr>
            <w:tcW w:w="2825" w:type="pct"/>
            <w:gridSpan w:val="2"/>
            <w:vMerge/>
            <w:shd w:val="clear" w:color="auto" w:fill="4472C4" w:themeFill="accent1"/>
            <w:vAlign w:val="center"/>
          </w:tcPr>
          <w:p w:rsidRPr="006E6062" w:rsidR="00CA3FC4" w:rsidP="00CA3FC4" w:rsidRDefault="00CA3FC4" w14:paraId="649BA1B6" w14:textId="77777777">
            <w:pPr>
              <w:pBdr>
                <w:top w:val="nil"/>
                <w:left w:val="nil"/>
                <w:bottom w:val="nil"/>
                <w:right w:val="nil"/>
                <w:between w:val="nil"/>
              </w:pBdr>
              <w:spacing w:line="276" w:lineRule="auto"/>
              <w:jc w:val="center"/>
              <w:rPr>
                <w:sz w:val="20"/>
                <w:szCs w:val="20"/>
              </w:rPr>
            </w:pPr>
          </w:p>
        </w:tc>
      </w:tr>
    </w:tbl>
    <w:p w:rsidRPr="006E6062" w:rsidR="00EE44D6" w:rsidP="00EE44D6" w:rsidRDefault="00EE44D6" w14:paraId="414F508F" w14:textId="77777777">
      <w:pPr>
        <w:widowControl w:val="0"/>
        <w:tabs>
          <w:tab w:val="left" w:pos="1263"/>
        </w:tabs>
        <w:spacing w:before="1" w:after="0" w:line="256" w:lineRule="auto"/>
        <w:ind w:right="3"/>
        <w:jc w:val="both"/>
      </w:pPr>
    </w:p>
    <w:sectPr w:rsidRPr="006E6062" w:rsidR="00EE44D6">
      <w:pgSz w:w="12240" w:h="15840" w:orient="portrait"/>
      <w:pgMar w:top="1417" w:right="1701" w:bottom="1417" w:left="1701"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Pr="00C75EAD" w:rsidR="00DA5788" w:rsidRDefault="00DA5788" w14:paraId="62F5234F" w14:textId="77777777">
      <w:pPr>
        <w:spacing w:after="0" w:line="240" w:lineRule="auto"/>
      </w:pPr>
      <w:r w:rsidRPr="00C75EAD">
        <w:separator/>
      </w:r>
    </w:p>
  </w:endnote>
  <w:endnote w:type="continuationSeparator" w:id="0">
    <w:p w:rsidRPr="00C75EAD" w:rsidR="00DA5788" w:rsidRDefault="00DA5788" w14:paraId="68C51C94" w14:textId="77777777">
      <w:pPr>
        <w:spacing w:after="0" w:line="240" w:lineRule="auto"/>
      </w:pPr>
      <w:r w:rsidRPr="00C75EAD">
        <w:continuationSeparator/>
      </w:r>
    </w:p>
  </w:endnote>
  <w:endnote w:type="continuationNotice" w:id="1">
    <w:p w:rsidRPr="00C75EAD" w:rsidR="00DA5788" w:rsidRDefault="00DA5788" w14:paraId="57538799"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w:fontKey="{A2D10792-2717-4B21-ABE2-8F1E7C85EA21}" r:id="rId1"/>
    <w:embedBold w:fontKey="{015C22E3-64A2-4C76-8F86-7C5B4EB2ADC2}" r:id="rId2"/>
    <w:embedItalic w:fontKey="{9EC4462E-1251-4DED-BB1F-0A257504D00E}" r:id="rId3"/>
    <w:embedBoldItalic w:fontKey="{DD26540E-6C67-4391-B11F-CBBF5F7F70F3}" r:id="rId4"/>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embedRegular w:fontKey="{74F7DAB2-B11E-49AA-B3D7-8616CCD5459A}" r:id="rId5"/>
    <w:embedBold w:fontKey="{9CA4E16F-3928-4431-82EC-89FD7CCC0A69}" r:id="rId6"/>
    <w:embedItalic w:fontKey="{DB94C022-CD40-40FC-A4CB-934E677CB2C2}" r:id="rId7"/>
    <w:embedBoldItalic w:fontKey="{660BAA8A-FDE2-4027-B68E-398EBFAA5909}" r:id="rId8"/>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w:fontKey="{4A53B9F3-9CB7-4023-88A6-0B6FC7025ED2}" r:id="rId9"/>
  </w:font>
  <w:font w:name="Yu Mincho">
    <w:altName w:val="游明朝"/>
    <w:charset w:val="80"/>
    <w:family w:val="roman"/>
    <w:pitch w:val="variable"/>
    <w:sig w:usb0="800002E7" w:usb1="2AC7FCFF" w:usb2="00000012" w:usb3="00000000" w:csb0="0002009F" w:csb1="00000000"/>
  </w:font>
  <w:font w:name="Arial Narrow">
    <w:panose1 w:val="020B0606020202030204"/>
    <w:charset w:val="00"/>
    <w:family w:val="swiss"/>
    <w:pitch w:val="variable"/>
    <w:sig w:usb0="00000287" w:usb1="00000800" w:usb2="00000000" w:usb3="00000000" w:csb0="0000009F" w:csb1="00000000"/>
    <w:embedRegular w:fontKey="{917DCD38-FF74-472A-BA15-AA0727656F82}" r:id="rId10"/>
    <w:embedBold w:fontKey="{217A8639-E012-405F-8D3C-C521531C6592}" r:id="rId11"/>
  </w:font>
  <w:font w:name="Aptos">
    <w:charset w:val="00"/>
    <w:family w:val="swiss"/>
    <w:pitch w:val="variable"/>
    <w:sig w:usb0="20000287" w:usb1="00000003" w:usb2="00000000" w:usb3="00000000" w:csb0="0000019F" w:csb1="00000000"/>
    <w:embedRegular w:fontKey="{04EF2D77-0C64-4079-85C2-E2ABB5A258CC}" r:id="rId12"/>
  </w:font>
  <w:font w:name="Aptos Narrow">
    <w:charset w:val="00"/>
    <w:family w:val="swiss"/>
    <w:pitch w:val="variable"/>
    <w:sig w:usb0="20000287" w:usb1="00000003" w:usb2="00000000" w:usb3="00000000" w:csb0="0000019F" w:csb1="00000000"/>
    <w:embedRegular w:fontKey="{C75E330F-BEDC-4833-98EB-C2673671F38A}" r:id="rId13"/>
    <w:embedBold w:fontKey="{EBA8E01A-A67A-4054-B6E7-C058C9EEA6A7}" r:id="rId14"/>
  </w:font>
  <w:font w:name="Verdana">
    <w:panose1 w:val="020B0604030504040204"/>
    <w:charset w:val="00"/>
    <w:family w:val="swiss"/>
    <w:pitch w:val="variable"/>
    <w:sig w:usb0="A00006FF" w:usb1="4000205B" w:usb2="00000010" w:usb3="00000000" w:csb0="0000019F" w:csb1="00000000"/>
    <w:embedRegular w:fontKey="{90DD897E-8CE4-4573-A4C3-F91720E110B8}" r:id="rId1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Pr="00C75EAD" w:rsidR="00D07A9F" w:rsidP="00EE5459" w:rsidRDefault="00D07A9F" w14:paraId="6EC841E0" w14:textId="77777777">
    <w:pPr>
      <w:tabs>
        <w:tab w:val="center" w:pos="4550"/>
        <w:tab w:val="left" w:pos="5818"/>
      </w:tabs>
      <w:ind w:right="260"/>
      <w:jc w:val="right"/>
      <w:rPr>
        <w:color w:val="002060"/>
        <w:sz w:val="24"/>
        <w:szCs w:val="24"/>
      </w:rPr>
    </w:pPr>
    <w:r w:rsidRPr="00C75EAD">
      <w:rPr>
        <w:rFonts w:asciiTheme="minorHAnsi" w:hAnsiTheme="minorHAnsi" w:cstheme="minorHAnsi"/>
        <w:color w:val="002060"/>
        <w:spacing w:val="60"/>
        <w:sz w:val="20"/>
      </w:rPr>
      <w:t>INFORME MENSUAL                        CONTRATO SCJ-1809-2024</w:t>
    </w:r>
    <w:r w:rsidRPr="00C75EAD">
      <w:rPr>
        <w:color w:val="002060"/>
        <w:spacing w:val="60"/>
        <w:sz w:val="24"/>
        <w:szCs w:val="24"/>
      </w:rPr>
      <w:br/>
    </w:r>
    <w:r w:rsidRPr="00C75EAD">
      <w:rPr>
        <w:rFonts w:asciiTheme="minorHAnsi" w:hAnsiTheme="minorHAnsi" w:cstheme="minorHAnsi"/>
        <w:color w:val="002060"/>
        <w:spacing w:val="60"/>
        <w:sz w:val="20"/>
      </w:rPr>
      <w:t xml:space="preserve">Página </w:t>
    </w:r>
    <w:r w:rsidRPr="00C75EAD">
      <w:rPr>
        <w:rFonts w:asciiTheme="minorHAnsi" w:hAnsiTheme="minorHAnsi" w:cstheme="minorHAnsi"/>
        <w:color w:val="002060"/>
        <w:spacing w:val="60"/>
        <w:sz w:val="20"/>
      </w:rPr>
      <w:fldChar w:fldCharType="begin"/>
    </w:r>
    <w:r w:rsidRPr="00C75EAD">
      <w:rPr>
        <w:rFonts w:asciiTheme="minorHAnsi" w:hAnsiTheme="minorHAnsi" w:cstheme="minorHAnsi"/>
        <w:color w:val="002060"/>
        <w:spacing w:val="60"/>
        <w:sz w:val="20"/>
      </w:rPr>
      <w:instrText>PAGE   \* MERGEFORMAT</w:instrText>
    </w:r>
    <w:r w:rsidRPr="00C75EAD">
      <w:rPr>
        <w:rFonts w:asciiTheme="minorHAnsi" w:hAnsiTheme="minorHAnsi" w:cstheme="minorHAnsi"/>
        <w:color w:val="002060"/>
        <w:spacing w:val="60"/>
        <w:sz w:val="20"/>
      </w:rPr>
      <w:fldChar w:fldCharType="separate"/>
    </w:r>
    <w:r w:rsidRPr="00C75EAD">
      <w:rPr>
        <w:rFonts w:asciiTheme="minorHAnsi" w:hAnsiTheme="minorHAnsi" w:cstheme="minorHAnsi"/>
        <w:color w:val="002060"/>
        <w:spacing w:val="60"/>
        <w:sz w:val="20"/>
      </w:rPr>
      <w:t>52</w:t>
    </w:r>
    <w:r w:rsidRPr="00C75EAD">
      <w:rPr>
        <w:rFonts w:asciiTheme="minorHAnsi" w:hAnsiTheme="minorHAnsi" w:cstheme="minorHAnsi"/>
        <w:color w:val="002060"/>
        <w:spacing w:val="60"/>
        <w:sz w:val="20"/>
      </w:rPr>
      <w:fldChar w:fldCharType="end"/>
    </w:r>
    <w:r w:rsidRPr="00C75EAD">
      <w:rPr>
        <w:rFonts w:asciiTheme="minorHAnsi" w:hAnsiTheme="minorHAnsi" w:cstheme="minorHAnsi"/>
        <w:color w:val="002060"/>
        <w:spacing w:val="60"/>
        <w:sz w:val="20"/>
      </w:rPr>
      <w:t xml:space="preserve"> | </w:t>
    </w:r>
    <w:r w:rsidRPr="00C75EAD">
      <w:rPr>
        <w:rFonts w:asciiTheme="minorHAnsi" w:hAnsiTheme="minorHAnsi" w:cstheme="minorHAnsi"/>
        <w:color w:val="002060"/>
        <w:spacing w:val="60"/>
        <w:sz w:val="20"/>
      </w:rPr>
      <w:fldChar w:fldCharType="begin"/>
    </w:r>
    <w:r w:rsidRPr="00C75EAD">
      <w:rPr>
        <w:rFonts w:asciiTheme="minorHAnsi" w:hAnsiTheme="minorHAnsi" w:cstheme="minorHAnsi"/>
        <w:color w:val="002060"/>
        <w:spacing w:val="60"/>
        <w:sz w:val="20"/>
      </w:rPr>
      <w:instrText>NUMPAGES  \* Arabic  \* MERGEFORMAT</w:instrText>
    </w:r>
    <w:r w:rsidRPr="00C75EAD">
      <w:rPr>
        <w:rFonts w:asciiTheme="minorHAnsi" w:hAnsiTheme="minorHAnsi" w:cstheme="minorHAnsi"/>
        <w:color w:val="002060"/>
        <w:spacing w:val="60"/>
        <w:sz w:val="20"/>
      </w:rPr>
      <w:fldChar w:fldCharType="separate"/>
    </w:r>
    <w:r w:rsidRPr="00C75EAD">
      <w:rPr>
        <w:rFonts w:asciiTheme="minorHAnsi" w:hAnsiTheme="minorHAnsi" w:cstheme="minorHAnsi"/>
        <w:color w:val="002060"/>
        <w:spacing w:val="60"/>
        <w:sz w:val="20"/>
      </w:rPr>
      <w:t>134</w:t>
    </w:r>
    <w:r w:rsidRPr="00C75EAD">
      <w:rPr>
        <w:rFonts w:asciiTheme="minorHAnsi" w:hAnsiTheme="minorHAnsi" w:cstheme="minorHAnsi"/>
        <w:color w:val="002060"/>
        <w:spacing w:val="60"/>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Pr="00C75EAD" w:rsidR="00DA5788" w:rsidRDefault="00DA5788" w14:paraId="52FB1DCB" w14:textId="77777777">
      <w:pPr>
        <w:spacing w:after="0" w:line="240" w:lineRule="auto"/>
      </w:pPr>
      <w:r w:rsidRPr="00C75EAD">
        <w:separator/>
      </w:r>
    </w:p>
  </w:footnote>
  <w:footnote w:type="continuationSeparator" w:id="0">
    <w:p w:rsidRPr="00C75EAD" w:rsidR="00DA5788" w:rsidRDefault="00DA5788" w14:paraId="15305C38" w14:textId="77777777">
      <w:pPr>
        <w:spacing w:after="0" w:line="240" w:lineRule="auto"/>
      </w:pPr>
      <w:r w:rsidRPr="00C75EAD">
        <w:continuationSeparator/>
      </w:r>
    </w:p>
  </w:footnote>
  <w:footnote w:type="continuationNotice" w:id="1">
    <w:p w:rsidRPr="00C75EAD" w:rsidR="00DA5788" w:rsidRDefault="00DA5788" w14:paraId="0E68DDDC" w14:textId="77777777">
      <w:pPr>
        <w:spacing w:after="0" w:line="240" w:lineRule="auto"/>
      </w:pPr>
    </w:p>
  </w:footnote>
  <w:footnote w:id="2">
    <w:p w:rsidRPr="009B6A62" w:rsidR="00D65E42" w:rsidP="00D65E42" w:rsidRDefault="00D65E42" w14:paraId="2BAC9070" w14:textId="77777777">
      <w:pPr>
        <w:pStyle w:val="Textonotapie"/>
        <w:rPr>
          <w:lang w:val="es-ES"/>
        </w:rPr>
      </w:pPr>
      <w:r w:rsidRPr="7FD9C50D">
        <w:rPr>
          <w:rStyle w:val="Refdenotaalpie"/>
          <w:rFonts w:ascii="Calibri" w:hAnsi="Calibri" w:eastAsia="Calibri" w:cs="Calibri"/>
        </w:rPr>
        <w:footnoteRef/>
      </w:r>
      <w:r w:rsidRPr="7FD9C50D">
        <w:rPr>
          <w:rFonts w:ascii="Calibri" w:hAnsi="Calibri" w:eastAsia="Calibri" w:cs="Calibri"/>
        </w:rPr>
        <w:t xml:space="preserve"> Se aclara que se desmonta La Estación de Transmilenio Calle 26 con 12 cámaras por obras del metro</w:t>
      </w:r>
      <w:r>
        <w:rPr>
          <w:rFonts w:ascii="Calibri" w:hAnsi="Calibri" w:eastAsia="Calibri" w:cs="Calibri"/>
        </w:rPr>
        <w:t xml:space="preserve"> de la ciudad de Bogotá D.C</w:t>
      </w:r>
      <w:r w:rsidRPr="7FD9C50D">
        <w:rPr>
          <w:rFonts w:ascii="Calibri" w:hAnsi="Calibri" w:eastAsia="Calibri" w:cs="Calibri"/>
        </w:rPr>
        <w:t>.</w:t>
      </w:r>
    </w:p>
  </w:footnote>
  <w:footnote w:id="3">
    <w:p w:rsidRPr="00C75EAD" w:rsidR="00BC6A0A" w:rsidRDefault="00BC6A0A" w14:paraId="2F2158DE" w14:textId="21CEA991">
      <w:pPr>
        <w:pStyle w:val="Textonotapie"/>
      </w:pPr>
      <w:r w:rsidRPr="00C75EAD">
        <w:rPr>
          <w:rStyle w:val="Refdenotaalpie"/>
        </w:rPr>
        <w:footnoteRef/>
      </w:r>
      <w:r w:rsidRPr="00C75EAD">
        <w:t xml:space="preserve"> </w:t>
      </w:r>
      <w:r w:rsidRPr="00C75EAD" w:rsidR="008021DD">
        <w:t xml:space="preserve">Pestañas: </w:t>
      </w:r>
      <w:r w:rsidRPr="00C75EAD" w:rsidR="00BA41EE">
        <w:t>MANTTO CORRECTIVO</w:t>
      </w:r>
      <w:r w:rsidRPr="00C75EAD" w:rsidR="00FD6BBE">
        <w:t>.</w:t>
      </w:r>
    </w:p>
  </w:footnote>
  <w:footnote w:id="4">
    <w:p w:rsidRPr="00C75EAD" w:rsidR="056B7DF7" w:rsidP="056B7DF7" w:rsidRDefault="056B7DF7" w14:paraId="50015AF4" w14:textId="6F2BC450">
      <w:pPr>
        <w:pStyle w:val="Textonotapie"/>
      </w:pPr>
      <w:r w:rsidRPr="00C75EAD">
        <w:rPr>
          <w:rStyle w:val="Refdenotaalpie"/>
        </w:rPr>
        <w:footnoteRef/>
      </w:r>
      <w:r w:rsidRPr="00C75EAD" w:rsidR="728E2B76">
        <w:t xml:space="preserve"> Pestaña: </w:t>
      </w:r>
      <w:r w:rsidRPr="00C75EAD" w:rsidR="151DE4D7">
        <w:t>Tab</w:t>
      </w:r>
      <w:r w:rsidR="009E0E37">
        <w:t>las</w:t>
      </w:r>
    </w:p>
  </w:footnote>
  <w:footnote w:id="5">
    <w:p w:rsidRPr="00C75EAD" w:rsidR="00FB05FC" w:rsidP="00FB05FC" w:rsidRDefault="00FB05FC" w14:paraId="3B50F2BE" w14:textId="7A53B283">
      <w:pPr>
        <w:pStyle w:val="Textonotapie"/>
      </w:pPr>
      <w:r w:rsidRPr="00C75EAD">
        <w:rPr>
          <w:rStyle w:val="Refdenotaalpie"/>
          <w:rFonts w:ascii="Calibri" w:hAnsi="Calibri" w:eastAsia="Calibri" w:cs="Calibri"/>
        </w:rPr>
        <w:footnoteRef/>
      </w:r>
      <w:r w:rsidRPr="00C75EAD">
        <w:rPr>
          <w:rFonts w:ascii="Calibri" w:hAnsi="Calibri" w:eastAsia="Calibri" w:cs="Calibri"/>
        </w:rPr>
        <w:t xml:space="preserve"> PESTAÑA </w:t>
      </w:r>
      <w:r w:rsidR="00156E3E">
        <w:rPr>
          <w:rFonts w:ascii="Calibri" w:hAnsi="Calibri" w:eastAsia="Calibri" w:cs="Calibri"/>
        </w:rPr>
        <w:t>MANTENIMIENTO EN ACOMETIDA</w:t>
      </w:r>
      <w:r w:rsidRPr="00C75EAD">
        <w:rPr>
          <w:rFonts w:ascii="Calibri" w:hAnsi="Calibri" w:eastAsia="Calibri" w:cs="Calibri"/>
        </w:rPr>
        <w:t xml:space="preserve"> </w:t>
      </w:r>
    </w:p>
  </w:footnote>
  <w:footnote w:id="6">
    <w:p w:rsidRPr="00C75EAD" w:rsidR="00B16344" w:rsidP="70B7DEA3" w:rsidRDefault="70B7DEA3" w14:paraId="11BA9AD2" w14:textId="3ECEF57F">
      <w:pPr>
        <w:pStyle w:val="Textonotapie"/>
      </w:pPr>
      <w:r w:rsidRPr="00C75EAD">
        <w:rPr>
          <w:rStyle w:val="Refdenotaalpie"/>
          <w:rFonts w:ascii="Calibri" w:hAnsi="Calibri" w:eastAsia="Calibri" w:cs="Calibri"/>
        </w:rPr>
        <w:footnoteRef/>
      </w:r>
    </w:p>
    <w:p w:rsidRPr="00C75EAD" w:rsidR="70B7DEA3" w:rsidP="70B7DEA3" w:rsidRDefault="4C2871AF" w14:paraId="0B507B10" w14:textId="07958E08">
      <w:pPr>
        <w:pStyle w:val="Textonotapie"/>
      </w:pPr>
      <w:r w:rsidRPr="00C75EAD">
        <w:rPr>
          <w:rFonts w:ascii="Calibri" w:hAnsi="Calibri" w:eastAsia="Calibri" w:cs="Calibri"/>
        </w:rPr>
        <w:t xml:space="preserve"> </w:t>
      </w:r>
      <w:r w:rsidRPr="00C75EAD" w:rsidR="00F017C0">
        <w:rPr>
          <w:rFonts w:ascii="Calibri" w:hAnsi="Calibri" w:eastAsia="Calibri" w:cs="Calibri"/>
        </w:rPr>
        <w:t>SUBSISTEMAS</w:t>
      </w:r>
    </w:p>
  </w:footnote>
  <w:footnote w:id="7">
    <w:p w:rsidR="00FB29D5" w:rsidP="00FB29D5" w:rsidRDefault="00FB29D5" w14:paraId="7983FC5D" w14:textId="77777777">
      <w:pPr>
        <w:pStyle w:val="Textonotapie"/>
      </w:pPr>
      <w:r w:rsidRPr="5FD3BB3C">
        <w:rPr>
          <w:rStyle w:val="Refdenotaalpie"/>
          <w:rFonts w:ascii="Calibri" w:hAnsi="Calibri" w:eastAsia="Calibri" w:cs="Calibri"/>
        </w:rPr>
        <w:footnoteRef/>
      </w:r>
    </w:p>
    <w:p w:rsidR="00FB29D5" w:rsidP="00FB29D5" w:rsidRDefault="00FB29D5" w14:paraId="57756475" w14:textId="77777777">
      <w:pPr>
        <w:pStyle w:val="Textonotapie"/>
      </w:pPr>
      <w:r w:rsidRPr="5FD3BB3C">
        <w:rPr>
          <w:rFonts w:ascii="Calibri" w:hAnsi="Calibri" w:eastAsia="Calibri" w:cs="Calibri"/>
        </w:rPr>
        <w:t xml:space="preserve"> SUBSISTEMAS</w:t>
      </w:r>
    </w:p>
  </w:footnote>
  <w:footnote w:id="8">
    <w:p w:rsidR="5FD3BB3C" w:rsidP="5FD3BB3C" w:rsidRDefault="5FD3BB3C" w14:paraId="521FB0C1" w14:textId="77777777">
      <w:pPr>
        <w:pStyle w:val="Textonotapie"/>
      </w:pPr>
      <w:r w:rsidRPr="5FD3BB3C">
        <w:rPr>
          <w:rStyle w:val="Refdenotaalpie"/>
          <w:rFonts w:ascii="Calibri" w:hAnsi="Calibri" w:eastAsia="Calibri" w:cs="Calibri"/>
        </w:rPr>
        <w:footnoteRef/>
      </w:r>
    </w:p>
    <w:p w:rsidR="5FD3BB3C" w:rsidP="5FD3BB3C" w:rsidRDefault="5FD3BB3C" w14:paraId="05176CC5" w14:textId="77777777">
      <w:pPr>
        <w:pStyle w:val="Textonotapie"/>
      </w:pPr>
      <w:r w:rsidRPr="5FD3BB3C">
        <w:rPr>
          <w:rFonts w:ascii="Calibri" w:hAnsi="Calibri" w:eastAsia="Calibri" w:cs="Calibri"/>
        </w:rPr>
        <w:t xml:space="preserve"> SUBSISTEMAS</w:t>
      </w:r>
    </w:p>
  </w:footnote>
  <w:footnote w:id="9">
    <w:p w:rsidRPr="00C75EAD" w:rsidR="00544AD0" w:rsidP="00544AD0" w:rsidRDefault="00544AD0" w14:paraId="59C0AAA6" w14:textId="77777777">
      <w:pPr>
        <w:pStyle w:val="Textonotapie"/>
      </w:pPr>
      <w:r w:rsidRPr="00C75EAD">
        <w:rPr>
          <w:rStyle w:val="Refdenotaalpie"/>
          <w:rFonts w:ascii="Calibri" w:hAnsi="Calibri" w:eastAsia="Calibri" w:cs="Calibri"/>
        </w:rPr>
        <w:footnoteRef/>
      </w:r>
    </w:p>
    <w:p w:rsidRPr="00C75EAD" w:rsidR="00544AD0" w:rsidP="00544AD0" w:rsidRDefault="00544AD0" w14:paraId="4F5F8E93" w14:textId="77777777">
      <w:pPr>
        <w:pStyle w:val="Textonotapie"/>
      </w:pPr>
      <w:r w:rsidRPr="00C75EAD">
        <w:rPr>
          <w:rFonts w:ascii="Calibri" w:hAnsi="Calibri" w:eastAsia="Calibri" w:cs="Calibri"/>
        </w:rPr>
        <w:t xml:space="preserve"> SUBSISTEMAS</w:t>
      </w:r>
    </w:p>
  </w:footnote>
  <w:footnote w:id="10">
    <w:p w:rsidRPr="00C75EAD" w:rsidR="00D81FB0" w:rsidP="00D81FB0" w:rsidRDefault="00D81FB0" w14:paraId="520A84CB" w14:textId="77777777">
      <w:pPr>
        <w:pStyle w:val="Textonotapie"/>
      </w:pPr>
      <w:r w:rsidRPr="00C75EAD">
        <w:rPr>
          <w:rStyle w:val="Refdenotaalpie"/>
          <w:rFonts w:ascii="Calibri" w:hAnsi="Calibri" w:eastAsia="Calibri" w:cs="Calibri"/>
        </w:rPr>
        <w:footnoteRef/>
      </w:r>
    </w:p>
    <w:p w:rsidRPr="00C75EAD" w:rsidR="00D81FB0" w:rsidP="00D81FB0" w:rsidRDefault="00D81FB0" w14:paraId="78954F9C" w14:textId="77777777">
      <w:pPr>
        <w:pStyle w:val="Textonotapie"/>
      </w:pPr>
      <w:r w:rsidRPr="00C75EAD">
        <w:rPr>
          <w:rFonts w:ascii="Calibri" w:hAnsi="Calibri" w:eastAsia="Calibri" w:cs="Calibri"/>
        </w:rPr>
        <w:t xml:space="preserve"> SUBSISTEMAS</w:t>
      </w:r>
    </w:p>
  </w:footnote>
  <w:footnote w:id="11">
    <w:p w:rsidR="183601D4" w:rsidP="183601D4" w:rsidRDefault="183601D4" w14:paraId="3E452FD7" w14:textId="6F185B06">
      <w:pPr>
        <w:pStyle w:val="Textonotapie"/>
      </w:pPr>
      <w:r w:rsidRPr="00C75EAD">
        <w:rPr>
          <w:rStyle w:val="Refdenotaalpie"/>
          <w:rFonts w:ascii="Calibri" w:hAnsi="Calibri" w:eastAsia="Calibri" w:cs="Calibri"/>
        </w:rPr>
        <w:footnoteRef/>
      </w:r>
      <w:r w:rsidRPr="00C75EAD" w:rsidR="6D2967C4">
        <w:rPr>
          <w:rFonts w:ascii="Calibri" w:hAnsi="Calibri" w:eastAsia="Calibri" w:cs="Calibri"/>
        </w:rPr>
        <w:t xml:space="preserve"> </w:t>
      </w:r>
      <w:r w:rsidRPr="00C75EAD" w:rsidR="000E382C">
        <w:rPr>
          <w:rFonts w:ascii="Calibri" w:hAnsi="Calibri" w:eastAsia="Calibri" w:cs="Calibri"/>
        </w:rPr>
        <w:t>PESTAÑA</w:t>
      </w:r>
      <w:r w:rsidRPr="00C75EAD" w:rsidR="6D2967C4">
        <w:rPr>
          <w:rFonts w:ascii="Calibri" w:hAnsi="Calibri" w:eastAsia="Calibri" w:cs="Calibri"/>
        </w:rPr>
        <w:t xml:space="preserve"> LIMPIEZA DE </w:t>
      </w:r>
      <w:r w:rsidRPr="00C75EAD" w:rsidR="000E382C">
        <w:rPr>
          <w:rFonts w:ascii="Calibri" w:hAnsi="Calibri" w:eastAsia="Calibri" w:cs="Calibri"/>
        </w:rPr>
        <w:t>ACRÍLICO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p w:rsidRPr="00C75EAD" w:rsidR="00DC7322" w:rsidP="00DC7322" w:rsidRDefault="00DC7322" w14:paraId="226DA0FC" w14:textId="77777777">
    <w:pPr>
      <w:spacing w:after="0" w:line="240" w:lineRule="auto"/>
      <w:ind w:firstLine="720"/>
      <w:jc w:val="right"/>
      <w:rPr>
        <w:b/>
        <w:color w:val="17375E"/>
      </w:rPr>
    </w:pPr>
    <w:r w:rsidRPr="00C75EAD">
      <w:rPr>
        <w:b/>
        <w:noProof/>
        <w:color w:val="17375E"/>
      </w:rPr>
      <w:drawing>
        <wp:anchor distT="0" distB="0" distL="114300" distR="114300" simplePos="0" relativeHeight="251658241" behindDoc="1" locked="0" layoutInCell="1" allowOverlap="1" wp14:anchorId="52E8FFB6" wp14:editId="4FA6C667">
          <wp:simplePos x="0" y="0"/>
          <wp:positionH relativeFrom="margin">
            <wp:align>left</wp:align>
          </wp:positionH>
          <wp:positionV relativeFrom="paragraph">
            <wp:posOffset>-297180</wp:posOffset>
          </wp:positionV>
          <wp:extent cx="975360" cy="750999"/>
          <wp:effectExtent l="0" t="0" r="0" b="0"/>
          <wp:wrapNone/>
          <wp:docPr id="1801701122" name="Imagen 4"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01122" name="Imagen 4" descr="Logotip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975360" cy="750999"/>
                  </a:xfrm>
                  <a:prstGeom prst="rect">
                    <a:avLst/>
                  </a:prstGeom>
                </pic:spPr>
              </pic:pic>
            </a:graphicData>
          </a:graphic>
        </wp:anchor>
      </w:drawing>
    </w:r>
    <w:r w:rsidRPr="00C75EAD">
      <w:rPr>
        <w:b/>
        <w:color w:val="17375E"/>
      </w:rPr>
      <w:t>EMPRESA DE TELECOMUNICACIONES DE BOGOTÁ S.A. E.S.P.</w:t>
    </w:r>
  </w:p>
  <w:p w:rsidRPr="00C75EAD" w:rsidR="00DC7322" w:rsidP="00DC7322" w:rsidRDefault="00DC7322" w14:paraId="62C5A21C" w14:textId="77777777">
    <w:pPr>
      <w:spacing w:after="0" w:line="240" w:lineRule="auto"/>
      <w:rPr>
        <w:b/>
        <w:color w:val="17375E"/>
      </w:rPr>
    </w:pPr>
  </w:p>
  <w:p w:rsidR="00DC7322" w:rsidRDefault="00DC7322" w14:paraId="56F258F1" w14:textId="7777777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p w:rsidRPr="00C75EAD" w:rsidR="00D07A9F" w:rsidP="005E2317" w:rsidRDefault="00D07A9F" w14:paraId="0558973C" w14:textId="77777777">
    <w:pPr>
      <w:spacing w:after="0" w:line="240" w:lineRule="auto"/>
      <w:ind w:firstLine="720"/>
      <w:jc w:val="right"/>
      <w:rPr>
        <w:b/>
        <w:color w:val="17375E"/>
      </w:rPr>
    </w:pPr>
    <w:r w:rsidRPr="00C75EAD">
      <w:rPr>
        <w:b/>
        <w:noProof/>
        <w:color w:val="17375E"/>
      </w:rPr>
      <w:drawing>
        <wp:anchor distT="0" distB="0" distL="114300" distR="114300" simplePos="0" relativeHeight="251658240" behindDoc="1" locked="0" layoutInCell="1" allowOverlap="1" wp14:anchorId="6BD3532C" wp14:editId="252A9CA6">
          <wp:simplePos x="0" y="0"/>
          <wp:positionH relativeFrom="margin">
            <wp:align>left</wp:align>
          </wp:positionH>
          <wp:positionV relativeFrom="paragraph">
            <wp:posOffset>-297180</wp:posOffset>
          </wp:positionV>
          <wp:extent cx="975360" cy="750999"/>
          <wp:effectExtent l="0" t="0" r="0" b="0"/>
          <wp:wrapNone/>
          <wp:docPr id="1530409507" name="Imagen 4"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01122" name="Imagen 4" descr="Logotip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975360" cy="750999"/>
                  </a:xfrm>
                  <a:prstGeom prst="rect">
                    <a:avLst/>
                  </a:prstGeom>
                </pic:spPr>
              </pic:pic>
            </a:graphicData>
          </a:graphic>
        </wp:anchor>
      </w:drawing>
    </w:r>
    <w:r w:rsidRPr="00C75EAD">
      <w:rPr>
        <w:b/>
        <w:color w:val="17375E"/>
      </w:rPr>
      <w:t>EMPRESA DE TELECOMUNICACIONES DE BOGOTÁ S.A. E.S.P.</w:t>
    </w:r>
  </w:p>
  <w:p w:rsidRPr="00C75EAD" w:rsidR="00D07A9F" w:rsidRDefault="00D07A9F" w14:paraId="32AE8AB3" w14:textId="77777777">
    <w:pPr>
      <w:pBdr>
        <w:top w:val="nil"/>
        <w:left w:val="nil"/>
        <w:bottom w:val="nil"/>
        <w:right w:val="nil"/>
        <w:between w:val="nil"/>
      </w:pBdr>
      <w:tabs>
        <w:tab w:val="center" w:pos="4419"/>
        <w:tab w:val="right" w:pos="8838"/>
      </w:tabs>
      <w:spacing w:after="0" w:line="240" w:lineRule="auto"/>
      <w:rPr>
        <w:color w:val="000000"/>
      </w:rPr>
    </w:pPr>
  </w:p>
  <w:p w:rsidRPr="00C75EAD" w:rsidR="00D07A9F" w:rsidRDefault="00D07A9F" w14:paraId="6D0BCDD1" w14:textId="77777777">
    <w:pPr>
      <w:pBdr>
        <w:top w:val="nil"/>
        <w:left w:val="nil"/>
        <w:bottom w:val="nil"/>
        <w:right w:val="nil"/>
        <w:between w:val="nil"/>
      </w:pBdr>
      <w:tabs>
        <w:tab w:val="center" w:pos="4419"/>
        <w:tab w:val="right" w:pos="8838"/>
      </w:tabs>
      <w:spacing w:after="0" w:line="240" w:lineRule="auto"/>
      <w:rPr>
        <w:color w:val="000000"/>
      </w:rPr>
    </w:pPr>
  </w:p>
  <w:p w:rsidRPr="00C75EAD" w:rsidR="00D07A9F" w:rsidRDefault="00D07A9F" w14:paraId="78E3AE21" w14:textId="77777777">
    <w:pPr>
      <w:pBdr>
        <w:top w:val="nil"/>
        <w:left w:val="nil"/>
        <w:bottom w:val="nil"/>
        <w:right w:val="nil"/>
        <w:between w:val="nil"/>
      </w:pBdr>
      <w:tabs>
        <w:tab w:val="center" w:pos="4419"/>
        <w:tab w:val="right" w:pos="8838"/>
      </w:tabs>
      <w:spacing w:after="0" w:line="240" w:lineRule="auto"/>
      <w:rPr>
        <w:color w:val="000000"/>
      </w:rPr>
    </w:pPr>
  </w:p>
</w:hdr>
</file>

<file path=word/intelligence2.xml><?xml version="1.0" encoding="utf-8"?>
<int2:intelligence xmlns:int2="http://schemas.microsoft.com/office/intelligence/2020/intelligence" xmlns:oel="http://schemas.microsoft.com/office/2019/extlst">
  <int2:observations>
    <int2:textHash int2:hashCode="s1l5P6WSViYS+O" int2:id="A6NzZB8b">
      <int2:state int2:value="Rejected" int2:type="spell"/>
    </int2:textHash>
    <int2:textHash int2:hashCode="7j8HkzZ0O2VrmC" int2:id="gm4UTqc1">
      <int2:state int2:value="Rejected" int2:type="AugLoop_Text_Critique"/>
    </int2:textHash>
    <int2:bookmark int2:bookmarkName="_Int_J1UaWKbz" int2:invalidationBookmarkName="" int2:hashCode="bgqsAvoZnyyyoR" int2:id="5liHGbj9">
      <int2:state int2:value="Rejected" int2:type="gram"/>
    </int2:bookmark>
    <int2:bookmark int2:bookmarkName="_Int_3ahtkzjx" int2:invalidationBookmarkName="" int2:hashCode="bgqsAvoZnyyyoR" int2:id="NZrDvyWX">
      <int2:state int2:value="Rejected" int2:type="gram"/>
    </int2:bookmark>
    <int2:bookmark int2:bookmarkName="_Int_9v6Be33A" int2:invalidationBookmarkName="" int2:hashCode="WK5PaGXkz9VZ5e" int2:id="PqmsNzmv">
      <int2:state int2:value="Rejected" int2:type="gram"/>
    </int2:bookmark>
    <int2:bookmark int2:bookmarkName="_Int_3sH7m0QN" int2:invalidationBookmarkName="" int2:hashCode="aNZjnLmHKUKJUw" int2:id="WEQCfu2L">
      <int2:state int2:value="Rejected" int2:type="gram"/>
    </int2:bookmark>
    <int2:bookmark int2:bookmarkName="_Int_UwClxLSA" int2:invalidationBookmarkName="" int2:hashCode="bgqsAvoZnyyyoR" int2:id="kmnoejbz">
      <int2:state int2:value="Rejected" int2:type="gram"/>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992576"/>
    <w:multiLevelType w:val="multilevel"/>
    <w:tmpl w:val="A9D4C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0DF4277"/>
    <w:multiLevelType w:val="multilevel"/>
    <w:tmpl w:val="470296D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23815109"/>
    <w:multiLevelType w:val="multilevel"/>
    <w:tmpl w:val="338261D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2CF500FE"/>
    <w:multiLevelType w:val="multilevel"/>
    <w:tmpl w:val="6602BA20"/>
    <w:lvl w:ilvl="0">
      <w:numFmt w:val="bullet"/>
      <w:lvlText w:val="•"/>
      <w:lvlJc w:val="left"/>
      <w:pPr>
        <w:ind w:left="1065" w:hanging="705"/>
      </w:pPr>
      <w:rPr>
        <w:rFonts w:ascii="Calibri" w:hAnsi="Calibri" w:eastAsia="Calibri" w:cs="Calibri"/>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 w15:restartNumberingAfterBreak="0">
    <w:nsid w:val="370B552F"/>
    <w:multiLevelType w:val="hybridMultilevel"/>
    <w:tmpl w:val="FFFFFFFF"/>
    <w:lvl w:ilvl="0" w:tplc="85A21038">
      <w:start w:val="1"/>
      <w:numFmt w:val="decimal"/>
      <w:lvlText w:val="%1."/>
      <w:lvlJc w:val="left"/>
      <w:pPr>
        <w:ind w:left="720" w:hanging="360"/>
      </w:pPr>
    </w:lvl>
    <w:lvl w:ilvl="1" w:tplc="7CDEB168">
      <w:start w:val="1"/>
      <w:numFmt w:val="lowerLetter"/>
      <w:lvlText w:val="%2."/>
      <w:lvlJc w:val="left"/>
      <w:pPr>
        <w:ind w:left="1440" w:hanging="360"/>
      </w:pPr>
    </w:lvl>
    <w:lvl w:ilvl="2" w:tplc="9606DC80">
      <w:start w:val="1"/>
      <w:numFmt w:val="lowerRoman"/>
      <w:lvlText w:val="%3."/>
      <w:lvlJc w:val="right"/>
      <w:pPr>
        <w:ind w:left="2160" w:hanging="180"/>
      </w:pPr>
    </w:lvl>
    <w:lvl w:ilvl="3" w:tplc="D73E2588">
      <w:start w:val="1"/>
      <w:numFmt w:val="decimal"/>
      <w:lvlText w:val="%4."/>
      <w:lvlJc w:val="left"/>
      <w:pPr>
        <w:ind w:left="2880" w:hanging="360"/>
      </w:pPr>
    </w:lvl>
    <w:lvl w:ilvl="4" w:tplc="5B88F162">
      <w:start w:val="1"/>
      <w:numFmt w:val="lowerLetter"/>
      <w:lvlText w:val="%5."/>
      <w:lvlJc w:val="left"/>
      <w:pPr>
        <w:ind w:left="3600" w:hanging="360"/>
      </w:pPr>
    </w:lvl>
    <w:lvl w:ilvl="5" w:tplc="FAF64418">
      <w:start w:val="1"/>
      <w:numFmt w:val="lowerRoman"/>
      <w:lvlText w:val="%6."/>
      <w:lvlJc w:val="right"/>
      <w:pPr>
        <w:ind w:left="4320" w:hanging="180"/>
      </w:pPr>
    </w:lvl>
    <w:lvl w:ilvl="6" w:tplc="DB0C0DFA">
      <w:start w:val="1"/>
      <w:numFmt w:val="decimal"/>
      <w:lvlText w:val="%7."/>
      <w:lvlJc w:val="left"/>
      <w:pPr>
        <w:ind w:left="5040" w:hanging="360"/>
      </w:pPr>
    </w:lvl>
    <w:lvl w:ilvl="7" w:tplc="AAB466A6">
      <w:start w:val="1"/>
      <w:numFmt w:val="lowerLetter"/>
      <w:lvlText w:val="%8."/>
      <w:lvlJc w:val="left"/>
      <w:pPr>
        <w:ind w:left="5760" w:hanging="360"/>
      </w:pPr>
    </w:lvl>
    <w:lvl w:ilvl="8" w:tplc="62E45F26">
      <w:start w:val="1"/>
      <w:numFmt w:val="lowerRoman"/>
      <w:lvlText w:val="%9."/>
      <w:lvlJc w:val="right"/>
      <w:pPr>
        <w:ind w:left="6480" w:hanging="180"/>
      </w:pPr>
    </w:lvl>
  </w:abstractNum>
  <w:abstractNum w:abstractNumId="5" w15:restartNumberingAfterBreak="0">
    <w:nsid w:val="3939114B"/>
    <w:multiLevelType w:val="hybridMultilevel"/>
    <w:tmpl w:val="2204606E"/>
    <w:lvl w:ilvl="0" w:tplc="240A0001">
      <w:start w:val="1"/>
      <w:numFmt w:val="bullet"/>
      <w:lvlText w:val=""/>
      <w:lvlJc w:val="left"/>
      <w:pPr>
        <w:ind w:left="2520" w:hanging="360"/>
      </w:pPr>
      <w:rPr>
        <w:rFonts w:hint="default" w:ascii="Symbol" w:hAnsi="Symbol"/>
      </w:rPr>
    </w:lvl>
    <w:lvl w:ilvl="1" w:tplc="240A0003" w:tentative="1">
      <w:start w:val="1"/>
      <w:numFmt w:val="bullet"/>
      <w:lvlText w:val="o"/>
      <w:lvlJc w:val="left"/>
      <w:pPr>
        <w:ind w:left="3240" w:hanging="360"/>
      </w:pPr>
      <w:rPr>
        <w:rFonts w:hint="default" w:ascii="Courier New" w:hAnsi="Courier New" w:cs="Courier New"/>
      </w:rPr>
    </w:lvl>
    <w:lvl w:ilvl="2" w:tplc="240A0005" w:tentative="1">
      <w:start w:val="1"/>
      <w:numFmt w:val="bullet"/>
      <w:lvlText w:val=""/>
      <w:lvlJc w:val="left"/>
      <w:pPr>
        <w:ind w:left="3960" w:hanging="360"/>
      </w:pPr>
      <w:rPr>
        <w:rFonts w:hint="default" w:ascii="Wingdings" w:hAnsi="Wingdings"/>
      </w:rPr>
    </w:lvl>
    <w:lvl w:ilvl="3" w:tplc="240A0001" w:tentative="1">
      <w:start w:val="1"/>
      <w:numFmt w:val="bullet"/>
      <w:lvlText w:val=""/>
      <w:lvlJc w:val="left"/>
      <w:pPr>
        <w:ind w:left="4680" w:hanging="360"/>
      </w:pPr>
      <w:rPr>
        <w:rFonts w:hint="default" w:ascii="Symbol" w:hAnsi="Symbol"/>
      </w:rPr>
    </w:lvl>
    <w:lvl w:ilvl="4" w:tplc="240A0003" w:tentative="1">
      <w:start w:val="1"/>
      <w:numFmt w:val="bullet"/>
      <w:lvlText w:val="o"/>
      <w:lvlJc w:val="left"/>
      <w:pPr>
        <w:ind w:left="5400" w:hanging="360"/>
      </w:pPr>
      <w:rPr>
        <w:rFonts w:hint="default" w:ascii="Courier New" w:hAnsi="Courier New" w:cs="Courier New"/>
      </w:rPr>
    </w:lvl>
    <w:lvl w:ilvl="5" w:tplc="240A0005" w:tentative="1">
      <w:start w:val="1"/>
      <w:numFmt w:val="bullet"/>
      <w:lvlText w:val=""/>
      <w:lvlJc w:val="left"/>
      <w:pPr>
        <w:ind w:left="6120" w:hanging="360"/>
      </w:pPr>
      <w:rPr>
        <w:rFonts w:hint="default" w:ascii="Wingdings" w:hAnsi="Wingdings"/>
      </w:rPr>
    </w:lvl>
    <w:lvl w:ilvl="6" w:tplc="240A0001" w:tentative="1">
      <w:start w:val="1"/>
      <w:numFmt w:val="bullet"/>
      <w:lvlText w:val=""/>
      <w:lvlJc w:val="left"/>
      <w:pPr>
        <w:ind w:left="6840" w:hanging="360"/>
      </w:pPr>
      <w:rPr>
        <w:rFonts w:hint="default" w:ascii="Symbol" w:hAnsi="Symbol"/>
      </w:rPr>
    </w:lvl>
    <w:lvl w:ilvl="7" w:tplc="240A0003" w:tentative="1">
      <w:start w:val="1"/>
      <w:numFmt w:val="bullet"/>
      <w:lvlText w:val="o"/>
      <w:lvlJc w:val="left"/>
      <w:pPr>
        <w:ind w:left="7560" w:hanging="360"/>
      </w:pPr>
      <w:rPr>
        <w:rFonts w:hint="default" w:ascii="Courier New" w:hAnsi="Courier New" w:cs="Courier New"/>
      </w:rPr>
    </w:lvl>
    <w:lvl w:ilvl="8" w:tplc="240A0005" w:tentative="1">
      <w:start w:val="1"/>
      <w:numFmt w:val="bullet"/>
      <w:lvlText w:val=""/>
      <w:lvlJc w:val="left"/>
      <w:pPr>
        <w:ind w:left="8280" w:hanging="360"/>
      </w:pPr>
      <w:rPr>
        <w:rFonts w:hint="default" w:ascii="Wingdings" w:hAnsi="Wingdings"/>
      </w:rPr>
    </w:lvl>
  </w:abstractNum>
  <w:abstractNum w:abstractNumId="6" w15:restartNumberingAfterBreak="0">
    <w:nsid w:val="43957DA5"/>
    <w:multiLevelType w:val="hybridMultilevel"/>
    <w:tmpl w:val="DC2ADA0A"/>
    <w:lvl w:ilvl="0" w:tplc="240A0001">
      <w:start w:val="1"/>
      <w:numFmt w:val="bullet"/>
      <w:lvlText w:val=""/>
      <w:lvlJc w:val="left"/>
      <w:pPr>
        <w:ind w:left="720" w:hanging="360"/>
      </w:pPr>
      <w:rPr>
        <w:rFonts w:hint="default" w:ascii="Symbol" w:hAnsi="Symbol"/>
      </w:rPr>
    </w:lvl>
    <w:lvl w:ilvl="1" w:tplc="240A0003">
      <w:start w:val="1"/>
      <w:numFmt w:val="bullet"/>
      <w:lvlText w:val="o"/>
      <w:lvlJc w:val="left"/>
      <w:pPr>
        <w:ind w:left="1440" w:hanging="360"/>
      </w:pPr>
      <w:rPr>
        <w:rFonts w:hint="default" w:ascii="Courier New" w:hAnsi="Courier New" w:cs="Courier New"/>
      </w:rPr>
    </w:lvl>
    <w:lvl w:ilvl="2" w:tplc="240A0005">
      <w:start w:val="1"/>
      <w:numFmt w:val="bullet"/>
      <w:lvlText w:val=""/>
      <w:lvlJc w:val="left"/>
      <w:pPr>
        <w:ind w:left="2160" w:hanging="360"/>
      </w:pPr>
      <w:rPr>
        <w:rFonts w:hint="default" w:ascii="Wingdings" w:hAnsi="Wingdings"/>
      </w:rPr>
    </w:lvl>
    <w:lvl w:ilvl="3" w:tplc="240A0001">
      <w:start w:val="1"/>
      <w:numFmt w:val="bullet"/>
      <w:lvlText w:val=""/>
      <w:lvlJc w:val="left"/>
      <w:pPr>
        <w:ind w:left="2880" w:hanging="360"/>
      </w:pPr>
      <w:rPr>
        <w:rFonts w:hint="default" w:ascii="Symbol" w:hAnsi="Symbol"/>
      </w:rPr>
    </w:lvl>
    <w:lvl w:ilvl="4" w:tplc="240A0003">
      <w:start w:val="1"/>
      <w:numFmt w:val="bullet"/>
      <w:lvlText w:val="o"/>
      <w:lvlJc w:val="left"/>
      <w:pPr>
        <w:ind w:left="3600" w:hanging="360"/>
      </w:pPr>
      <w:rPr>
        <w:rFonts w:hint="default" w:ascii="Courier New" w:hAnsi="Courier New" w:cs="Courier New"/>
      </w:rPr>
    </w:lvl>
    <w:lvl w:ilvl="5" w:tplc="240A0005">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7" w15:restartNumberingAfterBreak="0">
    <w:nsid w:val="45DE1FFA"/>
    <w:multiLevelType w:val="multilevel"/>
    <w:tmpl w:val="3E4EB22E"/>
    <w:lvl w:ilvl="0">
      <w:start w:val="1"/>
      <w:numFmt w:val="decimal"/>
      <w:lvlText w:val="%1."/>
      <w:lvlJc w:val="left"/>
      <w:pPr>
        <w:ind w:left="720" w:hanging="360"/>
      </w:pPr>
    </w:lvl>
    <w:lvl w:ilvl="1">
      <w:start w:val="1"/>
      <w:numFmt w:val="bullet"/>
      <w:lvlText w:val=""/>
      <w:lvlJc w:val="left"/>
      <w:pPr>
        <w:ind w:left="1440" w:hanging="360"/>
      </w:pPr>
      <w:rPr>
        <w:rFonts w:hint="default" w:ascii="Symbol" w:hAnsi="Symbol"/>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46AE4448"/>
    <w:multiLevelType w:val="multilevel"/>
    <w:tmpl w:val="EA02093C"/>
    <w:lvl w:ilvl="0">
      <w:start w:val="1"/>
      <w:numFmt w:val="decimal"/>
      <w:lvlText w:val="%1."/>
      <w:lvlJc w:val="left"/>
      <w:pPr>
        <w:tabs>
          <w:tab w:val="num" w:pos="720"/>
        </w:tabs>
        <w:ind w:left="720" w:hanging="360"/>
      </w:pPr>
      <w:rPr>
        <w:i/>
        <w:iCs/>
        <w:color w:val="auto"/>
        <w:sz w:val="22"/>
        <w:szCs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776336F"/>
    <w:multiLevelType w:val="hybridMultilevel"/>
    <w:tmpl w:val="CDE2CD0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0" w15:restartNumberingAfterBreak="0">
    <w:nsid w:val="4E180DCB"/>
    <w:multiLevelType w:val="hybridMultilevel"/>
    <w:tmpl w:val="A0EAAFF8"/>
    <w:lvl w:ilvl="0" w:tplc="4E3A718C">
      <w:start w:val="1"/>
      <w:numFmt w:val="bullet"/>
      <w:lvlText w:val=""/>
      <w:lvlJc w:val="left"/>
      <w:pPr>
        <w:ind w:left="1080" w:hanging="360"/>
      </w:pPr>
      <w:rPr>
        <w:rFonts w:hint="default" w:ascii="Symbol" w:hAnsi="Symbol"/>
      </w:rPr>
    </w:lvl>
    <w:lvl w:ilvl="1" w:tplc="6540D70E">
      <w:start w:val="1"/>
      <w:numFmt w:val="bullet"/>
      <w:lvlText w:val="o"/>
      <w:lvlJc w:val="left"/>
      <w:pPr>
        <w:ind w:left="1800" w:hanging="360"/>
      </w:pPr>
      <w:rPr>
        <w:rFonts w:hint="default" w:ascii="Courier New" w:hAnsi="Courier New"/>
      </w:rPr>
    </w:lvl>
    <w:lvl w:ilvl="2" w:tplc="ED846086">
      <w:start w:val="1"/>
      <w:numFmt w:val="bullet"/>
      <w:lvlText w:val=""/>
      <w:lvlJc w:val="left"/>
      <w:pPr>
        <w:ind w:left="2520" w:hanging="360"/>
      </w:pPr>
      <w:rPr>
        <w:rFonts w:hint="default" w:ascii="Wingdings" w:hAnsi="Wingdings"/>
      </w:rPr>
    </w:lvl>
    <w:lvl w:ilvl="3" w:tplc="6C487FBE">
      <w:start w:val="1"/>
      <w:numFmt w:val="bullet"/>
      <w:lvlText w:val=""/>
      <w:lvlJc w:val="left"/>
      <w:pPr>
        <w:ind w:left="3240" w:hanging="360"/>
      </w:pPr>
      <w:rPr>
        <w:rFonts w:hint="default" w:ascii="Symbol" w:hAnsi="Symbol"/>
      </w:rPr>
    </w:lvl>
    <w:lvl w:ilvl="4" w:tplc="135609CE">
      <w:start w:val="1"/>
      <w:numFmt w:val="bullet"/>
      <w:lvlText w:val="o"/>
      <w:lvlJc w:val="left"/>
      <w:pPr>
        <w:ind w:left="3960" w:hanging="360"/>
      </w:pPr>
      <w:rPr>
        <w:rFonts w:hint="default" w:ascii="Courier New" w:hAnsi="Courier New"/>
      </w:rPr>
    </w:lvl>
    <w:lvl w:ilvl="5" w:tplc="94C83E3A">
      <w:start w:val="1"/>
      <w:numFmt w:val="bullet"/>
      <w:lvlText w:val=""/>
      <w:lvlJc w:val="left"/>
      <w:pPr>
        <w:ind w:left="4680" w:hanging="360"/>
      </w:pPr>
      <w:rPr>
        <w:rFonts w:hint="default" w:ascii="Wingdings" w:hAnsi="Wingdings"/>
      </w:rPr>
    </w:lvl>
    <w:lvl w:ilvl="6" w:tplc="A448D804">
      <w:start w:val="1"/>
      <w:numFmt w:val="bullet"/>
      <w:lvlText w:val=""/>
      <w:lvlJc w:val="left"/>
      <w:pPr>
        <w:ind w:left="5400" w:hanging="360"/>
      </w:pPr>
      <w:rPr>
        <w:rFonts w:hint="default" w:ascii="Symbol" w:hAnsi="Symbol"/>
      </w:rPr>
    </w:lvl>
    <w:lvl w:ilvl="7" w:tplc="C77A408A">
      <w:start w:val="1"/>
      <w:numFmt w:val="bullet"/>
      <w:lvlText w:val="o"/>
      <w:lvlJc w:val="left"/>
      <w:pPr>
        <w:ind w:left="6120" w:hanging="360"/>
      </w:pPr>
      <w:rPr>
        <w:rFonts w:hint="default" w:ascii="Courier New" w:hAnsi="Courier New"/>
      </w:rPr>
    </w:lvl>
    <w:lvl w:ilvl="8" w:tplc="6FE4E694">
      <w:start w:val="1"/>
      <w:numFmt w:val="bullet"/>
      <w:lvlText w:val=""/>
      <w:lvlJc w:val="left"/>
      <w:pPr>
        <w:ind w:left="6840" w:hanging="360"/>
      </w:pPr>
      <w:rPr>
        <w:rFonts w:hint="default" w:ascii="Wingdings" w:hAnsi="Wingdings"/>
      </w:rPr>
    </w:lvl>
  </w:abstractNum>
  <w:abstractNum w:abstractNumId="11" w15:restartNumberingAfterBreak="0">
    <w:nsid w:val="555D8229"/>
    <w:multiLevelType w:val="hybridMultilevel"/>
    <w:tmpl w:val="6A3AB6E0"/>
    <w:lvl w:ilvl="0" w:tplc="54942A28">
      <w:start w:val="1"/>
      <w:numFmt w:val="decimal"/>
      <w:lvlText w:val="●"/>
      <w:lvlJc w:val="left"/>
      <w:pPr>
        <w:ind w:left="720" w:hanging="360"/>
      </w:pPr>
    </w:lvl>
    <w:lvl w:ilvl="1" w:tplc="B928CD0E">
      <w:start w:val="1"/>
      <w:numFmt w:val="lowerLetter"/>
      <w:lvlText w:val="%2."/>
      <w:lvlJc w:val="left"/>
      <w:pPr>
        <w:ind w:left="1440" w:hanging="360"/>
      </w:pPr>
    </w:lvl>
    <w:lvl w:ilvl="2" w:tplc="33ACDDFE">
      <w:start w:val="1"/>
      <w:numFmt w:val="lowerRoman"/>
      <w:lvlText w:val="%3."/>
      <w:lvlJc w:val="right"/>
      <w:pPr>
        <w:ind w:left="2160" w:hanging="180"/>
      </w:pPr>
    </w:lvl>
    <w:lvl w:ilvl="3" w:tplc="D90E964C">
      <w:start w:val="1"/>
      <w:numFmt w:val="decimal"/>
      <w:lvlText w:val="%4."/>
      <w:lvlJc w:val="left"/>
      <w:pPr>
        <w:ind w:left="2880" w:hanging="360"/>
      </w:pPr>
    </w:lvl>
    <w:lvl w:ilvl="4" w:tplc="8F4E4F36">
      <w:start w:val="1"/>
      <w:numFmt w:val="lowerLetter"/>
      <w:lvlText w:val="%5."/>
      <w:lvlJc w:val="left"/>
      <w:pPr>
        <w:ind w:left="3600" w:hanging="360"/>
      </w:pPr>
    </w:lvl>
    <w:lvl w:ilvl="5" w:tplc="217C1E2C">
      <w:start w:val="1"/>
      <w:numFmt w:val="lowerRoman"/>
      <w:lvlText w:val="%6."/>
      <w:lvlJc w:val="right"/>
      <w:pPr>
        <w:ind w:left="4320" w:hanging="180"/>
      </w:pPr>
    </w:lvl>
    <w:lvl w:ilvl="6" w:tplc="E25EB3E6">
      <w:start w:val="1"/>
      <w:numFmt w:val="decimal"/>
      <w:lvlText w:val="%7."/>
      <w:lvlJc w:val="left"/>
      <w:pPr>
        <w:ind w:left="5040" w:hanging="360"/>
      </w:pPr>
    </w:lvl>
    <w:lvl w:ilvl="7" w:tplc="2D16F6D8">
      <w:start w:val="1"/>
      <w:numFmt w:val="lowerLetter"/>
      <w:lvlText w:val="%8."/>
      <w:lvlJc w:val="left"/>
      <w:pPr>
        <w:ind w:left="5760" w:hanging="360"/>
      </w:pPr>
    </w:lvl>
    <w:lvl w:ilvl="8" w:tplc="7A688CDE">
      <w:start w:val="1"/>
      <w:numFmt w:val="lowerRoman"/>
      <w:lvlText w:val="%9."/>
      <w:lvlJc w:val="right"/>
      <w:pPr>
        <w:ind w:left="6480" w:hanging="180"/>
      </w:pPr>
    </w:lvl>
  </w:abstractNum>
  <w:abstractNum w:abstractNumId="12" w15:restartNumberingAfterBreak="0">
    <w:nsid w:val="5988078D"/>
    <w:multiLevelType w:val="multilevel"/>
    <w:tmpl w:val="97DEB648"/>
    <w:lvl w:ilvl="0">
      <w:start w:val="1"/>
      <w:numFmt w:val="decimal"/>
      <w:lvlText w:val="%1."/>
      <w:lvlJc w:val="left"/>
      <w:pPr>
        <w:ind w:left="360" w:hanging="360"/>
      </w:pPr>
      <w:rPr>
        <w:color w:val="002060"/>
      </w:rPr>
    </w:lvl>
    <w:lvl w:ilvl="1">
      <w:start w:val="1"/>
      <w:numFmt w:val="decimal"/>
      <w:lvlText w:val="%1.%2."/>
      <w:lvlJc w:val="left"/>
      <w:pPr>
        <w:ind w:left="792" w:hanging="432"/>
      </w:pPr>
      <w:rPr>
        <w:b/>
        <w:bCs w:val="0"/>
        <w:i w:val="0"/>
        <w:iCs/>
        <w:color w:val="002060"/>
      </w:rPr>
    </w:lvl>
    <w:lvl w:ilvl="2">
      <w:start w:val="1"/>
      <w:numFmt w:val="decimal"/>
      <w:lvlText w:val="%1.%2.%3."/>
      <w:lvlJc w:val="left"/>
      <w:pPr>
        <w:ind w:left="1224" w:hanging="504"/>
      </w:pPr>
      <w:rPr>
        <w:b/>
        <w:b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E867F34"/>
    <w:multiLevelType w:val="hybridMultilevel"/>
    <w:tmpl w:val="C6B83A0A"/>
    <w:lvl w:ilvl="0" w:tplc="240A0001">
      <w:start w:val="1"/>
      <w:numFmt w:val="bullet"/>
      <w:lvlText w:val=""/>
      <w:lvlJc w:val="left"/>
      <w:pPr>
        <w:ind w:left="720" w:hanging="360"/>
      </w:pPr>
      <w:rPr>
        <w:rFonts w:hint="default" w:ascii="Symbol" w:hAnsi="Symbol"/>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4" w15:restartNumberingAfterBreak="0">
    <w:nsid w:val="658935EA"/>
    <w:multiLevelType w:val="hybridMultilevel"/>
    <w:tmpl w:val="FFFFFFFF"/>
    <w:lvl w:ilvl="0" w:tplc="E940BB9E">
      <w:start w:val="1"/>
      <w:numFmt w:val="decimal"/>
      <w:lvlText w:val="%1."/>
      <w:lvlJc w:val="left"/>
      <w:pPr>
        <w:ind w:left="720" w:hanging="360"/>
      </w:pPr>
    </w:lvl>
    <w:lvl w:ilvl="1" w:tplc="30F0E86A">
      <w:start w:val="1"/>
      <w:numFmt w:val="lowerLetter"/>
      <w:lvlText w:val="%2."/>
      <w:lvlJc w:val="left"/>
      <w:pPr>
        <w:ind w:left="1440" w:hanging="360"/>
      </w:pPr>
    </w:lvl>
    <w:lvl w:ilvl="2" w:tplc="B456D81E">
      <w:start w:val="1"/>
      <w:numFmt w:val="lowerRoman"/>
      <w:lvlText w:val="%3."/>
      <w:lvlJc w:val="right"/>
      <w:pPr>
        <w:ind w:left="2160" w:hanging="180"/>
      </w:pPr>
    </w:lvl>
    <w:lvl w:ilvl="3" w:tplc="B9546A72">
      <w:start w:val="1"/>
      <w:numFmt w:val="decimal"/>
      <w:lvlText w:val="%4."/>
      <w:lvlJc w:val="left"/>
      <w:pPr>
        <w:ind w:left="2880" w:hanging="360"/>
      </w:pPr>
    </w:lvl>
    <w:lvl w:ilvl="4" w:tplc="0B065A7E">
      <w:start w:val="1"/>
      <w:numFmt w:val="lowerLetter"/>
      <w:lvlText w:val="%5."/>
      <w:lvlJc w:val="left"/>
      <w:pPr>
        <w:ind w:left="3600" w:hanging="360"/>
      </w:pPr>
    </w:lvl>
    <w:lvl w:ilvl="5" w:tplc="1ACA14F4">
      <w:start w:val="1"/>
      <w:numFmt w:val="lowerRoman"/>
      <w:lvlText w:val="%6."/>
      <w:lvlJc w:val="right"/>
      <w:pPr>
        <w:ind w:left="4320" w:hanging="180"/>
      </w:pPr>
    </w:lvl>
    <w:lvl w:ilvl="6" w:tplc="54E2CF2C">
      <w:start w:val="1"/>
      <w:numFmt w:val="decimal"/>
      <w:lvlText w:val="%7."/>
      <w:lvlJc w:val="left"/>
      <w:pPr>
        <w:ind w:left="5040" w:hanging="360"/>
      </w:pPr>
    </w:lvl>
    <w:lvl w:ilvl="7" w:tplc="8B9C4726">
      <w:start w:val="1"/>
      <w:numFmt w:val="lowerLetter"/>
      <w:lvlText w:val="%8."/>
      <w:lvlJc w:val="left"/>
      <w:pPr>
        <w:ind w:left="5760" w:hanging="360"/>
      </w:pPr>
    </w:lvl>
    <w:lvl w:ilvl="8" w:tplc="ECC252E8">
      <w:start w:val="1"/>
      <w:numFmt w:val="lowerRoman"/>
      <w:lvlText w:val="%9."/>
      <w:lvlJc w:val="right"/>
      <w:pPr>
        <w:ind w:left="6480" w:hanging="180"/>
      </w:pPr>
    </w:lvl>
  </w:abstractNum>
  <w:abstractNum w:abstractNumId="15" w15:restartNumberingAfterBreak="0">
    <w:nsid w:val="6747673F"/>
    <w:multiLevelType w:val="multilevel"/>
    <w:tmpl w:val="4E741FB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6" w15:restartNumberingAfterBreak="0">
    <w:nsid w:val="76B37FC0"/>
    <w:multiLevelType w:val="multilevel"/>
    <w:tmpl w:val="58C29C5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16cid:durableId="844781402">
    <w:abstractNumId w:val="11"/>
  </w:num>
  <w:num w:numId="2" w16cid:durableId="877398416">
    <w:abstractNumId w:val="0"/>
  </w:num>
  <w:num w:numId="3" w16cid:durableId="269628549">
    <w:abstractNumId w:val="3"/>
  </w:num>
  <w:num w:numId="4" w16cid:durableId="1617984456">
    <w:abstractNumId w:val="8"/>
  </w:num>
  <w:num w:numId="5" w16cid:durableId="1598558217">
    <w:abstractNumId w:val="12"/>
  </w:num>
  <w:num w:numId="6" w16cid:durableId="448821738">
    <w:abstractNumId w:val="13"/>
  </w:num>
  <w:num w:numId="7" w16cid:durableId="511337843">
    <w:abstractNumId w:val="9"/>
  </w:num>
  <w:num w:numId="8" w16cid:durableId="1446384412">
    <w:abstractNumId w:val="6"/>
  </w:num>
  <w:num w:numId="9" w16cid:durableId="124933488">
    <w:abstractNumId w:val="1"/>
  </w:num>
  <w:num w:numId="10" w16cid:durableId="93330506">
    <w:abstractNumId w:val="16"/>
  </w:num>
  <w:num w:numId="11" w16cid:durableId="1042025272">
    <w:abstractNumId w:val="2"/>
  </w:num>
  <w:num w:numId="12" w16cid:durableId="1739160775">
    <w:abstractNumId w:val="7"/>
  </w:num>
  <w:num w:numId="13" w16cid:durableId="243883400">
    <w:abstractNumId w:val="10"/>
  </w:num>
  <w:num w:numId="14" w16cid:durableId="97455786">
    <w:abstractNumId w:val="15"/>
  </w:num>
  <w:num w:numId="15" w16cid:durableId="2114981510">
    <w:abstractNumId w:val="4"/>
  </w:num>
  <w:num w:numId="16" w16cid:durableId="736782142">
    <w:abstractNumId w:val="14"/>
  </w:num>
  <w:num w:numId="17" w16cid:durableId="1422872729">
    <w:abstractNumId w:val="5"/>
  </w:num>
  <w:numIdMacAtCleanup w:val="12"/>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90"/>
  <w:embedTrueTypeFonts/>
  <w:trackRevisions w:val="false"/>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50F4"/>
    <w:rsid w:val="000000E9"/>
    <w:rsid w:val="00000D8D"/>
    <w:rsid w:val="00000EC6"/>
    <w:rsid w:val="00000F46"/>
    <w:rsid w:val="000011A6"/>
    <w:rsid w:val="000012ED"/>
    <w:rsid w:val="00001342"/>
    <w:rsid w:val="0000140E"/>
    <w:rsid w:val="000014D3"/>
    <w:rsid w:val="000015E2"/>
    <w:rsid w:val="000018A5"/>
    <w:rsid w:val="000018E7"/>
    <w:rsid w:val="00001C11"/>
    <w:rsid w:val="00001C6C"/>
    <w:rsid w:val="00001F81"/>
    <w:rsid w:val="00002064"/>
    <w:rsid w:val="00002145"/>
    <w:rsid w:val="000025A2"/>
    <w:rsid w:val="000029E8"/>
    <w:rsid w:val="00002CDE"/>
    <w:rsid w:val="00003002"/>
    <w:rsid w:val="0000340F"/>
    <w:rsid w:val="000034FE"/>
    <w:rsid w:val="00003531"/>
    <w:rsid w:val="00003559"/>
    <w:rsid w:val="0000362B"/>
    <w:rsid w:val="00003630"/>
    <w:rsid w:val="000036F8"/>
    <w:rsid w:val="000037A1"/>
    <w:rsid w:val="00003821"/>
    <w:rsid w:val="0000387A"/>
    <w:rsid w:val="00003B71"/>
    <w:rsid w:val="00003CBB"/>
    <w:rsid w:val="0000400E"/>
    <w:rsid w:val="000043AF"/>
    <w:rsid w:val="0000458E"/>
    <w:rsid w:val="000045C1"/>
    <w:rsid w:val="00004A25"/>
    <w:rsid w:val="00004BD5"/>
    <w:rsid w:val="00004D61"/>
    <w:rsid w:val="00004F14"/>
    <w:rsid w:val="000055EA"/>
    <w:rsid w:val="000057CB"/>
    <w:rsid w:val="000058FC"/>
    <w:rsid w:val="0000598D"/>
    <w:rsid w:val="00005BE0"/>
    <w:rsid w:val="00005E38"/>
    <w:rsid w:val="0000609A"/>
    <w:rsid w:val="000065E6"/>
    <w:rsid w:val="00006A82"/>
    <w:rsid w:val="00006C82"/>
    <w:rsid w:val="00006F3B"/>
    <w:rsid w:val="000071F7"/>
    <w:rsid w:val="00007548"/>
    <w:rsid w:val="000078E7"/>
    <w:rsid w:val="000079A7"/>
    <w:rsid w:val="00007B04"/>
    <w:rsid w:val="00007B51"/>
    <w:rsid w:val="00007B71"/>
    <w:rsid w:val="00007CF7"/>
    <w:rsid w:val="000100C0"/>
    <w:rsid w:val="000104BA"/>
    <w:rsid w:val="00010684"/>
    <w:rsid w:val="00010756"/>
    <w:rsid w:val="00010808"/>
    <w:rsid w:val="0001087E"/>
    <w:rsid w:val="000108B3"/>
    <w:rsid w:val="000108CB"/>
    <w:rsid w:val="00010957"/>
    <w:rsid w:val="00010AA1"/>
    <w:rsid w:val="00010CA2"/>
    <w:rsid w:val="00010CE4"/>
    <w:rsid w:val="00010FB8"/>
    <w:rsid w:val="000111F9"/>
    <w:rsid w:val="000117E4"/>
    <w:rsid w:val="00011825"/>
    <w:rsid w:val="00011B7E"/>
    <w:rsid w:val="00011F7D"/>
    <w:rsid w:val="00011FED"/>
    <w:rsid w:val="00012125"/>
    <w:rsid w:val="00012256"/>
    <w:rsid w:val="000122A9"/>
    <w:rsid w:val="00012467"/>
    <w:rsid w:val="000125F0"/>
    <w:rsid w:val="00012616"/>
    <w:rsid w:val="00012807"/>
    <w:rsid w:val="000128B7"/>
    <w:rsid w:val="0001293A"/>
    <w:rsid w:val="000129FA"/>
    <w:rsid w:val="00012C33"/>
    <w:rsid w:val="00012EA3"/>
    <w:rsid w:val="00012FF3"/>
    <w:rsid w:val="00013910"/>
    <w:rsid w:val="0001393E"/>
    <w:rsid w:val="000139CF"/>
    <w:rsid w:val="0001416C"/>
    <w:rsid w:val="00014315"/>
    <w:rsid w:val="000144D7"/>
    <w:rsid w:val="00014568"/>
    <w:rsid w:val="00014715"/>
    <w:rsid w:val="0001489B"/>
    <w:rsid w:val="00014A50"/>
    <w:rsid w:val="00014B51"/>
    <w:rsid w:val="00014D37"/>
    <w:rsid w:val="0001512C"/>
    <w:rsid w:val="0001525B"/>
    <w:rsid w:val="000152AB"/>
    <w:rsid w:val="000159D5"/>
    <w:rsid w:val="00015AA3"/>
    <w:rsid w:val="00015BED"/>
    <w:rsid w:val="00015D4D"/>
    <w:rsid w:val="00015FAC"/>
    <w:rsid w:val="00015FD2"/>
    <w:rsid w:val="00016043"/>
    <w:rsid w:val="00016186"/>
    <w:rsid w:val="00016378"/>
    <w:rsid w:val="00016482"/>
    <w:rsid w:val="0001699E"/>
    <w:rsid w:val="00016BFC"/>
    <w:rsid w:val="00016CD3"/>
    <w:rsid w:val="00016E7A"/>
    <w:rsid w:val="00017220"/>
    <w:rsid w:val="00017625"/>
    <w:rsid w:val="000176D9"/>
    <w:rsid w:val="00017A75"/>
    <w:rsid w:val="00017E71"/>
    <w:rsid w:val="00017FCD"/>
    <w:rsid w:val="0002006C"/>
    <w:rsid w:val="0002006E"/>
    <w:rsid w:val="00020129"/>
    <w:rsid w:val="00020277"/>
    <w:rsid w:val="0002044F"/>
    <w:rsid w:val="000208C7"/>
    <w:rsid w:val="00020BC1"/>
    <w:rsid w:val="0002133A"/>
    <w:rsid w:val="000216CF"/>
    <w:rsid w:val="00021815"/>
    <w:rsid w:val="000218CB"/>
    <w:rsid w:val="000219A8"/>
    <w:rsid w:val="00021B1D"/>
    <w:rsid w:val="00021F22"/>
    <w:rsid w:val="00022064"/>
    <w:rsid w:val="000221CA"/>
    <w:rsid w:val="00022814"/>
    <w:rsid w:val="00022AEE"/>
    <w:rsid w:val="000232CE"/>
    <w:rsid w:val="00023381"/>
    <w:rsid w:val="0002348A"/>
    <w:rsid w:val="000236DD"/>
    <w:rsid w:val="00023708"/>
    <w:rsid w:val="0002370C"/>
    <w:rsid w:val="000239F3"/>
    <w:rsid w:val="00023A1D"/>
    <w:rsid w:val="00023C12"/>
    <w:rsid w:val="00023E3D"/>
    <w:rsid w:val="00024404"/>
    <w:rsid w:val="00024ABA"/>
    <w:rsid w:val="00024BAC"/>
    <w:rsid w:val="00024DB6"/>
    <w:rsid w:val="000255AB"/>
    <w:rsid w:val="000256D4"/>
    <w:rsid w:val="000260B5"/>
    <w:rsid w:val="00026183"/>
    <w:rsid w:val="0002624E"/>
    <w:rsid w:val="00026628"/>
    <w:rsid w:val="0002691F"/>
    <w:rsid w:val="00026B6C"/>
    <w:rsid w:val="00027055"/>
    <w:rsid w:val="00027209"/>
    <w:rsid w:val="000272D8"/>
    <w:rsid w:val="000274A4"/>
    <w:rsid w:val="00027507"/>
    <w:rsid w:val="00027559"/>
    <w:rsid w:val="000276BB"/>
    <w:rsid w:val="00027852"/>
    <w:rsid w:val="0002787C"/>
    <w:rsid w:val="00027994"/>
    <w:rsid w:val="00027F61"/>
    <w:rsid w:val="0003004E"/>
    <w:rsid w:val="0003028C"/>
    <w:rsid w:val="00030413"/>
    <w:rsid w:val="00030516"/>
    <w:rsid w:val="00030528"/>
    <w:rsid w:val="00030623"/>
    <w:rsid w:val="0003077F"/>
    <w:rsid w:val="00030B59"/>
    <w:rsid w:val="00030FDE"/>
    <w:rsid w:val="000312D7"/>
    <w:rsid w:val="00031358"/>
    <w:rsid w:val="00031384"/>
    <w:rsid w:val="00031683"/>
    <w:rsid w:val="000316C2"/>
    <w:rsid w:val="00031819"/>
    <w:rsid w:val="00031865"/>
    <w:rsid w:val="00031AFA"/>
    <w:rsid w:val="00031DFE"/>
    <w:rsid w:val="00031F5B"/>
    <w:rsid w:val="00032311"/>
    <w:rsid w:val="000324CC"/>
    <w:rsid w:val="0003253D"/>
    <w:rsid w:val="00032670"/>
    <w:rsid w:val="00032802"/>
    <w:rsid w:val="0003294F"/>
    <w:rsid w:val="00032BDD"/>
    <w:rsid w:val="00032C25"/>
    <w:rsid w:val="00032C96"/>
    <w:rsid w:val="00032CFE"/>
    <w:rsid w:val="00032D68"/>
    <w:rsid w:val="00032DDB"/>
    <w:rsid w:val="00032E4A"/>
    <w:rsid w:val="00032E96"/>
    <w:rsid w:val="00033112"/>
    <w:rsid w:val="00033606"/>
    <w:rsid w:val="00033706"/>
    <w:rsid w:val="000339A0"/>
    <w:rsid w:val="00033A31"/>
    <w:rsid w:val="0003408A"/>
    <w:rsid w:val="0003413F"/>
    <w:rsid w:val="000342A6"/>
    <w:rsid w:val="0003475B"/>
    <w:rsid w:val="000348EB"/>
    <w:rsid w:val="00034DDB"/>
    <w:rsid w:val="000350C7"/>
    <w:rsid w:val="0003531B"/>
    <w:rsid w:val="000353F2"/>
    <w:rsid w:val="00035701"/>
    <w:rsid w:val="00035780"/>
    <w:rsid w:val="00036644"/>
    <w:rsid w:val="000369CB"/>
    <w:rsid w:val="00036BF9"/>
    <w:rsid w:val="00036D2B"/>
    <w:rsid w:val="00036EAA"/>
    <w:rsid w:val="00036EF7"/>
    <w:rsid w:val="00036F0E"/>
    <w:rsid w:val="000372BE"/>
    <w:rsid w:val="000373D9"/>
    <w:rsid w:val="00037434"/>
    <w:rsid w:val="000375C1"/>
    <w:rsid w:val="00037766"/>
    <w:rsid w:val="00037A03"/>
    <w:rsid w:val="00037B2C"/>
    <w:rsid w:val="00037F14"/>
    <w:rsid w:val="00040337"/>
    <w:rsid w:val="00040361"/>
    <w:rsid w:val="0004068C"/>
    <w:rsid w:val="000407F8"/>
    <w:rsid w:val="00040B56"/>
    <w:rsid w:val="00040CF4"/>
    <w:rsid w:val="00040F95"/>
    <w:rsid w:val="000410E4"/>
    <w:rsid w:val="00041575"/>
    <w:rsid w:val="000416C8"/>
    <w:rsid w:val="000416DE"/>
    <w:rsid w:val="000416F9"/>
    <w:rsid w:val="00041978"/>
    <w:rsid w:val="00041CA7"/>
    <w:rsid w:val="00041DFA"/>
    <w:rsid w:val="000421DA"/>
    <w:rsid w:val="00042664"/>
    <w:rsid w:val="000427EF"/>
    <w:rsid w:val="00042985"/>
    <w:rsid w:val="00042BD7"/>
    <w:rsid w:val="00042CAD"/>
    <w:rsid w:val="00043060"/>
    <w:rsid w:val="00043121"/>
    <w:rsid w:val="0004334C"/>
    <w:rsid w:val="00043456"/>
    <w:rsid w:val="00043660"/>
    <w:rsid w:val="00043A44"/>
    <w:rsid w:val="00043A74"/>
    <w:rsid w:val="00043B7E"/>
    <w:rsid w:val="00043CF8"/>
    <w:rsid w:val="00043D55"/>
    <w:rsid w:val="0004432E"/>
    <w:rsid w:val="000444D2"/>
    <w:rsid w:val="00044502"/>
    <w:rsid w:val="00044663"/>
    <w:rsid w:val="00044776"/>
    <w:rsid w:val="0004486B"/>
    <w:rsid w:val="00044AF1"/>
    <w:rsid w:val="00044B2B"/>
    <w:rsid w:val="00044B55"/>
    <w:rsid w:val="00044BE8"/>
    <w:rsid w:val="00044F9B"/>
    <w:rsid w:val="0004500A"/>
    <w:rsid w:val="00045209"/>
    <w:rsid w:val="00045280"/>
    <w:rsid w:val="0004538F"/>
    <w:rsid w:val="000454AD"/>
    <w:rsid w:val="00045554"/>
    <w:rsid w:val="00045C80"/>
    <w:rsid w:val="00045CCA"/>
    <w:rsid w:val="00045CD0"/>
    <w:rsid w:val="00045F18"/>
    <w:rsid w:val="00045FAC"/>
    <w:rsid w:val="00045FCE"/>
    <w:rsid w:val="000461FD"/>
    <w:rsid w:val="00046248"/>
    <w:rsid w:val="0004630A"/>
    <w:rsid w:val="000466E4"/>
    <w:rsid w:val="000468FD"/>
    <w:rsid w:val="00046C58"/>
    <w:rsid w:val="00046F35"/>
    <w:rsid w:val="00047313"/>
    <w:rsid w:val="000475CF"/>
    <w:rsid w:val="0004766E"/>
    <w:rsid w:val="000478F6"/>
    <w:rsid w:val="00047AE2"/>
    <w:rsid w:val="00047B15"/>
    <w:rsid w:val="00047CCD"/>
    <w:rsid w:val="00050009"/>
    <w:rsid w:val="000500E0"/>
    <w:rsid w:val="000504B2"/>
    <w:rsid w:val="00050A0D"/>
    <w:rsid w:val="00050B78"/>
    <w:rsid w:val="00050B96"/>
    <w:rsid w:val="00050F5E"/>
    <w:rsid w:val="00051012"/>
    <w:rsid w:val="000511B2"/>
    <w:rsid w:val="000518CE"/>
    <w:rsid w:val="00051A4E"/>
    <w:rsid w:val="00051DC0"/>
    <w:rsid w:val="00051FFC"/>
    <w:rsid w:val="0005207D"/>
    <w:rsid w:val="000520AE"/>
    <w:rsid w:val="0005222B"/>
    <w:rsid w:val="00052351"/>
    <w:rsid w:val="00052DD4"/>
    <w:rsid w:val="000532BA"/>
    <w:rsid w:val="000534A5"/>
    <w:rsid w:val="000534BF"/>
    <w:rsid w:val="00053840"/>
    <w:rsid w:val="0005389B"/>
    <w:rsid w:val="00053D43"/>
    <w:rsid w:val="00053E30"/>
    <w:rsid w:val="00053F88"/>
    <w:rsid w:val="000544B5"/>
    <w:rsid w:val="000544B8"/>
    <w:rsid w:val="0005492E"/>
    <w:rsid w:val="00054979"/>
    <w:rsid w:val="00054AF1"/>
    <w:rsid w:val="00054ECF"/>
    <w:rsid w:val="00054F10"/>
    <w:rsid w:val="00054FBA"/>
    <w:rsid w:val="000550D7"/>
    <w:rsid w:val="0005526C"/>
    <w:rsid w:val="000552D9"/>
    <w:rsid w:val="00055424"/>
    <w:rsid w:val="000554AF"/>
    <w:rsid w:val="00055771"/>
    <w:rsid w:val="00055802"/>
    <w:rsid w:val="00055869"/>
    <w:rsid w:val="000558E0"/>
    <w:rsid w:val="00055C25"/>
    <w:rsid w:val="00055C6C"/>
    <w:rsid w:val="0005606B"/>
    <w:rsid w:val="000560CE"/>
    <w:rsid w:val="00056184"/>
    <w:rsid w:val="00056214"/>
    <w:rsid w:val="000564D6"/>
    <w:rsid w:val="00056893"/>
    <w:rsid w:val="00056AAE"/>
    <w:rsid w:val="00056ACA"/>
    <w:rsid w:val="00056EF7"/>
    <w:rsid w:val="00056F21"/>
    <w:rsid w:val="00057125"/>
    <w:rsid w:val="000571ED"/>
    <w:rsid w:val="000573E8"/>
    <w:rsid w:val="000575AF"/>
    <w:rsid w:val="000575CE"/>
    <w:rsid w:val="00057647"/>
    <w:rsid w:val="0005767E"/>
    <w:rsid w:val="000576C7"/>
    <w:rsid w:val="0005770B"/>
    <w:rsid w:val="00057850"/>
    <w:rsid w:val="00057866"/>
    <w:rsid w:val="000578FE"/>
    <w:rsid w:val="00057D16"/>
    <w:rsid w:val="00057D64"/>
    <w:rsid w:val="00060092"/>
    <w:rsid w:val="000602DC"/>
    <w:rsid w:val="0006051A"/>
    <w:rsid w:val="00060656"/>
    <w:rsid w:val="0006067D"/>
    <w:rsid w:val="000606D9"/>
    <w:rsid w:val="00060927"/>
    <w:rsid w:val="00060CD6"/>
    <w:rsid w:val="00060F2F"/>
    <w:rsid w:val="0006118F"/>
    <w:rsid w:val="000614D4"/>
    <w:rsid w:val="0006159F"/>
    <w:rsid w:val="00061603"/>
    <w:rsid w:val="000619D5"/>
    <w:rsid w:val="00061B91"/>
    <w:rsid w:val="00061D78"/>
    <w:rsid w:val="00061E09"/>
    <w:rsid w:val="000621C4"/>
    <w:rsid w:val="00062287"/>
    <w:rsid w:val="000625E9"/>
    <w:rsid w:val="0006269D"/>
    <w:rsid w:val="000628A1"/>
    <w:rsid w:val="00062C57"/>
    <w:rsid w:val="00062ED0"/>
    <w:rsid w:val="00062FC9"/>
    <w:rsid w:val="00062FF6"/>
    <w:rsid w:val="00063019"/>
    <w:rsid w:val="000632B0"/>
    <w:rsid w:val="000634D2"/>
    <w:rsid w:val="00063652"/>
    <w:rsid w:val="000636A4"/>
    <w:rsid w:val="000636F9"/>
    <w:rsid w:val="000639EA"/>
    <w:rsid w:val="000639EF"/>
    <w:rsid w:val="00063A1F"/>
    <w:rsid w:val="00063CCD"/>
    <w:rsid w:val="00063D61"/>
    <w:rsid w:val="00064668"/>
    <w:rsid w:val="00064C20"/>
    <w:rsid w:val="00065034"/>
    <w:rsid w:val="0006597B"/>
    <w:rsid w:val="00065A72"/>
    <w:rsid w:val="00065CD2"/>
    <w:rsid w:val="00065DAC"/>
    <w:rsid w:val="00066337"/>
    <w:rsid w:val="0006645D"/>
    <w:rsid w:val="00066817"/>
    <w:rsid w:val="00066CB0"/>
    <w:rsid w:val="00066D0F"/>
    <w:rsid w:val="0006722D"/>
    <w:rsid w:val="00067410"/>
    <w:rsid w:val="00067646"/>
    <w:rsid w:val="000679B1"/>
    <w:rsid w:val="00067E04"/>
    <w:rsid w:val="00070407"/>
    <w:rsid w:val="0007050E"/>
    <w:rsid w:val="0007067C"/>
    <w:rsid w:val="000706BD"/>
    <w:rsid w:val="000706F0"/>
    <w:rsid w:val="00070A32"/>
    <w:rsid w:val="00070AC7"/>
    <w:rsid w:val="00070AF6"/>
    <w:rsid w:val="00070E23"/>
    <w:rsid w:val="00070E69"/>
    <w:rsid w:val="00070EFB"/>
    <w:rsid w:val="00071095"/>
    <w:rsid w:val="00071327"/>
    <w:rsid w:val="000713D0"/>
    <w:rsid w:val="0007146F"/>
    <w:rsid w:val="000715CB"/>
    <w:rsid w:val="00071642"/>
    <w:rsid w:val="00071AE9"/>
    <w:rsid w:val="00071C69"/>
    <w:rsid w:val="00072009"/>
    <w:rsid w:val="00072792"/>
    <w:rsid w:val="0007292B"/>
    <w:rsid w:val="00072AEA"/>
    <w:rsid w:val="00072D91"/>
    <w:rsid w:val="00072ECA"/>
    <w:rsid w:val="00073379"/>
    <w:rsid w:val="000736B0"/>
    <w:rsid w:val="00073730"/>
    <w:rsid w:val="00073AB6"/>
    <w:rsid w:val="00073DCE"/>
    <w:rsid w:val="00073DF6"/>
    <w:rsid w:val="00073F8B"/>
    <w:rsid w:val="00073FE1"/>
    <w:rsid w:val="0007408D"/>
    <w:rsid w:val="000740FC"/>
    <w:rsid w:val="00074148"/>
    <w:rsid w:val="00074678"/>
    <w:rsid w:val="00074B52"/>
    <w:rsid w:val="00074D03"/>
    <w:rsid w:val="00074DCB"/>
    <w:rsid w:val="00074DDE"/>
    <w:rsid w:val="000752DD"/>
    <w:rsid w:val="000752ED"/>
    <w:rsid w:val="0007576D"/>
    <w:rsid w:val="00075934"/>
    <w:rsid w:val="000759FD"/>
    <w:rsid w:val="00075DD6"/>
    <w:rsid w:val="00076135"/>
    <w:rsid w:val="0007620C"/>
    <w:rsid w:val="00076285"/>
    <w:rsid w:val="0007631F"/>
    <w:rsid w:val="00076432"/>
    <w:rsid w:val="00076578"/>
    <w:rsid w:val="00076729"/>
    <w:rsid w:val="00076833"/>
    <w:rsid w:val="00076C1A"/>
    <w:rsid w:val="00076CF2"/>
    <w:rsid w:val="00076D2E"/>
    <w:rsid w:val="000771AB"/>
    <w:rsid w:val="000778E0"/>
    <w:rsid w:val="00077ACC"/>
    <w:rsid w:val="00077B43"/>
    <w:rsid w:val="00080098"/>
    <w:rsid w:val="000801FD"/>
    <w:rsid w:val="000802D1"/>
    <w:rsid w:val="00080B64"/>
    <w:rsid w:val="00080BA8"/>
    <w:rsid w:val="00080BD5"/>
    <w:rsid w:val="00080C81"/>
    <w:rsid w:val="00080CA4"/>
    <w:rsid w:val="00080E45"/>
    <w:rsid w:val="00080F3F"/>
    <w:rsid w:val="00080F80"/>
    <w:rsid w:val="00081324"/>
    <w:rsid w:val="0008135B"/>
    <w:rsid w:val="000816DD"/>
    <w:rsid w:val="0008177F"/>
    <w:rsid w:val="000817AD"/>
    <w:rsid w:val="00081BBB"/>
    <w:rsid w:val="00081FD7"/>
    <w:rsid w:val="00082385"/>
    <w:rsid w:val="000824E6"/>
    <w:rsid w:val="0008251E"/>
    <w:rsid w:val="0008270F"/>
    <w:rsid w:val="00082767"/>
    <w:rsid w:val="00082ACD"/>
    <w:rsid w:val="00082CFA"/>
    <w:rsid w:val="00082DE8"/>
    <w:rsid w:val="00082EB0"/>
    <w:rsid w:val="00082F26"/>
    <w:rsid w:val="00083280"/>
    <w:rsid w:val="00083356"/>
    <w:rsid w:val="00083747"/>
    <w:rsid w:val="00083775"/>
    <w:rsid w:val="0008391D"/>
    <w:rsid w:val="000839C6"/>
    <w:rsid w:val="00083BB5"/>
    <w:rsid w:val="00083BCF"/>
    <w:rsid w:val="00083CAB"/>
    <w:rsid w:val="00083CF3"/>
    <w:rsid w:val="00083FCF"/>
    <w:rsid w:val="0008410B"/>
    <w:rsid w:val="000842F9"/>
    <w:rsid w:val="000843F0"/>
    <w:rsid w:val="00084475"/>
    <w:rsid w:val="00084487"/>
    <w:rsid w:val="000849B2"/>
    <w:rsid w:val="00084A4A"/>
    <w:rsid w:val="00084A58"/>
    <w:rsid w:val="00084ED8"/>
    <w:rsid w:val="00084FB9"/>
    <w:rsid w:val="0008502F"/>
    <w:rsid w:val="0008512A"/>
    <w:rsid w:val="00085238"/>
    <w:rsid w:val="00085284"/>
    <w:rsid w:val="000852FE"/>
    <w:rsid w:val="000853AC"/>
    <w:rsid w:val="000853D9"/>
    <w:rsid w:val="000853F5"/>
    <w:rsid w:val="0008578D"/>
    <w:rsid w:val="000858A4"/>
    <w:rsid w:val="00085C5B"/>
    <w:rsid w:val="00085C6A"/>
    <w:rsid w:val="00086007"/>
    <w:rsid w:val="00086126"/>
    <w:rsid w:val="00086134"/>
    <w:rsid w:val="00086827"/>
    <w:rsid w:val="0008689A"/>
    <w:rsid w:val="000870D2"/>
    <w:rsid w:val="000871D9"/>
    <w:rsid w:val="00087345"/>
    <w:rsid w:val="00087538"/>
    <w:rsid w:val="00087623"/>
    <w:rsid w:val="00087686"/>
    <w:rsid w:val="00087AD0"/>
    <w:rsid w:val="00087E4A"/>
    <w:rsid w:val="00090044"/>
    <w:rsid w:val="000900DE"/>
    <w:rsid w:val="00090212"/>
    <w:rsid w:val="000903B5"/>
    <w:rsid w:val="00090549"/>
    <w:rsid w:val="00090C11"/>
    <w:rsid w:val="000911E7"/>
    <w:rsid w:val="00091328"/>
    <w:rsid w:val="0009173E"/>
    <w:rsid w:val="00091BBB"/>
    <w:rsid w:val="00091C8C"/>
    <w:rsid w:val="00091D59"/>
    <w:rsid w:val="00092037"/>
    <w:rsid w:val="0009208A"/>
    <w:rsid w:val="0009208E"/>
    <w:rsid w:val="00092343"/>
    <w:rsid w:val="000923E0"/>
    <w:rsid w:val="000926F7"/>
    <w:rsid w:val="00092984"/>
    <w:rsid w:val="00092B39"/>
    <w:rsid w:val="00092B58"/>
    <w:rsid w:val="00092DA7"/>
    <w:rsid w:val="00092ED5"/>
    <w:rsid w:val="00093014"/>
    <w:rsid w:val="00093590"/>
    <w:rsid w:val="00093B1B"/>
    <w:rsid w:val="00093C5D"/>
    <w:rsid w:val="00093E77"/>
    <w:rsid w:val="00094374"/>
    <w:rsid w:val="00094386"/>
    <w:rsid w:val="0009438E"/>
    <w:rsid w:val="00094509"/>
    <w:rsid w:val="000945E4"/>
    <w:rsid w:val="00094692"/>
    <w:rsid w:val="0009471E"/>
    <w:rsid w:val="00094788"/>
    <w:rsid w:val="000948B6"/>
    <w:rsid w:val="0009494A"/>
    <w:rsid w:val="00094995"/>
    <w:rsid w:val="00094A9F"/>
    <w:rsid w:val="00094B35"/>
    <w:rsid w:val="000950BA"/>
    <w:rsid w:val="000952DD"/>
    <w:rsid w:val="000953D9"/>
    <w:rsid w:val="00095476"/>
    <w:rsid w:val="0009555E"/>
    <w:rsid w:val="000955A1"/>
    <w:rsid w:val="00095BB8"/>
    <w:rsid w:val="00095CDE"/>
    <w:rsid w:val="00095DC3"/>
    <w:rsid w:val="00095F53"/>
    <w:rsid w:val="000966A9"/>
    <w:rsid w:val="00096A54"/>
    <w:rsid w:val="00096DAE"/>
    <w:rsid w:val="00096E9F"/>
    <w:rsid w:val="00096F0C"/>
    <w:rsid w:val="0009736C"/>
    <w:rsid w:val="000977FE"/>
    <w:rsid w:val="0009782C"/>
    <w:rsid w:val="00097A89"/>
    <w:rsid w:val="00097B51"/>
    <w:rsid w:val="00097BF6"/>
    <w:rsid w:val="00097C05"/>
    <w:rsid w:val="00097D2A"/>
    <w:rsid w:val="000A03D4"/>
    <w:rsid w:val="000A0550"/>
    <w:rsid w:val="000A096B"/>
    <w:rsid w:val="000A0A87"/>
    <w:rsid w:val="000A0AB6"/>
    <w:rsid w:val="000A0BCD"/>
    <w:rsid w:val="000A0E91"/>
    <w:rsid w:val="000A0EBC"/>
    <w:rsid w:val="000A1156"/>
    <w:rsid w:val="000A1268"/>
    <w:rsid w:val="000A13D3"/>
    <w:rsid w:val="000A14E5"/>
    <w:rsid w:val="000A15E7"/>
    <w:rsid w:val="000A16F8"/>
    <w:rsid w:val="000A17D9"/>
    <w:rsid w:val="000A19A7"/>
    <w:rsid w:val="000A1BDE"/>
    <w:rsid w:val="000A1FF0"/>
    <w:rsid w:val="000A2097"/>
    <w:rsid w:val="000A2118"/>
    <w:rsid w:val="000A21F2"/>
    <w:rsid w:val="000A2579"/>
    <w:rsid w:val="000A261C"/>
    <w:rsid w:val="000A27BA"/>
    <w:rsid w:val="000A2833"/>
    <w:rsid w:val="000A2998"/>
    <w:rsid w:val="000A2B9A"/>
    <w:rsid w:val="000A2DCA"/>
    <w:rsid w:val="000A2F10"/>
    <w:rsid w:val="000A316A"/>
    <w:rsid w:val="000A349C"/>
    <w:rsid w:val="000A3675"/>
    <w:rsid w:val="000A3875"/>
    <w:rsid w:val="000A3D37"/>
    <w:rsid w:val="000A4182"/>
    <w:rsid w:val="000A4296"/>
    <w:rsid w:val="000A4649"/>
    <w:rsid w:val="000A46DE"/>
    <w:rsid w:val="000A4A16"/>
    <w:rsid w:val="000A4DB6"/>
    <w:rsid w:val="000A4FB1"/>
    <w:rsid w:val="000A50BD"/>
    <w:rsid w:val="000A5485"/>
    <w:rsid w:val="000A5836"/>
    <w:rsid w:val="000A5B3F"/>
    <w:rsid w:val="000A6259"/>
    <w:rsid w:val="000A62B7"/>
    <w:rsid w:val="000A6335"/>
    <w:rsid w:val="000A63F0"/>
    <w:rsid w:val="000A6491"/>
    <w:rsid w:val="000A6658"/>
    <w:rsid w:val="000A68AE"/>
    <w:rsid w:val="000A6C55"/>
    <w:rsid w:val="000A71F8"/>
    <w:rsid w:val="000A7449"/>
    <w:rsid w:val="000A7492"/>
    <w:rsid w:val="000A7760"/>
    <w:rsid w:val="000A77FB"/>
    <w:rsid w:val="000A7940"/>
    <w:rsid w:val="000A7992"/>
    <w:rsid w:val="000A79FA"/>
    <w:rsid w:val="000B0344"/>
    <w:rsid w:val="000B044E"/>
    <w:rsid w:val="000B0AC0"/>
    <w:rsid w:val="000B11D8"/>
    <w:rsid w:val="000B11E3"/>
    <w:rsid w:val="000B13BF"/>
    <w:rsid w:val="000B140E"/>
    <w:rsid w:val="000B1967"/>
    <w:rsid w:val="000B2049"/>
    <w:rsid w:val="000B2207"/>
    <w:rsid w:val="000B27C5"/>
    <w:rsid w:val="000B2BAD"/>
    <w:rsid w:val="000B2EEC"/>
    <w:rsid w:val="000B3232"/>
    <w:rsid w:val="000B3765"/>
    <w:rsid w:val="000B385D"/>
    <w:rsid w:val="000B3A2B"/>
    <w:rsid w:val="000B4124"/>
    <w:rsid w:val="000B4333"/>
    <w:rsid w:val="000B463E"/>
    <w:rsid w:val="000B46AD"/>
    <w:rsid w:val="000B46D7"/>
    <w:rsid w:val="000B4846"/>
    <w:rsid w:val="000B4AC7"/>
    <w:rsid w:val="000B4C27"/>
    <w:rsid w:val="000B4D0B"/>
    <w:rsid w:val="000B4DD9"/>
    <w:rsid w:val="000B53E5"/>
    <w:rsid w:val="000B56A3"/>
    <w:rsid w:val="000B573C"/>
    <w:rsid w:val="000B57D0"/>
    <w:rsid w:val="000B5836"/>
    <w:rsid w:val="000B5901"/>
    <w:rsid w:val="000B5A6A"/>
    <w:rsid w:val="000B5BC0"/>
    <w:rsid w:val="000B5C31"/>
    <w:rsid w:val="000B5CD6"/>
    <w:rsid w:val="000B5DD9"/>
    <w:rsid w:val="000B5E89"/>
    <w:rsid w:val="000B5E8A"/>
    <w:rsid w:val="000B6119"/>
    <w:rsid w:val="000B637D"/>
    <w:rsid w:val="000B67AA"/>
    <w:rsid w:val="000B694A"/>
    <w:rsid w:val="000B69F1"/>
    <w:rsid w:val="000B6A30"/>
    <w:rsid w:val="000B6CD7"/>
    <w:rsid w:val="000B6D8C"/>
    <w:rsid w:val="000B6DAB"/>
    <w:rsid w:val="000B6E79"/>
    <w:rsid w:val="000B7031"/>
    <w:rsid w:val="000B70E2"/>
    <w:rsid w:val="000B713A"/>
    <w:rsid w:val="000B7284"/>
    <w:rsid w:val="000B75CB"/>
    <w:rsid w:val="000B7628"/>
    <w:rsid w:val="000B7A49"/>
    <w:rsid w:val="000B7AAA"/>
    <w:rsid w:val="000B7BAE"/>
    <w:rsid w:val="000B7C58"/>
    <w:rsid w:val="000BADEF"/>
    <w:rsid w:val="000C039A"/>
    <w:rsid w:val="000C0511"/>
    <w:rsid w:val="000C0715"/>
    <w:rsid w:val="000C0A7C"/>
    <w:rsid w:val="000C0CEC"/>
    <w:rsid w:val="000C0D6E"/>
    <w:rsid w:val="000C0DA2"/>
    <w:rsid w:val="000C0DD0"/>
    <w:rsid w:val="000C0FB7"/>
    <w:rsid w:val="000C1053"/>
    <w:rsid w:val="000C1176"/>
    <w:rsid w:val="000C1585"/>
    <w:rsid w:val="000C15C3"/>
    <w:rsid w:val="000C1C84"/>
    <w:rsid w:val="000C1D29"/>
    <w:rsid w:val="000C1D3F"/>
    <w:rsid w:val="000C1E09"/>
    <w:rsid w:val="000C1E12"/>
    <w:rsid w:val="000C20C5"/>
    <w:rsid w:val="000C21BF"/>
    <w:rsid w:val="000C2231"/>
    <w:rsid w:val="000C2469"/>
    <w:rsid w:val="000C28EF"/>
    <w:rsid w:val="000C2B32"/>
    <w:rsid w:val="000C2D3E"/>
    <w:rsid w:val="000C2E2F"/>
    <w:rsid w:val="000C31E6"/>
    <w:rsid w:val="000C3245"/>
    <w:rsid w:val="000C326A"/>
    <w:rsid w:val="000C32E2"/>
    <w:rsid w:val="000C32ED"/>
    <w:rsid w:val="000C39BF"/>
    <w:rsid w:val="000C3AA3"/>
    <w:rsid w:val="000C3B51"/>
    <w:rsid w:val="000C3C55"/>
    <w:rsid w:val="000C3D9C"/>
    <w:rsid w:val="000C3E01"/>
    <w:rsid w:val="000C3EBF"/>
    <w:rsid w:val="000C47B9"/>
    <w:rsid w:val="000C481F"/>
    <w:rsid w:val="000C4A87"/>
    <w:rsid w:val="000C4E7E"/>
    <w:rsid w:val="000C4F8E"/>
    <w:rsid w:val="000C4FE7"/>
    <w:rsid w:val="000C502F"/>
    <w:rsid w:val="000C544B"/>
    <w:rsid w:val="000C56C0"/>
    <w:rsid w:val="000C573B"/>
    <w:rsid w:val="000C59B6"/>
    <w:rsid w:val="000C59D4"/>
    <w:rsid w:val="000C5AB2"/>
    <w:rsid w:val="000C5C87"/>
    <w:rsid w:val="000C5D47"/>
    <w:rsid w:val="000C5E7F"/>
    <w:rsid w:val="000C5EF2"/>
    <w:rsid w:val="000C5F5F"/>
    <w:rsid w:val="000C5F95"/>
    <w:rsid w:val="000C6192"/>
    <w:rsid w:val="000C6548"/>
    <w:rsid w:val="000C65FE"/>
    <w:rsid w:val="000C661C"/>
    <w:rsid w:val="000C679D"/>
    <w:rsid w:val="000C67DD"/>
    <w:rsid w:val="000C6A0F"/>
    <w:rsid w:val="000C6B4D"/>
    <w:rsid w:val="000C6C8D"/>
    <w:rsid w:val="000C6E96"/>
    <w:rsid w:val="000C6EC5"/>
    <w:rsid w:val="000C71DC"/>
    <w:rsid w:val="000C73ED"/>
    <w:rsid w:val="000C75A9"/>
    <w:rsid w:val="000C761E"/>
    <w:rsid w:val="000C769E"/>
    <w:rsid w:val="000C7C7D"/>
    <w:rsid w:val="000C7EF5"/>
    <w:rsid w:val="000D03D7"/>
    <w:rsid w:val="000D0789"/>
    <w:rsid w:val="000D0961"/>
    <w:rsid w:val="000D0982"/>
    <w:rsid w:val="000D09C0"/>
    <w:rsid w:val="000D0A54"/>
    <w:rsid w:val="000D0BB2"/>
    <w:rsid w:val="000D0D8D"/>
    <w:rsid w:val="000D0F07"/>
    <w:rsid w:val="000D0FF3"/>
    <w:rsid w:val="000D11B0"/>
    <w:rsid w:val="000D1532"/>
    <w:rsid w:val="000D189C"/>
    <w:rsid w:val="000D1D7E"/>
    <w:rsid w:val="000D1D80"/>
    <w:rsid w:val="000D2666"/>
    <w:rsid w:val="000D27FE"/>
    <w:rsid w:val="000D2871"/>
    <w:rsid w:val="000D2A53"/>
    <w:rsid w:val="000D2C1B"/>
    <w:rsid w:val="000D2F28"/>
    <w:rsid w:val="000D2F4C"/>
    <w:rsid w:val="000D326A"/>
    <w:rsid w:val="000D3319"/>
    <w:rsid w:val="000D3583"/>
    <w:rsid w:val="000D3648"/>
    <w:rsid w:val="000D37D2"/>
    <w:rsid w:val="000D395A"/>
    <w:rsid w:val="000D3B2C"/>
    <w:rsid w:val="000D3CCA"/>
    <w:rsid w:val="000D3F5B"/>
    <w:rsid w:val="000D3F79"/>
    <w:rsid w:val="000D40EA"/>
    <w:rsid w:val="000D411A"/>
    <w:rsid w:val="000D476C"/>
    <w:rsid w:val="000D4841"/>
    <w:rsid w:val="000D4D8B"/>
    <w:rsid w:val="000D4E9D"/>
    <w:rsid w:val="000D52B9"/>
    <w:rsid w:val="000D52C9"/>
    <w:rsid w:val="000D53AC"/>
    <w:rsid w:val="000D53DB"/>
    <w:rsid w:val="000D5403"/>
    <w:rsid w:val="000D5802"/>
    <w:rsid w:val="000D5866"/>
    <w:rsid w:val="000D594C"/>
    <w:rsid w:val="000D5AD2"/>
    <w:rsid w:val="000D5B31"/>
    <w:rsid w:val="000D5BA3"/>
    <w:rsid w:val="000D5BAD"/>
    <w:rsid w:val="000D5D11"/>
    <w:rsid w:val="000D5DCB"/>
    <w:rsid w:val="000D5E5E"/>
    <w:rsid w:val="000D628D"/>
    <w:rsid w:val="000D6482"/>
    <w:rsid w:val="000D657C"/>
    <w:rsid w:val="000D6860"/>
    <w:rsid w:val="000D6926"/>
    <w:rsid w:val="000D69FD"/>
    <w:rsid w:val="000D6D21"/>
    <w:rsid w:val="000D6E0B"/>
    <w:rsid w:val="000D6EDA"/>
    <w:rsid w:val="000D7244"/>
    <w:rsid w:val="000D755A"/>
    <w:rsid w:val="000D7620"/>
    <w:rsid w:val="000D7638"/>
    <w:rsid w:val="000D7658"/>
    <w:rsid w:val="000D7BB5"/>
    <w:rsid w:val="000E0177"/>
    <w:rsid w:val="000E0670"/>
    <w:rsid w:val="000E068E"/>
    <w:rsid w:val="000E06EA"/>
    <w:rsid w:val="000E0752"/>
    <w:rsid w:val="000E082A"/>
    <w:rsid w:val="000E0AFF"/>
    <w:rsid w:val="000E0E71"/>
    <w:rsid w:val="000E10C0"/>
    <w:rsid w:val="000E160F"/>
    <w:rsid w:val="000E1622"/>
    <w:rsid w:val="000E16DA"/>
    <w:rsid w:val="000E1701"/>
    <w:rsid w:val="000E19C5"/>
    <w:rsid w:val="000E19DC"/>
    <w:rsid w:val="000E1ADB"/>
    <w:rsid w:val="000E1DE7"/>
    <w:rsid w:val="000E1F23"/>
    <w:rsid w:val="000E24B6"/>
    <w:rsid w:val="000E28C2"/>
    <w:rsid w:val="000E2A09"/>
    <w:rsid w:val="000E2BEC"/>
    <w:rsid w:val="000E2D01"/>
    <w:rsid w:val="000E2EEE"/>
    <w:rsid w:val="000E2F04"/>
    <w:rsid w:val="000E31BB"/>
    <w:rsid w:val="000E3248"/>
    <w:rsid w:val="000E3348"/>
    <w:rsid w:val="000E37BD"/>
    <w:rsid w:val="000E382C"/>
    <w:rsid w:val="000E3855"/>
    <w:rsid w:val="000E386E"/>
    <w:rsid w:val="000E3A06"/>
    <w:rsid w:val="000E3B31"/>
    <w:rsid w:val="000E3B91"/>
    <w:rsid w:val="000E3D7C"/>
    <w:rsid w:val="000E3DAF"/>
    <w:rsid w:val="000E3EA4"/>
    <w:rsid w:val="000E3F5C"/>
    <w:rsid w:val="000E40A4"/>
    <w:rsid w:val="000E41BD"/>
    <w:rsid w:val="000E421A"/>
    <w:rsid w:val="000E46D1"/>
    <w:rsid w:val="000E46E2"/>
    <w:rsid w:val="000E4871"/>
    <w:rsid w:val="000E4990"/>
    <w:rsid w:val="000E4B89"/>
    <w:rsid w:val="000E4BB3"/>
    <w:rsid w:val="000E4C5A"/>
    <w:rsid w:val="000E4C63"/>
    <w:rsid w:val="000E4CC2"/>
    <w:rsid w:val="000E4FC7"/>
    <w:rsid w:val="000E511B"/>
    <w:rsid w:val="000E517B"/>
    <w:rsid w:val="000E51F3"/>
    <w:rsid w:val="000E5346"/>
    <w:rsid w:val="000E53A1"/>
    <w:rsid w:val="000E5C12"/>
    <w:rsid w:val="000E5C5B"/>
    <w:rsid w:val="000E5D3B"/>
    <w:rsid w:val="000E65DC"/>
    <w:rsid w:val="000E6608"/>
    <w:rsid w:val="000E67C5"/>
    <w:rsid w:val="000E6831"/>
    <w:rsid w:val="000E6CAD"/>
    <w:rsid w:val="000E6DE1"/>
    <w:rsid w:val="000E734B"/>
    <w:rsid w:val="000E752F"/>
    <w:rsid w:val="000E790C"/>
    <w:rsid w:val="000E7FE3"/>
    <w:rsid w:val="000E7FF8"/>
    <w:rsid w:val="000F00FA"/>
    <w:rsid w:val="000F034E"/>
    <w:rsid w:val="000F073A"/>
    <w:rsid w:val="000F0794"/>
    <w:rsid w:val="000F0AD1"/>
    <w:rsid w:val="000F0AE2"/>
    <w:rsid w:val="000F0BED"/>
    <w:rsid w:val="000F0D16"/>
    <w:rsid w:val="000F0DB0"/>
    <w:rsid w:val="000F0EEC"/>
    <w:rsid w:val="000F0F44"/>
    <w:rsid w:val="000F0FD8"/>
    <w:rsid w:val="000F1073"/>
    <w:rsid w:val="000F10D0"/>
    <w:rsid w:val="000F1311"/>
    <w:rsid w:val="000F1480"/>
    <w:rsid w:val="000F17D6"/>
    <w:rsid w:val="000F187E"/>
    <w:rsid w:val="000F247D"/>
    <w:rsid w:val="000F2AB5"/>
    <w:rsid w:val="000F2C12"/>
    <w:rsid w:val="000F36AE"/>
    <w:rsid w:val="000F3724"/>
    <w:rsid w:val="000F3C79"/>
    <w:rsid w:val="000F3DC3"/>
    <w:rsid w:val="000F3DE2"/>
    <w:rsid w:val="000F4133"/>
    <w:rsid w:val="000F446F"/>
    <w:rsid w:val="000F45CA"/>
    <w:rsid w:val="000F463A"/>
    <w:rsid w:val="000F4917"/>
    <w:rsid w:val="000F4945"/>
    <w:rsid w:val="000F4C92"/>
    <w:rsid w:val="000F5489"/>
    <w:rsid w:val="000F54FC"/>
    <w:rsid w:val="000F5922"/>
    <w:rsid w:val="000F59CE"/>
    <w:rsid w:val="000F5B09"/>
    <w:rsid w:val="000F5C66"/>
    <w:rsid w:val="000F5E42"/>
    <w:rsid w:val="000F610A"/>
    <w:rsid w:val="000F645E"/>
    <w:rsid w:val="000F6505"/>
    <w:rsid w:val="000F656A"/>
    <w:rsid w:val="000F6874"/>
    <w:rsid w:val="000F6B4D"/>
    <w:rsid w:val="000F6B8F"/>
    <w:rsid w:val="000F6D3B"/>
    <w:rsid w:val="000F6E5A"/>
    <w:rsid w:val="000F6F3C"/>
    <w:rsid w:val="000F71A2"/>
    <w:rsid w:val="000F760E"/>
    <w:rsid w:val="000F76ED"/>
    <w:rsid w:val="000F7AAD"/>
    <w:rsid w:val="000F7B79"/>
    <w:rsid w:val="000F7CDA"/>
    <w:rsid w:val="0010074E"/>
    <w:rsid w:val="0010086D"/>
    <w:rsid w:val="00100877"/>
    <w:rsid w:val="0010099A"/>
    <w:rsid w:val="00100CC3"/>
    <w:rsid w:val="00100D10"/>
    <w:rsid w:val="00100E4F"/>
    <w:rsid w:val="0010111F"/>
    <w:rsid w:val="001011CE"/>
    <w:rsid w:val="00101461"/>
    <w:rsid w:val="0010181B"/>
    <w:rsid w:val="00101AB9"/>
    <w:rsid w:val="00101BF3"/>
    <w:rsid w:val="00101D43"/>
    <w:rsid w:val="00101FC5"/>
    <w:rsid w:val="0010208F"/>
    <w:rsid w:val="00102379"/>
    <w:rsid w:val="0010249E"/>
    <w:rsid w:val="00102561"/>
    <w:rsid w:val="001025EB"/>
    <w:rsid w:val="0010265C"/>
    <w:rsid w:val="001027EB"/>
    <w:rsid w:val="00102858"/>
    <w:rsid w:val="00102CC7"/>
    <w:rsid w:val="00102D5E"/>
    <w:rsid w:val="001033CE"/>
    <w:rsid w:val="001034AA"/>
    <w:rsid w:val="00103ABF"/>
    <w:rsid w:val="00103AE5"/>
    <w:rsid w:val="00103BB7"/>
    <w:rsid w:val="00103BDE"/>
    <w:rsid w:val="00103CEE"/>
    <w:rsid w:val="00103E53"/>
    <w:rsid w:val="00103F1D"/>
    <w:rsid w:val="0010438F"/>
    <w:rsid w:val="00104416"/>
    <w:rsid w:val="0010471F"/>
    <w:rsid w:val="001049F8"/>
    <w:rsid w:val="00104C32"/>
    <w:rsid w:val="00104DF8"/>
    <w:rsid w:val="00104E96"/>
    <w:rsid w:val="00104E97"/>
    <w:rsid w:val="00104F37"/>
    <w:rsid w:val="001052DC"/>
    <w:rsid w:val="001056E6"/>
    <w:rsid w:val="001059C5"/>
    <w:rsid w:val="00106020"/>
    <w:rsid w:val="00106223"/>
    <w:rsid w:val="00106592"/>
    <w:rsid w:val="00106D79"/>
    <w:rsid w:val="00106E06"/>
    <w:rsid w:val="001071FD"/>
    <w:rsid w:val="00107252"/>
    <w:rsid w:val="001072BF"/>
    <w:rsid w:val="001072F8"/>
    <w:rsid w:val="00107411"/>
    <w:rsid w:val="001076A9"/>
    <w:rsid w:val="001077ED"/>
    <w:rsid w:val="001077F0"/>
    <w:rsid w:val="001078AE"/>
    <w:rsid w:val="00107D6D"/>
    <w:rsid w:val="00107EA0"/>
    <w:rsid w:val="00110044"/>
    <w:rsid w:val="0011011D"/>
    <w:rsid w:val="00110548"/>
    <w:rsid w:val="00110E28"/>
    <w:rsid w:val="00110F61"/>
    <w:rsid w:val="00111352"/>
    <w:rsid w:val="0011142C"/>
    <w:rsid w:val="001114DA"/>
    <w:rsid w:val="00111581"/>
    <w:rsid w:val="001117C8"/>
    <w:rsid w:val="00111B69"/>
    <w:rsid w:val="00111C77"/>
    <w:rsid w:val="00111CAA"/>
    <w:rsid w:val="0011206A"/>
    <w:rsid w:val="00112177"/>
    <w:rsid w:val="00112312"/>
    <w:rsid w:val="00112391"/>
    <w:rsid w:val="001124C6"/>
    <w:rsid w:val="00112656"/>
    <w:rsid w:val="001127D6"/>
    <w:rsid w:val="0011292A"/>
    <w:rsid w:val="00112B90"/>
    <w:rsid w:val="001131C4"/>
    <w:rsid w:val="001133A3"/>
    <w:rsid w:val="00113748"/>
    <w:rsid w:val="001139C1"/>
    <w:rsid w:val="00113AE0"/>
    <w:rsid w:val="00113CF9"/>
    <w:rsid w:val="00113F07"/>
    <w:rsid w:val="00113F55"/>
    <w:rsid w:val="00113F8E"/>
    <w:rsid w:val="00114025"/>
    <w:rsid w:val="001140C6"/>
    <w:rsid w:val="00114139"/>
    <w:rsid w:val="001141FE"/>
    <w:rsid w:val="001148C1"/>
    <w:rsid w:val="001149A5"/>
    <w:rsid w:val="00114A6B"/>
    <w:rsid w:val="00115057"/>
    <w:rsid w:val="00115177"/>
    <w:rsid w:val="001151BC"/>
    <w:rsid w:val="0011584F"/>
    <w:rsid w:val="00115F22"/>
    <w:rsid w:val="001164A8"/>
    <w:rsid w:val="0011653D"/>
    <w:rsid w:val="00116755"/>
    <w:rsid w:val="0011699B"/>
    <w:rsid w:val="00116ACD"/>
    <w:rsid w:val="00116AD8"/>
    <w:rsid w:val="00116C76"/>
    <w:rsid w:val="00116D30"/>
    <w:rsid w:val="00116F85"/>
    <w:rsid w:val="00117064"/>
    <w:rsid w:val="001170E6"/>
    <w:rsid w:val="001171D2"/>
    <w:rsid w:val="001174A7"/>
    <w:rsid w:val="001175C2"/>
    <w:rsid w:val="00117897"/>
    <w:rsid w:val="00117A6B"/>
    <w:rsid w:val="00117BA8"/>
    <w:rsid w:val="00117C67"/>
    <w:rsid w:val="00117C77"/>
    <w:rsid w:val="00117FFC"/>
    <w:rsid w:val="00120957"/>
    <w:rsid w:val="00120A34"/>
    <w:rsid w:val="00120F1A"/>
    <w:rsid w:val="00120F9B"/>
    <w:rsid w:val="001211D1"/>
    <w:rsid w:val="001219D9"/>
    <w:rsid w:val="00121B9F"/>
    <w:rsid w:val="00121CE3"/>
    <w:rsid w:val="00121FC5"/>
    <w:rsid w:val="00122038"/>
    <w:rsid w:val="0012223A"/>
    <w:rsid w:val="0012250C"/>
    <w:rsid w:val="00122781"/>
    <w:rsid w:val="0012285D"/>
    <w:rsid w:val="00122902"/>
    <w:rsid w:val="00122A1A"/>
    <w:rsid w:val="00122A8F"/>
    <w:rsid w:val="00122B13"/>
    <w:rsid w:val="00122B1E"/>
    <w:rsid w:val="00122C95"/>
    <w:rsid w:val="001230FF"/>
    <w:rsid w:val="001231FC"/>
    <w:rsid w:val="00123251"/>
    <w:rsid w:val="001233C4"/>
    <w:rsid w:val="001235D3"/>
    <w:rsid w:val="00123665"/>
    <w:rsid w:val="0012368B"/>
    <w:rsid w:val="00123825"/>
    <w:rsid w:val="00123D76"/>
    <w:rsid w:val="00124098"/>
    <w:rsid w:val="00124BF9"/>
    <w:rsid w:val="00124C40"/>
    <w:rsid w:val="00124CF3"/>
    <w:rsid w:val="00124E97"/>
    <w:rsid w:val="0012552D"/>
    <w:rsid w:val="00125863"/>
    <w:rsid w:val="00125876"/>
    <w:rsid w:val="00125923"/>
    <w:rsid w:val="00125957"/>
    <w:rsid w:val="001259C5"/>
    <w:rsid w:val="00125D0B"/>
    <w:rsid w:val="00125FEA"/>
    <w:rsid w:val="0012604D"/>
    <w:rsid w:val="001260DF"/>
    <w:rsid w:val="0012640F"/>
    <w:rsid w:val="00126463"/>
    <w:rsid w:val="001264B2"/>
    <w:rsid w:val="0012665C"/>
    <w:rsid w:val="0012675F"/>
    <w:rsid w:val="00126907"/>
    <w:rsid w:val="00127118"/>
    <w:rsid w:val="00127132"/>
    <w:rsid w:val="001274CE"/>
    <w:rsid w:val="0012794E"/>
    <w:rsid w:val="0012795F"/>
    <w:rsid w:val="00127D0F"/>
    <w:rsid w:val="00127D7E"/>
    <w:rsid w:val="0013002A"/>
    <w:rsid w:val="0013009C"/>
    <w:rsid w:val="0013056F"/>
    <w:rsid w:val="001305FB"/>
    <w:rsid w:val="001307F8"/>
    <w:rsid w:val="00130955"/>
    <w:rsid w:val="00130B86"/>
    <w:rsid w:val="00130D9B"/>
    <w:rsid w:val="00130E18"/>
    <w:rsid w:val="00130F0B"/>
    <w:rsid w:val="00131038"/>
    <w:rsid w:val="00131041"/>
    <w:rsid w:val="001315EB"/>
    <w:rsid w:val="001316CB"/>
    <w:rsid w:val="0013186B"/>
    <w:rsid w:val="00131962"/>
    <w:rsid w:val="00131DAA"/>
    <w:rsid w:val="00131E88"/>
    <w:rsid w:val="00132299"/>
    <w:rsid w:val="0013243E"/>
    <w:rsid w:val="001324E0"/>
    <w:rsid w:val="001326B5"/>
    <w:rsid w:val="00132777"/>
    <w:rsid w:val="00132880"/>
    <w:rsid w:val="00132A12"/>
    <w:rsid w:val="00132A4B"/>
    <w:rsid w:val="00132A94"/>
    <w:rsid w:val="001330E6"/>
    <w:rsid w:val="0013339A"/>
    <w:rsid w:val="0013339D"/>
    <w:rsid w:val="00133694"/>
    <w:rsid w:val="001338C6"/>
    <w:rsid w:val="00133C97"/>
    <w:rsid w:val="00133E97"/>
    <w:rsid w:val="00133FDA"/>
    <w:rsid w:val="0013415D"/>
    <w:rsid w:val="0013418C"/>
    <w:rsid w:val="001348B3"/>
    <w:rsid w:val="001349E4"/>
    <w:rsid w:val="001349EA"/>
    <w:rsid w:val="00134A7B"/>
    <w:rsid w:val="00134E62"/>
    <w:rsid w:val="00134F69"/>
    <w:rsid w:val="00135864"/>
    <w:rsid w:val="00135936"/>
    <w:rsid w:val="00135D1D"/>
    <w:rsid w:val="00135DC6"/>
    <w:rsid w:val="00135E38"/>
    <w:rsid w:val="00135EE2"/>
    <w:rsid w:val="00135F13"/>
    <w:rsid w:val="0013618C"/>
    <w:rsid w:val="001362EB"/>
    <w:rsid w:val="0013645C"/>
    <w:rsid w:val="001366C6"/>
    <w:rsid w:val="0013678D"/>
    <w:rsid w:val="0013705E"/>
    <w:rsid w:val="0013716F"/>
    <w:rsid w:val="0013729F"/>
    <w:rsid w:val="001372E4"/>
    <w:rsid w:val="00137726"/>
    <w:rsid w:val="00137922"/>
    <w:rsid w:val="0013796D"/>
    <w:rsid w:val="00137DB1"/>
    <w:rsid w:val="00137E4E"/>
    <w:rsid w:val="00137FAD"/>
    <w:rsid w:val="00137FED"/>
    <w:rsid w:val="00140199"/>
    <w:rsid w:val="0014035D"/>
    <w:rsid w:val="001404A6"/>
    <w:rsid w:val="0014079D"/>
    <w:rsid w:val="00140F94"/>
    <w:rsid w:val="001413B0"/>
    <w:rsid w:val="001416C8"/>
    <w:rsid w:val="001416EF"/>
    <w:rsid w:val="00141814"/>
    <w:rsid w:val="00141A78"/>
    <w:rsid w:val="00141B2B"/>
    <w:rsid w:val="00142011"/>
    <w:rsid w:val="001423B9"/>
    <w:rsid w:val="001428DB"/>
    <w:rsid w:val="00142C61"/>
    <w:rsid w:val="00143049"/>
    <w:rsid w:val="0014361A"/>
    <w:rsid w:val="00143670"/>
    <w:rsid w:val="00143A9B"/>
    <w:rsid w:val="0014408D"/>
    <w:rsid w:val="0014415E"/>
    <w:rsid w:val="0014425A"/>
    <w:rsid w:val="00144347"/>
    <w:rsid w:val="001443C5"/>
    <w:rsid w:val="00144400"/>
    <w:rsid w:val="0014462E"/>
    <w:rsid w:val="001446E5"/>
    <w:rsid w:val="0014488D"/>
    <w:rsid w:val="001449EF"/>
    <w:rsid w:val="00144B78"/>
    <w:rsid w:val="00144CC4"/>
    <w:rsid w:val="00144E6E"/>
    <w:rsid w:val="00144F66"/>
    <w:rsid w:val="00144F8A"/>
    <w:rsid w:val="00145292"/>
    <w:rsid w:val="001456DB"/>
    <w:rsid w:val="00145826"/>
    <w:rsid w:val="00145A65"/>
    <w:rsid w:val="00145E53"/>
    <w:rsid w:val="00146129"/>
    <w:rsid w:val="001463CD"/>
    <w:rsid w:val="001463FD"/>
    <w:rsid w:val="0014669A"/>
    <w:rsid w:val="001467FA"/>
    <w:rsid w:val="00146D19"/>
    <w:rsid w:val="00147086"/>
    <w:rsid w:val="001472B2"/>
    <w:rsid w:val="001473E8"/>
    <w:rsid w:val="001479C2"/>
    <w:rsid w:val="00147BFF"/>
    <w:rsid w:val="00147CE9"/>
    <w:rsid w:val="00147D4D"/>
    <w:rsid w:val="00150478"/>
    <w:rsid w:val="001505BD"/>
    <w:rsid w:val="00150737"/>
    <w:rsid w:val="00150CE1"/>
    <w:rsid w:val="00150D73"/>
    <w:rsid w:val="00150E16"/>
    <w:rsid w:val="00150E31"/>
    <w:rsid w:val="00150F26"/>
    <w:rsid w:val="001511C6"/>
    <w:rsid w:val="001516B7"/>
    <w:rsid w:val="0015173F"/>
    <w:rsid w:val="00151760"/>
    <w:rsid w:val="00151870"/>
    <w:rsid w:val="00151A52"/>
    <w:rsid w:val="00151A61"/>
    <w:rsid w:val="00151C4C"/>
    <w:rsid w:val="00151D22"/>
    <w:rsid w:val="001526E0"/>
    <w:rsid w:val="00152787"/>
    <w:rsid w:val="00152853"/>
    <w:rsid w:val="001528C6"/>
    <w:rsid w:val="00152E8D"/>
    <w:rsid w:val="001531FB"/>
    <w:rsid w:val="0015320A"/>
    <w:rsid w:val="001533C8"/>
    <w:rsid w:val="0015355D"/>
    <w:rsid w:val="00153767"/>
    <w:rsid w:val="00153840"/>
    <w:rsid w:val="00154194"/>
    <w:rsid w:val="001542B3"/>
    <w:rsid w:val="00154392"/>
    <w:rsid w:val="001544D5"/>
    <w:rsid w:val="00154565"/>
    <w:rsid w:val="001545A3"/>
    <w:rsid w:val="00154641"/>
    <w:rsid w:val="001548F2"/>
    <w:rsid w:val="001549D5"/>
    <w:rsid w:val="00154C3B"/>
    <w:rsid w:val="00154CA4"/>
    <w:rsid w:val="00154F9D"/>
    <w:rsid w:val="00155173"/>
    <w:rsid w:val="001554F2"/>
    <w:rsid w:val="0015567B"/>
    <w:rsid w:val="00155901"/>
    <w:rsid w:val="001559B7"/>
    <w:rsid w:val="00155AFE"/>
    <w:rsid w:val="00155B29"/>
    <w:rsid w:val="00155CBE"/>
    <w:rsid w:val="00155EEA"/>
    <w:rsid w:val="00156030"/>
    <w:rsid w:val="0015626B"/>
    <w:rsid w:val="0015635D"/>
    <w:rsid w:val="00156373"/>
    <w:rsid w:val="00156710"/>
    <w:rsid w:val="0015673D"/>
    <w:rsid w:val="00156E3E"/>
    <w:rsid w:val="00156FF3"/>
    <w:rsid w:val="00157171"/>
    <w:rsid w:val="00157313"/>
    <w:rsid w:val="00157363"/>
    <w:rsid w:val="001576AF"/>
    <w:rsid w:val="001576BD"/>
    <w:rsid w:val="001578AB"/>
    <w:rsid w:val="00157B68"/>
    <w:rsid w:val="00157B8B"/>
    <w:rsid w:val="00157DFC"/>
    <w:rsid w:val="00157FC1"/>
    <w:rsid w:val="00160128"/>
    <w:rsid w:val="001601A9"/>
    <w:rsid w:val="0016026A"/>
    <w:rsid w:val="001604DF"/>
    <w:rsid w:val="001605FD"/>
    <w:rsid w:val="00160603"/>
    <w:rsid w:val="001607B4"/>
    <w:rsid w:val="001607FA"/>
    <w:rsid w:val="0016096B"/>
    <w:rsid w:val="00160AEA"/>
    <w:rsid w:val="00160B61"/>
    <w:rsid w:val="00160C0D"/>
    <w:rsid w:val="00160D89"/>
    <w:rsid w:val="00160D96"/>
    <w:rsid w:val="00160F38"/>
    <w:rsid w:val="00160F6D"/>
    <w:rsid w:val="00161375"/>
    <w:rsid w:val="001617B2"/>
    <w:rsid w:val="00161A07"/>
    <w:rsid w:val="00161A6E"/>
    <w:rsid w:val="00161C33"/>
    <w:rsid w:val="00161CB2"/>
    <w:rsid w:val="00161F3B"/>
    <w:rsid w:val="001620CB"/>
    <w:rsid w:val="00162207"/>
    <w:rsid w:val="0016222A"/>
    <w:rsid w:val="00162347"/>
    <w:rsid w:val="001625FA"/>
    <w:rsid w:val="001627B2"/>
    <w:rsid w:val="00162850"/>
    <w:rsid w:val="00162955"/>
    <w:rsid w:val="00162960"/>
    <w:rsid w:val="0016298C"/>
    <w:rsid w:val="001629E6"/>
    <w:rsid w:val="00162BA7"/>
    <w:rsid w:val="00162E76"/>
    <w:rsid w:val="0016318D"/>
    <w:rsid w:val="00163212"/>
    <w:rsid w:val="00163390"/>
    <w:rsid w:val="001636E8"/>
    <w:rsid w:val="001638A7"/>
    <w:rsid w:val="001638C3"/>
    <w:rsid w:val="00163B1F"/>
    <w:rsid w:val="00163F0F"/>
    <w:rsid w:val="001643BC"/>
    <w:rsid w:val="00164673"/>
    <w:rsid w:val="0016489B"/>
    <w:rsid w:val="001648B5"/>
    <w:rsid w:val="0016493D"/>
    <w:rsid w:val="0016498B"/>
    <w:rsid w:val="00164CCA"/>
    <w:rsid w:val="00164DD8"/>
    <w:rsid w:val="001650BF"/>
    <w:rsid w:val="001652B6"/>
    <w:rsid w:val="00165353"/>
    <w:rsid w:val="001653F8"/>
    <w:rsid w:val="00165492"/>
    <w:rsid w:val="001654A3"/>
    <w:rsid w:val="00165802"/>
    <w:rsid w:val="00165811"/>
    <w:rsid w:val="00165AF3"/>
    <w:rsid w:val="00165B98"/>
    <w:rsid w:val="00166158"/>
    <w:rsid w:val="001661F6"/>
    <w:rsid w:val="001662BD"/>
    <w:rsid w:val="0016678A"/>
    <w:rsid w:val="00166C23"/>
    <w:rsid w:val="00167324"/>
    <w:rsid w:val="00167483"/>
    <w:rsid w:val="0016751B"/>
    <w:rsid w:val="00167531"/>
    <w:rsid w:val="001676D4"/>
    <w:rsid w:val="001678AE"/>
    <w:rsid w:val="00167A21"/>
    <w:rsid w:val="00167A82"/>
    <w:rsid w:val="00167D06"/>
    <w:rsid w:val="00167D2D"/>
    <w:rsid w:val="00167DE9"/>
    <w:rsid w:val="00167FA7"/>
    <w:rsid w:val="00170139"/>
    <w:rsid w:val="001702E3"/>
    <w:rsid w:val="0017061E"/>
    <w:rsid w:val="001709EE"/>
    <w:rsid w:val="00170A84"/>
    <w:rsid w:val="00170B6C"/>
    <w:rsid w:val="00170E9D"/>
    <w:rsid w:val="0017122B"/>
    <w:rsid w:val="00171471"/>
    <w:rsid w:val="00171D7E"/>
    <w:rsid w:val="00172251"/>
    <w:rsid w:val="00172314"/>
    <w:rsid w:val="00172641"/>
    <w:rsid w:val="00172685"/>
    <w:rsid w:val="00172809"/>
    <w:rsid w:val="001729BF"/>
    <w:rsid w:val="001729CA"/>
    <w:rsid w:val="00172A5A"/>
    <w:rsid w:val="00172F65"/>
    <w:rsid w:val="001730EC"/>
    <w:rsid w:val="00173340"/>
    <w:rsid w:val="0017364C"/>
    <w:rsid w:val="00173765"/>
    <w:rsid w:val="00173BB9"/>
    <w:rsid w:val="00173F45"/>
    <w:rsid w:val="00174229"/>
    <w:rsid w:val="00174B68"/>
    <w:rsid w:val="00174D57"/>
    <w:rsid w:val="00175244"/>
    <w:rsid w:val="0017533E"/>
    <w:rsid w:val="001753B0"/>
    <w:rsid w:val="001757B2"/>
    <w:rsid w:val="001758C4"/>
    <w:rsid w:val="00175DC9"/>
    <w:rsid w:val="00175FBA"/>
    <w:rsid w:val="00176732"/>
    <w:rsid w:val="001767F4"/>
    <w:rsid w:val="00176934"/>
    <w:rsid w:val="00176B65"/>
    <w:rsid w:val="00176BA9"/>
    <w:rsid w:val="00177129"/>
    <w:rsid w:val="00177142"/>
    <w:rsid w:val="00177272"/>
    <w:rsid w:val="001774CC"/>
    <w:rsid w:val="00177591"/>
    <w:rsid w:val="00177780"/>
    <w:rsid w:val="001777EB"/>
    <w:rsid w:val="00177828"/>
    <w:rsid w:val="00177888"/>
    <w:rsid w:val="00177AF4"/>
    <w:rsid w:val="00177D16"/>
    <w:rsid w:val="00177EDA"/>
    <w:rsid w:val="00177F7C"/>
    <w:rsid w:val="00177FC4"/>
    <w:rsid w:val="00180867"/>
    <w:rsid w:val="00180AC8"/>
    <w:rsid w:val="00180BDE"/>
    <w:rsid w:val="00180C08"/>
    <w:rsid w:val="00180CF6"/>
    <w:rsid w:val="00181250"/>
    <w:rsid w:val="0018131F"/>
    <w:rsid w:val="001814A4"/>
    <w:rsid w:val="0018192C"/>
    <w:rsid w:val="00181ABB"/>
    <w:rsid w:val="00181E5B"/>
    <w:rsid w:val="00181F2D"/>
    <w:rsid w:val="0018200F"/>
    <w:rsid w:val="0018217A"/>
    <w:rsid w:val="00182397"/>
    <w:rsid w:val="00182521"/>
    <w:rsid w:val="00182594"/>
    <w:rsid w:val="001827AA"/>
    <w:rsid w:val="00182957"/>
    <w:rsid w:val="00182CB4"/>
    <w:rsid w:val="00182D8C"/>
    <w:rsid w:val="00182DA2"/>
    <w:rsid w:val="00182E5E"/>
    <w:rsid w:val="00182FBC"/>
    <w:rsid w:val="0018329F"/>
    <w:rsid w:val="001834A4"/>
    <w:rsid w:val="0018358B"/>
    <w:rsid w:val="00183739"/>
    <w:rsid w:val="00183B79"/>
    <w:rsid w:val="00183FB4"/>
    <w:rsid w:val="00184131"/>
    <w:rsid w:val="001841BA"/>
    <w:rsid w:val="001842F7"/>
    <w:rsid w:val="001844C6"/>
    <w:rsid w:val="00184A14"/>
    <w:rsid w:val="00184CB2"/>
    <w:rsid w:val="001856E4"/>
    <w:rsid w:val="001857B8"/>
    <w:rsid w:val="00185B4D"/>
    <w:rsid w:val="00185B8A"/>
    <w:rsid w:val="00185DF7"/>
    <w:rsid w:val="00185E7D"/>
    <w:rsid w:val="00185EC9"/>
    <w:rsid w:val="00186205"/>
    <w:rsid w:val="0018641E"/>
    <w:rsid w:val="00186534"/>
    <w:rsid w:val="00186622"/>
    <w:rsid w:val="0018665B"/>
    <w:rsid w:val="0018677E"/>
    <w:rsid w:val="001869EC"/>
    <w:rsid w:val="00186A6A"/>
    <w:rsid w:val="00186AC1"/>
    <w:rsid w:val="00186AD4"/>
    <w:rsid w:val="001872A0"/>
    <w:rsid w:val="00187709"/>
    <w:rsid w:val="00187C44"/>
    <w:rsid w:val="00187D4E"/>
    <w:rsid w:val="00187DB4"/>
    <w:rsid w:val="00187EB9"/>
    <w:rsid w:val="0019055F"/>
    <w:rsid w:val="00190608"/>
    <w:rsid w:val="001907E3"/>
    <w:rsid w:val="00190936"/>
    <w:rsid w:val="00190B2C"/>
    <w:rsid w:val="00190E63"/>
    <w:rsid w:val="0019185D"/>
    <w:rsid w:val="00191A96"/>
    <w:rsid w:val="00191BDE"/>
    <w:rsid w:val="00191C58"/>
    <w:rsid w:val="00191E1F"/>
    <w:rsid w:val="001920AA"/>
    <w:rsid w:val="0019212A"/>
    <w:rsid w:val="001922B3"/>
    <w:rsid w:val="001923EB"/>
    <w:rsid w:val="00192490"/>
    <w:rsid w:val="00192845"/>
    <w:rsid w:val="00192A1E"/>
    <w:rsid w:val="00192ADE"/>
    <w:rsid w:val="00192FC7"/>
    <w:rsid w:val="00193062"/>
    <w:rsid w:val="0019355D"/>
    <w:rsid w:val="0019369B"/>
    <w:rsid w:val="00193749"/>
    <w:rsid w:val="00193A9B"/>
    <w:rsid w:val="00193C15"/>
    <w:rsid w:val="00193E82"/>
    <w:rsid w:val="00193E9D"/>
    <w:rsid w:val="00193EA6"/>
    <w:rsid w:val="00193EED"/>
    <w:rsid w:val="001942A6"/>
    <w:rsid w:val="0019455B"/>
    <w:rsid w:val="00194684"/>
    <w:rsid w:val="00194704"/>
    <w:rsid w:val="0019476A"/>
    <w:rsid w:val="001949C6"/>
    <w:rsid w:val="00195070"/>
    <w:rsid w:val="00195AC3"/>
    <w:rsid w:val="001960AC"/>
    <w:rsid w:val="001964D7"/>
    <w:rsid w:val="001967FA"/>
    <w:rsid w:val="00196976"/>
    <w:rsid w:val="00196B06"/>
    <w:rsid w:val="00196B90"/>
    <w:rsid w:val="00196BD8"/>
    <w:rsid w:val="00196FB8"/>
    <w:rsid w:val="0019702E"/>
    <w:rsid w:val="00197089"/>
    <w:rsid w:val="0019713F"/>
    <w:rsid w:val="001971CB"/>
    <w:rsid w:val="001974D3"/>
    <w:rsid w:val="00197565"/>
    <w:rsid w:val="001975A7"/>
    <w:rsid w:val="001976A9"/>
    <w:rsid w:val="00197B92"/>
    <w:rsid w:val="00197C64"/>
    <w:rsid w:val="00197C73"/>
    <w:rsid w:val="00197DD3"/>
    <w:rsid w:val="001A091A"/>
    <w:rsid w:val="001A0B54"/>
    <w:rsid w:val="001A0B70"/>
    <w:rsid w:val="001A0BFA"/>
    <w:rsid w:val="001A0CC0"/>
    <w:rsid w:val="001A0DF3"/>
    <w:rsid w:val="001A0EBC"/>
    <w:rsid w:val="001A1363"/>
    <w:rsid w:val="001A15AD"/>
    <w:rsid w:val="001A15B3"/>
    <w:rsid w:val="001A16B9"/>
    <w:rsid w:val="001A1771"/>
    <w:rsid w:val="001A1991"/>
    <w:rsid w:val="001A1B14"/>
    <w:rsid w:val="001A1B62"/>
    <w:rsid w:val="001A1B79"/>
    <w:rsid w:val="001A1C66"/>
    <w:rsid w:val="001A1CEE"/>
    <w:rsid w:val="001A1DCF"/>
    <w:rsid w:val="001A22A3"/>
    <w:rsid w:val="001A23F2"/>
    <w:rsid w:val="001A2600"/>
    <w:rsid w:val="001A2BCD"/>
    <w:rsid w:val="001A2D1A"/>
    <w:rsid w:val="001A2D6C"/>
    <w:rsid w:val="001A2DC3"/>
    <w:rsid w:val="001A2EA3"/>
    <w:rsid w:val="001A2EBE"/>
    <w:rsid w:val="001A2F05"/>
    <w:rsid w:val="001A32BC"/>
    <w:rsid w:val="001A338A"/>
    <w:rsid w:val="001A35C5"/>
    <w:rsid w:val="001A3AF2"/>
    <w:rsid w:val="001A3C14"/>
    <w:rsid w:val="001A3EBB"/>
    <w:rsid w:val="001A4397"/>
    <w:rsid w:val="001A4855"/>
    <w:rsid w:val="001A4B58"/>
    <w:rsid w:val="001A4D7E"/>
    <w:rsid w:val="001A4DE6"/>
    <w:rsid w:val="001A536F"/>
    <w:rsid w:val="001A57C5"/>
    <w:rsid w:val="001A5A24"/>
    <w:rsid w:val="001A5C97"/>
    <w:rsid w:val="001A5D79"/>
    <w:rsid w:val="001A5FAB"/>
    <w:rsid w:val="001A61C3"/>
    <w:rsid w:val="001A6306"/>
    <w:rsid w:val="001A6452"/>
    <w:rsid w:val="001A6734"/>
    <w:rsid w:val="001A6779"/>
    <w:rsid w:val="001A68D8"/>
    <w:rsid w:val="001A6D18"/>
    <w:rsid w:val="001A718F"/>
    <w:rsid w:val="001A73D8"/>
    <w:rsid w:val="001A74F6"/>
    <w:rsid w:val="001A756A"/>
    <w:rsid w:val="001A76BB"/>
    <w:rsid w:val="001A7909"/>
    <w:rsid w:val="001A7AE1"/>
    <w:rsid w:val="001A7B11"/>
    <w:rsid w:val="001A7BCE"/>
    <w:rsid w:val="001A7C4B"/>
    <w:rsid w:val="001A7CA8"/>
    <w:rsid w:val="001A9964"/>
    <w:rsid w:val="001B0172"/>
    <w:rsid w:val="001B0356"/>
    <w:rsid w:val="001B04B3"/>
    <w:rsid w:val="001B063A"/>
    <w:rsid w:val="001B0640"/>
    <w:rsid w:val="001B0B09"/>
    <w:rsid w:val="001B0CB4"/>
    <w:rsid w:val="001B0D22"/>
    <w:rsid w:val="001B1065"/>
    <w:rsid w:val="001B10C3"/>
    <w:rsid w:val="001B14BA"/>
    <w:rsid w:val="001B16BB"/>
    <w:rsid w:val="001B181C"/>
    <w:rsid w:val="001B1E4C"/>
    <w:rsid w:val="001B1EC9"/>
    <w:rsid w:val="001B20C7"/>
    <w:rsid w:val="001B2246"/>
    <w:rsid w:val="001B2399"/>
    <w:rsid w:val="001B244D"/>
    <w:rsid w:val="001B271C"/>
    <w:rsid w:val="001B2FFF"/>
    <w:rsid w:val="001B316A"/>
    <w:rsid w:val="001B31B7"/>
    <w:rsid w:val="001B3242"/>
    <w:rsid w:val="001B334D"/>
    <w:rsid w:val="001B33F4"/>
    <w:rsid w:val="001B34AC"/>
    <w:rsid w:val="001B3999"/>
    <w:rsid w:val="001B3A54"/>
    <w:rsid w:val="001B3D07"/>
    <w:rsid w:val="001B3EB3"/>
    <w:rsid w:val="001B4650"/>
    <w:rsid w:val="001B471D"/>
    <w:rsid w:val="001B496A"/>
    <w:rsid w:val="001B4AFD"/>
    <w:rsid w:val="001B4B40"/>
    <w:rsid w:val="001B4C4A"/>
    <w:rsid w:val="001B4ECB"/>
    <w:rsid w:val="001B4F20"/>
    <w:rsid w:val="001B4F38"/>
    <w:rsid w:val="001B509E"/>
    <w:rsid w:val="001B54BD"/>
    <w:rsid w:val="001B54CA"/>
    <w:rsid w:val="001B56EB"/>
    <w:rsid w:val="001B5A96"/>
    <w:rsid w:val="001B5D1C"/>
    <w:rsid w:val="001B5D5B"/>
    <w:rsid w:val="001B5E4E"/>
    <w:rsid w:val="001B607F"/>
    <w:rsid w:val="001B60BE"/>
    <w:rsid w:val="001B63A7"/>
    <w:rsid w:val="001B6410"/>
    <w:rsid w:val="001B686B"/>
    <w:rsid w:val="001B68C2"/>
    <w:rsid w:val="001B6AA6"/>
    <w:rsid w:val="001B6D4F"/>
    <w:rsid w:val="001B7019"/>
    <w:rsid w:val="001B7334"/>
    <w:rsid w:val="001B7423"/>
    <w:rsid w:val="001B7706"/>
    <w:rsid w:val="001B791F"/>
    <w:rsid w:val="001B7973"/>
    <w:rsid w:val="001B7AA2"/>
    <w:rsid w:val="001B7C8B"/>
    <w:rsid w:val="001B7E6D"/>
    <w:rsid w:val="001B7FD5"/>
    <w:rsid w:val="001C0FE7"/>
    <w:rsid w:val="001C131D"/>
    <w:rsid w:val="001C13AA"/>
    <w:rsid w:val="001C1772"/>
    <w:rsid w:val="001C17D4"/>
    <w:rsid w:val="001C1959"/>
    <w:rsid w:val="001C1C89"/>
    <w:rsid w:val="001C1E87"/>
    <w:rsid w:val="001C1EFA"/>
    <w:rsid w:val="001C1F0C"/>
    <w:rsid w:val="001C2253"/>
    <w:rsid w:val="001C2286"/>
    <w:rsid w:val="001C2288"/>
    <w:rsid w:val="001C25F6"/>
    <w:rsid w:val="001C26D0"/>
    <w:rsid w:val="001C29EC"/>
    <w:rsid w:val="001C2F6C"/>
    <w:rsid w:val="001C31AA"/>
    <w:rsid w:val="001C33C2"/>
    <w:rsid w:val="001C33F3"/>
    <w:rsid w:val="001C34FB"/>
    <w:rsid w:val="001C3707"/>
    <w:rsid w:val="001C3959"/>
    <w:rsid w:val="001C3C7E"/>
    <w:rsid w:val="001C439D"/>
    <w:rsid w:val="001C4574"/>
    <w:rsid w:val="001C48A8"/>
    <w:rsid w:val="001C4920"/>
    <w:rsid w:val="001C4BF6"/>
    <w:rsid w:val="001C4EF9"/>
    <w:rsid w:val="001C588E"/>
    <w:rsid w:val="001C5AC3"/>
    <w:rsid w:val="001C5F7A"/>
    <w:rsid w:val="001C60BB"/>
    <w:rsid w:val="001C6720"/>
    <w:rsid w:val="001C69E3"/>
    <w:rsid w:val="001C6B4F"/>
    <w:rsid w:val="001C6B90"/>
    <w:rsid w:val="001C6C09"/>
    <w:rsid w:val="001C6F45"/>
    <w:rsid w:val="001C7058"/>
    <w:rsid w:val="001C731F"/>
    <w:rsid w:val="001C77A9"/>
    <w:rsid w:val="001C78A8"/>
    <w:rsid w:val="001C79E7"/>
    <w:rsid w:val="001C7A72"/>
    <w:rsid w:val="001C7BDD"/>
    <w:rsid w:val="001C7D93"/>
    <w:rsid w:val="001D0044"/>
    <w:rsid w:val="001D0678"/>
    <w:rsid w:val="001D0894"/>
    <w:rsid w:val="001D09D2"/>
    <w:rsid w:val="001D1077"/>
    <w:rsid w:val="001D11C5"/>
    <w:rsid w:val="001D1279"/>
    <w:rsid w:val="001D198A"/>
    <w:rsid w:val="001D1A69"/>
    <w:rsid w:val="001D1D77"/>
    <w:rsid w:val="001D1DBF"/>
    <w:rsid w:val="001D2240"/>
    <w:rsid w:val="001D25E5"/>
    <w:rsid w:val="001D283E"/>
    <w:rsid w:val="001D28FD"/>
    <w:rsid w:val="001D2B47"/>
    <w:rsid w:val="001D2BC8"/>
    <w:rsid w:val="001D2F08"/>
    <w:rsid w:val="001D34BF"/>
    <w:rsid w:val="001D39CD"/>
    <w:rsid w:val="001D39DF"/>
    <w:rsid w:val="001D3C97"/>
    <w:rsid w:val="001D3D41"/>
    <w:rsid w:val="001D441C"/>
    <w:rsid w:val="001D459E"/>
    <w:rsid w:val="001D4639"/>
    <w:rsid w:val="001D4647"/>
    <w:rsid w:val="001D477E"/>
    <w:rsid w:val="001D49A4"/>
    <w:rsid w:val="001D4B6A"/>
    <w:rsid w:val="001D4F80"/>
    <w:rsid w:val="001D5020"/>
    <w:rsid w:val="001D511F"/>
    <w:rsid w:val="001D5197"/>
    <w:rsid w:val="001D5215"/>
    <w:rsid w:val="001D56DE"/>
    <w:rsid w:val="001D58A3"/>
    <w:rsid w:val="001D5B1A"/>
    <w:rsid w:val="001D5D81"/>
    <w:rsid w:val="001D62F4"/>
    <w:rsid w:val="001D6353"/>
    <w:rsid w:val="001D6372"/>
    <w:rsid w:val="001D646A"/>
    <w:rsid w:val="001D659F"/>
    <w:rsid w:val="001D6BAF"/>
    <w:rsid w:val="001D6BF0"/>
    <w:rsid w:val="001D6C47"/>
    <w:rsid w:val="001D6D12"/>
    <w:rsid w:val="001D70CE"/>
    <w:rsid w:val="001D70FE"/>
    <w:rsid w:val="001D7376"/>
    <w:rsid w:val="001D7439"/>
    <w:rsid w:val="001D7581"/>
    <w:rsid w:val="001D7867"/>
    <w:rsid w:val="001D7902"/>
    <w:rsid w:val="001D7925"/>
    <w:rsid w:val="001D795C"/>
    <w:rsid w:val="001D7A77"/>
    <w:rsid w:val="001D7AD5"/>
    <w:rsid w:val="001D7B0E"/>
    <w:rsid w:val="001D7D7B"/>
    <w:rsid w:val="001D7FA5"/>
    <w:rsid w:val="001E0388"/>
    <w:rsid w:val="001E07FF"/>
    <w:rsid w:val="001E0815"/>
    <w:rsid w:val="001E089A"/>
    <w:rsid w:val="001E0DCF"/>
    <w:rsid w:val="001E0F60"/>
    <w:rsid w:val="001E121F"/>
    <w:rsid w:val="001E12B9"/>
    <w:rsid w:val="001E1325"/>
    <w:rsid w:val="001E15AF"/>
    <w:rsid w:val="001E1643"/>
    <w:rsid w:val="001E1691"/>
    <w:rsid w:val="001E172E"/>
    <w:rsid w:val="001E1CCB"/>
    <w:rsid w:val="001E1F03"/>
    <w:rsid w:val="001E1F14"/>
    <w:rsid w:val="001E1FA0"/>
    <w:rsid w:val="001E2070"/>
    <w:rsid w:val="001E2121"/>
    <w:rsid w:val="001E221C"/>
    <w:rsid w:val="001E2788"/>
    <w:rsid w:val="001E2A14"/>
    <w:rsid w:val="001E2B42"/>
    <w:rsid w:val="001E2D43"/>
    <w:rsid w:val="001E2DA8"/>
    <w:rsid w:val="001E2F74"/>
    <w:rsid w:val="001E3563"/>
    <w:rsid w:val="001E362E"/>
    <w:rsid w:val="001E378A"/>
    <w:rsid w:val="001E37E0"/>
    <w:rsid w:val="001E398E"/>
    <w:rsid w:val="001E3D2F"/>
    <w:rsid w:val="001E3DBC"/>
    <w:rsid w:val="001E4374"/>
    <w:rsid w:val="001E4390"/>
    <w:rsid w:val="001E444F"/>
    <w:rsid w:val="001E462B"/>
    <w:rsid w:val="001E475B"/>
    <w:rsid w:val="001E518A"/>
    <w:rsid w:val="001E5223"/>
    <w:rsid w:val="001E5329"/>
    <w:rsid w:val="001E5399"/>
    <w:rsid w:val="001E545F"/>
    <w:rsid w:val="001E54F0"/>
    <w:rsid w:val="001E556E"/>
    <w:rsid w:val="001E55A9"/>
    <w:rsid w:val="001E56F0"/>
    <w:rsid w:val="001E5811"/>
    <w:rsid w:val="001E58C2"/>
    <w:rsid w:val="001E594D"/>
    <w:rsid w:val="001E5B33"/>
    <w:rsid w:val="001E5BA5"/>
    <w:rsid w:val="001E5ED0"/>
    <w:rsid w:val="001E5EF7"/>
    <w:rsid w:val="001E5F0F"/>
    <w:rsid w:val="001E609F"/>
    <w:rsid w:val="001E628A"/>
    <w:rsid w:val="001E6457"/>
    <w:rsid w:val="001E64EE"/>
    <w:rsid w:val="001E67D3"/>
    <w:rsid w:val="001E69D8"/>
    <w:rsid w:val="001E6B82"/>
    <w:rsid w:val="001E6BDB"/>
    <w:rsid w:val="001E6BE2"/>
    <w:rsid w:val="001E6EF2"/>
    <w:rsid w:val="001E6FE9"/>
    <w:rsid w:val="001E70A3"/>
    <w:rsid w:val="001E742A"/>
    <w:rsid w:val="001E7446"/>
    <w:rsid w:val="001E7702"/>
    <w:rsid w:val="001E77BA"/>
    <w:rsid w:val="001E7DD2"/>
    <w:rsid w:val="001E7EEC"/>
    <w:rsid w:val="001E7F3F"/>
    <w:rsid w:val="001F0092"/>
    <w:rsid w:val="001F03AA"/>
    <w:rsid w:val="001F083C"/>
    <w:rsid w:val="001F096E"/>
    <w:rsid w:val="001F09CE"/>
    <w:rsid w:val="001F0A04"/>
    <w:rsid w:val="001F0B7D"/>
    <w:rsid w:val="001F0E52"/>
    <w:rsid w:val="001F0EA4"/>
    <w:rsid w:val="001F0F57"/>
    <w:rsid w:val="001F12A6"/>
    <w:rsid w:val="001F1521"/>
    <w:rsid w:val="001F1B55"/>
    <w:rsid w:val="001F1BE4"/>
    <w:rsid w:val="001F1D20"/>
    <w:rsid w:val="001F1DC6"/>
    <w:rsid w:val="001F1DE6"/>
    <w:rsid w:val="001F1E11"/>
    <w:rsid w:val="001F1F3D"/>
    <w:rsid w:val="001F21C2"/>
    <w:rsid w:val="001F226D"/>
    <w:rsid w:val="001F2302"/>
    <w:rsid w:val="001F2360"/>
    <w:rsid w:val="001F250A"/>
    <w:rsid w:val="001F2FFE"/>
    <w:rsid w:val="001F3C20"/>
    <w:rsid w:val="001F3F24"/>
    <w:rsid w:val="001F3FF8"/>
    <w:rsid w:val="001F4124"/>
    <w:rsid w:val="001F44E7"/>
    <w:rsid w:val="001F4623"/>
    <w:rsid w:val="001F4954"/>
    <w:rsid w:val="001F5086"/>
    <w:rsid w:val="001F50F6"/>
    <w:rsid w:val="001F5179"/>
    <w:rsid w:val="001F5187"/>
    <w:rsid w:val="001F5481"/>
    <w:rsid w:val="001F58A9"/>
    <w:rsid w:val="001F5939"/>
    <w:rsid w:val="001F59D4"/>
    <w:rsid w:val="001F5C86"/>
    <w:rsid w:val="001F5DF3"/>
    <w:rsid w:val="001F6049"/>
    <w:rsid w:val="001F633E"/>
    <w:rsid w:val="001F63D8"/>
    <w:rsid w:val="001F63F5"/>
    <w:rsid w:val="001F66F1"/>
    <w:rsid w:val="001F68A9"/>
    <w:rsid w:val="001F6D2E"/>
    <w:rsid w:val="001F6ECE"/>
    <w:rsid w:val="001F7350"/>
    <w:rsid w:val="001F7516"/>
    <w:rsid w:val="001F76D1"/>
    <w:rsid w:val="0020004F"/>
    <w:rsid w:val="00200233"/>
    <w:rsid w:val="00200449"/>
    <w:rsid w:val="00200499"/>
    <w:rsid w:val="0020058D"/>
    <w:rsid w:val="002006B5"/>
    <w:rsid w:val="002009DA"/>
    <w:rsid w:val="00200B6D"/>
    <w:rsid w:val="00200FE2"/>
    <w:rsid w:val="002014CB"/>
    <w:rsid w:val="0020153D"/>
    <w:rsid w:val="00201560"/>
    <w:rsid w:val="002016A7"/>
    <w:rsid w:val="002017D1"/>
    <w:rsid w:val="00201B57"/>
    <w:rsid w:val="00202052"/>
    <w:rsid w:val="0020212E"/>
    <w:rsid w:val="00202250"/>
    <w:rsid w:val="002027A4"/>
    <w:rsid w:val="00202A67"/>
    <w:rsid w:val="00202C27"/>
    <w:rsid w:val="0020310D"/>
    <w:rsid w:val="0020317E"/>
    <w:rsid w:val="00203427"/>
    <w:rsid w:val="00203569"/>
    <w:rsid w:val="00203638"/>
    <w:rsid w:val="002037F3"/>
    <w:rsid w:val="002037F4"/>
    <w:rsid w:val="0020387D"/>
    <w:rsid w:val="00203B42"/>
    <w:rsid w:val="00203BC3"/>
    <w:rsid w:val="00203D1F"/>
    <w:rsid w:val="00203D4D"/>
    <w:rsid w:val="00203F88"/>
    <w:rsid w:val="002044E5"/>
    <w:rsid w:val="00204558"/>
    <w:rsid w:val="0020455D"/>
    <w:rsid w:val="00204869"/>
    <w:rsid w:val="00204976"/>
    <w:rsid w:val="002055B3"/>
    <w:rsid w:val="00205657"/>
    <w:rsid w:val="0020567A"/>
    <w:rsid w:val="002057D8"/>
    <w:rsid w:val="00205904"/>
    <w:rsid w:val="002059D9"/>
    <w:rsid w:val="00206139"/>
    <w:rsid w:val="0020625B"/>
    <w:rsid w:val="002063AD"/>
    <w:rsid w:val="00206518"/>
    <w:rsid w:val="002068A5"/>
    <w:rsid w:val="002069A4"/>
    <w:rsid w:val="00206BE8"/>
    <w:rsid w:val="00206C4E"/>
    <w:rsid w:val="00206E69"/>
    <w:rsid w:val="00206ECA"/>
    <w:rsid w:val="00207216"/>
    <w:rsid w:val="002073C3"/>
    <w:rsid w:val="00207AC1"/>
    <w:rsid w:val="00207B75"/>
    <w:rsid w:val="00207B8B"/>
    <w:rsid w:val="00207C7F"/>
    <w:rsid w:val="00207DCF"/>
    <w:rsid w:val="0020F083"/>
    <w:rsid w:val="002100A3"/>
    <w:rsid w:val="0021022B"/>
    <w:rsid w:val="00210337"/>
    <w:rsid w:val="00210497"/>
    <w:rsid w:val="002104C3"/>
    <w:rsid w:val="00210520"/>
    <w:rsid w:val="002105AE"/>
    <w:rsid w:val="002106E1"/>
    <w:rsid w:val="0021099A"/>
    <w:rsid w:val="00210C90"/>
    <w:rsid w:val="00210EDF"/>
    <w:rsid w:val="00211069"/>
    <w:rsid w:val="0021109F"/>
    <w:rsid w:val="0021129D"/>
    <w:rsid w:val="00211332"/>
    <w:rsid w:val="0021187C"/>
    <w:rsid w:val="002118E6"/>
    <w:rsid w:val="00211CA0"/>
    <w:rsid w:val="002121F2"/>
    <w:rsid w:val="00212299"/>
    <w:rsid w:val="00212530"/>
    <w:rsid w:val="002126C5"/>
    <w:rsid w:val="002127BF"/>
    <w:rsid w:val="002127CF"/>
    <w:rsid w:val="002128B9"/>
    <w:rsid w:val="00212C21"/>
    <w:rsid w:val="00212FDD"/>
    <w:rsid w:val="00213061"/>
    <w:rsid w:val="00213132"/>
    <w:rsid w:val="00213316"/>
    <w:rsid w:val="002133B6"/>
    <w:rsid w:val="002134C8"/>
    <w:rsid w:val="00213806"/>
    <w:rsid w:val="00213A88"/>
    <w:rsid w:val="00213ED0"/>
    <w:rsid w:val="00213F32"/>
    <w:rsid w:val="00214554"/>
    <w:rsid w:val="00214609"/>
    <w:rsid w:val="0021463B"/>
    <w:rsid w:val="002146AD"/>
    <w:rsid w:val="00214A27"/>
    <w:rsid w:val="00214C27"/>
    <w:rsid w:val="00214EEC"/>
    <w:rsid w:val="00214F99"/>
    <w:rsid w:val="00215021"/>
    <w:rsid w:val="0021546C"/>
    <w:rsid w:val="002154AE"/>
    <w:rsid w:val="00215570"/>
    <w:rsid w:val="0021587D"/>
    <w:rsid w:val="00215B09"/>
    <w:rsid w:val="00215C61"/>
    <w:rsid w:val="00215CE2"/>
    <w:rsid w:val="00215E27"/>
    <w:rsid w:val="002160B9"/>
    <w:rsid w:val="002165B6"/>
    <w:rsid w:val="002166D5"/>
    <w:rsid w:val="0021673B"/>
    <w:rsid w:val="00216744"/>
    <w:rsid w:val="002167A5"/>
    <w:rsid w:val="00216867"/>
    <w:rsid w:val="00216CCC"/>
    <w:rsid w:val="00216E3B"/>
    <w:rsid w:val="00216FB0"/>
    <w:rsid w:val="00217105"/>
    <w:rsid w:val="002171E5"/>
    <w:rsid w:val="00217406"/>
    <w:rsid w:val="00217542"/>
    <w:rsid w:val="00217727"/>
    <w:rsid w:val="00217787"/>
    <w:rsid w:val="002179AA"/>
    <w:rsid w:val="00217A38"/>
    <w:rsid w:val="00217E9B"/>
    <w:rsid w:val="00217F13"/>
    <w:rsid w:val="0022001E"/>
    <w:rsid w:val="00220107"/>
    <w:rsid w:val="00220170"/>
    <w:rsid w:val="00220665"/>
    <w:rsid w:val="00220A07"/>
    <w:rsid w:val="00220A22"/>
    <w:rsid w:val="00220B7E"/>
    <w:rsid w:val="00220D92"/>
    <w:rsid w:val="00221262"/>
    <w:rsid w:val="0022156B"/>
    <w:rsid w:val="00221831"/>
    <w:rsid w:val="00221965"/>
    <w:rsid w:val="00221A44"/>
    <w:rsid w:val="00221D42"/>
    <w:rsid w:val="0022249F"/>
    <w:rsid w:val="0022277D"/>
    <w:rsid w:val="00222A34"/>
    <w:rsid w:val="00222AFC"/>
    <w:rsid w:val="00222B1D"/>
    <w:rsid w:val="00222DAE"/>
    <w:rsid w:val="00222E28"/>
    <w:rsid w:val="002230E0"/>
    <w:rsid w:val="00223232"/>
    <w:rsid w:val="00223390"/>
    <w:rsid w:val="00223978"/>
    <w:rsid w:val="00223B0F"/>
    <w:rsid w:val="00223D45"/>
    <w:rsid w:val="00223EE8"/>
    <w:rsid w:val="00223FEE"/>
    <w:rsid w:val="002245D7"/>
    <w:rsid w:val="002246D1"/>
    <w:rsid w:val="002246F9"/>
    <w:rsid w:val="00224846"/>
    <w:rsid w:val="00224964"/>
    <w:rsid w:val="00224AA8"/>
    <w:rsid w:val="00224D45"/>
    <w:rsid w:val="00224DB7"/>
    <w:rsid w:val="00225042"/>
    <w:rsid w:val="00225181"/>
    <w:rsid w:val="00225305"/>
    <w:rsid w:val="00225365"/>
    <w:rsid w:val="0022554F"/>
    <w:rsid w:val="002259A1"/>
    <w:rsid w:val="00225B61"/>
    <w:rsid w:val="00225DCB"/>
    <w:rsid w:val="0022640D"/>
    <w:rsid w:val="002264D3"/>
    <w:rsid w:val="002266A7"/>
    <w:rsid w:val="002268CD"/>
    <w:rsid w:val="00226C63"/>
    <w:rsid w:val="00226E15"/>
    <w:rsid w:val="00227050"/>
    <w:rsid w:val="0022709E"/>
    <w:rsid w:val="00227413"/>
    <w:rsid w:val="002275C3"/>
    <w:rsid w:val="00227A04"/>
    <w:rsid w:val="00227AC4"/>
    <w:rsid w:val="00227D21"/>
    <w:rsid w:val="00227D9F"/>
    <w:rsid w:val="00227E00"/>
    <w:rsid w:val="00227E29"/>
    <w:rsid w:val="002302DB"/>
    <w:rsid w:val="002302EB"/>
    <w:rsid w:val="00230879"/>
    <w:rsid w:val="00230A74"/>
    <w:rsid w:val="00230B99"/>
    <w:rsid w:val="00230BBD"/>
    <w:rsid w:val="00230DF8"/>
    <w:rsid w:val="0023124C"/>
    <w:rsid w:val="002312E2"/>
    <w:rsid w:val="002316EA"/>
    <w:rsid w:val="0023191B"/>
    <w:rsid w:val="002319AD"/>
    <w:rsid w:val="00231FFA"/>
    <w:rsid w:val="00232026"/>
    <w:rsid w:val="0023203A"/>
    <w:rsid w:val="0023226D"/>
    <w:rsid w:val="0023238C"/>
    <w:rsid w:val="00232A4A"/>
    <w:rsid w:val="002331B1"/>
    <w:rsid w:val="002331FA"/>
    <w:rsid w:val="0023324A"/>
    <w:rsid w:val="00233334"/>
    <w:rsid w:val="002337DC"/>
    <w:rsid w:val="00233A2C"/>
    <w:rsid w:val="00233A65"/>
    <w:rsid w:val="00233B99"/>
    <w:rsid w:val="0023418D"/>
    <w:rsid w:val="00234330"/>
    <w:rsid w:val="0023434D"/>
    <w:rsid w:val="002343D6"/>
    <w:rsid w:val="00234A38"/>
    <w:rsid w:val="0023504C"/>
    <w:rsid w:val="00235A47"/>
    <w:rsid w:val="00235A95"/>
    <w:rsid w:val="00235D58"/>
    <w:rsid w:val="00235FD3"/>
    <w:rsid w:val="002361F6"/>
    <w:rsid w:val="002362D1"/>
    <w:rsid w:val="00236531"/>
    <w:rsid w:val="00236532"/>
    <w:rsid w:val="00236575"/>
    <w:rsid w:val="00236652"/>
    <w:rsid w:val="0023674D"/>
    <w:rsid w:val="00236A1E"/>
    <w:rsid w:val="00236C98"/>
    <w:rsid w:val="00236E79"/>
    <w:rsid w:val="002372AA"/>
    <w:rsid w:val="00237585"/>
    <w:rsid w:val="002375D1"/>
    <w:rsid w:val="0023768B"/>
    <w:rsid w:val="002376F8"/>
    <w:rsid w:val="00237A05"/>
    <w:rsid w:val="00237BF1"/>
    <w:rsid w:val="002402AB"/>
    <w:rsid w:val="002402AF"/>
    <w:rsid w:val="0024039C"/>
    <w:rsid w:val="002403F2"/>
    <w:rsid w:val="0024081C"/>
    <w:rsid w:val="00240866"/>
    <w:rsid w:val="0024089D"/>
    <w:rsid w:val="00240A72"/>
    <w:rsid w:val="002415F8"/>
    <w:rsid w:val="00241786"/>
    <w:rsid w:val="00241B77"/>
    <w:rsid w:val="00241C70"/>
    <w:rsid w:val="00241C9F"/>
    <w:rsid w:val="00241F61"/>
    <w:rsid w:val="00242569"/>
    <w:rsid w:val="0024290B"/>
    <w:rsid w:val="00242A87"/>
    <w:rsid w:val="00242BFF"/>
    <w:rsid w:val="00242D25"/>
    <w:rsid w:val="00243084"/>
    <w:rsid w:val="002430C8"/>
    <w:rsid w:val="00243157"/>
    <w:rsid w:val="002438E7"/>
    <w:rsid w:val="002438F0"/>
    <w:rsid w:val="00243A0D"/>
    <w:rsid w:val="00243C68"/>
    <w:rsid w:val="00243C75"/>
    <w:rsid w:val="00243EE0"/>
    <w:rsid w:val="00243F19"/>
    <w:rsid w:val="00243F8C"/>
    <w:rsid w:val="0024407F"/>
    <w:rsid w:val="002440F1"/>
    <w:rsid w:val="002440F4"/>
    <w:rsid w:val="002440FD"/>
    <w:rsid w:val="002442EB"/>
    <w:rsid w:val="002445BF"/>
    <w:rsid w:val="00244931"/>
    <w:rsid w:val="002449FA"/>
    <w:rsid w:val="00244AB5"/>
    <w:rsid w:val="00244ACB"/>
    <w:rsid w:val="00244C38"/>
    <w:rsid w:val="00244CAC"/>
    <w:rsid w:val="00244E5E"/>
    <w:rsid w:val="00245289"/>
    <w:rsid w:val="002454AD"/>
    <w:rsid w:val="002458D7"/>
    <w:rsid w:val="00245B63"/>
    <w:rsid w:val="00245C46"/>
    <w:rsid w:val="00246295"/>
    <w:rsid w:val="002463C7"/>
    <w:rsid w:val="00246598"/>
    <w:rsid w:val="0024679F"/>
    <w:rsid w:val="00246B38"/>
    <w:rsid w:val="00246F17"/>
    <w:rsid w:val="00246F30"/>
    <w:rsid w:val="00246F70"/>
    <w:rsid w:val="00247183"/>
    <w:rsid w:val="002471C9"/>
    <w:rsid w:val="002471E0"/>
    <w:rsid w:val="002477B3"/>
    <w:rsid w:val="00247890"/>
    <w:rsid w:val="00247B2F"/>
    <w:rsid w:val="00247D3C"/>
    <w:rsid w:val="00247D54"/>
    <w:rsid w:val="00250020"/>
    <w:rsid w:val="002503EB"/>
    <w:rsid w:val="0025041D"/>
    <w:rsid w:val="0025062B"/>
    <w:rsid w:val="002509E5"/>
    <w:rsid w:val="00250ABC"/>
    <w:rsid w:val="00250ADE"/>
    <w:rsid w:val="00251850"/>
    <w:rsid w:val="00251861"/>
    <w:rsid w:val="00251977"/>
    <w:rsid w:val="00251A0C"/>
    <w:rsid w:val="002520CB"/>
    <w:rsid w:val="002521E7"/>
    <w:rsid w:val="002522A2"/>
    <w:rsid w:val="00252376"/>
    <w:rsid w:val="00252694"/>
    <w:rsid w:val="0025295E"/>
    <w:rsid w:val="00252DEA"/>
    <w:rsid w:val="00252FC9"/>
    <w:rsid w:val="00253149"/>
    <w:rsid w:val="0025358E"/>
    <w:rsid w:val="00253B1F"/>
    <w:rsid w:val="00254239"/>
    <w:rsid w:val="00254537"/>
    <w:rsid w:val="00254645"/>
    <w:rsid w:val="00254877"/>
    <w:rsid w:val="00254934"/>
    <w:rsid w:val="00254973"/>
    <w:rsid w:val="00254A66"/>
    <w:rsid w:val="00254C09"/>
    <w:rsid w:val="00254C7E"/>
    <w:rsid w:val="00255658"/>
    <w:rsid w:val="002556CF"/>
    <w:rsid w:val="002557EE"/>
    <w:rsid w:val="00255B8E"/>
    <w:rsid w:val="002560C5"/>
    <w:rsid w:val="002560DC"/>
    <w:rsid w:val="0025630E"/>
    <w:rsid w:val="00256310"/>
    <w:rsid w:val="00256341"/>
    <w:rsid w:val="00256A16"/>
    <w:rsid w:val="00256A7F"/>
    <w:rsid w:val="00256C24"/>
    <w:rsid w:val="00256EAD"/>
    <w:rsid w:val="00256FA2"/>
    <w:rsid w:val="0025732F"/>
    <w:rsid w:val="00257A18"/>
    <w:rsid w:val="00257FAA"/>
    <w:rsid w:val="002605DF"/>
    <w:rsid w:val="00260A7D"/>
    <w:rsid w:val="00260E43"/>
    <w:rsid w:val="002610AA"/>
    <w:rsid w:val="002610CD"/>
    <w:rsid w:val="0026181B"/>
    <w:rsid w:val="00261826"/>
    <w:rsid w:val="0026184F"/>
    <w:rsid w:val="00261A3E"/>
    <w:rsid w:val="00261ACD"/>
    <w:rsid w:val="00261E40"/>
    <w:rsid w:val="002620C4"/>
    <w:rsid w:val="00262382"/>
    <w:rsid w:val="0026297D"/>
    <w:rsid w:val="00262BB3"/>
    <w:rsid w:val="00263883"/>
    <w:rsid w:val="002638F9"/>
    <w:rsid w:val="00263A27"/>
    <w:rsid w:val="00263AC7"/>
    <w:rsid w:val="00263C2E"/>
    <w:rsid w:val="00263ED9"/>
    <w:rsid w:val="00263F64"/>
    <w:rsid w:val="00264181"/>
    <w:rsid w:val="00264550"/>
    <w:rsid w:val="0026461D"/>
    <w:rsid w:val="00264663"/>
    <w:rsid w:val="002646EC"/>
    <w:rsid w:val="00264772"/>
    <w:rsid w:val="002648EF"/>
    <w:rsid w:val="0026545F"/>
    <w:rsid w:val="0026548C"/>
    <w:rsid w:val="0026560E"/>
    <w:rsid w:val="0026567B"/>
    <w:rsid w:val="002656DD"/>
    <w:rsid w:val="0026581D"/>
    <w:rsid w:val="00266115"/>
    <w:rsid w:val="00266538"/>
    <w:rsid w:val="002665DC"/>
    <w:rsid w:val="00266875"/>
    <w:rsid w:val="00266DF4"/>
    <w:rsid w:val="00266E4D"/>
    <w:rsid w:val="00266F5E"/>
    <w:rsid w:val="0026740B"/>
    <w:rsid w:val="002675EE"/>
    <w:rsid w:val="002676C0"/>
    <w:rsid w:val="002676D8"/>
    <w:rsid w:val="002677F7"/>
    <w:rsid w:val="0026789E"/>
    <w:rsid w:val="0026799B"/>
    <w:rsid w:val="00267AB3"/>
    <w:rsid w:val="00267AE5"/>
    <w:rsid w:val="0027009A"/>
    <w:rsid w:val="00270179"/>
    <w:rsid w:val="0027018B"/>
    <w:rsid w:val="002703AD"/>
    <w:rsid w:val="002707F6"/>
    <w:rsid w:val="0027098E"/>
    <w:rsid w:val="00270B49"/>
    <w:rsid w:val="00271119"/>
    <w:rsid w:val="00271164"/>
    <w:rsid w:val="002711A1"/>
    <w:rsid w:val="00271628"/>
    <w:rsid w:val="002717AB"/>
    <w:rsid w:val="002719E2"/>
    <w:rsid w:val="00271DE3"/>
    <w:rsid w:val="00271DF1"/>
    <w:rsid w:val="002722E7"/>
    <w:rsid w:val="00272325"/>
    <w:rsid w:val="0027285C"/>
    <w:rsid w:val="00272C75"/>
    <w:rsid w:val="00272F3F"/>
    <w:rsid w:val="0027343A"/>
    <w:rsid w:val="002735B2"/>
    <w:rsid w:val="00273B6B"/>
    <w:rsid w:val="00274106"/>
    <w:rsid w:val="00274486"/>
    <w:rsid w:val="00274703"/>
    <w:rsid w:val="0027487A"/>
    <w:rsid w:val="0027499E"/>
    <w:rsid w:val="00274A9E"/>
    <w:rsid w:val="00274D5A"/>
    <w:rsid w:val="00274DFD"/>
    <w:rsid w:val="002752EF"/>
    <w:rsid w:val="002753C4"/>
    <w:rsid w:val="002754C0"/>
    <w:rsid w:val="002754D9"/>
    <w:rsid w:val="002754E6"/>
    <w:rsid w:val="002754FB"/>
    <w:rsid w:val="00275660"/>
    <w:rsid w:val="00275854"/>
    <w:rsid w:val="00275C64"/>
    <w:rsid w:val="00275E72"/>
    <w:rsid w:val="002761FA"/>
    <w:rsid w:val="002765C3"/>
    <w:rsid w:val="00276918"/>
    <w:rsid w:val="00277892"/>
    <w:rsid w:val="002778E1"/>
    <w:rsid w:val="002779EF"/>
    <w:rsid w:val="002779F2"/>
    <w:rsid w:val="00277A2E"/>
    <w:rsid w:val="00277C29"/>
    <w:rsid w:val="00277EA6"/>
    <w:rsid w:val="00280107"/>
    <w:rsid w:val="002801DF"/>
    <w:rsid w:val="0028026D"/>
    <w:rsid w:val="0028037B"/>
    <w:rsid w:val="002804E4"/>
    <w:rsid w:val="00280561"/>
    <w:rsid w:val="002806EA"/>
    <w:rsid w:val="0028071B"/>
    <w:rsid w:val="00280BD6"/>
    <w:rsid w:val="00280BF8"/>
    <w:rsid w:val="0028121A"/>
    <w:rsid w:val="00281222"/>
    <w:rsid w:val="0028138A"/>
    <w:rsid w:val="002813B8"/>
    <w:rsid w:val="00282354"/>
    <w:rsid w:val="002824BF"/>
    <w:rsid w:val="002827FC"/>
    <w:rsid w:val="00282910"/>
    <w:rsid w:val="00282A95"/>
    <w:rsid w:val="00282D26"/>
    <w:rsid w:val="00282E39"/>
    <w:rsid w:val="00282E40"/>
    <w:rsid w:val="00282F51"/>
    <w:rsid w:val="00282F8D"/>
    <w:rsid w:val="002832AE"/>
    <w:rsid w:val="002832DC"/>
    <w:rsid w:val="00283646"/>
    <w:rsid w:val="002838C4"/>
    <w:rsid w:val="00283F2B"/>
    <w:rsid w:val="00284498"/>
    <w:rsid w:val="002844D3"/>
    <w:rsid w:val="00284DE7"/>
    <w:rsid w:val="0028551F"/>
    <w:rsid w:val="002856E5"/>
    <w:rsid w:val="00285700"/>
    <w:rsid w:val="00285845"/>
    <w:rsid w:val="00286453"/>
    <w:rsid w:val="00286A80"/>
    <w:rsid w:val="00286CCD"/>
    <w:rsid w:val="00286EEE"/>
    <w:rsid w:val="002870F4"/>
    <w:rsid w:val="002872F4"/>
    <w:rsid w:val="00287449"/>
    <w:rsid w:val="0028784D"/>
    <w:rsid w:val="00287910"/>
    <w:rsid w:val="00287E38"/>
    <w:rsid w:val="00290120"/>
    <w:rsid w:val="0029016D"/>
    <w:rsid w:val="0029017F"/>
    <w:rsid w:val="00290196"/>
    <w:rsid w:val="0029023A"/>
    <w:rsid w:val="00290A20"/>
    <w:rsid w:val="00290E5B"/>
    <w:rsid w:val="00290EE7"/>
    <w:rsid w:val="00290F28"/>
    <w:rsid w:val="00290F96"/>
    <w:rsid w:val="0029115F"/>
    <w:rsid w:val="00291428"/>
    <w:rsid w:val="002914F8"/>
    <w:rsid w:val="002916B3"/>
    <w:rsid w:val="00291759"/>
    <w:rsid w:val="002917E7"/>
    <w:rsid w:val="0029189B"/>
    <w:rsid w:val="00291984"/>
    <w:rsid w:val="00291C0F"/>
    <w:rsid w:val="00291C1D"/>
    <w:rsid w:val="00291F59"/>
    <w:rsid w:val="002922D9"/>
    <w:rsid w:val="0029278F"/>
    <w:rsid w:val="00292884"/>
    <w:rsid w:val="00292C36"/>
    <w:rsid w:val="0029321A"/>
    <w:rsid w:val="00293305"/>
    <w:rsid w:val="002934C6"/>
    <w:rsid w:val="002934DE"/>
    <w:rsid w:val="00293647"/>
    <w:rsid w:val="00293733"/>
    <w:rsid w:val="002938E5"/>
    <w:rsid w:val="002939B0"/>
    <w:rsid w:val="00293BFD"/>
    <w:rsid w:val="00293C91"/>
    <w:rsid w:val="00293F2D"/>
    <w:rsid w:val="00294537"/>
    <w:rsid w:val="00294F5B"/>
    <w:rsid w:val="00295074"/>
    <w:rsid w:val="00295196"/>
    <w:rsid w:val="002951E0"/>
    <w:rsid w:val="002953FA"/>
    <w:rsid w:val="0029551F"/>
    <w:rsid w:val="00295618"/>
    <w:rsid w:val="002960C1"/>
    <w:rsid w:val="0029616D"/>
    <w:rsid w:val="002962CE"/>
    <w:rsid w:val="00296690"/>
    <w:rsid w:val="0029681C"/>
    <w:rsid w:val="002968AC"/>
    <w:rsid w:val="00296976"/>
    <w:rsid w:val="00296DCF"/>
    <w:rsid w:val="00296E4A"/>
    <w:rsid w:val="0029726E"/>
    <w:rsid w:val="002973DB"/>
    <w:rsid w:val="00297722"/>
    <w:rsid w:val="002977C2"/>
    <w:rsid w:val="00297B30"/>
    <w:rsid w:val="00297BD0"/>
    <w:rsid w:val="00297E58"/>
    <w:rsid w:val="00297F8D"/>
    <w:rsid w:val="0029AC8A"/>
    <w:rsid w:val="002A003B"/>
    <w:rsid w:val="002A01FB"/>
    <w:rsid w:val="002A0364"/>
    <w:rsid w:val="002A05FC"/>
    <w:rsid w:val="002A0949"/>
    <w:rsid w:val="002A0B4B"/>
    <w:rsid w:val="002A0DD7"/>
    <w:rsid w:val="002A0E9B"/>
    <w:rsid w:val="002A0F38"/>
    <w:rsid w:val="002A11C3"/>
    <w:rsid w:val="002A1319"/>
    <w:rsid w:val="002A14EB"/>
    <w:rsid w:val="002A15CF"/>
    <w:rsid w:val="002A16A7"/>
    <w:rsid w:val="002A1F1F"/>
    <w:rsid w:val="002A1FA9"/>
    <w:rsid w:val="002A2275"/>
    <w:rsid w:val="002A233B"/>
    <w:rsid w:val="002A2344"/>
    <w:rsid w:val="002A24DF"/>
    <w:rsid w:val="002A260D"/>
    <w:rsid w:val="002A26BB"/>
    <w:rsid w:val="002A2701"/>
    <w:rsid w:val="002A2812"/>
    <w:rsid w:val="002A286D"/>
    <w:rsid w:val="002A2B98"/>
    <w:rsid w:val="002A2C02"/>
    <w:rsid w:val="002A2D35"/>
    <w:rsid w:val="002A311C"/>
    <w:rsid w:val="002A3144"/>
    <w:rsid w:val="002A33B4"/>
    <w:rsid w:val="002A35BD"/>
    <w:rsid w:val="002A387B"/>
    <w:rsid w:val="002A38E4"/>
    <w:rsid w:val="002A3903"/>
    <w:rsid w:val="002A3CBD"/>
    <w:rsid w:val="002A3D75"/>
    <w:rsid w:val="002A40B3"/>
    <w:rsid w:val="002A413D"/>
    <w:rsid w:val="002A4157"/>
    <w:rsid w:val="002A42D8"/>
    <w:rsid w:val="002A4532"/>
    <w:rsid w:val="002A4D6E"/>
    <w:rsid w:val="002A4E83"/>
    <w:rsid w:val="002A532A"/>
    <w:rsid w:val="002A532E"/>
    <w:rsid w:val="002A545B"/>
    <w:rsid w:val="002A566C"/>
    <w:rsid w:val="002A5729"/>
    <w:rsid w:val="002A58DC"/>
    <w:rsid w:val="002A5CB9"/>
    <w:rsid w:val="002A65F9"/>
    <w:rsid w:val="002A670D"/>
    <w:rsid w:val="002A6889"/>
    <w:rsid w:val="002A6896"/>
    <w:rsid w:val="002A6C78"/>
    <w:rsid w:val="002A6D91"/>
    <w:rsid w:val="002A6E7E"/>
    <w:rsid w:val="002A7183"/>
    <w:rsid w:val="002A75E2"/>
    <w:rsid w:val="002A75F6"/>
    <w:rsid w:val="002A7C62"/>
    <w:rsid w:val="002A7E97"/>
    <w:rsid w:val="002A7F5A"/>
    <w:rsid w:val="002B0091"/>
    <w:rsid w:val="002B0257"/>
    <w:rsid w:val="002B02F1"/>
    <w:rsid w:val="002B02F4"/>
    <w:rsid w:val="002B04DB"/>
    <w:rsid w:val="002B0C15"/>
    <w:rsid w:val="002B0DEF"/>
    <w:rsid w:val="002B0E64"/>
    <w:rsid w:val="002B10D0"/>
    <w:rsid w:val="002B1205"/>
    <w:rsid w:val="002B1276"/>
    <w:rsid w:val="002B1317"/>
    <w:rsid w:val="002B1540"/>
    <w:rsid w:val="002B171B"/>
    <w:rsid w:val="002B1EC8"/>
    <w:rsid w:val="002B1F20"/>
    <w:rsid w:val="002B1F4A"/>
    <w:rsid w:val="002B24D0"/>
    <w:rsid w:val="002B25C8"/>
    <w:rsid w:val="002B28A7"/>
    <w:rsid w:val="002B2991"/>
    <w:rsid w:val="002B2AA0"/>
    <w:rsid w:val="002B2B7D"/>
    <w:rsid w:val="002B2D64"/>
    <w:rsid w:val="002B2D8B"/>
    <w:rsid w:val="002B2FFF"/>
    <w:rsid w:val="002B3227"/>
    <w:rsid w:val="002B3584"/>
    <w:rsid w:val="002B3782"/>
    <w:rsid w:val="002B37AA"/>
    <w:rsid w:val="002B37F8"/>
    <w:rsid w:val="002B3C4E"/>
    <w:rsid w:val="002B3E43"/>
    <w:rsid w:val="002B3FF4"/>
    <w:rsid w:val="002B409C"/>
    <w:rsid w:val="002B44EE"/>
    <w:rsid w:val="002B476C"/>
    <w:rsid w:val="002B48BC"/>
    <w:rsid w:val="002B4A1C"/>
    <w:rsid w:val="002B4B4F"/>
    <w:rsid w:val="002B53F1"/>
    <w:rsid w:val="002B59CE"/>
    <w:rsid w:val="002B59DC"/>
    <w:rsid w:val="002B60EC"/>
    <w:rsid w:val="002B61AD"/>
    <w:rsid w:val="002B629C"/>
    <w:rsid w:val="002B636E"/>
    <w:rsid w:val="002B6636"/>
    <w:rsid w:val="002B69A1"/>
    <w:rsid w:val="002B6AA4"/>
    <w:rsid w:val="002B6D1E"/>
    <w:rsid w:val="002B6F1D"/>
    <w:rsid w:val="002B7408"/>
    <w:rsid w:val="002B75F4"/>
    <w:rsid w:val="002B763C"/>
    <w:rsid w:val="002B77DD"/>
    <w:rsid w:val="002B784E"/>
    <w:rsid w:val="002B7914"/>
    <w:rsid w:val="002C0321"/>
    <w:rsid w:val="002C08E9"/>
    <w:rsid w:val="002C0C78"/>
    <w:rsid w:val="002C0F53"/>
    <w:rsid w:val="002C0FD0"/>
    <w:rsid w:val="002C153E"/>
    <w:rsid w:val="002C1949"/>
    <w:rsid w:val="002C1B0F"/>
    <w:rsid w:val="002C1C7B"/>
    <w:rsid w:val="002C20F2"/>
    <w:rsid w:val="002C2504"/>
    <w:rsid w:val="002C27E3"/>
    <w:rsid w:val="002C2B6E"/>
    <w:rsid w:val="002C2C33"/>
    <w:rsid w:val="002C3832"/>
    <w:rsid w:val="002C3DEA"/>
    <w:rsid w:val="002C3EB8"/>
    <w:rsid w:val="002C44D5"/>
    <w:rsid w:val="002C451C"/>
    <w:rsid w:val="002C4722"/>
    <w:rsid w:val="002C47E1"/>
    <w:rsid w:val="002C496E"/>
    <w:rsid w:val="002C4C2F"/>
    <w:rsid w:val="002C4CF6"/>
    <w:rsid w:val="002C50C9"/>
    <w:rsid w:val="002C538A"/>
    <w:rsid w:val="002C5797"/>
    <w:rsid w:val="002C5E23"/>
    <w:rsid w:val="002C6169"/>
    <w:rsid w:val="002C61B7"/>
    <w:rsid w:val="002C65A8"/>
    <w:rsid w:val="002C67B8"/>
    <w:rsid w:val="002C6AC6"/>
    <w:rsid w:val="002C6C99"/>
    <w:rsid w:val="002C6EEF"/>
    <w:rsid w:val="002C70A5"/>
    <w:rsid w:val="002C70D5"/>
    <w:rsid w:val="002C746D"/>
    <w:rsid w:val="002C74DB"/>
    <w:rsid w:val="002C75F5"/>
    <w:rsid w:val="002C765A"/>
    <w:rsid w:val="002C7C89"/>
    <w:rsid w:val="002C7CD3"/>
    <w:rsid w:val="002D0344"/>
    <w:rsid w:val="002D0358"/>
    <w:rsid w:val="002D0453"/>
    <w:rsid w:val="002D048C"/>
    <w:rsid w:val="002D0E3E"/>
    <w:rsid w:val="002D1167"/>
    <w:rsid w:val="002D1423"/>
    <w:rsid w:val="002D1716"/>
    <w:rsid w:val="002D174B"/>
    <w:rsid w:val="002D1CAC"/>
    <w:rsid w:val="002D1DC9"/>
    <w:rsid w:val="002D1FF8"/>
    <w:rsid w:val="002D211B"/>
    <w:rsid w:val="002D236B"/>
    <w:rsid w:val="002D2556"/>
    <w:rsid w:val="002D26FC"/>
    <w:rsid w:val="002D282F"/>
    <w:rsid w:val="002D28EA"/>
    <w:rsid w:val="002D2B97"/>
    <w:rsid w:val="002D2BBA"/>
    <w:rsid w:val="002D2E63"/>
    <w:rsid w:val="002D2E6A"/>
    <w:rsid w:val="002D343B"/>
    <w:rsid w:val="002D34CF"/>
    <w:rsid w:val="002D3605"/>
    <w:rsid w:val="002D3638"/>
    <w:rsid w:val="002D382F"/>
    <w:rsid w:val="002D385B"/>
    <w:rsid w:val="002D409A"/>
    <w:rsid w:val="002D41DB"/>
    <w:rsid w:val="002D4247"/>
    <w:rsid w:val="002D4259"/>
    <w:rsid w:val="002D4357"/>
    <w:rsid w:val="002D4541"/>
    <w:rsid w:val="002D45F5"/>
    <w:rsid w:val="002D4647"/>
    <w:rsid w:val="002D4809"/>
    <w:rsid w:val="002D4F2C"/>
    <w:rsid w:val="002D51F3"/>
    <w:rsid w:val="002D5412"/>
    <w:rsid w:val="002D54B0"/>
    <w:rsid w:val="002D5564"/>
    <w:rsid w:val="002D56E6"/>
    <w:rsid w:val="002D570C"/>
    <w:rsid w:val="002D584F"/>
    <w:rsid w:val="002D592D"/>
    <w:rsid w:val="002D596C"/>
    <w:rsid w:val="002D5ED9"/>
    <w:rsid w:val="002D62BA"/>
    <w:rsid w:val="002D643B"/>
    <w:rsid w:val="002D65D9"/>
    <w:rsid w:val="002D65EC"/>
    <w:rsid w:val="002D65F2"/>
    <w:rsid w:val="002D67B7"/>
    <w:rsid w:val="002D67ED"/>
    <w:rsid w:val="002D6A00"/>
    <w:rsid w:val="002D6CD0"/>
    <w:rsid w:val="002D6F2A"/>
    <w:rsid w:val="002D70BA"/>
    <w:rsid w:val="002D73D5"/>
    <w:rsid w:val="002D74F7"/>
    <w:rsid w:val="002D7660"/>
    <w:rsid w:val="002D7B63"/>
    <w:rsid w:val="002D7BBE"/>
    <w:rsid w:val="002D7CD0"/>
    <w:rsid w:val="002D7D30"/>
    <w:rsid w:val="002D7F53"/>
    <w:rsid w:val="002D7F7B"/>
    <w:rsid w:val="002E00FD"/>
    <w:rsid w:val="002E0362"/>
    <w:rsid w:val="002E0476"/>
    <w:rsid w:val="002E05FD"/>
    <w:rsid w:val="002E06BF"/>
    <w:rsid w:val="002E070C"/>
    <w:rsid w:val="002E0B58"/>
    <w:rsid w:val="002E0C22"/>
    <w:rsid w:val="002E0C8C"/>
    <w:rsid w:val="002E0DE0"/>
    <w:rsid w:val="002E0ED0"/>
    <w:rsid w:val="002E1093"/>
    <w:rsid w:val="002E10AD"/>
    <w:rsid w:val="002E131F"/>
    <w:rsid w:val="002E1565"/>
    <w:rsid w:val="002E157C"/>
    <w:rsid w:val="002E158F"/>
    <w:rsid w:val="002E19E8"/>
    <w:rsid w:val="002E1BC1"/>
    <w:rsid w:val="002E1D5D"/>
    <w:rsid w:val="002E202C"/>
    <w:rsid w:val="002E2620"/>
    <w:rsid w:val="002E26D5"/>
    <w:rsid w:val="002E27D7"/>
    <w:rsid w:val="002E2D1B"/>
    <w:rsid w:val="002E3226"/>
    <w:rsid w:val="002E3257"/>
    <w:rsid w:val="002E3631"/>
    <w:rsid w:val="002E37AB"/>
    <w:rsid w:val="002E3A01"/>
    <w:rsid w:val="002E3B57"/>
    <w:rsid w:val="002E3CC6"/>
    <w:rsid w:val="002E414F"/>
    <w:rsid w:val="002E41CE"/>
    <w:rsid w:val="002E43FF"/>
    <w:rsid w:val="002E446E"/>
    <w:rsid w:val="002E452E"/>
    <w:rsid w:val="002E49E4"/>
    <w:rsid w:val="002E4C02"/>
    <w:rsid w:val="002E4CBC"/>
    <w:rsid w:val="002E50AC"/>
    <w:rsid w:val="002E50B1"/>
    <w:rsid w:val="002E516C"/>
    <w:rsid w:val="002E52AB"/>
    <w:rsid w:val="002E56C9"/>
    <w:rsid w:val="002E58A0"/>
    <w:rsid w:val="002E58D4"/>
    <w:rsid w:val="002E5958"/>
    <w:rsid w:val="002E5F8D"/>
    <w:rsid w:val="002E6165"/>
    <w:rsid w:val="002E6218"/>
    <w:rsid w:val="002E6363"/>
    <w:rsid w:val="002E650A"/>
    <w:rsid w:val="002E65CC"/>
    <w:rsid w:val="002E65DC"/>
    <w:rsid w:val="002E66AB"/>
    <w:rsid w:val="002E6743"/>
    <w:rsid w:val="002E6803"/>
    <w:rsid w:val="002E683E"/>
    <w:rsid w:val="002E6E12"/>
    <w:rsid w:val="002E6EE9"/>
    <w:rsid w:val="002E702C"/>
    <w:rsid w:val="002E774C"/>
    <w:rsid w:val="002E77A7"/>
    <w:rsid w:val="002E7906"/>
    <w:rsid w:val="002E7935"/>
    <w:rsid w:val="002E7BE4"/>
    <w:rsid w:val="002E7C8C"/>
    <w:rsid w:val="002E7E0E"/>
    <w:rsid w:val="002E7E74"/>
    <w:rsid w:val="002F018D"/>
    <w:rsid w:val="002F03ED"/>
    <w:rsid w:val="002F0687"/>
    <w:rsid w:val="002F0850"/>
    <w:rsid w:val="002F087C"/>
    <w:rsid w:val="002F091F"/>
    <w:rsid w:val="002F092B"/>
    <w:rsid w:val="002F0C89"/>
    <w:rsid w:val="002F0CC9"/>
    <w:rsid w:val="002F0D7C"/>
    <w:rsid w:val="002F0E2A"/>
    <w:rsid w:val="002F1335"/>
    <w:rsid w:val="002F1405"/>
    <w:rsid w:val="002F1422"/>
    <w:rsid w:val="002F15F3"/>
    <w:rsid w:val="002F1751"/>
    <w:rsid w:val="002F1C8E"/>
    <w:rsid w:val="002F1FDE"/>
    <w:rsid w:val="002F209E"/>
    <w:rsid w:val="002F2308"/>
    <w:rsid w:val="002F230A"/>
    <w:rsid w:val="002F2502"/>
    <w:rsid w:val="002F2516"/>
    <w:rsid w:val="002F2933"/>
    <w:rsid w:val="002F2981"/>
    <w:rsid w:val="002F2AED"/>
    <w:rsid w:val="002F2DA8"/>
    <w:rsid w:val="002F2FF5"/>
    <w:rsid w:val="002F3155"/>
    <w:rsid w:val="002F36DD"/>
    <w:rsid w:val="002F37D1"/>
    <w:rsid w:val="002F3F12"/>
    <w:rsid w:val="002F4027"/>
    <w:rsid w:val="002F4347"/>
    <w:rsid w:val="002F451C"/>
    <w:rsid w:val="002F4C6E"/>
    <w:rsid w:val="002F5080"/>
    <w:rsid w:val="002F546F"/>
    <w:rsid w:val="002F56FD"/>
    <w:rsid w:val="002F5AE4"/>
    <w:rsid w:val="002F5BC1"/>
    <w:rsid w:val="002F5EAA"/>
    <w:rsid w:val="002F60F1"/>
    <w:rsid w:val="002F61D4"/>
    <w:rsid w:val="002F6343"/>
    <w:rsid w:val="002F6609"/>
    <w:rsid w:val="002F66C5"/>
    <w:rsid w:val="002F6BFE"/>
    <w:rsid w:val="002F6CEA"/>
    <w:rsid w:val="002F6E76"/>
    <w:rsid w:val="002F7287"/>
    <w:rsid w:val="002F72F0"/>
    <w:rsid w:val="002F7720"/>
    <w:rsid w:val="002F77C7"/>
    <w:rsid w:val="002F7801"/>
    <w:rsid w:val="002F7B93"/>
    <w:rsid w:val="002F7D62"/>
    <w:rsid w:val="002F7E7C"/>
    <w:rsid w:val="003001E2"/>
    <w:rsid w:val="0030028C"/>
    <w:rsid w:val="00300357"/>
    <w:rsid w:val="003004DF"/>
    <w:rsid w:val="00300506"/>
    <w:rsid w:val="003009B2"/>
    <w:rsid w:val="00300C6D"/>
    <w:rsid w:val="00300CCB"/>
    <w:rsid w:val="00300EF0"/>
    <w:rsid w:val="0030124E"/>
    <w:rsid w:val="00301322"/>
    <w:rsid w:val="00301693"/>
    <w:rsid w:val="003017FC"/>
    <w:rsid w:val="00301828"/>
    <w:rsid w:val="0030193A"/>
    <w:rsid w:val="00301C0B"/>
    <w:rsid w:val="00301C71"/>
    <w:rsid w:val="00302124"/>
    <w:rsid w:val="0030221F"/>
    <w:rsid w:val="003022FA"/>
    <w:rsid w:val="0030234C"/>
    <w:rsid w:val="00302413"/>
    <w:rsid w:val="0030245C"/>
    <w:rsid w:val="003029D3"/>
    <w:rsid w:val="00302BDA"/>
    <w:rsid w:val="00302D04"/>
    <w:rsid w:val="00303227"/>
    <w:rsid w:val="00303327"/>
    <w:rsid w:val="003033AF"/>
    <w:rsid w:val="00303669"/>
    <w:rsid w:val="0030381A"/>
    <w:rsid w:val="0030394F"/>
    <w:rsid w:val="00303A64"/>
    <w:rsid w:val="00303AA6"/>
    <w:rsid w:val="00303AEF"/>
    <w:rsid w:val="00303B01"/>
    <w:rsid w:val="00303B55"/>
    <w:rsid w:val="003040B0"/>
    <w:rsid w:val="003043FE"/>
    <w:rsid w:val="00304800"/>
    <w:rsid w:val="0030493E"/>
    <w:rsid w:val="003049E0"/>
    <w:rsid w:val="00304E3C"/>
    <w:rsid w:val="00305017"/>
    <w:rsid w:val="00305071"/>
    <w:rsid w:val="003051DC"/>
    <w:rsid w:val="003051F9"/>
    <w:rsid w:val="0030558A"/>
    <w:rsid w:val="00305730"/>
    <w:rsid w:val="00305849"/>
    <w:rsid w:val="00305891"/>
    <w:rsid w:val="00305D66"/>
    <w:rsid w:val="00306335"/>
    <w:rsid w:val="00306C64"/>
    <w:rsid w:val="00306CE2"/>
    <w:rsid w:val="00306F23"/>
    <w:rsid w:val="00307032"/>
    <w:rsid w:val="00307588"/>
    <w:rsid w:val="00307960"/>
    <w:rsid w:val="00307996"/>
    <w:rsid w:val="00307EE8"/>
    <w:rsid w:val="00310350"/>
    <w:rsid w:val="0031044F"/>
    <w:rsid w:val="0031089A"/>
    <w:rsid w:val="00310992"/>
    <w:rsid w:val="00310A97"/>
    <w:rsid w:val="00310B42"/>
    <w:rsid w:val="00311078"/>
    <w:rsid w:val="003110A8"/>
    <w:rsid w:val="003110C8"/>
    <w:rsid w:val="003119DD"/>
    <w:rsid w:val="00311C07"/>
    <w:rsid w:val="00311CB1"/>
    <w:rsid w:val="00311CBB"/>
    <w:rsid w:val="00311EE9"/>
    <w:rsid w:val="00312211"/>
    <w:rsid w:val="0031248A"/>
    <w:rsid w:val="003126B5"/>
    <w:rsid w:val="003128F3"/>
    <w:rsid w:val="003134B7"/>
    <w:rsid w:val="00313526"/>
    <w:rsid w:val="00313649"/>
    <w:rsid w:val="00313726"/>
    <w:rsid w:val="0031394B"/>
    <w:rsid w:val="003139F3"/>
    <w:rsid w:val="00313C00"/>
    <w:rsid w:val="00313D69"/>
    <w:rsid w:val="00313E2C"/>
    <w:rsid w:val="00313F6D"/>
    <w:rsid w:val="003140B9"/>
    <w:rsid w:val="0031484E"/>
    <w:rsid w:val="00314D6A"/>
    <w:rsid w:val="003150F9"/>
    <w:rsid w:val="003151C0"/>
    <w:rsid w:val="00315728"/>
    <w:rsid w:val="00315B13"/>
    <w:rsid w:val="00315C2B"/>
    <w:rsid w:val="0031684D"/>
    <w:rsid w:val="00316E43"/>
    <w:rsid w:val="00316F30"/>
    <w:rsid w:val="00317194"/>
    <w:rsid w:val="003171BD"/>
    <w:rsid w:val="003172B0"/>
    <w:rsid w:val="003176F5"/>
    <w:rsid w:val="003176FE"/>
    <w:rsid w:val="00317777"/>
    <w:rsid w:val="003178B6"/>
    <w:rsid w:val="0031EC3A"/>
    <w:rsid w:val="00320426"/>
    <w:rsid w:val="0032048B"/>
    <w:rsid w:val="0032072B"/>
    <w:rsid w:val="00320BAA"/>
    <w:rsid w:val="00320D1B"/>
    <w:rsid w:val="00320E81"/>
    <w:rsid w:val="00320EC3"/>
    <w:rsid w:val="00320FE5"/>
    <w:rsid w:val="003211B9"/>
    <w:rsid w:val="00321437"/>
    <w:rsid w:val="003214CB"/>
    <w:rsid w:val="003215E5"/>
    <w:rsid w:val="00321779"/>
    <w:rsid w:val="0032184D"/>
    <w:rsid w:val="00321899"/>
    <w:rsid w:val="00321A47"/>
    <w:rsid w:val="00322002"/>
    <w:rsid w:val="0032201E"/>
    <w:rsid w:val="00322320"/>
    <w:rsid w:val="0032249E"/>
    <w:rsid w:val="00322539"/>
    <w:rsid w:val="003229AB"/>
    <w:rsid w:val="00322E05"/>
    <w:rsid w:val="00322EAC"/>
    <w:rsid w:val="00322F41"/>
    <w:rsid w:val="00323103"/>
    <w:rsid w:val="0032340E"/>
    <w:rsid w:val="003237D2"/>
    <w:rsid w:val="00323900"/>
    <w:rsid w:val="00323B68"/>
    <w:rsid w:val="00323CB3"/>
    <w:rsid w:val="00323F9B"/>
    <w:rsid w:val="00323FC8"/>
    <w:rsid w:val="00323FD5"/>
    <w:rsid w:val="003240FF"/>
    <w:rsid w:val="003241D0"/>
    <w:rsid w:val="00324512"/>
    <w:rsid w:val="00324AEF"/>
    <w:rsid w:val="00324B11"/>
    <w:rsid w:val="00324EBC"/>
    <w:rsid w:val="00324F09"/>
    <w:rsid w:val="00325084"/>
    <w:rsid w:val="003252D2"/>
    <w:rsid w:val="0032541B"/>
    <w:rsid w:val="003254D6"/>
    <w:rsid w:val="003256CF"/>
    <w:rsid w:val="00325903"/>
    <w:rsid w:val="0032598F"/>
    <w:rsid w:val="00325C47"/>
    <w:rsid w:val="00325CE4"/>
    <w:rsid w:val="00325CF9"/>
    <w:rsid w:val="00325D76"/>
    <w:rsid w:val="00325D99"/>
    <w:rsid w:val="00325FF8"/>
    <w:rsid w:val="00326074"/>
    <w:rsid w:val="003266F6"/>
    <w:rsid w:val="003267EB"/>
    <w:rsid w:val="00326B00"/>
    <w:rsid w:val="00326CEE"/>
    <w:rsid w:val="0032715F"/>
    <w:rsid w:val="00327190"/>
    <w:rsid w:val="00327274"/>
    <w:rsid w:val="003274E6"/>
    <w:rsid w:val="00327760"/>
    <w:rsid w:val="00327794"/>
    <w:rsid w:val="003278D6"/>
    <w:rsid w:val="003279DA"/>
    <w:rsid w:val="00327A92"/>
    <w:rsid w:val="0033036D"/>
    <w:rsid w:val="003304B5"/>
    <w:rsid w:val="00330744"/>
    <w:rsid w:val="00330919"/>
    <w:rsid w:val="00330A00"/>
    <w:rsid w:val="00330D5D"/>
    <w:rsid w:val="00330E06"/>
    <w:rsid w:val="0033108E"/>
    <w:rsid w:val="003313F9"/>
    <w:rsid w:val="003314CA"/>
    <w:rsid w:val="00331509"/>
    <w:rsid w:val="00331818"/>
    <w:rsid w:val="0033198E"/>
    <w:rsid w:val="00331994"/>
    <w:rsid w:val="00331BAD"/>
    <w:rsid w:val="00331D9D"/>
    <w:rsid w:val="003320C6"/>
    <w:rsid w:val="00332444"/>
    <w:rsid w:val="00332D75"/>
    <w:rsid w:val="0033343C"/>
    <w:rsid w:val="0033362A"/>
    <w:rsid w:val="003337ED"/>
    <w:rsid w:val="00333CFC"/>
    <w:rsid w:val="00333E1D"/>
    <w:rsid w:val="00333E5C"/>
    <w:rsid w:val="00333E92"/>
    <w:rsid w:val="0033401D"/>
    <w:rsid w:val="003340C1"/>
    <w:rsid w:val="00334180"/>
    <w:rsid w:val="00334301"/>
    <w:rsid w:val="00334332"/>
    <w:rsid w:val="00334940"/>
    <w:rsid w:val="00334AB4"/>
    <w:rsid w:val="0033502D"/>
    <w:rsid w:val="00335267"/>
    <w:rsid w:val="0033531F"/>
    <w:rsid w:val="00335396"/>
    <w:rsid w:val="00335561"/>
    <w:rsid w:val="00335772"/>
    <w:rsid w:val="00335BF7"/>
    <w:rsid w:val="00335FE4"/>
    <w:rsid w:val="00336364"/>
    <w:rsid w:val="003363DA"/>
    <w:rsid w:val="0033640B"/>
    <w:rsid w:val="00336513"/>
    <w:rsid w:val="00336664"/>
    <w:rsid w:val="00336802"/>
    <w:rsid w:val="00336873"/>
    <w:rsid w:val="00336CDF"/>
    <w:rsid w:val="00336E42"/>
    <w:rsid w:val="003370D5"/>
    <w:rsid w:val="003371A7"/>
    <w:rsid w:val="003373FE"/>
    <w:rsid w:val="00337852"/>
    <w:rsid w:val="00337922"/>
    <w:rsid w:val="003379A1"/>
    <w:rsid w:val="00337B3F"/>
    <w:rsid w:val="003400C6"/>
    <w:rsid w:val="0034035E"/>
    <w:rsid w:val="003405FC"/>
    <w:rsid w:val="00340655"/>
    <w:rsid w:val="0034084B"/>
    <w:rsid w:val="00340BB9"/>
    <w:rsid w:val="00340EDA"/>
    <w:rsid w:val="00340FE2"/>
    <w:rsid w:val="003410D9"/>
    <w:rsid w:val="003411A0"/>
    <w:rsid w:val="0034155E"/>
    <w:rsid w:val="003417E0"/>
    <w:rsid w:val="003419AD"/>
    <w:rsid w:val="00341A15"/>
    <w:rsid w:val="00341AF9"/>
    <w:rsid w:val="00341B18"/>
    <w:rsid w:val="00341C44"/>
    <w:rsid w:val="00341DAD"/>
    <w:rsid w:val="00341E67"/>
    <w:rsid w:val="00341F3D"/>
    <w:rsid w:val="00342249"/>
    <w:rsid w:val="003422EC"/>
    <w:rsid w:val="00342400"/>
    <w:rsid w:val="0034252E"/>
    <w:rsid w:val="00342759"/>
    <w:rsid w:val="00342762"/>
    <w:rsid w:val="003427AE"/>
    <w:rsid w:val="00342BAB"/>
    <w:rsid w:val="00342F0F"/>
    <w:rsid w:val="00342F73"/>
    <w:rsid w:val="00343064"/>
    <w:rsid w:val="003430DD"/>
    <w:rsid w:val="003434CB"/>
    <w:rsid w:val="0034362E"/>
    <w:rsid w:val="00343636"/>
    <w:rsid w:val="00343694"/>
    <w:rsid w:val="003439F5"/>
    <w:rsid w:val="00343A61"/>
    <w:rsid w:val="00343A6D"/>
    <w:rsid w:val="00343B45"/>
    <w:rsid w:val="00343B5B"/>
    <w:rsid w:val="003440A5"/>
    <w:rsid w:val="0034420B"/>
    <w:rsid w:val="00344212"/>
    <w:rsid w:val="00344521"/>
    <w:rsid w:val="0034454C"/>
    <w:rsid w:val="0034489F"/>
    <w:rsid w:val="003448EB"/>
    <w:rsid w:val="00344A06"/>
    <w:rsid w:val="00344A08"/>
    <w:rsid w:val="00344A0B"/>
    <w:rsid w:val="00344D9F"/>
    <w:rsid w:val="00344FF4"/>
    <w:rsid w:val="0034509C"/>
    <w:rsid w:val="0034520B"/>
    <w:rsid w:val="003452F2"/>
    <w:rsid w:val="00345405"/>
    <w:rsid w:val="00345490"/>
    <w:rsid w:val="00345577"/>
    <w:rsid w:val="003457D7"/>
    <w:rsid w:val="00345A40"/>
    <w:rsid w:val="00345A64"/>
    <w:rsid w:val="00345B5F"/>
    <w:rsid w:val="00345E66"/>
    <w:rsid w:val="00345E84"/>
    <w:rsid w:val="003460BC"/>
    <w:rsid w:val="003461D6"/>
    <w:rsid w:val="00346218"/>
    <w:rsid w:val="00346392"/>
    <w:rsid w:val="00346448"/>
    <w:rsid w:val="00346716"/>
    <w:rsid w:val="003467E1"/>
    <w:rsid w:val="003467FD"/>
    <w:rsid w:val="00346C49"/>
    <w:rsid w:val="00346F8C"/>
    <w:rsid w:val="00347006"/>
    <w:rsid w:val="00347086"/>
    <w:rsid w:val="003472C9"/>
    <w:rsid w:val="00347481"/>
    <w:rsid w:val="003475A2"/>
    <w:rsid w:val="0034767F"/>
    <w:rsid w:val="00347CEF"/>
    <w:rsid w:val="003500CB"/>
    <w:rsid w:val="003503C8"/>
    <w:rsid w:val="003504A9"/>
    <w:rsid w:val="0035050E"/>
    <w:rsid w:val="003505B7"/>
    <w:rsid w:val="003506EE"/>
    <w:rsid w:val="00350839"/>
    <w:rsid w:val="00350982"/>
    <w:rsid w:val="003509B4"/>
    <w:rsid w:val="00350B13"/>
    <w:rsid w:val="00350B3A"/>
    <w:rsid w:val="00350B99"/>
    <w:rsid w:val="00350D46"/>
    <w:rsid w:val="00350EA1"/>
    <w:rsid w:val="00350ED8"/>
    <w:rsid w:val="003512FF"/>
    <w:rsid w:val="00351AB2"/>
    <w:rsid w:val="00351B02"/>
    <w:rsid w:val="00351B22"/>
    <w:rsid w:val="00351C28"/>
    <w:rsid w:val="00351FBC"/>
    <w:rsid w:val="00352456"/>
    <w:rsid w:val="00352459"/>
    <w:rsid w:val="003526B6"/>
    <w:rsid w:val="0035274D"/>
    <w:rsid w:val="0035279E"/>
    <w:rsid w:val="0035319B"/>
    <w:rsid w:val="003534CB"/>
    <w:rsid w:val="003534EA"/>
    <w:rsid w:val="003536B7"/>
    <w:rsid w:val="00353BC7"/>
    <w:rsid w:val="00353D63"/>
    <w:rsid w:val="00353E18"/>
    <w:rsid w:val="00354211"/>
    <w:rsid w:val="003542B0"/>
    <w:rsid w:val="00354331"/>
    <w:rsid w:val="003543C5"/>
    <w:rsid w:val="003546B6"/>
    <w:rsid w:val="00354703"/>
    <w:rsid w:val="00354A65"/>
    <w:rsid w:val="00354C12"/>
    <w:rsid w:val="00354F0B"/>
    <w:rsid w:val="00354F25"/>
    <w:rsid w:val="00354FAA"/>
    <w:rsid w:val="00355050"/>
    <w:rsid w:val="003556A0"/>
    <w:rsid w:val="003557E0"/>
    <w:rsid w:val="0035584F"/>
    <w:rsid w:val="0035602B"/>
    <w:rsid w:val="003560D1"/>
    <w:rsid w:val="003562F9"/>
    <w:rsid w:val="00356319"/>
    <w:rsid w:val="00356462"/>
    <w:rsid w:val="0035655D"/>
    <w:rsid w:val="003565DB"/>
    <w:rsid w:val="00356718"/>
    <w:rsid w:val="00356D81"/>
    <w:rsid w:val="00356FA4"/>
    <w:rsid w:val="003570E8"/>
    <w:rsid w:val="00357207"/>
    <w:rsid w:val="00357310"/>
    <w:rsid w:val="00357595"/>
    <w:rsid w:val="00357818"/>
    <w:rsid w:val="003579E2"/>
    <w:rsid w:val="00357C40"/>
    <w:rsid w:val="003602D5"/>
    <w:rsid w:val="003602D9"/>
    <w:rsid w:val="00360739"/>
    <w:rsid w:val="003609B7"/>
    <w:rsid w:val="00360D9A"/>
    <w:rsid w:val="00360F0B"/>
    <w:rsid w:val="00361602"/>
    <w:rsid w:val="0036191C"/>
    <w:rsid w:val="00361FA6"/>
    <w:rsid w:val="00362253"/>
    <w:rsid w:val="00362539"/>
    <w:rsid w:val="003627D7"/>
    <w:rsid w:val="00362983"/>
    <w:rsid w:val="00362A75"/>
    <w:rsid w:val="00362ACC"/>
    <w:rsid w:val="00362CC0"/>
    <w:rsid w:val="00362D61"/>
    <w:rsid w:val="00363084"/>
    <w:rsid w:val="0036308C"/>
    <w:rsid w:val="003630CC"/>
    <w:rsid w:val="003632F8"/>
    <w:rsid w:val="003634E6"/>
    <w:rsid w:val="00363C63"/>
    <w:rsid w:val="00363D34"/>
    <w:rsid w:val="00364258"/>
    <w:rsid w:val="003642A8"/>
    <w:rsid w:val="0036440C"/>
    <w:rsid w:val="003644B0"/>
    <w:rsid w:val="00364544"/>
    <w:rsid w:val="003646B5"/>
    <w:rsid w:val="0036487A"/>
    <w:rsid w:val="00364938"/>
    <w:rsid w:val="003649B9"/>
    <w:rsid w:val="00364C72"/>
    <w:rsid w:val="00364DA8"/>
    <w:rsid w:val="00364DD1"/>
    <w:rsid w:val="00364DDC"/>
    <w:rsid w:val="00365781"/>
    <w:rsid w:val="00365948"/>
    <w:rsid w:val="00365ACC"/>
    <w:rsid w:val="00365BE8"/>
    <w:rsid w:val="00365F24"/>
    <w:rsid w:val="0036623D"/>
    <w:rsid w:val="003669BB"/>
    <w:rsid w:val="00366CB7"/>
    <w:rsid w:val="00366CCB"/>
    <w:rsid w:val="00366E23"/>
    <w:rsid w:val="00367073"/>
    <w:rsid w:val="00367194"/>
    <w:rsid w:val="003673D2"/>
    <w:rsid w:val="00367B37"/>
    <w:rsid w:val="00370282"/>
    <w:rsid w:val="00370670"/>
    <w:rsid w:val="00370A92"/>
    <w:rsid w:val="00370C7B"/>
    <w:rsid w:val="00370E5C"/>
    <w:rsid w:val="00371291"/>
    <w:rsid w:val="0037137F"/>
    <w:rsid w:val="00371A99"/>
    <w:rsid w:val="00371BDB"/>
    <w:rsid w:val="00371CE3"/>
    <w:rsid w:val="00371D2A"/>
    <w:rsid w:val="00371DCD"/>
    <w:rsid w:val="00372450"/>
    <w:rsid w:val="003728AE"/>
    <w:rsid w:val="00372998"/>
    <w:rsid w:val="00372C67"/>
    <w:rsid w:val="00372E6B"/>
    <w:rsid w:val="00372F96"/>
    <w:rsid w:val="00372FB4"/>
    <w:rsid w:val="00373054"/>
    <w:rsid w:val="003733DC"/>
    <w:rsid w:val="0037360C"/>
    <w:rsid w:val="00373687"/>
    <w:rsid w:val="00373926"/>
    <w:rsid w:val="00373BFC"/>
    <w:rsid w:val="00373D80"/>
    <w:rsid w:val="00374218"/>
    <w:rsid w:val="0037466F"/>
    <w:rsid w:val="00374C97"/>
    <w:rsid w:val="00374CEB"/>
    <w:rsid w:val="00374D4A"/>
    <w:rsid w:val="00375299"/>
    <w:rsid w:val="00375380"/>
    <w:rsid w:val="00375440"/>
    <w:rsid w:val="0037556A"/>
    <w:rsid w:val="00375686"/>
    <w:rsid w:val="003756AC"/>
    <w:rsid w:val="003758AA"/>
    <w:rsid w:val="00375A61"/>
    <w:rsid w:val="00375D7C"/>
    <w:rsid w:val="00375E1A"/>
    <w:rsid w:val="00375FCA"/>
    <w:rsid w:val="00376013"/>
    <w:rsid w:val="003760F7"/>
    <w:rsid w:val="00376158"/>
    <w:rsid w:val="0037657D"/>
    <w:rsid w:val="003767A5"/>
    <w:rsid w:val="00376921"/>
    <w:rsid w:val="00376926"/>
    <w:rsid w:val="00376965"/>
    <w:rsid w:val="003769B6"/>
    <w:rsid w:val="00376A71"/>
    <w:rsid w:val="00376D17"/>
    <w:rsid w:val="00376DA2"/>
    <w:rsid w:val="003771B5"/>
    <w:rsid w:val="00377449"/>
    <w:rsid w:val="003774A9"/>
    <w:rsid w:val="003774F1"/>
    <w:rsid w:val="00377560"/>
    <w:rsid w:val="00377751"/>
    <w:rsid w:val="00377D82"/>
    <w:rsid w:val="00377E14"/>
    <w:rsid w:val="00377EA6"/>
    <w:rsid w:val="00380049"/>
    <w:rsid w:val="00380206"/>
    <w:rsid w:val="0038065C"/>
    <w:rsid w:val="0038073C"/>
    <w:rsid w:val="00380AF9"/>
    <w:rsid w:val="00380B41"/>
    <w:rsid w:val="00380BC9"/>
    <w:rsid w:val="00380C65"/>
    <w:rsid w:val="00380E7C"/>
    <w:rsid w:val="00380EF3"/>
    <w:rsid w:val="00380FBC"/>
    <w:rsid w:val="00380FE1"/>
    <w:rsid w:val="00381191"/>
    <w:rsid w:val="0038137E"/>
    <w:rsid w:val="00381438"/>
    <w:rsid w:val="003814F4"/>
    <w:rsid w:val="00381E4A"/>
    <w:rsid w:val="00381F68"/>
    <w:rsid w:val="00382066"/>
    <w:rsid w:val="0038206C"/>
    <w:rsid w:val="00382655"/>
    <w:rsid w:val="00382AE5"/>
    <w:rsid w:val="00383058"/>
    <w:rsid w:val="003830F7"/>
    <w:rsid w:val="003831FA"/>
    <w:rsid w:val="00383503"/>
    <w:rsid w:val="0038399A"/>
    <w:rsid w:val="00383BCE"/>
    <w:rsid w:val="00383C2F"/>
    <w:rsid w:val="00383C52"/>
    <w:rsid w:val="00383DAB"/>
    <w:rsid w:val="00383FB7"/>
    <w:rsid w:val="00384041"/>
    <w:rsid w:val="003843FD"/>
    <w:rsid w:val="00384650"/>
    <w:rsid w:val="00384762"/>
    <w:rsid w:val="00384886"/>
    <w:rsid w:val="00384B8F"/>
    <w:rsid w:val="00384E80"/>
    <w:rsid w:val="00385336"/>
    <w:rsid w:val="003853CC"/>
    <w:rsid w:val="0038559D"/>
    <w:rsid w:val="003855F2"/>
    <w:rsid w:val="003859C6"/>
    <w:rsid w:val="00385A26"/>
    <w:rsid w:val="00385B52"/>
    <w:rsid w:val="00385C03"/>
    <w:rsid w:val="00385DB3"/>
    <w:rsid w:val="00385FB9"/>
    <w:rsid w:val="0038611D"/>
    <w:rsid w:val="0038656C"/>
    <w:rsid w:val="003865FC"/>
    <w:rsid w:val="00386632"/>
    <w:rsid w:val="003866FE"/>
    <w:rsid w:val="00386715"/>
    <w:rsid w:val="003867CB"/>
    <w:rsid w:val="003867DF"/>
    <w:rsid w:val="00386A73"/>
    <w:rsid w:val="00386E50"/>
    <w:rsid w:val="00387120"/>
    <w:rsid w:val="00387421"/>
    <w:rsid w:val="003875BC"/>
    <w:rsid w:val="00387686"/>
    <w:rsid w:val="00387BB9"/>
    <w:rsid w:val="00387DB2"/>
    <w:rsid w:val="00387DF3"/>
    <w:rsid w:val="00387E31"/>
    <w:rsid w:val="003902E2"/>
    <w:rsid w:val="0039034B"/>
    <w:rsid w:val="00390406"/>
    <w:rsid w:val="0039041B"/>
    <w:rsid w:val="003905DC"/>
    <w:rsid w:val="003907F0"/>
    <w:rsid w:val="003909F8"/>
    <w:rsid w:val="00390AD7"/>
    <w:rsid w:val="00390B90"/>
    <w:rsid w:val="00390B94"/>
    <w:rsid w:val="00390E9C"/>
    <w:rsid w:val="003911D5"/>
    <w:rsid w:val="00391394"/>
    <w:rsid w:val="00391727"/>
    <w:rsid w:val="00391F05"/>
    <w:rsid w:val="00392335"/>
    <w:rsid w:val="0039239D"/>
    <w:rsid w:val="00392432"/>
    <w:rsid w:val="0039289C"/>
    <w:rsid w:val="003929EB"/>
    <w:rsid w:val="00392C42"/>
    <w:rsid w:val="00393286"/>
    <w:rsid w:val="003934D6"/>
    <w:rsid w:val="00393620"/>
    <w:rsid w:val="00393711"/>
    <w:rsid w:val="00393736"/>
    <w:rsid w:val="00393765"/>
    <w:rsid w:val="00393922"/>
    <w:rsid w:val="00393A7E"/>
    <w:rsid w:val="00393D43"/>
    <w:rsid w:val="00393D89"/>
    <w:rsid w:val="00393E0C"/>
    <w:rsid w:val="003940CE"/>
    <w:rsid w:val="0039439F"/>
    <w:rsid w:val="003943FF"/>
    <w:rsid w:val="00394650"/>
    <w:rsid w:val="00394796"/>
    <w:rsid w:val="00394BA0"/>
    <w:rsid w:val="00394ED6"/>
    <w:rsid w:val="00394EDE"/>
    <w:rsid w:val="00395378"/>
    <w:rsid w:val="003954FF"/>
    <w:rsid w:val="00395708"/>
    <w:rsid w:val="00395873"/>
    <w:rsid w:val="0039591F"/>
    <w:rsid w:val="00395CA9"/>
    <w:rsid w:val="00395DB7"/>
    <w:rsid w:val="00396985"/>
    <w:rsid w:val="00396AA9"/>
    <w:rsid w:val="00396C02"/>
    <w:rsid w:val="003971DE"/>
    <w:rsid w:val="0039749F"/>
    <w:rsid w:val="0039767E"/>
    <w:rsid w:val="003977B8"/>
    <w:rsid w:val="00397A52"/>
    <w:rsid w:val="00397C9E"/>
    <w:rsid w:val="003A01D1"/>
    <w:rsid w:val="003A08B1"/>
    <w:rsid w:val="003A0C47"/>
    <w:rsid w:val="003A0C5C"/>
    <w:rsid w:val="003A0CD5"/>
    <w:rsid w:val="003A0D2E"/>
    <w:rsid w:val="003A0E1D"/>
    <w:rsid w:val="003A0EB4"/>
    <w:rsid w:val="003A1015"/>
    <w:rsid w:val="003A11E8"/>
    <w:rsid w:val="003A15D8"/>
    <w:rsid w:val="003A187B"/>
    <w:rsid w:val="003A1A44"/>
    <w:rsid w:val="003A1F25"/>
    <w:rsid w:val="003A25B9"/>
    <w:rsid w:val="003A28D6"/>
    <w:rsid w:val="003A293A"/>
    <w:rsid w:val="003A2A38"/>
    <w:rsid w:val="003A2D52"/>
    <w:rsid w:val="003A2E2C"/>
    <w:rsid w:val="003A30FE"/>
    <w:rsid w:val="003A3164"/>
    <w:rsid w:val="003A31FA"/>
    <w:rsid w:val="003A3206"/>
    <w:rsid w:val="003A32B7"/>
    <w:rsid w:val="003A34F5"/>
    <w:rsid w:val="003A374D"/>
    <w:rsid w:val="003A38DF"/>
    <w:rsid w:val="003A3E05"/>
    <w:rsid w:val="003A3EAE"/>
    <w:rsid w:val="003A47B3"/>
    <w:rsid w:val="003A4CC4"/>
    <w:rsid w:val="003A4D63"/>
    <w:rsid w:val="003A4E56"/>
    <w:rsid w:val="003A519E"/>
    <w:rsid w:val="003A5429"/>
    <w:rsid w:val="003A54EE"/>
    <w:rsid w:val="003A5571"/>
    <w:rsid w:val="003A583D"/>
    <w:rsid w:val="003A5A90"/>
    <w:rsid w:val="003A5DE6"/>
    <w:rsid w:val="003A6584"/>
    <w:rsid w:val="003A679B"/>
    <w:rsid w:val="003A6A91"/>
    <w:rsid w:val="003A6B50"/>
    <w:rsid w:val="003A6BF7"/>
    <w:rsid w:val="003A6C5A"/>
    <w:rsid w:val="003A6EFC"/>
    <w:rsid w:val="003A7207"/>
    <w:rsid w:val="003A7310"/>
    <w:rsid w:val="003A7440"/>
    <w:rsid w:val="003A79DA"/>
    <w:rsid w:val="003A7C29"/>
    <w:rsid w:val="003A7C57"/>
    <w:rsid w:val="003A7F01"/>
    <w:rsid w:val="003A7F0C"/>
    <w:rsid w:val="003B01D0"/>
    <w:rsid w:val="003B097C"/>
    <w:rsid w:val="003B09B5"/>
    <w:rsid w:val="003B0B43"/>
    <w:rsid w:val="003B0B4C"/>
    <w:rsid w:val="003B0C6A"/>
    <w:rsid w:val="003B0D03"/>
    <w:rsid w:val="003B0D2E"/>
    <w:rsid w:val="003B11FF"/>
    <w:rsid w:val="003B15C8"/>
    <w:rsid w:val="003B1637"/>
    <w:rsid w:val="003B1A30"/>
    <w:rsid w:val="003B1D1E"/>
    <w:rsid w:val="003B1DE3"/>
    <w:rsid w:val="003B1E3B"/>
    <w:rsid w:val="003B2241"/>
    <w:rsid w:val="003B23B2"/>
    <w:rsid w:val="003B23B4"/>
    <w:rsid w:val="003B2550"/>
    <w:rsid w:val="003B2555"/>
    <w:rsid w:val="003B2879"/>
    <w:rsid w:val="003B2984"/>
    <w:rsid w:val="003B2AF2"/>
    <w:rsid w:val="003B2CAD"/>
    <w:rsid w:val="003B37B5"/>
    <w:rsid w:val="003B385C"/>
    <w:rsid w:val="003B3992"/>
    <w:rsid w:val="003B39E1"/>
    <w:rsid w:val="003B3CAC"/>
    <w:rsid w:val="003B3D7E"/>
    <w:rsid w:val="003B40DE"/>
    <w:rsid w:val="003B4227"/>
    <w:rsid w:val="003B4355"/>
    <w:rsid w:val="003B4421"/>
    <w:rsid w:val="003B4493"/>
    <w:rsid w:val="003B4552"/>
    <w:rsid w:val="003B4694"/>
    <w:rsid w:val="003B47CA"/>
    <w:rsid w:val="003B4F26"/>
    <w:rsid w:val="003B4FD5"/>
    <w:rsid w:val="003B5143"/>
    <w:rsid w:val="003B52AD"/>
    <w:rsid w:val="003B530D"/>
    <w:rsid w:val="003B5392"/>
    <w:rsid w:val="003B5806"/>
    <w:rsid w:val="003B5F6F"/>
    <w:rsid w:val="003B5FBA"/>
    <w:rsid w:val="003B602F"/>
    <w:rsid w:val="003B62A3"/>
    <w:rsid w:val="003B6681"/>
    <w:rsid w:val="003B68DB"/>
    <w:rsid w:val="003B6C8B"/>
    <w:rsid w:val="003B6EAF"/>
    <w:rsid w:val="003B6F0F"/>
    <w:rsid w:val="003B6F72"/>
    <w:rsid w:val="003B717E"/>
    <w:rsid w:val="003B7323"/>
    <w:rsid w:val="003B739E"/>
    <w:rsid w:val="003B7525"/>
    <w:rsid w:val="003B76F3"/>
    <w:rsid w:val="003B78D4"/>
    <w:rsid w:val="003B7995"/>
    <w:rsid w:val="003B7A35"/>
    <w:rsid w:val="003B7AEA"/>
    <w:rsid w:val="003B7B64"/>
    <w:rsid w:val="003B7B7B"/>
    <w:rsid w:val="003B7DB5"/>
    <w:rsid w:val="003B7DC2"/>
    <w:rsid w:val="003B7E22"/>
    <w:rsid w:val="003B7E55"/>
    <w:rsid w:val="003BD490"/>
    <w:rsid w:val="003C0A47"/>
    <w:rsid w:val="003C0AF8"/>
    <w:rsid w:val="003C0C49"/>
    <w:rsid w:val="003C0D04"/>
    <w:rsid w:val="003C0FC1"/>
    <w:rsid w:val="003C15C8"/>
    <w:rsid w:val="003C1715"/>
    <w:rsid w:val="003C1C38"/>
    <w:rsid w:val="003C1FAD"/>
    <w:rsid w:val="003C23B5"/>
    <w:rsid w:val="003C24CF"/>
    <w:rsid w:val="003C296D"/>
    <w:rsid w:val="003C2A98"/>
    <w:rsid w:val="003C30F5"/>
    <w:rsid w:val="003C3100"/>
    <w:rsid w:val="003C337F"/>
    <w:rsid w:val="003C34CE"/>
    <w:rsid w:val="003C3758"/>
    <w:rsid w:val="003C375B"/>
    <w:rsid w:val="003C3766"/>
    <w:rsid w:val="003C377F"/>
    <w:rsid w:val="003C37B7"/>
    <w:rsid w:val="003C3821"/>
    <w:rsid w:val="003C4141"/>
    <w:rsid w:val="003C4278"/>
    <w:rsid w:val="003C44BF"/>
    <w:rsid w:val="003C488D"/>
    <w:rsid w:val="003C48D5"/>
    <w:rsid w:val="003C4A4E"/>
    <w:rsid w:val="003C4B1F"/>
    <w:rsid w:val="003C4BB4"/>
    <w:rsid w:val="003C4DD6"/>
    <w:rsid w:val="003C4FB4"/>
    <w:rsid w:val="003C5376"/>
    <w:rsid w:val="003C53CA"/>
    <w:rsid w:val="003C566B"/>
    <w:rsid w:val="003C5B0B"/>
    <w:rsid w:val="003C5CAE"/>
    <w:rsid w:val="003C5EB5"/>
    <w:rsid w:val="003C5F4F"/>
    <w:rsid w:val="003C5FAD"/>
    <w:rsid w:val="003C6070"/>
    <w:rsid w:val="003C629C"/>
    <w:rsid w:val="003C6A08"/>
    <w:rsid w:val="003C6A70"/>
    <w:rsid w:val="003C6DB7"/>
    <w:rsid w:val="003C6E49"/>
    <w:rsid w:val="003C7053"/>
    <w:rsid w:val="003C7174"/>
    <w:rsid w:val="003C7289"/>
    <w:rsid w:val="003C7480"/>
    <w:rsid w:val="003C74AA"/>
    <w:rsid w:val="003C7610"/>
    <w:rsid w:val="003C7680"/>
    <w:rsid w:val="003C77AE"/>
    <w:rsid w:val="003C7A4C"/>
    <w:rsid w:val="003C7AA1"/>
    <w:rsid w:val="003C7C39"/>
    <w:rsid w:val="003D013C"/>
    <w:rsid w:val="003D0388"/>
    <w:rsid w:val="003D04C0"/>
    <w:rsid w:val="003D078E"/>
    <w:rsid w:val="003D0802"/>
    <w:rsid w:val="003D0861"/>
    <w:rsid w:val="003D0C81"/>
    <w:rsid w:val="003D0F33"/>
    <w:rsid w:val="003D0FCE"/>
    <w:rsid w:val="003D1123"/>
    <w:rsid w:val="003D13C5"/>
    <w:rsid w:val="003D199D"/>
    <w:rsid w:val="003D1A37"/>
    <w:rsid w:val="003D1BE4"/>
    <w:rsid w:val="003D1BED"/>
    <w:rsid w:val="003D1D9B"/>
    <w:rsid w:val="003D242E"/>
    <w:rsid w:val="003D2594"/>
    <w:rsid w:val="003D281A"/>
    <w:rsid w:val="003D2A8B"/>
    <w:rsid w:val="003D2AAF"/>
    <w:rsid w:val="003D2D0A"/>
    <w:rsid w:val="003D2D51"/>
    <w:rsid w:val="003D2E2D"/>
    <w:rsid w:val="003D3089"/>
    <w:rsid w:val="003D321D"/>
    <w:rsid w:val="003D328D"/>
    <w:rsid w:val="003D34C6"/>
    <w:rsid w:val="003D34F9"/>
    <w:rsid w:val="003D3592"/>
    <w:rsid w:val="003D37AC"/>
    <w:rsid w:val="003D38A9"/>
    <w:rsid w:val="003D3E3F"/>
    <w:rsid w:val="003D4332"/>
    <w:rsid w:val="003D4435"/>
    <w:rsid w:val="003D4557"/>
    <w:rsid w:val="003D46BE"/>
    <w:rsid w:val="003D4C73"/>
    <w:rsid w:val="003D4E21"/>
    <w:rsid w:val="003D5027"/>
    <w:rsid w:val="003D5497"/>
    <w:rsid w:val="003D5542"/>
    <w:rsid w:val="003D5C7D"/>
    <w:rsid w:val="003D5CB1"/>
    <w:rsid w:val="003D6138"/>
    <w:rsid w:val="003D6174"/>
    <w:rsid w:val="003D6352"/>
    <w:rsid w:val="003D643F"/>
    <w:rsid w:val="003D6468"/>
    <w:rsid w:val="003D65E5"/>
    <w:rsid w:val="003D66D3"/>
    <w:rsid w:val="003D676B"/>
    <w:rsid w:val="003D678D"/>
    <w:rsid w:val="003D68F7"/>
    <w:rsid w:val="003D6B68"/>
    <w:rsid w:val="003D6BA7"/>
    <w:rsid w:val="003D6C62"/>
    <w:rsid w:val="003D6CDE"/>
    <w:rsid w:val="003D6FF8"/>
    <w:rsid w:val="003D70EA"/>
    <w:rsid w:val="003D7155"/>
    <w:rsid w:val="003D7266"/>
    <w:rsid w:val="003D751D"/>
    <w:rsid w:val="003D784F"/>
    <w:rsid w:val="003D7998"/>
    <w:rsid w:val="003E003F"/>
    <w:rsid w:val="003E0258"/>
    <w:rsid w:val="003E0461"/>
    <w:rsid w:val="003E04CA"/>
    <w:rsid w:val="003E0572"/>
    <w:rsid w:val="003E09BD"/>
    <w:rsid w:val="003E0B0D"/>
    <w:rsid w:val="003E0D13"/>
    <w:rsid w:val="003E0DA7"/>
    <w:rsid w:val="003E14F5"/>
    <w:rsid w:val="003E1717"/>
    <w:rsid w:val="003E179D"/>
    <w:rsid w:val="003E1985"/>
    <w:rsid w:val="003E199C"/>
    <w:rsid w:val="003E1C6C"/>
    <w:rsid w:val="003E1CDA"/>
    <w:rsid w:val="003E1F09"/>
    <w:rsid w:val="003E2207"/>
    <w:rsid w:val="003E228D"/>
    <w:rsid w:val="003E2B80"/>
    <w:rsid w:val="003E2B8E"/>
    <w:rsid w:val="003E2BC2"/>
    <w:rsid w:val="003E2C1E"/>
    <w:rsid w:val="003E2D52"/>
    <w:rsid w:val="003E2DCD"/>
    <w:rsid w:val="003E2E13"/>
    <w:rsid w:val="003E306A"/>
    <w:rsid w:val="003E30EA"/>
    <w:rsid w:val="003E33CA"/>
    <w:rsid w:val="003E3723"/>
    <w:rsid w:val="003E3789"/>
    <w:rsid w:val="003E3936"/>
    <w:rsid w:val="003E39C7"/>
    <w:rsid w:val="003E39EF"/>
    <w:rsid w:val="003E3A71"/>
    <w:rsid w:val="003E3AC7"/>
    <w:rsid w:val="003E407A"/>
    <w:rsid w:val="003E4132"/>
    <w:rsid w:val="003E44D6"/>
    <w:rsid w:val="003E458D"/>
    <w:rsid w:val="003E48AB"/>
    <w:rsid w:val="003E4A12"/>
    <w:rsid w:val="003E50C3"/>
    <w:rsid w:val="003E51AE"/>
    <w:rsid w:val="003E54DC"/>
    <w:rsid w:val="003E5886"/>
    <w:rsid w:val="003E589F"/>
    <w:rsid w:val="003E600E"/>
    <w:rsid w:val="003E6A18"/>
    <w:rsid w:val="003E6A94"/>
    <w:rsid w:val="003E6AA9"/>
    <w:rsid w:val="003E6D88"/>
    <w:rsid w:val="003E6EBD"/>
    <w:rsid w:val="003E7290"/>
    <w:rsid w:val="003E72FB"/>
    <w:rsid w:val="003E7740"/>
    <w:rsid w:val="003E78FF"/>
    <w:rsid w:val="003E7B2C"/>
    <w:rsid w:val="003E7D75"/>
    <w:rsid w:val="003F034C"/>
    <w:rsid w:val="003F0417"/>
    <w:rsid w:val="003F051C"/>
    <w:rsid w:val="003F0683"/>
    <w:rsid w:val="003F0BC5"/>
    <w:rsid w:val="003F0D50"/>
    <w:rsid w:val="003F13BF"/>
    <w:rsid w:val="003F148B"/>
    <w:rsid w:val="003F175F"/>
    <w:rsid w:val="003F187E"/>
    <w:rsid w:val="003F1AC2"/>
    <w:rsid w:val="003F1D78"/>
    <w:rsid w:val="003F209A"/>
    <w:rsid w:val="003F22E5"/>
    <w:rsid w:val="003F23FF"/>
    <w:rsid w:val="003F2435"/>
    <w:rsid w:val="003F24CB"/>
    <w:rsid w:val="003F2685"/>
    <w:rsid w:val="003F2729"/>
    <w:rsid w:val="003F2A72"/>
    <w:rsid w:val="003F2FAE"/>
    <w:rsid w:val="003F30CB"/>
    <w:rsid w:val="003F3381"/>
    <w:rsid w:val="003F3605"/>
    <w:rsid w:val="003F3739"/>
    <w:rsid w:val="003F379A"/>
    <w:rsid w:val="003F3988"/>
    <w:rsid w:val="003F3C9F"/>
    <w:rsid w:val="003F4056"/>
    <w:rsid w:val="003F43AA"/>
    <w:rsid w:val="003F4507"/>
    <w:rsid w:val="003F4583"/>
    <w:rsid w:val="003F46FD"/>
    <w:rsid w:val="003F4949"/>
    <w:rsid w:val="003F49B1"/>
    <w:rsid w:val="003F4B96"/>
    <w:rsid w:val="003F4E29"/>
    <w:rsid w:val="003F4EB7"/>
    <w:rsid w:val="003F4FEB"/>
    <w:rsid w:val="003F5074"/>
    <w:rsid w:val="003F5166"/>
    <w:rsid w:val="003F5331"/>
    <w:rsid w:val="003F5398"/>
    <w:rsid w:val="003F5410"/>
    <w:rsid w:val="003F554C"/>
    <w:rsid w:val="003F55FF"/>
    <w:rsid w:val="003F567E"/>
    <w:rsid w:val="003F575F"/>
    <w:rsid w:val="003F5761"/>
    <w:rsid w:val="003F59B7"/>
    <w:rsid w:val="003F5AE5"/>
    <w:rsid w:val="003F5C33"/>
    <w:rsid w:val="003F5FC8"/>
    <w:rsid w:val="003F5FF1"/>
    <w:rsid w:val="003F64A6"/>
    <w:rsid w:val="003F64E8"/>
    <w:rsid w:val="003F64F3"/>
    <w:rsid w:val="003F65D0"/>
    <w:rsid w:val="003F69B1"/>
    <w:rsid w:val="003F6A56"/>
    <w:rsid w:val="003F6CCB"/>
    <w:rsid w:val="003F6E47"/>
    <w:rsid w:val="003F6FD0"/>
    <w:rsid w:val="003F6FF9"/>
    <w:rsid w:val="003F7048"/>
    <w:rsid w:val="003F709D"/>
    <w:rsid w:val="003F72FB"/>
    <w:rsid w:val="003F7477"/>
    <w:rsid w:val="003F751E"/>
    <w:rsid w:val="003F759E"/>
    <w:rsid w:val="003F75B4"/>
    <w:rsid w:val="003F76FF"/>
    <w:rsid w:val="003F7719"/>
    <w:rsid w:val="003F79D2"/>
    <w:rsid w:val="003F7A5C"/>
    <w:rsid w:val="003F7A8F"/>
    <w:rsid w:val="003F7CA3"/>
    <w:rsid w:val="00400154"/>
    <w:rsid w:val="0040035F"/>
    <w:rsid w:val="0040066B"/>
    <w:rsid w:val="00400741"/>
    <w:rsid w:val="0040081C"/>
    <w:rsid w:val="00400889"/>
    <w:rsid w:val="004009B1"/>
    <w:rsid w:val="004013EE"/>
    <w:rsid w:val="00401441"/>
    <w:rsid w:val="00401448"/>
    <w:rsid w:val="00401ECB"/>
    <w:rsid w:val="00402044"/>
    <w:rsid w:val="00402438"/>
    <w:rsid w:val="00402AAE"/>
    <w:rsid w:val="00402B59"/>
    <w:rsid w:val="00402EC3"/>
    <w:rsid w:val="0040312C"/>
    <w:rsid w:val="00403270"/>
    <w:rsid w:val="004034FF"/>
    <w:rsid w:val="004035C7"/>
    <w:rsid w:val="0040364A"/>
    <w:rsid w:val="0040366A"/>
    <w:rsid w:val="00403773"/>
    <w:rsid w:val="00403786"/>
    <w:rsid w:val="00403B27"/>
    <w:rsid w:val="00403B88"/>
    <w:rsid w:val="00403F18"/>
    <w:rsid w:val="004041CA"/>
    <w:rsid w:val="004045EE"/>
    <w:rsid w:val="00404613"/>
    <w:rsid w:val="004047C9"/>
    <w:rsid w:val="004047CA"/>
    <w:rsid w:val="00404996"/>
    <w:rsid w:val="00404B6F"/>
    <w:rsid w:val="004050F0"/>
    <w:rsid w:val="0040522D"/>
    <w:rsid w:val="0040527D"/>
    <w:rsid w:val="004054F1"/>
    <w:rsid w:val="00405548"/>
    <w:rsid w:val="00405661"/>
    <w:rsid w:val="0040567A"/>
    <w:rsid w:val="004058E7"/>
    <w:rsid w:val="004059B9"/>
    <w:rsid w:val="00405B43"/>
    <w:rsid w:val="00405C25"/>
    <w:rsid w:val="00405F36"/>
    <w:rsid w:val="004060B7"/>
    <w:rsid w:val="00406128"/>
    <w:rsid w:val="0040645C"/>
    <w:rsid w:val="0040660D"/>
    <w:rsid w:val="0040665D"/>
    <w:rsid w:val="0040690A"/>
    <w:rsid w:val="004069A9"/>
    <w:rsid w:val="00406C3A"/>
    <w:rsid w:val="00406D34"/>
    <w:rsid w:val="00406D9C"/>
    <w:rsid w:val="00407177"/>
    <w:rsid w:val="00407345"/>
    <w:rsid w:val="00407687"/>
    <w:rsid w:val="00407A12"/>
    <w:rsid w:val="004101D0"/>
    <w:rsid w:val="00410634"/>
    <w:rsid w:val="00410721"/>
    <w:rsid w:val="0041093F"/>
    <w:rsid w:val="00410D96"/>
    <w:rsid w:val="00410FA3"/>
    <w:rsid w:val="00411043"/>
    <w:rsid w:val="004110FC"/>
    <w:rsid w:val="004115DA"/>
    <w:rsid w:val="004119A1"/>
    <w:rsid w:val="00411CA2"/>
    <w:rsid w:val="00412325"/>
    <w:rsid w:val="004123F9"/>
    <w:rsid w:val="00412592"/>
    <w:rsid w:val="004125C6"/>
    <w:rsid w:val="00412748"/>
    <w:rsid w:val="0041292B"/>
    <w:rsid w:val="00412956"/>
    <w:rsid w:val="00412A84"/>
    <w:rsid w:val="00412AE9"/>
    <w:rsid w:val="00412B1D"/>
    <w:rsid w:val="00413110"/>
    <w:rsid w:val="00413193"/>
    <w:rsid w:val="004131B9"/>
    <w:rsid w:val="0041325F"/>
    <w:rsid w:val="004133DA"/>
    <w:rsid w:val="00413540"/>
    <w:rsid w:val="0041364F"/>
    <w:rsid w:val="004137C9"/>
    <w:rsid w:val="00413B0B"/>
    <w:rsid w:val="00413B80"/>
    <w:rsid w:val="00413C15"/>
    <w:rsid w:val="00413C28"/>
    <w:rsid w:val="00413DC8"/>
    <w:rsid w:val="00414009"/>
    <w:rsid w:val="0041491E"/>
    <w:rsid w:val="00414E46"/>
    <w:rsid w:val="00414EEE"/>
    <w:rsid w:val="00415434"/>
    <w:rsid w:val="00415B66"/>
    <w:rsid w:val="00415BBB"/>
    <w:rsid w:val="00415BF3"/>
    <w:rsid w:val="00415C5C"/>
    <w:rsid w:val="00415C6E"/>
    <w:rsid w:val="00415FD1"/>
    <w:rsid w:val="0041636B"/>
    <w:rsid w:val="0041644B"/>
    <w:rsid w:val="00416A1B"/>
    <w:rsid w:val="00416C6A"/>
    <w:rsid w:val="00416CC3"/>
    <w:rsid w:val="00416FAE"/>
    <w:rsid w:val="004170CD"/>
    <w:rsid w:val="0041721D"/>
    <w:rsid w:val="004174A9"/>
    <w:rsid w:val="004174AA"/>
    <w:rsid w:val="004174EA"/>
    <w:rsid w:val="0041779B"/>
    <w:rsid w:val="00417914"/>
    <w:rsid w:val="00417A78"/>
    <w:rsid w:val="00417E4C"/>
    <w:rsid w:val="00417F64"/>
    <w:rsid w:val="00420365"/>
    <w:rsid w:val="00420990"/>
    <w:rsid w:val="00421168"/>
    <w:rsid w:val="00421396"/>
    <w:rsid w:val="004216CC"/>
    <w:rsid w:val="004216CE"/>
    <w:rsid w:val="00421747"/>
    <w:rsid w:val="004217BB"/>
    <w:rsid w:val="004217F6"/>
    <w:rsid w:val="00421899"/>
    <w:rsid w:val="00421ACB"/>
    <w:rsid w:val="00421DA2"/>
    <w:rsid w:val="00421E22"/>
    <w:rsid w:val="00421F9B"/>
    <w:rsid w:val="0042212D"/>
    <w:rsid w:val="0042235B"/>
    <w:rsid w:val="00422424"/>
    <w:rsid w:val="004224DA"/>
    <w:rsid w:val="004224E6"/>
    <w:rsid w:val="004225CA"/>
    <w:rsid w:val="00422671"/>
    <w:rsid w:val="00422F06"/>
    <w:rsid w:val="0042335A"/>
    <w:rsid w:val="004233A4"/>
    <w:rsid w:val="00423573"/>
    <w:rsid w:val="004235F9"/>
    <w:rsid w:val="00423653"/>
    <w:rsid w:val="0042378B"/>
    <w:rsid w:val="004237FB"/>
    <w:rsid w:val="00423867"/>
    <w:rsid w:val="00423A5B"/>
    <w:rsid w:val="00423CDB"/>
    <w:rsid w:val="0042411F"/>
    <w:rsid w:val="00424421"/>
    <w:rsid w:val="00424580"/>
    <w:rsid w:val="0042462A"/>
    <w:rsid w:val="00424665"/>
    <w:rsid w:val="00424BF6"/>
    <w:rsid w:val="00424CD0"/>
    <w:rsid w:val="00424F20"/>
    <w:rsid w:val="00424F3C"/>
    <w:rsid w:val="00425117"/>
    <w:rsid w:val="0042519A"/>
    <w:rsid w:val="00425580"/>
    <w:rsid w:val="00425827"/>
    <w:rsid w:val="00425A05"/>
    <w:rsid w:val="00425E01"/>
    <w:rsid w:val="00425E38"/>
    <w:rsid w:val="00425F21"/>
    <w:rsid w:val="00425F38"/>
    <w:rsid w:val="00426379"/>
    <w:rsid w:val="00426721"/>
    <w:rsid w:val="00426939"/>
    <w:rsid w:val="00426C99"/>
    <w:rsid w:val="00426F6C"/>
    <w:rsid w:val="0042717B"/>
    <w:rsid w:val="004272A7"/>
    <w:rsid w:val="00427A4C"/>
    <w:rsid w:val="00427D67"/>
    <w:rsid w:val="00427EA2"/>
    <w:rsid w:val="0042C2FF"/>
    <w:rsid w:val="004300F8"/>
    <w:rsid w:val="004305EF"/>
    <w:rsid w:val="00430662"/>
    <w:rsid w:val="0043074E"/>
    <w:rsid w:val="00430A94"/>
    <w:rsid w:val="00430B91"/>
    <w:rsid w:val="004310B3"/>
    <w:rsid w:val="004311AA"/>
    <w:rsid w:val="004316A4"/>
    <w:rsid w:val="004318FF"/>
    <w:rsid w:val="00431A63"/>
    <w:rsid w:val="00431BDC"/>
    <w:rsid w:val="00432428"/>
    <w:rsid w:val="0043287B"/>
    <w:rsid w:val="00432C39"/>
    <w:rsid w:val="00432C4F"/>
    <w:rsid w:val="00432DA2"/>
    <w:rsid w:val="00432DBE"/>
    <w:rsid w:val="00432DCC"/>
    <w:rsid w:val="00432E52"/>
    <w:rsid w:val="0043314C"/>
    <w:rsid w:val="00433361"/>
    <w:rsid w:val="004333BB"/>
    <w:rsid w:val="004335C9"/>
    <w:rsid w:val="004336DB"/>
    <w:rsid w:val="00433750"/>
    <w:rsid w:val="00433AA7"/>
    <w:rsid w:val="00433B05"/>
    <w:rsid w:val="00433BDB"/>
    <w:rsid w:val="00433C00"/>
    <w:rsid w:val="00433EA9"/>
    <w:rsid w:val="00433F24"/>
    <w:rsid w:val="00434070"/>
    <w:rsid w:val="004341F3"/>
    <w:rsid w:val="0043455D"/>
    <w:rsid w:val="004347D4"/>
    <w:rsid w:val="00434A1F"/>
    <w:rsid w:val="00434A3C"/>
    <w:rsid w:val="00434A93"/>
    <w:rsid w:val="00435155"/>
    <w:rsid w:val="004354B3"/>
    <w:rsid w:val="00435752"/>
    <w:rsid w:val="004357F4"/>
    <w:rsid w:val="00435FAE"/>
    <w:rsid w:val="00436208"/>
    <w:rsid w:val="0043639B"/>
    <w:rsid w:val="004364FC"/>
    <w:rsid w:val="00436621"/>
    <w:rsid w:val="00436659"/>
    <w:rsid w:val="00436A25"/>
    <w:rsid w:val="00436F42"/>
    <w:rsid w:val="004370B4"/>
    <w:rsid w:val="004370C5"/>
    <w:rsid w:val="0043721E"/>
    <w:rsid w:val="00437EEF"/>
    <w:rsid w:val="00437F9D"/>
    <w:rsid w:val="00437FC8"/>
    <w:rsid w:val="00437FE9"/>
    <w:rsid w:val="00440255"/>
    <w:rsid w:val="0044094F"/>
    <w:rsid w:val="00440AF8"/>
    <w:rsid w:val="00441220"/>
    <w:rsid w:val="00441851"/>
    <w:rsid w:val="004418A9"/>
    <w:rsid w:val="00441A60"/>
    <w:rsid w:val="00441B8D"/>
    <w:rsid w:val="00441CF0"/>
    <w:rsid w:val="00441D90"/>
    <w:rsid w:val="0044215D"/>
    <w:rsid w:val="0044265B"/>
    <w:rsid w:val="00442832"/>
    <w:rsid w:val="00442A82"/>
    <w:rsid w:val="00442A9F"/>
    <w:rsid w:val="00442B05"/>
    <w:rsid w:val="00442E0F"/>
    <w:rsid w:val="004433E4"/>
    <w:rsid w:val="004434ED"/>
    <w:rsid w:val="00443543"/>
    <w:rsid w:val="00443658"/>
    <w:rsid w:val="00443737"/>
    <w:rsid w:val="004437C7"/>
    <w:rsid w:val="004438F5"/>
    <w:rsid w:val="004439DD"/>
    <w:rsid w:val="00443E67"/>
    <w:rsid w:val="00443F80"/>
    <w:rsid w:val="00444382"/>
    <w:rsid w:val="004447E2"/>
    <w:rsid w:val="00444822"/>
    <w:rsid w:val="00444B53"/>
    <w:rsid w:val="00444D4D"/>
    <w:rsid w:val="0044528F"/>
    <w:rsid w:val="004452A0"/>
    <w:rsid w:val="004452FB"/>
    <w:rsid w:val="0044532B"/>
    <w:rsid w:val="00445713"/>
    <w:rsid w:val="00445729"/>
    <w:rsid w:val="00446473"/>
    <w:rsid w:val="004466D7"/>
    <w:rsid w:val="0044682B"/>
    <w:rsid w:val="00446913"/>
    <w:rsid w:val="0044739E"/>
    <w:rsid w:val="0044752B"/>
    <w:rsid w:val="004477A9"/>
    <w:rsid w:val="00447BB5"/>
    <w:rsid w:val="00447FAE"/>
    <w:rsid w:val="004500AD"/>
    <w:rsid w:val="0045012D"/>
    <w:rsid w:val="00450501"/>
    <w:rsid w:val="004506F9"/>
    <w:rsid w:val="00450953"/>
    <w:rsid w:val="00450AD1"/>
    <w:rsid w:val="0045109E"/>
    <w:rsid w:val="0045112C"/>
    <w:rsid w:val="004511E3"/>
    <w:rsid w:val="00451232"/>
    <w:rsid w:val="004513CF"/>
    <w:rsid w:val="00451445"/>
    <w:rsid w:val="004514E7"/>
    <w:rsid w:val="00451578"/>
    <w:rsid w:val="004515D1"/>
    <w:rsid w:val="004515EB"/>
    <w:rsid w:val="004516B2"/>
    <w:rsid w:val="004516C2"/>
    <w:rsid w:val="00451AC5"/>
    <w:rsid w:val="00451B55"/>
    <w:rsid w:val="00451D62"/>
    <w:rsid w:val="00451EF5"/>
    <w:rsid w:val="00452132"/>
    <w:rsid w:val="0045227F"/>
    <w:rsid w:val="0045239A"/>
    <w:rsid w:val="004529F5"/>
    <w:rsid w:val="00452DF4"/>
    <w:rsid w:val="00452EA2"/>
    <w:rsid w:val="004532AB"/>
    <w:rsid w:val="00453520"/>
    <w:rsid w:val="004538EE"/>
    <w:rsid w:val="004539CD"/>
    <w:rsid w:val="00453DED"/>
    <w:rsid w:val="00453E64"/>
    <w:rsid w:val="00454041"/>
    <w:rsid w:val="00454646"/>
    <w:rsid w:val="00455747"/>
    <w:rsid w:val="0045598C"/>
    <w:rsid w:val="00455BE5"/>
    <w:rsid w:val="00455F82"/>
    <w:rsid w:val="00455F9E"/>
    <w:rsid w:val="00456621"/>
    <w:rsid w:val="00456812"/>
    <w:rsid w:val="00456B18"/>
    <w:rsid w:val="00456E6F"/>
    <w:rsid w:val="00457255"/>
    <w:rsid w:val="0045726D"/>
    <w:rsid w:val="00457B2C"/>
    <w:rsid w:val="00457F6C"/>
    <w:rsid w:val="00457FC2"/>
    <w:rsid w:val="004600FF"/>
    <w:rsid w:val="0046043B"/>
    <w:rsid w:val="00460535"/>
    <w:rsid w:val="00460757"/>
    <w:rsid w:val="0046076A"/>
    <w:rsid w:val="00460907"/>
    <w:rsid w:val="0046093F"/>
    <w:rsid w:val="004609C4"/>
    <w:rsid w:val="0046119C"/>
    <w:rsid w:val="00461BEB"/>
    <w:rsid w:val="00461CC5"/>
    <w:rsid w:val="00461CE5"/>
    <w:rsid w:val="00461D53"/>
    <w:rsid w:val="00461F9F"/>
    <w:rsid w:val="00462296"/>
    <w:rsid w:val="0046251F"/>
    <w:rsid w:val="00462585"/>
    <w:rsid w:val="004626CD"/>
    <w:rsid w:val="0046287D"/>
    <w:rsid w:val="004629CC"/>
    <w:rsid w:val="00462DD8"/>
    <w:rsid w:val="004632C1"/>
    <w:rsid w:val="00463359"/>
    <w:rsid w:val="004633B4"/>
    <w:rsid w:val="0046346E"/>
    <w:rsid w:val="00463507"/>
    <w:rsid w:val="004635EB"/>
    <w:rsid w:val="004638A7"/>
    <w:rsid w:val="00463A5F"/>
    <w:rsid w:val="00463A85"/>
    <w:rsid w:val="00463D2D"/>
    <w:rsid w:val="00463E45"/>
    <w:rsid w:val="00463F58"/>
    <w:rsid w:val="00463FB3"/>
    <w:rsid w:val="00464174"/>
    <w:rsid w:val="00464264"/>
    <w:rsid w:val="004642FB"/>
    <w:rsid w:val="004647B8"/>
    <w:rsid w:val="004647FF"/>
    <w:rsid w:val="00464954"/>
    <w:rsid w:val="00464B00"/>
    <w:rsid w:val="00464C75"/>
    <w:rsid w:val="00464D70"/>
    <w:rsid w:val="00464E06"/>
    <w:rsid w:val="00464E9F"/>
    <w:rsid w:val="00464FBA"/>
    <w:rsid w:val="004650CA"/>
    <w:rsid w:val="00465135"/>
    <w:rsid w:val="004654F2"/>
    <w:rsid w:val="004655B5"/>
    <w:rsid w:val="004656FA"/>
    <w:rsid w:val="00465C4A"/>
    <w:rsid w:val="00465F5A"/>
    <w:rsid w:val="00465F91"/>
    <w:rsid w:val="004665D0"/>
    <w:rsid w:val="00466658"/>
    <w:rsid w:val="004666B2"/>
    <w:rsid w:val="00466701"/>
    <w:rsid w:val="0046686D"/>
    <w:rsid w:val="00466BED"/>
    <w:rsid w:val="00466CCE"/>
    <w:rsid w:val="00466F22"/>
    <w:rsid w:val="00466FCC"/>
    <w:rsid w:val="00466FDC"/>
    <w:rsid w:val="00467040"/>
    <w:rsid w:val="00467129"/>
    <w:rsid w:val="0046722A"/>
    <w:rsid w:val="004672AE"/>
    <w:rsid w:val="00467728"/>
    <w:rsid w:val="00467804"/>
    <w:rsid w:val="0046798A"/>
    <w:rsid w:val="00467B13"/>
    <w:rsid w:val="00467BB1"/>
    <w:rsid w:val="00467BBB"/>
    <w:rsid w:val="00467F42"/>
    <w:rsid w:val="004700C4"/>
    <w:rsid w:val="00470120"/>
    <w:rsid w:val="0047070C"/>
    <w:rsid w:val="00470769"/>
    <w:rsid w:val="004708A3"/>
    <w:rsid w:val="00470BEA"/>
    <w:rsid w:val="00470DB5"/>
    <w:rsid w:val="00470E7E"/>
    <w:rsid w:val="004710D9"/>
    <w:rsid w:val="00471218"/>
    <w:rsid w:val="00471305"/>
    <w:rsid w:val="0047146E"/>
    <w:rsid w:val="00471680"/>
    <w:rsid w:val="00471ADB"/>
    <w:rsid w:val="00471AE8"/>
    <w:rsid w:val="00471FF5"/>
    <w:rsid w:val="00472244"/>
    <w:rsid w:val="0047243F"/>
    <w:rsid w:val="0047256B"/>
    <w:rsid w:val="004729BA"/>
    <w:rsid w:val="00472F3B"/>
    <w:rsid w:val="00472F87"/>
    <w:rsid w:val="004730DA"/>
    <w:rsid w:val="00473131"/>
    <w:rsid w:val="0047314F"/>
    <w:rsid w:val="00473695"/>
    <w:rsid w:val="00473841"/>
    <w:rsid w:val="0047390F"/>
    <w:rsid w:val="00473BC0"/>
    <w:rsid w:val="00473CC9"/>
    <w:rsid w:val="00473CE3"/>
    <w:rsid w:val="00474075"/>
    <w:rsid w:val="00474326"/>
    <w:rsid w:val="004743B0"/>
    <w:rsid w:val="0047458E"/>
    <w:rsid w:val="004748BE"/>
    <w:rsid w:val="00474907"/>
    <w:rsid w:val="00474B81"/>
    <w:rsid w:val="00474F3A"/>
    <w:rsid w:val="0047514D"/>
    <w:rsid w:val="004751A7"/>
    <w:rsid w:val="00475751"/>
    <w:rsid w:val="004758B7"/>
    <w:rsid w:val="00475A7E"/>
    <w:rsid w:val="00475AB0"/>
    <w:rsid w:val="00475BFA"/>
    <w:rsid w:val="004760D5"/>
    <w:rsid w:val="004761F2"/>
    <w:rsid w:val="004766D9"/>
    <w:rsid w:val="004767E8"/>
    <w:rsid w:val="00476803"/>
    <w:rsid w:val="00476BAF"/>
    <w:rsid w:val="00476DD0"/>
    <w:rsid w:val="00477041"/>
    <w:rsid w:val="00477072"/>
    <w:rsid w:val="0047744D"/>
    <w:rsid w:val="00477551"/>
    <w:rsid w:val="00477578"/>
    <w:rsid w:val="004776AA"/>
    <w:rsid w:val="004778A6"/>
    <w:rsid w:val="004779C9"/>
    <w:rsid w:val="00477E05"/>
    <w:rsid w:val="00477E55"/>
    <w:rsid w:val="00480444"/>
    <w:rsid w:val="00480671"/>
    <w:rsid w:val="0048068D"/>
    <w:rsid w:val="00480795"/>
    <w:rsid w:val="00480A7C"/>
    <w:rsid w:val="00480B33"/>
    <w:rsid w:val="00480C8F"/>
    <w:rsid w:val="00481110"/>
    <w:rsid w:val="004811E7"/>
    <w:rsid w:val="004812B7"/>
    <w:rsid w:val="00481461"/>
    <w:rsid w:val="004814ED"/>
    <w:rsid w:val="00481D27"/>
    <w:rsid w:val="00481E24"/>
    <w:rsid w:val="00482175"/>
    <w:rsid w:val="004821EC"/>
    <w:rsid w:val="00482676"/>
    <w:rsid w:val="00482876"/>
    <w:rsid w:val="0048292D"/>
    <w:rsid w:val="00482A14"/>
    <w:rsid w:val="00482A63"/>
    <w:rsid w:val="00482ECF"/>
    <w:rsid w:val="004836E6"/>
    <w:rsid w:val="00483866"/>
    <w:rsid w:val="00483930"/>
    <w:rsid w:val="00483D90"/>
    <w:rsid w:val="00483D93"/>
    <w:rsid w:val="00483DC1"/>
    <w:rsid w:val="0048444C"/>
    <w:rsid w:val="0048448F"/>
    <w:rsid w:val="00484727"/>
    <w:rsid w:val="00484875"/>
    <w:rsid w:val="0048498E"/>
    <w:rsid w:val="00484B10"/>
    <w:rsid w:val="00484BA2"/>
    <w:rsid w:val="004853FC"/>
    <w:rsid w:val="00485796"/>
    <w:rsid w:val="004858E0"/>
    <w:rsid w:val="00485BE5"/>
    <w:rsid w:val="00485CA6"/>
    <w:rsid w:val="004860C7"/>
    <w:rsid w:val="0048617E"/>
    <w:rsid w:val="004861B0"/>
    <w:rsid w:val="0048622C"/>
    <w:rsid w:val="0048641C"/>
    <w:rsid w:val="004865A5"/>
    <w:rsid w:val="00486625"/>
    <w:rsid w:val="00486674"/>
    <w:rsid w:val="004868B9"/>
    <w:rsid w:val="00486D56"/>
    <w:rsid w:val="004871C9"/>
    <w:rsid w:val="004876BE"/>
    <w:rsid w:val="00487979"/>
    <w:rsid w:val="00487C1C"/>
    <w:rsid w:val="00487E64"/>
    <w:rsid w:val="00487F89"/>
    <w:rsid w:val="00487FA2"/>
    <w:rsid w:val="004900C7"/>
    <w:rsid w:val="00490322"/>
    <w:rsid w:val="0049079D"/>
    <w:rsid w:val="004907ED"/>
    <w:rsid w:val="004908F2"/>
    <w:rsid w:val="0049094A"/>
    <w:rsid w:val="004909B1"/>
    <w:rsid w:val="004909B6"/>
    <w:rsid w:val="00490A26"/>
    <w:rsid w:val="00490C33"/>
    <w:rsid w:val="00490F56"/>
    <w:rsid w:val="00491275"/>
    <w:rsid w:val="004912E6"/>
    <w:rsid w:val="00491630"/>
    <w:rsid w:val="0049163C"/>
    <w:rsid w:val="004916CB"/>
    <w:rsid w:val="004916F1"/>
    <w:rsid w:val="0049179D"/>
    <w:rsid w:val="0049188B"/>
    <w:rsid w:val="00491B02"/>
    <w:rsid w:val="00491BA8"/>
    <w:rsid w:val="00491C37"/>
    <w:rsid w:val="00492196"/>
    <w:rsid w:val="00492599"/>
    <w:rsid w:val="00492698"/>
    <w:rsid w:val="004928C2"/>
    <w:rsid w:val="00492AFF"/>
    <w:rsid w:val="00493365"/>
    <w:rsid w:val="00493567"/>
    <w:rsid w:val="00493810"/>
    <w:rsid w:val="0049389B"/>
    <w:rsid w:val="00493D05"/>
    <w:rsid w:val="00493F25"/>
    <w:rsid w:val="00493F9C"/>
    <w:rsid w:val="00494165"/>
    <w:rsid w:val="0049488B"/>
    <w:rsid w:val="00494C26"/>
    <w:rsid w:val="00494CB3"/>
    <w:rsid w:val="004950A3"/>
    <w:rsid w:val="004952BE"/>
    <w:rsid w:val="004952F0"/>
    <w:rsid w:val="00495E5C"/>
    <w:rsid w:val="00495F32"/>
    <w:rsid w:val="00496548"/>
    <w:rsid w:val="00496820"/>
    <w:rsid w:val="0049696B"/>
    <w:rsid w:val="004970E3"/>
    <w:rsid w:val="004971A7"/>
    <w:rsid w:val="004974E8"/>
    <w:rsid w:val="004975FF"/>
    <w:rsid w:val="00497AED"/>
    <w:rsid w:val="00497EFA"/>
    <w:rsid w:val="00497F2B"/>
    <w:rsid w:val="00499B2F"/>
    <w:rsid w:val="004A0029"/>
    <w:rsid w:val="004A004D"/>
    <w:rsid w:val="004A027B"/>
    <w:rsid w:val="004A04E2"/>
    <w:rsid w:val="004A0606"/>
    <w:rsid w:val="004A0642"/>
    <w:rsid w:val="004A0CBC"/>
    <w:rsid w:val="004A0CCB"/>
    <w:rsid w:val="004A0EA9"/>
    <w:rsid w:val="004A10A4"/>
    <w:rsid w:val="004A10F9"/>
    <w:rsid w:val="004A13A6"/>
    <w:rsid w:val="004A1451"/>
    <w:rsid w:val="004A15D7"/>
    <w:rsid w:val="004A19DB"/>
    <w:rsid w:val="004A1B79"/>
    <w:rsid w:val="004A1BCF"/>
    <w:rsid w:val="004A2182"/>
    <w:rsid w:val="004A2288"/>
    <w:rsid w:val="004A232D"/>
    <w:rsid w:val="004A29CD"/>
    <w:rsid w:val="004A2D1E"/>
    <w:rsid w:val="004A2EA4"/>
    <w:rsid w:val="004A3795"/>
    <w:rsid w:val="004A3994"/>
    <w:rsid w:val="004A39BE"/>
    <w:rsid w:val="004A3BEC"/>
    <w:rsid w:val="004A3D87"/>
    <w:rsid w:val="004A427A"/>
    <w:rsid w:val="004A46B4"/>
    <w:rsid w:val="004A4792"/>
    <w:rsid w:val="004A4A0D"/>
    <w:rsid w:val="004A4AD2"/>
    <w:rsid w:val="004A4F9D"/>
    <w:rsid w:val="004A5041"/>
    <w:rsid w:val="004A50AE"/>
    <w:rsid w:val="004A5267"/>
    <w:rsid w:val="004A54F7"/>
    <w:rsid w:val="004A5742"/>
    <w:rsid w:val="004A5848"/>
    <w:rsid w:val="004A5917"/>
    <w:rsid w:val="004A5B3A"/>
    <w:rsid w:val="004A5BE7"/>
    <w:rsid w:val="004A5C10"/>
    <w:rsid w:val="004A5CB5"/>
    <w:rsid w:val="004A5CD7"/>
    <w:rsid w:val="004A5D99"/>
    <w:rsid w:val="004A6103"/>
    <w:rsid w:val="004A6618"/>
    <w:rsid w:val="004A6687"/>
    <w:rsid w:val="004A679E"/>
    <w:rsid w:val="004A6A8E"/>
    <w:rsid w:val="004A6B48"/>
    <w:rsid w:val="004A6B69"/>
    <w:rsid w:val="004A6B70"/>
    <w:rsid w:val="004A6BC0"/>
    <w:rsid w:val="004A6BC5"/>
    <w:rsid w:val="004A6D3D"/>
    <w:rsid w:val="004A6E3A"/>
    <w:rsid w:val="004A711A"/>
    <w:rsid w:val="004A71DB"/>
    <w:rsid w:val="004A7585"/>
    <w:rsid w:val="004A7832"/>
    <w:rsid w:val="004A78A1"/>
    <w:rsid w:val="004A7A48"/>
    <w:rsid w:val="004A7CCD"/>
    <w:rsid w:val="004A7E88"/>
    <w:rsid w:val="004A7F70"/>
    <w:rsid w:val="004B042B"/>
    <w:rsid w:val="004B0510"/>
    <w:rsid w:val="004B051D"/>
    <w:rsid w:val="004B08E0"/>
    <w:rsid w:val="004B0BBE"/>
    <w:rsid w:val="004B0C6B"/>
    <w:rsid w:val="004B1292"/>
    <w:rsid w:val="004B1721"/>
    <w:rsid w:val="004B1768"/>
    <w:rsid w:val="004B1802"/>
    <w:rsid w:val="004B19E0"/>
    <w:rsid w:val="004B1B07"/>
    <w:rsid w:val="004B1B0B"/>
    <w:rsid w:val="004B1C6F"/>
    <w:rsid w:val="004B1CC2"/>
    <w:rsid w:val="004B1D81"/>
    <w:rsid w:val="004B1D95"/>
    <w:rsid w:val="004B1E18"/>
    <w:rsid w:val="004B216C"/>
    <w:rsid w:val="004B21EB"/>
    <w:rsid w:val="004B2716"/>
    <w:rsid w:val="004B28FE"/>
    <w:rsid w:val="004B2C5B"/>
    <w:rsid w:val="004B2F48"/>
    <w:rsid w:val="004B2FC8"/>
    <w:rsid w:val="004B3243"/>
    <w:rsid w:val="004B33EC"/>
    <w:rsid w:val="004B3970"/>
    <w:rsid w:val="004B3AEC"/>
    <w:rsid w:val="004B3FAC"/>
    <w:rsid w:val="004B4C8E"/>
    <w:rsid w:val="004B56B9"/>
    <w:rsid w:val="004B57E1"/>
    <w:rsid w:val="004B585A"/>
    <w:rsid w:val="004B5861"/>
    <w:rsid w:val="004B5A90"/>
    <w:rsid w:val="004B5BEF"/>
    <w:rsid w:val="004B5C99"/>
    <w:rsid w:val="004B5D84"/>
    <w:rsid w:val="004B612E"/>
    <w:rsid w:val="004B61C9"/>
    <w:rsid w:val="004B6405"/>
    <w:rsid w:val="004B6577"/>
    <w:rsid w:val="004B665F"/>
    <w:rsid w:val="004B6B14"/>
    <w:rsid w:val="004B6DB1"/>
    <w:rsid w:val="004B6F88"/>
    <w:rsid w:val="004B714C"/>
    <w:rsid w:val="004B715D"/>
    <w:rsid w:val="004B7385"/>
    <w:rsid w:val="004B739B"/>
    <w:rsid w:val="004B7419"/>
    <w:rsid w:val="004B74BA"/>
    <w:rsid w:val="004B74DB"/>
    <w:rsid w:val="004B74E6"/>
    <w:rsid w:val="004B767B"/>
    <w:rsid w:val="004B76F3"/>
    <w:rsid w:val="004B773B"/>
    <w:rsid w:val="004B7783"/>
    <w:rsid w:val="004B7C2A"/>
    <w:rsid w:val="004B7CBE"/>
    <w:rsid w:val="004B7D03"/>
    <w:rsid w:val="004B7D58"/>
    <w:rsid w:val="004B7DEC"/>
    <w:rsid w:val="004B7EAC"/>
    <w:rsid w:val="004B7F40"/>
    <w:rsid w:val="004B7F62"/>
    <w:rsid w:val="004C0103"/>
    <w:rsid w:val="004C01AE"/>
    <w:rsid w:val="004C05E5"/>
    <w:rsid w:val="004C068A"/>
    <w:rsid w:val="004C09D7"/>
    <w:rsid w:val="004C0B1F"/>
    <w:rsid w:val="004C0C0F"/>
    <w:rsid w:val="004C0D5D"/>
    <w:rsid w:val="004C0D9D"/>
    <w:rsid w:val="004C0DDC"/>
    <w:rsid w:val="004C121F"/>
    <w:rsid w:val="004C1439"/>
    <w:rsid w:val="004C150A"/>
    <w:rsid w:val="004C18AC"/>
    <w:rsid w:val="004C1932"/>
    <w:rsid w:val="004C19C5"/>
    <w:rsid w:val="004C1F9C"/>
    <w:rsid w:val="004C21A1"/>
    <w:rsid w:val="004C21ED"/>
    <w:rsid w:val="004C2258"/>
    <w:rsid w:val="004C2466"/>
    <w:rsid w:val="004C2561"/>
    <w:rsid w:val="004C273F"/>
    <w:rsid w:val="004C2872"/>
    <w:rsid w:val="004C2BB6"/>
    <w:rsid w:val="004C2D47"/>
    <w:rsid w:val="004C2F83"/>
    <w:rsid w:val="004C3532"/>
    <w:rsid w:val="004C3596"/>
    <w:rsid w:val="004C3618"/>
    <w:rsid w:val="004C3642"/>
    <w:rsid w:val="004C3AC7"/>
    <w:rsid w:val="004C3CE2"/>
    <w:rsid w:val="004C3DAE"/>
    <w:rsid w:val="004C3E2D"/>
    <w:rsid w:val="004C40E6"/>
    <w:rsid w:val="004C415A"/>
    <w:rsid w:val="004C42F7"/>
    <w:rsid w:val="004C4319"/>
    <w:rsid w:val="004C43D4"/>
    <w:rsid w:val="004C43E8"/>
    <w:rsid w:val="004C4756"/>
    <w:rsid w:val="004C4766"/>
    <w:rsid w:val="004C4983"/>
    <w:rsid w:val="004C4BBC"/>
    <w:rsid w:val="004C4CF0"/>
    <w:rsid w:val="004C5072"/>
    <w:rsid w:val="004C50B1"/>
    <w:rsid w:val="004C523E"/>
    <w:rsid w:val="004C55D6"/>
    <w:rsid w:val="004C56BD"/>
    <w:rsid w:val="004C5978"/>
    <w:rsid w:val="004C611C"/>
    <w:rsid w:val="004C6136"/>
    <w:rsid w:val="004C64C6"/>
    <w:rsid w:val="004C6677"/>
    <w:rsid w:val="004C688E"/>
    <w:rsid w:val="004C69E6"/>
    <w:rsid w:val="004C6BA3"/>
    <w:rsid w:val="004C6EA5"/>
    <w:rsid w:val="004C6F62"/>
    <w:rsid w:val="004C7029"/>
    <w:rsid w:val="004C728B"/>
    <w:rsid w:val="004C7813"/>
    <w:rsid w:val="004C792B"/>
    <w:rsid w:val="004C7942"/>
    <w:rsid w:val="004C7AB9"/>
    <w:rsid w:val="004C7E1A"/>
    <w:rsid w:val="004D01FD"/>
    <w:rsid w:val="004D0262"/>
    <w:rsid w:val="004D02AA"/>
    <w:rsid w:val="004D0836"/>
    <w:rsid w:val="004D0D9C"/>
    <w:rsid w:val="004D0FCB"/>
    <w:rsid w:val="004D106B"/>
    <w:rsid w:val="004D1102"/>
    <w:rsid w:val="004D13AA"/>
    <w:rsid w:val="004D173B"/>
    <w:rsid w:val="004D1755"/>
    <w:rsid w:val="004D1953"/>
    <w:rsid w:val="004D1A88"/>
    <w:rsid w:val="004D1D9A"/>
    <w:rsid w:val="004D1E66"/>
    <w:rsid w:val="004D2259"/>
    <w:rsid w:val="004D2530"/>
    <w:rsid w:val="004D28D5"/>
    <w:rsid w:val="004D2A1C"/>
    <w:rsid w:val="004D2B49"/>
    <w:rsid w:val="004D2CC4"/>
    <w:rsid w:val="004D2D50"/>
    <w:rsid w:val="004D3389"/>
    <w:rsid w:val="004D3530"/>
    <w:rsid w:val="004D372A"/>
    <w:rsid w:val="004D3ABE"/>
    <w:rsid w:val="004D3B47"/>
    <w:rsid w:val="004D3D06"/>
    <w:rsid w:val="004D3F33"/>
    <w:rsid w:val="004D3F97"/>
    <w:rsid w:val="004D3FEF"/>
    <w:rsid w:val="004D4325"/>
    <w:rsid w:val="004D4427"/>
    <w:rsid w:val="004D46E1"/>
    <w:rsid w:val="004D47BE"/>
    <w:rsid w:val="004D4BF9"/>
    <w:rsid w:val="004D4F81"/>
    <w:rsid w:val="004D5438"/>
    <w:rsid w:val="004D5457"/>
    <w:rsid w:val="004D546C"/>
    <w:rsid w:val="004D5F26"/>
    <w:rsid w:val="004D5FDE"/>
    <w:rsid w:val="004D62C9"/>
    <w:rsid w:val="004D6616"/>
    <w:rsid w:val="004D6A1D"/>
    <w:rsid w:val="004D6FA0"/>
    <w:rsid w:val="004D7047"/>
    <w:rsid w:val="004D7346"/>
    <w:rsid w:val="004D746F"/>
    <w:rsid w:val="004D7687"/>
    <w:rsid w:val="004D76C6"/>
    <w:rsid w:val="004D7A37"/>
    <w:rsid w:val="004D7B08"/>
    <w:rsid w:val="004E055A"/>
    <w:rsid w:val="004E0806"/>
    <w:rsid w:val="004E081A"/>
    <w:rsid w:val="004E08C3"/>
    <w:rsid w:val="004E0F8C"/>
    <w:rsid w:val="004E0FAC"/>
    <w:rsid w:val="004E127C"/>
    <w:rsid w:val="004E1660"/>
    <w:rsid w:val="004E16DE"/>
    <w:rsid w:val="004E1B3B"/>
    <w:rsid w:val="004E1CED"/>
    <w:rsid w:val="004E1E39"/>
    <w:rsid w:val="004E1F81"/>
    <w:rsid w:val="004E2126"/>
    <w:rsid w:val="004E241F"/>
    <w:rsid w:val="004E2751"/>
    <w:rsid w:val="004E2778"/>
    <w:rsid w:val="004E2B7B"/>
    <w:rsid w:val="004E2FC3"/>
    <w:rsid w:val="004E314A"/>
    <w:rsid w:val="004E3399"/>
    <w:rsid w:val="004E33C4"/>
    <w:rsid w:val="004E3400"/>
    <w:rsid w:val="004E3646"/>
    <w:rsid w:val="004E3FBE"/>
    <w:rsid w:val="004E41AF"/>
    <w:rsid w:val="004E42AD"/>
    <w:rsid w:val="004E42C1"/>
    <w:rsid w:val="004E438C"/>
    <w:rsid w:val="004E43E8"/>
    <w:rsid w:val="004E448C"/>
    <w:rsid w:val="004E49F7"/>
    <w:rsid w:val="004E4BA3"/>
    <w:rsid w:val="004E4C78"/>
    <w:rsid w:val="004E55A1"/>
    <w:rsid w:val="004E579D"/>
    <w:rsid w:val="004E590B"/>
    <w:rsid w:val="004E5B33"/>
    <w:rsid w:val="004E5BB2"/>
    <w:rsid w:val="004E5DBE"/>
    <w:rsid w:val="004E6116"/>
    <w:rsid w:val="004E663F"/>
    <w:rsid w:val="004E6642"/>
    <w:rsid w:val="004E6728"/>
    <w:rsid w:val="004E6973"/>
    <w:rsid w:val="004E6AB4"/>
    <w:rsid w:val="004E6BCA"/>
    <w:rsid w:val="004E6CD3"/>
    <w:rsid w:val="004E6D51"/>
    <w:rsid w:val="004E6F67"/>
    <w:rsid w:val="004E6FEB"/>
    <w:rsid w:val="004E7228"/>
    <w:rsid w:val="004E72DC"/>
    <w:rsid w:val="004E74E4"/>
    <w:rsid w:val="004E7668"/>
    <w:rsid w:val="004E7874"/>
    <w:rsid w:val="004E7926"/>
    <w:rsid w:val="004E7C8A"/>
    <w:rsid w:val="004E7DC0"/>
    <w:rsid w:val="004EC484"/>
    <w:rsid w:val="004F0244"/>
    <w:rsid w:val="004F06E0"/>
    <w:rsid w:val="004F0852"/>
    <w:rsid w:val="004F0868"/>
    <w:rsid w:val="004F087D"/>
    <w:rsid w:val="004F0B24"/>
    <w:rsid w:val="004F0D12"/>
    <w:rsid w:val="004F0E6D"/>
    <w:rsid w:val="004F11E6"/>
    <w:rsid w:val="004F12C5"/>
    <w:rsid w:val="004F16E9"/>
    <w:rsid w:val="004F1778"/>
    <w:rsid w:val="004F1ACE"/>
    <w:rsid w:val="004F1B09"/>
    <w:rsid w:val="004F1B7C"/>
    <w:rsid w:val="004F1CC1"/>
    <w:rsid w:val="004F2076"/>
    <w:rsid w:val="004F21EB"/>
    <w:rsid w:val="004F2520"/>
    <w:rsid w:val="004F273D"/>
    <w:rsid w:val="004F2912"/>
    <w:rsid w:val="004F2B39"/>
    <w:rsid w:val="004F2C4B"/>
    <w:rsid w:val="004F2D0B"/>
    <w:rsid w:val="004F2FF1"/>
    <w:rsid w:val="004F326B"/>
    <w:rsid w:val="004F360A"/>
    <w:rsid w:val="004F3A89"/>
    <w:rsid w:val="004F3B43"/>
    <w:rsid w:val="004F3BF5"/>
    <w:rsid w:val="004F3D93"/>
    <w:rsid w:val="004F3DB9"/>
    <w:rsid w:val="004F4301"/>
    <w:rsid w:val="004F451A"/>
    <w:rsid w:val="004F459B"/>
    <w:rsid w:val="004F4711"/>
    <w:rsid w:val="004F47D4"/>
    <w:rsid w:val="004F4856"/>
    <w:rsid w:val="004F488A"/>
    <w:rsid w:val="004F4C26"/>
    <w:rsid w:val="004F5101"/>
    <w:rsid w:val="004F527E"/>
    <w:rsid w:val="004F55FE"/>
    <w:rsid w:val="004F5900"/>
    <w:rsid w:val="004F60D0"/>
    <w:rsid w:val="004F6320"/>
    <w:rsid w:val="004F6657"/>
    <w:rsid w:val="004F6697"/>
    <w:rsid w:val="004F675A"/>
    <w:rsid w:val="004F6C6F"/>
    <w:rsid w:val="004F6DA4"/>
    <w:rsid w:val="004F7121"/>
    <w:rsid w:val="004F7384"/>
    <w:rsid w:val="004F7584"/>
    <w:rsid w:val="004F783B"/>
    <w:rsid w:val="004F789C"/>
    <w:rsid w:val="004F7B4D"/>
    <w:rsid w:val="004F7C0B"/>
    <w:rsid w:val="004F7FDB"/>
    <w:rsid w:val="005004B6"/>
    <w:rsid w:val="005006A5"/>
    <w:rsid w:val="005006F5"/>
    <w:rsid w:val="00500791"/>
    <w:rsid w:val="00500A48"/>
    <w:rsid w:val="00500D4E"/>
    <w:rsid w:val="00500F27"/>
    <w:rsid w:val="00500FF0"/>
    <w:rsid w:val="0050133C"/>
    <w:rsid w:val="00501BEA"/>
    <w:rsid w:val="00501DCC"/>
    <w:rsid w:val="00501E36"/>
    <w:rsid w:val="00501E93"/>
    <w:rsid w:val="005020A0"/>
    <w:rsid w:val="005021BC"/>
    <w:rsid w:val="005024FA"/>
    <w:rsid w:val="005026E7"/>
    <w:rsid w:val="005029C0"/>
    <w:rsid w:val="00502B18"/>
    <w:rsid w:val="00502C38"/>
    <w:rsid w:val="00502C5B"/>
    <w:rsid w:val="00502D75"/>
    <w:rsid w:val="00502E90"/>
    <w:rsid w:val="00503090"/>
    <w:rsid w:val="00503271"/>
    <w:rsid w:val="00503731"/>
    <w:rsid w:val="005039DD"/>
    <w:rsid w:val="00503AC2"/>
    <w:rsid w:val="00503DC8"/>
    <w:rsid w:val="00503E68"/>
    <w:rsid w:val="00504271"/>
    <w:rsid w:val="0050498A"/>
    <w:rsid w:val="00504CA9"/>
    <w:rsid w:val="00504EEF"/>
    <w:rsid w:val="00504F75"/>
    <w:rsid w:val="005050C1"/>
    <w:rsid w:val="005055F8"/>
    <w:rsid w:val="005057FA"/>
    <w:rsid w:val="00505837"/>
    <w:rsid w:val="005058B1"/>
    <w:rsid w:val="00505A0D"/>
    <w:rsid w:val="00505A35"/>
    <w:rsid w:val="00505BA4"/>
    <w:rsid w:val="00505E62"/>
    <w:rsid w:val="00505E8D"/>
    <w:rsid w:val="00505EE8"/>
    <w:rsid w:val="0050611B"/>
    <w:rsid w:val="005066E7"/>
    <w:rsid w:val="00506754"/>
    <w:rsid w:val="005068C8"/>
    <w:rsid w:val="005069FF"/>
    <w:rsid w:val="00506AFE"/>
    <w:rsid w:val="00506B92"/>
    <w:rsid w:val="005070A7"/>
    <w:rsid w:val="005075AB"/>
    <w:rsid w:val="005076CE"/>
    <w:rsid w:val="005077FE"/>
    <w:rsid w:val="0050787A"/>
    <w:rsid w:val="00507A1A"/>
    <w:rsid w:val="00507B33"/>
    <w:rsid w:val="00507B61"/>
    <w:rsid w:val="00507F97"/>
    <w:rsid w:val="00510617"/>
    <w:rsid w:val="005109A6"/>
    <w:rsid w:val="005109F4"/>
    <w:rsid w:val="00510CB3"/>
    <w:rsid w:val="005115D9"/>
    <w:rsid w:val="005117A9"/>
    <w:rsid w:val="005119ED"/>
    <w:rsid w:val="00511BFF"/>
    <w:rsid w:val="00511C52"/>
    <w:rsid w:val="00511C62"/>
    <w:rsid w:val="00511D73"/>
    <w:rsid w:val="00511DBD"/>
    <w:rsid w:val="00512009"/>
    <w:rsid w:val="00512330"/>
    <w:rsid w:val="0051245F"/>
    <w:rsid w:val="00512722"/>
    <w:rsid w:val="005128CD"/>
    <w:rsid w:val="005129CD"/>
    <w:rsid w:val="00512A03"/>
    <w:rsid w:val="00512B88"/>
    <w:rsid w:val="00512DE6"/>
    <w:rsid w:val="00512F7D"/>
    <w:rsid w:val="00513035"/>
    <w:rsid w:val="0051319D"/>
    <w:rsid w:val="005133CE"/>
    <w:rsid w:val="005133EB"/>
    <w:rsid w:val="00513503"/>
    <w:rsid w:val="005139CF"/>
    <w:rsid w:val="005139EA"/>
    <w:rsid w:val="00513AE7"/>
    <w:rsid w:val="00513FF3"/>
    <w:rsid w:val="0051409D"/>
    <w:rsid w:val="00514195"/>
    <w:rsid w:val="005143B4"/>
    <w:rsid w:val="005146EB"/>
    <w:rsid w:val="0051471C"/>
    <w:rsid w:val="00514996"/>
    <w:rsid w:val="00514BD7"/>
    <w:rsid w:val="00514F77"/>
    <w:rsid w:val="00515250"/>
    <w:rsid w:val="0051569F"/>
    <w:rsid w:val="005159AD"/>
    <w:rsid w:val="00515E07"/>
    <w:rsid w:val="00515ED6"/>
    <w:rsid w:val="0051602F"/>
    <w:rsid w:val="00516086"/>
    <w:rsid w:val="00516129"/>
    <w:rsid w:val="0051615A"/>
    <w:rsid w:val="00516172"/>
    <w:rsid w:val="005162DF"/>
    <w:rsid w:val="00516572"/>
    <w:rsid w:val="00516A1B"/>
    <w:rsid w:val="00517130"/>
    <w:rsid w:val="005173F4"/>
    <w:rsid w:val="005175AF"/>
    <w:rsid w:val="00517734"/>
    <w:rsid w:val="00517795"/>
    <w:rsid w:val="00517E11"/>
    <w:rsid w:val="00517E8F"/>
    <w:rsid w:val="005200CB"/>
    <w:rsid w:val="005200FB"/>
    <w:rsid w:val="0052039D"/>
    <w:rsid w:val="00520829"/>
    <w:rsid w:val="00520A62"/>
    <w:rsid w:val="00520C09"/>
    <w:rsid w:val="00520D6B"/>
    <w:rsid w:val="00520F1B"/>
    <w:rsid w:val="00521048"/>
    <w:rsid w:val="0052137E"/>
    <w:rsid w:val="005214D6"/>
    <w:rsid w:val="00521B94"/>
    <w:rsid w:val="00522143"/>
    <w:rsid w:val="00522567"/>
    <w:rsid w:val="00522638"/>
    <w:rsid w:val="0052287C"/>
    <w:rsid w:val="00522B73"/>
    <w:rsid w:val="00522FFE"/>
    <w:rsid w:val="005231F0"/>
    <w:rsid w:val="00523529"/>
    <w:rsid w:val="00523718"/>
    <w:rsid w:val="00523A9C"/>
    <w:rsid w:val="00523FB3"/>
    <w:rsid w:val="0052425C"/>
    <w:rsid w:val="005242BD"/>
    <w:rsid w:val="005243D5"/>
    <w:rsid w:val="00524546"/>
    <w:rsid w:val="00524A92"/>
    <w:rsid w:val="00524E12"/>
    <w:rsid w:val="00525116"/>
    <w:rsid w:val="0052523A"/>
    <w:rsid w:val="00525816"/>
    <w:rsid w:val="00525E1D"/>
    <w:rsid w:val="00525E26"/>
    <w:rsid w:val="005262CD"/>
    <w:rsid w:val="005264D6"/>
    <w:rsid w:val="005264E7"/>
    <w:rsid w:val="0052657A"/>
    <w:rsid w:val="00526605"/>
    <w:rsid w:val="0052675C"/>
    <w:rsid w:val="00526773"/>
    <w:rsid w:val="005267D6"/>
    <w:rsid w:val="00526B34"/>
    <w:rsid w:val="00526E63"/>
    <w:rsid w:val="00526FDC"/>
    <w:rsid w:val="00527358"/>
    <w:rsid w:val="0052747A"/>
    <w:rsid w:val="005274F2"/>
    <w:rsid w:val="00527729"/>
    <w:rsid w:val="005278FA"/>
    <w:rsid w:val="00527B06"/>
    <w:rsid w:val="00527D13"/>
    <w:rsid w:val="00527E25"/>
    <w:rsid w:val="00527EB5"/>
    <w:rsid w:val="0053014F"/>
    <w:rsid w:val="0053015C"/>
    <w:rsid w:val="005301A0"/>
    <w:rsid w:val="005303AF"/>
    <w:rsid w:val="00530594"/>
    <w:rsid w:val="00530694"/>
    <w:rsid w:val="00530744"/>
    <w:rsid w:val="005307DC"/>
    <w:rsid w:val="005309D6"/>
    <w:rsid w:val="00530A07"/>
    <w:rsid w:val="00530BA7"/>
    <w:rsid w:val="00531255"/>
    <w:rsid w:val="0053125F"/>
    <w:rsid w:val="005316B7"/>
    <w:rsid w:val="00531777"/>
    <w:rsid w:val="0053180C"/>
    <w:rsid w:val="00531B0C"/>
    <w:rsid w:val="00531C50"/>
    <w:rsid w:val="00531D89"/>
    <w:rsid w:val="00531E8D"/>
    <w:rsid w:val="00531F4E"/>
    <w:rsid w:val="0053228D"/>
    <w:rsid w:val="005322E4"/>
    <w:rsid w:val="005324FE"/>
    <w:rsid w:val="00532564"/>
    <w:rsid w:val="00532794"/>
    <w:rsid w:val="00532B41"/>
    <w:rsid w:val="00532C7E"/>
    <w:rsid w:val="00532C85"/>
    <w:rsid w:val="00533560"/>
    <w:rsid w:val="005335FB"/>
    <w:rsid w:val="00533714"/>
    <w:rsid w:val="0053373A"/>
    <w:rsid w:val="00533C5A"/>
    <w:rsid w:val="00533C6C"/>
    <w:rsid w:val="00533D40"/>
    <w:rsid w:val="00533DF2"/>
    <w:rsid w:val="00533E1E"/>
    <w:rsid w:val="005341D7"/>
    <w:rsid w:val="005342A0"/>
    <w:rsid w:val="005342B7"/>
    <w:rsid w:val="00534410"/>
    <w:rsid w:val="00534819"/>
    <w:rsid w:val="00534FF6"/>
    <w:rsid w:val="00535168"/>
    <w:rsid w:val="00535287"/>
    <w:rsid w:val="005353DE"/>
    <w:rsid w:val="005354D4"/>
    <w:rsid w:val="005357F5"/>
    <w:rsid w:val="00535849"/>
    <w:rsid w:val="00535C1B"/>
    <w:rsid w:val="00535EA3"/>
    <w:rsid w:val="00535FCB"/>
    <w:rsid w:val="005361A6"/>
    <w:rsid w:val="00536381"/>
    <w:rsid w:val="0053676D"/>
    <w:rsid w:val="00536796"/>
    <w:rsid w:val="005367CD"/>
    <w:rsid w:val="00536988"/>
    <w:rsid w:val="00536ACE"/>
    <w:rsid w:val="00536CC5"/>
    <w:rsid w:val="00536D33"/>
    <w:rsid w:val="00536EDF"/>
    <w:rsid w:val="00536F6F"/>
    <w:rsid w:val="00536FD0"/>
    <w:rsid w:val="005373C5"/>
    <w:rsid w:val="0053784F"/>
    <w:rsid w:val="005379C3"/>
    <w:rsid w:val="00537B3C"/>
    <w:rsid w:val="00537BF1"/>
    <w:rsid w:val="005402E9"/>
    <w:rsid w:val="005405F8"/>
    <w:rsid w:val="005407A5"/>
    <w:rsid w:val="005407D7"/>
    <w:rsid w:val="0054088B"/>
    <w:rsid w:val="005409DD"/>
    <w:rsid w:val="00540A71"/>
    <w:rsid w:val="00540C1E"/>
    <w:rsid w:val="00540FB6"/>
    <w:rsid w:val="0054111A"/>
    <w:rsid w:val="0054118F"/>
    <w:rsid w:val="005414F8"/>
    <w:rsid w:val="00541567"/>
    <w:rsid w:val="005416FC"/>
    <w:rsid w:val="0054190A"/>
    <w:rsid w:val="00541915"/>
    <w:rsid w:val="00541AF5"/>
    <w:rsid w:val="00541E78"/>
    <w:rsid w:val="00541F3A"/>
    <w:rsid w:val="00541F9A"/>
    <w:rsid w:val="00541FAA"/>
    <w:rsid w:val="00542064"/>
    <w:rsid w:val="00542153"/>
    <w:rsid w:val="005422C8"/>
    <w:rsid w:val="00542472"/>
    <w:rsid w:val="00542E13"/>
    <w:rsid w:val="00542E52"/>
    <w:rsid w:val="00542EE9"/>
    <w:rsid w:val="00543577"/>
    <w:rsid w:val="005436D6"/>
    <w:rsid w:val="005438D9"/>
    <w:rsid w:val="005439F4"/>
    <w:rsid w:val="00543CA5"/>
    <w:rsid w:val="00543CA6"/>
    <w:rsid w:val="00543CA9"/>
    <w:rsid w:val="00543E0A"/>
    <w:rsid w:val="00543F04"/>
    <w:rsid w:val="0054403D"/>
    <w:rsid w:val="0054449B"/>
    <w:rsid w:val="00544532"/>
    <w:rsid w:val="0054486E"/>
    <w:rsid w:val="00544AD0"/>
    <w:rsid w:val="00544CD8"/>
    <w:rsid w:val="00544FC8"/>
    <w:rsid w:val="0054515D"/>
    <w:rsid w:val="005453AB"/>
    <w:rsid w:val="00545B90"/>
    <w:rsid w:val="00545DBC"/>
    <w:rsid w:val="00546324"/>
    <w:rsid w:val="005463CA"/>
    <w:rsid w:val="00546588"/>
    <w:rsid w:val="0054697F"/>
    <w:rsid w:val="00546A46"/>
    <w:rsid w:val="00546D37"/>
    <w:rsid w:val="005470E6"/>
    <w:rsid w:val="005472C1"/>
    <w:rsid w:val="00547D6C"/>
    <w:rsid w:val="00547E87"/>
    <w:rsid w:val="00550016"/>
    <w:rsid w:val="00550145"/>
    <w:rsid w:val="0055046A"/>
    <w:rsid w:val="00550757"/>
    <w:rsid w:val="00550873"/>
    <w:rsid w:val="00550996"/>
    <w:rsid w:val="00550B0D"/>
    <w:rsid w:val="00550B30"/>
    <w:rsid w:val="00550DDD"/>
    <w:rsid w:val="00550F13"/>
    <w:rsid w:val="00550F86"/>
    <w:rsid w:val="005513BA"/>
    <w:rsid w:val="00551540"/>
    <w:rsid w:val="00551645"/>
    <w:rsid w:val="00551BE2"/>
    <w:rsid w:val="00551C0F"/>
    <w:rsid w:val="005524DE"/>
    <w:rsid w:val="005526E4"/>
    <w:rsid w:val="005529E9"/>
    <w:rsid w:val="00552D26"/>
    <w:rsid w:val="00552D86"/>
    <w:rsid w:val="00552EE7"/>
    <w:rsid w:val="0055329E"/>
    <w:rsid w:val="005537E1"/>
    <w:rsid w:val="005544C0"/>
    <w:rsid w:val="00554575"/>
    <w:rsid w:val="005549D0"/>
    <w:rsid w:val="00554A8A"/>
    <w:rsid w:val="00554BFA"/>
    <w:rsid w:val="00554EA6"/>
    <w:rsid w:val="005554E6"/>
    <w:rsid w:val="0055566A"/>
    <w:rsid w:val="005558AE"/>
    <w:rsid w:val="00555981"/>
    <w:rsid w:val="00555AD8"/>
    <w:rsid w:val="00555B45"/>
    <w:rsid w:val="00555D5A"/>
    <w:rsid w:val="00555DD8"/>
    <w:rsid w:val="00555DE8"/>
    <w:rsid w:val="00555E04"/>
    <w:rsid w:val="0055613D"/>
    <w:rsid w:val="005561DD"/>
    <w:rsid w:val="0055620C"/>
    <w:rsid w:val="005562E7"/>
    <w:rsid w:val="005569D7"/>
    <w:rsid w:val="005572E8"/>
    <w:rsid w:val="005574AF"/>
    <w:rsid w:val="0055757E"/>
    <w:rsid w:val="005578B3"/>
    <w:rsid w:val="00557BA9"/>
    <w:rsid w:val="00557CC0"/>
    <w:rsid w:val="00557DD6"/>
    <w:rsid w:val="0056039D"/>
    <w:rsid w:val="005608F0"/>
    <w:rsid w:val="00560BA1"/>
    <w:rsid w:val="00560BD8"/>
    <w:rsid w:val="00560DEF"/>
    <w:rsid w:val="00561003"/>
    <w:rsid w:val="005613B7"/>
    <w:rsid w:val="00561453"/>
    <w:rsid w:val="005615D4"/>
    <w:rsid w:val="00561745"/>
    <w:rsid w:val="00561BFD"/>
    <w:rsid w:val="00561C1A"/>
    <w:rsid w:val="00562407"/>
    <w:rsid w:val="005624E4"/>
    <w:rsid w:val="00562BE2"/>
    <w:rsid w:val="00562C41"/>
    <w:rsid w:val="00562C76"/>
    <w:rsid w:val="00562D8F"/>
    <w:rsid w:val="00562E34"/>
    <w:rsid w:val="00563059"/>
    <w:rsid w:val="00563155"/>
    <w:rsid w:val="00563160"/>
    <w:rsid w:val="0056341F"/>
    <w:rsid w:val="0056356A"/>
    <w:rsid w:val="00563A22"/>
    <w:rsid w:val="00563A5D"/>
    <w:rsid w:val="00563D7D"/>
    <w:rsid w:val="00563F19"/>
    <w:rsid w:val="00563F42"/>
    <w:rsid w:val="0056417E"/>
    <w:rsid w:val="0056418F"/>
    <w:rsid w:val="00564312"/>
    <w:rsid w:val="00564590"/>
    <w:rsid w:val="0056475C"/>
    <w:rsid w:val="00564AB0"/>
    <w:rsid w:val="00564ECA"/>
    <w:rsid w:val="00564F7F"/>
    <w:rsid w:val="00565683"/>
    <w:rsid w:val="00565B87"/>
    <w:rsid w:val="00565FE9"/>
    <w:rsid w:val="00566193"/>
    <w:rsid w:val="0056636D"/>
    <w:rsid w:val="005667EB"/>
    <w:rsid w:val="0056694F"/>
    <w:rsid w:val="00566965"/>
    <w:rsid w:val="00566D00"/>
    <w:rsid w:val="00566DCC"/>
    <w:rsid w:val="00567069"/>
    <w:rsid w:val="00567579"/>
    <w:rsid w:val="0056777F"/>
    <w:rsid w:val="00567D98"/>
    <w:rsid w:val="00567EDC"/>
    <w:rsid w:val="00570193"/>
    <w:rsid w:val="0057045F"/>
    <w:rsid w:val="0057050A"/>
    <w:rsid w:val="00570945"/>
    <w:rsid w:val="00570964"/>
    <w:rsid w:val="00570A32"/>
    <w:rsid w:val="00570E5D"/>
    <w:rsid w:val="00570F98"/>
    <w:rsid w:val="00570FBB"/>
    <w:rsid w:val="005714D1"/>
    <w:rsid w:val="00571678"/>
    <w:rsid w:val="005717BC"/>
    <w:rsid w:val="00571902"/>
    <w:rsid w:val="005719A9"/>
    <w:rsid w:val="00571B0B"/>
    <w:rsid w:val="00571D58"/>
    <w:rsid w:val="005720D9"/>
    <w:rsid w:val="00572127"/>
    <w:rsid w:val="00572171"/>
    <w:rsid w:val="00572600"/>
    <w:rsid w:val="00572636"/>
    <w:rsid w:val="00572C42"/>
    <w:rsid w:val="00572CDB"/>
    <w:rsid w:val="0057365F"/>
    <w:rsid w:val="005736FF"/>
    <w:rsid w:val="00573833"/>
    <w:rsid w:val="00573A17"/>
    <w:rsid w:val="00573D36"/>
    <w:rsid w:val="00573E1B"/>
    <w:rsid w:val="00573E63"/>
    <w:rsid w:val="00573F94"/>
    <w:rsid w:val="00573FD0"/>
    <w:rsid w:val="00574206"/>
    <w:rsid w:val="00574294"/>
    <w:rsid w:val="005744A4"/>
    <w:rsid w:val="00574772"/>
    <w:rsid w:val="005748BC"/>
    <w:rsid w:val="00574A12"/>
    <w:rsid w:val="00574B0F"/>
    <w:rsid w:val="00575035"/>
    <w:rsid w:val="0057513F"/>
    <w:rsid w:val="005751EB"/>
    <w:rsid w:val="005752B4"/>
    <w:rsid w:val="005754F1"/>
    <w:rsid w:val="00575578"/>
    <w:rsid w:val="00575636"/>
    <w:rsid w:val="00575725"/>
    <w:rsid w:val="00575881"/>
    <w:rsid w:val="005758EC"/>
    <w:rsid w:val="00575944"/>
    <w:rsid w:val="005759B8"/>
    <w:rsid w:val="00575FCC"/>
    <w:rsid w:val="005762F5"/>
    <w:rsid w:val="0057676E"/>
    <w:rsid w:val="00576E19"/>
    <w:rsid w:val="00576E25"/>
    <w:rsid w:val="00576E8B"/>
    <w:rsid w:val="00577021"/>
    <w:rsid w:val="0057728D"/>
    <w:rsid w:val="005774A0"/>
    <w:rsid w:val="00577761"/>
    <w:rsid w:val="00577786"/>
    <w:rsid w:val="005777ED"/>
    <w:rsid w:val="00577F33"/>
    <w:rsid w:val="00577FE1"/>
    <w:rsid w:val="00577FFA"/>
    <w:rsid w:val="00580136"/>
    <w:rsid w:val="0058018B"/>
    <w:rsid w:val="005806AC"/>
    <w:rsid w:val="0058086C"/>
    <w:rsid w:val="00580E54"/>
    <w:rsid w:val="00580F59"/>
    <w:rsid w:val="00580F7A"/>
    <w:rsid w:val="00580F9E"/>
    <w:rsid w:val="005810A8"/>
    <w:rsid w:val="0058134A"/>
    <w:rsid w:val="00581553"/>
    <w:rsid w:val="005816F3"/>
    <w:rsid w:val="00581A9C"/>
    <w:rsid w:val="00581B31"/>
    <w:rsid w:val="005820E2"/>
    <w:rsid w:val="00582159"/>
    <w:rsid w:val="0058271A"/>
    <w:rsid w:val="00582948"/>
    <w:rsid w:val="00582BBA"/>
    <w:rsid w:val="00582BDD"/>
    <w:rsid w:val="00582D6D"/>
    <w:rsid w:val="00582E5C"/>
    <w:rsid w:val="00583297"/>
    <w:rsid w:val="005839F0"/>
    <w:rsid w:val="005841D7"/>
    <w:rsid w:val="005842B6"/>
    <w:rsid w:val="00585653"/>
    <w:rsid w:val="005859DC"/>
    <w:rsid w:val="00585A91"/>
    <w:rsid w:val="00586043"/>
    <w:rsid w:val="005860C5"/>
    <w:rsid w:val="00586241"/>
    <w:rsid w:val="00586445"/>
    <w:rsid w:val="0058650A"/>
    <w:rsid w:val="00586600"/>
    <w:rsid w:val="005868E4"/>
    <w:rsid w:val="005868EC"/>
    <w:rsid w:val="00586A6A"/>
    <w:rsid w:val="00586D10"/>
    <w:rsid w:val="0058716D"/>
    <w:rsid w:val="005872D0"/>
    <w:rsid w:val="0058756F"/>
    <w:rsid w:val="0058774D"/>
    <w:rsid w:val="00587755"/>
    <w:rsid w:val="0058775D"/>
    <w:rsid w:val="005879B7"/>
    <w:rsid w:val="00587C80"/>
    <w:rsid w:val="00587EBA"/>
    <w:rsid w:val="00587EC2"/>
    <w:rsid w:val="00587F3C"/>
    <w:rsid w:val="00590263"/>
    <w:rsid w:val="005902D9"/>
    <w:rsid w:val="00590691"/>
    <w:rsid w:val="005906CD"/>
    <w:rsid w:val="00590DAB"/>
    <w:rsid w:val="00590E59"/>
    <w:rsid w:val="0059101B"/>
    <w:rsid w:val="00591059"/>
    <w:rsid w:val="0059106B"/>
    <w:rsid w:val="005912F4"/>
    <w:rsid w:val="0059142B"/>
    <w:rsid w:val="0059164D"/>
    <w:rsid w:val="0059167E"/>
    <w:rsid w:val="00591964"/>
    <w:rsid w:val="00591B9B"/>
    <w:rsid w:val="00591D60"/>
    <w:rsid w:val="005920DC"/>
    <w:rsid w:val="00592131"/>
    <w:rsid w:val="00592231"/>
    <w:rsid w:val="0059236D"/>
    <w:rsid w:val="005923E2"/>
    <w:rsid w:val="005926C7"/>
    <w:rsid w:val="0059287E"/>
    <w:rsid w:val="00592989"/>
    <w:rsid w:val="00593005"/>
    <w:rsid w:val="00593253"/>
    <w:rsid w:val="00593433"/>
    <w:rsid w:val="00593438"/>
    <w:rsid w:val="0059354D"/>
    <w:rsid w:val="00593793"/>
    <w:rsid w:val="005937AB"/>
    <w:rsid w:val="0059390C"/>
    <w:rsid w:val="00593CF9"/>
    <w:rsid w:val="00593D6D"/>
    <w:rsid w:val="00593DC2"/>
    <w:rsid w:val="00593F34"/>
    <w:rsid w:val="005940AB"/>
    <w:rsid w:val="005948A3"/>
    <w:rsid w:val="00594929"/>
    <w:rsid w:val="00594A6A"/>
    <w:rsid w:val="0059587A"/>
    <w:rsid w:val="00595930"/>
    <w:rsid w:val="0059599A"/>
    <w:rsid w:val="005959CA"/>
    <w:rsid w:val="0059651A"/>
    <w:rsid w:val="0059657D"/>
    <w:rsid w:val="00596751"/>
    <w:rsid w:val="00596899"/>
    <w:rsid w:val="005968A2"/>
    <w:rsid w:val="00596D19"/>
    <w:rsid w:val="0059731E"/>
    <w:rsid w:val="00597926"/>
    <w:rsid w:val="00597DB9"/>
    <w:rsid w:val="005A0A21"/>
    <w:rsid w:val="005A0B01"/>
    <w:rsid w:val="005A0B5D"/>
    <w:rsid w:val="005A0DE1"/>
    <w:rsid w:val="005A0F5B"/>
    <w:rsid w:val="005A10A4"/>
    <w:rsid w:val="005A1254"/>
    <w:rsid w:val="005A16A8"/>
    <w:rsid w:val="005A191C"/>
    <w:rsid w:val="005A1A96"/>
    <w:rsid w:val="005A1B48"/>
    <w:rsid w:val="005A1BFB"/>
    <w:rsid w:val="005A1CDB"/>
    <w:rsid w:val="005A1F9B"/>
    <w:rsid w:val="005A2693"/>
    <w:rsid w:val="005A26F2"/>
    <w:rsid w:val="005A279C"/>
    <w:rsid w:val="005A2C63"/>
    <w:rsid w:val="005A2CC7"/>
    <w:rsid w:val="005A2DF8"/>
    <w:rsid w:val="005A2F09"/>
    <w:rsid w:val="005A3075"/>
    <w:rsid w:val="005A308C"/>
    <w:rsid w:val="005A32C9"/>
    <w:rsid w:val="005A34CE"/>
    <w:rsid w:val="005A3A02"/>
    <w:rsid w:val="005A3A8D"/>
    <w:rsid w:val="005A3C92"/>
    <w:rsid w:val="005A3D69"/>
    <w:rsid w:val="005A46ED"/>
    <w:rsid w:val="005A4B84"/>
    <w:rsid w:val="005A4C1D"/>
    <w:rsid w:val="005A4CC9"/>
    <w:rsid w:val="005A4D6D"/>
    <w:rsid w:val="005A4E19"/>
    <w:rsid w:val="005A4F75"/>
    <w:rsid w:val="005A5211"/>
    <w:rsid w:val="005A540D"/>
    <w:rsid w:val="005A545E"/>
    <w:rsid w:val="005A5833"/>
    <w:rsid w:val="005A584D"/>
    <w:rsid w:val="005A5A1E"/>
    <w:rsid w:val="005A5C46"/>
    <w:rsid w:val="005A604C"/>
    <w:rsid w:val="005A6304"/>
    <w:rsid w:val="005A65DC"/>
    <w:rsid w:val="005A67E8"/>
    <w:rsid w:val="005A6C46"/>
    <w:rsid w:val="005A6E89"/>
    <w:rsid w:val="005A6ECB"/>
    <w:rsid w:val="005A70EE"/>
    <w:rsid w:val="005A7308"/>
    <w:rsid w:val="005A73B7"/>
    <w:rsid w:val="005A7651"/>
    <w:rsid w:val="005A78B7"/>
    <w:rsid w:val="005A7B18"/>
    <w:rsid w:val="005B0082"/>
    <w:rsid w:val="005B037E"/>
    <w:rsid w:val="005B09FF"/>
    <w:rsid w:val="005B0A11"/>
    <w:rsid w:val="005B0A41"/>
    <w:rsid w:val="005B0BC0"/>
    <w:rsid w:val="005B14CE"/>
    <w:rsid w:val="005B18D9"/>
    <w:rsid w:val="005B1AD1"/>
    <w:rsid w:val="005B1DA5"/>
    <w:rsid w:val="005B1E7A"/>
    <w:rsid w:val="005B1E93"/>
    <w:rsid w:val="005B1F6A"/>
    <w:rsid w:val="005B2009"/>
    <w:rsid w:val="005B22EA"/>
    <w:rsid w:val="005B2597"/>
    <w:rsid w:val="005B25FE"/>
    <w:rsid w:val="005B2631"/>
    <w:rsid w:val="005B2AF8"/>
    <w:rsid w:val="005B2E2D"/>
    <w:rsid w:val="005B2E4A"/>
    <w:rsid w:val="005B314C"/>
    <w:rsid w:val="005B32E4"/>
    <w:rsid w:val="005B3573"/>
    <w:rsid w:val="005B3744"/>
    <w:rsid w:val="005B377A"/>
    <w:rsid w:val="005B38EF"/>
    <w:rsid w:val="005B39F9"/>
    <w:rsid w:val="005B3AF5"/>
    <w:rsid w:val="005B3EF1"/>
    <w:rsid w:val="005B418E"/>
    <w:rsid w:val="005B41AD"/>
    <w:rsid w:val="005B43D1"/>
    <w:rsid w:val="005B4614"/>
    <w:rsid w:val="005B463C"/>
    <w:rsid w:val="005B47F3"/>
    <w:rsid w:val="005B48BC"/>
    <w:rsid w:val="005B4A08"/>
    <w:rsid w:val="005B4C50"/>
    <w:rsid w:val="005B4C65"/>
    <w:rsid w:val="005B511E"/>
    <w:rsid w:val="005B53D5"/>
    <w:rsid w:val="005B55FD"/>
    <w:rsid w:val="005B57CB"/>
    <w:rsid w:val="005B5B82"/>
    <w:rsid w:val="005B5E3B"/>
    <w:rsid w:val="005B5E4A"/>
    <w:rsid w:val="005B60D7"/>
    <w:rsid w:val="005B62E9"/>
    <w:rsid w:val="005B667D"/>
    <w:rsid w:val="005B673A"/>
    <w:rsid w:val="005B6792"/>
    <w:rsid w:val="005B6847"/>
    <w:rsid w:val="005B6988"/>
    <w:rsid w:val="005B6BD7"/>
    <w:rsid w:val="005B6E1C"/>
    <w:rsid w:val="005B78AC"/>
    <w:rsid w:val="005B79CC"/>
    <w:rsid w:val="005B7A4F"/>
    <w:rsid w:val="005BC393"/>
    <w:rsid w:val="005C08B6"/>
    <w:rsid w:val="005C09C9"/>
    <w:rsid w:val="005C0C04"/>
    <w:rsid w:val="005C0F8D"/>
    <w:rsid w:val="005C10E9"/>
    <w:rsid w:val="005C1259"/>
    <w:rsid w:val="005C1B51"/>
    <w:rsid w:val="005C1DC3"/>
    <w:rsid w:val="005C2017"/>
    <w:rsid w:val="005C2207"/>
    <w:rsid w:val="005C2864"/>
    <w:rsid w:val="005C2D28"/>
    <w:rsid w:val="005C2E1F"/>
    <w:rsid w:val="005C3761"/>
    <w:rsid w:val="005C3B9B"/>
    <w:rsid w:val="005C3C4E"/>
    <w:rsid w:val="005C3D6A"/>
    <w:rsid w:val="005C3DD6"/>
    <w:rsid w:val="005C3F21"/>
    <w:rsid w:val="005C4045"/>
    <w:rsid w:val="005C4096"/>
    <w:rsid w:val="005C4352"/>
    <w:rsid w:val="005C43ED"/>
    <w:rsid w:val="005C4426"/>
    <w:rsid w:val="005C4FBF"/>
    <w:rsid w:val="005C4FE1"/>
    <w:rsid w:val="005C5062"/>
    <w:rsid w:val="005C5111"/>
    <w:rsid w:val="005C5123"/>
    <w:rsid w:val="005C53AB"/>
    <w:rsid w:val="005C5568"/>
    <w:rsid w:val="005C5779"/>
    <w:rsid w:val="005C590B"/>
    <w:rsid w:val="005C5AF4"/>
    <w:rsid w:val="005C5C51"/>
    <w:rsid w:val="005C60DA"/>
    <w:rsid w:val="005C63FB"/>
    <w:rsid w:val="005C65C8"/>
    <w:rsid w:val="005C6625"/>
    <w:rsid w:val="005C6771"/>
    <w:rsid w:val="005C6A2B"/>
    <w:rsid w:val="005C6B8F"/>
    <w:rsid w:val="005C6F71"/>
    <w:rsid w:val="005C7254"/>
    <w:rsid w:val="005C72DE"/>
    <w:rsid w:val="005C7306"/>
    <w:rsid w:val="005C777B"/>
    <w:rsid w:val="005C7DA6"/>
    <w:rsid w:val="005D018A"/>
    <w:rsid w:val="005D019F"/>
    <w:rsid w:val="005D0202"/>
    <w:rsid w:val="005D02A3"/>
    <w:rsid w:val="005D099E"/>
    <w:rsid w:val="005D0A0E"/>
    <w:rsid w:val="005D0A5F"/>
    <w:rsid w:val="005D0BD3"/>
    <w:rsid w:val="005D141B"/>
    <w:rsid w:val="005D1448"/>
    <w:rsid w:val="005D1735"/>
    <w:rsid w:val="005D1A87"/>
    <w:rsid w:val="005D1FC7"/>
    <w:rsid w:val="005D202D"/>
    <w:rsid w:val="005D20D0"/>
    <w:rsid w:val="005D2129"/>
    <w:rsid w:val="005D21E1"/>
    <w:rsid w:val="005D22E6"/>
    <w:rsid w:val="005D2A90"/>
    <w:rsid w:val="005D2DE6"/>
    <w:rsid w:val="005D2FD8"/>
    <w:rsid w:val="005D3114"/>
    <w:rsid w:val="005D3927"/>
    <w:rsid w:val="005D3ACA"/>
    <w:rsid w:val="005D3B08"/>
    <w:rsid w:val="005D3BEB"/>
    <w:rsid w:val="005D3C54"/>
    <w:rsid w:val="005D43EB"/>
    <w:rsid w:val="005D4577"/>
    <w:rsid w:val="005D48A4"/>
    <w:rsid w:val="005D4BDF"/>
    <w:rsid w:val="005D50A4"/>
    <w:rsid w:val="005D533A"/>
    <w:rsid w:val="005D5B3E"/>
    <w:rsid w:val="005D5C00"/>
    <w:rsid w:val="005D5C9E"/>
    <w:rsid w:val="005D5CF4"/>
    <w:rsid w:val="005D60EC"/>
    <w:rsid w:val="005D6158"/>
    <w:rsid w:val="005D621D"/>
    <w:rsid w:val="005D638B"/>
    <w:rsid w:val="005D665E"/>
    <w:rsid w:val="005D6B28"/>
    <w:rsid w:val="005D6B3D"/>
    <w:rsid w:val="005D6BAD"/>
    <w:rsid w:val="005D71E7"/>
    <w:rsid w:val="005D7484"/>
    <w:rsid w:val="005D75D2"/>
    <w:rsid w:val="005D7723"/>
    <w:rsid w:val="005D7905"/>
    <w:rsid w:val="005D793F"/>
    <w:rsid w:val="005D7B4E"/>
    <w:rsid w:val="005D7F20"/>
    <w:rsid w:val="005E031C"/>
    <w:rsid w:val="005E05BD"/>
    <w:rsid w:val="005E0732"/>
    <w:rsid w:val="005E0A2F"/>
    <w:rsid w:val="005E0ACF"/>
    <w:rsid w:val="005E10EE"/>
    <w:rsid w:val="005E1168"/>
    <w:rsid w:val="005E17A3"/>
    <w:rsid w:val="005E1A06"/>
    <w:rsid w:val="005E1B08"/>
    <w:rsid w:val="005E1FA2"/>
    <w:rsid w:val="005E2060"/>
    <w:rsid w:val="005E2259"/>
    <w:rsid w:val="005E2317"/>
    <w:rsid w:val="005E2695"/>
    <w:rsid w:val="005E2859"/>
    <w:rsid w:val="005E29B7"/>
    <w:rsid w:val="005E2AAC"/>
    <w:rsid w:val="005E2B4A"/>
    <w:rsid w:val="005E2C17"/>
    <w:rsid w:val="005E2E18"/>
    <w:rsid w:val="005E3052"/>
    <w:rsid w:val="005E3B12"/>
    <w:rsid w:val="005E3C2B"/>
    <w:rsid w:val="005E3D36"/>
    <w:rsid w:val="005E427D"/>
    <w:rsid w:val="005E4428"/>
    <w:rsid w:val="005E44AA"/>
    <w:rsid w:val="005E45CF"/>
    <w:rsid w:val="005E4691"/>
    <w:rsid w:val="005E497A"/>
    <w:rsid w:val="005E4D21"/>
    <w:rsid w:val="005E50B8"/>
    <w:rsid w:val="005E582D"/>
    <w:rsid w:val="005E59AE"/>
    <w:rsid w:val="005E5BF4"/>
    <w:rsid w:val="005E5DC8"/>
    <w:rsid w:val="005E6005"/>
    <w:rsid w:val="005E61D7"/>
    <w:rsid w:val="005E61E0"/>
    <w:rsid w:val="005E629F"/>
    <w:rsid w:val="005E640B"/>
    <w:rsid w:val="005E64C7"/>
    <w:rsid w:val="005E64F4"/>
    <w:rsid w:val="005E69D4"/>
    <w:rsid w:val="005E6ADD"/>
    <w:rsid w:val="005E6B1E"/>
    <w:rsid w:val="005E6BDA"/>
    <w:rsid w:val="005E756D"/>
    <w:rsid w:val="005E7711"/>
    <w:rsid w:val="005E7719"/>
    <w:rsid w:val="005E7791"/>
    <w:rsid w:val="005E78CF"/>
    <w:rsid w:val="005E7F69"/>
    <w:rsid w:val="005F0BFF"/>
    <w:rsid w:val="005F1019"/>
    <w:rsid w:val="005F1145"/>
    <w:rsid w:val="005F1209"/>
    <w:rsid w:val="005F14B6"/>
    <w:rsid w:val="005F1502"/>
    <w:rsid w:val="005F15CF"/>
    <w:rsid w:val="005F1717"/>
    <w:rsid w:val="005F1781"/>
    <w:rsid w:val="005F1960"/>
    <w:rsid w:val="005F1972"/>
    <w:rsid w:val="005F19B0"/>
    <w:rsid w:val="005F1A9C"/>
    <w:rsid w:val="005F1B41"/>
    <w:rsid w:val="005F1BA8"/>
    <w:rsid w:val="005F225C"/>
    <w:rsid w:val="005F23DD"/>
    <w:rsid w:val="005F2528"/>
    <w:rsid w:val="005F262D"/>
    <w:rsid w:val="005F26A0"/>
    <w:rsid w:val="005F27EB"/>
    <w:rsid w:val="005F27EC"/>
    <w:rsid w:val="005F281F"/>
    <w:rsid w:val="005F2B2D"/>
    <w:rsid w:val="005F2BBB"/>
    <w:rsid w:val="005F2E97"/>
    <w:rsid w:val="005F2F49"/>
    <w:rsid w:val="005F3009"/>
    <w:rsid w:val="005F3312"/>
    <w:rsid w:val="005F34A3"/>
    <w:rsid w:val="005F3FAF"/>
    <w:rsid w:val="005F3FDB"/>
    <w:rsid w:val="005F451C"/>
    <w:rsid w:val="005F457B"/>
    <w:rsid w:val="005F465F"/>
    <w:rsid w:val="005F5256"/>
    <w:rsid w:val="005F5665"/>
    <w:rsid w:val="005F5678"/>
    <w:rsid w:val="005F5B22"/>
    <w:rsid w:val="005F5B47"/>
    <w:rsid w:val="005F5B5D"/>
    <w:rsid w:val="005F60E8"/>
    <w:rsid w:val="005F6162"/>
    <w:rsid w:val="005F65B9"/>
    <w:rsid w:val="005F6B32"/>
    <w:rsid w:val="005F6C8A"/>
    <w:rsid w:val="005F6E27"/>
    <w:rsid w:val="005F7210"/>
    <w:rsid w:val="005F7A3F"/>
    <w:rsid w:val="005F7B41"/>
    <w:rsid w:val="005F7B4B"/>
    <w:rsid w:val="005F7DDC"/>
    <w:rsid w:val="00600486"/>
    <w:rsid w:val="0060062E"/>
    <w:rsid w:val="0060076A"/>
    <w:rsid w:val="00600BDD"/>
    <w:rsid w:val="00600F16"/>
    <w:rsid w:val="00600F56"/>
    <w:rsid w:val="00600FE0"/>
    <w:rsid w:val="0060123D"/>
    <w:rsid w:val="0060127E"/>
    <w:rsid w:val="00601433"/>
    <w:rsid w:val="00601A37"/>
    <w:rsid w:val="00601AE9"/>
    <w:rsid w:val="00601FE8"/>
    <w:rsid w:val="0060263F"/>
    <w:rsid w:val="006028D3"/>
    <w:rsid w:val="00602E01"/>
    <w:rsid w:val="00603132"/>
    <w:rsid w:val="006037BB"/>
    <w:rsid w:val="0060381F"/>
    <w:rsid w:val="00603D4A"/>
    <w:rsid w:val="006049F7"/>
    <w:rsid w:val="00604AE2"/>
    <w:rsid w:val="00604C5E"/>
    <w:rsid w:val="00604D13"/>
    <w:rsid w:val="00604DB9"/>
    <w:rsid w:val="00604E93"/>
    <w:rsid w:val="00605213"/>
    <w:rsid w:val="00605555"/>
    <w:rsid w:val="006057D1"/>
    <w:rsid w:val="006058CF"/>
    <w:rsid w:val="006058DC"/>
    <w:rsid w:val="0060594E"/>
    <w:rsid w:val="00605DF4"/>
    <w:rsid w:val="00606158"/>
    <w:rsid w:val="00606324"/>
    <w:rsid w:val="00606540"/>
    <w:rsid w:val="00606D1A"/>
    <w:rsid w:val="00606D27"/>
    <w:rsid w:val="00607086"/>
    <w:rsid w:val="00607358"/>
    <w:rsid w:val="00607391"/>
    <w:rsid w:val="00607624"/>
    <w:rsid w:val="00610170"/>
    <w:rsid w:val="00610526"/>
    <w:rsid w:val="0061074D"/>
    <w:rsid w:val="00610760"/>
    <w:rsid w:val="0061085E"/>
    <w:rsid w:val="006108E4"/>
    <w:rsid w:val="00610A85"/>
    <w:rsid w:val="00610C89"/>
    <w:rsid w:val="00610EA9"/>
    <w:rsid w:val="00610ED3"/>
    <w:rsid w:val="006110CB"/>
    <w:rsid w:val="0061120E"/>
    <w:rsid w:val="00611D11"/>
    <w:rsid w:val="00611F97"/>
    <w:rsid w:val="0061212D"/>
    <w:rsid w:val="006122D4"/>
    <w:rsid w:val="006131BF"/>
    <w:rsid w:val="006132F5"/>
    <w:rsid w:val="0061337D"/>
    <w:rsid w:val="006136CA"/>
    <w:rsid w:val="0061371B"/>
    <w:rsid w:val="00613720"/>
    <w:rsid w:val="0061379C"/>
    <w:rsid w:val="00613E3A"/>
    <w:rsid w:val="00614233"/>
    <w:rsid w:val="00614245"/>
    <w:rsid w:val="006146A5"/>
    <w:rsid w:val="006149F5"/>
    <w:rsid w:val="00614A48"/>
    <w:rsid w:val="00614AEA"/>
    <w:rsid w:val="006152CA"/>
    <w:rsid w:val="006153CC"/>
    <w:rsid w:val="006154A4"/>
    <w:rsid w:val="006156B8"/>
    <w:rsid w:val="00615AE8"/>
    <w:rsid w:val="00615B2E"/>
    <w:rsid w:val="00616010"/>
    <w:rsid w:val="00616161"/>
    <w:rsid w:val="006162D1"/>
    <w:rsid w:val="006165A4"/>
    <w:rsid w:val="006168EE"/>
    <w:rsid w:val="00616AA0"/>
    <w:rsid w:val="00616CB1"/>
    <w:rsid w:val="00616D2C"/>
    <w:rsid w:val="00616F2B"/>
    <w:rsid w:val="006170A3"/>
    <w:rsid w:val="00617118"/>
    <w:rsid w:val="0061731A"/>
    <w:rsid w:val="00617735"/>
    <w:rsid w:val="00617822"/>
    <w:rsid w:val="00617865"/>
    <w:rsid w:val="00617B20"/>
    <w:rsid w:val="00617EF9"/>
    <w:rsid w:val="00620046"/>
    <w:rsid w:val="0062018A"/>
    <w:rsid w:val="00620329"/>
    <w:rsid w:val="00620BD0"/>
    <w:rsid w:val="00620D42"/>
    <w:rsid w:val="00620DD3"/>
    <w:rsid w:val="006211ED"/>
    <w:rsid w:val="0062130D"/>
    <w:rsid w:val="00621337"/>
    <w:rsid w:val="006214B4"/>
    <w:rsid w:val="0062158D"/>
    <w:rsid w:val="00621770"/>
    <w:rsid w:val="006217B0"/>
    <w:rsid w:val="006219CF"/>
    <w:rsid w:val="00621B2B"/>
    <w:rsid w:val="00621B9E"/>
    <w:rsid w:val="00621F1D"/>
    <w:rsid w:val="0062216D"/>
    <w:rsid w:val="0062248B"/>
    <w:rsid w:val="006225DC"/>
    <w:rsid w:val="00622CC8"/>
    <w:rsid w:val="00622E68"/>
    <w:rsid w:val="00622F67"/>
    <w:rsid w:val="0062312F"/>
    <w:rsid w:val="006231BF"/>
    <w:rsid w:val="00623229"/>
    <w:rsid w:val="006232DC"/>
    <w:rsid w:val="00623315"/>
    <w:rsid w:val="006236AE"/>
    <w:rsid w:val="00623753"/>
    <w:rsid w:val="00623767"/>
    <w:rsid w:val="00623C02"/>
    <w:rsid w:val="00624061"/>
    <w:rsid w:val="00624069"/>
    <w:rsid w:val="00624084"/>
    <w:rsid w:val="006241E2"/>
    <w:rsid w:val="006242C4"/>
    <w:rsid w:val="0062446C"/>
    <w:rsid w:val="00624646"/>
    <w:rsid w:val="00624905"/>
    <w:rsid w:val="00624A58"/>
    <w:rsid w:val="00624B33"/>
    <w:rsid w:val="00624F8E"/>
    <w:rsid w:val="00625151"/>
    <w:rsid w:val="00625194"/>
    <w:rsid w:val="00625288"/>
    <w:rsid w:val="006253CB"/>
    <w:rsid w:val="0062564F"/>
    <w:rsid w:val="00625694"/>
    <w:rsid w:val="0062584E"/>
    <w:rsid w:val="00625938"/>
    <w:rsid w:val="0062595F"/>
    <w:rsid w:val="00625A04"/>
    <w:rsid w:val="00625CDD"/>
    <w:rsid w:val="00625E51"/>
    <w:rsid w:val="00625E78"/>
    <w:rsid w:val="00626124"/>
    <w:rsid w:val="006262E6"/>
    <w:rsid w:val="006263A2"/>
    <w:rsid w:val="006264BC"/>
    <w:rsid w:val="006265EA"/>
    <w:rsid w:val="00626AEF"/>
    <w:rsid w:val="00626C3C"/>
    <w:rsid w:val="00626FB5"/>
    <w:rsid w:val="006270FD"/>
    <w:rsid w:val="00627649"/>
    <w:rsid w:val="006279AF"/>
    <w:rsid w:val="00627B1A"/>
    <w:rsid w:val="00627B46"/>
    <w:rsid w:val="00627ED5"/>
    <w:rsid w:val="00630514"/>
    <w:rsid w:val="0063055E"/>
    <w:rsid w:val="0063068B"/>
    <w:rsid w:val="00630B4B"/>
    <w:rsid w:val="00630DA4"/>
    <w:rsid w:val="00630E43"/>
    <w:rsid w:val="00630FA8"/>
    <w:rsid w:val="006310C7"/>
    <w:rsid w:val="0063112D"/>
    <w:rsid w:val="0063139B"/>
    <w:rsid w:val="0063140F"/>
    <w:rsid w:val="00631519"/>
    <w:rsid w:val="006315CF"/>
    <w:rsid w:val="00631AEE"/>
    <w:rsid w:val="00631D75"/>
    <w:rsid w:val="0063200E"/>
    <w:rsid w:val="00632424"/>
    <w:rsid w:val="0063259A"/>
    <w:rsid w:val="00632B6F"/>
    <w:rsid w:val="00632D82"/>
    <w:rsid w:val="00632DFB"/>
    <w:rsid w:val="00632E19"/>
    <w:rsid w:val="00632EAE"/>
    <w:rsid w:val="00632FE1"/>
    <w:rsid w:val="006330D6"/>
    <w:rsid w:val="0063345B"/>
    <w:rsid w:val="00633515"/>
    <w:rsid w:val="006338D4"/>
    <w:rsid w:val="00633C50"/>
    <w:rsid w:val="00633EAB"/>
    <w:rsid w:val="00634387"/>
    <w:rsid w:val="00634898"/>
    <w:rsid w:val="00634913"/>
    <w:rsid w:val="00634C53"/>
    <w:rsid w:val="00634E70"/>
    <w:rsid w:val="00634F99"/>
    <w:rsid w:val="006351AF"/>
    <w:rsid w:val="0063542F"/>
    <w:rsid w:val="00635804"/>
    <w:rsid w:val="00635C85"/>
    <w:rsid w:val="00635DAD"/>
    <w:rsid w:val="00635E22"/>
    <w:rsid w:val="00636050"/>
    <w:rsid w:val="006364BB"/>
    <w:rsid w:val="006366F8"/>
    <w:rsid w:val="00636C69"/>
    <w:rsid w:val="00636F12"/>
    <w:rsid w:val="00637025"/>
    <w:rsid w:val="006371F6"/>
    <w:rsid w:val="00637321"/>
    <w:rsid w:val="0063735C"/>
    <w:rsid w:val="0063742F"/>
    <w:rsid w:val="00637444"/>
    <w:rsid w:val="00637494"/>
    <w:rsid w:val="00637A0F"/>
    <w:rsid w:val="00637C90"/>
    <w:rsid w:val="00637D50"/>
    <w:rsid w:val="00637DCF"/>
    <w:rsid w:val="00637EC2"/>
    <w:rsid w:val="006404CE"/>
    <w:rsid w:val="006406A8"/>
    <w:rsid w:val="006408D9"/>
    <w:rsid w:val="00640920"/>
    <w:rsid w:val="00640B46"/>
    <w:rsid w:val="00641086"/>
    <w:rsid w:val="006410D6"/>
    <w:rsid w:val="00641218"/>
    <w:rsid w:val="00641308"/>
    <w:rsid w:val="006415D1"/>
    <w:rsid w:val="006416CC"/>
    <w:rsid w:val="00641D91"/>
    <w:rsid w:val="00641E8D"/>
    <w:rsid w:val="00642008"/>
    <w:rsid w:val="00642090"/>
    <w:rsid w:val="00642149"/>
    <w:rsid w:val="006421DD"/>
    <w:rsid w:val="006425C5"/>
    <w:rsid w:val="00642B02"/>
    <w:rsid w:val="00642D29"/>
    <w:rsid w:val="0064306A"/>
    <w:rsid w:val="00643226"/>
    <w:rsid w:val="00643674"/>
    <w:rsid w:val="006436FF"/>
    <w:rsid w:val="00643736"/>
    <w:rsid w:val="0064380C"/>
    <w:rsid w:val="0064380D"/>
    <w:rsid w:val="0064395F"/>
    <w:rsid w:val="00643978"/>
    <w:rsid w:val="00644044"/>
    <w:rsid w:val="0064409B"/>
    <w:rsid w:val="006442EE"/>
    <w:rsid w:val="006443EC"/>
    <w:rsid w:val="006444A0"/>
    <w:rsid w:val="00644570"/>
    <w:rsid w:val="0064479B"/>
    <w:rsid w:val="00644B07"/>
    <w:rsid w:val="00644DE9"/>
    <w:rsid w:val="00644E1C"/>
    <w:rsid w:val="00645474"/>
    <w:rsid w:val="00645B6F"/>
    <w:rsid w:val="00645BB8"/>
    <w:rsid w:val="00645CA5"/>
    <w:rsid w:val="00645CF1"/>
    <w:rsid w:val="00645F2B"/>
    <w:rsid w:val="00645F52"/>
    <w:rsid w:val="006463C6"/>
    <w:rsid w:val="006464C1"/>
    <w:rsid w:val="006465BE"/>
    <w:rsid w:val="0064677B"/>
    <w:rsid w:val="006467ED"/>
    <w:rsid w:val="0064682C"/>
    <w:rsid w:val="00646ECA"/>
    <w:rsid w:val="00647197"/>
    <w:rsid w:val="006472DA"/>
    <w:rsid w:val="00647824"/>
    <w:rsid w:val="00647D06"/>
    <w:rsid w:val="00647FC7"/>
    <w:rsid w:val="00650068"/>
    <w:rsid w:val="0065017C"/>
    <w:rsid w:val="00650180"/>
    <w:rsid w:val="00650623"/>
    <w:rsid w:val="006506A1"/>
    <w:rsid w:val="00650987"/>
    <w:rsid w:val="00650E42"/>
    <w:rsid w:val="00650F7D"/>
    <w:rsid w:val="0065124B"/>
    <w:rsid w:val="006513B4"/>
    <w:rsid w:val="00651712"/>
    <w:rsid w:val="006519B2"/>
    <w:rsid w:val="00651AE5"/>
    <w:rsid w:val="00651F92"/>
    <w:rsid w:val="006521FF"/>
    <w:rsid w:val="0065229A"/>
    <w:rsid w:val="006526F8"/>
    <w:rsid w:val="006527CD"/>
    <w:rsid w:val="00652A48"/>
    <w:rsid w:val="00652B5D"/>
    <w:rsid w:val="00652EB1"/>
    <w:rsid w:val="00652EC8"/>
    <w:rsid w:val="006532B9"/>
    <w:rsid w:val="00653573"/>
    <w:rsid w:val="00653581"/>
    <w:rsid w:val="0065362E"/>
    <w:rsid w:val="0065375D"/>
    <w:rsid w:val="006538EC"/>
    <w:rsid w:val="00653AE1"/>
    <w:rsid w:val="00653F05"/>
    <w:rsid w:val="0065402F"/>
    <w:rsid w:val="00654280"/>
    <w:rsid w:val="006544A8"/>
    <w:rsid w:val="006544F6"/>
    <w:rsid w:val="0065494A"/>
    <w:rsid w:val="00654FA6"/>
    <w:rsid w:val="00655125"/>
    <w:rsid w:val="00655136"/>
    <w:rsid w:val="00655194"/>
    <w:rsid w:val="006553C6"/>
    <w:rsid w:val="00655548"/>
    <w:rsid w:val="006558DC"/>
    <w:rsid w:val="006559A6"/>
    <w:rsid w:val="00655BE4"/>
    <w:rsid w:val="00655C36"/>
    <w:rsid w:val="00655CFE"/>
    <w:rsid w:val="00656154"/>
    <w:rsid w:val="00656270"/>
    <w:rsid w:val="0065693E"/>
    <w:rsid w:val="006569EC"/>
    <w:rsid w:val="00656BE5"/>
    <w:rsid w:val="00657243"/>
    <w:rsid w:val="006572C2"/>
    <w:rsid w:val="006576B1"/>
    <w:rsid w:val="006577B3"/>
    <w:rsid w:val="00657905"/>
    <w:rsid w:val="00657966"/>
    <w:rsid w:val="00657A4E"/>
    <w:rsid w:val="00657B9C"/>
    <w:rsid w:val="00657E50"/>
    <w:rsid w:val="00657EB2"/>
    <w:rsid w:val="00660305"/>
    <w:rsid w:val="0066038A"/>
    <w:rsid w:val="006603DD"/>
    <w:rsid w:val="006604C2"/>
    <w:rsid w:val="00660884"/>
    <w:rsid w:val="00660A86"/>
    <w:rsid w:val="00660DDB"/>
    <w:rsid w:val="00661073"/>
    <w:rsid w:val="006611E7"/>
    <w:rsid w:val="00661879"/>
    <w:rsid w:val="0066193D"/>
    <w:rsid w:val="00661AA1"/>
    <w:rsid w:val="00661C79"/>
    <w:rsid w:val="00661C7C"/>
    <w:rsid w:val="00661F1D"/>
    <w:rsid w:val="00661FD2"/>
    <w:rsid w:val="00662227"/>
    <w:rsid w:val="006623BD"/>
    <w:rsid w:val="0066250B"/>
    <w:rsid w:val="00662527"/>
    <w:rsid w:val="0066255D"/>
    <w:rsid w:val="00662743"/>
    <w:rsid w:val="00662A21"/>
    <w:rsid w:val="00663348"/>
    <w:rsid w:val="0066336F"/>
    <w:rsid w:val="00663424"/>
    <w:rsid w:val="006636CB"/>
    <w:rsid w:val="00663978"/>
    <w:rsid w:val="00663D2D"/>
    <w:rsid w:val="00663E5A"/>
    <w:rsid w:val="006643F1"/>
    <w:rsid w:val="00664541"/>
    <w:rsid w:val="006646D2"/>
    <w:rsid w:val="00664710"/>
    <w:rsid w:val="00664935"/>
    <w:rsid w:val="00664E12"/>
    <w:rsid w:val="00664EAB"/>
    <w:rsid w:val="00664EAC"/>
    <w:rsid w:val="00664EC9"/>
    <w:rsid w:val="00664F09"/>
    <w:rsid w:val="006650D0"/>
    <w:rsid w:val="006652EB"/>
    <w:rsid w:val="00665395"/>
    <w:rsid w:val="0066543B"/>
    <w:rsid w:val="006654ED"/>
    <w:rsid w:val="00665875"/>
    <w:rsid w:val="006659A2"/>
    <w:rsid w:val="00665A0C"/>
    <w:rsid w:val="00665C17"/>
    <w:rsid w:val="00665C34"/>
    <w:rsid w:val="00665D4D"/>
    <w:rsid w:val="00665D64"/>
    <w:rsid w:val="00665D99"/>
    <w:rsid w:val="00665E45"/>
    <w:rsid w:val="00665E78"/>
    <w:rsid w:val="00665FE2"/>
    <w:rsid w:val="006662B0"/>
    <w:rsid w:val="0066637B"/>
    <w:rsid w:val="00666807"/>
    <w:rsid w:val="00666875"/>
    <w:rsid w:val="006668AF"/>
    <w:rsid w:val="00666A5E"/>
    <w:rsid w:val="00667109"/>
    <w:rsid w:val="00667180"/>
    <w:rsid w:val="0066743F"/>
    <w:rsid w:val="0066789B"/>
    <w:rsid w:val="00667A23"/>
    <w:rsid w:val="00667B81"/>
    <w:rsid w:val="00667C5D"/>
    <w:rsid w:val="00667C8B"/>
    <w:rsid w:val="00667D44"/>
    <w:rsid w:val="00667E9A"/>
    <w:rsid w:val="00667FCE"/>
    <w:rsid w:val="00670572"/>
    <w:rsid w:val="006708E2"/>
    <w:rsid w:val="00670C8A"/>
    <w:rsid w:val="006710A0"/>
    <w:rsid w:val="006719E8"/>
    <w:rsid w:val="00671C61"/>
    <w:rsid w:val="00671F3D"/>
    <w:rsid w:val="00671FFB"/>
    <w:rsid w:val="00672160"/>
    <w:rsid w:val="0067229A"/>
    <w:rsid w:val="00672472"/>
    <w:rsid w:val="00672542"/>
    <w:rsid w:val="00672706"/>
    <w:rsid w:val="00672FAA"/>
    <w:rsid w:val="00673428"/>
    <w:rsid w:val="006734DF"/>
    <w:rsid w:val="0067366F"/>
    <w:rsid w:val="00674246"/>
    <w:rsid w:val="0067455F"/>
    <w:rsid w:val="00674627"/>
    <w:rsid w:val="00674675"/>
    <w:rsid w:val="00674811"/>
    <w:rsid w:val="00674BBE"/>
    <w:rsid w:val="00674E25"/>
    <w:rsid w:val="006751EF"/>
    <w:rsid w:val="00675544"/>
    <w:rsid w:val="00675770"/>
    <w:rsid w:val="00675835"/>
    <w:rsid w:val="0067584F"/>
    <w:rsid w:val="00675CC1"/>
    <w:rsid w:val="00675F85"/>
    <w:rsid w:val="00676014"/>
    <w:rsid w:val="006760FA"/>
    <w:rsid w:val="00676137"/>
    <w:rsid w:val="00676A57"/>
    <w:rsid w:val="00676B31"/>
    <w:rsid w:val="00676E0B"/>
    <w:rsid w:val="00677373"/>
    <w:rsid w:val="0067764F"/>
    <w:rsid w:val="006776CD"/>
    <w:rsid w:val="00677A0A"/>
    <w:rsid w:val="00677AD3"/>
    <w:rsid w:val="00677B32"/>
    <w:rsid w:val="00677CD4"/>
    <w:rsid w:val="00677DC3"/>
    <w:rsid w:val="00677DC9"/>
    <w:rsid w:val="00677EE3"/>
    <w:rsid w:val="0068002D"/>
    <w:rsid w:val="00680055"/>
    <w:rsid w:val="006800E7"/>
    <w:rsid w:val="0068025C"/>
    <w:rsid w:val="006805A6"/>
    <w:rsid w:val="00680797"/>
    <w:rsid w:val="00680828"/>
    <w:rsid w:val="006809DA"/>
    <w:rsid w:val="00680B48"/>
    <w:rsid w:val="00680B6D"/>
    <w:rsid w:val="00680C22"/>
    <w:rsid w:val="00680D8F"/>
    <w:rsid w:val="00680DD3"/>
    <w:rsid w:val="00680EFB"/>
    <w:rsid w:val="006813C3"/>
    <w:rsid w:val="0068162E"/>
    <w:rsid w:val="006816E4"/>
    <w:rsid w:val="00681A44"/>
    <w:rsid w:val="00681AD9"/>
    <w:rsid w:val="00681CDE"/>
    <w:rsid w:val="00681D93"/>
    <w:rsid w:val="00682452"/>
    <w:rsid w:val="0068285F"/>
    <w:rsid w:val="00682A0E"/>
    <w:rsid w:val="00682A0F"/>
    <w:rsid w:val="00682A2D"/>
    <w:rsid w:val="00682A96"/>
    <w:rsid w:val="00682B68"/>
    <w:rsid w:val="00682CA2"/>
    <w:rsid w:val="00682CC0"/>
    <w:rsid w:val="006830C6"/>
    <w:rsid w:val="00683247"/>
    <w:rsid w:val="006832B3"/>
    <w:rsid w:val="00683360"/>
    <w:rsid w:val="006837DB"/>
    <w:rsid w:val="006838E4"/>
    <w:rsid w:val="00683912"/>
    <w:rsid w:val="00683BDA"/>
    <w:rsid w:val="00683C24"/>
    <w:rsid w:val="00683D43"/>
    <w:rsid w:val="00683E52"/>
    <w:rsid w:val="0068414A"/>
    <w:rsid w:val="00684199"/>
    <w:rsid w:val="006841C2"/>
    <w:rsid w:val="00684418"/>
    <w:rsid w:val="00684B4A"/>
    <w:rsid w:val="006851B6"/>
    <w:rsid w:val="0068524C"/>
    <w:rsid w:val="00685373"/>
    <w:rsid w:val="006857EA"/>
    <w:rsid w:val="00685853"/>
    <w:rsid w:val="006858B1"/>
    <w:rsid w:val="00685B22"/>
    <w:rsid w:val="00685C8C"/>
    <w:rsid w:val="00685EF2"/>
    <w:rsid w:val="0068606C"/>
    <w:rsid w:val="006861AB"/>
    <w:rsid w:val="006863D6"/>
    <w:rsid w:val="006864DC"/>
    <w:rsid w:val="006865DE"/>
    <w:rsid w:val="00686688"/>
    <w:rsid w:val="0068694F"/>
    <w:rsid w:val="00686E04"/>
    <w:rsid w:val="00686E78"/>
    <w:rsid w:val="00687121"/>
    <w:rsid w:val="0068729C"/>
    <w:rsid w:val="00687539"/>
    <w:rsid w:val="0068767C"/>
    <w:rsid w:val="006879F2"/>
    <w:rsid w:val="006879FF"/>
    <w:rsid w:val="00687C40"/>
    <w:rsid w:val="00687F7C"/>
    <w:rsid w:val="006900A4"/>
    <w:rsid w:val="00690572"/>
    <w:rsid w:val="006908E0"/>
    <w:rsid w:val="006909ED"/>
    <w:rsid w:val="00690B4E"/>
    <w:rsid w:val="00690F36"/>
    <w:rsid w:val="00690F4B"/>
    <w:rsid w:val="006911B2"/>
    <w:rsid w:val="006911FC"/>
    <w:rsid w:val="00691677"/>
    <w:rsid w:val="006916EB"/>
    <w:rsid w:val="00691797"/>
    <w:rsid w:val="00691D85"/>
    <w:rsid w:val="006921CD"/>
    <w:rsid w:val="0069232C"/>
    <w:rsid w:val="006925A9"/>
    <w:rsid w:val="006929A9"/>
    <w:rsid w:val="00692A96"/>
    <w:rsid w:val="00692B8D"/>
    <w:rsid w:val="00692BCF"/>
    <w:rsid w:val="00692C48"/>
    <w:rsid w:val="00692D78"/>
    <w:rsid w:val="0069328C"/>
    <w:rsid w:val="00693395"/>
    <w:rsid w:val="006933AC"/>
    <w:rsid w:val="0069373E"/>
    <w:rsid w:val="006937BC"/>
    <w:rsid w:val="0069391E"/>
    <w:rsid w:val="00693932"/>
    <w:rsid w:val="006939F6"/>
    <w:rsid w:val="00693C2E"/>
    <w:rsid w:val="00693F53"/>
    <w:rsid w:val="00694400"/>
    <w:rsid w:val="00694827"/>
    <w:rsid w:val="00694848"/>
    <w:rsid w:val="006948E7"/>
    <w:rsid w:val="006949E0"/>
    <w:rsid w:val="00694A9D"/>
    <w:rsid w:val="00694CCC"/>
    <w:rsid w:val="0069506F"/>
    <w:rsid w:val="0069562E"/>
    <w:rsid w:val="0069567F"/>
    <w:rsid w:val="0069590D"/>
    <w:rsid w:val="00695A42"/>
    <w:rsid w:val="00695EF4"/>
    <w:rsid w:val="00696092"/>
    <w:rsid w:val="006961BF"/>
    <w:rsid w:val="00696619"/>
    <w:rsid w:val="00696C6D"/>
    <w:rsid w:val="00696D01"/>
    <w:rsid w:val="00697072"/>
    <w:rsid w:val="006971AE"/>
    <w:rsid w:val="0069734E"/>
    <w:rsid w:val="00697405"/>
    <w:rsid w:val="0069744D"/>
    <w:rsid w:val="0069751C"/>
    <w:rsid w:val="00697539"/>
    <w:rsid w:val="006975C2"/>
    <w:rsid w:val="00697790"/>
    <w:rsid w:val="00697934"/>
    <w:rsid w:val="00697A3D"/>
    <w:rsid w:val="00697F93"/>
    <w:rsid w:val="006A033B"/>
    <w:rsid w:val="006A0374"/>
    <w:rsid w:val="006A07B0"/>
    <w:rsid w:val="006A09FB"/>
    <w:rsid w:val="006A0A3A"/>
    <w:rsid w:val="006A0E34"/>
    <w:rsid w:val="006A0E5B"/>
    <w:rsid w:val="006A1060"/>
    <w:rsid w:val="006A10A3"/>
    <w:rsid w:val="006A1479"/>
    <w:rsid w:val="006A15B4"/>
    <w:rsid w:val="006A1673"/>
    <w:rsid w:val="006A1C06"/>
    <w:rsid w:val="006A2033"/>
    <w:rsid w:val="006A2089"/>
    <w:rsid w:val="006A215A"/>
    <w:rsid w:val="006A273F"/>
    <w:rsid w:val="006A2801"/>
    <w:rsid w:val="006A2805"/>
    <w:rsid w:val="006A284A"/>
    <w:rsid w:val="006A2931"/>
    <w:rsid w:val="006A2B22"/>
    <w:rsid w:val="006A2F3B"/>
    <w:rsid w:val="006A3352"/>
    <w:rsid w:val="006A38ED"/>
    <w:rsid w:val="006A3CE4"/>
    <w:rsid w:val="006A3DD7"/>
    <w:rsid w:val="006A405B"/>
    <w:rsid w:val="006A445E"/>
    <w:rsid w:val="006A450A"/>
    <w:rsid w:val="006A472F"/>
    <w:rsid w:val="006A4B09"/>
    <w:rsid w:val="006A4D42"/>
    <w:rsid w:val="006A4EBD"/>
    <w:rsid w:val="006A510C"/>
    <w:rsid w:val="006A55F2"/>
    <w:rsid w:val="006A56E2"/>
    <w:rsid w:val="006A577F"/>
    <w:rsid w:val="006A5849"/>
    <w:rsid w:val="006A5B17"/>
    <w:rsid w:val="006A5EA2"/>
    <w:rsid w:val="006A5EE5"/>
    <w:rsid w:val="006A6243"/>
    <w:rsid w:val="006A644B"/>
    <w:rsid w:val="006A6687"/>
    <w:rsid w:val="006A6B82"/>
    <w:rsid w:val="006A6E14"/>
    <w:rsid w:val="006A6EA3"/>
    <w:rsid w:val="006A7077"/>
    <w:rsid w:val="006A7457"/>
    <w:rsid w:val="006A746F"/>
    <w:rsid w:val="006A7AC1"/>
    <w:rsid w:val="006A7ADA"/>
    <w:rsid w:val="006A7D1A"/>
    <w:rsid w:val="006A7D88"/>
    <w:rsid w:val="006A7F55"/>
    <w:rsid w:val="006B0066"/>
    <w:rsid w:val="006B0384"/>
    <w:rsid w:val="006B0761"/>
    <w:rsid w:val="006B0D05"/>
    <w:rsid w:val="006B0DEC"/>
    <w:rsid w:val="006B0E59"/>
    <w:rsid w:val="006B0F4B"/>
    <w:rsid w:val="006B102E"/>
    <w:rsid w:val="006B1075"/>
    <w:rsid w:val="006B11A8"/>
    <w:rsid w:val="006B1636"/>
    <w:rsid w:val="006B219A"/>
    <w:rsid w:val="006B2530"/>
    <w:rsid w:val="006B29F5"/>
    <w:rsid w:val="006B2B15"/>
    <w:rsid w:val="006B2B6D"/>
    <w:rsid w:val="006B2DEA"/>
    <w:rsid w:val="006B30F9"/>
    <w:rsid w:val="006B30FF"/>
    <w:rsid w:val="006B36A7"/>
    <w:rsid w:val="006B3B46"/>
    <w:rsid w:val="006B3D25"/>
    <w:rsid w:val="006B3E47"/>
    <w:rsid w:val="006B3FC0"/>
    <w:rsid w:val="006B4026"/>
    <w:rsid w:val="006B40EA"/>
    <w:rsid w:val="006B441D"/>
    <w:rsid w:val="006B443B"/>
    <w:rsid w:val="006B46EF"/>
    <w:rsid w:val="006B47BA"/>
    <w:rsid w:val="006B496E"/>
    <w:rsid w:val="006B49B7"/>
    <w:rsid w:val="006B4B2C"/>
    <w:rsid w:val="006B4C1A"/>
    <w:rsid w:val="006B4C32"/>
    <w:rsid w:val="006B4C41"/>
    <w:rsid w:val="006B4E5B"/>
    <w:rsid w:val="006B5103"/>
    <w:rsid w:val="006B515E"/>
    <w:rsid w:val="006B522D"/>
    <w:rsid w:val="006B5476"/>
    <w:rsid w:val="006B54CC"/>
    <w:rsid w:val="006B5804"/>
    <w:rsid w:val="006B5826"/>
    <w:rsid w:val="006B585B"/>
    <w:rsid w:val="006B5A95"/>
    <w:rsid w:val="006B5F09"/>
    <w:rsid w:val="006B60B9"/>
    <w:rsid w:val="006B643C"/>
    <w:rsid w:val="006B655F"/>
    <w:rsid w:val="006B681C"/>
    <w:rsid w:val="006B6BA2"/>
    <w:rsid w:val="006B6D87"/>
    <w:rsid w:val="006B6EB6"/>
    <w:rsid w:val="006B72AB"/>
    <w:rsid w:val="006B7465"/>
    <w:rsid w:val="006B7910"/>
    <w:rsid w:val="006B7C63"/>
    <w:rsid w:val="006B7C6E"/>
    <w:rsid w:val="006B7D3C"/>
    <w:rsid w:val="006B7D8D"/>
    <w:rsid w:val="006B7DBF"/>
    <w:rsid w:val="006B7F8C"/>
    <w:rsid w:val="006C0303"/>
    <w:rsid w:val="006C0422"/>
    <w:rsid w:val="006C06A9"/>
    <w:rsid w:val="006C07E0"/>
    <w:rsid w:val="006C0E2D"/>
    <w:rsid w:val="006C0F03"/>
    <w:rsid w:val="006C1324"/>
    <w:rsid w:val="006C15AD"/>
    <w:rsid w:val="006C1B5F"/>
    <w:rsid w:val="006C1BC8"/>
    <w:rsid w:val="006C1D17"/>
    <w:rsid w:val="006C1D61"/>
    <w:rsid w:val="006C1D93"/>
    <w:rsid w:val="006C1E8A"/>
    <w:rsid w:val="006C2103"/>
    <w:rsid w:val="006C227E"/>
    <w:rsid w:val="006C2421"/>
    <w:rsid w:val="006C24C3"/>
    <w:rsid w:val="006C25E3"/>
    <w:rsid w:val="006C29D1"/>
    <w:rsid w:val="006C316A"/>
    <w:rsid w:val="006C342D"/>
    <w:rsid w:val="006C35EF"/>
    <w:rsid w:val="006C3954"/>
    <w:rsid w:val="006C39ED"/>
    <w:rsid w:val="006C47BD"/>
    <w:rsid w:val="006C4EFF"/>
    <w:rsid w:val="006C5095"/>
    <w:rsid w:val="006C54B2"/>
    <w:rsid w:val="006C5608"/>
    <w:rsid w:val="006C5BBA"/>
    <w:rsid w:val="006C5DC4"/>
    <w:rsid w:val="006C62A2"/>
    <w:rsid w:val="006C6A70"/>
    <w:rsid w:val="006C6B59"/>
    <w:rsid w:val="006C6B5C"/>
    <w:rsid w:val="006C6E46"/>
    <w:rsid w:val="006C71E1"/>
    <w:rsid w:val="006C73A8"/>
    <w:rsid w:val="006C7525"/>
    <w:rsid w:val="006C76B0"/>
    <w:rsid w:val="006C77B2"/>
    <w:rsid w:val="006C785A"/>
    <w:rsid w:val="006C7B22"/>
    <w:rsid w:val="006C7D0C"/>
    <w:rsid w:val="006C7E4F"/>
    <w:rsid w:val="006D0348"/>
    <w:rsid w:val="006D04E1"/>
    <w:rsid w:val="006D0680"/>
    <w:rsid w:val="006D0689"/>
    <w:rsid w:val="006D07A0"/>
    <w:rsid w:val="006D094F"/>
    <w:rsid w:val="006D0AD1"/>
    <w:rsid w:val="006D0D0F"/>
    <w:rsid w:val="006D0DE9"/>
    <w:rsid w:val="006D0FF8"/>
    <w:rsid w:val="006D10AB"/>
    <w:rsid w:val="006D132E"/>
    <w:rsid w:val="006D1378"/>
    <w:rsid w:val="006D17A7"/>
    <w:rsid w:val="006D190B"/>
    <w:rsid w:val="006D1C7A"/>
    <w:rsid w:val="006D20F3"/>
    <w:rsid w:val="006D21B2"/>
    <w:rsid w:val="006D225C"/>
    <w:rsid w:val="006D2654"/>
    <w:rsid w:val="006D2690"/>
    <w:rsid w:val="006D277F"/>
    <w:rsid w:val="006D293C"/>
    <w:rsid w:val="006D2AF5"/>
    <w:rsid w:val="006D2C45"/>
    <w:rsid w:val="006D2CF9"/>
    <w:rsid w:val="006D2F5B"/>
    <w:rsid w:val="006D342F"/>
    <w:rsid w:val="006D34EA"/>
    <w:rsid w:val="006D36E7"/>
    <w:rsid w:val="006D3758"/>
    <w:rsid w:val="006D3770"/>
    <w:rsid w:val="006D388C"/>
    <w:rsid w:val="006D38A8"/>
    <w:rsid w:val="006D38E8"/>
    <w:rsid w:val="006D4104"/>
    <w:rsid w:val="006D4BA5"/>
    <w:rsid w:val="006D4EB3"/>
    <w:rsid w:val="006D511A"/>
    <w:rsid w:val="006D5179"/>
    <w:rsid w:val="006D517E"/>
    <w:rsid w:val="006D538C"/>
    <w:rsid w:val="006D560B"/>
    <w:rsid w:val="006D5D30"/>
    <w:rsid w:val="006D5DDC"/>
    <w:rsid w:val="006D6258"/>
    <w:rsid w:val="006D6355"/>
    <w:rsid w:val="006D63FE"/>
    <w:rsid w:val="006D6862"/>
    <w:rsid w:val="006D6EDF"/>
    <w:rsid w:val="006D70F6"/>
    <w:rsid w:val="006D72C6"/>
    <w:rsid w:val="006D74CB"/>
    <w:rsid w:val="006D7674"/>
    <w:rsid w:val="006D76B0"/>
    <w:rsid w:val="006D772A"/>
    <w:rsid w:val="006D7C06"/>
    <w:rsid w:val="006D7C73"/>
    <w:rsid w:val="006D7E96"/>
    <w:rsid w:val="006E0012"/>
    <w:rsid w:val="006E090E"/>
    <w:rsid w:val="006E0A2A"/>
    <w:rsid w:val="006E0E57"/>
    <w:rsid w:val="006E1184"/>
    <w:rsid w:val="006E12FC"/>
    <w:rsid w:val="006E1320"/>
    <w:rsid w:val="006E1468"/>
    <w:rsid w:val="006E1713"/>
    <w:rsid w:val="006E1A87"/>
    <w:rsid w:val="006E1B87"/>
    <w:rsid w:val="006E1C2D"/>
    <w:rsid w:val="006E1D35"/>
    <w:rsid w:val="006E1E34"/>
    <w:rsid w:val="006E2082"/>
    <w:rsid w:val="006E21B4"/>
    <w:rsid w:val="006E22B2"/>
    <w:rsid w:val="006E24EE"/>
    <w:rsid w:val="006E26B5"/>
    <w:rsid w:val="006E27B3"/>
    <w:rsid w:val="006E2A0E"/>
    <w:rsid w:val="006E2C0D"/>
    <w:rsid w:val="006E2C36"/>
    <w:rsid w:val="006E2DA3"/>
    <w:rsid w:val="006E2F98"/>
    <w:rsid w:val="006E30AE"/>
    <w:rsid w:val="006E3761"/>
    <w:rsid w:val="006E382E"/>
    <w:rsid w:val="006E3CAB"/>
    <w:rsid w:val="006E4003"/>
    <w:rsid w:val="006E42FE"/>
    <w:rsid w:val="006E45B3"/>
    <w:rsid w:val="006E47EE"/>
    <w:rsid w:val="006E4860"/>
    <w:rsid w:val="006E4AA1"/>
    <w:rsid w:val="006E4B9C"/>
    <w:rsid w:val="006E4C76"/>
    <w:rsid w:val="006E4DEB"/>
    <w:rsid w:val="006E4F2C"/>
    <w:rsid w:val="006E4FB8"/>
    <w:rsid w:val="006E5117"/>
    <w:rsid w:val="006E530B"/>
    <w:rsid w:val="006E5398"/>
    <w:rsid w:val="006E540E"/>
    <w:rsid w:val="006E56FF"/>
    <w:rsid w:val="006E58AB"/>
    <w:rsid w:val="006E5B6E"/>
    <w:rsid w:val="006E5EF2"/>
    <w:rsid w:val="006E605C"/>
    <w:rsid w:val="006E6062"/>
    <w:rsid w:val="006E644A"/>
    <w:rsid w:val="006E6474"/>
    <w:rsid w:val="006E6886"/>
    <w:rsid w:val="006E6B33"/>
    <w:rsid w:val="006E6D60"/>
    <w:rsid w:val="006E6F98"/>
    <w:rsid w:val="006E7170"/>
    <w:rsid w:val="006E71CB"/>
    <w:rsid w:val="006E7482"/>
    <w:rsid w:val="006E750E"/>
    <w:rsid w:val="006E79CE"/>
    <w:rsid w:val="006E7B77"/>
    <w:rsid w:val="006E7D31"/>
    <w:rsid w:val="006E7ECC"/>
    <w:rsid w:val="006F0149"/>
    <w:rsid w:val="006F0297"/>
    <w:rsid w:val="006F02F1"/>
    <w:rsid w:val="006F0622"/>
    <w:rsid w:val="006F07F7"/>
    <w:rsid w:val="006F0A41"/>
    <w:rsid w:val="006F0B19"/>
    <w:rsid w:val="006F0B2E"/>
    <w:rsid w:val="006F140B"/>
    <w:rsid w:val="006F17E1"/>
    <w:rsid w:val="006F1AD1"/>
    <w:rsid w:val="006F1C06"/>
    <w:rsid w:val="006F1C9E"/>
    <w:rsid w:val="006F1DA6"/>
    <w:rsid w:val="006F1E90"/>
    <w:rsid w:val="006F21D4"/>
    <w:rsid w:val="006F235E"/>
    <w:rsid w:val="006F240C"/>
    <w:rsid w:val="006F2544"/>
    <w:rsid w:val="006F2589"/>
    <w:rsid w:val="006F2754"/>
    <w:rsid w:val="006F2C47"/>
    <w:rsid w:val="006F2D9F"/>
    <w:rsid w:val="006F2F53"/>
    <w:rsid w:val="006F3328"/>
    <w:rsid w:val="006F3553"/>
    <w:rsid w:val="006F356E"/>
    <w:rsid w:val="006F35FF"/>
    <w:rsid w:val="006F36A0"/>
    <w:rsid w:val="006F36DD"/>
    <w:rsid w:val="006F37B0"/>
    <w:rsid w:val="006F3A6B"/>
    <w:rsid w:val="006F3AC9"/>
    <w:rsid w:val="006F3B55"/>
    <w:rsid w:val="006F3B5B"/>
    <w:rsid w:val="006F3C62"/>
    <w:rsid w:val="006F3CC5"/>
    <w:rsid w:val="006F412D"/>
    <w:rsid w:val="006F4292"/>
    <w:rsid w:val="006F466C"/>
    <w:rsid w:val="006F47D2"/>
    <w:rsid w:val="006F489F"/>
    <w:rsid w:val="006F4A02"/>
    <w:rsid w:val="006F4AF8"/>
    <w:rsid w:val="006F4B5A"/>
    <w:rsid w:val="006F4C0F"/>
    <w:rsid w:val="006F54F7"/>
    <w:rsid w:val="006F59A9"/>
    <w:rsid w:val="006F5ADB"/>
    <w:rsid w:val="006F5B88"/>
    <w:rsid w:val="006F5DDF"/>
    <w:rsid w:val="006F5EEA"/>
    <w:rsid w:val="006F6935"/>
    <w:rsid w:val="006F6943"/>
    <w:rsid w:val="006F6BD8"/>
    <w:rsid w:val="006F704E"/>
    <w:rsid w:val="006F7097"/>
    <w:rsid w:val="006F70FD"/>
    <w:rsid w:val="006F71A6"/>
    <w:rsid w:val="006F7409"/>
    <w:rsid w:val="006F75F7"/>
    <w:rsid w:val="006F77AF"/>
    <w:rsid w:val="006F7A9B"/>
    <w:rsid w:val="006F7B0F"/>
    <w:rsid w:val="006F7B69"/>
    <w:rsid w:val="006F7BEF"/>
    <w:rsid w:val="007004A0"/>
    <w:rsid w:val="00700551"/>
    <w:rsid w:val="00700721"/>
    <w:rsid w:val="0070073F"/>
    <w:rsid w:val="007008E3"/>
    <w:rsid w:val="00700C73"/>
    <w:rsid w:val="007011F8"/>
    <w:rsid w:val="00701389"/>
    <w:rsid w:val="00701461"/>
    <w:rsid w:val="00701693"/>
    <w:rsid w:val="007017B6"/>
    <w:rsid w:val="007017D0"/>
    <w:rsid w:val="0070194F"/>
    <w:rsid w:val="0070197D"/>
    <w:rsid w:val="00701D60"/>
    <w:rsid w:val="00701DEB"/>
    <w:rsid w:val="00701F5F"/>
    <w:rsid w:val="007023AC"/>
    <w:rsid w:val="00702516"/>
    <w:rsid w:val="00702587"/>
    <w:rsid w:val="007025BC"/>
    <w:rsid w:val="00702C51"/>
    <w:rsid w:val="00703281"/>
    <w:rsid w:val="007032C5"/>
    <w:rsid w:val="0070337B"/>
    <w:rsid w:val="007034BF"/>
    <w:rsid w:val="00703519"/>
    <w:rsid w:val="0070360A"/>
    <w:rsid w:val="00703797"/>
    <w:rsid w:val="007037DB"/>
    <w:rsid w:val="0070380D"/>
    <w:rsid w:val="0070386E"/>
    <w:rsid w:val="00703ADB"/>
    <w:rsid w:val="00703BB6"/>
    <w:rsid w:val="00703C93"/>
    <w:rsid w:val="00703CB8"/>
    <w:rsid w:val="00703D53"/>
    <w:rsid w:val="00704062"/>
    <w:rsid w:val="00704251"/>
    <w:rsid w:val="00704257"/>
    <w:rsid w:val="007042EC"/>
    <w:rsid w:val="007043F0"/>
    <w:rsid w:val="0070448A"/>
    <w:rsid w:val="007046B2"/>
    <w:rsid w:val="007046D8"/>
    <w:rsid w:val="0070478B"/>
    <w:rsid w:val="00704BED"/>
    <w:rsid w:val="007050AD"/>
    <w:rsid w:val="007051C1"/>
    <w:rsid w:val="007054AA"/>
    <w:rsid w:val="00705834"/>
    <w:rsid w:val="007059B1"/>
    <w:rsid w:val="00705C60"/>
    <w:rsid w:val="00705DA7"/>
    <w:rsid w:val="007061BF"/>
    <w:rsid w:val="00706347"/>
    <w:rsid w:val="007063E8"/>
    <w:rsid w:val="00706568"/>
    <w:rsid w:val="00706640"/>
    <w:rsid w:val="00706975"/>
    <w:rsid w:val="00706A19"/>
    <w:rsid w:val="00706A99"/>
    <w:rsid w:val="00706BF6"/>
    <w:rsid w:val="00706D3A"/>
    <w:rsid w:val="00707022"/>
    <w:rsid w:val="0070731F"/>
    <w:rsid w:val="0070738D"/>
    <w:rsid w:val="007073F0"/>
    <w:rsid w:val="0070745B"/>
    <w:rsid w:val="007079A5"/>
    <w:rsid w:val="00707C55"/>
    <w:rsid w:val="00707C90"/>
    <w:rsid w:val="0070F111"/>
    <w:rsid w:val="007104B3"/>
    <w:rsid w:val="00710550"/>
    <w:rsid w:val="0071060D"/>
    <w:rsid w:val="0071082C"/>
    <w:rsid w:val="007109AF"/>
    <w:rsid w:val="00710B88"/>
    <w:rsid w:val="00710C3E"/>
    <w:rsid w:val="00710EE3"/>
    <w:rsid w:val="0071137C"/>
    <w:rsid w:val="0071149C"/>
    <w:rsid w:val="00711556"/>
    <w:rsid w:val="00711A01"/>
    <w:rsid w:val="00711A79"/>
    <w:rsid w:val="00711DAF"/>
    <w:rsid w:val="00712002"/>
    <w:rsid w:val="0071204D"/>
    <w:rsid w:val="007120E2"/>
    <w:rsid w:val="007121B9"/>
    <w:rsid w:val="00712C65"/>
    <w:rsid w:val="00712FFD"/>
    <w:rsid w:val="00714058"/>
    <w:rsid w:val="00714081"/>
    <w:rsid w:val="0071411B"/>
    <w:rsid w:val="00714759"/>
    <w:rsid w:val="0071484B"/>
    <w:rsid w:val="00714A8E"/>
    <w:rsid w:val="00714FB0"/>
    <w:rsid w:val="00715056"/>
    <w:rsid w:val="007150B1"/>
    <w:rsid w:val="007150E4"/>
    <w:rsid w:val="0071554F"/>
    <w:rsid w:val="007155AA"/>
    <w:rsid w:val="007158DF"/>
    <w:rsid w:val="007159D1"/>
    <w:rsid w:val="00715AAD"/>
    <w:rsid w:val="00715CB7"/>
    <w:rsid w:val="00715E03"/>
    <w:rsid w:val="00716092"/>
    <w:rsid w:val="007161C2"/>
    <w:rsid w:val="0071655C"/>
    <w:rsid w:val="0071672E"/>
    <w:rsid w:val="007167BB"/>
    <w:rsid w:val="00716810"/>
    <w:rsid w:val="007170A6"/>
    <w:rsid w:val="0071770F"/>
    <w:rsid w:val="007177CB"/>
    <w:rsid w:val="007178D6"/>
    <w:rsid w:val="00717BB0"/>
    <w:rsid w:val="0072003C"/>
    <w:rsid w:val="0072027E"/>
    <w:rsid w:val="0072085F"/>
    <w:rsid w:val="00720994"/>
    <w:rsid w:val="00720B14"/>
    <w:rsid w:val="00720F67"/>
    <w:rsid w:val="00720F9A"/>
    <w:rsid w:val="007210D2"/>
    <w:rsid w:val="007211FD"/>
    <w:rsid w:val="00721524"/>
    <w:rsid w:val="00721552"/>
    <w:rsid w:val="007219E3"/>
    <w:rsid w:val="00721A8C"/>
    <w:rsid w:val="00721D70"/>
    <w:rsid w:val="0072211F"/>
    <w:rsid w:val="007222D7"/>
    <w:rsid w:val="00722343"/>
    <w:rsid w:val="00722471"/>
    <w:rsid w:val="00722608"/>
    <w:rsid w:val="007226BE"/>
    <w:rsid w:val="007228D6"/>
    <w:rsid w:val="00722B9F"/>
    <w:rsid w:val="00722C77"/>
    <w:rsid w:val="0072319F"/>
    <w:rsid w:val="00723458"/>
    <w:rsid w:val="00723AA6"/>
    <w:rsid w:val="00723BB4"/>
    <w:rsid w:val="00723D4C"/>
    <w:rsid w:val="00724231"/>
    <w:rsid w:val="00724328"/>
    <w:rsid w:val="00724420"/>
    <w:rsid w:val="0072442C"/>
    <w:rsid w:val="00724455"/>
    <w:rsid w:val="00724556"/>
    <w:rsid w:val="0072457E"/>
    <w:rsid w:val="007245D2"/>
    <w:rsid w:val="0072471C"/>
    <w:rsid w:val="00724824"/>
    <w:rsid w:val="007248B1"/>
    <w:rsid w:val="00724E3C"/>
    <w:rsid w:val="00724F9D"/>
    <w:rsid w:val="007254F8"/>
    <w:rsid w:val="007257E7"/>
    <w:rsid w:val="00725875"/>
    <w:rsid w:val="00725892"/>
    <w:rsid w:val="00725AF2"/>
    <w:rsid w:val="00725FC0"/>
    <w:rsid w:val="00726105"/>
    <w:rsid w:val="007262BC"/>
    <w:rsid w:val="00726673"/>
    <w:rsid w:val="007270E7"/>
    <w:rsid w:val="007271E9"/>
    <w:rsid w:val="007272A2"/>
    <w:rsid w:val="007272EB"/>
    <w:rsid w:val="00727537"/>
    <w:rsid w:val="007276F6"/>
    <w:rsid w:val="0072784A"/>
    <w:rsid w:val="0072793A"/>
    <w:rsid w:val="00727DA9"/>
    <w:rsid w:val="00727E43"/>
    <w:rsid w:val="00727E95"/>
    <w:rsid w:val="00727FD6"/>
    <w:rsid w:val="007297EE"/>
    <w:rsid w:val="00730159"/>
    <w:rsid w:val="0073018C"/>
    <w:rsid w:val="007303F6"/>
    <w:rsid w:val="007306DA"/>
    <w:rsid w:val="00730D1B"/>
    <w:rsid w:val="00730E98"/>
    <w:rsid w:val="00730FD9"/>
    <w:rsid w:val="00731394"/>
    <w:rsid w:val="00731497"/>
    <w:rsid w:val="00731767"/>
    <w:rsid w:val="00731BB1"/>
    <w:rsid w:val="0073203F"/>
    <w:rsid w:val="00732334"/>
    <w:rsid w:val="00732349"/>
    <w:rsid w:val="00732505"/>
    <w:rsid w:val="00732A44"/>
    <w:rsid w:val="00732B46"/>
    <w:rsid w:val="00732E87"/>
    <w:rsid w:val="00733629"/>
    <w:rsid w:val="00733B68"/>
    <w:rsid w:val="00733F18"/>
    <w:rsid w:val="00734246"/>
    <w:rsid w:val="00734478"/>
    <w:rsid w:val="00734AEC"/>
    <w:rsid w:val="00734C55"/>
    <w:rsid w:val="00734EB9"/>
    <w:rsid w:val="00734ED2"/>
    <w:rsid w:val="0073517D"/>
    <w:rsid w:val="007354A2"/>
    <w:rsid w:val="0073568D"/>
    <w:rsid w:val="007356DC"/>
    <w:rsid w:val="007357CA"/>
    <w:rsid w:val="00735878"/>
    <w:rsid w:val="00735930"/>
    <w:rsid w:val="00736174"/>
    <w:rsid w:val="0073684E"/>
    <w:rsid w:val="00736A8D"/>
    <w:rsid w:val="00736DF7"/>
    <w:rsid w:val="007370AC"/>
    <w:rsid w:val="007370D5"/>
    <w:rsid w:val="0073757E"/>
    <w:rsid w:val="007378CD"/>
    <w:rsid w:val="00737C36"/>
    <w:rsid w:val="00740015"/>
    <w:rsid w:val="0074053D"/>
    <w:rsid w:val="00740BDE"/>
    <w:rsid w:val="007415D4"/>
    <w:rsid w:val="00741791"/>
    <w:rsid w:val="007418CE"/>
    <w:rsid w:val="007418D6"/>
    <w:rsid w:val="00741A21"/>
    <w:rsid w:val="00741AAF"/>
    <w:rsid w:val="00741B1C"/>
    <w:rsid w:val="00741B78"/>
    <w:rsid w:val="00741C24"/>
    <w:rsid w:val="00742066"/>
    <w:rsid w:val="0074213D"/>
    <w:rsid w:val="007422D7"/>
    <w:rsid w:val="00742425"/>
    <w:rsid w:val="00742556"/>
    <w:rsid w:val="0074285D"/>
    <w:rsid w:val="00742890"/>
    <w:rsid w:val="00742B81"/>
    <w:rsid w:val="00742C64"/>
    <w:rsid w:val="0074346C"/>
    <w:rsid w:val="007435E5"/>
    <w:rsid w:val="00743682"/>
    <w:rsid w:val="0074372A"/>
    <w:rsid w:val="007438B5"/>
    <w:rsid w:val="007439EB"/>
    <w:rsid w:val="0074435E"/>
    <w:rsid w:val="0074437D"/>
    <w:rsid w:val="00744C1F"/>
    <w:rsid w:val="00744D88"/>
    <w:rsid w:val="00744D8B"/>
    <w:rsid w:val="00744DBB"/>
    <w:rsid w:val="0074543C"/>
    <w:rsid w:val="00745516"/>
    <w:rsid w:val="0074567A"/>
    <w:rsid w:val="00745847"/>
    <w:rsid w:val="00745A06"/>
    <w:rsid w:val="00745A08"/>
    <w:rsid w:val="00745B73"/>
    <w:rsid w:val="007463B3"/>
    <w:rsid w:val="007464F6"/>
    <w:rsid w:val="007465A2"/>
    <w:rsid w:val="007467AB"/>
    <w:rsid w:val="007468DC"/>
    <w:rsid w:val="007469A7"/>
    <w:rsid w:val="00746D3B"/>
    <w:rsid w:val="00746DD4"/>
    <w:rsid w:val="00746E3F"/>
    <w:rsid w:val="00747199"/>
    <w:rsid w:val="00747566"/>
    <w:rsid w:val="00747602"/>
    <w:rsid w:val="00747B9C"/>
    <w:rsid w:val="00747EC2"/>
    <w:rsid w:val="007501D3"/>
    <w:rsid w:val="00750449"/>
    <w:rsid w:val="0075047F"/>
    <w:rsid w:val="00750671"/>
    <w:rsid w:val="00750A05"/>
    <w:rsid w:val="00750ACC"/>
    <w:rsid w:val="00750D8F"/>
    <w:rsid w:val="0075131E"/>
    <w:rsid w:val="007515AF"/>
    <w:rsid w:val="00751803"/>
    <w:rsid w:val="00751956"/>
    <w:rsid w:val="00751E6E"/>
    <w:rsid w:val="00751E86"/>
    <w:rsid w:val="007521AE"/>
    <w:rsid w:val="00752527"/>
    <w:rsid w:val="007527ED"/>
    <w:rsid w:val="00752906"/>
    <w:rsid w:val="00752956"/>
    <w:rsid w:val="00752ACD"/>
    <w:rsid w:val="00752B3C"/>
    <w:rsid w:val="00752E27"/>
    <w:rsid w:val="00753046"/>
    <w:rsid w:val="00753193"/>
    <w:rsid w:val="00753538"/>
    <w:rsid w:val="00753743"/>
    <w:rsid w:val="0075399B"/>
    <w:rsid w:val="00753DEC"/>
    <w:rsid w:val="00753E5A"/>
    <w:rsid w:val="00753ECC"/>
    <w:rsid w:val="00753ED2"/>
    <w:rsid w:val="00754500"/>
    <w:rsid w:val="00754658"/>
    <w:rsid w:val="0075484F"/>
    <w:rsid w:val="007548E2"/>
    <w:rsid w:val="00754A2E"/>
    <w:rsid w:val="00754A43"/>
    <w:rsid w:val="00754D6C"/>
    <w:rsid w:val="00754E00"/>
    <w:rsid w:val="00755068"/>
    <w:rsid w:val="007551B2"/>
    <w:rsid w:val="00755572"/>
    <w:rsid w:val="007557AE"/>
    <w:rsid w:val="00755D6E"/>
    <w:rsid w:val="00756040"/>
    <w:rsid w:val="007561F4"/>
    <w:rsid w:val="00756358"/>
    <w:rsid w:val="007567CE"/>
    <w:rsid w:val="007567F8"/>
    <w:rsid w:val="00756818"/>
    <w:rsid w:val="00756CBC"/>
    <w:rsid w:val="007571FF"/>
    <w:rsid w:val="00757B3A"/>
    <w:rsid w:val="007601DC"/>
    <w:rsid w:val="007602F1"/>
    <w:rsid w:val="0076090D"/>
    <w:rsid w:val="00760C13"/>
    <w:rsid w:val="0076145F"/>
    <w:rsid w:val="00761492"/>
    <w:rsid w:val="007614AF"/>
    <w:rsid w:val="007614C5"/>
    <w:rsid w:val="007616C9"/>
    <w:rsid w:val="00761B8F"/>
    <w:rsid w:val="0076211E"/>
    <w:rsid w:val="007621F1"/>
    <w:rsid w:val="00762445"/>
    <w:rsid w:val="0076254A"/>
    <w:rsid w:val="007625E7"/>
    <w:rsid w:val="00762E4F"/>
    <w:rsid w:val="00763038"/>
    <w:rsid w:val="00763066"/>
    <w:rsid w:val="00763097"/>
    <w:rsid w:val="0076324F"/>
    <w:rsid w:val="00763260"/>
    <w:rsid w:val="00763620"/>
    <w:rsid w:val="0076380F"/>
    <w:rsid w:val="00763973"/>
    <w:rsid w:val="00763B47"/>
    <w:rsid w:val="00763EAB"/>
    <w:rsid w:val="00763F64"/>
    <w:rsid w:val="007640D3"/>
    <w:rsid w:val="0076439D"/>
    <w:rsid w:val="007645D3"/>
    <w:rsid w:val="0076476C"/>
    <w:rsid w:val="00764AF6"/>
    <w:rsid w:val="00764B90"/>
    <w:rsid w:val="00764D23"/>
    <w:rsid w:val="00764D62"/>
    <w:rsid w:val="00764DBF"/>
    <w:rsid w:val="00764DCE"/>
    <w:rsid w:val="00764DF5"/>
    <w:rsid w:val="00764F72"/>
    <w:rsid w:val="00764FBC"/>
    <w:rsid w:val="00765748"/>
    <w:rsid w:val="00766322"/>
    <w:rsid w:val="00766519"/>
    <w:rsid w:val="00766910"/>
    <w:rsid w:val="00766C8D"/>
    <w:rsid w:val="00766DB2"/>
    <w:rsid w:val="007675CB"/>
    <w:rsid w:val="00767629"/>
    <w:rsid w:val="007676A0"/>
    <w:rsid w:val="0076774F"/>
    <w:rsid w:val="0076787C"/>
    <w:rsid w:val="00767B0D"/>
    <w:rsid w:val="00767C0D"/>
    <w:rsid w:val="00767D99"/>
    <w:rsid w:val="00767DAC"/>
    <w:rsid w:val="00767E93"/>
    <w:rsid w:val="00770215"/>
    <w:rsid w:val="00770790"/>
    <w:rsid w:val="00771238"/>
    <w:rsid w:val="007714C3"/>
    <w:rsid w:val="0077157A"/>
    <w:rsid w:val="00771666"/>
    <w:rsid w:val="00771B28"/>
    <w:rsid w:val="00771BE2"/>
    <w:rsid w:val="00771C62"/>
    <w:rsid w:val="00771C8D"/>
    <w:rsid w:val="00771CFC"/>
    <w:rsid w:val="00771F6A"/>
    <w:rsid w:val="007721B8"/>
    <w:rsid w:val="007723FD"/>
    <w:rsid w:val="0077247B"/>
    <w:rsid w:val="007728CE"/>
    <w:rsid w:val="00772A89"/>
    <w:rsid w:val="00772BA8"/>
    <w:rsid w:val="00772BD6"/>
    <w:rsid w:val="00772C88"/>
    <w:rsid w:val="00772D04"/>
    <w:rsid w:val="007730E6"/>
    <w:rsid w:val="007734A8"/>
    <w:rsid w:val="007734D5"/>
    <w:rsid w:val="00773542"/>
    <w:rsid w:val="00773646"/>
    <w:rsid w:val="0077364F"/>
    <w:rsid w:val="00773A12"/>
    <w:rsid w:val="00773E8D"/>
    <w:rsid w:val="007746A5"/>
    <w:rsid w:val="007746F7"/>
    <w:rsid w:val="00774BEC"/>
    <w:rsid w:val="0077592F"/>
    <w:rsid w:val="00775959"/>
    <w:rsid w:val="00775965"/>
    <w:rsid w:val="00775B1C"/>
    <w:rsid w:val="00775CFC"/>
    <w:rsid w:val="0077618D"/>
    <w:rsid w:val="00776504"/>
    <w:rsid w:val="00776647"/>
    <w:rsid w:val="00776762"/>
    <w:rsid w:val="00776AC5"/>
    <w:rsid w:val="0077714F"/>
    <w:rsid w:val="007775D3"/>
    <w:rsid w:val="0077761E"/>
    <w:rsid w:val="00777BE8"/>
    <w:rsid w:val="00777C9B"/>
    <w:rsid w:val="00777EE9"/>
    <w:rsid w:val="00780283"/>
    <w:rsid w:val="00780302"/>
    <w:rsid w:val="0078049C"/>
    <w:rsid w:val="0078082B"/>
    <w:rsid w:val="0078128D"/>
    <w:rsid w:val="007813BD"/>
    <w:rsid w:val="007814E2"/>
    <w:rsid w:val="007816E0"/>
    <w:rsid w:val="00781876"/>
    <w:rsid w:val="00781911"/>
    <w:rsid w:val="0078219D"/>
    <w:rsid w:val="007824C4"/>
    <w:rsid w:val="00782513"/>
    <w:rsid w:val="00782686"/>
    <w:rsid w:val="00782917"/>
    <w:rsid w:val="00782E46"/>
    <w:rsid w:val="00782F01"/>
    <w:rsid w:val="0078303D"/>
    <w:rsid w:val="0078307C"/>
    <w:rsid w:val="00783326"/>
    <w:rsid w:val="00783826"/>
    <w:rsid w:val="00783860"/>
    <w:rsid w:val="0078391F"/>
    <w:rsid w:val="00783932"/>
    <w:rsid w:val="0078395B"/>
    <w:rsid w:val="00783C23"/>
    <w:rsid w:val="00783CFC"/>
    <w:rsid w:val="0078436F"/>
    <w:rsid w:val="007845BD"/>
    <w:rsid w:val="007847E9"/>
    <w:rsid w:val="00784A36"/>
    <w:rsid w:val="00784AD5"/>
    <w:rsid w:val="00784C50"/>
    <w:rsid w:val="00784DAA"/>
    <w:rsid w:val="00785010"/>
    <w:rsid w:val="00785108"/>
    <w:rsid w:val="0078516F"/>
    <w:rsid w:val="007851DD"/>
    <w:rsid w:val="00785262"/>
    <w:rsid w:val="0078556A"/>
    <w:rsid w:val="00785769"/>
    <w:rsid w:val="007857F3"/>
    <w:rsid w:val="00785A24"/>
    <w:rsid w:val="00785AB5"/>
    <w:rsid w:val="00786066"/>
    <w:rsid w:val="0078615A"/>
    <w:rsid w:val="007862F2"/>
    <w:rsid w:val="007863AB"/>
    <w:rsid w:val="00786543"/>
    <w:rsid w:val="00786980"/>
    <w:rsid w:val="00786A01"/>
    <w:rsid w:val="00786B26"/>
    <w:rsid w:val="00786D88"/>
    <w:rsid w:val="00786E0E"/>
    <w:rsid w:val="00786E8C"/>
    <w:rsid w:val="00786EB4"/>
    <w:rsid w:val="0078709F"/>
    <w:rsid w:val="007870A8"/>
    <w:rsid w:val="0078719E"/>
    <w:rsid w:val="0078723B"/>
    <w:rsid w:val="00787A3A"/>
    <w:rsid w:val="00787DCF"/>
    <w:rsid w:val="00787FCF"/>
    <w:rsid w:val="0078ED19"/>
    <w:rsid w:val="007904C3"/>
    <w:rsid w:val="00790540"/>
    <w:rsid w:val="007907C4"/>
    <w:rsid w:val="00790892"/>
    <w:rsid w:val="007908BF"/>
    <w:rsid w:val="00790907"/>
    <w:rsid w:val="00790A8C"/>
    <w:rsid w:val="00790D06"/>
    <w:rsid w:val="00790F83"/>
    <w:rsid w:val="007911F0"/>
    <w:rsid w:val="00791224"/>
    <w:rsid w:val="0079194D"/>
    <w:rsid w:val="00791AE1"/>
    <w:rsid w:val="00791CD6"/>
    <w:rsid w:val="00791DA6"/>
    <w:rsid w:val="00791DB2"/>
    <w:rsid w:val="00791F74"/>
    <w:rsid w:val="007921E1"/>
    <w:rsid w:val="00792D4B"/>
    <w:rsid w:val="00792FEE"/>
    <w:rsid w:val="00793062"/>
    <w:rsid w:val="00793318"/>
    <w:rsid w:val="00793344"/>
    <w:rsid w:val="007934C8"/>
    <w:rsid w:val="00793528"/>
    <w:rsid w:val="00793804"/>
    <w:rsid w:val="007938CD"/>
    <w:rsid w:val="00793B6B"/>
    <w:rsid w:val="00793B73"/>
    <w:rsid w:val="00793F83"/>
    <w:rsid w:val="0079419F"/>
    <w:rsid w:val="007942EA"/>
    <w:rsid w:val="00794866"/>
    <w:rsid w:val="00794C0E"/>
    <w:rsid w:val="00794DE2"/>
    <w:rsid w:val="00794E66"/>
    <w:rsid w:val="0079503F"/>
    <w:rsid w:val="00795067"/>
    <w:rsid w:val="007950FE"/>
    <w:rsid w:val="00795184"/>
    <w:rsid w:val="00795309"/>
    <w:rsid w:val="007953B6"/>
    <w:rsid w:val="0079593A"/>
    <w:rsid w:val="0079646D"/>
    <w:rsid w:val="007964F1"/>
    <w:rsid w:val="00796560"/>
    <w:rsid w:val="00796903"/>
    <w:rsid w:val="00796C98"/>
    <w:rsid w:val="00796EF6"/>
    <w:rsid w:val="00797123"/>
    <w:rsid w:val="00797344"/>
    <w:rsid w:val="007975CA"/>
    <w:rsid w:val="007976A7"/>
    <w:rsid w:val="007977CA"/>
    <w:rsid w:val="007979B8"/>
    <w:rsid w:val="00797B1D"/>
    <w:rsid w:val="00797B45"/>
    <w:rsid w:val="00797C37"/>
    <w:rsid w:val="00797D10"/>
    <w:rsid w:val="00797DBA"/>
    <w:rsid w:val="00797F26"/>
    <w:rsid w:val="00797FBF"/>
    <w:rsid w:val="007A00C1"/>
    <w:rsid w:val="007A01F7"/>
    <w:rsid w:val="007A048C"/>
    <w:rsid w:val="007A04E8"/>
    <w:rsid w:val="007A071D"/>
    <w:rsid w:val="007A08E3"/>
    <w:rsid w:val="007A0C32"/>
    <w:rsid w:val="007A0D4D"/>
    <w:rsid w:val="007A0F11"/>
    <w:rsid w:val="007A0F4D"/>
    <w:rsid w:val="007A0F71"/>
    <w:rsid w:val="007A0FBC"/>
    <w:rsid w:val="007A1613"/>
    <w:rsid w:val="007A19D9"/>
    <w:rsid w:val="007A20E7"/>
    <w:rsid w:val="007A2270"/>
    <w:rsid w:val="007A2A23"/>
    <w:rsid w:val="007A2C0B"/>
    <w:rsid w:val="007A2DE0"/>
    <w:rsid w:val="007A32D4"/>
    <w:rsid w:val="007A33F2"/>
    <w:rsid w:val="007A3934"/>
    <w:rsid w:val="007A3B01"/>
    <w:rsid w:val="007A3C9D"/>
    <w:rsid w:val="007A3E2B"/>
    <w:rsid w:val="007A4212"/>
    <w:rsid w:val="007A463C"/>
    <w:rsid w:val="007A463F"/>
    <w:rsid w:val="007A4790"/>
    <w:rsid w:val="007A49CB"/>
    <w:rsid w:val="007A4E56"/>
    <w:rsid w:val="007A53A2"/>
    <w:rsid w:val="007A53FB"/>
    <w:rsid w:val="007A5852"/>
    <w:rsid w:val="007A59F8"/>
    <w:rsid w:val="007A5B65"/>
    <w:rsid w:val="007A5F70"/>
    <w:rsid w:val="007A5FAE"/>
    <w:rsid w:val="007A6690"/>
    <w:rsid w:val="007A6984"/>
    <w:rsid w:val="007A69D4"/>
    <w:rsid w:val="007A6E7D"/>
    <w:rsid w:val="007A6F60"/>
    <w:rsid w:val="007A6F90"/>
    <w:rsid w:val="007A7480"/>
    <w:rsid w:val="007A767E"/>
    <w:rsid w:val="007A7844"/>
    <w:rsid w:val="007A7B5D"/>
    <w:rsid w:val="007A7BB5"/>
    <w:rsid w:val="007A7F51"/>
    <w:rsid w:val="007AF80A"/>
    <w:rsid w:val="007AFCD6"/>
    <w:rsid w:val="007B02D3"/>
    <w:rsid w:val="007B0672"/>
    <w:rsid w:val="007B08C0"/>
    <w:rsid w:val="007B08C3"/>
    <w:rsid w:val="007B094D"/>
    <w:rsid w:val="007B0A05"/>
    <w:rsid w:val="007B0B54"/>
    <w:rsid w:val="007B0D0C"/>
    <w:rsid w:val="007B0E73"/>
    <w:rsid w:val="007B0EA2"/>
    <w:rsid w:val="007B1170"/>
    <w:rsid w:val="007B11DA"/>
    <w:rsid w:val="007B158D"/>
    <w:rsid w:val="007B16D8"/>
    <w:rsid w:val="007B1710"/>
    <w:rsid w:val="007B1F30"/>
    <w:rsid w:val="007B2321"/>
    <w:rsid w:val="007B242B"/>
    <w:rsid w:val="007B2605"/>
    <w:rsid w:val="007B288C"/>
    <w:rsid w:val="007B2C91"/>
    <w:rsid w:val="007B2DDB"/>
    <w:rsid w:val="007B2E3E"/>
    <w:rsid w:val="007B3026"/>
    <w:rsid w:val="007B3324"/>
    <w:rsid w:val="007B3D3A"/>
    <w:rsid w:val="007B3E21"/>
    <w:rsid w:val="007B3E79"/>
    <w:rsid w:val="007B3EE1"/>
    <w:rsid w:val="007B418D"/>
    <w:rsid w:val="007B41CD"/>
    <w:rsid w:val="007B421E"/>
    <w:rsid w:val="007B43AF"/>
    <w:rsid w:val="007B4566"/>
    <w:rsid w:val="007B4652"/>
    <w:rsid w:val="007B48B4"/>
    <w:rsid w:val="007B4C6F"/>
    <w:rsid w:val="007B4DF0"/>
    <w:rsid w:val="007B50D3"/>
    <w:rsid w:val="007B530D"/>
    <w:rsid w:val="007B5473"/>
    <w:rsid w:val="007B5BC7"/>
    <w:rsid w:val="007B5F5D"/>
    <w:rsid w:val="007B6578"/>
    <w:rsid w:val="007B65E2"/>
    <w:rsid w:val="007B6662"/>
    <w:rsid w:val="007B6681"/>
    <w:rsid w:val="007B67E8"/>
    <w:rsid w:val="007B692C"/>
    <w:rsid w:val="007B6B6E"/>
    <w:rsid w:val="007B7013"/>
    <w:rsid w:val="007B7146"/>
    <w:rsid w:val="007B72D2"/>
    <w:rsid w:val="007B77F6"/>
    <w:rsid w:val="007B7B68"/>
    <w:rsid w:val="007B7BE9"/>
    <w:rsid w:val="007B7C3C"/>
    <w:rsid w:val="007B7CBD"/>
    <w:rsid w:val="007B7F0A"/>
    <w:rsid w:val="007C00E3"/>
    <w:rsid w:val="007C0135"/>
    <w:rsid w:val="007C035D"/>
    <w:rsid w:val="007C05E7"/>
    <w:rsid w:val="007C0949"/>
    <w:rsid w:val="007C095E"/>
    <w:rsid w:val="007C09B6"/>
    <w:rsid w:val="007C0A10"/>
    <w:rsid w:val="007C0C31"/>
    <w:rsid w:val="007C0F8C"/>
    <w:rsid w:val="007C0FF2"/>
    <w:rsid w:val="007C10CF"/>
    <w:rsid w:val="007C1185"/>
    <w:rsid w:val="007C126D"/>
    <w:rsid w:val="007C130E"/>
    <w:rsid w:val="007C1402"/>
    <w:rsid w:val="007C16D1"/>
    <w:rsid w:val="007C17DE"/>
    <w:rsid w:val="007C1A89"/>
    <w:rsid w:val="007C1D74"/>
    <w:rsid w:val="007C1EB0"/>
    <w:rsid w:val="007C1F56"/>
    <w:rsid w:val="007C205C"/>
    <w:rsid w:val="007C2912"/>
    <w:rsid w:val="007C2B89"/>
    <w:rsid w:val="007C2C1F"/>
    <w:rsid w:val="007C330C"/>
    <w:rsid w:val="007C33E9"/>
    <w:rsid w:val="007C37D2"/>
    <w:rsid w:val="007C3802"/>
    <w:rsid w:val="007C390F"/>
    <w:rsid w:val="007C3A8B"/>
    <w:rsid w:val="007C3AA4"/>
    <w:rsid w:val="007C3F7F"/>
    <w:rsid w:val="007C4032"/>
    <w:rsid w:val="007C42F1"/>
    <w:rsid w:val="007C44AF"/>
    <w:rsid w:val="007C45A8"/>
    <w:rsid w:val="007C4719"/>
    <w:rsid w:val="007C486F"/>
    <w:rsid w:val="007C4B41"/>
    <w:rsid w:val="007C4CF2"/>
    <w:rsid w:val="007C4F45"/>
    <w:rsid w:val="007C50C9"/>
    <w:rsid w:val="007C53A1"/>
    <w:rsid w:val="007C555C"/>
    <w:rsid w:val="007C590E"/>
    <w:rsid w:val="007C5A96"/>
    <w:rsid w:val="007C5C14"/>
    <w:rsid w:val="007C5D27"/>
    <w:rsid w:val="007C6428"/>
    <w:rsid w:val="007C645A"/>
    <w:rsid w:val="007C64B1"/>
    <w:rsid w:val="007C6894"/>
    <w:rsid w:val="007C68A4"/>
    <w:rsid w:val="007C694C"/>
    <w:rsid w:val="007C6AD8"/>
    <w:rsid w:val="007C6CBB"/>
    <w:rsid w:val="007C6CD9"/>
    <w:rsid w:val="007C6CE2"/>
    <w:rsid w:val="007C7205"/>
    <w:rsid w:val="007C73AB"/>
    <w:rsid w:val="007C745B"/>
    <w:rsid w:val="007C75CA"/>
    <w:rsid w:val="007C7782"/>
    <w:rsid w:val="007C7FC1"/>
    <w:rsid w:val="007D0731"/>
    <w:rsid w:val="007D074C"/>
    <w:rsid w:val="007D0887"/>
    <w:rsid w:val="007D0B68"/>
    <w:rsid w:val="007D0C18"/>
    <w:rsid w:val="007D0C76"/>
    <w:rsid w:val="007D0D87"/>
    <w:rsid w:val="007D0ED5"/>
    <w:rsid w:val="007D0EF7"/>
    <w:rsid w:val="007D1078"/>
    <w:rsid w:val="007D15AA"/>
    <w:rsid w:val="007D1D47"/>
    <w:rsid w:val="007D1F28"/>
    <w:rsid w:val="007D23DA"/>
    <w:rsid w:val="007D24E5"/>
    <w:rsid w:val="007D25D8"/>
    <w:rsid w:val="007D27E0"/>
    <w:rsid w:val="007D2ED0"/>
    <w:rsid w:val="007D2F81"/>
    <w:rsid w:val="007D30BE"/>
    <w:rsid w:val="007D33C6"/>
    <w:rsid w:val="007D340D"/>
    <w:rsid w:val="007D3429"/>
    <w:rsid w:val="007D38AC"/>
    <w:rsid w:val="007D39F3"/>
    <w:rsid w:val="007D3ACE"/>
    <w:rsid w:val="007D3D81"/>
    <w:rsid w:val="007D3EA8"/>
    <w:rsid w:val="007D3F11"/>
    <w:rsid w:val="007D3F83"/>
    <w:rsid w:val="007D3F8D"/>
    <w:rsid w:val="007D4144"/>
    <w:rsid w:val="007D4402"/>
    <w:rsid w:val="007D453F"/>
    <w:rsid w:val="007D45B6"/>
    <w:rsid w:val="007D4632"/>
    <w:rsid w:val="007D46AD"/>
    <w:rsid w:val="007D4E8D"/>
    <w:rsid w:val="007D50F4"/>
    <w:rsid w:val="007D585D"/>
    <w:rsid w:val="007D5B0C"/>
    <w:rsid w:val="007D5B82"/>
    <w:rsid w:val="007D5BFA"/>
    <w:rsid w:val="007D5ED0"/>
    <w:rsid w:val="007D5EEB"/>
    <w:rsid w:val="007D60F6"/>
    <w:rsid w:val="007D6338"/>
    <w:rsid w:val="007D6389"/>
    <w:rsid w:val="007D63D7"/>
    <w:rsid w:val="007D6578"/>
    <w:rsid w:val="007D66D4"/>
    <w:rsid w:val="007D6930"/>
    <w:rsid w:val="007D6BD1"/>
    <w:rsid w:val="007D6C9A"/>
    <w:rsid w:val="007D6D51"/>
    <w:rsid w:val="007D739B"/>
    <w:rsid w:val="007D74B1"/>
    <w:rsid w:val="007D78FF"/>
    <w:rsid w:val="007D796E"/>
    <w:rsid w:val="007D7B8D"/>
    <w:rsid w:val="007D7CD9"/>
    <w:rsid w:val="007E001F"/>
    <w:rsid w:val="007E036D"/>
    <w:rsid w:val="007E0416"/>
    <w:rsid w:val="007E0639"/>
    <w:rsid w:val="007E0767"/>
    <w:rsid w:val="007E0804"/>
    <w:rsid w:val="007E0FD5"/>
    <w:rsid w:val="007E1080"/>
    <w:rsid w:val="007E109A"/>
    <w:rsid w:val="007E10A9"/>
    <w:rsid w:val="007E1297"/>
    <w:rsid w:val="007E12F7"/>
    <w:rsid w:val="007E15C9"/>
    <w:rsid w:val="007E16EF"/>
    <w:rsid w:val="007E204A"/>
    <w:rsid w:val="007E205C"/>
    <w:rsid w:val="007E2146"/>
    <w:rsid w:val="007E22E1"/>
    <w:rsid w:val="007E2389"/>
    <w:rsid w:val="007E2B40"/>
    <w:rsid w:val="007E2DF9"/>
    <w:rsid w:val="007E2ED9"/>
    <w:rsid w:val="007E31B1"/>
    <w:rsid w:val="007E320F"/>
    <w:rsid w:val="007E32DE"/>
    <w:rsid w:val="007E3D74"/>
    <w:rsid w:val="007E3F2A"/>
    <w:rsid w:val="007E3FE4"/>
    <w:rsid w:val="007E3FF5"/>
    <w:rsid w:val="007E4084"/>
    <w:rsid w:val="007E408E"/>
    <w:rsid w:val="007E4386"/>
    <w:rsid w:val="007E4679"/>
    <w:rsid w:val="007E4754"/>
    <w:rsid w:val="007E47BB"/>
    <w:rsid w:val="007E4914"/>
    <w:rsid w:val="007E4A2E"/>
    <w:rsid w:val="007E4AF6"/>
    <w:rsid w:val="007E4B72"/>
    <w:rsid w:val="007E4D2A"/>
    <w:rsid w:val="007E4D6E"/>
    <w:rsid w:val="007E5153"/>
    <w:rsid w:val="007E5168"/>
    <w:rsid w:val="007E5441"/>
    <w:rsid w:val="007E54EF"/>
    <w:rsid w:val="007E5567"/>
    <w:rsid w:val="007E5621"/>
    <w:rsid w:val="007E586A"/>
    <w:rsid w:val="007E59D4"/>
    <w:rsid w:val="007E5DC6"/>
    <w:rsid w:val="007E5E9E"/>
    <w:rsid w:val="007E5EE9"/>
    <w:rsid w:val="007E625A"/>
    <w:rsid w:val="007E630C"/>
    <w:rsid w:val="007E6507"/>
    <w:rsid w:val="007E67D3"/>
    <w:rsid w:val="007E6C54"/>
    <w:rsid w:val="007E6E1F"/>
    <w:rsid w:val="007E7078"/>
    <w:rsid w:val="007E71D0"/>
    <w:rsid w:val="007E7222"/>
    <w:rsid w:val="007E7395"/>
    <w:rsid w:val="007E79F4"/>
    <w:rsid w:val="007E7E2D"/>
    <w:rsid w:val="007F0333"/>
    <w:rsid w:val="007F04FF"/>
    <w:rsid w:val="007F05BB"/>
    <w:rsid w:val="007F0C56"/>
    <w:rsid w:val="007F0E52"/>
    <w:rsid w:val="007F1002"/>
    <w:rsid w:val="007F1447"/>
    <w:rsid w:val="007F14D4"/>
    <w:rsid w:val="007F184C"/>
    <w:rsid w:val="007F1CB9"/>
    <w:rsid w:val="007F1E2D"/>
    <w:rsid w:val="007F1FF1"/>
    <w:rsid w:val="007F200D"/>
    <w:rsid w:val="007F21B6"/>
    <w:rsid w:val="007F2500"/>
    <w:rsid w:val="007F2571"/>
    <w:rsid w:val="007F258A"/>
    <w:rsid w:val="007F2641"/>
    <w:rsid w:val="007F26BD"/>
    <w:rsid w:val="007F26CF"/>
    <w:rsid w:val="007F2D22"/>
    <w:rsid w:val="007F2D8F"/>
    <w:rsid w:val="007F2DCC"/>
    <w:rsid w:val="007F2E02"/>
    <w:rsid w:val="007F31E1"/>
    <w:rsid w:val="007F345E"/>
    <w:rsid w:val="007F34BD"/>
    <w:rsid w:val="007F3785"/>
    <w:rsid w:val="007F3EBD"/>
    <w:rsid w:val="007F3FB6"/>
    <w:rsid w:val="007F4358"/>
    <w:rsid w:val="007F44B1"/>
    <w:rsid w:val="007F495F"/>
    <w:rsid w:val="007F49C9"/>
    <w:rsid w:val="007F4AAD"/>
    <w:rsid w:val="007F4C77"/>
    <w:rsid w:val="007F4D21"/>
    <w:rsid w:val="007F4F98"/>
    <w:rsid w:val="007F50B1"/>
    <w:rsid w:val="007F5336"/>
    <w:rsid w:val="007F5593"/>
    <w:rsid w:val="007F563E"/>
    <w:rsid w:val="007F5CCE"/>
    <w:rsid w:val="007F6353"/>
    <w:rsid w:val="007F6801"/>
    <w:rsid w:val="007F6807"/>
    <w:rsid w:val="007F692E"/>
    <w:rsid w:val="007F6A46"/>
    <w:rsid w:val="007F6BD9"/>
    <w:rsid w:val="007F6F68"/>
    <w:rsid w:val="007F74AB"/>
    <w:rsid w:val="007F75F3"/>
    <w:rsid w:val="007F765E"/>
    <w:rsid w:val="007F7905"/>
    <w:rsid w:val="007F790B"/>
    <w:rsid w:val="007F7AC9"/>
    <w:rsid w:val="007F7E31"/>
    <w:rsid w:val="007F7F56"/>
    <w:rsid w:val="0080009A"/>
    <w:rsid w:val="00800136"/>
    <w:rsid w:val="00800263"/>
    <w:rsid w:val="008004F4"/>
    <w:rsid w:val="00800519"/>
    <w:rsid w:val="008006DA"/>
    <w:rsid w:val="008007A1"/>
    <w:rsid w:val="008008F6"/>
    <w:rsid w:val="00800C20"/>
    <w:rsid w:val="00800CB6"/>
    <w:rsid w:val="00801001"/>
    <w:rsid w:val="008011AE"/>
    <w:rsid w:val="0080132B"/>
    <w:rsid w:val="00801346"/>
    <w:rsid w:val="00801574"/>
    <w:rsid w:val="0080171A"/>
    <w:rsid w:val="00801F53"/>
    <w:rsid w:val="0080206A"/>
    <w:rsid w:val="008020E5"/>
    <w:rsid w:val="008021DD"/>
    <w:rsid w:val="008022A0"/>
    <w:rsid w:val="00802407"/>
    <w:rsid w:val="00802413"/>
    <w:rsid w:val="008025AD"/>
    <w:rsid w:val="00802A0C"/>
    <w:rsid w:val="00802D47"/>
    <w:rsid w:val="00803034"/>
    <w:rsid w:val="00803160"/>
    <w:rsid w:val="00803233"/>
    <w:rsid w:val="00803361"/>
    <w:rsid w:val="00803430"/>
    <w:rsid w:val="008034ED"/>
    <w:rsid w:val="00803D06"/>
    <w:rsid w:val="00804498"/>
    <w:rsid w:val="00804712"/>
    <w:rsid w:val="00804937"/>
    <w:rsid w:val="00804B63"/>
    <w:rsid w:val="00804E34"/>
    <w:rsid w:val="00804FD4"/>
    <w:rsid w:val="0080532C"/>
    <w:rsid w:val="0080538D"/>
    <w:rsid w:val="00805774"/>
    <w:rsid w:val="0080586D"/>
    <w:rsid w:val="00805915"/>
    <w:rsid w:val="00805986"/>
    <w:rsid w:val="008059F3"/>
    <w:rsid w:val="00805CE2"/>
    <w:rsid w:val="00806074"/>
    <w:rsid w:val="00806496"/>
    <w:rsid w:val="008066DB"/>
    <w:rsid w:val="00806A47"/>
    <w:rsid w:val="00806C23"/>
    <w:rsid w:val="00806D42"/>
    <w:rsid w:val="00807028"/>
    <w:rsid w:val="008070B9"/>
    <w:rsid w:val="00807184"/>
    <w:rsid w:val="008073F0"/>
    <w:rsid w:val="008074A2"/>
    <w:rsid w:val="00807969"/>
    <w:rsid w:val="00807AEA"/>
    <w:rsid w:val="00807B92"/>
    <w:rsid w:val="00807DA2"/>
    <w:rsid w:val="00807E03"/>
    <w:rsid w:val="00807ECE"/>
    <w:rsid w:val="008100B6"/>
    <w:rsid w:val="00810223"/>
    <w:rsid w:val="0081024B"/>
    <w:rsid w:val="0081024D"/>
    <w:rsid w:val="008104C6"/>
    <w:rsid w:val="008105DF"/>
    <w:rsid w:val="0081063D"/>
    <w:rsid w:val="00810711"/>
    <w:rsid w:val="00810720"/>
    <w:rsid w:val="00810A89"/>
    <w:rsid w:val="00810A9C"/>
    <w:rsid w:val="00810C1A"/>
    <w:rsid w:val="00810C24"/>
    <w:rsid w:val="008111EF"/>
    <w:rsid w:val="008112A3"/>
    <w:rsid w:val="0081132E"/>
    <w:rsid w:val="00811588"/>
    <w:rsid w:val="00811685"/>
    <w:rsid w:val="00811801"/>
    <w:rsid w:val="00811837"/>
    <w:rsid w:val="00811F64"/>
    <w:rsid w:val="00812111"/>
    <w:rsid w:val="008128C9"/>
    <w:rsid w:val="00812902"/>
    <w:rsid w:val="00812979"/>
    <w:rsid w:val="00812A05"/>
    <w:rsid w:val="00812A0C"/>
    <w:rsid w:val="00812A1E"/>
    <w:rsid w:val="00812DB8"/>
    <w:rsid w:val="0081316B"/>
    <w:rsid w:val="00813207"/>
    <w:rsid w:val="00813408"/>
    <w:rsid w:val="0081377A"/>
    <w:rsid w:val="008137BB"/>
    <w:rsid w:val="00813883"/>
    <w:rsid w:val="00813A03"/>
    <w:rsid w:val="00813C64"/>
    <w:rsid w:val="00813F1C"/>
    <w:rsid w:val="00814136"/>
    <w:rsid w:val="0081420D"/>
    <w:rsid w:val="008142D5"/>
    <w:rsid w:val="00814B6D"/>
    <w:rsid w:val="00814DD3"/>
    <w:rsid w:val="0081501D"/>
    <w:rsid w:val="00815048"/>
    <w:rsid w:val="008151B6"/>
    <w:rsid w:val="00815424"/>
    <w:rsid w:val="008154A9"/>
    <w:rsid w:val="008154E5"/>
    <w:rsid w:val="008157A9"/>
    <w:rsid w:val="0081588D"/>
    <w:rsid w:val="008158BA"/>
    <w:rsid w:val="00816227"/>
    <w:rsid w:val="008166D7"/>
    <w:rsid w:val="00816916"/>
    <w:rsid w:val="00816B86"/>
    <w:rsid w:val="00816CEA"/>
    <w:rsid w:val="00816D53"/>
    <w:rsid w:val="008170F8"/>
    <w:rsid w:val="008171B6"/>
    <w:rsid w:val="00817475"/>
    <w:rsid w:val="00817526"/>
    <w:rsid w:val="0081758A"/>
    <w:rsid w:val="00817661"/>
    <w:rsid w:val="0081789A"/>
    <w:rsid w:val="008178F0"/>
    <w:rsid w:val="00817A3A"/>
    <w:rsid w:val="00817FC1"/>
    <w:rsid w:val="00817FE0"/>
    <w:rsid w:val="00820055"/>
    <w:rsid w:val="008201FD"/>
    <w:rsid w:val="008204DC"/>
    <w:rsid w:val="008206EC"/>
    <w:rsid w:val="00820902"/>
    <w:rsid w:val="0082102C"/>
    <w:rsid w:val="008210F2"/>
    <w:rsid w:val="00821157"/>
    <w:rsid w:val="00821288"/>
    <w:rsid w:val="00821372"/>
    <w:rsid w:val="00821AAD"/>
    <w:rsid w:val="00821D93"/>
    <w:rsid w:val="008220FC"/>
    <w:rsid w:val="0082217B"/>
    <w:rsid w:val="008221DF"/>
    <w:rsid w:val="008223C7"/>
    <w:rsid w:val="008225EF"/>
    <w:rsid w:val="00822BE5"/>
    <w:rsid w:val="00822E91"/>
    <w:rsid w:val="00822F77"/>
    <w:rsid w:val="00822FB0"/>
    <w:rsid w:val="00823087"/>
    <w:rsid w:val="00823121"/>
    <w:rsid w:val="008232F8"/>
    <w:rsid w:val="008233ED"/>
    <w:rsid w:val="0082352F"/>
    <w:rsid w:val="00823531"/>
    <w:rsid w:val="00823542"/>
    <w:rsid w:val="008235E4"/>
    <w:rsid w:val="00823BBF"/>
    <w:rsid w:val="00823F89"/>
    <w:rsid w:val="00824006"/>
    <w:rsid w:val="0082407A"/>
    <w:rsid w:val="00824092"/>
    <w:rsid w:val="00824573"/>
    <w:rsid w:val="008248D5"/>
    <w:rsid w:val="008249E9"/>
    <w:rsid w:val="00824A19"/>
    <w:rsid w:val="00824C40"/>
    <w:rsid w:val="00824EFA"/>
    <w:rsid w:val="00824EFD"/>
    <w:rsid w:val="008255BC"/>
    <w:rsid w:val="008256DD"/>
    <w:rsid w:val="0082590A"/>
    <w:rsid w:val="00825B8E"/>
    <w:rsid w:val="00825F16"/>
    <w:rsid w:val="00825FDC"/>
    <w:rsid w:val="00826051"/>
    <w:rsid w:val="0082622F"/>
    <w:rsid w:val="00826252"/>
    <w:rsid w:val="00826318"/>
    <w:rsid w:val="00826382"/>
    <w:rsid w:val="00826496"/>
    <w:rsid w:val="0082661C"/>
    <w:rsid w:val="00826951"/>
    <w:rsid w:val="00826D03"/>
    <w:rsid w:val="00826D59"/>
    <w:rsid w:val="0082702C"/>
    <w:rsid w:val="00827A1B"/>
    <w:rsid w:val="00827CCF"/>
    <w:rsid w:val="00827F8F"/>
    <w:rsid w:val="00830150"/>
    <w:rsid w:val="00830306"/>
    <w:rsid w:val="00830D19"/>
    <w:rsid w:val="00830D42"/>
    <w:rsid w:val="00830DCB"/>
    <w:rsid w:val="00831106"/>
    <w:rsid w:val="00831163"/>
    <w:rsid w:val="0083122C"/>
    <w:rsid w:val="008312EA"/>
    <w:rsid w:val="0083149B"/>
    <w:rsid w:val="008316C3"/>
    <w:rsid w:val="008318D6"/>
    <w:rsid w:val="0083194F"/>
    <w:rsid w:val="00831B1A"/>
    <w:rsid w:val="008321FC"/>
    <w:rsid w:val="008324CF"/>
    <w:rsid w:val="0083278E"/>
    <w:rsid w:val="0083289F"/>
    <w:rsid w:val="00832A89"/>
    <w:rsid w:val="00832B5D"/>
    <w:rsid w:val="00832C95"/>
    <w:rsid w:val="00832CFE"/>
    <w:rsid w:val="00832E33"/>
    <w:rsid w:val="00833509"/>
    <w:rsid w:val="0083357E"/>
    <w:rsid w:val="00833B11"/>
    <w:rsid w:val="00833BBE"/>
    <w:rsid w:val="00833DE4"/>
    <w:rsid w:val="00833EB4"/>
    <w:rsid w:val="0083426D"/>
    <w:rsid w:val="0083457C"/>
    <w:rsid w:val="008346F8"/>
    <w:rsid w:val="00834706"/>
    <w:rsid w:val="008348C2"/>
    <w:rsid w:val="00834D19"/>
    <w:rsid w:val="00834F8D"/>
    <w:rsid w:val="008351CE"/>
    <w:rsid w:val="0083561B"/>
    <w:rsid w:val="00835681"/>
    <w:rsid w:val="00835920"/>
    <w:rsid w:val="00835A34"/>
    <w:rsid w:val="00835B30"/>
    <w:rsid w:val="00835C3E"/>
    <w:rsid w:val="00836333"/>
    <w:rsid w:val="00836414"/>
    <w:rsid w:val="0083668A"/>
    <w:rsid w:val="0083676E"/>
    <w:rsid w:val="0083691F"/>
    <w:rsid w:val="00836B39"/>
    <w:rsid w:val="00836D84"/>
    <w:rsid w:val="00836DC8"/>
    <w:rsid w:val="0083721B"/>
    <w:rsid w:val="008373B2"/>
    <w:rsid w:val="008375E0"/>
    <w:rsid w:val="0083785C"/>
    <w:rsid w:val="00837C28"/>
    <w:rsid w:val="00837C6B"/>
    <w:rsid w:val="00837DA1"/>
    <w:rsid w:val="00840309"/>
    <w:rsid w:val="00840752"/>
    <w:rsid w:val="0084092B"/>
    <w:rsid w:val="00840A61"/>
    <w:rsid w:val="00841053"/>
    <w:rsid w:val="008411ED"/>
    <w:rsid w:val="008412BA"/>
    <w:rsid w:val="00841401"/>
    <w:rsid w:val="00841440"/>
    <w:rsid w:val="0084187A"/>
    <w:rsid w:val="00841A49"/>
    <w:rsid w:val="00841BC5"/>
    <w:rsid w:val="00841CB1"/>
    <w:rsid w:val="00841D58"/>
    <w:rsid w:val="00841EB3"/>
    <w:rsid w:val="008421C4"/>
    <w:rsid w:val="008423FD"/>
    <w:rsid w:val="0084251B"/>
    <w:rsid w:val="0084266A"/>
    <w:rsid w:val="00842EC7"/>
    <w:rsid w:val="00842F25"/>
    <w:rsid w:val="00843082"/>
    <w:rsid w:val="00843126"/>
    <w:rsid w:val="008433B8"/>
    <w:rsid w:val="00843475"/>
    <w:rsid w:val="0084347D"/>
    <w:rsid w:val="00843677"/>
    <w:rsid w:val="008436F5"/>
    <w:rsid w:val="008437B8"/>
    <w:rsid w:val="008437C7"/>
    <w:rsid w:val="00843AD1"/>
    <w:rsid w:val="00843C3C"/>
    <w:rsid w:val="0084407A"/>
    <w:rsid w:val="00844186"/>
    <w:rsid w:val="008441DB"/>
    <w:rsid w:val="0084459A"/>
    <w:rsid w:val="008447B9"/>
    <w:rsid w:val="00844CFA"/>
    <w:rsid w:val="00844DAD"/>
    <w:rsid w:val="00844F5F"/>
    <w:rsid w:val="0084505D"/>
    <w:rsid w:val="00845216"/>
    <w:rsid w:val="00845506"/>
    <w:rsid w:val="00845A37"/>
    <w:rsid w:val="00845BB5"/>
    <w:rsid w:val="00845D3A"/>
    <w:rsid w:val="00845D40"/>
    <w:rsid w:val="0084625F"/>
    <w:rsid w:val="0084636D"/>
    <w:rsid w:val="008468BE"/>
    <w:rsid w:val="00846BE7"/>
    <w:rsid w:val="00846D5B"/>
    <w:rsid w:val="008475E4"/>
    <w:rsid w:val="00847CF6"/>
    <w:rsid w:val="00847DB0"/>
    <w:rsid w:val="00847EA9"/>
    <w:rsid w:val="00847F44"/>
    <w:rsid w:val="00847FB5"/>
    <w:rsid w:val="00847FC7"/>
    <w:rsid w:val="0085007B"/>
    <w:rsid w:val="008500CB"/>
    <w:rsid w:val="00850149"/>
    <w:rsid w:val="00850523"/>
    <w:rsid w:val="00850B07"/>
    <w:rsid w:val="00850C9B"/>
    <w:rsid w:val="00851021"/>
    <w:rsid w:val="008510DE"/>
    <w:rsid w:val="008512FD"/>
    <w:rsid w:val="00851384"/>
    <w:rsid w:val="008515AC"/>
    <w:rsid w:val="00851681"/>
    <w:rsid w:val="008516F9"/>
    <w:rsid w:val="00851784"/>
    <w:rsid w:val="008518AD"/>
    <w:rsid w:val="00851B03"/>
    <w:rsid w:val="00851B6D"/>
    <w:rsid w:val="00851EF2"/>
    <w:rsid w:val="00851FD4"/>
    <w:rsid w:val="00852139"/>
    <w:rsid w:val="0085213E"/>
    <w:rsid w:val="0085270F"/>
    <w:rsid w:val="0085272F"/>
    <w:rsid w:val="00852870"/>
    <w:rsid w:val="00852BEA"/>
    <w:rsid w:val="00852DFC"/>
    <w:rsid w:val="008535BC"/>
    <w:rsid w:val="008535DB"/>
    <w:rsid w:val="00853766"/>
    <w:rsid w:val="0085385B"/>
    <w:rsid w:val="008538B9"/>
    <w:rsid w:val="00853A8C"/>
    <w:rsid w:val="008540A8"/>
    <w:rsid w:val="00854758"/>
    <w:rsid w:val="00854D7E"/>
    <w:rsid w:val="00854EBA"/>
    <w:rsid w:val="00855264"/>
    <w:rsid w:val="0085529F"/>
    <w:rsid w:val="008553C2"/>
    <w:rsid w:val="00855436"/>
    <w:rsid w:val="008554C9"/>
    <w:rsid w:val="00855899"/>
    <w:rsid w:val="008558E9"/>
    <w:rsid w:val="008559AB"/>
    <w:rsid w:val="00855EFB"/>
    <w:rsid w:val="00855F51"/>
    <w:rsid w:val="00856084"/>
    <w:rsid w:val="00856175"/>
    <w:rsid w:val="008561D5"/>
    <w:rsid w:val="008561DD"/>
    <w:rsid w:val="00856372"/>
    <w:rsid w:val="00856401"/>
    <w:rsid w:val="00856620"/>
    <w:rsid w:val="008566E1"/>
    <w:rsid w:val="008567F3"/>
    <w:rsid w:val="00856F31"/>
    <w:rsid w:val="008570C5"/>
    <w:rsid w:val="0085714D"/>
    <w:rsid w:val="00857769"/>
    <w:rsid w:val="0085786A"/>
    <w:rsid w:val="0085797F"/>
    <w:rsid w:val="008605A7"/>
    <w:rsid w:val="00860D25"/>
    <w:rsid w:val="00860E60"/>
    <w:rsid w:val="00860E8B"/>
    <w:rsid w:val="00860EEF"/>
    <w:rsid w:val="00860F99"/>
    <w:rsid w:val="00860FEE"/>
    <w:rsid w:val="00861093"/>
    <w:rsid w:val="00861395"/>
    <w:rsid w:val="0086146A"/>
    <w:rsid w:val="008614A0"/>
    <w:rsid w:val="0086188A"/>
    <w:rsid w:val="00861A3D"/>
    <w:rsid w:val="00861B20"/>
    <w:rsid w:val="00861B3E"/>
    <w:rsid w:val="00861CA1"/>
    <w:rsid w:val="00861CEB"/>
    <w:rsid w:val="00861D9A"/>
    <w:rsid w:val="0086207C"/>
    <w:rsid w:val="0086245A"/>
    <w:rsid w:val="00862503"/>
    <w:rsid w:val="00862543"/>
    <w:rsid w:val="00862583"/>
    <w:rsid w:val="00862789"/>
    <w:rsid w:val="00862F79"/>
    <w:rsid w:val="00862FAB"/>
    <w:rsid w:val="00863659"/>
    <w:rsid w:val="008638F0"/>
    <w:rsid w:val="00863990"/>
    <w:rsid w:val="00863A0A"/>
    <w:rsid w:val="00863B61"/>
    <w:rsid w:val="00863B7B"/>
    <w:rsid w:val="00863BCF"/>
    <w:rsid w:val="00863FAB"/>
    <w:rsid w:val="008640EB"/>
    <w:rsid w:val="0086427B"/>
    <w:rsid w:val="00864295"/>
    <w:rsid w:val="0086450C"/>
    <w:rsid w:val="008647D7"/>
    <w:rsid w:val="008647D8"/>
    <w:rsid w:val="0086487B"/>
    <w:rsid w:val="008648E7"/>
    <w:rsid w:val="00864A46"/>
    <w:rsid w:val="00864CA9"/>
    <w:rsid w:val="008651B5"/>
    <w:rsid w:val="008652DF"/>
    <w:rsid w:val="008654C0"/>
    <w:rsid w:val="008654FC"/>
    <w:rsid w:val="0086565B"/>
    <w:rsid w:val="00865803"/>
    <w:rsid w:val="00865B1B"/>
    <w:rsid w:val="00865CD2"/>
    <w:rsid w:val="00865D26"/>
    <w:rsid w:val="008665CC"/>
    <w:rsid w:val="00866640"/>
    <w:rsid w:val="00866865"/>
    <w:rsid w:val="0086729B"/>
    <w:rsid w:val="00867626"/>
    <w:rsid w:val="0086788A"/>
    <w:rsid w:val="00867B37"/>
    <w:rsid w:val="00867EB4"/>
    <w:rsid w:val="00870258"/>
    <w:rsid w:val="008702A7"/>
    <w:rsid w:val="008706A6"/>
    <w:rsid w:val="0087074B"/>
    <w:rsid w:val="00870FFB"/>
    <w:rsid w:val="00871574"/>
    <w:rsid w:val="0087175B"/>
    <w:rsid w:val="0087180A"/>
    <w:rsid w:val="00871A40"/>
    <w:rsid w:val="00871C74"/>
    <w:rsid w:val="00871DF6"/>
    <w:rsid w:val="00871EE9"/>
    <w:rsid w:val="00871F7B"/>
    <w:rsid w:val="00872178"/>
    <w:rsid w:val="00872209"/>
    <w:rsid w:val="0087221C"/>
    <w:rsid w:val="008724EB"/>
    <w:rsid w:val="008725BA"/>
    <w:rsid w:val="00872623"/>
    <w:rsid w:val="00872696"/>
    <w:rsid w:val="00872DEA"/>
    <w:rsid w:val="00872FC9"/>
    <w:rsid w:val="00873042"/>
    <w:rsid w:val="00873124"/>
    <w:rsid w:val="0087355D"/>
    <w:rsid w:val="00873658"/>
    <w:rsid w:val="008738CB"/>
    <w:rsid w:val="00873943"/>
    <w:rsid w:val="008741D7"/>
    <w:rsid w:val="00874427"/>
    <w:rsid w:val="00874631"/>
    <w:rsid w:val="00874685"/>
    <w:rsid w:val="008749D5"/>
    <w:rsid w:val="00874D56"/>
    <w:rsid w:val="0087515A"/>
    <w:rsid w:val="00875189"/>
    <w:rsid w:val="008754F9"/>
    <w:rsid w:val="00875611"/>
    <w:rsid w:val="008757D4"/>
    <w:rsid w:val="00875822"/>
    <w:rsid w:val="0087591E"/>
    <w:rsid w:val="00875A60"/>
    <w:rsid w:val="00875E15"/>
    <w:rsid w:val="00875EF9"/>
    <w:rsid w:val="00875F39"/>
    <w:rsid w:val="00876073"/>
    <w:rsid w:val="00876244"/>
    <w:rsid w:val="00876631"/>
    <w:rsid w:val="00876C22"/>
    <w:rsid w:val="00876D08"/>
    <w:rsid w:val="0087715E"/>
    <w:rsid w:val="0087731F"/>
    <w:rsid w:val="0087740A"/>
    <w:rsid w:val="00877484"/>
    <w:rsid w:val="00877A9F"/>
    <w:rsid w:val="00877BF7"/>
    <w:rsid w:val="00877C3D"/>
    <w:rsid w:val="00877EEA"/>
    <w:rsid w:val="00877FE3"/>
    <w:rsid w:val="00879DA0"/>
    <w:rsid w:val="0088004E"/>
    <w:rsid w:val="00880158"/>
    <w:rsid w:val="008806D4"/>
    <w:rsid w:val="0088076D"/>
    <w:rsid w:val="00880AE7"/>
    <w:rsid w:val="00880F34"/>
    <w:rsid w:val="0088123C"/>
    <w:rsid w:val="0088137C"/>
    <w:rsid w:val="0088154A"/>
    <w:rsid w:val="0088157A"/>
    <w:rsid w:val="00881C1C"/>
    <w:rsid w:val="00881CC6"/>
    <w:rsid w:val="00881D6B"/>
    <w:rsid w:val="00881DF9"/>
    <w:rsid w:val="00882049"/>
    <w:rsid w:val="00882157"/>
    <w:rsid w:val="0088281B"/>
    <w:rsid w:val="00882900"/>
    <w:rsid w:val="00882BBE"/>
    <w:rsid w:val="008830D6"/>
    <w:rsid w:val="008831CC"/>
    <w:rsid w:val="0088336C"/>
    <w:rsid w:val="0088380D"/>
    <w:rsid w:val="00883E60"/>
    <w:rsid w:val="00884239"/>
    <w:rsid w:val="00884408"/>
    <w:rsid w:val="008846E0"/>
    <w:rsid w:val="0088476F"/>
    <w:rsid w:val="00884952"/>
    <w:rsid w:val="00884BC1"/>
    <w:rsid w:val="00884E6C"/>
    <w:rsid w:val="00884E96"/>
    <w:rsid w:val="00884F31"/>
    <w:rsid w:val="00884F81"/>
    <w:rsid w:val="0088512A"/>
    <w:rsid w:val="008858D9"/>
    <w:rsid w:val="00885A53"/>
    <w:rsid w:val="00885B8A"/>
    <w:rsid w:val="0088651C"/>
    <w:rsid w:val="00886786"/>
    <w:rsid w:val="00886E55"/>
    <w:rsid w:val="008875F7"/>
    <w:rsid w:val="00887AD2"/>
    <w:rsid w:val="00887B6F"/>
    <w:rsid w:val="00887CAA"/>
    <w:rsid w:val="00887DDE"/>
    <w:rsid w:val="00890171"/>
    <w:rsid w:val="00890270"/>
    <w:rsid w:val="00890446"/>
    <w:rsid w:val="008905FC"/>
    <w:rsid w:val="00890988"/>
    <w:rsid w:val="00890BE4"/>
    <w:rsid w:val="00890EA5"/>
    <w:rsid w:val="00890FB3"/>
    <w:rsid w:val="00891047"/>
    <w:rsid w:val="008910F2"/>
    <w:rsid w:val="00891233"/>
    <w:rsid w:val="008915C0"/>
    <w:rsid w:val="008917D5"/>
    <w:rsid w:val="008917FF"/>
    <w:rsid w:val="008919D8"/>
    <w:rsid w:val="008919E9"/>
    <w:rsid w:val="00891A83"/>
    <w:rsid w:val="00891E90"/>
    <w:rsid w:val="00891FAB"/>
    <w:rsid w:val="008921C7"/>
    <w:rsid w:val="008922FD"/>
    <w:rsid w:val="008923C0"/>
    <w:rsid w:val="0089247E"/>
    <w:rsid w:val="00892519"/>
    <w:rsid w:val="0089259A"/>
    <w:rsid w:val="008927F5"/>
    <w:rsid w:val="0089295C"/>
    <w:rsid w:val="00892B95"/>
    <w:rsid w:val="00892C39"/>
    <w:rsid w:val="00892CE8"/>
    <w:rsid w:val="00892F6E"/>
    <w:rsid w:val="0089357D"/>
    <w:rsid w:val="00893948"/>
    <w:rsid w:val="00893C96"/>
    <w:rsid w:val="00893FBD"/>
    <w:rsid w:val="00894072"/>
    <w:rsid w:val="0089408F"/>
    <w:rsid w:val="00894233"/>
    <w:rsid w:val="00894331"/>
    <w:rsid w:val="0089476E"/>
    <w:rsid w:val="00894793"/>
    <w:rsid w:val="00894B47"/>
    <w:rsid w:val="00894C8B"/>
    <w:rsid w:val="00894D8D"/>
    <w:rsid w:val="00894EBA"/>
    <w:rsid w:val="00895086"/>
    <w:rsid w:val="008951D6"/>
    <w:rsid w:val="008956A4"/>
    <w:rsid w:val="0089586D"/>
    <w:rsid w:val="00895951"/>
    <w:rsid w:val="008959D0"/>
    <w:rsid w:val="00895BA8"/>
    <w:rsid w:val="00895E6B"/>
    <w:rsid w:val="008961B0"/>
    <w:rsid w:val="00896479"/>
    <w:rsid w:val="008965BF"/>
    <w:rsid w:val="00896852"/>
    <w:rsid w:val="00896B42"/>
    <w:rsid w:val="00896CD9"/>
    <w:rsid w:val="00897053"/>
    <w:rsid w:val="0089708B"/>
    <w:rsid w:val="0089740C"/>
    <w:rsid w:val="00897AC0"/>
    <w:rsid w:val="00897BA5"/>
    <w:rsid w:val="00897E7C"/>
    <w:rsid w:val="0089DB6B"/>
    <w:rsid w:val="008A03D6"/>
    <w:rsid w:val="008A0758"/>
    <w:rsid w:val="008A0AB3"/>
    <w:rsid w:val="008A0B6E"/>
    <w:rsid w:val="008A0BD2"/>
    <w:rsid w:val="008A0D21"/>
    <w:rsid w:val="008A0F4B"/>
    <w:rsid w:val="008A105D"/>
    <w:rsid w:val="008A11AC"/>
    <w:rsid w:val="008A12AC"/>
    <w:rsid w:val="008A130B"/>
    <w:rsid w:val="008A1706"/>
    <w:rsid w:val="008A1D0C"/>
    <w:rsid w:val="008A1D9E"/>
    <w:rsid w:val="008A1E23"/>
    <w:rsid w:val="008A1F38"/>
    <w:rsid w:val="008A1FD0"/>
    <w:rsid w:val="008A2151"/>
    <w:rsid w:val="008A2232"/>
    <w:rsid w:val="008A25EB"/>
    <w:rsid w:val="008A272F"/>
    <w:rsid w:val="008A2922"/>
    <w:rsid w:val="008A2969"/>
    <w:rsid w:val="008A2B42"/>
    <w:rsid w:val="008A3019"/>
    <w:rsid w:val="008A336C"/>
    <w:rsid w:val="008A35E9"/>
    <w:rsid w:val="008A364F"/>
    <w:rsid w:val="008A36D6"/>
    <w:rsid w:val="008A37BC"/>
    <w:rsid w:val="008A3A49"/>
    <w:rsid w:val="008A3ADE"/>
    <w:rsid w:val="008A3BC8"/>
    <w:rsid w:val="008A3CE0"/>
    <w:rsid w:val="008A3D20"/>
    <w:rsid w:val="008A3DBF"/>
    <w:rsid w:val="008A4195"/>
    <w:rsid w:val="008A4419"/>
    <w:rsid w:val="008A45D5"/>
    <w:rsid w:val="008A4634"/>
    <w:rsid w:val="008A4759"/>
    <w:rsid w:val="008A4A55"/>
    <w:rsid w:val="008A4DDC"/>
    <w:rsid w:val="008A4FBF"/>
    <w:rsid w:val="008A505A"/>
    <w:rsid w:val="008A50B3"/>
    <w:rsid w:val="008A5251"/>
    <w:rsid w:val="008A5273"/>
    <w:rsid w:val="008A529F"/>
    <w:rsid w:val="008A544F"/>
    <w:rsid w:val="008A54EC"/>
    <w:rsid w:val="008A5748"/>
    <w:rsid w:val="008A57D4"/>
    <w:rsid w:val="008A5890"/>
    <w:rsid w:val="008A5A07"/>
    <w:rsid w:val="008A5E58"/>
    <w:rsid w:val="008A63CC"/>
    <w:rsid w:val="008A651A"/>
    <w:rsid w:val="008A6AC8"/>
    <w:rsid w:val="008A6BAE"/>
    <w:rsid w:val="008A6BC6"/>
    <w:rsid w:val="008A702E"/>
    <w:rsid w:val="008A7257"/>
    <w:rsid w:val="008A736A"/>
    <w:rsid w:val="008A74B6"/>
    <w:rsid w:val="008A76A3"/>
    <w:rsid w:val="008A7787"/>
    <w:rsid w:val="008A7A10"/>
    <w:rsid w:val="008A7B1B"/>
    <w:rsid w:val="008A7D27"/>
    <w:rsid w:val="008A7DCF"/>
    <w:rsid w:val="008A7DEE"/>
    <w:rsid w:val="008A7E8A"/>
    <w:rsid w:val="008B00E3"/>
    <w:rsid w:val="008B04DD"/>
    <w:rsid w:val="008B0778"/>
    <w:rsid w:val="008B093A"/>
    <w:rsid w:val="008B0A5E"/>
    <w:rsid w:val="008B0B71"/>
    <w:rsid w:val="008B0BE0"/>
    <w:rsid w:val="008B0CF6"/>
    <w:rsid w:val="008B1279"/>
    <w:rsid w:val="008B170E"/>
    <w:rsid w:val="008B183B"/>
    <w:rsid w:val="008B1A4C"/>
    <w:rsid w:val="008B1AC8"/>
    <w:rsid w:val="008B1C62"/>
    <w:rsid w:val="008B1EBF"/>
    <w:rsid w:val="008B1F63"/>
    <w:rsid w:val="008B23E4"/>
    <w:rsid w:val="008B258B"/>
    <w:rsid w:val="008B25E1"/>
    <w:rsid w:val="008B2945"/>
    <w:rsid w:val="008B2A85"/>
    <w:rsid w:val="008B2B04"/>
    <w:rsid w:val="008B2B05"/>
    <w:rsid w:val="008B2C4B"/>
    <w:rsid w:val="008B2E18"/>
    <w:rsid w:val="008B3073"/>
    <w:rsid w:val="008B31AC"/>
    <w:rsid w:val="008B31C5"/>
    <w:rsid w:val="008B334A"/>
    <w:rsid w:val="008B3410"/>
    <w:rsid w:val="008B351B"/>
    <w:rsid w:val="008B3720"/>
    <w:rsid w:val="008B383A"/>
    <w:rsid w:val="008B3B73"/>
    <w:rsid w:val="008B43F6"/>
    <w:rsid w:val="008B444C"/>
    <w:rsid w:val="008B4762"/>
    <w:rsid w:val="008B481C"/>
    <w:rsid w:val="008B4AAC"/>
    <w:rsid w:val="008B525F"/>
    <w:rsid w:val="008B52A9"/>
    <w:rsid w:val="008B532C"/>
    <w:rsid w:val="008B5484"/>
    <w:rsid w:val="008B565F"/>
    <w:rsid w:val="008B5725"/>
    <w:rsid w:val="008B5745"/>
    <w:rsid w:val="008B5A45"/>
    <w:rsid w:val="008B5AED"/>
    <w:rsid w:val="008B5AFB"/>
    <w:rsid w:val="008B5C1F"/>
    <w:rsid w:val="008B5CA1"/>
    <w:rsid w:val="008B614D"/>
    <w:rsid w:val="008B614E"/>
    <w:rsid w:val="008B617C"/>
    <w:rsid w:val="008B6448"/>
    <w:rsid w:val="008B64E4"/>
    <w:rsid w:val="008B6505"/>
    <w:rsid w:val="008B68D6"/>
    <w:rsid w:val="008B6C10"/>
    <w:rsid w:val="008B6C26"/>
    <w:rsid w:val="008B6E68"/>
    <w:rsid w:val="008B7290"/>
    <w:rsid w:val="008B739D"/>
    <w:rsid w:val="008B777F"/>
    <w:rsid w:val="008B7808"/>
    <w:rsid w:val="008B78C1"/>
    <w:rsid w:val="008B7F2D"/>
    <w:rsid w:val="008C0342"/>
    <w:rsid w:val="008C05BF"/>
    <w:rsid w:val="008C05DF"/>
    <w:rsid w:val="008C0767"/>
    <w:rsid w:val="008C0CB3"/>
    <w:rsid w:val="008C0E25"/>
    <w:rsid w:val="008C0F57"/>
    <w:rsid w:val="008C12F8"/>
    <w:rsid w:val="008C1BAB"/>
    <w:rsid w:val="008C1BC9"/>
    <w:rsid w:val="008C1E4B"/>
    <w:rsid w:val="008C23BE"/>
    <w:rsid w:val="008C253E"/>
    <w:rsid w:val="008C2644"/>
    <w:rsid w:val="008C2645"/>
    <w:rsid w:val="008C2761"/>
    <w:rsid w:val="008C280C"/>
    <w:rsid w:val="008C3098"/>
    <w:rsid w:val="008C30C6"/>
    <w:rsid w:val="008C3467"/>
    <w:rsid w:val="008C34CC"/>
    <w:rsid w:val="008C3569"/>
    <w:rsid w:val="008C3808"/>
    <w:rsid w:val="008C3BCE"/>
    <w:rsid w:val="008C3CAC"/>
    <w:rsid w:val="008C3CF6"/>
    <w:rsid w:val="008C3E03"/>
    <w:rsid w:val="008C3E80"/>
    <w:rsid w:val="008C431B"/>
    <w:rsid w:val="008C460F"/>
    <w:rsid w:val="008C470A"/>
    <w:rsid w:val="008C4721"/>
    <w:rsid w:val="008C4A0E"/>
    <w:rsid w:val="008C4A1F"/>
    <w:rsid w:val="008C5249"/>
    <w:rsid w:val="008C5400"/>
    <w:rsid w:val="008C55ED"/>
    <w:rsid w:val="008C5922"/>
    <w:rsid w:val="008C5D21"/>
    <w:rsid w:val="008C5DA8"/>
    <w:rsid w:val="008C6016"/>
    <w:rsid w:val="008C6054"/>
    <w:rsid w:val="008C633A"/>
    <w:rsid w:val="008C64DD"/>
    <w:rsid w:val="008C675E"/>
    <w:rsid w:val="008C6860"/>
    <w:rsid w:val="008C6A62"/>
    <w:rsid w:val="008C6BA1"/>
    <w:rsid w:val="008C75B4"/>
    <w:rsid w:val="008C78E6"/>
    <w:rsid w:val="008C7FDE"/>
    <w:rsid w:val="008D019C"/>
    <w:rsid w:val="008D01D5"/>
    <w:rsid w:val="008D0385"/>
    <w:rsid w:val="008D0B4F"/>
    <w:rsid w:val="008D1134"/>
    <w:rsid w:val="008D12CC"/>
    <w:rsid w:val="008D143B"/>
    <w:rsid w:val="008D14D7"/>
    <w:rsid w:val="008D17D0"/>
    <w:rsid w:val="008D187A"/>
    <w:rsid w:val="008D19B9"/>
    <w:rsid w:val="008D1B76"/>
    <w:rsid w:val="008D1C15"/>
    <w:rsid w:val="008D22EF"/>
    <w:rsid w:val="008D2B69"/>
    <w:rsid w:val="008D2CAA"/>
    <w:rsid w:val="008D2CAD"/>
    <w:rsid w:val="008D31A0"/>
    <w:rsid w:val="008D340E"/>
    <w:rsid w:val="008D36CE"/>
    <w:rsid w:val="008D37EF"/>
    <w:rsid w:val="008D3CBE"/>
    <w:rsid w:val="008D3DB1"/>
    <w:rsid w:val="008D3E32"/>
    <w:rsid w:val="008D3EEF"/>
    <w:rsid w:val="008D3F50"/>
    <w:rsid w:val="008D41C0"/>
    <w:rsid w:val="008D433B"/>
    <w:rsid w:val="008D4586"/>
    <w:rsid w:val="008D460A"/>
    <w:rsid w:val="008D4699"/>
    <w:rsid w:val="008D474C"/>
    <w:rsid w:val="008D4770"/>
    <w:rsid w:val="008D4AE8"/>
    <w:rsid w:val="008D4C8A"/>
    <w:rsid w:val="008D50AE"/>
    <w:rsid w:val="008D5159"/>
    <w:rsid w:val="008D51F9"/>
    <w:rsid w:val="008D52FD"/>
    <w:rsid w:val="008D5716"/>
    <w:rsid w:val="008D575C"/>
    <w:rsid w:val="008D57A0"/>
    <w:rsid w:val="008D5C99"/>
    <w:rsid w:val="008D5D95"/>
    <w:rsid w:val="008D6345"/>
    <w:rsid w:val="008D6395"/>
    <w:rsid w:val="008D6826"/>
    <w:rsid w:val="008D6CDA"/>
    <w:rsid w:val="008D6E0B"/>
    <w:rsid w:val="008D6E0D"/>
    <w:rsid w:val="008D6E14"/>
    <w:rsid w:val="008D72A6"/>
    <w:rsid w:val="008D7504"/>
    <w:rsid w:val="008D777A"/>
    <w:rsid w:val="008D7911"/>
    <w:rsid w:val="008D7E92"/>
    <w:rsid w:val="008D7F11"/>
    <w:rsid w:val="008E007F"/>
    <w:rsid w:val="008E010C"/>
    <w:rsid w:val="008E029D"/>
    <w:rsid w:val="008E038D"/>
    <w:rsid w:val="008E0422"/>
    <w:rsid w:val="008E0476"/>
    <w:rsid w:val="008E052B"/>
    <w:rsid w:val="008E0928"/>
    <w:rsid w:val="008E0CB6"/>
    <w:rsid w:val="008E0ECC"/>
    <w:rsid w:val="008E12FB"/>
    <w:rsid w:val="008E1789"/>
    <w:rsid w:val="008E1E80"/>
    <w:rsid w:val="008E20CC"/>
    <w:rsid w:val="008E240A"/>
    <w:rsid w:val="008E263B"/>
    <w:rsid w:val="008E26C0"/>
    <w:rsid w:val="008E2EC5"/>
    <w:rsid w:val="008E35CD"/>
    <w:rsid w:val="008E404F"/>
    <w:rsid w:val="008E42EB"/>
    <w:rsid w:val="008E4549"/>
    <w:rsid w:val="008E4593"/>
    <w:rsid w:val="008E47A9"/>
    <w:rsid w:val="008E483D"/>
    <w:rsid w:val="008E48B0"/>
    <w:rsid w:val="008E498B"/>
    <w:rsid w:val="008E49CE"/>
    <w:rsid w:val="008E49FD"/>
    <w:rsid w:val="008E4D58"/>
    <w:rsid w:val="008E4E9B"/>
    <w:rsid w:val="008E4F2D"/>
    <w:rsid w:val="008E541A"/>
    <w:rsid w:val="008E54DC"/>
    <w:rsid w:val="008E54E4"/>
    <w:rsid w:val="008E5652"/>
    <w:rsid w:val="008E56E5"/>
    <w:rsid w:val="008E59A3"/>
    <w:rsid w:val="008E5A5A"/>
    <w:rsid w:val="008E5B59"/>
    <w:rsid w:val="008E5C9F"/>
    <w:rsid w:val="008E5D50"/>
    <w:rsid w:val="008E5D66"/>
    <w:rsid w:val="008E5E2C"/>
    <w:rsid w:val="008E5FC0"/>
    <w:rsid w:val="008E63CC"/>
    <w:rsid w:val="008E641B"/>
    <w:rsid w:val="008E685D"/>
    <w:rsid w:val="008E68A9"/>
    <w:rsid w:val="008E6A07"/>
    <w:rsid w:val="008E6A6D"/>
    <w:rsid w:val="008E6B76"/>
    <w:rsid w:val="008E6EFF"/>
    <w:rsid w:val="008E7247"/>
    <w:rsid w:val="008E727B"/>
    <w:rsid w:val="008E7561"/>
    <w:rsid w:val="008E75CC"/>
    <w:rsid w:val="008E75EF"/>
    <w:rsid w:val="008E764C"/>
    <w:rsid w:val="008E7832"/>
    <w:rsid w:val="008E7A6C"/>
    <w:rsid w:val="008E7D74"/>
    <w:rsid w:val="008F0715"/>
    <w:rsid w:val="008F0805"/>
    <w:rsid w:val="008F0A41"/>
    <w:rsid w:val="008F0B47"/>
    <w:rsid w:val="008F0C03"/>
    <w:rsid w:val="008F0FD9"/>
    <w:rsid w:val="008F0FDC"/>
    <w:rsid w:val="008F1542"/>
    <w:rsid w:val="008F160D"/>
    <w:rsid w:val="008F19B0"/>
    <w:rsid w:val="008F1AD7"/>
    <w:rsid w:val="008F1B2B"/>
    <w:rsid w:val="008F20BD"/>
    <w:rsid w:val="008F286E"/>
    <w:rsid w:val="008F2979"/>
    <w:rsid w:val="008F2FEF"/>
    <w:rsid w:val="008F3296"/>
    <w:rsid w:val="008F364A"/>
    <w:rsid w:val="008F3683"/>
    <w:rsid w:val="008F3EDA"/>
    <w:rsid w:val="008F3FDD"/>
    <w:rsid w:val="008F40C2"/>
    <w:rsid w:val="008F4539"/>
    <w:rsid w:val="008F47F6"/>
    <w:rsid w:val="008F4B0D"/>
    <w:rsid w:val="008F4EC1"/>
    <w:rsid w:val="008F4FAF"/>
    <w:rsid w:val="008F52DC"/>
    <w:rsid w:val="008F5311"/>
    <w:rsid w:val="008F566C"/>
    <w:rsid w:val="008F5670"/>
    <w:rsid w:val="008F5920"/>
    <w:rsid w:val="008F5BB2"/>
    <w:rsid w:val="008F5BDB"/>
    <w:rsid w:val="008F5C29"/>
    <w:rsid w:val="008F60FE"/>
    <w:rsid w:val="008F6794"/>
    <w:rsid w:val="008F686D"/>
    <w:rsid w:val="008F6CAA"/>
    <w:rsid w:val="008F6EAB"/>
    <w:rsid w:val="008F6F57"/>
    <w:rsid w:val="008F701C"/>
    <w:rsid w:val="008F7068"/>
    <w:rsid w:val="008F70A4"/>
    <w:rsid w:val="008F70E7"/>
    <w:rsid w:val="008F710A"/>
    <w:rsid w:val="008F749C"/>
    <w:rsid w:val="008F755F"/>
    <w:rsid w:val="008F7701"/>
    <w:rsid w:val="008F77C9"/>
    <w:rsid w:val="008F7BAD"/>
    <w:rsid w:val="00900095"/>
    <w:rsid w:val="009003CB"/>
    <w:rsid w:val="00900714"/>
    <w:rsid w:val="00900821"/>
    <w:rsid w:val="00900952"/>
    <w:rsid w:val="00900AC9"/>
    <w:rsid w:val="009011AA"/>
    <w:rsid w:val="009011E6"/>
    <w:rsid w:val="00901205"/>
    <w:rsid w:val="0090165B"/>
    <w:rsid w:val="009017A3"/>
    <w:rsid w:val="00901A23"/>
    <w:rsid w:val="00901AC9"/>
    <w:rsid w:val="00901ADD"/>
    <w:rsid w:val="00901C01"/>
    <w:rsid w:val="00902464"/>
    <w:rsid w:val="00902645"/>
    <w:rsid w:val="00902682"/>
    <w:rsid w:val="009026E9"/>
    <w:rsid w:val="00902B9A"/>
    <w:rsid w:val="00902CB6"/>
    <w:rsid w:val="00902D04"/>
    <w:rsid w:val="009032FC"/>
    <w:rsid w:val="009033F2"/>
    <w:rsid w:val="009035F3"/>
    <w:rsid w:val="00903A5D"/>
    <w:rsid w:val="009040C6"/>
    <w:rsid w:val="009040F9"/>
    <w:rsid w:val="0090415A"/>
    <w:rsid w:val="0090427E"/>
    <w:rsid w:val="009043F3"/>
    <w:rsid w:val="00904528"/>
    <w:rsid w:val="009045E4"/>
    <w:rsid w:val="009046F9"/>
    <w:rsid w:val="00904724"/>
    <w:rsid w:val="00904B7C"/>
    <w:rsid w:val="00904D55"/>
    <w:rsid w:val="00904EEF"/>
    <w:rsid w:val="00905441"/>
    <w:rsid w:val="009055C9"/>
    <w:rsid w:val="00905A08"/>
    <w:rsid w:val="00905A2B"/>
    <w:rsid w:val="00905B3F"/>
    <w:rsid w:val="00905F07"/>
    <w:rsid w:val="0090602E"/>
    <w:rsid w:val="00906040"/>
    <w:rsid w:val="00906493"/>
    <w:rsid w:val="00906BBD"/>
    <w:rsid w:val="00906D31"/>
    <w:rsid w:val="009077D7"/>
    <w:rsid w:val="009079EF"/>
    <w:rsid w:val="00907B5C"/>
    <w:rsid w:val="00907C13"/>
    <w:rsid w:val="00907CEE"/>
    <w:rsid w:val="00907EA7"/>
    <w:rsid w:val="009102BB"/>
    <w:rsid w:val="009102E8"/>
    <w:rsid w:val="009104E1"/>
    <w:rsid w:val="00910652"/>
    <w:rsid w:val="00910784"/>
    <w:rsid w:val="009108FA"/>
    <w:rsid w:val="00910A78"/>
    <w:rsid w:val="00910CEC"/>
    <w:rsid w:val="00910D9A"/>
    <w:rsid w:val="00910EEA"/>
    <w:rsid w:val="0091121F"/>
    <w:rsid w:val="009112AD"/>
    <w:rsid w:val="00911388"/>
    <w:rsid w:val="009115CA"/>
    <w:rsid w:val="0091162E"/>
    <w:rsid w:val="0091172B"/>
    <w:rsid w:val="00911814"/>
    <w:rsid w:val="00912049"/>
    <w:rsid w:val="00912245"/>
    <w:rsid w:val="009122B2"/>
    <w:rsid w:val="0091278A"/>
    <w:rsid w:val="00912907"/>
    <w:rsid w:val="00912993"/>
    <w:rsid w:val="00912A28"/>
    <w:rsid w:val="00912D3D"/>
    <w:rsid w:val="00913121"/>
    <w:rsid w:val="009132A7"/>
    <w:rsid w:val="009132E4"/>
    <w:rsid w:val="009137B6"/>
    <w:rsid w:val="00913875"/>
    <w:rsid w:val="00913ABB"/>
    <w:rsid w:val="00913B51"/>
    <w:rsid w:val="00913C5A"/>
    <w:rsid w:val="00913D0C"/>
    <w:rsid w:val="00913E5D"/>
    <w:rsid w:val="00914194"/>
    <w:rsid w:val="00914202"/>
    <w:rsid w:val="0091430F"/>
    <w:rsid w:val="009145A0"/>
    <w:rsid w:val="009148AF"/>
    <w:rsid w:val="0091495D"/>
    <w:rsid w:val="00914CF5"/>
    <w:rsid w:val="00914E41"/>
    <w:rsid w:val="00914E9A"/>
    <w:rsid w:val="0091524B"/>
    <w:rsid w:val="00915323"/>
    <w:rsid w:val="009153CE"/>
    <w:rsid w:val="009153EC"/>
    <w:rsid w:val="0091540E"/>
    <w:rsid w:val="009155D2"/>
    <w:rsid w:val="00915773"/>
    <w:rsid w:val="0091596C"/>
    <w:rsid w:val="00915B30"/>
    <w:rsid w:val="00915B69"/>
    <w:rsid w:val="00915EBD"/>
    <w:rsid w:val="009161A8"/>
    <w:rsid w:val="0091624C"/>
    <w:rsid w:val="0091637B"/>
    <w:rsid w:val="00916460"/>
    <w:rsid w:val="009168EC"/>
    <w:rsid w:val="00916D28"/>
    <w:rsid w:val="00916E8C"/>
    <w:rsid w:val="009173D8"/>
    <w:rsid w:val="0091775B"/>
    <w:rsid w:val="00917A74"/>
    <w:rsid w:val="00917BE7"/>
    <w:rsid w:val="00917C3B"/>
    <w:rsid w:val="00920129"/>
    <w:rsid w:val="00920287"/>
    <w:rsid w:val="00920886"/>
    <w:rsid w:val="00920BB1"/>
    <w:rsid w:val="00920C03"/>
    <w:rsid w:val="00920D42"/>
    <w:rsid w:val="00920FE6"/>
    <w:rsid w:val="009212CC"/>
    <w:rsid w:val="0092143B"/>
    <w:rsid w:val="009214EF"/>
    <w:rsid w:val="009218FC"/>
    <w:rsid w:val="0092190B"/>
    <w:rsid w:val="00921C2C"/>
    <w:rsid w:val="00921C84"/>
    <w:rsid w:val="00921D4C"/>
    <w:rsid w:val="009221EC"/>
    <w:rsid w:val="00922467"/>
    <w:rsid w:val="00922633"/>
    <w:rsid w:val="00922823"/>
    <w:rsid w:val="009229EF"/>
    <w:rsid w:val="009230BE"/>
    <w:rsid w:val="0092312D"/>
    <w:rsid w:val="0092396C"/>
    <w:rsid w:val="00923D77"/>
    <w:rsid w:val="00924182"/>
    <w:rsid w:val="009241DE"/>
    <w:rsid w:val="0092439B"/>
    <w:rsid w:val="00924503"/>
    <w:rsid w:val="009245D2"/>
    <w:rsid w:val="00924A44"/>
    <w:rsid w:val="00924C04"/>
    <w:rsid w:val="00924D2E"/>
    <w:rsid w:val="00925395"/>
    <w:rsid w:val="00925610"/>
    <w:rsid w:val="00925729"/>
    <w:rsid w:val="00925745"/>
    <w:rsid w:val="00925A6C"/>
    <w:rsid w:val="00925D56"/>
    <w:rsid w:val="00925D97"/>
    <w:rsid w:val="00925F8B"/>
    <w:rsid w:val="00926183"/>
    <w:rsid w:val="009262BB"/>
    <w:rsid w:val="009265D6"/>
    <w:rsid w:val="00926716"/>
    <w:rsid w:val="00926ABF"/>
    <w:rsid w:val="00926BF8"/>
    <w:rsid w:val="00926D51"/>
    <w:rsid w:val="00926DC4"/>
    <w:rsid w:val="00926E19"/>
    <w:rsid w:val="00926E95"/>
    <w:rsid w:val="00927417"/>
    <w:rsid w:val="0092760F"/>
    <w:rsid w:val="00927624"/>
    <w:rsid w:val="009276FF"/>
    <w:rsid w:val="009278FC"/>
    <w:rsid w:val="00927C55"/>
    <w:rsid w:val="00927D70"/>
    <w:rsid w:val="00927E54"/>
    <w:rsid w:val="00927EA9"/>
    <w:rsid w:val="00927FB5"/>
    <w:rsid w:val="00930037"/>
    <w:rsid w:val="00930159"/>
    <w:rsid w:val="009303B4"/>
    <w:rsid w:val="00930618"/>
    <w:rsid w:val="00930B33"/>
    <w:rsid w:val="00930B51"/>
    <w:rsid w:val="00930EAB"/>
    <w:rsid w:val="0093129A"/>
    <w:rsid w:val="0093135D"/>
    <w:rsid w:val="0093143D"/>
    <w:rsid w:val="00931699"/>
    <w:rsid w:val="009316A6"/>
    <w:rsid w:val="0093179B"/>
    <w:rsid w:val="009318D1"/>
    <w:rsid w:val="00931A66"/>
    <w:rsid w:val="00931EBA"/>
    <w:rsid w:val="00931F70"/>
    <w:rsid w:val="009325E0"/>
    <w:rsid w:val="00932644"/>
    <w:rsid w:val="009326B4"/>
    <w:rsid w:val="0093274A"/>
    <w:rsid w:val="0093284A"/>
    <w:rsid w:val="0093289D"/>
    <w:rsid w:val="009329A1"/>
    <w:rsid w:val="00932B19"/>
    <w:rsid w:val="00932E88"/>
    <w:rsid w:val="00932EE8"/>
    <w:rsid w:val="00932EF1"/>
    <w:rsid w:val="00932F90"/>
    <w:rsid w:val="009331FB"/>
    <w:rsid w:val="009332D8"/>
    <w:rsid w:val="00933365"/>
    <w:rsid w:val="00933388"/>
    <w:rsid w:val="00933405"/>
    <w:rsid w:val="00933B57"/>
    <w:rsid w:val="00933C0F"/>
    <w:rsid w:val="00933D53"/>
    <w:rsid w:val="00934351"/>
    <w:rsid w:val="00934369"/>
    <w:rsid w:val="00934650"/>
    <w:rsid w:val="00934696"/>
    <w:rsid w:val="009347F9"/>
    <w:rsid w:val="00934AC9"/>
    <w:rsid w:val="009351B2"/>
    <w:rsid w:val="009354D4"/>
    <w:rsid w:val="0093552F"/>
    <w:rsid w:val="0093579B"/>
    <w:rsid w:val="009360A3"/>
    <w:rsid w:val="0093629C"/>
    <w:rsid w:val="009362D0"/>
    <w:rsid w:val="00936DF6"/>
    <w:rsid w:val="00936F0B"/>
    <w:rsid w:val="00936F44"/>
    <w:rsid w:val="00937065"/>
    <w:rsid w:val="00937151"/>
    <w:rsid w:val="009373E3"/>
    <w:rsid w:val="009374B2"/>
    <w:rsid w:val="009374D6"/>
    <w:rsid w:val="009375F6"/>
    <w:rsid w:val="0093762B"/>
    <w:rsid w:val="009379B9"/>
    <w:rsid w:val="00937B57"/>
    <w:rsid w:val="0094036A"/>
    <w:rsid w:val="00940536"/>
    <w:rsid w:val="009407AA"/>
    <w:rsid w:val="00940992"/>
    <w:rsid w:val="00940E25"/>
    <w:rsid w:val="009410ED"/>
    <w:rsid w:val="00941262"/>
    <w:rsid w:val="009413A1"/>
    <w:rsid w:val="00941606"/>
    <w:rsid w:val="0094195B"/>
    <w:rsid w:val="00941A01"/>
    <w:rsid w:val="00941A91"/>
    <w:rsid w:val="00941B0D"/>
    <w:rsid w:val="00941B35"/>
    <w:rsid w:val="00941D17"/>
    <w:rsid w:val="00941D4B"/>
    <w:rsid w:val="00941DF8"/>
    <w:rsid w:val="0094201C"/>
    <w:rsid w:val="00942114"/>
    <w:rsid w:val="00942281"/>
    <w:rsid w:val="00942610"/>
    <w:rsid w:val="00942762"/>
    <w:rsid w:val="00942824"/>
    <w:rsid w:val="0094290B"/>
    <w:rsid w:val="00942BA6"/>
    <w:rsid w:val="00942BCA"/>
    <w:rsid w:val="00943BB7"/>
    <w:rsid w:val="00943BC1"/>
    <w:rsid w:val="00943D54"/>
    <w:rsid w:val="009440F0"/>
    <w:rsid w:val="00944185"/>
    <w:rsid w:val="00944220"/>
    <w:rsid w:val="00944955"/>
    <w:rsid w:val="0094497E"/>
    <w:rsid w:val="00944A4D"/>
    <w:rsid w:val="00945383"/>
    <w:rsid w:val="00945402"/>
    <w:rsid w:val="00945406"/>
    <w:rsid w:val="009455DD"/>
    <w:rsid w:val="0094568F"/>
    <w:rsid w:val="00945822"/>
    <w:rsid w:val="009458E7"/>
    <w:rsid w:val="00945991"/>
    <w:rsid w:val="00945A68"/>
    <w:rsid w:val="00945B1E"/>
    <w:rsid w:val="00945CCB"/>
    <w:rsid w:val="00945E42"/>
    <w:rsid w:val="00945F43"/>
    <w:rsid w:val="00946605"/>
    <w:rsid w:val="00946A08"/>
    <w:rsid w:val="00946AB4"/>
    <w:rsid w:val="00946EE4"/>
    <w:rsid w:val="00946F40"/>
    <w:rsid w:val="00947179"/>
    <w:rsid w:val="009472C7"/>
    <w:rsid w:val="00947598"/>
    <w:rsid w:val="009478E8"/>
    <w:rsid w:val="00947A67"/>
    <w:rsid w:val="00947B51"/>
    <w:rsid w:val="00947BD3"/>
    <w:rsid w:val="00947D65"/>
    <w:rsid w:val="00947E9F"/>
    <w:rsid w:val="00947FA0"/>
    <w:rsid w:val="009500CD"/>
    <w:rsid w:val="00950215"/>
    <w:rsid w:val="00950362"/>
    <w:rsid w:val="00950ABE"/>
    <w:rsid w:val="00950AF0"/>
    <w:rsid w:val="00950BD0"/>
    <w:rsid w:val="00950E12"/>
    <w:rsid w:val="00951028"/>
    <w:rsid w:val="009513BE"/>
    <w:rsid w:val="009514BA"/>
    <w:rsid w:val="009516A4"/>
    <w:rsid w:val="009518C2"/>
    <w:rsid w:val="00951B18"/>
    <w:rsid w:val="00952169"/>
    <w:rsid w:val="009521A8"/>
    <w:rsid w:val="009522EB"/>
    <w:rsid w:val="0095233F"/>
    <w:rsid w:val="009523AB"/>
    <w:rsid w:val="0095242F"/>
    <w:rsid w:val="009524D5"/>
    <w:rsid w:val="009525C3"/>
    <w:rsid w:val="009525E2"/>
    <w:rsid w:val="009526E9"/>
    <w:rsid w:val="00952A31"/>
    <w:rsid w:val="00952A99"/>
    <w:rsid w:val="00952B21"/>
    <w:rsid w:val="00952F7C"/>
    <w:rsid w:val="00952F9F"/>
    <w:rsid w:val="0095306A"/>
    <w:rsid w:val="0095317B"/>
    <w:rsid w:val="009532BC"/>
    <w:rsid w:val="00953604"/>
    <w:rsid w:val="00953B20"/>
    <w:rsid w:val="00953B33"/>
    <w:rsid w:val="00953E20"/>
    <w:rsid w:val="00954A0B"/>
    <w:rsid w:val="00954B5B"/>
    <w:rsid w:val="0095504C"/>
    <w:rsid w:val="009550CA"/>
    <w:rsid w:val="009551C2"/>
    <w:rsid w:val="00955303"/>
    <w:rsid w:val="009555B3"/>
    <w:rsid w:val="00955D17"/>
    <w:rsid w:val="00955D1C"/>
    <w:rsid w:val="00955FAD"/>
    <w:rsid w:val="009561EC"/>
    <w:rsid w:val="0095638A"/>
    <w:rsid w:val="0095662A"/>
    <w:rsid w:val="0095679A"/>
    <w:rsid w:val="009567E1"/>
    <w:rsid w:val="009567EA"/>
    <w:rsid w:val="00956871"/>
    <w:rsid w:val="0095690E"/>
    <w:rsid w:val="00956D7B"/>
    <w:rsid w:val="00956E2F"/>
    <w:rsid w:val="00956E85"/>
    <w:rsid w:val="009572C5"/>
    <w:rsid w:val="009573CC"/>
    <w:rsid w:val="00957402"/>
    <w:rsid w:val="00957440"/>
    <w:rsid w:val="00957474"/>
    <w:rsid w:val="00957479"/>
    <w:rsid w:val="009574A6"/>
    <w:rsid w:val="0095756E"/>
    <w:rsid w:val="0095769A"/>
    <w:rsid w:val="009578F5"/>
    <w:rsid w:val="00957BF8"/>
    <w:rsid w:val="00957E0F"/>
    <w:rsid w:val="00957FCD"/>
    <w:rsid w:val="009602DA"/>
    <w:rsid w:val="00960305"/>
    <w:rsid w:val="009606E2"/>
    <w:rsid w:val="009608FE"/>
    <w:rsid w:val="00960927"/>
    <w:rsid w:val="00960947"/>
    <w:rsid w:val="00960B1C"/>
    <w:rsid w:val="00960B7D"/>
    <w:rsid w:val="00960C5F"/>
    <w:rsid w:val="00960CC3"/>
    <w:rsid w:val="00960CCD"/>
    <w:rsid w:val="00961266"/>
    <w:rsid w:val="00961344"/>
    <w:rsid w:val="009614F1"/>
    <w:rsid w:val="00961761"/>
    <w:rsid w:val="00961886"/>
    <w:rsid w:val="00961D46"/>
    <w:rsid w:val="00961DFA"/>
    <w:rsid w:val="00961E9F"/>
    <w:rsid w:val="009621F7"/>
    <w:rsid w:val="00962327"/>
    <w:rsid w:val="00962647"/>
    <w:rsid w:val="0096292E"/>
    <w:rsid w:val="00962AC1"/>
    <w:rsid w:val="00962BB9"/>
    <w:rsid w:val="00962D70"/>
    <w:rsid w:val="00962E11"/>
    <w:rsid w:val="0096327E"/>
    <w:rsid w:val="009633E5"/>
    <w:rsid w:val="009634FE"/>
    <w:rsid w:val="0096362C"/>
    <w:rsid w:val="009636F9"/>
    <w:rsid w:val="009639BE"/>
    <w:rsid w:val="00963C4A"/>
    <w:rsid w:val="00964098"/>
    <w:rsid w:val="0096416D"/>
    <w:rsid w:val="00964EF2"/>
    <w:rsid w:val="0096515F"/>
    <w:rsid w:val="00965181"/>
    <w:rsid w:val="00965213"/>
    <w:rsid w:val="009655E5"/>
    <w:rsid w:val="00966162"/>
    <w:rsid w:val="009662F0"/>
    <w:rsid w:val="00966539"/>
    <w:rsid w:val="009667CF"/>
    <w:rsid w:val="009669E3"/>
    <w:rsid w:val="00966D1F"/>
    <w:rsid w:val="00966E3F"/>
    <w:rsid w:val="00966E9D"/>
    <w:rsid w:val="00966FF8"/>
    <w:rsid w:val="0096731A"/>
    <w:rsid w:val="009675F1"/>
    <w:rsid w:val="00967658"/>
    <w:rsid w:val="00967693"/>
    <w:rsid w:val="0096780A"/>
    <w:rsid w:val="00967AE9"/>
    <w:rsid w:val="00967F11"/>
    <w:rsid w:val="00970306"/>
    <w:rsid w:val="0097038A"/>
    <w:rsid w:val="009703D9"/>
    <w:rsid w:val="00970799"/>
    <w:rsid w:val="009707CD"/>
    <w:rsid w:val="00970D26"/>
    <w:rsid w:val="00970EA6"/>
    <w:rsid w:val="0097115D"/>
    <w:rsid w:val="00971382"/>
    <w:rsid w:val="009713B7"/>
    <w:rsid w:val="00971816"/>
    <w:rsid w:val="00971832"/>
    <w:rsid w:val="00971CB6"/>
    <w:rsid w:val="00971DB8"/>
    <w:rsid w:val="00972003"/>
    <w:rsid w:val="00972018"/>
    <w:rsid w:val="0097216A"/>
    <w:rsid w:val="009725F9"/>
    <w:rsid w:val="00972875"/>
    <w:rsid w:val="009729E3"/>
    <w:rsid w:val="00972A5C"/>
    <w:rsid w:val="00972D10"/>
    <w:rsid w:val="00972D71"/>
    <w:rsid w:val="0097360D"/>
    <w:rsid w:val="00973844"/>
    <w:rsid w:val="00973A16"/>
    <w:rsid w:val="00973B84"/>
    <w:rsid w:val="00973EB6"/>
    <w:rsid w:val="00974013"/>
    <w:rsid w:val="00974116"/>
    <w:rsid w:val="009741A6"/>
    <w:rsid w:val="009744BF"/>
    <w:rsid w:val="0097452E"/>
    <w:rsid w:val="0097457F"/>
    <w:rsid w:val="009745D2"/>
    <w:rsid w:val="009746FF"/>
    <w:rsid w:val="00974B70"/>
    <w:rsid w:val="00974E75"/>
    <w:rsid w:val="0097574C"/>
    <w:rsid w:val="009757D1"/>
    <w:rsid w:val="0097592D"/>
    <w:rsid w:val="009759B8"/>
    <w:rsid w:val="00975A5D"/>
    <w:rsid w:val="00975B61"/>
    <w:rsid w:val="00975D1D"/>
    <w:rsid w:val="009760E5"/>
    <w:rsid w:val="009761C4"/>
    <w:rsid w:val="009762C5"/>
    <w:rsid w:val="009763EC"/>
    <w:rsid w:val="00976A10"/>
    <w:rsid w:val="00976E53"/>
    <w:rsid w:val="00976F6E"/>
    <w:rsid w:val="00977199"/>
    <w:rsid w:val="009772EA"/>
    <w:rsid w:val="00977911"/>
    <w:rsid w:val="00977916"/>
    <w:rsid w:val="00977B49"/>
    <w:rsid w:val="00980492"/>
    <w:rsid w:val="0098054E"/>
    <w:rsid w:val="00980892"/>
    <w:rsid w:val="009810B9"/>
    <w:rsid w:val="009811EC"/>
    <w:rsid w:val="00981C67"/>
    <w:rsid w:val="00981D32"/>
    <w:rsid w:val="00981D4E"/>
    <w:rsid w:val="00981D99"/>
    <w:rsid w:val="00981DED"/>
    <w:rsid w:val="009823DA"/>
    <w:rsid w:val="009826F1"/>
    <w:rsid w:val="00982CFB"/>
    <w:rsid w:val="009831BA"/>
    <w:rsid w:val="0098335B"/>
    <w:rsid w:val="00983369"/>
    <w:rsid w:val="00983853"/>
    <w:rsid w:val="009839DB"/>
    <w:rsid w:val="00983A2C"/>
    <w:rsid w:val="00983B18"/>
    <w:rsid w:val="00984027"/>
    <w:rsid w:val="00984118"/>
    <w:rsid w:val="00984C40"/>
    <w:rsid w:val="00984C7F"/>
    <w:rsid w:val="00984D58"/>
    <w:rsid w:val="00984DB4"/>
    <w:rsid w:val="00984EC4"/>
    <w:rsid w:val="0098505F"/>
    <w:rsid w:val="009852AF"/>
    <w:rsid w:val="00985367"/>
    <w:rsid w:val="009855C1"/>
    <w:rsid w:val="0098575D"/>
    <w:rsid w:val="0098578F"/>
    <w:rsid w:val="00985893"/>
    <w:rsid w:val="0098589B"/>
    <w:rsid w:val="009859F7"/>
    <w:rsid w:val="00985A9A"/>
    <w:rsid w:val="00985B4F"/>
    <w:rsid w:val="00985DC3"/>
    <w:rsid w:val="009867BF"/>
    <w:rsid w:val="009867DF"/>
    <w:rsid w:val="00986959"/>
    <w:rsid w:val="00986D5D"/>
    <w:rsid w:val="00986F15"/>
    <w:rsid w:val="009870F8"/>
    <w:rsid w:val="0098750E"/>
    <w:rsid w:val="00987519"/>
    <w:rsid w:val="00987564"/>
    <w:rsid w:val="009878E5"/>
    <w:rsid w:val="00987A7D"/>
    <w:rsid w:val="00987C12"/>
    <w:rsid w:val="00987DE7"/>
    <w:rsid w:val="00987E48"/>
    <w:rsid w:val="00987E60"/>
    <w:rsid w:val="00987EA8"/>
    <w:rsid w:val="00987F4A"/>
    <w:rsid w:val="009900AA"/>
    <w:rsid w:val="00990614"/>
    <w:rsid w:val="0099079C"/>
    <w:rsid w:val="009907AE"/>
    <w:rsid w:val="009907E5"/>
    <w:rsid w:val="0099097F"/>
    <w:rsid w:val="009909D0"/>
    <w:rsid w:val="00990B4C"/>
    <w:rsid w:val="00990BE9"/>
    <w:rsid w:val="00991334"/>
    <w:rsid w:val="009917B9"/>
    <w:rsid w:val="00991AA1"/>
    <w:rsid w:val="00991B48"/>
    <w:rsid w:val="00991D18"/>
    <w:rsid w:val="00991F68"/>
    <w:rsid w:val="00992027"/>
    <w:rsid w:val="00992646"/>
    <w:rsid w:val="009926A9"/>
    <w:rsid w:val="009927E8"/>
    <w:rsid w:val="00992824"/>
    <w:rsid w:val="009929DE"/>
    <w:rsid w:val="00992B35"/>
    <w:rsid w:val="00992C2E"/>
    <w:rsid w:val="00992DE8"/>
    <w:rsid w:val="00992E56"/>
    <w:rsid w:val="00993038"/>
    <w:rsid w:val="00993326"/>
    <w:rsid w:val="00993596"/>
    <w:rsid w:val="0099380B"/>
    <w:rsid w:val="009938E5"/>
    <w:rsid w:val="00993D5E"/>
    <w:rsid w:val="00994284"/>
    <w:rsid w:val="00994732"/>
    <w:rsid w:val="009947B4"/>
    <w:rsid w:val="00994D14"/>
    <w:rsid w:val="00994FA9"/>
    <w:rsid w:val="0099510E"/>
    <w:rsid w:val="0099533A"/>
    <w:rsid w:val="0099567E"/>
    <w:rsid w:val="0099577F"/>
    <w:rsid w:val="00995A54"/>
    <w:rsid w:val="00995A55"/>
    <w:rsid w:val="00995D57"/>
    <w:rsid w:val="0099610B"/>
    <w:rsid w:val="009963B0"/>
    <w:rsid w:val="00996654"/>
    <w:rsid w:val="009967E4"/>
    <w:rsid w:val="00996870"/>
    <w:rsid w:val="00996B6D"/>
    <w:rsid w:val="00996E88"/>
    <w:rsid w:val="009970BB"/>
    <w:rsid w:val="00997125"/>
    <w:rsid w:val="009972DE"/>
    <w:rsid w:val="009979C0"/>
    <w:rsid w:val="00997AB9"/>
    <w:rsid w:val="00997AF3"/>
    <w:rsid w:val="00997B00"/>
    <w:rsid w:val="00997C9C"/>
    <w:rsid w:val="00997DAA"/>
    <w:rsid w:val="009A01BB"/>
    <w:rsid w:val="009A035F"/>
    <w:rsid w:val="009A03C5"/>
    <w:rsid w:val="009A0D1E"/>
    <w:rsid w:val="009A10CA"/>
    <w:rsid w:val="009A11E3"/>
    <w:rsid w:val="009A178D"/>
    <w:rsid w:val="009A17E1"/>
    <w:rsid w:val="009A182A"/>
    <w:rsid w:val="009A1AEB"/>
    <w:rsid w:val="009A1F5B"/>
    <w:rsid w:val="009A24D7"/>
    <w:rsid w:val="009A256F"/>
    <w:rsid w:val="009A2578"/>
    <w:rsid w:val="009A25EF"/>
    <w:rsid w:val="009A29C5"/>
    <w:rsid w:val="009A2AC3"/>
    <w:rsid w:val="009A2F28"/>
    <w:rsid w:val="009A2FA5"/>
    <w:rsid w:val="009A31E2"/>
    <w:rsid w:val="009A32D5"/>
    <w:rsid w:val="009A3333"/>
    <w:rsid w:val="009A34B1"/>
    <w:rsid w:val="009A3543"/>
    <w:rsid w:val="009A3926"/>
    <w:rsid w:val="009A3C9A"/>
    <w:rsid w:val="009A3D88"/>
    <w:rsid w:val="009A3E2F"/>
    <w:rsid w:val="009A45F1"/>
    <w:rsid w:val="009A481F"/>
    <w:rsid w:val="009A4843"/>
    <w:rsid w:val="009A499A"/>
    <w:rsid w:val="009A4CF8"/>
    <w:rsid w:val="009A4F82"/>
    <w:rsid w:val="009A5029"/>
    <w:rsid w:val="009A5225"/>
    <w:rsid w:val="009A5257"/>
    <w:rsid w:val="009A5685"/>
    <w:rsid w:val="009A56CC"/>
    <w:rsid w:val="009A5A7B"/>
    <w:rsid w:val="009A5B29"/>
    <w:rsid w:val="009A5C4A"/>
    <w:rsid w:val="009A5CE0"/>
    <w:rsid w:val="009A5DA1"/>
    <w:rsid w:val="009A5DBE"/>
    <w:rsid w:val="009A6222"/>
    <w:rsid w:val="009A6274"/>
    <w:rsid w:val="009A691A"/>
    <w:rsid w:val="009A69E2"/>
    <w:rsid w:val="009A6A35"/>
    <w:rsid w:val="009A6E2A"/>
    <w:rsid w:val="009A74BA"/>
    <w:rsid w:val="009A7859"/>
    <w:rsid w:val="009A7B8C"/>
    <w:rsid w:val="009A7E11"/>
    <w:rsid w:val="009A7EA5"/>
    <w:rsid w:val="009A7F22"/>
    <w:rsid w:val="009A7FB4"/>
    <w:rsid w:val="009AF8AB"/>
    <w:rsid w:val="009B002D"/>
    <w:rsid w:val="009B038A"/>
    <w:rsid w:val="009B0670"/>
    <w:rsid w:val="009B0910"/>
    <w:rsid w:val="009B1016"/>
    <w:rsid w:val="009B1251"/>
    <w:rsid w:val="009B15F4"/>
    <w:rsid w:val="009B16FC"/>
    <w:rsid w:val="009B1B3D"/>
    <w:rsid w:val="009B1E9D"/>
    <w:rsid w:val="009B20A6"/>
    <w:rsid w:val="009B21C0"/>
    <w:rsid w:val="009B2327"/>
    <w:rsid w:val="009B243F"/>
    <w:rsid w:val="009B2511"/>
    <w:rsid w:val="009B262F"/>
    <w:rsid w:val="009B2F26"/>
    <w:rsid w:val="009B302D"/>
    <w:rsid w:val="009B308D"/>
    <w:rsid w:val="009B33E3"/>
    <w:rsid w:val="009B3590"/>
    <w:rsid w:val="009B35AB"/>
    <w:rsid w:val="009B372B"/>
    <w:rsid w:val="009B38D7"/>
    <w:rsid w:val="009B3C5F"/>
    <w:rsid w:val="009B3F4E"/>
    <w:rsid w:val="009B4084"/>
    <w:rsid w:val="009B434D"/>
    <w:rsid w:val="009B4828"/>
    <w:rsid w:val="009B529D"/>
    <w:rsid w:val="009B55D8"/>
    <w:rsid w:val="009B55DD"/>
    <w:rsid w:val="009B58E0"/>
    <w:rsid w:val="009B58E8"/>
    <w:rsid w:val="009B5D83"/>
    <w:rsid w:val="009B633E"/>
    <w:rsid w:val="009B6645"/>
    <w:rsid w:val="009B66E2"/>
    <w:rsid w:val="009B685A"/>
    <w:rsid w:val="009B6A62"/>
    <w:rsid w:val="009B6D4B"/>
    <w:rsid w:val="009B70DD"/>
    <w:rsid w:val="009B7134"/>
    <w:rsid w:val="009B714D"/>
    <w:rsid w:val="009B71EF"/>
    <w:rsid w:val="009B732B"/>
    <w:rsid w:val="009B776F"/>
    <w:rsid w:val="009B77F1"/>
    <w:rsid w:val="009B77F7"/>
    <w:rsid w:val="009B7A59"/>
    <w:rsid w:val="009B7F95"/>
    <w:rsid w:val="009C0465"/>
    <w:rsid w:val="009C0837"/>
    <w:rsid w:val="009C084E"/>
    <w:rsid w:val="009C08D9"/>
    <w:rsid w:val="009C0978"/>
    <w:rsid w:val="009C0C98"/>
    <w:rsid w:val="009C0D18"/>
    <w:rsid w:val="009C1185"/>
    <w:rsid w:val="009C12CB"/>
    <w:rsid w:val="009C12F2"/>
    <w:rsid w:val="009C16FE"/>
    <w:rsid w:val="009C185E"/>
    <w:rsid w:val="009C1CA7"/>
    <w:rsid w:val="009C2721"/>
    <w:rsid w:val="009C2852"/>
    <w:rsid w:val="009C2ABF"/>
    <w:rsid w:val="009C2B21"/>
    <w:rsid w:val="009C2C89"/>
    <w:rsid w:val="009C3151"/>
    <w:rsid w:val="009C323E"/>
    <w:rsid w:val="009C3366"/>
    <w:rsid w:val="009C3582"/>
    <w:rsid w:val="009C3A5B"/>
    <w:rsid w:val="009C3D18"/>
    <w:rsid w:val="009C3FC9"/>
    <w:rsid w:val="009C408D"/>
    <w:rsid w:val="009C4329"/>
    <w:rsid w:val="009C4611"/>
    <w:rsid w:val="009C461F"/>
    <w:rsid w:val="009C4763"/>
    <w:rsid w:val="009C47CF"/>
    <w:rsid w:val="009C4C22"/>
    <w:rsid w:val="009C4C23"/>
    <w:rsid w:val="009C4F6D"/>
    <w:rsid w:val="009C5428"/>
    <w:rsid w:val="009C54CD"/>
    <w:rsid w:val="009C54DD"/>
    <w:rsid w:val="009C55B9"/>
    <w:rsid w:val="009C5665"/>
    <w:rsid w:val="009C5852"/>
    <w:rsid w:val="009C5936"/>
    <w:rsid w:val="009C59E1"/>
    <w:rsid w:val="009C5C3F"/>
    <w:rsid w:val="009C5C8C"/>
    <w:rsid w:val="009C5E1C"/>
    <w:rsid w:val="009C61C8"/>
    <w:rsid w:val="009C6443"/>
    <w:rsid w:val="009C6629"/>
    <w:rsid w:val="009C6760"/>
    <w:rsid w:val="009C68EA"/>
    <w:rsid w:val="009C6958"/>
    <w:rsid w:val="009C6BE5"/>
    <w:rsid w:val="009C70E6"/>
    <w:rsid w:val="009C71F4"/>
    <w:rsid w:val="009C72B0"/>
    <w:rsid w:val="009C77FC"/>
    <w:rsid w:val="009C7D60"/>
    <w:rsid w:val="009C7E33"/>
    <w:rsid w:val="009C7E7E"/>
    <w:rsid w:val="009D00EB"/>
    <w:rsid w:val="009D0489"/>
    <w:rsid w:val="009D0552"/>
    <w:rsid w:val="009D05EB"/>
    <w:rsid w:val="009D091E"/>
    <w:rsid w:val="009D0941"/>
    <w:rsid w:val="009D0AE1"/>
    <w:rsid w:val="009D0BE4"/>
    <w:rsid w:val="009D1462"/>
    <w:rsid w:val="009D14B1"/>
    <w:rsid w:val="009D175C"/>
    <w:rsid w:val="009D18C3"/>
    <w:rsid w:val="009D1BCB"/>
    <w:rsid w:val="009D1C3D"/>
    <w:rsid w:val="009D1C53"/>
    <w:rsid w:val="009D1C98"/>
    <w:rsid w:val="009D1CE9"/>
    <w:rsid w:val="009D1D40"/>
    <w:rsid w:val="009D1EF1"/>
    <w:rsid w:val="009D2118"/>
    <w:rsid w:val="009D23FF"/>
    <w:rsid w:val="009D27BB"/>
    <w:rsid w:val="009D29A8"/>
    <w:rsid w:val="009D2B10"/>
    <w:rsid w:val="009D306E"/>
    <w:rsid w:val="009D3102"/>
    <w:rsid w:val="009D3428"/>
    <w:rsid w:val="009D3776"/>
    <w:rsid w:val="009D3882"/>
    <w:rsid w:val="009D3A2B"/>
    <w:rsid w:val="009D3B37"/>
    <w:rsid w:val="009D3C69"/>
    <w:rsid w:val="009D420A"/>
    <w:rsid w:val="009D43B2"/>
    <w:rsid w:val="009D4866"/>
    <w:rsid w:val="009D4B4B"/>
    <w:rsid w:val="009D4C82"/>
    <w:rsid w:val="009D4D12"/>
    <w:rsid w:val="009D5145"/>
    <w:rsid w:val="009D51DC"/>
    <w:rsid w:val="009D5802"/>
    <w:rsid w:val="009D5C88"/>
    <w:rsid w:val="009D5F9D"/>
    <w:rsid w:val="009D60BB"/>
    <w:rsid w:val="009D60CF"/>
    <w:rsid w:val="009D6140"/>
    <w:rsid w:val="009D6209"/>
    <w:rsid w:val="009D638D"/>
    <w:rsid w:val="009D6551"/>
    <w:rsid w:val="009D666D"/>
    <w:rsid w:val="009D66DF"/>
    <w:rsid w:val="009D682F"/>
    <w:rsid w:val="009D688D"/>
    <w:rsid w:val="009D69E3"/>
    <w:rsid w:val="009D6B57"/>
    <w:rsid w:val="009D6B9C"/>
    <w:rsid w:val="009D6CE0"/>
    <w:rsid w:val="009D6DA4"/>
    <w:rsid w:val="009D7177"/>
    <w:rsid w:val="009D730A"/>
    <w:rsid w:val="009D73B0"/>
    <w:rsid w:val="009D75E3"/>
    <w:rsid w:val="009D7686"/>
    <w:rsid w:val="009D796C"/>
    <w:rsid w:val="009D7E07"/>
    <w:rsid w:val="009E03FA"/>
    <w:rsid w:val="009E044A"/>
    <w:rsid w:val="009E04A1"/>
    <w:rsid w:val="009E079C"/>
    <w:rsid w:val="009E0C35"/>
    <w:rsid w:val="009E0E37"/>
    <w:rsid w:val="009E0E44"/>
    <w:rsid w:val="009E0EBB"/>
    <w:rsid w:val="009E0FBC"/>
    <w:rsid w:val="009E1074"/>
    <w:rsid w:val="009E1A18"/>
    <w:rsid w:val="009E1A2E"/>
    <w:rsid w:val="009E1BB4"/>
    <w:rsid w:val="009E1BC3"/>
    <w:rsid w:val="009E1C97"/>
    <w:rsid w:val="009E1D5E"/>
    <w:rsid w:val="009E1D86"/>
    <w:rsid w:val="009E20C4"/>
    <w:rsid w:val="009E217B"/>
    <w:rsid w:val="009E231D"/>
    <w:rsid w:val="009E2338"/>
    <w:rsid w:val="009E2704"/>
    <w:rsid w:val="009E2710"/>
    <w:rsid w:val="009E2811"/>
    <w:rsid w:val="009E2BC9"/>
    <w:rsid w:val="009E2BED"/>
    <w:rsid w:val="009E2D25"/>
    <w:rsid w:val="009E32C9"/>
    <w:rsid w:val="009E36CE"/>
    <w:rsid w:val="009E3716"/>
    <w:rsid w:val="009E376E"/>
    <w:rsid w:val="009E3A1A"/>
    <w:rsid w:val="009E3C47"/>
    <w:rsid w:val="009E3CEF"/>
    <w:rsid w:val="009E3D48"/>
    <w:rsid w:val="009E43DA"/>
    <w:rsid w:val="009E491B"/>
    <w:rsid w:val="009E5636"/>
    <w:rsid w:val="009E58BE"/>
    <w:rsid w:val="009E5950"/>
    <w:rsid w:val="009E5B04"/>
    <w:rsid w:val="009E5F54"/>
    <w:rsid w:val="009E60ED"/>
    <w:rsid w:val="009E6186"/>
    <w:rsid w:val="009E6378"/>
    <w:rsid w:val="009E64CA"/>
    <w:rsid w:val="009E6567"/>
    <w:rsid w:val="009E6C27"/>
    <w:rsid w:val="009E6E01"/>
    <w:rsid w:val="009E6F5D"/>
    <w:rsid w:val="009E700C"/>
    <w:rsid w:val="009E7135"/>
    <w:rsid w:val="009E7283"/>
    <w:rsid w:val="009E74EF"/>
    <w:rsid w:val="009E773F"/>
    <w:rsid w:val="009F0767"/>
    <w:rsid w:val="009F07C0"/>
    <w:rsid w:val="009F0830"/>
    <w:rsid w:val="009F0961"/>
    <w:rsid w:val="009F0BD0"/>
    <w:rsid w:val="009F1019"/>
    <w:rsid w:val="009F1094"/>
    <w:rsid w:val="009F1270"/>
    <w:rsid w:val="009F13DF"/>
    <w:rsid w:val="009F1B08"/>
    <w:rsid w:val="009F1B48"/>
    <w:rsid w:val="009F1BF9"/>
    <w:rsid w:val="009F1C3F"/>
    <w:rsid w:val="009F1D62"/>
    <w:rsid w:val="009F1E6D"/>
    <w:rsid w:val="009F214D"/>
    <w:rsid w:val="009F21F3"/>
    <w:rsid w:val="009F233E"/>
    <w:rsid w:val="009F2591"/>
    <w:rsid w:val="009F25AE"/>
    <w:rsid w:val="009F2719"/>
    <w:rsid w:val="009F27A0"/>
    <w:rsid w:val="009F28F1"/>
    <w:rsid w:val="009F2B19"/>
    <w:rsid w:val="009F2D50"/>
    <w:rsid w:val="009F2F9D"/>
    <w:rsid w:val="009F30FB"/>
    <w:rsid w:val="009F333E"/>
    <w:rsid w:val="009F33A3"/>
    <w:rsid w:val="009F36BA"/>
    <w:rsid w:val="009F3733"/>
    <w:rsid w:val="009F379F"/>
    <w:rsid w:val="009F3839"/>
    <w:rsid w:val="009F3987"/>
    <w:rsid w:val="009F3A37"/>
    <w:rsid w:val="009F3C49"/>
    <w:rsid w:val="009F3E01"/>
    <w:rsid w:val="009F40A7"/>
    <w:rsid w:val="009F40DC"/>
    <w:rsid w:val="009F41AB"/>
    <w:rsid w:val="009F44A2"/>
    <w:rsid w:val="009F4728"/>
    <w:rsid w:val="009F4B1A"/>
    <w:rsid w:val="009F4E24"/>
    <w:rsid w:val="009F4E85"/>
    <w:rsid w:val="009F4FE7"/>
    <w:rsid w:val="009F5291"/>
    <w:rsid w:val="009F5568"/>
    <w:rsid w:val="009F5696"/>
    <w:rsid w:val="009F56C7"/>
    <w:rsid w:val="009F580A"/>
    <w:rsid w:val="009F59F9"/>
    <w:rsid w:val="009F5B1B"/>
    <w:rsid w:val="009F5C63"/>
    <w:rsid w:val="009F6208"/>
    <w:rsid w:val="009F62EE"/>
    <w:rsid w:val="009F63A7"/>
    <w:rsid w:val="009F63BD"/>
    <w:rsid w:val="009F67F7"/>
    <w:rsid w:val="009F6806"/>
    <w:rsid w:val="009F6873"/>
    <w:rsid w:val="009F6A06"/>
    <w:rsid w:val="009F6A34"/>
    <w:rsid w:val="009F6BE0"/>
    <w:rsid w:val="009F6E42"/>
    <w:rsid w:val="009F6F46"/>
    <w:rsid w:val="009F701C"/>
    <w:rsid w:val="009F73C5"/>
    <w:rsid w:val="009F7999"/>
    <w:rsid w:val="009F7C49"/>
    <w:rsid w:val="009F7C97"/>
    <w:rsid w:val="009F7D27"/>
    <w:rsid w:val="009F7DF4"/>
    <w:rsid w:val="009F7F3D"/>
    <w:rsid w:val="00A000AF"/>
    <w:rsid w:val="00A0015D"/>
    <w:rsid w:val="00A006C4"/>
    <w:rsid w:val="00A00777"/>
    <w:rsid w:val="00A007E4"/>
    <w:rsid w:val="00A007FB"/>
    <w:rsid w:val="00A00A62"/>
    <w:rsid w:val="00A00A7D"/>
    <w:rsid w:val="00A00B3A"/>
    <w:rsid w:val="00A00D5C"/>
    <w:rsid w:val="00A00EDA"/>
    <w:rsid w:val="00A01168"/>
    <w:rsid w:val="00A01272"/>
    <w:rsid w:val="00A012FA"/>
    <w:rsid w:val="00A013C9"/>
    <w:rsid w:val="00A0154E"/>
    <w:rsid w:val="00A015BD"/>
    <w:rsid w:val="00A015F9"/>
    <w:rsid w:val="00A01BCA"/>
    <w:rsid w:val="00A02026"/>
    <w:rsid w:val="00A0207D"/>
    <w:rsid w:val="00A0215A"/>
    <w:rsid w:val="00A0216C"/>
    <w:rsid w:val="00A02364"/>
    <w:rsid w:val="00A02446"/>
    <w:rsid w:val="00A02A29"/>
    <w:rsid w:val="00A02A48"/>
    <w:rsid w:val="00A02D64"/>
    <w:rsid w:val="00A02E04"/>
    <w:rsid w:val="00A02EBE"/>
    <w:rsid w:val="00A02EDA"/>
    <w:rsid w:val="00A0354E"/>
    <w:rsid w:val="00A035BB"/>
    <w:rsid w:val="00A035E7"/>
    <w:rsid w:val="00A0373D"/>
    <w:rsid w:val="00A03BB8"/>
    <w:rsid w:val="00A03C29"/>
    <w:rsid w:val="00A03CF4"/>
    <w:rsid w:val="00A03E0E"/>
    <w:rsid w:val="00A0403E"/>
    <w:rsid w:val="00A0421C"/>
    <w:rsid w:val="00A0425D"/>
    <w:rsid w:val="00A044CB"/>
    <w:rsid w:val="00A0485C"/>
    <w:rsid w:val="00A0491A"/>
    <w:rsid w:val="00A04A8A"/>
    <w:rsid w:val="00A04C4A"/>
    <w:rsid w:val="00A04DD6"/>
    <w:rsid w:val="00A0533D"/>
    <w:rsid w:val="00A055A8"/>
    <w:rsid w:val="00A057B3"/>
    <w:rsid w:val="00A05834"/>
    <w:rsid w:val="00A05958"/>
    <w:rsid w:val="00A059A1"/>
    <w:rsid w:val="00A059C4"/>
    <w:rsid w:val="00A05A8D"/>
    <w:rsid w:val="00A05B21"/>
    <w:rsid w:val="00A05E91"/>
    <w:rsid w:val="00A05F7E"/>
    <w:rsid w:val="00A06333"/>
    <w:rsid w:val="00A06388"/>
    <w:rsid w:val="00A06648"/>
    <w:rsid w:val="00A06674"/>
    <w:rsid w:val="00A0676B"/>
    <w:rsid w:val="00A06783"/>
    <w:rsid w:val="00A06924"/>
    <w:rsid w:val="00A06B3B"/>
    <w:rsid w:val="00A06E65"/>
    <w:rsid w:val="00A06F2C"/>
    <w:rsid w:val="00A06FAF"/>
    <w:rsid w:val="00A07136"/>
    <w:rsid w:val="00A0718B"/>
    <w:rsid w:val="00A072D6"/>
    <w:rsid w:val="00A075CF"/>
    <w:rsid w:val="00A07671"/>
    <w:rsid w:val="00A07820"/>
    <w:rsid w:val="00A078E5"/>
    <w:rsid w:val="00A079BF"/>
    <w:rsid w:val="00A07B66"/>
    <w:rsid w:val="00A07E8D"/>
    <w:rsid w:val="00A10043"/>
    <w:rsid w:val="00A10357"/>
    <w:rsid w:val="00A1056A"/>
    <w:rsid w:val="00A10F44"/>
    <w:rsid w:val="00A10F55"/>
    <w:rsid w:val="00A10F7B"/>
    <w:rsid w:val="00A1104A"/>
    <w:rsid w:val="00A11514"/>
    <w:rsid w:val="00A11563"/>
    <w:rsid w:val="00A115C3"/>
    <w:rsid w:val="00A11B38"/>
    <w:rsid w:val="00A1213B"/>
    <w:rsid w:val="00A12535"/>
    <w:rsid w:val="00A129DB"/>
    <w:rsid w:val="00A12B47"/>
    <w:rsid w:val="00A12B90"/>
    <w:rsid w:val="00A12CFD"/>
    <w:rsid w:val="00A13445"/>
    <w:rsid w:val="00A13570"/>
    <w:rsid w:val="00A136AC"/>
    <w:rsid w:val="00A13792"/>
    <w:rsid w:val="00A13834"/>
    <w:rsid w:val="00A13E01"/>
    <w:rsid w:val="00A13E91"/>
    <w:rsid w:val="00A13EC5"/>
    <w:rsid w:val="00A13FE5"/>
    <w:rsid w:val="00A14090"/>
    <w:rsid w:val="00A14169"/>
    <w:rsid w:val="00A1419E"/>
    <w:rsid w:val="00A1434C"/>
    <w:rsid w:val="00A1440F"/>
    <w:rsid w:val="00A14715"/>
    <w:rsid w:val="00A14C17"/>
    <w:rsid w:val="00A14F09"/>
    <w:rsid w:val="00A1512F"/>
    <w:rsid w:val="00A15232"/>
    <w:rsid w:val="00A154B0"/>
    <w:rsid w:val="00A154BC"/>
    <w:rsid w:val="00A15E0E"/>
    <w:rsid w:val="00A15EE4"/>
    <w:rsid w:val="00A16286"/>
    <w:rsid w:val="00A16680"/>
    <w:rsid w:val="00A167AC"/>
    <w:rsid w:val="00A168D9"/>
    <w:rsid w:val="00A169C3"/>
    <w:rsid w:val="00A170E2"/>
    <w:rsid w:val="00A171BA"/>
    <w:rsid w:val="00A1731B"/>
    <w:rsid w:val="00A174E2"/>
    <w:rsid w:val="00A177EC"/>
    <w:rsid w:val="00A17975"/>
    <w:rsid w:val="00A17F6F"/>
    <w:rsid w:val="00A201C4"/>
    <w:rsid w:val="00A20722"/>
    <w:rsid w:val="00A20A27"/>
    <w:rsid w:val="00A20AEE"/>
    <w:rsid w:val="00A20D2C"/>
    <w:rsid w:val="00A20EA9"/>
    <w:rsid w:val="00A21084"/>
    <w:rsid w:val="00A210F9"/>
    <w:rsid w:val="00A211D8"/>
    <w:rsid w:val="00A212A2"/>
    <w:rsid w:val="00A21698"/>
    <w:rsid w:val="00A2189D"/>
    <w:rsid w:val="00A2198C"/>
    <w:rsid w:val="00A21A54"/>
    <w:rsid w:val="00A21D23"/>
    <w:rsid w:val="00A22097"/>
    <w:rsid w:val="00A220C8"/>
    <w:rsid w:val="00A22294"/>
    <w:rsid w:val="00A22351"/>
    <w:rsid w:val="00A226C5"/>
    <w:rsid w:val="00A22704"/>
    <w:rsid w:val="00A229BD"/>
    <w:rsid w:val="00A22C69"/>
    <w:rsid w:val="00A22CB1"/>
    <w:rsid w:val="00A2315F"/>
    <w:rsid w:val="00A23207"/>
    <w:rsid w:val="00A239E7"/>
    <w:rsid w:val="00A23ABE"/>
    <w:rsid w:val="00A23AC3"/>
    <w:rsid w:val="00A23AF3"/>
    <w:rsid w:val="00A23B2E"/>
    <w:rsid w:val="00A23EE2"/>
    <w:rsid w:val="00A23EEB"/>
    <w:rsid w:val="00A242AE"/>
    <w:rsid w:val="00A24737"/>
    <w:rsid w:val="00A24961"/>
    <w:rsid w:val="00A24E89"/>
    <w:rsid w:val="00A24EE1"/>
    <w:rsid w:val="00A24F28"/>
    <w:rsid w:val="00A2506C"/>
    <w:rsid w:val="00A250BA"/>
    <w:rsid w:val="00A2520B"/>
    <w:rsid w:val="00A25289"/>
    <w:rsid w:val="00A254C2"/>
    <w:rsid w:val="00A2565E"/>
    <w:rsid w:val="00A25817"/>
    <w:rsid w:val="00A25878"/>
    <w:rsid w:val="00A25C0D"/>
    <w:rsid w:val="00A2609D"/>
    <w:rsid w:val="00A26576"/>
    <w:rsid w:val="00A2662E"/>
    <w:rsid w:val="00A26908"/>
    <w:rsid w:val="00A269B7"/>
    <w:rsid w:val="00A269FF"/>
    <w:rsid w:val="00A26AFE"/>
    <w:rsid w:val="00A26BDA"/>
    <w:rsid w:val="00A26D4C"/>
    <w:rsid w:val="00A26DD0"/>
    <w:rsid w:val="00A2715F"/>
    <w:rsid w:val="00A271A9"/>
    <w:rsid w:val="00A273C8"/>
    <w:rsid w:val="00A275DE"/>
    <w:rsid w:val="00A276F0"/>
    <w:rsid w:val="00A279D5"/>
    <w:rsid w:val="00A27F7D"/>
    <w:rsid w:val="00A30384"/>
    <w:rsid w:val="00A3065D"/>
    <w:rsid w:val="00A307FA"/>
    <w:rsid w:val="00A30850"/>
    <w:rsid w:val="00A30C73"/>
    <w:rsid w:val="00A30E2A"/>
    <w:rsid w:val="00A30F07"/>
    <w:rsid w:val="00A31220"/>
    <w:rsid w:val="00A31234"/>
    <w:rsid w:val="00A3144E"/>
    <w:rsid w:val="00A3150D"/>
    <w:rsid w:val="00A3187D"/>
    <w:rsid w:val="00A319E8"/>
    <w:rsid w:val="00A31CBD"/>
    <w:rsid w:val="00A32244"/>
    <w:rsid w:val="00A32250"/>
    <w:rsid w:val="00A325C2"/>
    <w:rsid w:val="00A32C0C"/>
    <w:rsid w:val="00A32C25"/>
    <w:rsid w:val="00A32F70"/>
    <w:rsid w:val="00A33349"/>
    <w:rsid w:val="00A33727"/>
    <w:rsid w:val="00A33772"/>
    <w:rsid w:val="00A3382F"/>
    <w:rsid w:val="00A33A0A"/>
    <w:rsid w:val="00A33A14"/>
    <w:rsid w:val="00A33CC9"/>
    <w:rsid w:val="00A33D39"/>
    <w:rsid w:val="00A33F52"/>
    <w:rsid w:val="00A34295"/>
    <w:rsid w:val="00A345BA"/>
    <w:rsid w:val="00A34C46"/>
    <w:rsid w:val="00A3505A"/>
    <w:rsid w:val="00A35076"/>
    <w:rsid w:val="00A352DD"/>
    <w:rsid w:val="00A353C8"/>
    <w:rsid w:val="00A35485"/>
    <w:rsid w:val="00A3572B"/>
    <w:rsid w:val="00A3581F"/>
    <w:rsid w:val="00A35C6B"/>
    <w:rsid w:val="00A35FEE"/>
    <w:rsid w:val="00A361EE"/>
    <w:rsid w:val="00A36A68"/>
    <w:rsid w:val="00A36B5C"/>
    <w:rsid w:val="00A36F70"/>
    <w:rsid w:val="00A37160"/>
    <w:rsid w:val="00A37834"/>
    <w:rsid w:val="00A37905"/>
    <w:rsid w:val="00A37A82"/>
    <w:rsid w:val="00A37B1D"/>
    <w:rsid w:val="00A37B3D"/>
    <w:rsid w:val="00A37C66"/>
    <w:rsid w:val="00A37D18"/>
    <w:rsid w:val="00A37D1F"/>
    <w:rsid w:val="00A37D72"/>
    <w:rsid w:val="00A37DAB"/>
    <w:rsid w:val="00A37EB5"/>
    <w:rsid w:val="00A37FF2"/>
    <w:rsid w:val="00A40050"/>
    <w:rsid w:val="00A402AF"/>
    <w:rsid w:val="00A40372"/>
    <w:rsid w:val="00A403CD"/>
    <w:rsid w:val="00A40453"/>
    <w:rsid w:val="00A404DD"/>
    <w:rsid w:val="00A406B5"/>
    <w:rsid w:val="00A4091D"/>
    <w:rsid w:val="00A4096E"/>
    <w:rsid w:val="00A40B0C"/>
    <w:rsid w:val="00A40E08"/>
    <w:rsid w:val="00A40F47"/>
    <w:rsid w:val="00A410B1"/>
    <w:rsid w:val="00A410C8"/>
    <w:rsid w:val="00A415E0"/>
    <w:rsid w:val="00A41762"/>
    <w:rsid w:val="00A417A8"/>
    <w:rsid w:val="00A417CE"/>
    <w:rsid w:val="00A419A1"/>
    <w:rsid w:val="00A41B95"/>
    <w:rsid w:val="00A421FC"/>
    <w:rsid w:val="00A4254F"/>
    <w:rsid w:val="00A426B1"/>
    <w:rsid w:val="00A4272D"/>
    <w:rsid w:val="00A429D0"/>
    <w:rsid w:val="00A42C8B"/>
    <w:rsid w:val="00A42FA4"/>
    <w:rsid w:val="00A42FA7"/>
    <w:rsid w:val="00A43236"/>
    <w:rsid w:val="00A432D7"/>
    <w:rsid w:val="00A435D1"/>
    <w:rsid w:val="00A4369C"/>
    <w:rsid w:val="00A438DB"/>
    <w:rsid w:val="00A4395D"/>
    <w:rsid w:val="00A439ED"/>
    <w:rsid w:val="00A43AF4"/>
    <w:rsid w:val="00A43B30"/>
    <w:rsid w:val="00A43C22"/>
    <w:rsid w:val="00A43E6F"/>
    <w:rsid w:val="00A44185"/>
    <w:rsid w:val="00A4446A"/>
    <w:rsid w:val="00A4448F"/>
    <w:rsid w:val="00A44A9B"/>
    <w:rsid w:val="00A44BB1"/>
    <w:rsid w:val="00A44C78"/>
    <w:rsid w:val="00A44D8E"/>
    <w:rsid w:val="00A45231"/>
    <w:rsid w:val="00A4534B"/>
    <w:rsid w:val="00A456E6"/>
    <w:rsid w:val="00A456FB"/>
    <w:rsid w:val="00A457FE"/>
    <w:rsid w:val="00A45898"/>
    <w:rsid w:val="00A45CD5"/>
    <w:rsid w:val="00A45D28"/>
    <w:rsid w:val="00A45D3E"/>
    <w:rsid w:val="00A45E73"/>
    <w:rsid w:val="00A46169"/>
    <w:rsid w:val="00A462F2"/>
    <w:rsid w:val="00A4669C"/>
    <w:rsid w:val="00A469CF"/>
    <w:rsid w:val="00A46FBD"/>
    <w:rsid w:val="00A47336"/>
    <w:rsid w:val="00A478D5"/>
    <w:rsid w:val="00A478F0"/>
    <w:rsid w:val="00A47A34"/>
    <w:rsid w:val="00A47ABF"/>
    <w:rsid w:val="00A47AFA"/>
    <w:rsid w:val="00A504D1"/>
    <w:rsid w:val="00A50769"/>
    <w:rsid w:val="00A50819"/>
    <w:rsid w:val="00A50A74"/>
    <w:rsid w:val="00A50D69"/>
    <w:rsid w:val="00A50ED5"/>
    <w:rsid w:val="00A511BD"/>
    <w:rsid w:val="00A5170C"/>
    <w:rsid w:val="00A51A4A"/>
    <w:rsid w:val="00A51B82"/>
    <w:rsid w:val="00A51D12"/>
    <w:rsid w:val="00A51DC6"/>
    <w:rsid w:val="00A52220"/>
    <w:rsid w:val="00A52473"/>
    <w:rsid w:val="00A52AAA"/>
    <w:rsid w:val="00A52EB2"/>
    <w:rsid w:val="00A52FBB"/>
    <w:rsid w:val="00A53095"/>
    <w:rsid w:val="00A533D8"/>
    <w:rsid w:val="00A537D3"/>
    <w:rsid w:val="00A53BAD"/>
    <w:rsid w:val="00A53CFA"/>
    <w:rsid w:val="00A53D1E"/>
    <w:rsid w:val="00A53FAC"/>
    <w:rsid w:val="00A5405D"/>
    <w:rsid w:val="00A541FF"/>
    <w:rsid w:val="00A54566"/>
    <w:rsid w:val="00A54ADA"/>
    <w:rsid w:val="00A54AFA"/>
    <w:rsid w:val="00A54E02"/>
    <w:rsid w:val="00A54FD1"/>
    <w:rsid w:val="00A55391"/>
    <w:rsid w:val="00A55868"/>
    <w:rsid w:val="00A55EF0"/>
    <w:rsid w:val="00A56323"/>
    <w:rsid w:val="00A5655B"/>
    <w:rsid w:val="00A56565"/>
    <w:rsid w:val="00A56702"/>
    <w:rsid w:val="00A5673C"/>
    <w:rsid w:val="00A56831"/>
    <w:rsid w:val="00A569A5"/>
    <w:rsid w:val="00A56A85"/>
    <w:rsid w:val="00A56E13"/>
    <w:rsid w:val="00A56ED9"/>
    <w:rsid w:val="00A56F6E"/>
    <w:rsid w:val="00A5707B"/>
    <w:rsid w:val="00A5728A"/>
    <w:rsid w:val="00A5730E"/>
    <w:rsid w:val="00A57381"/>
    <w:rsid w:val="00A577BA"/>
    <w:rsid w:val="00A57852"/>
    <w:rsid w:val="00A57D4F"/>
    <w:rsid w:val="00A57E6D"/>
    <w:rsid w:val="00A57EFD"/>
    <w:rsid w:val="00A6021A"/>
    <w:rsid w:val="00A605C5"/>
    <w:rsid w:val="00A60A98"/>
    <w:rsid w:val="00A60B99"/>
    <w:rsid w:val="00A60BB9"/>
    <w:rsid w:val="00A60E52"/>
    <w:rsid w:val="00A61125"/>
    <w:rsid w:val="00A61252"/>
    <w:rsid w:val="00A61446"/>
    <w:rsid w:val="00A61480"/>
    <w:rsid w:val="00A61592"/>
    <w:rsid w:val="00A61B0E"/>
    <w:rsid w:val="00A61C4F"/>
    <w:rsid w:val="00A61C51"/>
    <w:rsid w:val="00A61C81"/>
    <w:rsid w:val="00A61F88"/>
    <w:rsid w:val="00A6221B"/>
    <w:rsid w:val="00A628C8"/>
    <w:rsid w:val="00A629A7"/>
    <w:rsid w:val="00A629E2"/>
    <w:rsid w:val="00A62B11"/>
    <w:rsid w:val="00A62C6B"/>
    <w:rsid w:val="00A62DB7"/>
    <w:rsid w:val="00A62F3E"/>
    <w:rsid w:val="00A6319E"/>
    <w:rsid w:val="00A6321C"/>
    <w:rsid w:val="00A6362C"/>
    <w:rsid w:val="00A637FC"/>
    <w:rsid w:val="00A6385A"/>
    <w:rsid w:val="00A63A8E"/>
    <w:rsid w:val="00A63D21"/>
    <w:rsid w:val="00A64259"/>
    <w:rsid w:val="00A64325"/>
    <w:rsid w:val="00A64464"/>
    <w:rsid w:val="00A6494A"/>
    <w:rsid w:val="00A649B8"/>
    <w:rsid w:val="00A64BEE"/>
    <w:rsid w:val="00A64D91"/>
    <w:rsid w:val="00A64F04"/>
    <w:rsid w:val="00A650F7"/>
    <w:rsid w:val="00A65276"/>
    <w:rsid w:val="00A65328"/>
    <w:rsid w:val="00A653B1"/>
    <w:rsid w:val="00A656D6"/>
    <w:rsid w:val="00A658A8"/>
    <w:rsid w:val="00A6599B"/>
    <w:rsid w:val="00A65A3A"/>
    <w:rsid w:val="00A65E72"/>
    <w:rsid w:val="00A65E93"/>
    <w:rsid w:val="00A65F38"/>
    <w:rsid w:val="00A65F5D"/>
    <w:rsid w:val="00A66120"/>
    <w:rsid w:val="00A66195"/>
    <w:rsid w:val="00A66577"/>
    <w:rsid w:val="00A665CC"/>
    <w:rsid w:val="00A666D6"/>
    <w:rsid w:val="00A66805"/>
    <w:rsid w:val="00A66883"/>
    <w:rsid w:val="00A66A68"/>
    <w:rsid w:val="00A66B2D"/>
    <w:rsid w:val="00A66C9F"/>
    <w:rsid w:val="00A670C7"/>
    <w:rsid w:val="00A670CD"/>
    <w:rsid w:val="00A671C3"/>
    <w:rsid w:val="00A671EC"/>
    <w:rsid w:val="00A67237"/>
    <w:rsid w:val="00A673CA"/>
    <w:rsid w:val="00A67479"/>
    <w:rsid w:val="00A675A7"/>
    <w:rsid w:val="00A67653"/>
    <w:rsid w:val="00A67DB5"/>
    <w:rsid w:val="00A67FAF"/>
    <w:rsid w:val="00A701E5"/>
    <w:rsid w:val="00A7031C"/>
    <w:rsid w:val="00A70339"/>
    <w:rsid w:val="00A70447"/>
    <w:rsid w:val="00A7075C"/>
    <w:rsid w:val="00A70A02"/>
    <w:rsid w:val="00A70ACA"/>
    <w:rsid w:val="00A70AE7"/>
    <w:rsid w:val="00A70D96"/>
    <w:rsid w:val="00A70E62"/>
    <w:rsid w:val="00A70FC1"/>
    <w:rsid w:val="00A71082"/>
    <w:rsid w:val="00A71106"/>
    <w:rsid w:val="00A711D9"/>
    <w:rsid w:val="00A713E9"/>
    <w:rsid w:val="00A7145E"/>
    <w:rsid w:val="00A714E9"/>
    <w:rsid w:val="00A715C5"/>
    <w:rsid w:val="00A71A05"/>
    <w:rsid w:val="00A71B7E"/>
    <w:rsid w:val="00A71C93"/>
    <w:rsid w:val="00A71C9B"/>
    <w:rsid w:val="00A71EF3"/>
    <w:rsid w:val="00A72102"/>
    <w:rsid w:val="00A72225"/>
    <w:rsid w:val="00A724B6"/>
    <w:rsid w:val="00A72501"/>
    <w:rsid w:val="00A72529"/>
    <w:rsid w:val="00A72535"/>
    <w:rsid w:val="00A725A9"/>
    <w:rsid w:val="00A7283D"/>
    <w:rsid w:val="00A72A45"/>
    <w:rsid w:val="00A72BFE"/>
    <w:rsid w:val="00A72C35"/>
    <w:rsid w:val="00A72CC5"/>
    <w:rsid w:val="00A72D70"/>
    <w:rsid w:val="00A72E36"/>
    <w:rsid w:val="00A73071"/>
    <w:rsid w:val="00A73149"/>
    <w:rsid w:val="00A73228"/>
    <w:rsid w:val="00A733AE"/>
    <w:rsid w:val="00A733E9"/>
    <w:rsid w:val="00A734F9"/>
    <w:rsid w:val="00A7391A"/>
    <w:rsid w:val="00A739A3"/>
    <w:rsid w:val="00A73A6E"/>
    <w:rsid w:val="00A73AC2"/>
    <w:rsid w:val="00A73BA8"/>
    <w:rsid w:val="00A73D38"/>
    <w:rsid w:val="00A73E1A"/>
    <w:rsid w:val="00A73E20"/>
    <w:rsid w:val="00A73FB0"/>
    <w:rsid w:val="00A7419D"/>
    <w:rsid w:val="00A74508"/>
    <w:rsid w:val="00A74726"/>
    <w:rsid w:val="00A748A2"/>
    <w:rsid w:val="00A74CFA"/>
    <w:rsid w:val="00A74E16"/>
    <w:rsid w:val="00A75082"/>
    <w:rsid w:val="00A75214"/>
    <w:rsid w:val="00A7535A"/>
    <w:rsid w:val="00A75A25"/>
    <w:rsid w:val="00A75B2D"/>
    <w:rsid w:val="00A75DEE"/>
    <w:rsid w:val="00A75EBA"/>
    <w:rsid w:val="00A76067"/>
    <w:rsid w:val="00A7606E"/>
    <w:rsid w:val="00A764FE"/>
    <w:rsid w:val="00A767FF"/>
    <w:rsid w:val="00A76851"/>
    <w:rsid w:val="00A769CE"/>
    <w:rsid w:val="00A76C5B"/>
    <w:rsid w:val="00A76CCC"/>
    <w:rsid w:val="00A76F08"/>
    <w:rsid w:val="00A77638"/>
    <w:rsid w:val="00A779B5"/>
    <w:rsid w:val="00A77D41"/>
    <w:rsid w:val="00A8037B"/>
    <w:rsid w:val="00A804B6"/>
    <w:rsid w:val="00A8072D"/>
    <w:rsid w:val="00A80E98"/>
    <w:rsid w:val="00A810BC"/>
    <w:rsid w:val="00A81697"/>
    <w:rsid w:val="00A816CA"/>
    <w:rsid w:val="00A81721"/>
    <w:rsid w:val="00A81985"/>
    <w:rsid w:val="00A81C22"/>
    <w:rsid w:val="00A81FD4"/>
    <w:rsid w:val="00A8216C"/>
    <w:rsid w:val="00A824FA"/>
    <w:rsid w:val="00A82F1B"/>
    <w:rsid w:val="00A82F63"/>
    <w:rsid w:val="00A8301C"/>
    <w:rsid w:val="00A8337A"/>
    <w:rsid w:val="00A83441"/>
    <w:rsid w:val="00A83469"/>
    <w:rsid w:val="00A8351A"/>
    <w:rsid w:val="00A835D7"/>
    <w:rsid w:val="00A83DBE"/>
    <w:rsid w:val="00A83EC2"/>
    <w:rsid w:val="00A840E3"/>
    <w:rsid w:val="00A841FD"/>
    <w:rsid w:val="00A8456C"/>
    <w:rsid w:val="00A845EB"/>
    <w:rsid w:val="00A8466B"/>
    <w:rsid w:val="00A849F7"/>
    <w:rsid w:val="00A84BC9"/>
    <w:rsid w:val="00A84BCF"/>
    <w:rsid w:val="00A84C96"/>
    <w:rsid w:val="00A84D4E"/>
    <w:rsid w:val="00A84DA2"/>
    <w:rsid w:val="00A84FB4"/>
    <w:rsid w:val="00A8524B"/>
    <w:rsid w:val="00A853B6"/>
    <w:rsid w:val="00A859B5"/>
    <w:rsid w:val="00A85A5F"/>
    <w:rsid w:val="00A85AB3"/>
    <w:rsid w:val="00A85C42"/>
    <w:rsid w:val="00A85E1C"/>
    <w:rsid w:val="00A8640A"/>
    <w:rsid w:val="00A865A8"/>
    <w:rsid w:val="00A86673"/>
    <w:rsid w:val="00A8679A"/>
    <w:rsid w:val="00A86B07"/>
    <w:rsid w:val="00A86E29"/>
    <w:rsid w:val="00A875FE"/>
    <w:rsid w:val="00A87987"/>
    <w:rsid w:val="00A87A93"/>
    <w:rsid w:val="00A87D2D"/>
    <w:rsid w:val="00A87EFB"/>
    <w:rsid w:val="00A87F4C"/>
    <w:rsid w:val="00A87F52"/>
    <w:rsid w:val="00A901F5"/>
    <w:rsid w:val="00A903BE"/>
    <w:rsid w:val="00A905F9"/>
    <w:rsid w:val="00A90662"/>
    <w:rsid w:val="00A908A5"/>
    <w:rsid w:val="00A90933"/>
    <w:rsid w:val="00A90A3D"/>
    <w:rsid w:val="00A90F81"/>
    <w:rsid w:val="00A913FD"/>
    <w:rsid w:val="00A9143A"/>
    <w:rsid w:val="00A915F9"/>
    <w:rsid w:val="00A91800"/>
    <w:rsid w:val="00A919CE"/>
    <w:rsid w:val="00A91D92"/>
    <w:rsid w:val="00A91D9B"/>
    <w:rsid w:val="00A92117"/>
    <w:rsid w:val="00A9228D"/>
    <w:rsid w:val="00A92317"/>
    <w:rsid w:val="00A926B9"/>
    <w:rsid w:val="00A926BC"/>
    <w:rsid w:val="00A92859"/>
    <w:rsid w:val="00A92AF8"/>
    <w:rsid w:val="00A93124"/>
    <w:rsid w:val="00A93634"/>
    <w:rsid w:val="00A936F8"/>
    <w:rsid w:val="00A93A6F"/>
    <w:rsid w:val="00A94085"/>
    <w:rsid w:val="00A947F2"/>
    <w:rsid w:val="00A94DB4"/>
    <w:rsid w:val="00A94E6B"/>
    <w:rsid w:val="00A94E78"/>
    <w:rsid w:val="00A951E1"/>
    <w:rsid w:val="00A9534A"/>
    <w:rsid w:val="00A953E1"/>
    <w:rsid w:val="00A957ED"/>
    <w:rsid w:val="00A9597D"/>
    <w:rsid w:val="00A959FF"/>
    <w:rsid w:val="00A95B14"/>
    <w:rsid w:val="00A95BE7"/>
    <w:rsid w:val="00A95CBF"/>
    <w:rsid w:val="00A95E99"/>
    <w:rsid w:val="00A9603F"/>
    <w:rsid w:val="00A960AD"/>
    <w:rsid w:val="00A9628C"/>
    <w:rsid w:val="00A9629D"/>
    <w:rsid w:val="00A96351"/>
    <w:rsid w:val="00A97353"/>
    <w:rsid w:val="00A97472"/>
    <w:rsid w:val="00A9750D"/>
    <w:rsid w:val="00A97739"/>
    <w:rsid w:val="00A9793B"/>
    <w:rsid w:val="00A97996"/>
    <w:rsid w:val="00A979CB"/>
    <w:rsid w:val="00A97BDA"/>
    <w:rsid w:val="00A97CC7"/>
    <w:rsid w:val="00A97E7D"/>
    <w:rsid w:val="00AA00CC"/>
    <w:rsid w:val="00AA026E"/>
    <w:rsid w:val="00AA04FA"/>
    <w:rsid w:val="00AA0630"/>
    <w:rsid w:val="00AA06AD"/>
    <w:rsid w:val="00AA0744"/>
    <w:rsid w:val="00AA0A3B"/>
    <w:rsid w:val="00AA0B9C"/>
    <w:rsid w:val="00AA1465"/>
    <w:rsid w:val="00AA1472"/>
    <w:rsid w:val="00AA147C"/>
    <w:rsid w:val="00AA1756"/>
    <w:rsid w:val="00AA1DA8"/>
    <w:rsid w:val="00AA22AE"/>
    <w:rsid w:val="00AA23EE"/>
    <w:rsid w:val="00AA2560"/>
    <w:rsid w:val="00AA274C"/>
    <w:rsid w:val="00AA2A10"/>
    <w:rsid w:val="00AA2C62"/>
    <w:rsid w:val="00AA2CFE"/>
    <w:rsid w:val="00AA312D"/>
    <w:rsid w:val="00AA3520"/>
    <w:rsid w:val="00AA352B"/>
    <w:rsid w:val="00AA3576"/>
    <w:rsid w:val="00AA3587"/>
    <w:rsid w:val="00AA35AB"/>
    <w:rsid w:val="00AA3602"/>
    <w:rsid w:val="00AA418C"/>
    <w:rsid w:val="00AA42B5"/>
    <w:rsid w:val="00AA4360"/>
    <w:rsid w:val="00AA43CD"/>
    <w:rsid w:val="00AA443B"/>
    <w:rsid w:val="00AA4475"/>
    <w:rsid w:val="00AA473D"/>
    <w:rsid w:val="00AA4B72"/>
    <w:rsid w:val="00AA4B9A"/>
    <w:rsid w:val="00AA4CCC"/>
    <w:rsid w:val="00AA4DD7"/>
    <w:rsid w:val="00AA5092"/>
    <w:rsid w:val="00AA537D"/>
    <w:rsid w:val="00AA53CF"/>
    <w:rsid w:val="00AA5531"/>
    <w:rsid w:val="00AA56B0"/>
    <w:rsid w:val="00AA57D7"/>
    <w:rsid w:val="00AA5829"/>
    <w:rsid w:val="00AA5C42"/>
    <w:rsid w:val="00AA5CC0"/>
    <w:rsid w:val="00AA61F9"/>
    <w:rsid w:val="00AA62F7"/>
    <w:rsid w:val="00AA6456"/>
    <w:rsid w:val="00AA6571"/>
    <w:rsid w:val="00AA68A1"/>
    <w:rsid w:val="00AA68E2"/>
    <w:rsid w:val="00AA6A18"/>
    <w:rsid w:val="00AA6A72"/>
    <w:rsid w:val="00AA6A8E"/>
    <w:rsid w:val="00AA6F28"/>
    <w:rsid w:val="00AA6FB9"/>
    <w:rsid w:val="00AA7397"/>
    <w:rsid w:val="00AA7685"/>
    <w:rsid w:val="00AA7AE1"/>
    <w:rsid w:val="00AA7E29"/>
    <w:rsid w:val="00AB0038"/>
    <w:rsid w:val="00AB00D0"/>
    <w:rsid w:val="00AB0368"/>
    <w:rsid w:val="00AB07CD"/>
    <w:rsid w:val="00AB09CB"/>
    <w:rsid w:val="00AB0B33"/>
    <w:rsid w:val="00AB0CD5"/>
    <w:rsid w:val="00AB0F21"/>
    <w:rsid w:val="00AB1483"/>
    <w:rsid w:val="00AB16CB"/>
    <w:rsid w:val="00AB1AC5"/>
    <w:rsid w:val="00AB1BAE"/>
    <w:rsid w:val="00AB1E8B"/>
    <w:rsid w:val="00AB22D2"/>
    <w:rsid w:val="00AB2489"/>
    <w:rsid w:val="00AB2B0A"/>
    <w:rsid w:val="00AB2C08"/>
    <w:rsid w:val="00AB2D6C"/>
    <w:rsid w:val="00AB2DC7"/>
    <w:rsid w:val="00AB3075"/>
    <w:rsid w:val="00AB3270"/>
    <w:rsid w:val="00AB33D1"/>
    <w:rsid w:val="00AB3795"/>
    <w:rsid w:val="00AB39A4"/>
    <w:rsid w:val="00AB3C8C"/>
    <w:rsid w:val="00AB400E"/>
    <w:rsid w:val="00AB4234"/>
    <w:rsid w:val="00AB44AD"/>
    <w:rsid w:val="00AB47C8"/>
    <w:rsid w:val="00AB4FB0"/>
    <w:rsid w:val="00AB4FDA"/>
    <w:rsid w:val="00AB5058"/>
    <w:rsid w:val="00AB52DA"/>
    <w:rsid w:val="00AB53E6"/>
    <w:rsid w:val="00AB54AA"/>
    <w:rsid w:val="00AB5507"/>
    <w:rsid w:val="00AB5A24"/>
    <w:rsid w:val="00AB5EF1"/>
    <w:rsid w:val="00AB6069"/>
    <w:rsid w:val="00AB613A"/>
    <w:rsid w:val="00AB636F"/>
    <w:rsid w:val="00AB657B"/>
    <w:rsid w:val="00AB6E13"/>
    <w:rsid w:val="00AB6F1C"/>
    <w:rsid w:val="00AB6FF5"/>
    <w:rsid w:val="00AB7751"/>
    <w:rsid w:val="00AB79BC"/>
    <w:rsid w:val="00AC0058"/>
    <w:rsid w:val="00AC006E"/>
    <w:rsid w:val="00AC0456"/>
    <w:rsid w:val="00AC0E13"/>
    <w:rsid w:val="00AC1078"/>
    <w:rsid w:val="00AC1156"/>
    <w:rsid w:val="00AC13D0"/>
    <w:rsid w:val="00AC1459"/>
    <w:rsid w:val="00AC166B"/>
    <w:rsid w:val="00AC1C3B"/>
    <w:rsid w:val="00AC1C6C"/>
    <w:rsid w:val="00AC1CC4"/>
    <w:rsid w:val="00AC2897"/>
    <w:rsid w:val="00AC29AE"/>
    <w:rsid w:val="00AC2B4A"/>
    <w:rsid w:val="00AC2B9F"/>
    <w:rsid w:val="00AC2C77"/>
    <w:rsid w:val="00AC2F1F"/>
    <w:rsid w:val="00AC2F4C"/>
    <w:rsid w:val="00AC2FA1"/>
    <w:rsid w:val="00AC3127"/>
    <w:rsid w:val="00AC3295"/>
    <w:rsid w:val="00AC33E8"/>
    <w:rsid w:val="00AC36ED"/>
    <w:rsid w:val="00AC385B"/>
    <w:rsid w:val="00AC39E5"/>
    <w:rsid w:val="00AC3CD2"/>
    <w:rsid w:val="00AC3EB7"/>
    <w:rsid w:val="00AC4200"/>
    <w:rsid w:val="00AC4297"/>
    <w:rsid w:val="00AC44EA"/>
    <w:rsid w:val="00AC49BE"/>
    <w:rsid w:val="00AC4A79"/>
    <w:rsid w:val="00AC4B42"/>
    <w:rsid w:val="00AC4CFE"/>
    <w:rsid w:val="00AC4DD1"/>
    <w:rsid w:val="00AC4FD8"/>
    <w:rsid w:val="00AC50FE"/>
    <w:rsid w:val="00AC51A6"/>
    <w:rsid w:val="00AC54F2"/>
    <w:rsid w:val="00AC5783"/>
    <w:rsid w:val="00AC5A69"/>
    <w:rsid w:val="00AC5C43"/>
    <w:rsid w:val="00AC5E12"/>
    <w:rsid w:val="00AC62EF"/>
    <w:rsid w:val="00AC6311"/>
    <w:rsid w:val="00AC642B"/>
    <w:rsid w:val="00AC64BD"/>
    <w:rsid w:val="00AC6993"/>
    <w:rsid w:val="00AC6B24"/>
    <w:rsid w:val="00AC6B5B"/>
    <w:rsid w:val="00AC6C7F"/>
    <w:rsid w:val="00AC6E7D"/>
    <w:rsid w:val="00AC72C0"/>
    <w:rsid w:val="00AC738A"/>
    <w:rsid w:val="00AC76D3"/>
    <w:rsid w:val="00AC771A"/>
    <w:rsid w:val="00AC77E6"/>
    <w:rsid w:val="00AD03E6"/>
    <w:rsid w:val="00AD05E9"/>
    <w:rsid w:val="00AD0EB0"/>
    <w:rsid w:val="00AD0FC5"/>
    <w:rsid w:val="00AD1547"/>
    <w:rsid w:val="00AD1635"/>
    <w:rsid w:val="00AD19BB"/>
    <w:rsid w:val="00AD1C5E"/>
    <w:rsid w:val="00AD1CF2"/>
    <w:rsid w:val="00AD216A"/>
    <w:rsid w:val="00AD2740"/>
    <w:rsid w:val="00AD2A27"/>
    <w:rsid w:val="00AD2E7C"/>
    <w:rsid w:val="00AD2E89"/>
    <w:rsid w:val="00AD2F87"/>
    <w:rsid w:val="00AD3126"/>
    <w:rsid w:val="00AD34EC"/>
    <w:rsid w:val="00AD37EC"/>
    <w:rsid w:val="00AD3948"/>
    <w:rsid w:val="00AD4137"/>
    <w:rsid w:val="00AD47E5"/>
    <w:rsid w:val="00AD4802"/>
    <w:rsid w:val="00AD4A5F"/>
    <w:rsid w:val="00AD4EA9"/>
    <w:rsid w:val="00AD50F3"/>
    <w:rsid w:val="00AD5334"/>
    <w:rsid w:val="00AD53B0"/>
    <w:rsid w:val="00AD5924"/>
    <w:rsid w:val="00AD594D"/>
    <w:rsid w:val="00AD5A7B"/>
    <w:rsid w:val="00AD5C4E"/>
    <w:rsid w:val="00AD5C63"/>
    <w:rsid w:val="00AD5DAA"/>
    <w:rsid w:val="00AD5E8B"/>
    <w:rsid w:val="00AD5F24"/>
    <w:rsid w:val="00AD670A"/>
    <w:rsid w:val="00AD672D"/>
    <w:rsid w:val="00AD6770"/>
    <w:rsid w:val="00AD67E5"/>
    <w:rsid w:val="00AD6972"/>
    <w:rsid w:val="00AD6A51"/>
    <w:rsid w:val="00AD6A5B"/>
    <w:rsid w:val="00AD6E0F"/>
    <w:rsid w:val="00AD6E65"/>
    <w:rsid w:val="00AD71EB"/>
    <w:rsid w:val="00AD75B8"/>
    <w:rsid w:val="00AD7DAC"/>
    <w:rsid w:val="00AD7ECF"/>
    <w:rsid w:val="00AE02A6"/>
    <w:rsid w:val="00AE09AD"/>
    <w:rsid w:val="00AE0C30"/>
    <w:rsid w:val="00AE0CB9"/>
    <w:rsid w:val="00AE0E78"/>
    <w:rsid w:val="00AE0EDD"/>
    <w:rsid w:val="00AE1066"/>
    <w:rsid w:val="00AE10B9"/>
    <w:rsid w:val="00AE12F6"/>
    <w:rsid w:val="00AE1366"/>
    <w:rsid w:val="00AE141D"/>
    <w:rsid w:val="00AE1524"/>
    <w:rsid w:val="00AE17B1"/>
    <w:rsid w:val="00AE183D"/>
    <w:rsid w:val="00AE19B0"/>
    <w:rsid w:val="00AE1AC2"/>
    <w:rsid w:val="00AE1CCE"/>
    <w:rsid w:val="00AE1D47"/>
    <w:rsid w:val="00AE1D8A"/>
    <w:rsid w:val="00AE2AB2"/>
    <w:rsid w:val="00AE2EEB"/>
    <w:rsid w:val="00AE3312"/>
    <w:rsid w:val="00AE350D"/>
    <w:rsid w:val="00AE3558"/>
    <w:rsid w:val="00AE3A2F"/>
    <w:rsid w:val="00AE3A73"/>
    <w:rsid w:val="00AE3AE4"/>
    <w:rsid w:val="00AE3E0A"/>
    <w:rsid w:val="00AE3FCF"/>
    <w:rsid w:val="00AE3FDF"/>
    <w:rsid w:val="00AE43D8"/>
    <w:rsid w:val="00AE449C"/>
    <w:rsid w:val="00AE47D4"/>
    <w:rsid w:val="00AE4A5A"/>
    <w:rsid w:val="00AE4AC1"/>
    <w:rsid w:val="00AE4B58"/>
    <w:rsid w:val="00AE4E6D"/>
    <w:rsid w:val="00AE4F52"/>
    <w:rsid w:val="00AE5052"/>
    <w:rsid w:val="00AE51D1"/>
    <w:rsid w:val="00AE5550"/>
    <w:rsid w:val="00AE5738"/>
    <w:rsid w:val="00AE58C3"/>
    <w:rsid w:val="00AE5F9D"/>
    <w:rsid w:val="00AE644A"/>
    <w:rsid w:val="00AE684D"/>
    <w:rsid w:val="00AE687B"/>
    <w:rsid w:val="00AE6F32"/>
    <w:rsid w:val="00AE6F72"/>
    <w:rsid w:val="00AE70D7"/>
    <w:rsid w:val="00AE722B"/>
    <w:rsid w:val="00AE75B7"/>
    <w:rsid w:val="00AE75F8"/>
    <w:rsid w:val="00AE7A26"/>
    <w:rsid w:val="00AE7A55"/>
    <w:rsid w:val="00AE7A7D"/>
    <w:rsid w:val="00AE7BE5"/>
    <w:rsid w:val="00AE7D02"/>
    <w:rsid w:val="00AE7EE2"/>
    <w:rsid w:val="00AE7F1F"/>
    <w:rsid w:val="00AF06BA"/>
    <w:rsid w:val="00AF06FC"/>
    <w:rsid w:val="00AF0B86"/>
    <w:rsid w:val="00AF0B98"/>
    <w:rsid w:val="00AF0CE9"/>
    <w:rsid w:val="00AF0F12"/>
    <w:rsid w:val="00AF0F66"/>
    <w:rsid w:val="00AF0FBC"/>
    <w:rsid w:val="00AF1600"/>
    <w:rsid w:val="00AF178F"/>
    <w:rsid w:val="00AF19E3"/>
    <w:rsid w:val="00AF1B2F"/>
    <w:rsid w:val="00AF1B5D"/>
    <w:rsid w:val="00AF1BE6"/>
    <w:rsid w:val="00AF1D43"/>
    <w:rsid w:val="00AF1DCF"/>
    <w:rsid w:val="00AF21BD"/>
    <w:rsid w:val="00AF27F1"/>
    <w:rsid w:val="00AF2E44"/>
    <w:rsid w:val="00AF2EFE"/>
    <w:rsid w:val="00AF300C"/>
    <w:rsid w:val="00AF331F"/>
    <w:rsid w:val="00AF336D"/>
    <w:rsid w:val="00AF38F3"/>
    <w:rsid w:val="00AF3E60"/>
    <w:rsid w:val="00AF4512"/>
    <w:rsid w:val="00AF4650"/>
    <w:rsid w:val="00AF4668"/>
    <w:rsid w:val="00AF4A3B"/>
    <w:rsid w:val="00AF4A42"/>
    <w:rsid w:val="00AF4F80"/>
    <w:rsid w:val="00AF5058"/>
    <w:rsid w:val="00AF51F2"/>
    <w:rsid w:val="00AF5234"/>
    <w:rsid w:val="00AF556C"/>
    <w:rsid w:val="00AF5592"/>
    <w:rsid w:val="00AF57B5"/>
    <w:rsid w:val="00AF5B5C"/>
    <w:rsid w:val="00AF5BAE"/>
    <w:rsid w:val="00AF5EF1"/>
    <w:rsid w:val="00AF61A8"/>
    <w:rsid w:val="00AF66F6"/>
    <w:rsid w:val="00AF6ADE"/>
    <w:rsid w:val="00AF6D0B"/>
    <w:rsid w:val="00AF718C"/>
    <w:rsid w:val="00AF71C9"/>
    <w:rsid w:val="00AF7580"/>
    <w:rsid w:val="00AF77C6"/>
    <w:rsid w:val="00AF7812"/>
    <w:rsid w:val="00AF78A7"/>
    <w:rsid w:val="00AF78C3"/>
    <w:rsid w:val="00AF7A47"/>
    <w:rsid w:val="00AF7A7E"/>
    <w:rsid w:val="00AF7AFB"/>
    <w:rsid w:val="00AF7C04"/>
    <w:rsid w:val="00AF7E22"/>
    <w:rsid w:val="00AF7EAD"/>
    <w:rsid w:val="00AF7F55"/>
    <w:rsid w:val="00AF7F9B"/>
    <w:rsid w:val="00B00121"/>
    <w:rsid w:val="00B00377"/>
    <w:rsid w:val="00B00484"/>
    <w:rsid w:val="00B007EC"/>
    <w:rsid w:val="00B00B4E"/>
    <w:rsid w:val="00B00B74"/>
    <w:rsid w:val="00B00E78"/>
    <w:rsid w:val="00B00F54"/>
    <w:rsid w:val="00B01453"/>
    <w:rsid w:val="00B01802"/>
    <w:rsid w:val="00B0190B"/>
    <w:rsid w:val="00B01946"/>
    <w:rsid w:val="00B01C66"/>
    <w:rsid w:val="00B01D38"/>
    <w:rsid w:val="00B01E16"/>
    <w:rsid w:val="00B02197"/>
    <w:rsid w:val="00B02526"/>
    <w:rsid w:val="00B025B3"/>
    <w:rsid w:val="00B028C1"/>
    <w:rsid w:val="00B02CA5"/>
    <w:rsid w:val="00B02E07"/>
    <w:rsid w:val="00B0310E"/>
    <w:rsid w:val="00B03150"/>
    <w:rsid w:val="00B033C4"/>
    <w:rsid w:val="00B033D4"/>
    <w:rsid w:val="00B03496"/>
    <w:rsid w:val="00B03563"/>
    <w:rsid w:val="00B035FC"/>
    <w:rsid w:val="00B03641"/>
    <w:rsid w:val="00B03D63"/>
    <w:rsid w:val="00B03D69"/>
    <w:rsid w:val="00B03F3A"/>
    <w:rsid w:val="00B04190"/>
    <w:rsid w:val="00B0422D"/>
    <w:rsid w:val="00B046F8"/>
    <w:rsid w:val="00B04767"/>
    <w:rsid w:val="00B0494D"/>
    <w:rsid w:val="00B04953"/>
    <w:rsid w:val="00B04B32"/>
    <w:rsid w:val="00B0557F"/>
    <w:rsid w:val="00B056A1"/>
    <w:rsid w:val="00B056E8"/>
    <w:rsid w:val="00B05881"/>
    <w:rsid w:val="00B0622B"/>
    <w:rsid w:val="00B063D8"/>
    <w:rsid w:val="00B06864"/>
    <w:rsid w:val="00B06DDD"/>
    <w:rsid w:val="00B06EFF"/>
    <w:rsid w:val="00B073DA"/>
    <w:rsid w:val="00B07533"/>
    <w:rsid w:val="00B078AA"/>
    <w:rsid w:val="00B07E3D"/>
    <w:rsid w:val="00B10163"/>
    <w:rsid w:val="00B103A5"/>
    <w:rsid w:val="00B104EA"/>
    <w:rsid w:val="00B10636"/>
    <w:rsid w:val="00B107ED"/>
    <w:rsid w:val="00B108F7"/>
    <w:rsid w:val="00B10AAC"/>
    <w:rsid w:val="00B10E2D"/>
    <w:rsid w:val="00B113D5"/>
    <w:rsid w:val="00B113FE"/>
    <w:rsid w:val="00B11B15"/>
    <w:rsid w:val="00B11B8C"/>
    <w:rsid w:val="00B11C76"/>
    <w:rsid w:val="00B11FB7"/>
    <w:rsid w:val="00B12039"/>
    <w:rsid w:val="00B1203C"/>
    <w:rsid w:val="00B12973"/>
    <w:rsid w:val="00B12980"/>
    <w:rsid w:val="00B12ADA"/>
    <w:rsid w:val="00B12BED"/>
    <w:rsid w:val="00B12F11"/>
    <w:rsid w:val="00B1306C"/>
    <w:rsid w:val="00B1311A"/>
    <w:rsid w:val="00B13339"/>
    <w:rsid w:val="00B13349"/>
    <w:rsid w:val="00B136DD"/>
    <w:rsid w:val="00B139A7"/>
    <w:rsid w:val="00B13D5E"/>
    <w:rsid w:val="00B13F74"/>
    <w:rsid w:val="00B14169"/>
    <w:rsid w:val="00B14375"/>
    <w:rsid w:val="00B143FE"/>
    <w:rsid w:val="00B14448"/>
    <w:rsid w:val="00B144D0"/>
    <w:rsid w:val="00B146BE"/>
    <w:rsid w:val="00B1475A"/>
    <w:rsid w:val="00B149E2"/>
    <w:rsid w:val="00B14C6B"/>
    <w:rsid w:val="00B15272"/>
    <w:rsid w:val="00B153BC"/>
    <w:rsid w:val="00B15994"/>
    <w:rsid w:val="00B15E02"/>
    <w:rsid w:val="00B1619F"/>
    <w:rsid w:val="00B16344"/>
    <w:rsid w:val="00B1634C"/>
    <w:rsid w:val="00B1648C"/>
    <w:rsid w:val="00B1681F"/>
    <w:rsid w:val="00B16CA1"/>
    <w:rsid w:val="00B16D6A"/>
    <w:rsid w:val="00B172B9"/>
    <w:rsid w:val="00B173A6"/>
    <w:rsid w:val="00B17C9D"/>
    <w:rsid w:val="00B201F4"/>
    <w:rsid w:val="00B2034E"/>
    <w:rsid w:val="00B205D5"/>
    <w:rsid w:val="00B20693"/>
    <w:rsid w:val="00B206B0"/>
    <w:rsid w:val="00B20725"/>
    <w:rsid w:val="00B20C5A"/>
    <w:rsid w:val="00B214F1"/>
    <w:rsid w:val="00B214F2"/>
    <w:rsid w:val="00B217AC"/>
    <w:rsid w:val="00B21BCA"/>
    <w:rsid w:val="00B21E8C"/>
    <w:rsid w:val="00B2284F"/>
    <w:rsid w:val="00B2295F"/>
    <w:rsid w:val="00B229B9"/>
    <w:rsid w:val="00B22E02"/>
    <w:rsid w:val="00B23109"/>
    <w:rsid w:val="00B23B95"/>
    <w:rsid w:val="00B23D45"/>
    <w:rsid w:val="00B23F13"/>
    <w:rsid w:val="00B241F1"/>
    <w:rsid w:val="00B2480E"/>
    <w:rsid w:val="00B248BA"/>
    <w:rsid w:val="00B24A54"/>
    <w:rsid w:val="00B24B96"/>
    <w:rsid w:val="00B25055"/>
    <w:rsid w:val="00B250CF"/>
    <w:rsid w:val="00B25817"/>
    <w:rsid w:val="00B25CFF"/>
    <w:rsid w:val="00B25D6C"/>
    <w:rsid w:val="00B25EAB"/>
    <w:rsid w:val="00B25EF3"/>
    <w:rsid w:val="00B26068"/>
    <w:rsid w:val="00B260BB"/>
    <w:rsid w:val="00B2655E"/>
    <w:rsid w:val="00B26967"/>
    <w:rsid w:val="00B26982"/>
    <w:rsid w:val="00B26B0E"/>
    <w:rsid w:val="00B26B10"/>
    <w:rsid w:val="00B26B16"/>
    <w:rsid w:val="00B26D29"/>
    <w:rsid w:val="00B26DFD"/>
    <w:rsid w:val="00B26EA8"/>
    <w:rsid w:val="00B26F38"/>
    <w:rsid w:val="00B270C7"/>
    <w:rsid w:val="00B272B6"/>
    <w:rsid w:val="00B2797E"/>
    <w:rsid w:val="00B27C89"/>
    <w:rsid w:val="00B27E09"/>
    <w:rsid w:val="00B27F3B"/>
    <w:rsid w:val="00B3009E"/>
    <w:rsid w:val="00B30470"/>
    <w:rsid w:val="00B30626"/>
    <w:rsid w:val="00B307D4"/>
    <w:rsid w:val="00B3084B"/>
    <w:rsid w:val="00B309DD"/>
    <w:rsid w:val="00B30C77"/>
    <w:rsid w:val="00B31117"/>
    <w:rsid w:val="00B311EE"/>
    <w:rsid w:val="00B3138B"/>
    <w:rsid w:val="00B31428"/>
    <w:rsid w:val="00B31AA0"/>
    <w:rsid w:val="00B3213B"/>
    <w:rsid w:val="00B321A3"/>
    <w:rsid w:val="00B3230A"/>
    <w:rsid w:val="00B3264A"/>
    <w:rsid w:val="00B3293A"/>
    <w:rsid w:val="00B32CE3"/>
    <w:rsid w:val="00B32E4A"/>
    <w:rsid w:val="00B330E0"/>
    <w:rsid w:val="00B330FD"/>
    <w:rsid w:val="00B3355F"/>
    <w:rsid w:val="00B3358A"/>
    <w:rsid w:val="00B3384E"/>
    <w:rsid w:val="00B338DD"/>
    <w:rsid w:val="00B33E3B"/>
    <w:rsid w:val="00B345BC"/>
    <w:rsid w:val="00B347EC"/>
    <w:rsid w:val="00B3490D"/>
    <w:rsid w:val="00B35028"/>
    <w:rsid w:val="00B3504E"/>
    <w:rsid w:val="00B35436"/>
    <w:rsid w:val="00B35471"/>
    <w:rsid w:val="00B355DF"/>
    <w:rsid w:val="00B35692"/>
    <w:rsid w:val="00B3577D"/>
    <w:rsid w:val="00B35C39"/>
    <w:rsid w:val="00B35E42"/>
    <w:rsid w:val="00B35FE4"/>
    <w:rsid w:val="00B3617F"/>
    <w:rsid w:val="00B36350"/>
    <w:rsid w:val="00B363DA"/>
    <w:rsid w:val="00B364EC"/>
    <w:rsid w:val="00B364FC"/>
    <w:rsid w:val="00B3674E"/>
    <w:rsid w:val="00B3686F"/>
    <w:rsid w:val="00B368E9"/>
    <w:rsid w:val="00B3693D"/>
    <w:rsid w:val="00B36DC0"/>
    <w:rsid w:val="00B373A3"/>
    <w:rsid w:val="00B373EA"/>
    <w:rsid w:val="00B374CF"/>
    <w:rsid w:val="00B37540"/>
    <w:rsid w:val="00B37740"/>
    <w:rsid w:val="00B3777B"/>
    <w:rsid w:val="00B37A14"/>
    <w:rsid w:val="00B40175"/>
    <w:rsid w:val="00B40201"/>
    <w:rsid w:val="00B40497"/>
    <w:rsid w:val="00B4056B"/>
    <w:rsid w:val="00B40907"/>
    <w:rsid w:val="00B40AFD"/>
    <w:rsid w:val="00B40B78"/>
    <w:rsid w:val="00B40BBC"/>
    <w:rsid w:val="00B40CF3"/>
    <w:rsid w:val="00B40FBF"/>
    <w:rsid w:val="00B4134D"/>
    <w:rsid w:val="00B41683"/>
    <w:rsid w:val="00B41859"/>
    <w:rsid w:val="00B41944"/>
    <w:rsid w:val="00B41A74"/>
    <w:rsid w:val="00B41A98"/>
    <w:rsid w:val="00B41A9A"/>
    <w:rsid w:val="00B42105"/>
    <w:rsid w:val="00B42244"/>
    <w:rsid w:val="00B426EB"/>
    <w:rsid w:val="00B42C05"/>
    <w:rsid w:val="00B42D5F"/>
    <w:rsid w:val="00B42F09"/>
    <w:rsid w:val="00B43083"/>
    <w:rsid w:val="00B43224"/>
    <w:rsid w:val="00B43309"/>
    <w:rsid w:val="00B4354E"/>
    <w:rsid w:val="00B436DE"/>
    <w:rsid w:val="00B43936"/>
    <w:rsid w:val="00B43D65"/>
    <w:rsid w:val="00B43E45"/>
    <w:rsid w:val="00B43F9F"/>
    <w:rsid w:val="00B440CE"/>
    <w:rsid w:val="00B44331"/>
    <w:rsid w:val="00B44418"/>
    <w:rsid w:val="00B444B3"/>
    <w:rsid w:val="00B444E3"/>
    <w:rsid w:val="00B44FE6"/>
    <w:rsid w:val="00B4503B"/>
    <w:rsid w:val="00B451C2"/>
    <w:rsid w:val="00B452EB"/>
    <w:rsid w:val="00B45435"/>
    <w:rsid w:val="00B454A7"/>
    <w:rsid w:val="00B456BC"/>
    <w:rsid w:val="00B456CA"/>
    <w:rsid w:val="00B45B26"/>
    <w:rsid w:val="00B45BD7"/>
    <w:rsid w:val="00B46078"/>
    <w:rsid w:val="00B464AF"/>
    <w:rsid w:val="00B464B5"/>
    <w:rsid w:val="00B465D8"/>
    <w:rsid w:val="00B4669A"/>
    <w:rsid w:val="00B466D6"/>
    <w:rsid w:val="00B4675F"/>
    <w:rsid w:val="00B46CB8"/>
    <w:rsid w:val="00B46CDF"/>
    <w:rsid w:val="00B46D21"/>
    <w:rsid w:val="00B46E2D"/>
    <w:rsid w:val="00B46E99"/>
    <w:rsid w:val="00B47124"/>
    <w:rsid w:val="00B471B2"/>
    <w:rsid w:val="00B4725B"/>
    <w:rsid w:val="00B47A8B"/>
    <w:rsid w:val="00B47CCE"/>
    <w:rsid w:val="00B47CEA"/>
    <w:rsid w:val="00B47DA9"/>
    <w:rsid w:val="00B4BC01"/>
    <w:rsid w:val="00B500BD"/>
    <w:rsid w:val="00B50575"/>
    <w:rsid w:val="00B50C5B"/>
    <w:rsid w:val="00B50CAB"/>
    <w:rsid w:val="00B50F87"/>
    <w:rsid w:val="00B50FAE"/>
    <w:rsid w:val="00B51985"/>
    <w:rsid w:val="00B51B40"/>
    <w:rsid w:val="00B51CC9"/>
    <w:rsid w:val="00B5227C"/>
    <w:rsid w:val="00B523BF"/>
    <w:rsid w:val="00B52952"/>
    <w:rsid w:val="00B52BEE"/>
    <w:rsid w:val="00B52DDE"/>
    <w:rsid w:val="00B531C5"/>
    <w:rsid w:val="00B531D8"/>
    <w:rsid w:val="00B5365A"/>
    <w:rsid w:val="00B539AC"/>
    <w:rsid w:val="00B53D52"/>
    <w:rsid w:val="00B53EB6"/>
    <w:rsid w:val="00B53F93"/>
    <w:rsid w:val="00B545C2"/>
    <w:rsid w:val="00B5466B"/>
    <w:rsid w:val="00B54800"/>
    <w:rsid w:val="00B5492B"/>
    <w:rsid w:val="00B54A16"/>
    <w:rsid w:val="00B54B0A"/>
    <w:rsid w:val="00B54B41"/>
    <w:rsid w:val="00B54C83"/>
    <w:rsid w:val="00B54DE3"/>
    <w:rsid w:val="00B54E20"/>
    <w:rsid w:val="00B55514"/>
    <w:rsid w:val="00B55778"/>
    <w:rsid w:val="00B5577B"/>
    <w:rsid w:val="00B5587C"/>
    <w:rsid w:val="00B55A81"/>
    <w:rsid w:val="00B55D61"/>
    <w:rsid w:val="00B56135"/>
    <w:rsid w:val="00B56166"/>
    <w:rsid w:val="00B56197"/>
    <w:rsid w:val="00B56360"/>
    <w:rsid w:val="00B56471"/>
    <w:rsid w:val="00B564FA"/>
    <w:rsid w:val="00B565DC"/>
    <w:rsid w:val="00B56B3F"/>
    <w:rsid w:val="00B56CEB"/>
    <w:rsid w:val="00B56DFE"/>
    <w:rsid w:val="00B57004"/>
    <w:rsid w:val="00B571FB"/>
    <w:rsid w:val="00B5749D"/>
    <w:rsid w:val="00B57A90"/>
    <w:rsid w:val="00B60090"/>
    <w:rsid w:val="00B602B5"/>
    <w:rsid w:val="00B60543"/>
    <w:rsid w:val="00B605F5"/>
    <w:rsid w:val="00B60655"/>
    <w:rsid w:val="00B60B78"/>
    <w:rsid w:val="00B60F9C"/>
    <w:rsid w:val="00B61128"/>
    <w:rsid w:val="00B612F9"/>
    <w:rsid w:val="00B61371"/>
    <w:rsid w:val="00B6170A"/>
    <w:rsid w:val="00B6179E"/>
    <w:rsid w:val="00B61A6D"/>
    <w:rsid w:val="00B61A8F"/>
    <w:rsid w:val="00B61AE5"/>
    <w:rsid w:val="00B61BAA"/>
    <w:rsid w:val="00B61CA2"/>
    <w:rsid w:val="00B61D74"/>
    <w:rsid w:val="00B62119"/>
    <w:rsid w:val="00B62174"/>
    <w:rsid w:val="00B6266A"/>
    <w:rsid w:val="00B62748"/>
    <w:rsid w:val="00B628D1"/>
    <w:rsid w:val="00B62AEC"/>
    <w:rsid w:val="00B62D55"/>
    <w:rsid w:val="00B62E20"/>
    <w:rsid w:val="00B62EC1"/>
    <w:rsid w:val="00B6340D"/>
    <w:rsid w:val="00B6362D"/>
    <w:rsid w:val="00B636AD"/>
    <w:rsid w:val="00B636DA"/>
    <w:rsid w:val="00B637AE"/>
    <w:rsid w:val="00B63A0F"/>
    <w:rsid w:val="00B63A16"/>
    <w:rsid w:val="00B63A92"/>
    <w:rsid w:val="00B63D8E"/>
    <w:rsid w:val="00B63F26"/>
    <w:rsid w:val="00B64174"/>
    <w:rsid w:val="00B64265"/>
    <w:rsid w:val="00B64336"/>
    <w:rsid w:val="00B6454C"/>
    <w:rsid w:val="00B6464B"/>
    <w:rsid w:val="00B646F3"/>
    <w:rsid w:val="00B64FAC"/>
    <w:rsid w:val="00B65805"/>
    <w:rsid w:val="00B65B39"/>
    <w:rsid w:val="00B65C45"/>
    <w:rsid w:val="00B65F37"/>
    <w:rsid w:val="00B66110"/>
    <w:rsid w:val="00B6651F"/>
    <w:rsid w:val="00B665FA"/>
    <w:rsid w:val="00B6669E"/>
    <w:rsid w:val="00B66803"/>
    <w:rsid w:val="00B66ACC"/>
    <w:rsid w:val="00B66B71"/>
    <w:rsid w:val="00B66E7D"/>
    <w:rsid w:val="00B66FC0"/>
    <w:rsid w:val="00B67209"/>
    <w:rsid w:val="00B67629"/>
    <w:rsid w:val="00B676C4"/>
    <w:rsid w:val="00B67F2E"/>
    <w:rsid w:val="00B70146"/>
    <w:rsid w:val="00B702BE"/>
    <w:rsid w:val="00B70407"/>
    <w:rsid w:val="00B70926"/>
    <w:rsid w:val="00B70BE3"/>
    <w:rsid w:val="00B70D72"/>
    <w:rsid w:val="00B70F9B"/>
    <w:rsid w:val="00B711C2"/>
    <w:rsid w:val="00B714DC"/>
    <w:rsid w:val="00B7195D"/>
    <w:rsid w:val="00B71B16"/>
    <w:rsid w:val="00B71E72"/>
    <w:rsid w:val="00B71F06"/>
    <w:rsid w:val="00B72141"/>
    <w:rsid w:val="00B721FA"/>
    <w:rsid w:val="00B7239E"/>
    <w:rsid w:val="00B72A6F"/>
    <w:rsid w:val="00B731FD"/>
    <w:rsid w:val="00B732D6"/>
    <w:rsid w:val="00B73452"/>
    <w:rsid w:val="00B73602"/>
    <w:rsid w:val="00B73AAB"/>
    <w:rsid w:val="00B73B80"/>
    <w:rsid w:val="00B73B9D"/>
    <w:rsid w:val="00B73EA8"/>
    <w:rsid w:val="00B73FA2"/>
    <w:rsid w:val="00B7448B"/>
    <w:rsid w:val="00B7448C"/>
    <w:rsid w:val="00B74B8E"/>
    <w:rsid w:val="00B75028"/>
    <w:rsid w:val="00B7512C"/>
    <w:rsid w:val="00B752BE"/>
    <w:rsid w:val="00B754D8"/>
    <w:rsid w:val="00B75559"/>
    <w:rsid w:val="00B75B07"/>
    <w:rsid w:val="00B75B4D"/>
    <w:rsid w:val="00B75CF4"/>
    <w:rsid w:val="00B7630D"/>
    <w:rsid w:val="00B76A39"/>
    <w:rsid w:val="00B76DA6"/>
    <w:rsid w:val="00B76F43"/>
    <w:rsid w:val="00B76F78"/>
    <w:rsid w:val="00B772A0"/>
    <w:rsid w:val="00B77324"/>
    <w:rsid w:val="00B7738A"/>
    <w:rsid w:val="00B7752D"/>
    <w:rsid w:val="00B77C57"/>
    <w:rsid w:val="00B800EA"/>
    <w:rsid w:val="00B803A6"/>
    <w:rsid w:val="00B803E7"/>
    <w:rsid w:val="00B8046B"/>
    <w:rsid w:val="00B8072E"/>
    <w:rsid w:val="00B80CE2"/>
    <w:rsid w:val="00B80D60"/>
    <w:rsid w:val="00B80DB3"/>
    <w:rsid w:val="00B81106"/>
    <w:rsid w:val="00B811E7"/>
    <w:rsid w:val="00B811FF"/>
    <w:rsid w:val="00B81328"/>
    <w:rsid w:val="00B813D6"/>
    <w:rsid w:val="00B81554"/>
    <w:rsid w:val="00B82237"/>
    <w:rsid w:val="00B82356"/>
    <w:rsid w:val="00B8243C"/>
    <w:rsid w:val="00B82579"/>
    <w:rsid w:val="00B82641"/>
    <w:rsid w:val="00B82A06"/>
    <w:rsid w:val="00B82A6A"/>
    <w:rsid w:val="00B82CE0"/>
    <w:rsid w:val="00B82E46"/>
    <w:rsid w:val="00B82E9E"/>
    <w:rsid w:val="00B82F81"/>
    <w:rsid w:val="00B8300E"/>
    <w:rsid w:val="00B83010"/>
    <w:rsid w:val="00B83154"/>
    <w:rsid w:val="00B8321F"/>
    <w:rsid w:val="00B83322"/>
    <w:rsid w:val="00B8364A"/>
    <w:rsid w:val="00B83829"/>
    <w:rsid w:val="00B83CBF"/>
    <w:rsid w:val="00B8418D"/>
    <w:rsid w:val="00B845A6"/>
    <w:rsid w:val="00B849A8"/>
    <w:rsid w:val="00B84C34"/>
    <w:rsid w:val="00B84C93"/>
    <w:rsid w:val="00B84E2C"/>
    <w:rsid w:val="00B84EAE"/>
    <w:rsid w:val="00B84EB7"/>
    <w:rsid w:val="00B84F47"/>
    <w:rsid w:val="00B84F5B"/>
    <w:rsid w:val="00B85062"/>
    <w:rsid w:val="00B85525"/>
    <w:rsid w:val="00B8553D"/>
    <w:rsid w:val="00B85819"/>
    <w:rsid w:val="00B85C4C"/>
    <w:rsid w:val="00B85D21"/>
    <w:rsid w:val="00B85DCE"/>
    <w:rsid w:val="00B85DF8"/>
    <w:rsid w:val="00B85ED5"/>
    <w:rsid w:val="00B86007"/>
    <w:rsid w:val="00B8619F"/>
    <w:rsid w:val="00B861C2"/>
    <w:rsid w:val="00B862F0"/>
    <w:rsid w:val="00B8645F"/>
    <w:rsid w:val="00B865B6"/>
    <w:rsid w:val="00B86791"/>
    <w:rsid w:val="00B868C6"/>
    <w:rsid w:val="00B869A9"/>
    <w:rsid w:val="00B870EA"/>
    <w:rsid w:val="00B87135"/>
    <w:rsid w:val="00B87191"/>
    <w:rsid w:val="00B87274"/>
    <w:rsid w:val="00B87445"/>
    <w:rsid w:val="00B8766D"/>
    <w:rsid w:val="00B877F8"/>
    <w:rsid w:val="00B87A62"/>
    <w:rsid w:val="00B87CF8"/>
    <w:rsid w:val="00B87FE4"/>
    <w:rsid w:val="00B90321"/>
    <w:rsid w:val="00B90344"/>
    <w:rsid w:val="00B90879"/>
    <w:rsid w:val="00B9090C"/>
    <w:rsid w:val="00B90B3D"/>
    <w:rsid w:val="00B90B7C"/>
    <w:rsid w:val="00B90BE5"/>
    <w:rsid w:val="00B90F82"/>
    <w:rsid w:val="00B91112"/>
    <w:rsid w:val="00B913B8"/>
    <w:rsid w:val="00B916E2"/>
    <w:rsid w:val="00B91843"/>
    <w:rsid w:val="00B91987"/>
    <w:rsid w:val="00B91B3F"/>
    <w:rsid w:val="00B91DC9"/>
    <w:rsid w:val="00B91EB0"/>
    <w:rsid w:val="00B91EC8"/>
    <w:rsid w:val="00B92302"/>
    <w:rsid w:val="00B924BF"/>
    <w:rsid w:val="00B924EF"/>
    <w:rsid w:val="00B92747"/>
    <w:rsid w:val="00B92974"/>
    <w:rsid w:val="00B92A9B"/>
    <w:rsid w:val="00B92B68"/>
    <w:rsid w:val="00B92C42"/>
    <w:rsid w:val="00B92D2A"/>
    <w:rsid w:val="00B92DB7"/>
    <w:rsid w:val="00B92F51"/>
    <w:rsid w:val="00B93219"/>
    <w:rsid w:val="00B932C5"/>
    <w:rsid w:val="00B9331F"/>
    <w:rsid w:val="00B935FD"/>
    <w:rsid w:val="00B9386D"/>
    <w:rsid w:val="00B93B0E"/>
    <w:rsid w:val="00B93C76"/>
    <w:rsid w:val="00B93E8B"/>
    <w:rsid w:val="00B93F5F"/>
    <w:rsid w:val="00B94008"/>
    <w:rsid w:val="00B941B2"/>
    <w:rsid w:val="00B9456D"/>
    <w:rsid w:val="00B947CD"/>
    <w:rsid w:val="00B94968"/>
    <w:rsid w:val="00B94BE3"/>
    <w:rsid w:val="00B9505E"/>
    <w:rsid w:val="00B9525F"/>
    <w:rsid w:val="00B95280"/>
    <w:rsid w:val="00B955D7"/>
    <w:rsid w:val="00B95DAF"/>
    <w:rsid w:val="00B95DFB"/>
    <w:rsid w:val="00B95F2D"/>
    <w:rsid w:val="00B964F2"/>
    <w:rsid w:val="00B966DB"/>
    <w:rsid w:val="00B967D4"/>
    <w:rsid w:val="00B9681F"/>
    <w:rsid w:val="00B968E9"/>
    <w:rsid w:val="00B9699C"/>
    <w:rsid w:val="00B96BB7"/>
    <w:rsid w:val="00B96D83"/>
    <w:rsid w:val="00B96ECF"/>
    <w:rsid w:val="00B96EFF"/>
    <w:rsid w:val="00B97349"/>
    <w:rsid w:val="00B97358"/>
    <w:rsid w:val="00B97548"/>
    <w:rsid w:val="00B97580"/>
    <w:rsid w:val="00B97630"/>
    <w:rsid w:val="00B9776C"/>
    <w:rsid w:val="00B97D5D"/>
    <w:rsid w:val="00B97E21"/>
    <w:rsid w:val="00B97E2A"/>
    <w:rsid w:val="00BA01E6"/>
    <w:rsid w:val="00BA0478"/>
    <w:rsid w:val="00BA0571"/>
    <w:rsid w:val="00BA0613"/>
    <w:rsid w:val="00BA0614"/>
    <w:rsid w:val="00BA0733"/>
    <w:rsid w:val="00BA07EA"/>
    <w:rsid w:val="00BA08C9"/>
    <w:rsid w:val="00BA0BC8"/>
    <w:rsid w:val="00BA10A7"/>
    <w:rsid w:val="00BA1491"/>
    <w:rsid w:val="00BA14C8"/>
    <w:rsid w:val="00BA176A"/>
    <w:rsid w:val="00BA1A47"/>
    <w:rsid w:val="00BA1ABE"/>
    <w:rsid w:val="00BA1EA0"/>
    <w:rsid w:val="00BA1F49"/>
    <w:rsid w:val="00BA20E0"/>
    <w:rsid w:val="00BA211E"/>
    <w:rsid w:val="00BA241C"/>
    <w:rsid w:val="00BA2747"/>
    <w:rsid w:val="00BA288C"/>
    <w:rsid w:val="00BA2E87"/>
    <w:rsid w:val="00BA31EA"/>
    <w:rsid w:val="00BA3293"/>
    <w:rsid w:val="00BA346A"/>
    <w:rsid w:val="00BA3663"/>
    <w:rsid w:val="00BA39C8"/>
    <w:rsid w:val="00BA3B6B"/>
    <w:rsid w:val="00BA3B6D"/>
    <w:rsid w:val="00BA3C08"/>
    <w:rsid w:val="00BA3C80"/>
    <w:rsid w:val="00BA3CB9"/>
    <w:rsid w:val="00BA3D61"/>
    <w:rsid w:val="00BA3FD7"/>
    <w:rsid w:val="00BA40DA"/>
    <w:rsid w:val="00BA4129"/>
    <w:rsid w:val="00BA41EE"/>
    <w:rsid w:val="00BA429F"/>
    <w:rsid w:val="00BA4336"/>
    <w:rsid w:val="00BA4548"/>
    <w:rsid w:val="00BA45D5"/>
    <w:rsid w:val="00BA4AB4"/>
    <w:rsid w:val="00BA4E76"/>
    <w:rsid w:val="00BA50A4"/>
    <w:rsid w:val="00BA51DA"/>
    <w:rsid w:val="00BA5224"/>
    <w:rsid w:val="00BA5301"/>
    <w:rsid w:val="00BA5F47"/>
    <w:rsid w:val="00BA6991"/>
    <w:rsid w:val="00BA69D1"/>
    <w:rsid w:val="00BA6F48"/>
    <w:rsid w:val="00BA76C0"/>
    <w:rsid w:val="00BA7812"/>
    <w:rsid w:val="00BA7CB3"/>
    <w:rsid w:val="00BA7EF1"/>
    <w:rsid w:val="00BB02B1"/>
    <w:rsid w:val="00BB0375"/>
    <w:rsid w:val="00BB06EA"/>
    <w:rsid w:val="00BB0901"/>
    <w:rsid w:val="00BB0A8D"/>
    <w:rsid w:val="00BB0B56"/>
    <w:rsid w:val="00BB0D3A"/>
    <w:rsid w:val="00BB0DE7"/>
    <w:rsid w:val="00BB10FF"/>
    <w:rsid w:val="00BB134D"/>
    <w:rsid w:val="00BB13E5"/>
    <w:rsid w:val="00BB1495"/>
    <w:rsid w:val="00BB1637"/>
    <w:rsid w:val="00BB173C"/>
    <w:rsid w:val="00BB1C83"/>
    <w:rsid w:val="00BB1D08"/>
    <w:rsid w:val="00BB2281"/>
    <w:rsid w:val="00BB23EC"/>
    <w:rsid w:val="00BB257C"/>
    <w:rsid w:val="00BB2583"/>
    <w:rsid w:val="00BB2797"/>
    <w:rsid w:val="00BB2926"/>
    <w:rsid w:val="00BB2B91"/>
    <w:rsid w:val="00BB2B97"/>
    <w:rsid w:val="00BB2FC2"/>
    <w:rsid w:val="00BB31C8"/>
    <w:rsid w:val="00BB31D0"/>
    <w:rsid w:val="00BB3460"/>
    <w:rsid w:val="00BB3595"/>
    <w:rsid w:val="00BB35C3"/>
    <w:rsid w:val="00BB3895"/>
    <w:rsid w:val="00BB3A19"/>
    <w:rsid w:val="00BB3AE5"/>
    <w:rsid w:val="00BB3C67"/>
    <w:rsid w:val="00BB3D64"/>
    <w:rsid w:val="00BB3E02"/>
    <w:rsid w:val="00BB42B1"/>
    <w:rsid w:val="00BB4779"/>
    <w:rsid w:val="00BB47FF"/>
    <w:rsid w:val="00BB4BC9"/>
    <w:rsid w:val="00BB4C64"/>
    <w:rsid w:val="00BB4F05"/>
    <w:rsid w:val="00BB51AF"/>
    <w:rsid w:val="00BB5231"/>
    <w:rsid w:val="00BB5534"/>
    <w:rsid w:val="00BB5668"/>
    <w:rsid w:val="00BB578D"/>
    <w:rsid w:val="00BB58A2"/>
    <w:rsid w:val="00BB5A95"/>
    <w:rsid w:val="00BB6085"/>
    <w:rsid w:val="00BB618E"/>
    <w:rsid w:val="00BB61CD"/>
    <w:rsid w:val="00BB61D6"/>
    <w:rsid w:val="00BB65EC"/>
    <w:rsid w:val="00BB664C"/>
    <w:rsid w:val="00BB6670"/>
    <w:rsid w:val="00BB66E9"/>
    <w:rsid w:val="00BB66F8"/>
    <w:rsid w:val="00BB6739"/>
    <w:rsid w:val="00BB6851"/>
    <w:rsid w:val="00BB6D26"/>
    <w:rsid w:val="00BB6F82"/>
    <w:rsid w:val="00BB7418"/>
    <w:rsid w:val="00BB792A"/>
    <w:rsid w:val="00BB7BF1"/>
    <w:rsid w:val="00BB7C35"/>
    <w:rsid w:val="00BB7CAA"/>
    <w:rsid w:val="00BC0438"/>
    <w:rsid w:val="00BC0613"/>
    <w:rsid w:val="00BC08E6"/>
    <w:rsid w:val="00BC0A5D"/>
    <w:rsid w:val="00BC0A7A"/>
    <w:rsid w:val="00BC0B6E"/>
    <w:rsid w:val="00BC0E10"/>
    <w:rsid w:val="00BC0F8F"/>
    <w:rsid w:val="00BC1430"/>
    <w:rsid w:val="00BC14FA"/>
    <w:rsid w:val="00BC1668"/>
    <w:rsid w:val="00BC1939"/>
    <w:rsid w:val="00BC1AE0"/>
    <w:rsid w:val="00BC1BD9"/>
    <w:rsid w:val="00BC1FD3"/>
    <w:rsid w:val="00BC2656"/>
    <w:rsid w:val="00BC285A"/>
    <w:rsid w:val="00BC2989"/>
    <w:rsid w:val="00BC2A5C"/>
    <w:rsid w:val="00BC2AD4"/>
    <w:rsid w:val="00BC2C32"/>
    <w:rsid w:val="00BC2EF0"/>
    <w:rsid w:val="00BC3288"/>
    <w:rsid w:val="00BC3369"/>
    <w:rsid w:val="00BC35F6"/>
    <w:rsid w:val="00BC36AF"/>
    <w:rsid w:val="00BC3941"/>
    <w:rsid w:val="00BC39F5"/>
    <w:rsid w:val="00BC3DD7"/>
    <w:rsid w:val="00BC3E1D"/>
    <w:rsid w:val="00BC3F0C"/>
    <w:rsid w:val="00BC43BE"/>
    <w:rsid w:val="00BC4765"/>
    <w:rsid w:val="00BC4FEB"/>
    <w:rsid w:val="00BC506F"/>
    <w:rsid w:val="00BC5119"/>
    <w:rsid w:val="00BC534B"/>
    <w:rsid w:val="00BC5980"/>
    <w:rsid w:val="00BC5A45"/>
    <w:rsid w:val="00BC5B05"/>
    <w:rsid w:val="00BC5B97"/>
    <w:rsid w:val="00BC5BD5"/>
    <w:rsid w:val="00BC5CB9"/>
    <w:rsid w:val="00BC5D6F"/>
    <w:rsid w:val="00BC5E27"/>
    <w:rsid w:val="00BC5F82"/>
    <w:rsid w:val="00BC616A"/>
    <w:rsid w:val="00BC62E8"/>
    <w:rsid w:val="00BC6319"/>
    <w:rsid w:val="00BC634A"/>
    <w:rsid w:val="00BC657A"/>
    <w:rsid w:val="00BC6945"/>
    <w:rsid w:val="00BC6A02"/>
    <w:rsid w:val="00BC6A0A"/>
    <w:rsid w:val="00BC6C88"/>
    <w:rsid w:val="00BC6DBE"/>
    <w:rsid w:val="00BC6E30"/>
    <w:rsid w:val="00BC6F4A"/>
    <w:rsid w:val="00BC7761"/>
    <w:rsid w:val="00BC7821"/>
    <w:rsid w:val="00BC7890"/>
    <w:rsid w:val="00BC7AD0"/>
    <w:rsid w:val="00BC7C14"/>
    <w:rsid w:val="00BC7D5C"/>
    <w:rsid w:val="00BC7DAD"/>
    <w:rsid w:val="00BCE062"/>
    <w:rsid w:val="00BD0066"/>
    <w:rsid w:val="00BD034C"/>
    <w:rsid w:val="00BD03FA"/>
    <w:rsid w:val="00BD04D0"/>
    <w:rsid w:val="00BD0757"/>
    <w:rsid w:val="00BD0849"/>
    <w:rsid w:val="00BD0A47"/>
    <w:rsid w:val="00BD0AB2"/>
    <w:rsid w:val="00BD0B86"/>
    <w:rsid w:val="00BD0C3E"/>
    <w:rsid w:val="00BD1004"/>
    <w:rsid w:val="00BD12B1"/>
    <w:rsid w:val="00BD12EF"/>
    <w:rsid w:val="00BD15CF"/>
    <w:rsid w:val="00BD19AE"/>
    <w:rsid w:val="00BD1AD7"/>
    <w:rsid w:val="00BD2221"/>
    <w:rsid w:val="00BD22F9"/>
    <w:rsid w:val="00BD23F2"/>
    <w:rsid w:val="00BD2646"/>
    <w:rsid w:val="00BD266D"/>
    <w:rsid w:val="00BD3038"/>
    <w:rsid w:val="00BD30C4"/>
    <w:rsid w:val="00BD319A"/>
    <w:rsid w:val="00BD31B3"/>
    <w:rsid w:val="00BD348B"/>
    <w:rsid w:val="00BD3515"/>
    <w:rsid w:val="00BD3706"/>
    <w:rsid w:val="00BD3885"/>
    <w:rsid w:val="00BD39B4"/>
    <w:rsid w:val="00BD3B14"/>
    <w:rsid w:val="00BD3C66"/>
    <w:rsid w:val="00BD4112"/>
    <w:rsid w:val="00BD4171"/>
    <w:rsid w:val="00BD41E7"/>
    <w:rsid w:val="00BD44B1"/>
    <w:rsid w:val="00BD45D4"/>
    <w:rsid w:val="00BD472A"/>
    <w:rsid w:val="00BD4876"/>
    <w:rsid w:val="00BD4963"/>
    <w:rsid w:val="00BD5039"/>
    <w:rsid w:val="00BD507C"/>
    <w:rsid w:val="00BD5093"/>
    <w:rsid w:val="00BD511C"/>
    <w:rsid w:val="00BD519B"/>
    <w:rsid w:val="00BD524C"/>
    <w:rsid w:val="00BD5642"/>
    <w:rsid w:val="00BD5853"/>
    <w:rsid w:val="00BD597B"/>
    <w:rsid w:val="00BD5ABB"/>
    <w:rsid w:val="00BD5BC0"/>
    <w:rsid w:val="00BD5D87"/>
    <w:rsid w:val="00BD5F7B"/>
    <w:rsid w:val="00BD608D"/>
    <w:rsid w:val="00BD609C"/>
    <w:rsid w:val="00BD60CB"/>
    <w:rsid w:val="00BD66C3"/>
    <w:rsid w:val="00BD6877"/>
    <w:rsid w:val="00BD6B4F"/>
    <w:rsid w:val="00BD6D89"/>
    <w:rsid w:val="00BD6F78"/>
    <w:rsid w:val="00BD7224"/>
    <w:rsid w:val="00BD72D0"/>
    <w:rsid w:val="00BD74D4"/>
    <w:rsid w:val="00BD755F"/>
    <w:rsid w:val="00BD7785"/>
    <w:rsid w:val="00BD7B32"/>
    <w:rsid w:val="00BD7EDF"/>
    <w:rsid w:val="00BD7F94"/>
    <w:rsid w:val="00BD7FC4"/>
    <w:rsid w:val="00BDEECC"/>
    <w:rsid w:val="00BE0262"/>
    <w:rsid w:val="00BE05E7"/>
    <w:rsid w:val="00BE086E"/>
    <w:rsid w:val="00BE0A65"/>
    <w:rsid w:val="00BE0B79"/>
    <w:rsid w:val="00BE1725"/>
    <w:rsid w:val="00BE18A7"/>
    <w:rsid w:val="00BE19E6"/>
    <w:rsid w:val="00BE1DA7"/>
    <w:rsid w:val="00BE1FCF"/>
    <w:rsid w:val="00BE201B"/>
    <w:rsid w:val="00BE22AE"/>
    <w:rsid w:val="00BE22F7"/>
    <w:rsid w:val="00BE2354"/>
    <w:rsid w:val="00BE239A"/>
    <w:rsid w:val="00BE2647"/>
    <w:rsid w:val="00BE26E1"/>
    <w:rsid w:val="00BE2CD4"/>
    <w:rsid w:val="00BE2F35"/>
    <w:rsid w:val="00BE2FA4"/>
    <w:rsid w:val="00BE308A"/>
    <w:rsid w:val="00BE349B"/>
    <w:rsid w:val="00BE350B"/>
    <w:rsid w:val="00BE39DD"/>
    <w:rsid w:val="00BE3B49"/>
    <w:rsid w:val="00BE3CE8"/>
    <w:rsid w:val="00BE3E82"/>
    <w:rsid w:val="00BE3F64"/>
    <w:rsid w:val="00BE4253"/>
    <w:rsid w:val="00BE4394"/>
    <w:rsid w:val="00BE44A0"/>
    <w:rsid w:val="00BE4504"/>
    <w:rsid w:val="00BE480D"/>
    <w:rsid w:val="00BE4862"/>
    <w:rsid w:val="00BE4932"/>
    <w:rsid w:val="00BE4AA1"/>
    <w:rsid w:val="00BE4D47"/>
    <w:rsid w:val="00BE51B1"/>
    <w:rsid w:val="00BE51F7"/>
    <w:rsid w:val="00BE55B4"/>
    <w:rsid w:val="00BE5764"/>
    <w:rsid w:val="00BE5A5D"/>
    <w:rsid w:val="00BE5E2C"/>
    <w:rsid w:val="00BE5F8F"/>
    <w:rsid w:val="00BE62AE"/>
    <w:rsid w:val="00BE636F"/>
    <w:rsid w:val="00BE6682"/>
    <w:rsid w:val="00BE66D2"/>
    <w:rsid w:val="00BE6867"/>
    <w:rsid w:val="00BE693E"/>
    <w:rsid w:val="00BE6A07"/>
    <w:rsid w:val="00BE6E4C"/>
    <w:rsid w:val="00BE6FA9"/>
    <w:rsid w:val="00BE71D1"/>
    <w:rsid w:val="00BE7547"/>
    <w:rsid w:val="00BE775F"/>
    <w:rsid w:val="00BE7B42"/>
    <w:rsid w:val="00BF040C"/>
    <w:rsid w:val="00BF04BB"/>
    <w:rsid w:val="00BF0591"/>
    <w:rsid w:val="00BF0A56"/>
    <w:rsid w:val="00BF0BAE"/>
    <w:rsid w:val="00BF0EB9"/>
    <w:rsid w:val="00BF0FF9"/>
    <w:rsid w:val="00BF11D6"/>
    <w:rsid w:val="00BF1677"/>
    <w:rsid w:val="00BF1754"/>
    <w:rsid w:val="00BF177D"/>
    <w:rsid w:val="00BF17CA"/>
    <w:rsid w:val="00BF1818"/>
    <w:rsid w:val="00BF1872"/>
    <w:rsid w:val="00BF19C4"/>
    <w:rsid w:val="00BF1ACC"/>
    <w:rsid w:val="00BF1E3A"/>
    <w:rsid w:val="00BF1F6A"/>
    <w:rsid w:val="00BF1FFA"/>
    <w:rsid w:val="00BF20CD"/>
    <w:rsid w:val="00BF234C"/>
    <w:rsid w:val="00BF2460"/>
    <w:rsid w:val="00BF25A0"/>
    <w:rsid w:val="00BF26DE"/>
    <w:rsid w:val="00BF2925"/>
    <w:rsid w:val="00BF2CA9"/>
    <w:rsid w:val="00BF2D88"/>
    <w:rsid w:val="00BF2DE4"/>
    <w:rsid w:val="00BF2E1E"/>
    <w:rsid w:val="00BF2EB1"/>
    <w:rsid w:val="00BF358B"/>
    <w:rsid w:val="00BF3591"/>
    <w:rsid w:val="00BF3637"/>
    <w:rsid w:val="00BF3826"/>
    <w:rsid w:val="00BF3CC3"/>
    <w:rsid w:val="00BF3D67"/>
    <w:rsid w:val="00BF3DA5"/>
    <w:rsid w:val="00BF3F0C"/>
    <w:rsid w:val="00BF4053"/>
    <w:rsid w:val="00BF43D5"/>
    <w:rsid w:val="00BF4871"/>
    <w:rsid w:val="00BF49AA"/>
    <w:rsid w:val="00BF4AA3"/>
    <w:rsid w:val="00BF4B24"/>
    <w:rsid w:val="00BF4BBC"/>
    <w:rsid w:val="00BF4BFE"/>
    <w:rsid w:val="00BF4E10"/>
    <w:rsid w:val="00BF51F1"/>
    <w:rsid w:val="00BF56BE"/>
    <w:rsid w:val="00BF5C8F"/>
    <w:rsid w:val="00BF5F2E"/>
    <w:rsid w:val="00BF60AE"/>
    <w:rsid w:val="00BF60E1"/>
    <w:rsid w:val="00BF6228"/>
    <w:rsid w:val="00BF633C"/>
    <w:rsid w:val="00BF6509"/>
    <w:rsid w:val="00BF664A"/>
    <w:rsid w:val="00BF6AC5"/>
    <w:rsid w:val="00BF6E32"/>
    <w:rsid w:val="00BF6F10"/>
    <w:rsid w:val="00BF7007"/>
    <w:rsid w:val="00BF7394"/>
    <w:rsid w:val="00BF787C"/>
    <w:rsid w:val="00BF7A0D"/>
    <w:rsid w:val="00BF7B44"/>
    <w:rsid w:val="00BF7C37"/>
    <w:rsid w:val="00BF7CBD"/>
    <w:rsid w:val="00BF7D54"/>
    <w:rsid w:val="00BFB98F"/>
    <w:rsid w:val="00C00206"/>
    <w:rsid w:val="00C002A1"/>
    <w:rsid w:val="00C0043C"/>
    <w:rsid w:val="00C00531"/>
    <w:rsid w:val="00C005FF"/>
    <w:rsid w:val="00C00710"/>
    <w:rsid w:val="00C009DB"/>
    <w:rsid w:val="00C00BB2"/>
    <w:rsid w:val="00C00DB2"/>
    <w:rsid w:val="00C00E32"/>
    <w:rsid w:val="00C00E6D"/>
    <w:rsid w:val="00C00FBC"/>
    <w:rsid w:val="00C01206"/>
    <w:rsid w:val="00C013DE"/>
    <w:rsid w:val="00C015CD"/>
    <w:rsid w:val="00C018B0"/>
    <w:rsid w:val="00C01BC3"/>
    <w:rsid w:val="00C0228C"/>
    <w:rsid w:val="00C02367"/>
    <w:rsid w:val="00C024D1"/>
    <w:rsid w:val="00C02590"/>
    <w:rsid w:val="00C02848"/>
    <w:rsid w:val="00C02851"/>
    <w:rsid w:val="00C028C8"/>
    <w:rsid w:val="00C029E9"/>
    <w:rsid w:val="00C02C40"/>
    <w:rsid w:val="00C02F14"/>
    <w:rsid w:val="00C03027"/>
    <w:rsid w:val="00C030CE"/>
    <w:rsid w:val="00C03276"/>
    <w:rsid w:val="00C0399D"/>
    <w:rsid w:val="00C03BA5"/>
    <w:rsid w:val="00C03FC9"/>
    <w:rsid w:val="00C0438F"/>
    <w:rsid w:val="00C0463D"/>
    <w:rsid w:val="00C055EF"/>
    <w:rsid w:val="00C057A8"/>
    <w:rsid w:val="00C0582B"/>
    <w:rsid w:val="00C058AE"/>
    <w:rsid w:val="00C05944"/>
    <w:rsid w:val="00C05A9D"/>
    <w:rsid w:val="00C05E6F"/>
    <w:rsid w:val="00C05F0E"/>
    <w:rsid w:val="00C05F71"/>
    <w:rsid w:val="00C06236"/>
    <w:rsid w:val="00C0637C"/>
    <w:rsid w:val="00C0640B"/>
    <w:rsid w:val="00C06970"/>
    <w:rsid w:val="00C0704D"/>
    <w:rsid w:val="00C074DC"/>
    <w:rsid w:val="00C075FB"/>
    <w:rsid w:val="00C07BA4"/>
    <w:rsid w:val="00C07F27"/>
    <w:rsid w:val="00C1043E"/>
    <w:rsid w:val="00C105C3"/>
    <w:rsid w:val="00C10D62"/>
    <w:rsid w:val="00C10DAE"/>
    <w:rsid w:val="00C10F6B"/>
    <w:rsid w:val="00C1127D"/>
    <w:rsid w:val="00C113BD"/>
    <w:rsid w:val="00C11637"/>
    <w:rsid w:val="00C116D9"/>
    <w:rsid w:val="00C11743"/>
    <w:rsid w:val="00C119E9"/>
    <w:rsid w:val="00C11D59"/>
    <w:rsid w:val="00C11FA4"/>
    <w:rsid w:val="00C12198"/>
    <w:rsid w:val="00C121CA"/>
    <w:rsid w:val="00C1258E"/>
    <w:rsid w:val="00C128A1"/>
    <w:rsid w:val="00C12A52"/>
    <w:rsid w:val="00C12BC3"/>
    <w:rsid w:val="00C12CE0"/>
    <w:rsid w:val="00C12D89"/>
    <w:rsid w:val="00C13727"/>
    <w:rsid w:val="00C13A35"/>
    <w:rsid w:val="00C13AA4"/>
    <w:rsid w:val="00C13ACE"/>
    <w:rsid w:val="00C13CF5"/>
    <w:rsid w:val="00C13E0E"/>
    <w:rsid w:val="00C140D9"/>
    <w:rsid w:val="00C142E4"/>
    <w:rsid w:val="00C14A2D"/>
    <w:rsid w:val="00C14BF9"/>
    <w:rsid w:val="00C14CC2"/>
    <w:rsid w:val="00C15001"/>
    <w:rsid w:val="00C1558D"/>
    <w:rsid w:val="00C1565D"/>
    <w:rsid w:val="00C15944"/>
    <w:rsid w:val="00C159CA"/>
    <w:rsid w:val="00C15AEC"/>
    <w:rsid w:val="00C15DE0"/>
    <w:rsid w:val="00C15EA2"/>
    <w:rsid w:val="00C15F61"/>
    <w:rsid w:val="00C160F3"/>
    <w:rsid w:val="00C162E3"/>
    <w:rsid w:val="00C1653F"/>
    <w:rsid w:val="00C16546"/>
    <w:rsid w:val="00C16A2A"/>
    <w:rsid w:val="00C16D65"/>
    <w:rsid w:val="00C16DE1"/>
    <w:rsid w:val="00C170FB"/>
    <w:rsid w:val="00C1715E"/>
    <w:rsid w:val="00C17514"/>
    <w:rsid w:val="00C1755F"/>
    <w:rsid w:val="00C178AB"/>
    <w:rsid w:val="00C17C1A"/>
    <w:rsid w:val="00C17EFF"/>
    <w:rsid w:val="00C20227"/>
    <w:rsid w:val="00C203CF"/>
    <w:rsid w:val="00C204DE"/>
    <w:rsid w:val="00C205B1"/>
    <w:rsid w:val="00C20AA0"/>
    <w:rsid w:val="00C20AFA"/>
    <w:rsid w:val="00C20F7A"/>
    <w:rsid w:val="00C21129"/>
    <w:rsid w:val="00C21569"/>
    <w:rsid w:val="00C2158D"/>
    <w:rsid w:val="00C216FF"/>
    <w:rsid w:val="00C21868"/>
    <w:rsid w:val="00C21901"/>
    <w:rsid w:val="00C21967"/>
    <w:rsid w:val="00C21AB2"/>
    <w:rsid w:val="00C21EF7"/>
    <w:rsid w:val="00C21FDF"/>
    <w:rsid w:val="00C2205E"/>
    <w:rsid w:val="00C2207F"/>
    <w:rsid w:val="00C22209"/>
    <w:rsid w:val="00C22306"/>
    <w:rsid w:val="00C22375"/>
    <w:rsid w:val="00C224E5"/>
    <w:rsid w:val="00C226A6"/>
    <w:rsid w:val="00C22777"/>
    <w:rsid w:val="00C2279E"/>
    <w:rsid w:val="00C22944"/>
    <w:rsid w:val="00C22A23"/>
    <w:rsid w:val="00C22C1D"/>
    <w:rsid w:val="00C231ED"/>
    <w:rsid w:val="00C23418"/>
    <w:rsid w:val="00C23437"/>
    <w:rsid w:val="00C235A9"/>
    <w:rsid w:val="00C236F1"/>
    <w:rsid w:val="00C237AE"/>
    <w:rsid w:val="00C2389F"/>
    <w:rsid w:val="00C239A1"/>
    <w:rsid w:val="00C23A46"/>
    <w:rsid w:val="00C23B49"/>
    <w:rsid w:val="00C23C1D"/>
    <w:rsid w:val="00C23F16"/>
    <w:rsid w:val="00C243EF"/>
    <w:rsid w:val="00C24628"/>
    <w:rsid w:val="00C246A9"/>
    <w:rsid w:val="00C247C4"/>
    <w:rsid w:val="00C2496E"/>
    <w:rsid w:val="00C24B80"/>
    <w:rsid w:val="00C24B84"/>
    <w:rsid w:val="00C24BF0"/>
    <w:rsid w:val="00C24C6E"/>
    <w:rsid w:val="00C2515B"/>
    <w:rsid w:val="00C25482"/>
    <w:rsid w:val="00C2554E"/>
    <w:rsid w:val="00C2561D"/>
    <w:rsid w:val="00C25AE7"/>
    <w:rsid w:val="00C25C8F"/>
    <w:rsid w:val="00C25DFB"/>
    <w:rsid w:val="00C25E31"/>
    <w:rsid w:val="00C25F96"/>
    <w:rsid w:val="00C26443"/>
    <w:rsid w:val="00C264C4"/>
    <w:rsid w:val="00C26864"/>
    <w:rsid w:val="00C26A03"/>
    <w:rsid w:val="00C2747A"/>
    <w:rsid w:val="00C276C5"/>
    <w:rsid w:val="00C27C74"/>
    <w:rsid w:val="00C27D53"/>
    <w:rsid w:val="00C27E9D"/>
    <w:rsid w:val="00C29A7D"/>
    <w:rsid w:val="00C3017C"/>
    <w:rsid w:val="00C3060F"/>
    <w:rsid w:val="00C30641"/>
    <w:rsid w:val="00C306BA"/>
    <w:rsid w:val="00C308EF"/>
    <w:rsid w:val="00C30A1F"/>
    <w:rsid w:val="00C30B2D"/>
    <w:rsid w:val="00C3122D"/>
    <w:rsid w:val="00C312A8"/>
    <w:rsid w:val="00C312CC"/>
    <w:rsid w:val="00C318CF"/>
    <w:rsid w:val="00C3194F"/>
    <w:rsid w:val="00C31EEA"/>
    <w:rsid w:val="00C32752"/>
    <w:rsid w:val="00C329BE"/>
    <w:rsid w:val="00C32C82"/>
    <w:rsid w:val="00C32F4E"/>
    <w:rsid w:val="00C334C4"/>
    <w:rsid w:val="00C3369B"/>
    <w:rsid w:val="00C33A88"/>
    <w:rsid w:val="00C33AA5"/>
    <w:rsid w:val="00C33DAD"/>
    <w:rsid w:val="00C33F3D"/>
    <w:rsid w:val="00C340EA"/>
    <w:rsid w:val="00C342E4"/>
    <w:rsid w:val="00C345B4"/>
    <w:rsid w:val="00C3479A"/>
    <w:rsid w:val="00C3484C"/>
    <w:rsid w:val="00C348FA"/>
    <w:rsid w:val="00C34983"/>
    <w:rsid w:val="00C353DC"/>
    <w:rsid w:val="00C35498"/>
    <w:rsid w:val="00C3557B"/>
    <w:rsid w:val="00C356BA"/>
    <w:rsid w:val="00C35821"/>
    <w:rsid w:val="00C359A6"/>
    <w:rsid w:val="00C359AF"/>
    <w:rsid w:val="00C35A93"/>
    <w:rsid w:val="00C35DC2"/>
    <w:rsid w:val="00C35E08"/>
    <w:rsid w:val="00C35ECB"/>
    <w:rsid w:val="00C3628B"/>
    <w:rsid w:val="00C364B1"/>
    <w:rsid w:val="00C364E5"/>
    <w:rsid w:val="00C369E7"/>
    <w:rsid w:val="00C36A1A"/>
    <w:rsid w:val="00C36A80"/>
    <w:rsid w:val="00C36B42"/>
    <w:rsid w:val="00C36CCC"/>
    <w:rsid w:val="00C36CFF"/>
    <w:rsid w:val="00C36D1A"/>
    <w:rsid w:val="00C36E12"/>
    <w:rsid w:val="00C37421"/>
    <w:rsid w:val="00C374A0"/>
    <w:rsid w:val="00C3755F"/>
    <w:rsid w:val="00C377A7"/>
    <w:rsid w:val="00C377DC"/>
    <w:rsid w:val="00C37A6D"/>
    <w:rsid w:val="00C37A97"/>
    <w:rsid w:val="00C37C45"/>
    <w:rsid w:val="00C37C89"/>
    <w:rsid w:val="00C37E4E"/>
    <w:rsid w:val="00C37F13"/>
    <w:rsid w:val="00C400B9"/>
    <w:rsid w:val="00C4045A"/>
    <w:rsid w:val="00C40582"/>
    <w:rsid w:val="00C4059E"/>
    <w:rsid w:val="00C405AA"/>
    <w:rsid w:val="00C40665"/>
    <w:rsid w:val="00C407EC"/>
    <w:rsid w:val="00C40E30"/>
    <w:rsid w:val="00C40E82"/>
    <w:rsid w:val="00C416A6"/>
    <w:rsid w:val="00C4178D"/>
    <w:rsid w:val="00C41895"/>
    <w:rsid w:val="00C41902"/>
    <w:rsid w:val="00C41936"/>
    <w:rsid w:val="00C41A5B"/>
    <w:rsid w:val="00C41BE4"/>
    <w:rsid w:val="00C41FA0"/>
    <w:rsid w:val="00C42192"/>
    <w:rsid w:val="00C42307"/>
    <w:rsid w:val="00C423FC"/>
    <w:rsid w:val="00C42585"/>
    <w:rsid w:val="00C427C0"/>
    <w:rsid w:val="00C42937"/>
    <w:rsid w:val="00C42A3D"/>
    <w:rsid w:val="00C42E41"/>
    <w:rsid w:val="00C42F9A"/>
    <w:rsid w:val="00C4352E"/>
    <w:rsid w:val="00C435F3"/>
    <w:rsid w:val="00C43641"/>
    <w:rsid w:val="00C43742"/>
    <w:rsid w:val="00C43B8C"/>
    <w:rsid w:val="00C43F15"/>
    <w:rsid w:val="00C4403C"/>
    <w:rsid w:val="00C441EC"/>
    <w:rsid w:val="00C442E5"/>
    <w:rsid w:val="00C443C8"/>
    <w:rsid w:val="00C4449F"/>
    <w:rsid w:val="00C44737"/>
    <w:rsid w:val="00C447DA"/>
    <w:rsid w:val="00C44E8A"/>
    <w:rsid w:val="00C44EA3"/>
    <w:rsid w:val="00C4567A"/>
    <w:rsid w:val="00C4578B"/>
    <w:rsid w:val="00C46054"/>
    <w:rsid w:val="00C46291"/>
    <w:rsid w:val="00C46349"/>
    <w:rsid w:val="00C46A3B"/>
    <w:rsid w:val="00C470B0"/>
    <w:rsid w:val="00C47191"/>
    <w:rsid w:val="00C47BE7"/>
    <w:rsid w:val="00C47F39"/>
    <w:rsid w:val="00C4CAC3"/>
    <w:rsid w:val="00C50441"/>
    <w:rsid w:val="00C50686"/>
    <w:rsid w:val="00C50894"/>
    <w:rsid w:val="00C509F9"/>
    <w:rsid w:val="00C50BF5"/>
    <w:rsid w:val="00C510AC"/>
    <w:rsid w:val="00C518DE"/>
    <w:rsid w:val="00C51A75"/>
    <w:rsid w:val="00C51DDA"/>
    <w:rsid w:val="00C520C3"/>
    <w:rsid w:val="00C521C5"/>
    <w:rsid w:val="00C5229D"/>
    <w:rsid w:val="00C523FC"/>
    <w:rsid w:val="00C525C9"/>
    <w:rsid w:val="00C52741"/>
    <w:rsid w:val="00C5284C"/>
    <w:rsid w:val="00C5290C"/>
    <w:rsid w:val="00C534B0"/>
    <w:rsid w:val="00C53610"/>
    <w:rsid w:val="00C5378A"/>
    <w:rsid w:val="00C53908"/>
    <w:rsid w:val="00C5398D"/>
    <w:rsid w:val="00C53B65"/>
    <w:rsid w:val="00C53D82"/>
    <w:rsid w:val="00C53DC0"/>
    <w:rsid w:val="00C544AF"/>
    <w:rsid w:val="00C54700"/>
    <w:rsid w:val="00C547CF"/>
    <w:rsid w:val="00C547FF"/>
    <w:rsid w:val="00C5481A"/>
    <w:rsid w:val="00C5489D"/>
    <w:rsid w:val="00C54A2D"/>
    <w:rsid w:val="00C54B5E"/>
    <w:rsid w:val="00C54E5C"/>
    <w:rsid w:val="00C54F78"/>
    <w:rsid w:val="00C550D0"/>
    <w:rsid w:val="00C5517C"/>
    <w:rsid w:val="00C5538C"/>
    <w:rsid w:val="00C55BC0"/>
    <w:rsid w:val="00C55F82"/>
    <w:rsid w:val="00C56042"/>
    <w:rsid w:val="00C560C6"/>
    <w:rsid w:val="00C56256"/>
    <w:rsid w:val="00C562FD"/>
    <w:rsid w:val="00C56331"/>
    <w:rsid w:val="00C56628"/>
    <w:rsid w:val="00C56739"/>
    <w:rsid w:val="00C56A88"/>
    <w:rsid w:val="00C56B0B"/>
    <w:rsid w:val="00C56B61"/>
    <w:rsid w:val="00C56C16"/>
    <w:rsid w:val="00C56C21"/>
    <w:rsid w:val="00C56FF7"/>
    <w:rsid w:val="00C57630"/>
    <w:rsid w:val="00C57666"/>
    <w:rsid w:val="00C57680"/>
    <w:rsid w:val="00C57817"/>
    <w:rsid w:val="00C5785C"/>
    <w:rsid w:val="00C57B6D"/>
    <w:rsid w:val="00C60062"/>
    <w:rsid w:val="00C6035A"/>
    <w:rsid w:val="00C6061F"/>
    <w:rsid w:val="00C606D0"/>
    <w:rsid w:val="00C60763"/>
    <w:rsid w:val="00C609FB"/>
    <w:rsid w:val="00C60C11"/>
    <w:rsid w:val="00C60C95"/>
    <w:rsid w:val="00C60DE5"/>
    <w:rsid w:val="00C60FE9"/>
    <w:rsid w:val="00C61008"/>
    <w:rsid w:val="00C611C6"/>
    <w:rsid w:val="00C61408"/>
    <w:rsid w:val="00C614A6"/>
    <w:rsid w:val="00C619FC"/>
    <w:rsid w:val="00C61D86"/>
    <w:rsid w:val="00C61E5A"/>
    <w:rsid w:val="00C620B8"/>
    <w:rsid w:val="00C6222A"/>
    <w:rsid w:val="00C6248F"/>
    <w:rsid w:val="00C626B5"/>
    <w:rsid w:val="00C62C3E"/>
    <w:rsid w:val="00C63006"/>
    <w:rsid w:val="00C6333D"/>
    <w:rsid w:val="00C6344F"/>
    <w:rsid w:val="00C635B7"/>
    <w:rsid w:val="00C637FE"/>
    <w:rsid w:val="00C63977"/>
    <w:rsid w:val="00C639AC"/>
    <w:rsid w:val="00C63B95"/>
    <w:rsid w:val="00C63BD8"/>
    <w:rsid w:val="00C63D55"/>
    <w:rsid w:val="00C63EFF"/>
    <w:rsid w:val="00C64006"/>
    <w:rsid w:val="00C6401B"/>
    <w:rsid w:val="00C644E9"/>
    <w:rsid w:val="00C64513"/>
    <w:rsid w:val="00C6481A"/>
    <w:rsid w:val="00C649D9"/>
    <w:rsid w:val="00C649DF"/>
    <w:rsid w:val="00C64A32"/>
    <w:rsid w:val="00C64A99"/>
    <w:rsid w:val="00C64BEE"/>
    <w:rsid w:val="00C64F0F"/>
    <w:rsid w:val="00C64F2D"/>
    <w:rsid w:val="00C65032"/>
    <w:rsid w:val="00C65083"/>
    <w:rsid w:val="00C65141"/>
    <w:rsid w:val="00C65255"/>
    <w:rsid w:val="00C6530C"/>
    <w:rsid w:val="00C6540C"/>
    <w:rsid w:val="00C6541A"/>
    <w:rsid w:val="00C655DF"/>
    <w:rsid w:val="00C65626"/>
    <w:rsid w:val="00C6564C"/>
    <w:rsid w:val="00C65BD8"/>
    <w:rsid w:val="00C65C4A"/>
    <w:rsid w:val="00C66131"/>
    <w:rsid w:val="00C66202"/>
    <w:rsid w:val="00C66236"/>
    <w:rsid w:val="00C666AD"/>
    <w:rsid w:val="00C66AA9"/>
    <w:rsid w:val="00C66B0C"/>
    <w:rsid w:val="00C66D63"/>
    <w:rsid w:val="00C66ECF"/>
    <w:rsid w:val="00C67497"/>
    <w:rsid w:val="00C67549"/>
    <w:rsid w:val="00C679B2"/>
    <w:rsid w:val="00C67B78"/>
    <w:rsid w:val="00C67CA1"/>
    <w:rsid w:val="00C67ED6"/>
    <w:rsid w:val="00C706D7"/>
    <w:rsid w:val="00C7086D"/>
    <w:rsid w:val="00C70D39"/>
    <w:rsid w:val="00C70ECC"/>
    <w:rsid w:val="00C711E3"/>
    <w:rsid w:val="00C71354"/>
    <w:rsid w:val="00C714C3"/>
    <w:rsid w:val="00C716CC"/>
    <w:rsid w:val="00C717E3"/>
    <w:rsid w:val="00C71997"/>
    <w:rsid w:val="00C71DFA"/>
    <w:rsid w:val="00C71F39"/>
    <w:rsid w:val="00C71F86"/>
    <w:rsid w:val="00C71FAD"/>
    <w:rsid w:val="00C72050"/>
    <w:rsid w:val="00C72060"/>
    <w:rsid w:val="00C7251D"/>
    <w:rsid w:val="00C72BE6"/>
    <w:rsid w:val="00C72C1D"/>
    <w:rsid w:val="00C72DD0"/>
    <w:rsid w:val="00C72F0C"/>
    <w:rsid w:val="00C73235"/>
    <w:rsid w:val="00C733CA"/>
    <w:rsid w:val="00C73408"/>
    <w:rsid w:val="00C7341A"/>
    <w:rsid w:val="00C73546"/>
    <w:rsid w:val="00C73646"/>
    <w:rsid w:val="00C73A41"/>
    <w:rsid w:val="00C73B12"/>
    <w:rsid w:val="00C73BD6"/>
    <w:rsid w:val="00C73E01"/>
    <w:rsid w:val="00C73EBC"/>
    <w:rsid w:val="00C73F84"/>
    <w:rsid w:val="00C74090"/>
    <w:rsid w:val="00C7421C"/>
    <w:rsid w:val="00C7438F"/>
    <w:rsid w:val="00C74591"/>
    <w:rsid w:val="00C746E6"/>
    <w:rsid w:val="00C7479C"/>
    <w:rsid w:val="00C749B1"/>
    <w:rsid w:val="00C74A9C"/>
    <w:rsid w:val="00C74B74"/>
    <w:rsid w:val="00C753FB"/>
    <w:rsid w:val="00C75583"/>
    <w:rsid w:val="00C75678"/>
    <w:rsid w:val="00C7580B"/>
    <w:rsid w:val="00C75EAD"/>
    <w:rsid w:val="00C75F33"/>
    <w:rsid w:val="00C762C3"/>
    <w:rsid w:val="00C7665F"/>
    <w:rsid w:val="00C76AD2"/>
    <w:rsid w:val="00C76F91"/>
    <w:rsid w:val="00C76FF8"/>
    <w:rsid w:val="00C7742E"/>
    <w:rsid w:val="00C775DD"/>
    <w:rsid w:val="00C77638"/>
    <w:rsid w:val="00C77C0F"/>
    <w:rsid w:val="00C77D54"/>
    <w:rsid w:val="00C800C6"/>
    <w:rsid w:val="00C804A7"/>
    <w:rsid w:val="00C809A1"/>
    <w:rsid w:val="00C80A48"/>
    <w:rsid w:val="00C80AA8"/>
    <w:rsid w:val="00C80AAF"/>
    <w:rsid w:val="00C80BDA"/>
    <w:rsid w:val="00C80C7E"/>
    <w:rsid w:val="00C80DF4"/>
    <w:rsid w:val="00C8103A"/>
    <w:rsid w:val="00C81336"/>
    <w:rsid w:val="00C813F9"/>
    <w:rsid w:val="00C81489"/>
    <w:rsid w:val="00C81528"/>
    <w:rsid w:val="00C81B71"/>
    <w:rsid w:val="00C81D10"/>
    <w:rsid w:val="00C81D33"/>
    <w:rsid w:val="00C81EB5"/>
    <w:rsid w:val="00C81EF0"/>
    <w:rsid w:val="00C81F01"/>
    <w:rsid w:val="00C822CE"/>
    <w:rsid w:val="00C82568"/>
    <w:rsid w:val="00C825D6"/>
    <w:rsid w:val="00C82A45"/>
    <w:rsid w:val="00C82B5D"/>
    <w:rsid w:val="00C8338C"/>
    <w:rsid w:val="00C834B2"/>
    <w:rsid w:val="00C834E5"/>
    <w:rsid w:val="00C835BF"/>
    <w:rsid w:val="00C8361D"/>
    <w:rsid w:val="00C83856"/>
    <w:rsid w:val="00C8395F"/>
    <w:rsid w:val="00C839D6"/>
    <w:rsid w:val="00C83BB2"/>
    <w:rsid w:val="00C83C1C"/>
    <w:rsid w:val="00C83DC8"/>
    <w:rsid w:val="00C83F0D"/>
    <w:rsid w:val="00C8401F"/>
    <w:rsid w:val="00C840AE"/>
    <w:rsid w:val="00C840CC"/>
    <w:rsid w:val="00C84290"/>
    <w:rsid w:val="00C84647"/>
    <w:rsid w:val="00C84748"/>
    <w:rsid w:val="00C84846"/>
    <w:rsid w:val="00C84B78"/>
    <w:rsid w:val="00C84B9C"/>
    <w:rsid w:val="00C84C65"/>
    <w:rsid w:val="00C84DCA"/>
    <w:rsid w:val="00C84EA2"/>
    <w:rsid w:val="00C84F27"/>
    <w:rsid w:val="00C854BF"/>
    <w:rsid w:val="00C85595"/>
    <w:rsid w:val="00C85618"/>
    <w:rsid w:val="00C85757"/>
    <w:rsid w:val="00C859FD"/>
    <w:rsid w:val="00C85AF4"/>
    <w:rsid w:val="00C85B04"/>
    <w:rsid w:val="00C85C9B"/>
    <w:rsid w:val="00C85FED"/>
    <w:rsid w:val="00C86074"/>
    <w:rsid w:val="00C86075"/>
    <w:rsid w:val="00C860AC"/>
    <w:rsid w:val="00C8625A"/>
    <w:rsid w:val="00C862EC"/>
    <w:rsid w:val="00C863B8"/>
    <w:rsid w:val="00C86478"/>
    <w:rsid w:val="00C864CC"/>
    <w:rsid w:val="00C864E7"/>
    <w:rsid w:val="00C8674A"/>
    <w:rsid w:val="00C86A1E"/>
    <w:rsid w:val="00C86A9E"/>
    <w:rsid w:val="00C86AB6"/>
    <w:rsid w:val="00C86C80"/>
    <w:rsid w:val="00C875D3"/>
    <w:rsid w:val="00C8768E"/>
    <w:rsid w:val="00C876A4"/>
    <w:rsid w:val="00C876CD"/>
    <w:rsid w:val="00C87AEC"/>
    <w:rsid w:val="00C87DD9"/>
    <w:rsid w:val="00C87E0D"/>
    <w:rsid w:val="00C87E3E"/>
    <w:rsid w:val="00C90253"/>
    <w:rsid w:val="00C904B8"/>
    <w:rsid w:val="00C90823"/>
    <w:rsid w:val="00C908EF"/>
    <w:rsid w:val="00C90EB7"/>
    <w:rsid w:val="00C90EF3"/>
    <w:rsid w:val="00C90F5F"/>
    <w:rsid w:val="00C911E1"/>
    <w:rsid w:val="00C91682"/>
    <w:rsid w:val="00C91843"/>
    <w:rsid w:val="00C91B14"/>
    <w:rsid w:val="00C91B53"/>
    <w:rsid w:val="00C91F35"/>
    <w:rsid w:val="00C91FCD"/>
    <w:rsid w:val="00C9235E"/>
    <w:rsid w:val="00C9240C"/>
    <w:rsid w:val="00C92596"/>
    <w:rsid w:val="00C925DC"/>
    <w:rsid w:val="00C92783"/>
    <w:rsid w:val="00C92E6A"/>
    <w:rsid w:val="00C92F8D"/>
    <w:rsid w:val="00C93711"/>
    <w:rsid w:val="00C9375E"/>
    <w:rsid w:val="00C9386E"/>
    <w:rsid w:val="00C93A21"/>
    <w:rsid w:val="00C93B57"/>
    <w:rsid w:val="00C93BB3"/>
    <w:rsid w:val="00C93EAC"/>
    <w:rsid w:val="00C94139"/>
    <w:rsid w:val="00C9414E"/>
    <w:rsid w:val="00C94601"/>
    <w:rsid w:val="00C9465B"/>
    <w:rsid w:val="00C94CB7"/>
    <w:rsid w:val="00C94F03"/>
    <w:rsid w:val="00C95124"/>
    <w:rsid w:val="00C95459"/>
    <w:rsid w:val="00C9545A"/>
    <w:rsid w:val="00C9549B"/>
    <w:rsid w:val="00C954E1"/>
    <w:rsid w:val="00C959D8"/>
    <w:rsid w:val="00C95AEC"/>
    <w:rsid w:val="00C95C59"/>
    <w:rsid w:val="00C95CA3"/>
    <w:rsid w:val="00C96127"/>
    <w:rsid w:val="00C9663F"/>
    <w:rsid w:val="00C9728A"/>
    <w:rsid w:val="00C97A1C"/>
    <w:rsid w:val="00C97B5D"/>
    <w:rsid w:val="00C97C64"/>
    <w:rsid w:val="00C97FFA"/>
    <w:rsid w:val="00CA007F"/>
    <w:rsid w:val="00CA095A"/>
    <w:rsid w:val="00CA0CD4"/>
    <w:rsid w:val="00CA0E3E"/>
    <w:rsid w:val="00CA10AB"/>
    <w:rsid w:val="00CA10DB"/>
    <w:rsid w:val="00CA1147"/>
    <w:rsid w:val="00CA14EF"/>
    <w:rsid w:val="00CA20F5"/>
    <w:rsid w:val="00CA221B"/>
    <w:rsid w:val="00CA23C4"/>
    <w:rsid w:val="00CA23E8"/>
    <w:rsid w:val="00CA260C"/>
    <w:rsid w:val="00CA2970"/>
    <w:rsid w:val="00CA2E00"/>
    <w:rsid w:val="00CA305B"/>
    <w:rsid w:val="00CA30F5"/>
    <w:rsid w:val="00CA346C"/>
    <w:rsid w:val="00CA3518"/>
    <w:rsid w:val="00CA35B2"/>
    <w:rsid w:val="00CA35E7"/>
    <w:rsid w:val="00CA36A8"/>
    <w:rsid w:val="00CA378A"/>
    <w:rsid w:val="00CA3F98"/>
    <w:rsid w:val="00CA3FC4"/>
    <w:rsid w:val="00CA42A1"/>
    <w:rsid w:val="00CA4356"/>
    <w:rsid w:val="00CA43D6"/>
    <w:rsid w:val="00CA454D"/>
    <w:rsid w:val="00CA4A74"/>
    <w:rsid w:val="00CA4AE5"/>
    <w:rsid w:val="00CA4D2D"/>
    <w:rsid w:val="00CA4DB9"/>
    <w:rsid w:val="00CA4EEA"/>
    <w:rsid w:val="00CA531B"/>
    <w:rsid w:val="00CA5578"/>
    <w:rsid w:val="00CA5B28"/>
    <w:rsid w:val="00CA5DAF"/>
    <w:rsid w:val="00CA6B98"/>
    <w:rsid w:val="00CA6F0F"/>
    <w:rsid w:val="00CA70F0"/>
    <w:rsid w:val="00CA724E"/>
    <w:rsid w:val="00CA72AC"/>
    <w:rsid w:val="00CA73C9"/>
    <w:rsid w:val="00CA746F"/>
    <w:rsid w:val="00CB0172"/>
    <w:rsid w:val="00CB02E5"/>
    <w:rsid w:val="00CB0542"/>
    <w:rsid w:val="00CB072E"/>
    <w:rsid w:val="00CB0A8F"/>
    <w:rsid w:val="00CB0AD2"/>
    <w:rsid w:val="00CB0B4C"/>
    <w:rsid w:val="00CB0ECD"/>
    <w:rsid w:val="00CB0F11"/>
    <w:rsid w:val="00CB1354"/>
    <w:rsid w:val="00CB154D"/>
    <w:rsid w:val="00CB17FB"/>
    <w:rsid w:val="00CB198B"/>
    <w:rsid w:val="00CB1DB9"/>
    <w:rsid w:val="00CB1E89"/>
    <w:rsid w:val="00CB27F7"/>
    <w:rsid w:val="00CB2910"/>
    <w:rsid w:val="00CB2C36"/>
    <w:rsid w:val="00CB31DB"/>
    <w:rsid w:val="00CB3339"/>
    <w:rsid w:val="00CB33AD"/>
    <w:rsid w:val="00CB33DA"/>
    <w:rsid w:val="00CB33EF"/>
    <w:rsid w:val="00CB35D1"/>
    <w:rsid w:val="00CB392D"/>
    <w:rsid w:val="00CB3E04"/>
    <w:rsid w:val="00CB3F6B"/>
    <w:rsid w:val="00CB40C8"/>
    <w:rsid w:val="00CB4460"/>
    <w:rsid w:val="00CB4B6A"/>
    <w:rsid w:val="00CB4DF4"/>
    <w:rsid w:val="00CB4E73"/>
    <w:rsid w:val="00CB4E7C"/>
    <w:rsid w:val="00CB4F16"/>
    <w:rsid w:val="00CB5020"/>
    <w:rsid w:val="00CB504C"/>
    <w:rsid w:val="00CB5112"/>
    <w:rsid w:val="00CB548F"/>
    <w:rsid w:val="00CB5700"/>
    <w:rsid w:val="00CB57A8"/>
    <w:rsid w:val="00CB5A39"/>
    <w:rsid w:val="00CB5DD7"/>
    <w:rsid w:val="00CB6002"/>
    <w:rsid w:val="00CB60DD"/>
    <w:rsid w:val="00CB637A"/>
    <w:rsid w:val="00CB64B2"/>
    <w:rsid w:val="00CB6582"/>
    <w:rsid w:val="00CB67DB"/>
    <w:rsid w:val="00CB6A9C"/>
    <w:rsid w:val="00CB6B36"/>
    <w:rsid w:val="00CB6E51"/>
    <w:rsid w:val="00CB72C4"/>
    <w:rsid w:val="00CB748C"/>
    <w:rsid w:val="00CB7516"/>
    <w:rsid w:val="00CB7B30"/>
    <w:rsid w:val="00CB7B47"/>
    <w:rsid w:val="00CB7EAB"/>
    <w:rsid w:val="00CB7FEF"/>
    <w:rsid w:val="00CC0A9B"/>
    <w:rsid w:val="00CC0DB4"/>
    <w:rsid w:val="00CC0E1F"/>
    <w:rsid w:val="00CC0FE8"/>
    <w:rsid w:val="00CC1130"/>
    <w:rsid w:val="00CC16C1"/>
    <w:rsid w:val="00CC1700"/>
    <w:rsid w:val="00CC1B12"/>
    <w:rsid w:val="00CC1C68"/>
    <w:rsid w:val="00CC1FC9"/>
    <w:rsid w:val="00CC20C9"/>
    <w:rsid w:val="00CC20EF"/>
    <w:rsid w:val="00CC26B5"/>
    <w:rsid w:val="00CC2839"/>
    <w:rsid w:val="00CC284D"/>
    <w:rsid w:val="00CC2CDC"/>
    <w:rsid w:val="00CC2EAA"/>
    <w:rsid w:val="00CC2EB9"/>
    <w:rsid w:val="00CC3075"/>
    <w:rsid w:val="00CC32D9"/>
    <w:rsid w:val="00CC3319"/>
    <w:rsid w:val="00CC342C"/>
    <w:rsid w:val="00CC3917"/>
    <w:rsid w:val="00CC4262"/>
    <w:rsid w:val="00CC437C"/>
    <w:rsid w:val="00CC43FE"/>
    <w:rsid w:val="00CC47A4"/>
    <w:rsid w:val="00CC4877"/>
    <w:rsid w:val="00CC489B"/>
    <w:rsid w:val="00CC4AF9"/>
    <w:rsid w:val="00CC4C34"/>
    <w:rsid w:val="00CC51D7"/>
    <w:rsid w:val="00CC5263"/>
    <w:rsid w:val="00CC5496"/>
    <w:rsid w:val="00CC57C0"/>
    <w:rsid w:val="00CC5888"/>
    <w:rsid w:val="00CC5BB6"/>
    <w:rsid w:val="00CC5C0E"/>
    <w:rsid w:val="00CC5C31"/>
    <w:rsid w:val="00CC5E0B"/>
    <w:rsid w:val="00CC5E8B"/>
    <w:rsid w:val="00CC5EF3"/>
    <w:rsid w:val="00CC63E4"/>
    <w:rsid w:val="00CC6451"/>
    <w:rsid w:val="00CC6866"/>
    <w:rsid w:val="00CC6A6D"/>
    <w:rsid w:val="00CC6A82"/>
    <w:rsid w:val="00CC6C1A"/>
    <w:rsid w:val="00CC6C9E"/>
    <w:rsid w:val="00CC6D52"/>
    <w:rsid w:val="00CC6E2A"/>
    <w:rsid w:val="00CC7210"/>
    <w:rsid w:val="00CC7357"/>
    <w:rsid w:val="00CC74EA"/>
    <w:rsid w:val="00CC75CF"/>
    <w:rsid w:val="00CC76C4"/>
    <w:rsid w:val="00CC7796"/>
    <w:rsid w:val="00CC783C"/>
    <w:rsid w:val="00CC793B"/>
    <w:rsid w:val="00CC7EF7"/>
    <w:rsid w:val="00CD0602"/>
    <w:rsid w:val="00CD09BC"/>
    <w:rsid w:val="00CD0B38"/>
    <w:rsid w:val="00CD0D97"/>
    <w:rsid w:val="00CD0F44"/>
    <w:rsid w:val="00CD0F58"/>
    <w:rsid w:val="00CD180E"/>
    <w:rsid w:val="00CD1890"/>
    <w:rsid w:val="00CD192C"/>
    <w:rsid w:val="00CD1A84"/>
    <w:rsid w:val="00CD1CA1"/>
    <w:rsid w:val="00CD1F92"/>
    <w:rsid w:val="00CD2082"/>
    <w:rsid w:val="00CD253C"/>
    <w:rsid w:val="00CD25E1"/>
    <w:rsid w:val="00CD26F8"/>
    <w:rsid w:val="00CD279C"/>
    <w:rsid w:val="00CD2A4E"/>
    <w:rsid w:val="00CD2CB8"/>
    <w:rsid w:val="00CD2D61"/>
    <w:rsid w:val="00CD2FD7"/>
    <w:rsid w:val="00CD3348"/>
    <w:rsid w:val="00CD3618"/>
    <w:rsid w:val="00CD370F"/>
    <w:rsid w:val="00CD3AFF"/>
    <w:rsid w:val="00CD3B62"/>
    <w:rsid w:val="00CD3BEE"/>
    <w:rsid w:val="00CD3C48"/>
    <w:rsid w:val="00CD44C9"/>
    <w:rsid w:val="00CD455D"/>
    <w:rsid w:val="00CD4963"/>
    <w:rsid w:val="00CD49B4"/>
    <w:rsid w:val="00CD49BC"/>
    <w:rsid w:val="00CD4B5B"/>
    <w:rsid w:val="00CD4BB9"/>
    <w:rsid w:val="00CD4D46"/>
    <w:rsid w:val="00CD4E78"/>
    <w:rsid w:val="00CD4F6A"/>
    <w:rsid w:val="00CD5457"/>
    <w:rsid w:val="00CD55D2"/>
    <w:rsid w:val="00CD5707"/>
    <w:rsid w:val="00CD58AF"/>
    <w:rsid w:val="00CD5F32"/>
    <w:rsid w:val="00CD667C"/>
    <w:rsid w:val="00CD6861"/>
    <w:rsid w:val="00CD6935"/>
    <w:rsid w:val="00CD6A2A"/>
    <w:rsid w:val="00CD6BF4"/>
    <w:rsid w:val="00CD6BFB"/>
    <w:rsid w:val="00CD6C40"/>
    <w:rsid w:val="00CD6D13"/>
    <w:rsid w:val="00CD6E68"/>
    <w:rsid w:val="00CD6F9A"/>
    <w:rsid w:val="00CD6FD0"/>
    <w:rsid w:val="00CD703B"/>
    <w:rsid w:val="00CD7260"/>
    <w:rsid w:val="00CD72FB"/>
    <w:rsid w:val="00CD734B"/>
    <w:rsid w:val="00CD735D"/>
    <w:rsid w:val="00CD73A7"/>
    <w:rsid w:val="00CD791A"/>
    <w:rsid w:val="00CD7974"/>
    <w:rsid w:val="00CD7A6E"/>
    <w:rsid w:val="00CE01DE"/>
    <w:rsid w:val="00CE043B"/>
    <w:rsid w:val="00CE04F1"/>
    <w:rsid w:val="00CE0553"/>
    <w:rsid w:val="00CE0893"/>
    <w:rsid w:val="00CE0919"/>
    <w:rsid w:val="00CE0A32"/>
    <w:rsid w:val="00CE0F7C"/>
    <w:rsid w:val="00CE13E0"/>
    <w:rsid w:val="00CE188E"/>
    <w:rsid w:val="00CE1989"/>
    <w:rsid w:val="00CE1A71"/>
    <w:rsid w:val="00CE1B6A"/>
    <w:rsid w:val="00CE1D66"/>
    <w:rsid w:val="00CE228D"/>
    <w:rsid w:val="00CE2562"/>
    <w:rsid w:val="00CE294F"/>
    <w:rsid w:val="00CE298D"/>
    <w:rsid w:val="00CE2D6E"/>
    <w:rsid w:val="00CE2DB9"/>
    <w:rsid w:val="00CE2E97"/>
    <w:rsid w:val="00CE2FDC"/>
    <w:rsid w:val="00CE3016"/>
    <w:rsid w:val="00CE3209"/>
    <w:rsid w:val="00CE33F6"/>
    <w:rsid w:val="00CE3C52"/>
    <w:rsid w:val="00CE3D00"/>
    <w:rsid w:val="00CE3D42"/>
    <w:rsid w:val="00CE3DBF"/>
    <w:rsid w:val="00CE4221"/>
    <w:rsid w:val="00CE43BC"/>
    <w:rsid w:val="00CE471B"/>
    <w:rsid w:val="00CE4D6F"/>
    <w:rsid w:val="00CE545E"/>
    <w:rsid w:val="00CE5570"/>
    <w:rsid w:val="00CE568E"/>
    <w:rsid w:val="00CE5847"/>
    <w:rsid w:val="00CE5C35"/>
    <w:rsid w:val="00CE5C3E"/>
    <w:rsid w:val="00CE6201"/>
    <w:rsid w:val="00CE62DE"/>
    <w:rsid w:val="00CE68C6"/>
    <w:rsid w:val="00CE6C4E"/>
    <w:rsid w:val="00CE6FEA"/>
    <w:rsid w:val="00CE70A8"/>
    <w:rsid w:val="00CE70AB"/>
    <w:rsid w:val="00CE71FF"/>
    <w:rsid w:val="00CE72F7"/>
    <w:rsid w:val="00CE753C"/>
    <w:rsid w:val="00CE7737"/>
    <w:rsid w:val="00CE7802"/>
    <w:rsid w:val="00CE787D"/>
    <w:rsid w:val="00CE78B1"/>
    <w:rsid w:val="00CE7FC3"/>
    <w:rsid w:val="00CF05F6"/>
    <w:rsid w:val="00CF0B33"/>
    <w:rsid w:val="00CF0BA3"/>
    <w:rsid w:val="00CF0E5D"/>
    <w:rsid w:val="00CF0F8C"/>
    <w:rsid w:val="00CF0FF6"/>
    <w:rsid w:val="00CF124D"/>
    <w:rsid w:val="00CF12FE"/>
    <w:rsid w:val="00CF13CA"/>
    <w:rsid w:val="00CF1516"/>
    <w:rsid w:val="00CF15EB"/>
    <w:rsid w:val="00CF1673"/>
    <w:rsid w:val="00CF182B"/>
    <w:rsid w:val="00CF1A23"/>
    <w:rsid w:val="00CF1C5D"/>
    <w:rsid w:val="00CF1D42"/>
    <w:rsid w:val="00CF1D85"/>
    <w:rsid w:val="00CF1DE8"/>
    <w:rsid w:val="00CF1FA5"/>
    <w:rsid w:val="00CF2044"/>
    <w:rsid w:val="00CF20FD"/>
    <w:rsid w:val="00CF2202"/>
    <w:rsid w:val="00CF22D8"/>
    <w:rsid w:val="00CF2360"/>
    <w:rsid w:val="00CF2496"/>
    <w:rsid w:val="00CF2842"/>
    <w:rsid w:val="00CF289D"/>
    <w:rsid w:val="00CF2A2A"/>
    <w:rsid w:val="00CF311D"/>
    <w:rsid w:val="00CF3701"/>
    <w:rsid w:val="00CF374B"/>
    <w:rsid w:val="00CF3A34"/>
    <w:rsid w:val="00CF3C9C"/>
    <w:rsid w:val="00CF3DD1"/>
    <w:rsid w:val="00CF3F56"/>
    <w:rsid w:val="00CF3F6C"/>
    <w:rsid w:val="00CF40DC"/>
    <w:rsid w:val="00CF413F"/>
    <w:rsid w:val="00CF4356"/>
    <w:rsid w:val="00CF446B"/>
    <w:rsid w:val="00CF4632"/>
    <w:rsid w:val="00CF4822"/>
    <w:rsid w:val="00CF4D39"/>
    <w:rsid w:val="00CF4F2A"/>
    <w:rsid w:val="00CF4F7A"/>
    <w:rsid w:val="00CF53A6"/>
    <w:rsid w:val="00CF5935"/>
    <w:rsid w:val="00CF593D"/>
    <w:rsid w:val="00CF5A7F"/>
    <w:rsid w:val="00CF5B55"/>
    <w:rsid w:val="00CF5D95"/>
    <w:rsid w:val="00CF5E05"/>
    <w:rsid w:val="00CF5F4E"/>
    <w:rsid w:val="00CF618C"/>
    <w:rsid w:val="00CF6220"/>
    <w:rsid w:val="00CF64F8"/>
    <w:rsid w:val="00CF6648"/>
    <w:rsid w:val="00CF673E"/>
    <w:rsid w:val="00CF67DD"/>
    <w:rsid w:val="00CF6954"/>
    <w:rsid w:val="00CF6C44"/>
    <w:rsid w:val="00CF6F87"/>
    <w:rsid w:val="00CF71A5"/>
    <w:rsid w:val="00CF71B5"/>
    <w:rsid w:val="00CF7504"/>
    <w:rsid w:val="00CF755C"/>
    <w:rsid w:val="00CF76CA"/>
    <w:rsid w:val="00CF794D"/>
    <w:rsid w:val="00CF7956"/>
    <w:rsid w:val="00CF79E6"/>
    <w:rsid w:val="00CF7D98"/>
    <w:rsid w:val="00CF7E67"/>
    <w:rsid w:val="00D00180"/>
    <w:rsid w:val="00D003B0"/>
    <w:rsid w:val="00D00406"/>
    <w:rsid w:val="00D007EB"/>
    <w:rsid w:val="00D00885"/>
    <w:rsid w:val="00D009E0"/>
    <w:rsid w:val="00D00BA1"/>
    <w:rsid w:val="00D00D3D"/>
    <w:rsid w:val="00D00D4E"/>
    <w:rsid w:val="00D00EB5"/>
    <w:rsid w:val="00D00F75"/>
    <w:rsid w:val="00D00F8A"/>
    <w:rsid w:val="00D01058"/>
    <w:rsid w:val="00D014D1"/>
    <w:rsid w:val="00D0199D"/>
    <w:rsid w:val="00D01B75"/>
    <w:rsid w:val="00D01BDE"/>
    <w:rsid w:val="00D01F0B"/>
    <w:rsid w:val="00D01F7E"/>
    <w:rsid w:val="00D022EA"/>
    <w:rsid w:val="00D0235D"/>
    <w:rsid w:val="00D0271D"/>
    <w:rsid w:val="00D0276A"/>
    <w:rsid w:val="00D027AF"/>
    <w:rsid w:val="00D02AE9"/>
    <w:rsid w:val="00D02B8E"/>
    <w:rsid w:val="00D02E8E"/>
    <w:rsid w:val="00D02F28"/>
    <w:rsid w:val="00D02FEB"/>
    <w:rsid w:val="00D037DB"/>
    <w:rsid w:val="00D03973"/>
    <w:rsid w:val="00D03AEF"/>
    <w:rsid w:val="00D03CEC"/>
    <w:rsid w:val="00D03FE8"/>
    <w:rsid w:val="00D04532"/>
    <w:rsid w:val="00D04879"/>
    <w:rsid w:val="00D04C49"/>
    <w:rsid w:val="00D04C8A"/>
    <w:rsid w:val="00D04F7E"/>
    <w:rsid w:val="00D05038"/>
    <w:rsid w:val="00D050B3"/>
    <w:rsid w:val="00D05143"/>
    <w:rsid w:val="00D051D4"/>
    <w:rsid w:val="00D051D8"/>
    <w:rsid w:val="00D0598D"/>
    <w:rsid w:val="00D059AD"/>
    <w:rsid w:val="00D05F0E"/>
    <w:rsid w:val="00D05FD4"/>
    <w:rsid w:val="00D06052"/>
    <w:rsid w:val="00D060E0"/>
    <w:rsid w:val="00D06A27"/>
    <w:rsid w:val="00D06A56"/>
    <w:rsid w:val="00D070F8"/>
    <w:rsid w:val="00D07146"/>
    <w:rsid w:val="00D071B0"/>
    <w:rsid w:val="00D075AE"/>
    <w:rsid w:val="00D075D0"/>
    <w:rsid w:val="00D07815"/>
    <w:rsid w:val="00D07A1D"/>
    <w:rsid w:val="00D07A9F"/>
    <w:rsid w:val="00D07BE5"/>
    <w:rsid w:val="00D07DD6"/>
    <w:rsid w:val="00D07FE6"/>
    <w:rsid w:val="00D102AC"/>
    <w:rsid w:val="00D10517"/>
    <w:rsid w:val="00D10541"/>
    <w:rsid w:val="00D107EC"/>
    <w:rsid w:val="00D10AAD"/>
    <w:rsid w:val="00D10D57"/>
    <w:rsid w:val="00D10E4B"/>
    <w:rsid w:val="00D10EF8"/>
    <w:rsid w:val="00D10F1C"/>
    <w:rsid w:val="00D112CE"/>
    <w:rsid w:val="00D116AC"/>
    <w:rsid w:val="00D1175B"/>
    <w:rsid w:val="00D118E0"/>
    <w:rsid w:val="00D11943"/>
    <w:rsid w:val="00D1195C"/>
    <w:rsid w:val="00D11A4A"/>
    <w:rsid w:val="00D11A9A"/>
    <w:rsid w:val="00D11DC0"/>
    <w:rsid w:val="00D1219D"/>
    <w:rsid w:val="00D12490"/>
    <w:rsid w:val="00D124F2"/>
    <w:rsid w:val="00D12703"/>
    <w:rsid w:val="00D1299F"/>
    <w:rsid w:val="00D12A34"/>
    <w:rsid w:val="00D12A4B"/>
    <w:rsid w:val="00D12A79"/>
    <w:rsid w:val="00D12D98"/>
    <w:rsid w:val="00D1306B"/>
    <w:rsid w:val="00D130FA"/>
    <w:rsid w:val="00D13211"/>
    <w:rsid w:val="00D134C9"/>
    <w:rsid w:val="00D138B0"/>
    <w:rsid w:val="00D138C2"/>
    <w:rsid w:val="00D139AE"/>
    <w:rsid w:val="00D13C35"/>
    <w:rsid w:val="00D13F87"/>
    <w:rsid w:val="00D13FBF"/>
    <w:rsid w:val="00D13FDB"/>
    <w:rsid w:val="00D14151"/>
    <w:rsid w:val="00D1434E"/>
    <w:rsid w:val="00D14607"/>
    <w:rsid w:val="00D1472C"/>
    <w:rsid w:val="00D149D7"/>
    <w:rsid w:val="00D15251"/>
    <w:rsid w:val="00D156A2"/>
    <w:rsid w:val="00D157B6"/>
    <w:rsid w:val="00D158CA"/>
    <w:rsid w:val="00D15B5F"/>
    <w:rsid w:val="00D16444"/>
    <w:rsid w:val="00D168C5"/>
    <w:rsid w:val="00D16C5D"/>
    <w:rsid w:val="00D16C7C"/>
    <w:rsid w:val="00D16CAD"/>
    <w:rsid w:val="00D16E8A"/>
    <w:rsid w:val="00D16F83"/>
    <w:rsid w:val="00D170B6"/>
    <w:rsid w:val="00D17117"/>
    <w:rsid w:val="00D171DE"/>
    <w:rsid w:val="00D17824"/>
    <w:rsid w:val="00D178CB"/>
    <w:rsid w:val="00D17C4B"/>
    <w:rsid w:val="00D17CDB"/>
    <w:rsid w:val="00D17DB4"/>
    <w:rsid w:val="00D20010"/>
    <w:rsid w:val="00D200F0"/>
    <w:rsid w:val="00D200FD"/>
    <w:rsid w:val="00D207AA"/>
    <w:rsid w:val="00D20B13"/>
    <w:rsid w:val="00D20BB0"/>
    <w:rsid w:val="00D20D85"/>
    <w:rsid w:val="00D21136"/>
    <w:rsid w:val="00D21338"/>
    <w:rsid w:val="00D2143B"/>
    <w:rsid w:val="00D2157C"/>
    <w:rsid w:val="00D2171F"/>
    <w:rsid w:val="00D21748"/>
    <w:rsid w:val="00D2175F"/>
    <w:rsid w:val="00D21EA3"/>
    <w:rsid w:val="00D21ED3"/>
    <w:rsid w:val="00D21F2F"/>
    <w:rsid w:val="00D21FBE"/>
    <w:rsid w:val="00D220B1"/>
    <w:rsid w:val="00D22386"/>
    <w:rsid w:val="00D223F7"/>
    <w:rsid w:val="00D225BA"/>
    <w:rsid w:val="00D22A55"/>
    <w:rsid w:val="00D22AF5"/>
    <w:rsid w:val="00D22D8B"/>
    <w:rsid w:val="00D23426"/>
    <w:rsid w:val="00D23822"/>
    <w:rsid w:val="00D23B75"/>
    <w:rsid w:val="00D23C4A"/>
    <w:rsid w:val="00D23D11"/>
    <w:rsid w:val="00D23D7E"/>
    <w:rsid w:val="00D24AFC"/>
    <w:rsid w:val="00D24BFA"/>
    <w:rsid w:val="00D24D3F"/>
    <w:rsid w:val="00D250C2"/>
    <w:rsid w:val="00D250FE"/>
    <w:rsid w:val="00D253FE"/>
    <w:rsid w:val="00D256E4"/>
    <w:rsid w:val="00D25938"/>
    <w:rsid w:val="00D259AB"/>
    <w:rsid w:val="00D25A79"/>
    <w:rsid w:val="00D25C0B"/>
    <w:rsid w:val="00D25C98"/>
    <w:rsid w:val="00D25D5F"/>
    <w:rsid w:val="00D25DA9"/>
    <w:rsid w:val="00D25EDE"/>
    <w:rsid w:val="00D25EEC"/>
    <w:rsid w:val="00D262CA"/>
    <w:rsid w:val="00D26374"/>
    <w:rsid w:val="00D264C3"/>
    <w:rsid w:val="00D2662C"/>
    <w:rsid w:val="00D26631"/>
    <w:rsid w:val="00D26A34"/>
    <w:rsid w:val="00D26AA3"/>
    <w:rsid w:val="00D26C8B"/>
    <w:rsid w:val="00D26CB0"/>
    <w:rsid w:val="00D2713B"/>
    <w:rsid w:val="00D2718A"/>
    <w:rsid w:val="00D27413"/>
    <w:rsid w:val="00D2787B"/>
    <w:rsid w:val="00D27E24"/>
    <w:rsid w:val="00D302FA"/>
    <w:rsid w:val="00D309C2"/>
    <w:rsid w:val="00D309DD"/>
    <w:rsid w:val="00D30BA1"/>
    <w:rsid w:val="00D30CC9"/>
    <w:rsid w:val="00D30E53"/>
    <w:rsid w:val="00D3109F"/>
    <w:rsid w:val="00D311B1"/>
    <w:rsid w:val="00D3129D"/>
    <w:rsid w:val="00D312BE"/>
    <w:rsid w:val="00D314DD"/>
    <w:rsid w:val="00D3150A"/>
    <w:rsid w:val="00D315C3"/>
    <w:rsid w:val="00D31826"/>
    <w:rsid w:val="00D31A51"/>
    <w:rsid w:val="00D31A90"/>
    <w:rsid w:val="00D31D61"/>
    <w:rsid w:val="00D31F58"/>
    <w:rsid w:val="00D31FA8"/>
    <w:rsid w:val="00D31FB6"/>
    <w:rsid w:val="00D323E1"/>
    <w:rsid w:val="00D3273D"/>
    <w:rsid w:val="00D32831"/>
    <w:rsid w:val="00D329FC"/>
    <w:rsid w:val="00D32D0B"/>
    <w:rsid w:val="00D3316D"/>
    <w:rsid w:val="00D3328E"/>
    <w:rsid w:val="00D333C3"/>
    <w:rsid w:val="00D335BE"/>
    <w:rsid w:val="00D33890"/>
    <w:rsid w:val="00D33A47"/>
    <w:rsid w:val="00D33AAE"/>
    <w:rsid w:val="00D33CAC"/>
    <w:rsid w:val="00D33F13"/>
    <w:rsid w:val="00D341B9"/>
    <w:rsid w:val="00D342E5"/>
    <w:rsid w:val="00D34473"/>
    <w:rsid w:val="00D348F7"/>
    <w:rsid w:val="00D349EA"/>
    <w:rsid w:val="00D34B1B"/>
    <w:rsid w:val="00D34C2C"/>
    <w:rsid w:val="00D34D3A"/>
    <w:rsid w:val="00D34FB0"/>
    <w:rsid w:val="00D352C9"/>
    <w:rsid w:val="00D35722"/>
    <w:rsid w:val="00D35ECF"/>
    <w:rsid w:val="00D35F37"/>
    <w:rsid w:val="00D35F4B"/>
    <w:rsid w:val="00D3672D"/>
    <w:rsid w:val="00D3679D"/>
    <w:rsid w:val="00D37195"/>
    <w:rsid w:val="00D372D9"/>
    <w:rsid w:val="00D372E7"/>
    <w:rsid w:val="00D374C2"/>
    <w:rsid w:val="00D377B9"/>
    <w:rsid w:val="00D37CC2"/>
    <w:rsid w:val="00D4001A"/>
    <w:rsid w:val="00D4040C"/>
    <w:rsid w:val="00D404DE"/>
    <w:rsid w:val="00D40594"/>
    <w:rsid w:val="00D4072A"/>
    <w:rsid w:val="00D40A20"/>
    <w:rsid w:val="00D40A7F"/>
    <w:rsid w:val="00D40DD9"/>
    <w:rsid w:val="00D40E46"/>
    <w:rsid w:val="00D40EFB"/>
    <w:rsid w:val="00D4130D"/>
    <w:rsid w:val="00D4137D"/>
    <w:rsid w:val="00D41398"/>
    <w:rsid w:val="00D41501"/>
    <w:rsid w:val="00D4159C"/>
    <w:rsid w:val="00D41CC1"/>
    <w:rsid w:val="00D41D2F"/>
    <w:rsid w:val="00D41EB3"/>
    <w:rsid w:val="00D42332"/>
    <w:rsid w:val="00D423C6"/>
    <w:rsid w:val="00D42978"/>
    <w:rsid w:val="00D42AA5"/>
    <w:rsid w:val="00D42BC3"/>
    <w:rsid w:val="00D42BDC"/>
    <w:rsid w:val="00D42C76"/>
    <w:rsid w:val="00D42D84"/>
    <w:rsid w:val="00D42E89"/>
    <w:rsid w:val="00D42F83"/>
    <w:rsid w:val="00D43102"/>
    <w:rsid w:val="00D434A1"/>
    <w:rsid w:val="00D43779"/>
    <w:rsid w:val="00D43862"/>
    <w:rsid w:val="00D439AE"/>
    <w:rsid w:val="00D43B21"/>
    <w:rsid w:val="00D43B24"/>
    <w:rsid w:val="00D43C4A"/>
    <w:rsid w:val="00D43F02"/>
    <w:rsid w:val="00D442DA"/>
    <w:rsid w:val="00D442E1"/>
    <w:rsid w:val="00D443CA"/>
    <w:rsid w:val="00D445D9"/>
    <w:rsid w:val="00D44786"/>
    <w:rsid w:val="00D449C1"/>
    <w:rsid w:val="00D44BD8"/>
    <w:rsid w:val="00D44C07"/>
    <w:rsid w:val="00D44F0E"/>
    <w:rsid w:val="00D45459"/>
    <w:rsid w:val="00D455F0"/>
    <w:rsid w:val="00D45664"/>
    <w:rsid w:val="00D45A5D"/>
    <w:rsid w:val="00D45FB3"/>
    <w:rsid w:val="00D45FD0"/>
    <w:rsid w:val="00D4622F"/>
    <w:rsid w:val="00D46663"/>
    <w:rsid w:val="00D46A64"/>
    <w:rsid w:val="00D46E71"/>
    <w:rsid w:val="00D4700C"/>
    <w:rsid w:val="00D47233"/>
    <w:rsid w:val="00D47376"/>
    <w:rsid w:val="00D4749B"/>
    <w:rsid w:val="00D47526"/>
    <w:rsid w:val="00D475C5"/>
    <w:rsid w:val="00D47682"/>
    <w:rsid w:val="00D4788B"/>
    <w:rsid w:val="00D47C6B"/>
    <w:rsid w:val="00D47EC7"/>
    <w:rsid w:val="00D47EC8"/>
    <w:rsid w:val="00D50177"/>
    <w:rsid w:val="00D502C3"/>
    <w:rsid w:val="00D505A6"/>
    <w:rsid w:val="00D50618"/>
    <w:rsid w:val="00D50727"/>
    <w:rsid w:val="00D509D7"/>
    <w:rsid w:val="00D50B67"/>
    <w:rsid w:val="00D50D0A"/>
    <w:rsid w:val="00D50D68"/>
    <w:rsid w:val="00D50F67"/>
    <w:rsid w:val="00D519B2"/>
    <w:rsid w:val="00D51A9F"/>
    <w:rsid w:val="00D51BFC"/>
    <w:rsid w:val="00D51DC2"/>
    <w:rsid w:val="00D51E4C"/>
    <w:rsid w:val="00D51F57"/>
    <w:rsid w:val="00D52061"/>
    <w:rsid w:val="00D520F5"/>
    <w:rsid w:val="00D52282"/>
    <w:rsid w:val="00D522F0"/>
    <w:rsid w:val="00D526A1"/>
    <w:rsid w:val="00D52AB9"/>
    <w:rsid w:val="00D52AD2"/>
    <w:rsid w:val="00D52C06"/>
    <w:rsid w:val="00D52C39"/>
    <w:rsid w:val="00D52D75"/>
    <w:rsid w:val="00D52FB5"/>
    <w:rsid w:val="00D53011"/>
    <w:rsid w:val="00D53494"/>
    <w:rsid w:val="00D53803"/>
    <w:rsid w:val="00D5399E"/>
    <w:rsid w:val="00D53B34"/>
    <w:rsid w:val="00D53B50"/>
    <w:rsid w:val="00D53B70"/>
    <w:rsid w:val="00D53B77"/>
    <w:rsid w:val="00D53C10"/>
    <w:rsid w:val="00D53F5D"/>
    <w:rsid w:val="00D545D7"/>
    <w:rsid w:val="00D54644"/>
    <w:rsid w:val="00D548A1"/>
    <w:rsid w:val="00D5493B"/>
    <w:rsid w:val="00D54B23"/>
    <w:rsid w:val="00D54D53"/>
    <w:rsid w:val="00D54DDC"/>
    <w:rsid w:val="00D54F13"/>
    <w:rsid w:val="00D551CC"/>
    <w:rsid w:val="00D553E4"/>
    <w:rsid w:val="00D557B8"/>
    <w:rsid w:val="00D55A0A"/>
    <w:rsid w:val="00D55FE2"/>
    <w:rsid w:val="00D562A1"/>
    <w:rsid w:val="00D565C8"/>
    <w:rsid w:val="00D567C6"/>
    <w:rsid w:val="00D569B1"/>
    <w:rsid w:val="00D56A9A"/>
    <w:rsid w:val="00D56E50"/>
    <w:rsid w:val="00D56EC1"/>
    <w:rsid w:val="00D57195"/>
    <w:rsid w:val="00D57244"/>
    <w:rsid w:val="00D57304"/>
    <w:rsid w:val="00D57397"/>
    <w:rsid w:val="00D5760B"/>
    <w:rsid w:val="00D57C0B"/>
    <w:rsid w:val="00D57F12"/>
    <w:rsid w:val="00D6000D"/>
    <w:rsid w:val="00D6020C"/>
    <w:rsid w:val="00D60219"/>
    <w:rsid w:val="00D603A2"/>
    <w:rsid w:val="00D60707"/>
    <w:rsid w:val="00D60BE5"/>
    <w:rsid w:val="00D60DCA"/>
    <w:rsid w:val="00D60E78"/>
    <w:rsid w:val="00D60FA1"/>
    <w:rsid w:val="00D6108F"/>
    <w:rsid w:val="00D610DF"/>
    <w:rsid w:val="00D61166"/>
    <w:rsid w:val="00D61934"/>
    <w:rsid w:val="00D619C4"/>
    <w:rsid w:val="00D619E8"/>
    <w:rsid w:val="00D61A87"/>
    <w:rsid w:val="00D61AFA"/>
    <w:rsid w:val="00D623A0"/>
    <w:rsid w:val="00D62605"/>
    <w:rsid w:val="00D628DF"/>
    <w:rsid w:val="00D63025"/>
    <w:rsid w:val="00D6332C"/>
    <w:rsid w:val="00D634DB"/>
    <w:rsid w:val="00D634DF"/>
    <w:rsid w:val="00D6378E"/>
    <w:rsid w:val="00D638D3"/>
    <w:rsid w:val="00D63D90"/>
    <w:rsid w:val="00D63F69"/>
    <w:rsid w:val="00D64088"/>
    <w:rsid w:val="00D6412A"/>
    <w:rsid w:val="00D6475F"/>
    <w:rsid w:val="00D64BA1"/>
    <w:rsid w:val="00D64E87"/>
    <w:rsid w:val="00D650BB"/>
    <w:rsid w:val="00D65676"/>
    <w:rsid w:val="00D65762"/>
    <w:rsid w:val="00D6589A"/>
    <w:rsid w:val="00D65946"/>
    <w:rsid w:val="00D659B2"/>
    <w:rsid w:val="00D65A58"/>
    <w:rsid w:val="00D65B93"/>
    <w:rsid w:val="00D65BFA"/>
    <w:rsid w:val="00D65C8C"/>
    <w:rsid w:val="00D65D3B"/>
    <w:rsid w:val="00D65DF2"/>
    <w:rsid w:val="00D65E42"/>
    <w:rsid w:val="00D65F64"/>
    <w:rsid w:val="00D660A6"/>
    <w:rsid w:val="00D66159"/>
    <w:rsid w:val="00D6618D"/>
    <w:rsid w:val="00D663D9"/>
    <w:rsid w:val="00D665A5"/>
    <w:rsid w:val="00D6673D"/>
    <w:rsid w:val="00D66B09"/>
    <w:rsid w:val="00D6707D"/>
    <w:rsid w:val="00D67186"/>
    <w:rsid w:val="00D671A9"/>
    <w:rsid w:val="00D67379"/>
    <w:rsid w:val="00D67404"/>
    <w:rsid w:val="00D67520"/>
    <w:rsid w:val="00D6761D"/>
    <w:rsid w:val="00D67744"/>
    <w:rsid w:val="00D67AB3"/>
    <w:rsid w:val="00D67B28"/>
    <w:rsid w:val="00D67D6A"/>
    <w:rsid w:val="00D67EB0"/>
    <w:rsid w:val="00D67F98"/>
    <w:rsid w:val="00D70070"/>
    <w:rsid w:val="00D70098"/>
    <w:rsid w:val="00D700AD"/>
    <w:rsid w:val="00D702C9"/>
    <w:rsid w:val="00D7052A"/>
    <w:rsid w:val="00D70CD6"/>
    <w:rsid w:val="00D70D41"/>
    <w:rsid w:val="00D70E26"/>
    <w:rsid w:val="00D70EF0"/>
    <w:rsid w:val="00D71069"/>
    <w:rsid w:val="00D710B5"/>
    <w:rsid w:val="00D710EF"/>
    <w:rsid w:val="00D716AA"/>
    <w:rsid w:val="00D718E5"/>
    <w:rsid w:val="00D7191D"/>
    <w:rsid w:val="00D71D1D"/>
    <w:rsid w:val="00D71D9D"/>
    <w:rsid w:val="00D71E6B"/>
    <w:rsid w:val="00D71F82"/>
    <w:rsid w:val="00D72189"/>
    <w:rsid w:val="00D7244D"/>
    <w:rsid w:val="00D72512"/>
    <w:rsid w:val="00D7253F"/>
    <w:rsid w:val="00D728DD"/>
    <w:rsid w:val="00D72A43"/>
    <w:rsid w:val="00D72C3F"/>
    <w:rsid w:val="00D72D51"/>
    <w:rsid w:val="00D72E3E"/>
    <w:rsid w:val="00D72E8E"/>
    <w:rsid w:val="00D72E9D"/>
    <w:rsid w:val="00D73062"/>
    <w:rsid w:val="00D7319B"/>
    <w:rsid w:val="00D7323A"/>
    <w:rsid w:val="00D7324B"/>
    <w:rsid w:val="00D73706"/>
    <w:rsid w:val="00D7388C"/>
    <w:rsid w:val="00D7389B"/>
    <w:rsid w:val="00D73CFA"/>
    <w:rsid w:val="00D7432B"/>
    <w:rsid w:val="00D746D7"/>
    <w:rsid w:val="00D7483A"/>
    <w:rsid w:val="00D74D26"/>
    <w:rsid w:val="00D74F72"/>
    <w:rsid w:val="00D74FF7"/>
    <w:rsid w:val="00D7548F"/>
    <w:rsid w:val="00D75C6C"/>
    <w:rsid w:val="00D75DFF"/>
    <w:rsid w:val="00D75F84"/>
    <w:rsid w:val="00D76132"/>
    <w:rsid w:val="00D7618C"/>
    <w:rsid w:val="00D7626B"/>
    <w:rsid w:val="00D762AD"/>
    <w:rsid w:val="00D762E7"/>
    <w:rsid w:val="00D76403"/>
    <w:rsid w:val="00D76722"/>
    <w:rsid w:val="00D767C4"/>
    <w:rsid w:val="00D76801"/>
    <w:rsid w:val="00D76851"/>
    <w:rsid w:val="00D76AFB"/>
    <w:rsid w:val="00D76B12"/>
    <w:rsid w:val="00D76E63"/>
    <w:rsid w:val="00D76E6D"/>
    <w:rsid w:val="00D7717D"/>
    <w:rsid w:val="00D772AB"/>
    <w:rsid w:val="00D77516"/>
    <w:rsid w:val="00D77601"/>
    <w:rsid w:val="00D776F6"/>
    <w:rsid w:val="00D77773"/>
    <w:rsid w:val="00D7781B"/>
    <w:rsid w:val="00D77A05"/>
    <w:rsid w:val="00D77A88"/>
    <w:rsid w:val="00D77E89"/>
    <w:rsid w:val="00D7D0D9"/>
    <w:rsid w:val="00D8013C"/>
    <w:rsid w:val="00D803B3"/>
    <w:rsid w:val="00D8046F"/>
    <w:rsid w:val="00D80778"/>
    <w:rsid w:val="00D80796"/>
    <w:rsid w:val="00D80815"/>
    <w:rsid w:val="00D8081B"/>
    <w:rsid w:val="00D80A2E"/>
    <w:rsid w:val="00D80D64"/>
    <w:rsid w:val="00D810A5"/>
    <w:rsid w:val="00D81154"/>
    <w:rsid w:val="00D8117E"/>
    <w:rsid w:val="00D8139C"/>
    <w:rsid w:val="00D81932"/>
    <w:rsid w:val="00D81F55"/>
    <w:rsid w:val="00D81FB0"/>
    <w:rsid w:val="00D81FCC"/>
    <w:rsid w:val="00D821AE"/>
    <w:rsid w:val="00D82440"/>
    <w:rsid w:val="00D82589"/>
    <w:rsid w:val="00D825F2"/>
    <w:rsid w:val="00D826DC"/>
    <w:rsid w:val="00D82A32"/>
    <w:rsid w:val="00D82CF6"/>
    <w:rsid w:val="00D82EE8"/>
    <w:rsid w:val="00D83215"/>
    <w:rsid w:val="00D8324C"/>
    <w:rsid w:val="00D83356"/>
    <w:rsid w:val="00D83714"/>
    <w:rsid w:val="00D8375C"/>
    <w:rsid w:val="00D83BC7"/>
    <w:rsid w:val="00D83CAE"/>
    <w:rsid w:val="00D83F1D"/>
    <w:rsid w:val="00D83FAF"/>
    <w:rsid w:val="00D8413F"/>
    <w:rsid w:val="00D84302"/>
    <w:rsid w:val="00D8446A"/>
    <w:rsid w:val="00D8456D"/>
    <w:rsid w:val="00D84CD9"/>
    <w:rsid w:val="00D84D98"/>
    <w:rsid w:val="00D84FE8"/>
    <w:rsid w:val="00D8500B"/>
    <w:rsid w:val="00D85072"/>
    <w:rsid w:val="00D85246"/>
    <w:rsid w:val="00D852F8"/>
    <w:rsid w:val="00D853C5"/>
    <w:rsid w:val="00D8575E"/>
    <w:rsid w:val="00D858B6"/>
    <w:rsid w:val="00D85C35"/>
    <w:rsid w:val="00D85CBF"/>
    <w:rsid w:val="00D85D7E"/>
    <w:rsid w:val="00D861C0"/>
    <w:rsid w:val="00D8640D"/>
    <w:rsid w:val="00D869BE"/>
    <w:rsid w:val="00D86B26"/>
    <w:rsid w:val="00D86DBC"/>
    <w:rsid w:val="00D86E95"/>
    <w:rsid w:val="00D86FF5"/>
    <w:rsid w:val="00D87156"/>
    <w:rsid w:val="00D871AB"/>
    <w:rsid w:val="00D8758E"/>
    <w:rsid w:val="00D875D1"/>
    <w:rsid w:val="00D87634"/>
    <w:rsid w:val="00D876B7"/>
    <w:rsid w:val="00D877CB"/>
    <w:rsid w:val="00D8785F"/>
    <w:rsid w:val="00D879B2"/>
    <w:rsid w:val="00D87A40"/>
    <w:rsid w:val="00D87E49"/>
    <w:rsid w:val="00D902DD"/>
    <w:rsid w:val="00D902F5"/>
    <w:rsid w:val="00D90305"/>
    <w:rsid w:val="00D90AAE"/>
    <w:rsid w:val="00D90D29"/>
    <w:rsid w:val="00D90D85"/>
    <w:rsid w:val="00D90DFE"/>
    <w:rsid w:val="00D90F24"/>
    <w:rsid w:val="00D90F3A"/>
    <w:rsid w:val="00D90FFC"/>
    <w:rsid w:val="00D91027"/>
    <w:rsid w:val="00D91724"/>
    <w:rsid w:val="00D9181D"/>
    <w:rsid w:val="00D9182F"/>
    <w:rsid w:val="00D918F2"/>
    <w:rsid w:val="00D91902"/>
    <w:rsid w:val="00D91B30"/>
    <w:rsid w:val="00D91B77"/>
    <w:rsid w:val="00D91D4F"/>
    <w:rsid w:val="00D91D59"/>
    <w:rsid w:val="00D91EDF"/>
    <w:rsid w:val="00D91FAF"/>
    <w:rsid w:val="00D91FC7"/>
    <w:rsid w:val="00D92038"/>
    <w:rsid w:val="00D9224C"/>
    <w:rsid w:val="00D92361"/>
    <w:rsid w:val="00D92414"/>
    <w:rsid w:val="00D9254A"/>
    <w:rsid w:val="00D92FBB"/>
    <w:rsid w:val="00D930C5"/>
    <w:rsid w:val="00D932D5"/>
    <w:rsid w:val="00D932EA"/>
    <w:rsid w:val="00D935A6"/>
    <w:rsid w:val="00D935D9"/>
    <w:rsid w:val="00D93D1E"/>
    <w:rsid w:val="00D93F63"/>
    <w:rsid w:val="00D94033"/>
    <w:rsid w:val="00D94176"/>
    <w:rsid w:val="00D9434F"/>
    <w:rsid w:val="00D944E3"/>
    <w:rsid w:val="00D9457D"/>
    <w:rsid w:val="00D9461D"/>
    <w:rsid w:val="00D94720"/>
    <w:rsid w:val="00D94745"/>
    <w:rsid w:val="00D949E1"/>
    <w:rsid w:val="00D94BF5"/>
    <w:rsid w:val="00D9506C"/>
    <w:rsid w:val="00D95647"/>
    <w:rsid w:val="00D95940"/>
    <w:rsid w:val="00D95A34"/>
    <w:rsid w:val="00D95CD0"/>
    <w:rsid w:val="00D95D35"/>
    <w:rsid w:val="00D96010"/>
    <w:rsid w:val="00D96072"/>
    <w:rsid w:val="00D960C2"/>
    <w:rsid w:val="00D9629B"/>
    <w:rsid w:val="00D96709"/>
    <w:rsid w:val="00D96726"/>
    <w:rsid w:val="00D96971"/>
    <w:rsid w:val="00D97102"/>
    <w:rsid w:val="00D97177"/>
    <w:rsid w:val="00D97A18"/>
    <w:rsid w:val="00D97C1C"/>
    <w:rsid w:val="00D97D26"/>
    <w:rsid w:val="00D97DD1"/>
    <w:rsid w:val="00D97EB0"/>
    <w:rsid w:val="00D97F44"/>
    <w:rsid w:val="00DA0755"/>
    <w:rsid w:val="00DA07EA"/>
    <w:rsid w:val="00DA09F3"/>
    <w:rsid w:val="00DA0AF7"/>
    <w:rsid w:val="00DA0D8F"/>
    <w:rsid w:val="00DA0DC2"/>
    <w:rsid w:val="00DA0EED"/>
    <w:rsid w:val="00DA0FCD"/>
    <w:rsid w:val="00DA102F"/>
    <w:rsid w:val="00DA11B1"/>
    <w:rsid w:val="00DA1642"/>
    <w:rsid w:val="00DA1B24"/>
    <w:rsid w:val="00DA1E4C"/>
    <w:rsid w:val="00DA1F99"/>
    <w:rsid w:val="00DA228B"/>
    <w:rsid w:val="00DA2494"/>
    <w:rsid w:val="00DA2697"/>
    <w:rsid w:val="00DA2783"/>
    <w:rsid w:val="00DA2D1B"/>
    <w:rsid w:val="00DA2F2C"/>
    <w:rsid w:val="00DA3977"/>
    <w:rsid w:val="00DA4458"/>
    <w:rsid w:val="00DA4480"/>
    <w:rsid w:val="00DA451F"/>
    <w:rsid w:val="00DA45C5"/>
    <w:rsid w:val="00DA4830"/>
    <w:rsid w:val="00DA4BBE"/>
    <w:rsid w:val="00DA4C13"/>
    <w:rsid w:val="00DA5011"/>
    <w:rsid w:val="00DA5058"/>
    <w:rsid w:val="00DA5788"/>
    <w:rsid w:val="00DA5807"/>
    <w:rsid w:val="00DA59F0"/>
    <w:rsid w:val="00DA5B94"/>
    <w:rsid w:val="00DA66DB"/>
    <w:rsid w:val="00DA675A"/>
    <w:rsid w:val="00DA6790"/>
    <w:rsid w:val="00DA68E4"/>
    <w:rsid w:val="00DA69F4"/>
    <w:rsid w:val="00DA6B3E"/>
    <w:rsid w:val="00DA6B4C"/>
    <w:rsid w:val="00DA6B60"/>
    <w:rsid w:val="00DA6D96"/>
    <w:rsid w:val="00DA6EA6"/>
    <w:rsid w:val="00DA6FD3"/>
    <w:rsid w:val="00DA704C"/>
    <w:rsid w:val="00DA7288"/>
    <w:rsid w:val="00DA72D4"/>
    <w:rsid w:val="00DA7321"/>
    <w:rsid w:val="00DA746B"/>
    <w:rsid w:val="00DA76C6"/>
    <w:rsid w:val="00DA7843"/>
    <w:rsid w:val="00DA7E24"/>
    <w:rsid w:val="00DA7F3E"/>
    <w:rsid w:val="00DB04C5"/>
    <w:rsid w:val="00DB054A"/>
    <w:rsid w:val="00DB05CF"/>
    <w:rsid w:val="00DB05F5"/>
    <w:rsid w:val="00DB0967"/>
    <w:rsid w:val="00DB0CA0"/>
    <w:rsid w:val="00DB0CA7"/>
    <w:rsid w:val="00DB0CBA"/>
    <w:rsid w:val="00DB0D78"/>
    <w:rsid w:val="00DB0F2E"/>
    <w:rsid w:val="00DB0F5D"/>
    <w:rsid w:val="00DB108D"/>
    <w:rsid w:val="00DB10B2"/>
    <w:rsid w:val="00DB13C0"/>
    <w:rsid w:val="00DB1F74"/>
    <w:rsid w:val="00DB2289"/>
    <w:rsid w:val="00DB24A5"/>
    <w:rsid w:val="00DB2742"/>
    <w:rsid w:val="00DB289B"/>
    <w:rsid w:val="00DB29A6"/>
    <w:rsid w:val="00DB29C9"/>
    <w:rsid w:val="00DB2ADD"/>
    <w:rsid w:val="00DB2F08"/>
    <w:rsid w:val="00DB2FC7"/>
    <w:rsid w:val="00DB3114"/>
    <w:rsid w:val="00DB311A"/>
    <w:rsid w:val="00DB3AE4"/>
    <w:rsid w:val="00DB3FC5"/>
    <w:rsid w:val="00DB43ED"/>
    <w:rsid w:val="00DB46D5"/>
    <w:rsid w:val="00DB4A3F"/>
    <w:rsid w:val="00DB4B73"/>
    <w:rsid w:val="00DB4B7B"/>
    <w:rsid w:val="00DB4C56"/>
    <w:rsid w:val="00DB4EAD"/>
    <w:rsid w:val="00DB4F4C"/>
    <w:rsid w:val="00DB5003"/>
    <w:rsid w:val="00DB529B"/>
    <w:rsid w:val="00DB5374"/>
    <w:rsid w:val="00DB53A8"/>
    <w:rsid w:val="00DB55DB"/>
    <w:rsid w:val="00DB5721"/>
    <w:rsid w:val="00DB583C"/>
    <w:rsid w:val="00DB58AD"/>
    <w:rsid w:val="00DB5944"/>
    <w:rsid w:val="00DB5A34"/>
    <w:rsid w:val="00DB5C8A"/>
    <w:rsid w:val="00DB601E"/>
    <w:rsid w:val="00DB6150"/>
    <w:rsid w:val="00DB6390"/>
    <w:rsid w:val="00DB63FC"/>
    <w:rsid w:val="00DB69EB"/>
    <w:rsid w:val="00DB6AF5"/>
    <w:rsid w:val="00DB6B16"/>
    <w:rsid w:val="00DB6C85"/>
    <w:rsid w:val="00DB6FDD"/>
    <w:rsid w:val="00DB717E"/>
    <w:rsid w:val="00DB7753"/>
    <w:rsid w:val="00DB7785"/>
    <w:rsid w:val="00DB7DD9"/>
    <w:rsid w:val="00DB7DE4"/>
    <w:rsid w:val="00DB7DF9"/>
    <w:rsid w:val="00DB7E87"/>
    <w:rsid w:val="00DB7E8C"/>
    <w:rsid w:val="00DC0372"/>
    <w:rsid w:val="00DC0443"/>
    <w:rsid w:val="00DC04EA"/>
    <w:rsid w:val="00DC0723"/>
    <w:rsid w:val="00DC09C8"/>
    <w:rsid w:val="00DC0BF6"/>
    <w:rsid w:val="00DC0D11"/>
    <w:rsid w:val="00DC0EFE"/>
    <w:rsid w:val="00DC0F03"/>
    <w:rsid w:val="00DC1411"/>
    <w:rsid w:val="00DC1423"/>
    <w:rsid w:val="00DC1463"/>
    <w:rsid w:val="00DC1C71"/>
    <w:rsid w:val="00DC2173"/>
    <w:rsid w:val="00DC22B7"/>
    <w:rsid w:val="00DC2865"/>
    <w:rsid w:val="00DC28C0"/>
    <w:rsid w:val="00DC2955"/>
    <w:rsid w:val="00DC2972"/>
    <w:rsid w:val="00DC2A1A"/>
    <w:rsid w:val="00DC2ACE"/>
    <w:rsid w:val="00DC2BE7"/>
    <w:rsid w:val="00DC2D7A"/>
    <w:rsid w:val="00DC3208"/>
    <w:rsid w:val="00DC32FC"/>
    <w:rsid w:val="00DC345F"/>
    <w:rsid w:val="00DC364C"/>
    <w:rsid w:val="00DC364E"/>
    <w:rsid w:val="00DC3A75"/>
    <w:rsid w:val="00DC44B4"/>
    <w:rsid w:val="00DC45B9"/>
    <w:rsid w:val="00DC470A"/>
    <w:rsid w:val="00DC4A97"/>
    <w:rsid w:val="00DC4D49"/>
    <w:rsid w:val="00DC4E98"/>
    <w:rsid w:val="00DC4FBC"/>
    <w:rsid w:val="00DC50BE"/>
    <w:rsid w:val="00DC50E4"/>
    <w:rsid w:val="00DC5417"/>
    <w:rsid w:val="00DC552A"/>
    <w:rsid w:val="00DC55D6"/>
    <w:rsid w:val="00DC5B52"/>
    <w:rsid w:val="00DC5C71"/>
    <w:rsid w:val="00DC5DB4"/>
    <w:rsid w:val="00DC5F66"/>
    <w:rsid w:val="00DC5F9F"/>
    <w:rsid w:val="00DC601D"/>
    <w:rsid w:val="00DC623E"/>
    <w:rsid w:val="00DC6391"/>
    <w:rsid w:val="00DC63D6"/>
    <w:rsid w:val="00DC65C0"/>
    <w:rsid w:val="00DC65EE"/>
    <w:rsid w:val="00DC6B6D"/>
    <w:rsid w:val="00DC6BDC"/>
    <w:rsid w:val="00DC7322"/>
    <w:rsid w:val="00DC776B"/>
    <w:rsid w:val="00DC77DB"/>
    <w:rsid w:val="00DC7BAC"/>
    <w:rsid w:val="00DC7C6A"/>
    <w:rsid w:val="00DC7D0A"/>
    <w:rsid w:val="00DC7D0F"/>
    <w:rsid w:val="00DC7D5C"/>
    <w:rsid w:val="00DC7FBF"/>
    <w:rsid w:val="00DD001E"/>
    <w:rsid w:val="00DD00A9"/>
    <w:rsid w:val="00DD0113"/>
    <w:rsid w:val="00DD068F"/>
    <w:rsid w:val="00DD0C45"/>
    <w:rsid w:val="00DD12E9"/>
    <w:rsid w:val="00DD131B"/>
    <w:rsid w:val="00DD132B"/>
    <w:rsid w:val="00DD13DB"/>
    <w:rsid w:val="00DD14B6"/>
    <w:rsid w:val="00DD14E7"/>
    <w:rsid w:val="00DD15A5"/>
    <w:rsid w:val="00DD16DE"/>
    <w:rsid w:val="00DD17E0"/>
    <w:rsid w:val="00DD1AF7"/>
    <w:rsid w:val="00DD1BAA"/>
    <w:rsid w:val="00DD1BCE"/>
    <w:rsid w:val="00DD1D0B"/>
    <w:rsid w:val="00DD1D1E"/>
    <w:rsid w:val="00DD201A"/>
    <w:rsid w:val="00DD22FE"/>
    <w:rsid w:val="00DD249D"/>
    <w:rsid w:val="00DD24BE"/>
    <w:rsid w:val="00DD2605"/>
    <w:rsid w:val="00DD2915"/>
    <w:rsid w:val="00DD293B"/>
    <w:rsid w:val="00DD2E5E"/>
    <w:rsid w:val="00DD2EF7"/>
    <w:rsid w:val="00DD2F38"/>
    <w:rsid w:val="00DD3081"/>
    <w:rsid w:val="00DD3393"/>
    <w:rsid w:val="00DD35C9"/>
    <w:rsid w:val="00DD3666"/>
    <w:rsid w:val="00DD3919"/>
    <w:rsid w:val="00DD3D67"/>
    <w:rsid w:val="00DD3F01"/>
    <w:rsid w:val="00DD4018"/>
    <w:rsid w:val="00DD4324"/>
    <w:rsid w:val="00DD44A9"/>
    <w:rsid w:val="00DD4745"/>
    <w:rsid w:val="00DD4807"/>
    <w:rsid w:val="00DD4F31"/>
    <w:rsid w:val="00DD4F69"/>
    <w:rsid w:val="00DD555E"/>
    <w:rsid w:val="00DD55C7"/>
    <w:rsid w:val="00DD59B2"/>
    <w:rsid w:val="00DD5E4C"/>
    <w:rsid w:val="00DD5EC0"/>
    <w:rsid w:val="00DD6008"/>
    <w:rsid w:val="00DD633F"/>
    <w:rsid w:val="00DD687A"/>
    <w:rsid w:val="00DD69B0"/>
    <w:rsid w:val="00DD69E5"/>
    <w:rsid w:val="00DD6B09"/>
    <w:rsid w:val="00DD6BB0"/>
    <w:rsid w:val="00DD6DE7"/>
    <w:rsid w:val="00DD709D"/>
    <w:rsid w:val="00DD7175"/>
    <w:rsid w:val="00DD718A"/>
    <w:rsid w:val="00DD726B"/>
    <w:rsid w:val="00DD73F5"/>
    <w:rsid w:val="00DD748D"/>
    <w:rsid w:val="00DD7661"/>
    <w:rsid w:val="00DD789F"/>
    <w:rsid w:val="00DD79D9"/>
    <w:rsid w:val="00DE0392"/>
    <w:rsid w:val="00DE03E6"/>
    <w:rsid w:val="00DE0445"/>
    <w:rsid w:val="00DE0454"/>
    <w:rsid w:val="00DE06BB"/>
    <w:rsid w:val="00DE0740"/>
    <w:rsid w:val="00DE0742"/>
    <w:rsid w:val="00DE079D"/>
    <w:rsid w:val="00DE0F4D"/>
    <w:rsid w:val="00DE0FF2"/>
    <w:rsid w:val="00DE1214"/>
    <w:rsid w:val="00DE1238"/>
    <w:rsid w:val="00DE1521"/>
    <w:rsid w:val="00DE18DD"/>
    <w:rsid w:val="00DE1AAE"/>
    <w:rsid w:val="00DE1CE4"/>
    <w:rsid w:val="00DE1E75"/>
    <w:rsid w:val="00DE20ED"/>
    <w:rsid w:val="00DE241B"/>
    <w:rsid w:val="00DE2475"/>
    <w:rsid w:val="00DE24B8"/>
    <w:rsid w:val="00DE2951"/>
    <w:rsid w:val="00DE2A93"/>
    <w:rsid w:val="00DE2A98"/>
    <w:rsid w:val="00DE301B"/>
    <w:rsid w:val="00DE319C"/>
    <w:rsid w:val="00DE3234"/>
    <w:rsid w:val="00DE3304"/>
    <w:rsid w:val="00DE36C9"/>
    <w:rsid w:val="00DE3B1F"/>
    <w:rsid w:val="00DE3C90"/>
    <w:rsid w:val="00DE3E49"/>
    <w:rsid w:val="00DE3E83"/>
    <w:rsid w:val="00DE3EE5"/>
    <w:rsid w:val="00DE412B"/>
    <w:rsid w:val="00DE4284"/>
    <w:rsid w:val="00DE44B4"/>
    <w:rsid w:val="00DE4955"/>
    <w:rsid w:val="00DE4C87"/>
    <w:rsid w:val="00DE4DA7"/>
    <w:rsid w:val="00DE4DE3"/>
    <w:rsid w:val="00DE4E6C"/>
    <w:rsid w:val="00DE4E8D"/>
    <w:rsid w:val="00DE4EC1"/>
    <w:rsid w:val="00DE510D"/>
    <w:rsid w:val="00DE53DA"/>
    <w:rsid w:val="00DE575F"/>
    <w:rsid w:val="00DE580F"/>
    <w:rsid w:val="00DE591A"/>
    <w:rsid w:val="00DE5D5A"/>
    <w:rsid w:val="00DE5E8F"/>
    <w:rsid w:val="00DE607E"/>
    <w:rsid w:val="00DE6310"/>
    <w:rsid w:val="00DE64B8"/>
    <w:rsid w:val="00DE66AE"/>
    <w:rsid w:val="00DE66C3"/>
    <w:rsid w:val="00DE6888"/>
    <w:rsid w:val="00DE6AD6"/>
    <w:rsid w:val="00DE6B0E"/>
    <w:rsid w:val="00DE6D3B"/>
    <w:rsid w:val="00DE6E5F"/>
    <w:rsid w:val="00DE6FF8"/>
    <w:rsid w:val="00DE720A"/>
    <w:rsid w:val="00DE7367"/>
    <w:rsid w:val="00DE73B0"/>
    <w:rsid w:val="00DE7564"/>
    <w:rsid w:val="00DE77FC"/>
    <w:rsid w:val="00DE790B"/>
    <w:rsid w:val="00DE79A7"/>
    <w:rsid w:val="00DE7C91"/>
    <w:rsid w:val="00DE7D52"/>
    <w:rsid w:val="00DE7D72"/>
    <w:rsid w:val="00DE7DF5"/>
    <w:rsid w:val="00DE7F85"/>
    <w:rsid w:val="00DED9F9"/>
    <w:rsid w:val="00DEEF14"/>
    <w:rsid w:val="00DF04D0"/>
    <w:rsid w:val="00DF0955"/>
    <w:rsid w:val="00DF0A43"/>
    <w:rsid w:val="00DF0B01"/>
    <w:rsid w:val="00DF0B79"/>
    <w:rsid w:val="00DF0BDD"/>
    <w:rsid w:val="00DF130E"/>
    <w:rsid w:val="00DF13A6"/>
    <w:rsid w:val="00DF145E"/>
    <w:rsid w:val="00DF1B31"/>
    <w:rsid w:val="00DF1C25"/>
    <w:rsid w:val="00DF1CFA"/>
    <w:rsid w:val="00DF1DDB"/>
    <w:rsid w:val="00DF2134"/>
    <w:rsid w:val="00DF213A"/>
    <w:rsid w:val="00DF226F"/>
    <w:rsid w:val="00DF23DF"/>
    <w:rsid w:val="00DF2499"/>
    <w:rsid w:val="00DF2639"/>
    <w:rsid w:val="00DF2A22"/>
    <w:rsid w:val="00DF3254"/>
    <w:rsid w:val="00DF3328"/>
    <w:rsid w:val="00DF40C8"/>
    <w:rsid w:val="00DF4129"/>
    <w:rsid w:val="00DF458A"/>
    <w:rsid w:val="00DF4896"/>
    <w:rsid w:val="00DF4EB6"/>
    <w:rsid w:val="00DF5048"/>
    <w:rsid w:val="00DF5055"/>
    <w:rsid w:val="00DF516C"/>
    <w:rsid w:val="00DF56FB"/>
    <w:rsid w:val="00DF5820"/>
    <w:rsid w:val="00DF5AEA"/>
    <w:rsid w:val="00DF5F8C"/>
    <w:rsid w:val="00DF60FC"/>
    <w:rsid w:val="00DF6120"/>
    <w:rsid w:val="00DF629C"/>
    <w:rsid w:val="00DF6498"/>
    <w:rsid w:val="00DF655A"/>
    <w:rsid w:val="00DF676F"/>
    <w:rsid w:val="00DF6C72"/>
    <w:rsid w:val="00DF701D"/>
    <w:rsid w:val="00DF72AA"/>
    <w:rsid w:val="00DF73AB"/>
    <w:rsid w:val="00DF7959"/>
    <w:rsid w:val="00DF7B88"/>
    <w:rsid w:val="00E00106"/>
    <w:rsid w:val="00E005B3"/>
    <w:rsid w:val="00E006D3"/>
    <w:rsid w:val="00E0092E"/>
    <w:rsid w:val="00E00E9C"/>
    <w:rsid w:val="00E00F07"/>
    <w:rsid w:val="00E00FF4"/>
    <w:rsid w:val="00E010D6"/>
    <w:rsid w:val="00E010DE"/>
    <w:rsid w:val="00E011E9"/>
    <w:rsid w:val="00E01686"/>
    <w:rsid w:val="00E018F0"/>
    <w:rsid w:val="00E01B22"/>
    <w:rsid w:val="00E01ED5"/>
    <w:rsid w:val="00E02185"/>
    <w:rsid w:val="00E02262"/>
    <w:rsid w:val="00E02671"/>
    <w:rsid w:val="00E02826"/>
    <w:rsid w:val="00E02913"/>
    <w:rsid w:val="00E029DD"/>
    <w:rsid w:val="00E029F7"/>
    <w:rsid w:val="00E02A17"/>
    <w:rsid w:val="00E02C90"/>
    <w:rsid w:val="00E02E1A"/>
    <w:rsid w:val="00E02E7A"/>
    <w:rsid w:val="00E02F6E"/>
    <w:rsid w:val="00E03251"/>
    <w:rsid w:val="00E032F5"/>
    <w:rsid w:val="00E03530"/>
    <w:rsid w:val="00E03541"/>
    <w:rsid w:val="00E0406C"/>
    <w:rsid w:val="00E041FC"/>
    <w:rsid w:val="00E04547"/>
    <w:rsid w:val="00E04743"/>
    <w:rsid w:val="00E0496D"/>
    <w:rsid w:val="00E04F62"/>
    <w:rsid w:val="00E05373"/>
    <w:rsid w:val="00E05694"/>
    <w:rsid w:val="00E05807"/>
    <w:rsid w:val="00E05834"/>
    <w:rsid w:val="00E05B40"/>
    <w:rsid w:val="00E05D74"/>
    <w:rsid w:val="00E0605B"/>
    <w:rsid w:val="00E06107"/>
    <w:rsid w:val="00E06126"/>
    <w:rsid w:val="00E061F0"/>
    <w:rsid w:val="00E06BA6"/>
    <w:rsid w:val="00E06CB3"/>
    <w:rsid w:val="00E06D39"/>
    <w:rsid w:val="00E06D46"/>
    <w:rsid w:val="00E06D6E"/>
    <w:rsid w:val="00E06DDF"/>
    <w:rsid w:val="00E071DE"/>
    <w:rsid w:val="00E0742D"/>
    <w:rsid w:val="00E07629"/>
    <w:rsid w:val="00E076DE"/>
    <w:rsid w:val="00E077A3"/>
    <w:rsid w:val="00E07CF9"/>
    <w:rsid w:val="00E07F2D"/>
    <w:rsid w:val="00E1035E"/>
    <w:rsid w:val="00E10AC5"/>
    <w:rsid w:val="00E10DC2"/>
    <w:rsid w:val="00E10F2A"/>
    <w:rsid w:val="00E11204"/>
    <w:rsid w:val="00E1124B"/>
    <w:rsid w:val="00E1136D"/>
    <w:rsid w:val="00E11683"/>
    <w:rsid w:val="00E116EC"/>
    <w:rsid w:val="00E117F5"/>
    <w:rsid w:val="00E11C5F"/>
    <w:rsid w:val="00E11E53"/>
    <w:rsid w:val="00E12322"/>
    <w:rsid w:val="00E12389"/>
    <w:rsid w:val="00E12541"/>
    <w:rsid w:val="00E128D4"/>
    <w:rsid w:val="00E12EF1"/>
    <w:rsid w:val="00E1301F"/>
    <w:rsid w:val="00E130AF"/>
    <w:rsid w:val="00E1314B"/>
    <w:rsid w:val="00E132E0"/>
    <w:rsid w:val="00E13419"/>
    <w:rsid w:val="00E13532"/>
    <w:rsid w:val="00E1358C"/>
    <w:rsid w:val="00E13B8A"/>
    <w:rsid w:val="00E13ECC"/>
    <w:rsid w:val="00E1402F"/>
    <w:rsid w:val="00E14197"/>
    <w:rsid w:val="00E14439"/>
    <w:rsid w:val="00E145A2"/>
    <w:rsid w:val="00E153C4"/>
    <w:rsid w:val="00E156E6"/>
    <w:rsid w:val="00E15717"/>
    <w:rsid w:val="00E15842"/>
    <w:rsid w:val="00E15926"/>
    <w:rsid w:val="00E15965"/>
    <w:rsid w:val="00E15B56"/>
    <w:rsid w:val="00E15BF5"/>
    <w:rsid w:val="00E15F6E"/>
    <w:rsid w:val="00E16014"/>
    <w:rsid w:val="00E166FC"/>
    <w:rsid w:val="00E167B5"/>
    <w:rsid w:val="00E168CD"/>
    <w:rsid w:val="00E169F1"/>
    <w:rsid w:val="00E16AF5"/>
    <w:rsid w:val="00E172F0"/>
    <w:rsid w:val="00E178E3"/>
    <w:rsid w:val="00E1799F"/>
    <w:rsid w:val="00E207C6"/>
    <w:rsid w:val="00E20D6F"/>
    <w:rsid w:val="00E20F3E"/>
    <w:rsid w:val="00E2142E"/>
    <w:rsid w:val="00E21477"/>
    <w:rsid w:val="00E2148E"/>
    <w:rsid w:val="00E21498"/>
    <w:rsid w:val="00E21674"/>
    <w:rsid w:val="00E216AF"/>
    <w:rsid w:val="00E21884"/>
    <w:rsid w:val="00E21CEA"/>
    <w:rsid w:val="00E21E28"/>
    <w:rsid w:val="00E21E93"/>
    <w:rsid w:val="00E21F4D"/>
    <w:rsid w:val="00E21F85"/>
    <w:rsid w:val="00E2237F"/>
    <w:rsid w:val="00E225DB"/>
    <w:rsid w:val="00E225FC"/>
    <w:rsid w:val="00E229AE"/>
    <w:rsid w:val="00E22E72"/>
    <w:rsid w:val="00E22ED6"/>
    <w:rsid w:val="00E22EE7"/>
    <w:rsid w:val="00E2322F"/>
    <w:rsid w:val="00E2341A"/>
    <w:rsid w:val="00E235DA"/>
    <w:rsid w:val="00E24049"/>
    <w:rsid w:val="00E24153"/>
    <w:rsid w:val="00E2425F"/>
    <w:rsid w:val="00E242B9"/>
    <w:rsid w:val="00E244B5"/>
    <w:rsid w:val="00E24545"/>
    <w:rsid w:val="00E245BC"/>
    <w:rsid w:val="00E24681"/>
    <w:rsid w:val="00E24A1F"/>
    <w:rsid w:val="00E24B12"/>
    <w:rsid w:val="00E24B41"/>
    <w:rsid w:val="00E24BF0"/>
    <w:rsid w:val="00E24D78"/>
    <w:rsid w:val="00E2571A"/>
    <w:rsid w:val="00E25814"/>
    <w:rsid w:val="00E258EA"/>
    <w:rsid w:val="00E25AE0"/>
    <w:rsid w:val="00E25C62"/>
    <w:rsid w:val="00E25D3D"/>
    <w:rsid w:val="00E25F6A"/>
    <w:rsid w:val="00E2608B"/>
    <w:rsid w:val="00E26221"/>
    <w:rsid w:val="00E26294"/>
    <w:rsid w:val="00E263AC"/>
    <w:rsid w:val="00E265A0"/>
    <w:rsid w:val="00E266DE"/>
    <w:rsid w:val="00E2676F"/>
    <w:rsid w:val="00E2679C"/>
    <w:rsid w:val="00E2679D"/>
    <w:rsid w:val="00E26836"/>
    <w:rsid w:val="00E26A4D"/>
    <w:rsid w:val="00E26E2A"/>
    <w:rsid w:val="00E26E63"/>
    <w:rsid w:val="00E2706A"/>
    <w:rsid w:val="00E2736D"/>
    <w:rsid w:val="00E27588"/>
    <w:rsid w:val="00E2771D"/>
    <w:rsid w:val="00E27765"/>
    <w:rsid w:val="00E27B72"/>
    <w:rsid w:val="00E27F1B"/>
    <w:rsid w:val="00E30108"/>
    <w:rsid w:val="00E3016C"/>
    <w:rsid w:val="00E3030F"/>
    <w:rsid w:val="00E303F0"/>
    <w:rsid w:val="00E30604"/>
    <w:rsid w:val="00E3067B"/>
    <w:rsid w:val="00E306EF"/>
    <w:rsid w:val="00E30726"/>
    <w:rsid w:val="00E30849"/>
    <w:rsid w:val="00E3095F"/>
    <w:rsid w:val="00E30DA8"/>
    <w:rsid w:val="00E3120C"/>
    <w:rsid w:val="00E31431"/>
    <w:rsid w:val="00E31692"/>
    <w:rsid w:val="00E31705"/>
    <w:rsid w:val="00E318CA"/>
    <w:rsid w:val="00E318DA"/>
    <w:rsid w:val="00E31994"/>
    <w:rsid w:val="00E31A09"/>
    <w:rsid w:val="00E31C90"/>
    <w:rsid w:val="00E31CA3"/>
    <w:rsid w:val="00E31CFC"/>
    <w:rsid w:val="00E32546"/>
    <w:rsid w:val="00E325DE"/>
    <w:rsid w:val="00E325F8"/>
    <w:rsid w:val="00E325FD"/>
    <w:rsid w:val="00E32637"/>
    <w:rsid w:val="00E32ACD"/>
    <w:rsid w:val="00E32B3E"/>
    <w:rsid w:val="00E32BB9"/>
    <w:rsid w:val="00E32CE8"/>
    <w:rsid w:val="00E32D97"/>
    <w:rsid w:val="00E3301D"/>
    <w:rsid w:val="00E33077"/>
    <w:rsid w:val="00E3327B"/>
    <w:rsid w:val="00E33338"/>
    <w:rsid w:val="00E3337E"/>
    <w:rsid w:val="00E33A84"/>
    <w:rsid w:val="00E33C8D"/>
    <w:rsid w:val="00E33CB1"/>
    <w:rsid w:val="00E33CF1"/>
    <w:rsid w:val="00E34475"/>
    <w:rsid w:val="00E34666"/>
    <w:rsid w:val="00E3470C"/>
    <w:rsid w:val="00E3470E"/>
    <w:rsid w:val="00E3475F"/>
    <w:rsid w:val="00E34B78"/>
    <w:rsid w:val="00E34C99"/>
    <w:rsid w:val="00E3518B"/>
    <w:rsid w:val="00E3536C"/>
    <w:rsid w:val="00E35C51"/>
    <w:rsid w:val="00E35CD8"/>
    <w:rsid w:val="00E35E2E"/>
    <w:rsid w:val="00E35FA4"/>
    <w:rsid w:val="00E36080"/>
    <w:rsid w:val="00E367A8"/>
    <w:rsid w:val="00E36C27"/>
    <w:rsid w:val="00E36C31"/>
    <w:rsid w:val="00E36DC6"/>
    <w:rsid w:val="00E3735A"/>
    <w:rsid w:val="00E3773B"/>
    <w:rsid w:val="00E37749"/>
    <w:rsid w:val="00E37793"/>
    <w:rsid w:val="00E37AE0"/>
    <w:rsid w:val="00E37BC0"/>
    <w:rsid w:val="00E37D65"/>
    <w:rsid w:val="00E37E9F"/>
    <w:rsid w:val="00E40340"/>
    <w:rsid w:val="00E4046C"/>
    <w:rsid w:val="00E405E3"/>
    <w:rsid w:val="00E407CB"/>
    <w:rsid w:val="00E40965"/>
    <w:rsid w:val="00E4097A"/>
    <w:rsid w:val="00E40E12"/>
    <w:rsid w:val="00E4112B"/>
    <w:rsid w:val="00E41147"/>
    <w:rsid w:val="00E413E2"/>
    <w:rsid w:val="00E41677"/>
    <w:rsid w:val="00E41A5B"/>
    <w:rsid w:val="00E420BE"/>
    <w:rsid w:val="00E420E9"/>
    <w:rsid w:val="00E42291"/>
    <w:rsid w:val="00E422C1"/>
    <w:rsid w:val="00E42407"/>
    <w:rsid w:val="00E42B35"/>
    <w:rsid w:val="00E42DA3"/>
    <w:rsid w:val="00E42DE8"/>
    <w:rsid w:val="00E4333C"/>
    <w:rsid w:val="00E4337A"/>
    <w:rsid w:val="00E433E0"/>
    <w:rsid w:val="00E434E0"/>
    <w:rsid w:val="00E434E7"/>
    <w:rsid w:val="00E435F7"/>
    <w:rsid w:val="00E43628"/>
    <w:rsid w:val="00E43966"/>
    <w:rsid w:val="00E43B3D"/>
    <w:rsid w:val="00E43BF7"/>
    <w:rsid w:val="00E441B8"/>
    <w:rsid w:val="00E4438C"/>
    <w:rsid w:val="00E443C4"/>
    <w:rsid w:val="00E446D0"/>
    <w:rsid w:val="00E44AA2"/>
    <w:rsid w:val="00E44BF5"/>
    <w:rsid w:val="00E44FC9"/>
    <w:rsid w:val="00E451A1"/>
    <w:rsid w:val="00E451DF"/>
    <w:rsid w:val="00E4545E"/>
    <w:rsid w:val="00E455D9"/>
    <w:rsid w:val="00E456B9"/>
    <w:rsid w:val="00E457C7"/>
    <w:rsid w:val="00E45861"/>
    <w:rsid w:val="00E45919"/>
    <w:rsid w:val="00E4592B"/>
    <w:rsid w:val="00E4592C"/>
    <w:rsid w:val="00E45CB0"/>
    <w:rsid w:val="00E45E2D"/>
    <w:rsid w:val="00E460FB"/>
    <w:rsid w:val="00E4612A"/>
    <w:rsid w:val="00E462D8"/>
    <w:rsid w:val="00E46536"/>
    <w:rsid w:val="00E46689"/>
    <w:rsid w:val="00E46ED0"/>
    <w:rsid w:val="00E47657"/>
    <w:rsid w:val="00E478E7"/>
    <w:rsid w:val="00E47B50"/>
    <w:rsid w:val="00E47D49"/>
    <w:rsid w:val="00E503BE"/>
    <w:rsid w:val="00E505F2"/>
    <w:rsid w:val="00E506B7"/>
    <w:rsid w:val="00E50A56"/>
    <w:rsid w:val="00E50B1D"/>
    <w:rsid w:val="00E50C8E"/>
    <w:rsid w:val="00E50CEC"/>
    <w:rsid w:val="00E50DA4"/>
    <w:rsid w:val="00E50ECB"/>
    <w:rsid w:val="00E511F1"/>
    <w:rsid w:val="00E5190B"/>
    <w:rsid w:val="00E51D6B"/>
    <w:rsid w:val="00E51D99"/>
    <w:rsid w:val="00E51E76"/>
    <w:rsid w:val="00E51F39"/>
    <w:rsid w:val="00E52095"/>
    <w:rsid w:val="00E52224"/>
    <w:rsid w:val="00E529CB"/>
    <w:rsid w:val="00E52A81"/>
    <w:rsid w:val="00E52BA6"/>
    <w:rsid w:val="00E52D78"/>
    <w:rsid w:val="00E52EFE"/>
    <w:rsid w:val="00E53208"/>
    <w:rsid w:val="00E53209"/>
    <w:rsid w:val="00E536B4"/>
    <w:rsid w:val="00E53A5A"/>
    <w:rsid w:val="00E545B3"/>
    <w:rsid w:val="00E547A4"/>
    <w:rsid w:val="00E548F6"/>
    <w:rsid w:val="00E54979"/>
    <w:rsid w:val="00E54B2D"/>
    <w:rsid w:val="00E54D0B"/>
    <w:rsid w:val="00E54DBE"/>
    <w:rsid w:val="00E54FAB"/>
    <w:rsid w:val="00E550C0"/>
    <w:rsid w:val="00E556BB"/>
    <w:rsid w:val="00E558BA"/>
    <w:rsid w:val="00E558EC"/>
    <w:rsid w:val="00E55AF9"/>
    <w:rsid w:val="00E55CFE"/>
    <w:rsid w:val="00E55E43"/>
    <w:rsid w:val="00E55EE6"/>
    <w:rsid w:val="00E55FAC"/>
    <w:rsid w:val="00E55FEB"/>
    <w:rsid w:val="00E562E0"/>
    <w:rsid w:val="00E56330"/>
    <w:rsid w:val="00E56424"/>
    <w:rsid w:val="00E56444"/>
    <w:rsid w:val="00E564DD"/>
    <w:rsid w:val="00E56975"/>
    <w:rsid w:val="00E56E56"/>
    <w:rsid w:val="00E57663"/>
    <w:rsid w:val="00E577D7"/>
    <w:rsid w:val="00E5790A"/>
    <w:rsid w:val="00E57A09"/>
    <w:rsid w:val="00E57BD0"/>
    <w:rsid w:val="00E57DC5"/>
    <w:rsid w:val="00E57E45"/>
    <w:rsid w:val="00E6008C"/>
    <w:rsid w:val="00E60231"/>
    <w:rsid w:val="00E605FA"/>
    <w:rsid w:val="00E60838"/>
    <w:rsid w:val="00E60B46"/>
    <w:rsid w:val="00E60DC3"/>
    <w:rsid w:val="00E60E04"/>
    <w:rsid w:val="00E61587"/>
    <w:rsid w:val="00E617CD"/>
    <w:rsid w:val="00E6189F"/>
    <w:rsid w:val="00E61D15"/>
    <w:rsid w:val="00E62072"/>
    <w:rsid w:val="00E6219E"/>
    <w:rsid w:val="00E623C3"/>
    <w:rsid w:val="00E62522"/>
    <w:rsid w:val="00E62875"/>
    <w:rsid w:val="00E6287A"/>
    <w:rsid w:val="00E62AE7"/>
    <w:rsid w:val="00E62B7B"/>
    <w:rsid w:val="00E632AB"/>
    <w:rsid w:val="00E633ED"/>
    <w:rsid w:val="00E63847"/>
    <w:rsid w:val="00E639B4"/>
    <w:rsid w:val="00E63AB5"/>
    <w:rsid w:val="00E63E5A"/>
    <w:rsid w:val="00E63E9B"/>
    <w:rsid w:val="00E63EC8"/>
    <w:rsid w:val="00E63F50"/>
    <w:rsid w:val="00E642EE"/>
    <w:rsid w:val="00E643E3"/>
    <w:rsid w:val="00E6447E"/>
    <w:rsid w:val="00E64E82"/>
    <w:rsid w:val="00E64EA2"/>
    <w:rsid w:val="00E651F9"/>
    <w:rsid w:val="00E65265"/>
    <w:rsid w:val="00E653D3"/>
    <w:rsid w:val="00E66837"/>
    <w:rsid w:val="00E668B0"/>
    <w:rsid w:val="00E668D0"/>
    <w:rsid w:val="00E6697D"/>
    <w:rsid w:val="00E670F6"/>
    <w:rsid w:val="00E670FE"/>
    <w:rsid w:val="00E67923"/>
    <w:rsid w:val="00E67BE5"/>
    <w:rsid w:val="00E70297"/>
    <w:rsid w:val="00E703AE"/>
    <w:rsid w:val="00E7045E"/>
    <w:rsid w:val="00E7056B"/>
    <w:rsid w:val="00E70635"/>
    <w:rsid w:val="00E706FE"/>
    <w:rsid w:val="00E7075F"/>
    <w:rsid w:val="00E70BF4"/>
    <w:rsid w:val="00E710B8"/>
    <w:rsid w:val="00E7113E"/>
    <w:rsid w:val="00E7124E"/>
    <w:rsid w:val="00E7189D"/>
    <w:rsid w:val="00E7190E"/>
    <w:rsid w:val="00E71939"/>
    <w:rsid w:val="00E71C9A"/>
    <w:rsid w:val="00E71DC3"/>
    <w:rsid w:val="00E72010"/>
    <w:rsid w:val="00E721BC"/>
    <w:rsid w:val="00E72466"/>
    <w:rsid w:val="00E72C30"/>
    <w:rsid w:val="00E72DEE"/>
    <w:rsid w:val="00E72E3F"/>
    <w:rsid w:val="00E72E5A"/>
    <w:rsid w:val="00E7314A"/>
    <w:rsid w:val="00E732AC"/>
    <w:rsid w:val="00E73321"/>
    <w:rsid w:val="00E73A18"/>
    <w:rsid w:val="00E73C08"/>
    <w:rsid w:val="00E73CD3"/>
    <w:rsid w:val="00E73DBB"/>
    <w:rsid w:val="00E73F03"/>
    <w:rsid w:val="00E73F9A"/>
    <w:rsid w:val="00E742BF"/>
    <w:rsid w:val="00E747B1"/>
    <w:rsid w:val="00E7482D"/>
    <w:rsid w:val="00E74879"/>
    <w:rsid w:val="00E74992"/>
    <w:rsid w:val="00E74AA9"/>
    <w:rsid w:val="00E74B22"/>
    <w:rsid w:val="00E74D17"/>
    <w:rsid w:val="00E74F79"/>
    <w:rsid w:val="00E75079"/>
    <w:rsid w:val="00E75097"/>
    <w:rsid w:val="00E75106"/>
    <w:rsid w:val="00E75213"/>
    <w:rsid w:val="00E753CA"/>
    <w:rsid w:val="00E7547F"/>
    <w:rsid w:val="00E755BC"/>
    <w:rsid w:val="00E75791"/>
    <w:rsid w:val="00E757D6"/>
    <w:rsid w:val="00E759C8"/>
    <w:rsid w:val="00E75EB5"/>
    <w:rsid w:val="00E76098"/>
    <w:rsid w:val="00E7610C"/>
    <w:rsid w:val="00E76116"/>
    <w:rsid w:val="00E763E9"/>
    <w:rsid w:val="00E76489"/>
    <w:rsid w:val="00E76663"/>
    <w:rsid w:val="00E76A9D"/>
    <w:rsid w:val="00E76C46"/>
    <w:rsid w:val="00E76DC2"/>
    <w:rsid w:val="00E771B2"/>
    <w:rsid w:val="00E77436"/>
    <w:rsid w:val="00E77487"/>
    <w:rsid w:val="00E775DA"/>
    <w:rsid w:val="00E778E9"/>
    <w:rsid w:val="00E77937"/>
    <w:rsid w:val="00E77DC7"/>
    <w:rsid w:val="00E77FBF"/>
    <w:rsid w:val="00E80002"/>
    <w:rsid w:val="00E80069"/>
    <w:rsid w:val="00E802DB"/>
    <w:rsid w:val="00E804E5"/>
    <w:rsid w:val="00E8050B"/>
    <w:rsid w:val="00E806F3"/>
    <w:rsid w:val="00E808A9"/>
    <w:rsid w:val="00E80974"/>
    <w:rsid w:val="00E80B7A"/>
    <w:rsid w:val="00E80CEE"/>
    <w:rsid w:val="00E80D29"/>
    <w:rsid w:val="00E813A6"/>
    <w:rsid w:val="00E8171D"/>
    <w:rsid w:val="00E817FA"/>
    <w:rsid w:val="00E81C6B"/>
    <w:rsid w:val="00E81D08"/>
    <w:rsid w:val="00E82153"/>
    <w:rsid w:val="00E827A1"/>
    <w:rsid w:val="00E82AFE"/>
    <w:rsid w:val="00E82CB7"/>
    <w:rsid w:val="00E82D5C"/>
    <w:rsid w:val="00E82FAD"/>
    <w:rsid w:val="00E8369A"/>
    <w:rsid w:val="00E83759"/>
    <w:rsid w:val="00E841CF"/>
    <w:rsid w:val="00E84A15"/>
    <w:rsid w:val="00E84AF5"/>
    <w:rsid w:val="00E84BEA"/>
    <w:rsid w:val="00E853D8"/>
    <w:rsid w:val="00E85455"/>
    <w:rsid w:val="00E8548F"/>
    <w:rsid w:val="00E858CE"/>
    <w:rsid w:val="00E85AD7"/>
    <w:rsid w:val="00E85F70"/>
    <w:rsid w:val="00E861E9"/>
    <w:rsid w:val="00E86401"/>
    <w:rsid w:val="00E8666F"/>
    <w:rsid w:val="00E869E3"/>
    <w:rsid w:val="00E86A94"/>
    <w:rsid w:val="00E86A9D"/>
    <w:rsid w:val="00E86B50"/>
    <w:rsid w:val="00E86C47"/>
    <w:rsid w:val="00E86E4F"/>
    <w:rsid w:val="00E86FC2"/>
    <w:rsid w:val="00E86FD8"/>
    <w:rsid w:val="00E8708C"/>
    <w:rsid w:val="00E87119"/>
    <w:rsid w:val="00E878DC"/>
    <w:rsid w:val="00E87A26"/>
    <w:rsid w:val="00E87A8F"/>
    <w:rsid w:val="00E87C8C"/>
    <w:rsid w:val="00E87F56"/>
    <w:rsid w:val="00E905A5"/>
    <w:rsid w:val="00E9061A"/>
    <w:rsid w:val="00E909B9"/>
    <w:rsid w:val="00E91531"/>
    <w:rsid w:val="00E915D6"/>
    <w:rsid w:val="00E91AB5"/>
    <w:rsid w:val="00E91D8B"/>
    <w:rsid w:val="00E91E91"/>
    <w:rsid w:val="00E91FA5"/>
    <w:rsid w:val="00E921E6"/>
    <w:rsid w:val="00E9238B"/>
    <w:rsid w:val="00E9246C"/>
    <w:rsid w:val="00E927F9"/>
    <w:rsid w:val="00E9297C"/>
    <w:rsid w:val="00E929C6"/>
    <w:rsid w:val="00E92A73"/>
    <w:rsid w:val="00E93118"/>
    <w:rsid w:val="00E9334D"/>
    <w:rsid w:val="00E934A6"/>
    <w:rsid w:val="00E934A9"/>
    <w:rsid w:val="00E9353A"/>
    <w:rsid w:val="00E9366C"/>
    <w:rsid w:val="00E938B4"/>
    <w:rsid w:val="00E93A94"/>
    <w:rsid w:val="00E93AE7"/>
    <w:rsid w:val="00E93F6B"/>
    <w:rsid w:val="00E94017"/>
    <w:rsid w:val="00E9413D"/>
    <w:rsid w:val="00E942CF"/>
    <w:rsid w:val="00E94419"/>
    <w:rsid w:val="00E945C5"/>
    <w:rsid w:val="00E949F6"/>
    <w:rsid w:val="00E94DD8"/>
    <w:rsid w:val="00E94F56"/>
    <w:rsid w:val="00E952FE"/>
    <w:rsid w:val="00E95512"/>
    <w:rsid w:val="00E95A2D"/>
    <w:rsid w:val="00E95B31"/>
    <w:rsid w:val="00E95CC3"/>
    <w:rsid w:val="00E96150"/>
    <w:rsid w:val="00E96A85"/>
    <w:rsid w:val="00E96AAB"/>
    <w:rsid w:val="00E96AE0"/>
    <w:rsid w:val="00E96B53"/>
    <w:rsid w:val="00E96C31"/>
    <w:rsid w:val="00E96FF2"/>
    <w:rsid w:val="00E972A8"/>
    <w:rsid w:val="00E9781A"/>
    <w:rsid w:val="00E979FB"/>
    <w:rsid w:val="00E97B20"/>
    <w:rsid w:val="00E97B2C"/>
    <w:rsid w:val="00E97B81"/>
    <w:rsid w:val="00E97D75"/>
    <w:rsid w:val="00E97E9D"/>
    <w:rsid w:val="00E97F15"/>
    <w:rsid w:val="00EA0284"/>
    <w:rsid w:val="00EA02F4"/>
    <w:rsid w:val="00EA05E9"/>
    <w:rsid w:val="00EA0933"/>
    <w:rsid w:val="00EA09E7"/>
    <w:rsid w:val="00EA0AF7"/>
    <w:rsid w:val="00EA0E35"/>
    <w:rsid w:val="00EA0F5F"/>
    <w:rsid w:val="00EA11F2"/>
    <w:rsid w:val="00EA1279"/>
    <w:rsid w:val="00EA1405"/>
    <w:rsid w:val="00EA142B"/>
    <w:rsid w:val="00EA1790"/>
    <w:rsid w:val="00EA1863"/>
    <w:rsid w:val="00EA189B"/>
    <w:rsid w:val="00EA1CA1"/>
    <w:rsid w:val="00EA1D59"/>
    <w:rsid w:val="00EA1FE7"/>
    <w:rsid w:val="00EA2028"/>
    <w:rsid w:val="00EA26D0"/>
    <w:rsid w:val="00EA28F0"/>
    <w:rsid w:val="00EA2A61"/>
    <w:rsid w:val="00EA2D43"/>
    <w:rsid w:val="00EA2D68"/>
    <w:rsid w:val="00EA2DAC"/>
    <w:rsid w:val="00EA2DC2"/>
    <w:rsid w:val="00EA33F9"/>
    <w:rsid w:val="00EA35AA"/>
    <w:rsid w:val="00EA36F4"/>
    <w:rsid w:val="00EA3A09"/>
    <w:rsid w:val="00EA3B3B"/>
    <w:rsid w:val="00EA3D59"/>
    <w:rsid w:val="00EA4179"/>
    <w:rsid w:val="00EA419B"/>
    <w:rsid w:val="00EA436A"/>
    <w:rsid w:val="00EA4522"/>
    <w:rsid w:val="00EA4944"/>
    <w:rsid w:val="00EA497F"/>
    <w:rsid w:val="00EA563F"/>
    <w:rsid w:val="00EA5939"/>
    <w:rsid w:val="00EA5CA9"/>
    <w:rsid w:val="00EA5E03"/>
    <w:rsid w:val="00EA5EE5"/>
    <w:rsid w:val="00EA5F5B"/>
    <w:rsid w:val="00EA61CC"/>
    <w:rsid w:val="00EA6203"/>
    <w:rsid w:val="00EA6262"/>
    <w:rsid w:val="00EA6AFC"/>
    <w:rsid w:val="00EA6E7D"/>
    <w:rsid w:val="00EA70D3"/>
    <w:rsid w:val="00EA7229"/>
    <w:rsid w:val="00EA73DE"/>
    <w:rsid w:val="00EA76C8"/>
    <w:rsid w:val="00EA7924"/>
    <w:rsid w:val="00EB03BD"/>
    <w:rsid w:val="00EB042F"/>
    <w:rsid w:val="00EB055F"/>
    <w:rsid w:val="00EB05EF"/>
    <w:rsid w:val="00EB0A8B"/>
    <w:rsid w:val="00EB0CC2"/>
    <w:rsid w:val="00EB0D34"/>
    <w:rsid w:val="00EB0FDA"/>
    <w:rsid w:val="00EB1554"/>
    <w:rsid w:val="00EB16B4"/>
    <w:rsid w:val="00EB186B"/>
    <w:rsid w:val="00EB18D4"/>
    <w:rsid w:val="00EB21FF"/>
    <w:rsid w:val="00EB2208"/>
    <w:rsid w:val="00EB23AD"/>
    <w:rsid w:val="00EB259B"/>
    <w:rsid w:val="00EB2753"/>
    <w:rsid w:val="00EB2944"/>
    <w:rsid w:val="00EB298A"/>
    <w:rsid w:val="00EB2A23"/>
    <w:rsid w:val="00EB2B22"/>
    <w:rsid w:val="00EB2DA8"/>
    <w:rsid w:val="00EB3822"/>
    <w:rsid w:val="00EB3A6E"/>
    <w:rsid w:val="00EB3B53"/>
    <w:rsid w:val="00EB3BE1"/>
    <w:rsid w:val="00EB3DD4"/>
    <w:rsid w:val="00EB3EA0"/>
    <w:rsid w:val="00EB3EE2"/>
    <w:rsid w:val="00EB4290"/>
    <w:rsid w:val="00EB4785"/>
    <w:rsid w:val="00EB478A"/>
    <w:rsid w:val="00EB479B"/>
    <w:rsid w:val="00EB4965"/>
    <w:rsid w:val="00EB4A43"/>
    <w:rsid w:val="00EB4B45"/>
    <w:rsid w:val="00EB4D75"/>
    <w:rsid w:val="00EB4D7C"/>
    <w:rsid w:val="00EB4E46"/>
    <w:rsid w:val="00EB516D"/>
    <w:rsid w:val="00EB52B8"/>
    <w:rsid w:val="00EB54A0"/>
    <w:rsid w:val="00EB5533"/>
    <w:rsid w:val="00EB5803"/>
    <w:rsid w:val="00EB5D74"/>
    <w:rsid w:val="00EB5F89"/>
    <w:rsid w:val="00EB6188"/>
    <w:rsid w:val="00EB62A7"/>
    <w:rsid w:val="00EB632D"/>
    <w:rsid w:val="00EB636D"/>
    <w:rsid w:val="00EB6428"/>
    <w:rsid w:val="00EB65CA"/>
    <w:rsid w:val="00EB69F4"/>
    <w:rsid w:val="00EB6A0D"/>
    <w:rsid w:val="00EB6B43"/>
    <w:rsid w:val="00EB6E1E"/>
    <w:rsid w:val="00EB70DB"/>
    <w:rsid w:val="00EB712F"/>
    <w:rsid w:val="00EB78DB"/>
    <w:rsid w:val="00EB7A3D"/>
    <w:rsid w:val="00EB7BF5"/>
    <w:rsid w:val="00EC0210"/>
    <w:rsid w:val="00EC02C8"/>
    <w:rsid w:val="00EC0471"/>
    <w:rsid w:val="00EC07CB"/>
    <w:rsid w:val="00EC0851"/>
    <w:rsid w:val="00EC09F3"/>
    <w:rsid w:val="00EC0A5B"/>
    <w:rsid w:val="00EC0A7C"/>
    <w:rsid w:val="00EC0ABA"/>
    <w:rsid w:val="00EC0CF2"/>
    <w:rsid w:val="00EC0D1F"/>
    <w:rsid w:val="00EC0E63"/>
    <w:rsid w:val="00EC0F09"/>
    <w:rsid w:val="00EC155E"/>
    <w:rsid w:val="00EC1619"/>
    <w:rsid w:val="00EC1704"/>
    <w:rsid w:val="00EC1C93"/>
    <w:rsid w:val="00EC1FEC"/>
    <w:rsid w:val="00EC2096"/>
    <w:rsid w:val="00EC214F"/>
    <w:rsid w:val="00EC2393"/>
    <w:rsid w:val="00EC2435"/>
    <w:rsid w:val="00EC26A9"/>
    <w:rsid w:val="00EC2819"/>
    <w:rsid w:val="00EC2A5B"/>
    <w:rsid w:val="00EC2A6B"/>
    <w:rsid w:val="00EC2A7C"/>
    <w:rsid w:val="00EC2B42"/>
    <w:rsid w:val="00EC2D12"/>
    <w:rsid w:val="00EC2EEF"/>
    <w:rsid w:val="00EC3380"/>
    <w:rsid w:val="00EC3A24"/>
    <w:rsid w:val="00EC3FBF"/>
    <w:rsid w:val="00EC4145"/>
    <w:rsid w:val="00EC451E"/>
    <w:rsid w:val="00EC45E5"/>
    <w:rsid w:val="00EC4797"/>
    <w:rsid w:val="00EC4921"/>
    <w:rsid w:val="00EC4A8D"/>
    <w:rsid w:val="00EC4F38"/>
    <w:rsid w:val="00EC4FF1"/>
    <w:rsid w:val="00EC4FF9"/>
    <w:rsid w:val="00EC56C2"/>
    <w:rsid w:val="00EC5CDC"/>
    <w:rsid w:val="00EC5E22"/>
    <w:rsid w:val="00EC5FA7"/>
    <w:rsid w:val="00EC602C"/>
    <w:rsid w:val="00EC6379"/>
    <w:rsid w:val="00EC6615"/>
    <w:rsid w:val="00EC680D"/>
    <w:rsid w:val="00EC68D5"/>
    <w:rsid w:val="00EC69D7"/>
    <w:rsid w:val="00EC6A0D"/>
    <w:rsid w:val="00EC6B81"/>
    <w:rsid w:val="00EC6EF4"/>
    <w:rsid w:val="00EC75DE"/>
    <w:rsid w:val="00EC760E"/>
    <w:rsid w:val="00EC76C8"/>
    <w:rsid w:val="00EC7816"/>
    <w:rsid w:val="00EC792E"/>
    <w:rsid w:val="00EC7A8E"/>
    <w:rsid w:val="00EC7EE4"/>
    <w:rsid w:val="00ED0107"/>
    <w:rsid w:val="00ED03EC"/>
    <w:rsid w:val="00ED0586"/>
    <w:rsid w:val="00ED06B5"/>
    <w:rsid w:val="00ED0812"/>
    <w:rsid w:val="00ED08E8"/>
    <w:rsid w:val="00ED0B9C"/>
    <w:rsid w:val="00ED0CE5"/>
    <w:rsid w:val="00ED0D0F"/>
    <w:rsid w:val="00ED13DE"/>
    <w:rsid w:val="00ED13F9"/>
    <w:rsid w:val="00ED145F"/>
    <w:rsid w:val="00ED14AB"/>
    <w:rsid w:val="00ED164A"/>
    <w:rsid w:val="00ED1983"/>
    <w:rsid w:val="00ED1B86"/>
    <w:rsid w:val="00ED1BBA"/>
    <w:rsid w:val="00ED1C45"/>
    <w:rsid w:val="00ED1C95"/>
    <w:rsid w:val="00ED1E29"/>
    <w:rsid w:val="00ED1EB9"/>
    <w:rsid w:val="00ED1F27"/>
    <w:rsid w:val="00ED1FFF"/>
    <w:rsid w:val="00ED212E"/>
    <w:rsid w:val="00ED2368"/>
    <w:rsid w:val="00ED27E9"/>
    <w:rsid w:val="00ED2806"/>
    <w:rsid w:val="00ED2BDF"/>
    <w:rsid w:val="00ED2C06"/>
    <w:rsid w:val="00ED2C0D"/>
    <w:rsid w:val="00ED2D1F"/>
    <w:rsid w:val="00ED2DC8"/>
    <w:rsid w:val="00ED2DEC"/>
    <w:rsid w:val="00ED2EB0"/>
    <w:rsid w:val="00ED2FE3"/>
    <w:rsid w:val="00ED3258"/>
    <w:rsid w:val="00ED3265"/>
    <w:rsid w:val="00ED3B04"/>
    <w:rsid w:val="00ED3D16"/>
    <w:rsid w:val="00ED3E91"/>
    <w:rsid w:val="00ED4338"/>
    <w:rsid w:val="00ED4446"/>
    <w:rsid w:val="00ED4608"/>
    <w:rsid w:val="00ED4696"/>
    <w:rsid w:val="00ED48C9"/>
    <w:rsid w:val="00ED4917"/>
    <w:rsid w:val="00ED4C46"/>
    <w:rsid w:val="00ED4C7C"/>
    <w:rsid w:val="00ED4CFD"/>
    <w:rsid w:val="00ED4FBD"/>
    <w:rsid w:val="00ED500E"/>
    <w:rsid w:val="00ED5137"/>
    <w:rsid w:val="00ED58CC"/>
    <w:rsid w:val="00ED58ED"/>
    <w:rsid w:val="00ED5972"/>
    <w:rsid w:val="00ED5998"/>
    <w:rsid w:val="00ED59B6"/>
    <w:rsid w:val="00ED59CA"/>
    <w:rsid w:val="00ED5C02"/>
    <w:rsid w:val="00ED5EBC"/>
    <w:rsid w:val="00ED6569"/>
    <w:rsid w:val="00ED678A"/>
    <w:rsid w:val="00ED681A"/>
    <w:rsid w:val="00ED68A7"/>
    <w:rsid w:val="00ED68FE"/>
    <w:rsid w:val="00ED6BD7"/>
    <w:rsid w:val="00ED6D9B"/>
    <w:rsid w:val="00ED6DA8"/>
    <w:rsid w:val="00ED6DD3"/>
    <w:rsid w:val="00ED6E40"/>
    <w:rsid w:val="00ED704C"/>
    <w:rsid w:val="00ED7124"/>
    <w:rsid w:val="00ED761F"/>
    <w:rsid w:val="00ED7780"/>
    <w:rsid w:val="00ED7AD9"/>
    <w:rsid w:val="00ED85A1"/>
    <w:rsid w:val="00EE0094"/>
    <w:rsid w:val="00EE0107"/>
    <w:rsid w:val="00EE0753"/>
    <w:rsid w:val="00EE07D1"/>
    <w:rsid w:val="00EE0876"/>
    <w:rsid w:val="00EE0A71"/>
    <w:rsid w:val="00EE0A84"/>
    <w:rsid w:val="00EE0C9E"/>
    <w:rsid w:val="00EE0F2C"/>
    <w:rsid w:val="00EE1241"/>
    <w:rsid w:val="00EE145B"/>
    <w:rsid w:val="00EE164F"/>
    <w:rsid w:val="00EE1745"/>
    <w:rsid w:val="00EE1C36"/>
    <w:rsid w:val="00EE1C83"/>
    <w:rsid w:val="00EE209C"/>
    <w:rsid w:val="00EE21C5"/>
    <w:rsid w:val="00EE22B7"/>
    <w:rsid w:val="00EE249C"/>
    <w:rsid w:val="00EE2681"/>
    <w:rsid w:val="00EE2745"/>
    <w:rsid w:val="00EE2C1E"/>
    <w:rsid w:val="00EE2F5E"/>
    <w:rsid w:val="00EE2F81"/>
    <w:rsid w:val="00EE3166"/>
    <w:rsid w:val="00EE3B88"/>
    <w:rsid w:val="00EE3F9A"/>
    <w:rsid w:val="00EE43B5"/>
    <w:rsid w:val="00EE43DB"/>
    <w:rsid w:val="00EE44D6"/>
    <w:rsid w:val="00EE4A96"/>
    <w:rsid w:val="00EE4AF5"/>
    <w:rsid w:val="00EE4AF7"/>
    <w:rsid w:val="00EE4E0D"/>
    <w:rsid w:val="00EE51C9"/>
    <w:rsid w:val="00EE534E"/>
    <w:rsid w:val="00EE5459"/>
    <w:rsid w:val="00EE581C"/>
    <w:rsid w:val="00EE585E"/>
    <w:rsid w:val="00EE5ACA"/>
    <w:rsid w:val="00EE5E96"/>
    <w:rsid w:val="00EE5F86"/>
    <w:rsid w:val="00EE5FFB"/>
    <w:rsid w:val="00EE60B7"/>
    <w:rsid w:val="00EE6242"/>
    <w:rsid w:val="00EE6522"/>
    <w:rsid w:val="00EE697E"/>
    <w:rsid w:val="00EE6AD2"/>
    <w:rsid w:val="00EE6BD8"/>
    <w:rsid w:val="00EE6C1A"/>
    <w:rsid w:val="00EE6FF6"/>
    <w:rsid w:val="00EE7144"/>
    <w:rsid w:val="00EE7164"/>
    <w:rsid w:val="00EE71C1"/>
    <w:rsid w:val="00EE7390"/>
    <w:rsid w:val="00EE76EB"/>
    <w:rsid w:val="00EE7A97"/>
    <w:rsid w:val="00EE7BE1"/>
    <w:rsid w:val="00EE7D81"/>
    <w:rsid w:val="00EE7EF3"/>
    <w:rsid w:val="00EE7F6E"/>
    <w:rsid w:val="00EF01D5"/>
    <w:rsid w:val="00EF024A"/>
    <w:rsid w:val="00EF037A"/>
    <w:rsid w:val="00EF0ACF"/>
    <w:rsid w:val="00EF0EFC"/>
    <w:rsid w:val="00EF0FE1"/>
    <w:rsid w:val="00EF1037"/>
    <w:rsid w:val="00EF1042"/>
    <w:rsid w:val="00EF1078"/>
    <w:rsid w:val="00EF10BF"/>
    <w:rsid w:val="00EF19A3"/>
    <w:rsid w:val="00EF1E07"/>
    <w:rsid w:val="00EF2225"/>
    <w:rsid w:val="00EF2528"/>
    <w:rsid w:val="00EF25D6"/>
    <w:rsid w:val="00EF2AA7"/>
    <w:rsid w:val="00EF2C60"/>
    <w:rsid w:val="00EF2D6C"/>
    <w:rsid w:val="00EF2DD3"/>
    <w:rsid w:val="00EF2EC6"/>
    <w:rsid w:val="00EF2F62"/>
    <w:rsid w:val="00EF305C"/>
    <w:rsid w:val="00EF3408"/>
    <w:rsid w:val="00EF353C"/>
    <w:rsid w:val="00EF372D"/>
    <w:rsid w:val="00EF37F1"/>
    <w:rsid w:val="00EF3811"/>
    <w:rsid w:val="00EF39CE"/>
    <w:rsid w:val="00EF3D6D"/>
    <w:rsid w:val="00EF4042"/>
    <w:rsid w:val="00EF418C"/>
    <w:rsid w:val="00EF441D"/>
    <w:rsid w:val="00EF47A6"/>
    <w:rsid w:val="00EF4899"/>
    <w:rsid w:val="00EF48D2"/>
    <w:rsid w:val="00EF48F5"/>
    <w:rsid w:val="00EF492A"/>
    <w:rsid w:val="00EF4B0A"/>
    <w:rsid w:val="00EF4B5B"/>
    <w:rsid w:val="00EF4E1B"/>
    <w:rsid w:val="00EF4E41"/>
    <w:rsid w:val="00EF4FFB"/>
    <w:rsid w:val="00EF53E4"/>
    <w:rsid w:val="00EF54F1"/>
    <w:rsid w:val="00EF5613"/>
    <w:rsid w:val="00EF572B"/>
    <w:rsid w:val="00EF5813"/>
    <w:rsid w:val="00EF5B24"/>
    <w:rsid w:val="00EF5B67"/>
    <w:rsid w:val="00EF5D23"/>
    <w:rsid w:val="00EF5E1F"/>
    <w:rsid w:val="00EF5F09"/>
    <w:rsid w:val="00EF5F0A"/>
    <w:rsid w:val="00EF6066"/>
    <w:rsid w:val="00EF615E"/>
    <w:rsid w:val="00EF6165"/>
    <w:rsid w:val="00EF6416"/>
    <w:rsid w:val="00EF6541"/>
    <w:rsid w:val="00EF6F8E"/>
    <w:rsid w:val="00EF719E"/>
    <w:rsid w:val="00EF724E"/>
    <w:rsid w:val="00EF7591"/>
    <w:rsid w:val="00EF773F"/>
    <w:rsid w:val="00EF7893"/>
    <w:rsid w:val="00EF78CA"/>
    <w:rsid w:val="00EF79AE"/>
    <w:rsid w:val="00EF7AA0"/>
    <w:rsid w:val="00EF7B28"/>
    <w:rsid w:val="00EF7DD2"/>
    <w:rsid w:val="00EF7E03"/>
    <w:rsid w:val="00F00162"/>
    <w:rsid w:val="00F002FA"/>
    <w:rsid w:val="00F00436"/>
    <w:rsid w:val="00F0057C"/>
    <w:rsid w:val="00F006AF"/>
    <w:rsid w:val="00F00B48"/>
    <w:rsid w:val="00F00E89"/>
    <w:rsid w:val="00F00E8B"/>
    <w:rsid w:val="00F010C1"/>
    <w:rsid w:val="00F011B5"/>
    <w:rsid w:val="00F0133B"/>
    <w:rsid w:val="00F013E5"/>
    <w:rsid w:val="00F01483"/>
    <w:rsid w:val="00F01528"/>
    <w:rsid w:val="00F01716"/>
    <w:rsid w:val="00F017C0"/>
    <w:rsid w:val="00F01B0B"/>
    <w:rsid w:val="00F01C38"/>
    <w:rsid w:val="00F01E07"/>
    <w:rsid w:val="00F0208B"/>
    <w:rsid w:val="00F02224"/>
    <w:rsid w:val="00F022FE"/>
    <w:rsid w:val="00F0244E"/>
    <w:rsid w:val="00F02500"/>
    <w:rsid w:val="00F02A53"/>
    <w:rsid w:val="00F02AB0"/>
    <w:rsid w:val="00F02B51"/>
    <w:rsid w:val="00F02E1A"/>
    <w:rsid w:val="00F034AF"/>
    <w:rsid w:val="00F034D0"/>
    <w:rsid w:val="00F03887"/>
    <w:rsid w:val="00F03A3D"/>
    <w:rsid w:val="00F03B5C"/>
    <w:rsid w:val="00F04327"/>
    <w:rsid w:val="00F043A3"/>
    <w:rsid w:val="00F0496C"/>
    <w:rsid w:val="00F04A72"/>
    <w:rsid w:val="00F04BC2"/>
    <w:rsid w:val="00F04BF0"/>
    <w:rsid w:val="00F04E3B"/>
    <w:rsid w:val="00F04EB9"/>
    <w:rsid w:val="00F04EFF"/>
    <w:rsid w:val="00F051E9"/>
    <w:rsid w:val="00F052ED"/>
    <w:rsid w:val="00F05389"/>
    <w:rsid w:val="00F057DF"/>
    <w:rsid w:val="00F05A3D"/>
    <w:rsid w:val="00F05B7E"/>
    <w:rsid w:val="00F05E34"/>
    <w:rsid w:val="00F05FAB"/>
    <w:rsid w:val="00F06443"/>
    <w:rsid w:val="00F0646C"/>
    <w:rsid w:val="00F06575"/>
    <w:rsid w:val="00F06590"/>
    <w:rsid w:val="00F0662A"/>
    <w:rsid w:val="00F06758"/>
    <w:rsid w:val="00F067DE"/>
    <w:rsid w:val="00F06A75"/>
    <w:rsid w:val="00F06AD8"/>
    <w:rsid w:val="00F06B22"/>
    <w:rsid w:val="00F06C75"/>
    <w:rsid w:val="00F06DA0"/>
    <w:rsid w:val="00F0711D"/>
    <w:rsid w:val="00F07149"/>
    <w:rsid w:val="00F07650"/>
    <w:rsid w:val="00F07D8B"/>
    <w:rsid w:val="00F10460"/>
    <w:rsid w:val="00F104F8"/>
    <w:rsid w:val="00F10A5A"/>
    <w:rsid w:val="00F10A75"/>
    <w:rsid w:val="00F10CFF"/>
    <w:rsid w:val="00F1102F"/>
    <w:rsid w:val="00F1103E"/>
    <w:rsid w:val="00F114EB"/>
    <w:rsid w:val="00F1164F"/>
    <w:rsid w:val="00F119D4"/>
    <w:rsid w:val="00F11C7F"/>
    <w:rsid w:val="00F121E2"/>
    <w:rsid w:val="00F1225D"/>
    <w:rsid w:val="00F124AC"/>
    <w:rsid w:val="00F124CF"/>
    <w:rsid w:val="00F1251B"/>
    <w:rsid w:val="00F1251E"/>
    <w:rsid w:val="00F127F3"/>
    <w:rsid w:val="00F128B7"/>
    <w:rsid w:val="00F12959"/>
    <w:rsid w:val="00F12C00"/>
    <w:rsid w:val="00F13384"/>
    <w:rsid w:val="00F135A2"/>
    <w:rsid w:val="00F13816"/>
    <w:rsid w:val="00F13960"/>
    <w:rsid w:val="00F13C7F"/>
    <w:rsid w:val="00F13EA4"/>
    <w:rsid w:val="00F13FAF"/>
    <w:rsid w:val="00F14083"/>
    <w:rsid w:val="00F14181"/>
    <w:rsid w:val="00F141F7"/>
    <w:rsid w:val="00F15048"/>
    <w:rsid w:val="00F1568B"/>
    <w:rsid w:val="00F15A98"/>
    <w:rsid w:val="00F15AFD"/>
    <w:rsid w:val="00F15E7E"/>
    <w:rsid w:val="00F15F76"/>
    <w:rsid w:val="00F161FD"/>
    <w:rsid w:val="00F16273"/>
    <w:rsid w:val="00F163E6"/>
    <w:rsid w:val="00F16546"/>
    <w:rsid w:val="00F16570"/>
    <w:rsid w:val="00F16838"/>
    <w:rsid w:val="00F16BB3"/>
    <w:rsid w:val="00F16C3F"/>
    <w:rsid w:val="00F17028"/>
    <w:rsid w:val="00F17482"/>
    <w:rsid w:val="00F175C8"/>
    <w:rsid w:val="00F175D4"/>
    <w:rsid w:val="00F176B0"/>
    <w:rsid w:val="00F179DD"/>
    <w:rsid w:val="00F17A11"/>
    <w:rsid w:val="00F17E19"/>
    <w:rsid w:val="00F17F91"/>
    <w:rsid w:val="00F202E3"/>
    <w:rsid w:val="00F20530"/>
    <w:rsid w:val="00F20892"/>
    <w:rsid w:val="00F20BD9"/>
    <w:rsid w:val="00F20D58"/>
    <w:rsid w:val="00F20E42"/>
    <w:rsid w:val="00F21701"/>
    <w:rsid w:val="00F21708"/>
    <w:rsid w:val="00F2176C"/>
    <w:rsid w:val="00F21919"/>
    <w:rsid w:val="00F219F9"/>
    <w:rsid w:val="00F21D60"/>
    <w:rsid w:val="00F21D91"/>
    <w:rsid w:val="00F21E9D"/>
    <w:rsid w:val="00F2207A"/>
    <w:rsid w:val="00F22109"/>
    <w:rsid w:val="00F226C3"/>
    <w:rsid w:val="00F22AD8"/>
    <w:rsid w:val="00F22C12"/>
    <w:rsid w:val="00F22C1F"/>
    <w:rsid w:val="00F22DB1"/>
    <w:rsid w:val="00F22E24"/>
    <w:rsid w:val="00F237A6"/>
    <w:rsid w:val="00F237B1"/>
    <w:rsid w:val="00F239B3"/>
    <w:rsid w:val="00F23A6C"/>
    <w:rsid w:val="00F23E0C"/>
    <w:rsid w:val="00F23E13"/>
    <w:rsid w:val="00F23F77"/>
    <w:rsid w:val="00F2430F"/>
    <w:rsid w:val="00F246EF"/>
    <w:rsid w:val="00F24904"/>
    <w:rsid w:val="00F24A22"/>
    <w:rsid w:val="00F24B2E"/>
    <w:rsid w:val="00F24BB7"/>
    <w:rsid w:val="00F24BE7"/>
    <w:rsid w:val="00F24BFA"/>
    <w:rsid w:val="00F24CE0"/>
    <w:rsid w:val="00F24DFC"/>
    <w:rsid w:val="00F25267"/>
    <w:rsid w:val="00F253C2"/>
    <w:rsid w:val="00F25430"/>
    <w:rsid w:val="00F25487"/>
    <w:rsid w:val="00F2553B"/>
    <w:rsid w:val="00F25568"/>
    <w:rsid w:val="00F25897"/>
    <w:rsid w:val="00F25E9E"/>
    <w:rsid w:val="00F2680A"/>
    <w:rsid w:val="00F26818"/>
    <w:rsid w:val="00F2687D"/>
    <w:rsid w:val="00F26B46"/>
    <w:rsid w:val="00F26E05"/>
    <w:rsid w:val="00F26EAB"/>
    <w:rsid w:val="00F26F61"/>
    <w:rsid w:val="00F26F83"/>
    <w:rsid w:val="00F27228"/>
    <w:rsid w:val="00F272DC"/>
    <w:rsid w:val="00F273DE"/>
    <w:rsid w:val="00F273E3"/>
    <w:rsid w:val="00F2745A"/>
    <w:rsid w:val="00F2791D"/>
    <w:rsid w:val="00F27EA4"/>
    <w:rsid w:val="00F30032"/>
    <w:rsid w:val="00F3045F"/>
    <w:rsid w:val="00F308DF"/>
    <w:rsid w:val="00F30936"/>
    <w:rsid w:val="00F30C9F"/>
    <w:rsid w:val="00F31149"/>
    <w:rsid w:val="00F31443"/>
    <w:rsid w:val="00F3150E"/>
    <w:rsid w:val="00F31598"/>
    <w:rsid w:val="00F3184A"/>
    <w:rsid w:val="00F319B6"/>
    <w:rsid w:val="00F31B53"/>
    <w:rsid w:val="00F31B59"/>
    <w:rsid w:val="00F31BCB"/>
    <w:rsid w:val="00F31C94"/>
    <w:rsid w:val="00F31E6B"/>
    <w:rsid w:val="00F31F20"/>
    <w:rsid w:val="00F32A27"/>
    <w:rsid w:val="00F32F1C"/>
    <w:rsid w:val="00F32F5D"/>
    <w:rsid w:val="00F330E5"/>
    <w:rsid w:val="00F33905"/>
    <w:rsid w:val="00F33E15"/>
    <w:rsid w:val="00F33F6B"/>
    <w:rsid w:val="00F343F7"/>
    <w:rsid w:val="00F34687"/>
    <w:rsid w:val="00F34706"/>
    <w:rsid w:val="00F348E1"/>
    <w:rsid w:val="00F34E6C"/>
    <w:rsid w:val="00F35010"/>
    <w:rsid w:val="00F35133"/>
    <w:rsid w:val="00F35295"/>
    <w:rsid w:val="00F352C4"/>
    <w:rsid w:val="00F3548C"/>
    <w:rsid w:val="00F35531"/>
    <w:rsid w:val="00F3556E"/>
    <w:rsid w:val="00F3568C"/>
    <w:rsid w:val="00F35768"/>
    <w:rsid w:val="00F35869"/>
    <w:rsid w:val="00F35932"/>
    <w:rsid w:val="00F35ADF"/>
    <w:rsid w:val="00F36396"/>
    <w:rsid w:val="00F3643C"/>
    <w:rsid w:val="00F36520"/>
    <w:rsid w:val="00F36539"/>
    <w:rsid w:val="00F3673E"/>
    <w:rsid w:val="00F369B8"/>
    <w:rsid w:val="00F36A20"/>
    <w:rsid w:val="00F36E96"/>
    <w:rsid w:val="00F370F5"/>
    <w:rsid w:val="00F37388"/>
    <w:rsid w:val="00F37459"/>
    <w:rsid w:val="00F374D4"/>
    <w:rsid w:val="00F37782"/>
    <w:rsid w:val="00F379F3"/>
    <w:rsid w:val="00F37AF9"/>
    <w:rsid w:val="00F40052"/>
    <w:rsid w:val="00F40290"/>
    <w:rsid w:val="00F40562"/>
    <w:rsid w:val="00F406E5"/>
    <w:rsid w:val="00F4088E"/>
    <w:rsid w:val="00F40C5A"/>
    <w:rsid w:val="00F40CB8"/>
    <w:rsid w:val="00F40CE7"/>
    <w:rsid w:val="00F410C6"/>
    <w:rsid w:val="00F41178"/>
    <w:rsid w:val="00F412CF"/>
    <w:rsid w:val="00F414E9"/>
    <w:rsid w:val="00F4158F"/>
    <w:rsid w:val="00F41733"/>
    <w:rsid w:val="00F4175D"/>
    <w:rsid w:val="00F41891"/>
    <w:rsid w:val="00F41981"/>
    <w:rsid w:val="00F41ACA"/>
    <w:rsid w:val="00F41BD3"/>
    <w:rsid w:val="00F41D15"/>
    <w:rsid w:val="00F41ED2"/>
    <w:rsid w:val="00F42499"/>
    <w:rsid w:val="00F4251E"/>
    <w:rsid w:val="00F42AF7"/>
    <w:rsid w:val="00F42C0D"/>
    <w:rsid w:val="00F42D73"/>
    <w:rsid w:val="00F42E59"/>
    <w:rsid w:val="00F42F84"/>
    <w:rsid w:val="00F42FA8"/>
    <w:rsid w:val="00F42FB0"/>
    <w:rsid w:val="00F4327F"/>
    <w:rsid w:val="00F43325"/>
    <w:rsid w:val="00F4335B"/>
    <w:rsid w:val="00F43851"/>
    <w:rsid w:val="00F43946"/>
    <w:rsid w:val="00F43A6D"/>
    <w:rsid w:val="00F43ADC"/>
    <w:rsid w:val="00F43D60"/>
    <w:rsid w:val="00F43EBE"/>
    <w:rsid w:val="00F44162"/>
    <w:rsid w:val="00F44BB2"/>
    <w:rsid w:val="00F44BE6"/>
    <w:rsid w:val="00F4543D"/>
    <w:rsid w:val="00F4552E"/>
    <w:rsid w:val="00F455BB"/>
    <w:rsid w:val="00F455CB"/>
    <w:rsid w:val="00F45EC4"/>
    <w:rsid w:val="00F461CB"/>
    <w:rsid w:val="00F4633C"/>
    <w:rsid w:val="00F4637A"/>
    <w:rsid w:val="00F464DA"/>
    <w:rsid w:val="00F466C0"/>
    <w:rsid w:val="00F46813"/>
    <w:rsid w:val="00F468EC"/>
    <w:rsid w:val="00F469F9"/>
    <w:rsid w:val="00F47059"/>
    <w:rsid w:val="00F47215"/>
    <w:rsid w:val="00F4733F"/>
    <w:rsid w:val="00F4753A"/>
    <w:rsid w:val="00F47651"/>
    <w:rsid w:val="00F478B8"/>
    <w:rsid w:val="00F4792C"/>
    <w:rsid w:val="00F47983"/>
    <w:rsid w:val="00F47B35"/>
    <w:rsid w:val="00F47B54"/>
    <w:rsid w:val="00F47B59"/>
    <w:rsid w:val="00F47CBF"/>
    <w:rsid w:val="00F47EA2"/>
    <w:rsid w:val="00F4B1CB"/>
    <w:rsid w:val="00F4C814"/>
    <w:rsid w:val="00F501DD"/>
    <w:rsid w:val="00F50345"/>
    <w:rsid w:val="00F50618"/>
    <w:rsid w:val="00F50984"/>
    <w:rsid w:val="00F50DA2"/>
    <w:rsid w:val="00F50DDE"/>
    <w:rsid w:val="00F50FED"/>
    <w:rsid w:val="00F510B5"/>
    <w:rsid w:val="00F5137C"/>
    <w:rsid w:val="00F51528"/>
    <w:rsid w:val="00F5189B"/>
    <w:rsid w:val="00F51A56"/>
    <w:rsid w:val="00F51B5D"/>
    <w:rsid w:val="00F51D52"/>
    <w:rsid w:val="00F5228A"/>
    <w:rsid w:val="00F5231A"/>
    <w:rsid w:val="00F5238E"/>
    <w:rsid w:val="00F523A0"/>
    <w:rsid w:val="00F5248E"/>
    <w:rsid w:val="00F528FF"/>
    <w:rsid w:val="00F52A64"/>
    <w:rsid w:val="00F52F14"/>
    <w:rsid w:val="00F52F6F"/>
    <w:rsid w:val="00F532F5"/>
    <w:rsid w:val="00F5337D"/>
    <w:rsid w:val="00F5344A"/>
    <w:rsid w:val="00F534DB"/>
    <w:rsid w:val="00F5352E"/>
    <w:rsid w:val="00F5356D"/>
    <w:rsid w:val="00F5358C"/>
    <w:rsid w:val="00F53C50"/>
    <w:rsid w:val="00F542E4"/>
    <w:rsid w:val="00F5455D"/>
    <w:rsid w:val="00F547CE"/>
    <w:rsid w:val="00F5493B"/>
    <w:rsid w:val="00F54A7B"/>
    <w:rsid w:val="00F54B6F"/>
    <w:rsid w:val="00F54DF5"/>
    <w:rsid w:val="00F54EF8"/>
    <w:rsid w:val="00F55071"/>
    <w:rsid w:val="00F550CF"/>
    <w:rsid w:val="00F5520B"/>
    <w:rsid w:val="00F55468"/>
    <w:rsid w:val="00F55889"/>
    <w:rsid w:val="00F55B71"/>
    <w:rsid w:val="00F55C9F"/>
    <w:rsid w:val="00F56043"/>
    <w:rsid w:val="00F564D7"/>
    <w:rsid w:val="00F5680B"/>
    <w:rsid w:val="00F56839"/>
    <w:rsid w:val="00F56B48"/>
    <w:rsid w:val="00F56D41"/>
    <w:rsid w:val="00F56E35"/>
    <w:rsid w:val="00F57089"/>
    <w:rsid w:val="00F57093"/>
    <w:rsid w:val="00F5720F"/>
    <w:rsid w:val="00F575FF"/>
    <w:rsid w:val="00F57798"/>
    <w:rsid w:val="00F57F2B"/>
    <w:rsid w:val="00F6016A"/>
    <w:rsid w:val="00F6023D"/>
    <w:rsid w:val="00F60341"/>
    <w:rsid w:val="00F6057D"/>
    <w:rsid w:val="00F60669"/>
    <w:rsid w:val="00F6082E"/>
    <w:rsid w:val="00F60927"/>
    <w:rsid w:val="00F609CE"/>
    <w:rsid w:val="00F60B4B"/>
    <w:rsid w:val="00F60DAA"/>
    <w:rsid w:val="00F610F0"/>
    <w:rsid w:val="00F61124"/>
    <w:rsid w:val="00F61255"/>
    <w:rsid w:val="00F612F9"/>
    <w:rsid w:val="00F613EA"/>
    <w:rsid w:val="00F614E8"/>
    <w:rsid w:val="00F615E8"/>
    <w:rsid w:val="00F6169A"/>
    <w:rsid w:val="00F61A8D"/>
    <w:rsid w:val="00F61E27"/>
    <w:rsid w:val="00F61EAA"/>
    <w:rsid w:val="00F61F58"/>
    <w:rsid w:val="00F621E2"/>
    <w:rsid w:val="00F621FD"/>
    <w:rsid w:val="00F62282"/>
    <w:rsid w:val="00F622F2"/>
    <w:rsid w:val="00F62443"/>
    <w:rsid w:val="00F628DD"/>
    <w:rsid w:val="00F629A1"/>
    <w:rsid w:val="00F62A5F"/>
    <w:rsid w:val="00F62BE0"/>
    <w:rsid w:val="00F62D17"/>
    <w:rsid w:val="00F63410"/>
    <w:rsid w:val="00F63496"/>
    <w:rsid w:val="00F63660"/>
    <w:rsid w:val="00F6373D"/>
    <w:rsid w:val="00F63991"/>
    <w:rsid w:val="00F63C98"/>
    <w:rsid w:val="00F64101"/>
    <w:rsid w:val="00F644DC"/>
    <w:rsid w:val="00F64B3C"/>
    <w:rsid w:val="00F64BB1"/>
    <w:rsid w:val="00F64BFE"/>
    <w:rsid w:val="00F64E6D"/>
    <w:rsid w:val="00F658E3"/>
    <w:rsid w:val="00F65BF8"/>
    <w:rsid w:val="00F65C19"/>
    <w:rsid w:val="00F65C53"/>
    <w:rsid w:val="00F65D41"/>
    <w:rsid w:val="00F66039"/>
    <w:rsid w:val="00F661FA"/>
    <w:rsid w:val="00F66349"/>
    <w:rsid w:val="00F66383"/>
    <w:rsid w:val="00F6647C"/>
    <w:rsid w:val="00F66532"/>
    <w:rsid w:val="00F66731"/>
    <w:rsid w:val="00F66B26"/>
    <w:rsid w:val="00F66D15"/>
    <w:rsid w:val="00F66E6B"/>
    <w:rsid w:val="00F673A0"/>
    <w:rsid w:val="00F674A5"/>
    <w:rsid w:val="00F67645"/>
    <w:rsid w:val="00F678E2"/>
    <w:rsid w:val="00F67AB5"/>
    <w:rsid w:val="00F67E2F"/>
    <w:rsid w:val="00F70169"/>
    <w:rsid w:val="00F70370"/>
    <w:rsid w:val="00F70556"/>
    <w:rsid w:val="00F707AC"/>
    <w:rsid w:val="00F70D32"/>
    <w:rsid w:val="00F70D86"/>
    <w:rsid w:val="00F7129C"/>
    <w:rsid w:val="00F71CEE"/>
    <w:rsid w:val="00F71D74"/>
    <w:rsid w:val="00F71FCB"/>
    <w:rsid w:val="00F72393"/>
    <w:rsid w:val="00F72D46"/>
    <w:rsid w:val="00F72DE6"/>
    <w:rsid w:val="00F72F52"/>
    <w:rsid w:val="00F731CA"/>
    <w:rsid w:val="00F736E6"/>
    <w:rsid w:val="00F7374A"/>
    <w:rsid w:val="00F738B2"/>
    <w:rsid w:val="00F7392F"/>
    <w:rsid w:val="00F739AB"/>
    <w:rsid w:val="00F739BD"/>
    <w:rsid w:val="00F73AF5"/>
    <w:rsid w:val="00F7409D"/>
    <w:rsid w:val="00F7445E"/>
    <w:rsid w:val="00F744A2"/>
    <w:rsid w:val="00F747CF"/>
    <w:rsid w:val="00F747D2"/>
    <w:rsid w:val="00F747E0"/>
    <w:rsid w:val="00F748E5"/>
    <w:rsid w:val="00F74D34"/>
    <w:rsid w:val="00F74EA3"/>
    <w:rsid w:val="00F756D4"/>
    <w:rsid w:val="00F7579F"/>
    <w:rsid w:val="00F75851"/>
    <w:rsid w:val="00F75DF2"/>
    <w:rsid w:val="00F75E11"/>
    <w:rsid w:val="00F76341"/>
    <w:rsid w:val="00F7639E"/>
    <w:rsid w:val="00F766F2"/>
    <w:rsid w:val="00F76883"/>
    <w:rsid w:val="00F76F34"/>
    <w:rsid w:val="00F76F71"/>
    <w:rsid w:val="00F77024"/>
    <w:rsid w:val="00F77427"/>
    <w:rsid w:val="00F774BD"/>
    <w:rsid w:val="00F77C33"/>
    <w:rsid w:val="00F77D1C"/>
    <w:rsid w:val="00F800DD"/>
    <w:rsid w:val="00F8013C"/>
    <w:rsid w:val="00F80261"/>
    <w:rsid w:val="00F80298"/>
    <w:rsid w:val="00F802AB"/>
    <w:rsid w:val="00F8038E"/>
    <w:rsid w:val="00F80D24"/>
    <w:rsid w:val="00F80F7F"/>
    <w:rsid w:val="00F80FB2"/>
    <w:rsid w:val="00F811C5"/>
    <w:rsid w:val="00F81237"/>
    <w:rsid w:val="00F817EC"/>
    <w:rsid w:val="00F81D08"/>
    <w:rsid w:val="00F81E71"/>
    <w:rsid w:val="00F820E2"/>
    <w:rsid w:val="00F8235C"/>
    <w:rsid w:val="00F82416"/>
    <w:rsid w:val="00F82508"/>
    <w:rsid w:val="00F82B78"/>
    <w:rsid w:val="00F82B79"/>
    <w:rsid w:val="00F82C66"/>
    <w:rsid w:val="00F82CCC"/>
    <w:rsid w:val="00F82F68"/>
    <w:rsid w:val="00F8338C"/>
    <w:rsid w:val="00F8339B"/>
    <w:rsid w:val="00F8340D"/>
    <w:rsid w:val="00F8363E"/>
    <w:rsid w:val="00F83712"/>
    <w:rsid w:val="00F83B73"/>
    <w:rsid w:val="00F83C1B"/>
    <w:rsid w:val="00F83DE4"/>
    <w:rsid w:val="00F842F2"/>
    <w:rsid w:val="00F844D1"/>
    <w:rsid w:val="00F846A2"/>
    <w:rsid w:val="00F84AD7"/>
    <w:rsid w:val="00F84C86"/>
    <w:rsid w:val="00F8546B"/>
    <w:rsid w:val="00F854DE"/>
    <w:rsid w:val="00F856B6"/>
    <w:rsid w:val="00F85AB4"/>
    <w:rsid w:val="00F85AE0"/>
    <w:rsid w:val="00F85B4A"/>
    <w:rsid w:val="00F85C30"/>
    <w:rsid w:val="00F85C47"/>
    <w:rsid w:val="00F8613E"/>
    <w:rsid w:val="00F864DB"/>
    <w:rsid w:val="00F865B9"/>
    <w:rsid w:val="00F86648"/>
    <w:rsid w:val="00F8680B"/>
    <w:rsid w:val="00F86819"/>
    <w:rsid w:val="00F8697F"/>
    <w:rsid w:val="00F8698B"/>
    <w:rsid w:val="00F86BFC"/>
    <w:rsid w:val="00F86D36"/>
    <w:rsid w:val="00F86E28"/>
    <w:rsid w:val="00F87273"/>
    <w:rsid w:val="00F8785E"/>
    <w:rsid w:val="00F87D09"/>
    <w:rsid w:val="00F90225"/>
    <w:rsid w:val="00F902A0"/>
    <w:rsid w:val="00F90426"/>
    <w:rsid w:val="00F9046C"/>
    <w:rsid w:val="00F904D5"/>
    <w:rsid w:val="00F9053F"/>
    <w:rsid w:val="00F90681"/>
    <w:rsid w:val="00F90A38"/>
    <w:rsid w:val="00F90A87"/>
    <w:rsid w:val="00F90C94"/>
    <w:rsid w:val="00F90D1B"/>
    <w:rsid w:val="00F90DEB"/>
    <w:rsid w:val="00F91454"/>
    <w:rsid w:val="00F916A1"/>
    <w:rsid w:val="00F91948"/>
    <w:rsid w:val="00F91F47"/>
    <w:rsid w:val="00F91FBB"/>
    <w:rsid w:val="00F92235"/>
    <w:rsid w:val="00F922EC"/>
    <w:rsid w:val="00F92303"/>
    <w:rsid w:val="00F925F3"/>
    <w:rsid w:val="00F92609"/>
    <w:rsid w:val="00F9298A"/>
    <w:rsid w:val="00F929EB"/>
    <w:rsid w:val="00F92CD3"/>
    <w:rsid w:val="00F92F9C"/>
    <w:rsid w:val="00F92FA6"/>
    <w:rsid w:val="00F9310A"/>
    <w:rsid w:val="00F935EE"/>
    <w:rsid w:val="00F936D3"/>
    <w:rsid w:val="00F93800"/>
    <w:rsid w:val="00F93CE6"/>
    <w:rsid w:val="00F943C6"/>
    <w:rsid w:val="00F9443B"/>
    <w:rsid w:val="00F94B0D"/>
    <w:rsid w:val="00F94E9C"/>
    <w:rsid w:val="00F9509F"/>
    <w:rsid w:val="00F9514F"/>
    <w:rsid w:val="00F951EC"/>
    <w:rsid w:val="00F95247"/>
    <w:rsid w:val="00F953D9"/>
    <w:rsid w:val="00F9548B"/>
    <w:rsid w:val="00F955AB"/>
    <w:rsid w:val="00F955ED"/>
    <w:rsid w:val="00F956A7"/>
    <w:rsid w:val="00F95D6F"/>
    <w:rsid w:val="00F95DC6"/>
    <w:rsid w:val="00F95DF1"/>
    <w:rsid w:val="00F95E4B"/>
    <w:rsid w:val="00F96735"/>
    <w:rsid w:val="00F969D2"/>
    <w:rsid w:val="00F96D45"/>
    <w:rsid w:val="00F96FAF"/>
    <w:rsid w:val="00F97085"/>
    <w:rsid w:val="00F97221"/>
    <w:rsid w:val="00F9727F"/>
    <w:rsid w:val="00F972AC"/>
    <w:rsid w:val="00F973DC"/>
    <w:rsid w:val="00F973F2"/>
    <w:rsid w:val="00F97825"/>
    <w:rsid w:val="00F97A45"/>
    <w:rsid w:val="00F97BA2"/>
    <w:rsid w:val="00F97CD2"/>
    <w:rsid w:val="00F9C862"/>
    <w:rsid w:val="00FA0004"/>
    <w:rsid w:val="00FA02B2"/>
    <w:rsid w:val="00FA03EA"/>
    <w:rsid w:val="00FA05D7"/>
    <w:rsid w:val="00FA078F"/>
    <w:rsid w:val="00FA07C3"/>
    <w:rsid w:val="00FA0976"/>
    <w:rsid w:val="00FA0E60"/>
    <w:rsid w:val="00FA1089"/>
    <w:rsid w:val="00FA18E0"/>
    <w:rsid w:val="00FA1A42"/>
    <w:rsid w:val="00FA2076"/>
    <w:rsid w:val="00FA21C3"/>
    <w:rsid w:val="00FA239D"/>
    <w:rsid w:val="00FA2426"/>
    <w:rsid w:val="00FA259B"/>
    <w:rsid w:val="00FA26C5"/>
    <w:rsid w:val="00FA28DB"/>
    <w:rsid w:val="00FA2BDA"/>
    <w:rsid w:val="00FA2EF5"/>
    <w:rsid w:val="00FA30EB"/>
    <w:rsid w:val="00FA346B"/>
    <w:rsid w:val="00FA3919"/>
    <w:rsid w:val="00FA3BBD"/>
    <w:rsid w:val="00FA3FF8"/>
    <w:rsid w:val="00FA4587"/>
    <w:rsid w:val="00FA4908"/>
    <w:rsid w:val="00FA4AB6"/>
    <w:rsid w:val="00FA4E45"/>
    <w:rsid w:val="00FA4E57"/>
    <w:rsid w:val="00FA5148"/>
    <w:rsid w:val="00FA526C"/>
    <w:rsid w:val="00FA532C"/>
    <w:rsid w:val="00FA5579"/>
    <w:rsid w:val="00FA56BB"/>
    <w:rsid w:val="00FA5885"/>
    <w:rsid w:val="00FA5B0A"/>
    <w:rsid w:val="00FA5BBF"/>
    <w:rsid w:val="00FA5BE1"/>
    <w:rsid w:val="00FA5BE6"/>
    <w:rsid w:val="00FA5C10"/>
    <w:rsid w:val="00FA5E1D"/>
    <w:rsid w:val="00FA5E6E"/>
    <w:rsid w:val="00FA5F32"/>
    <w:rsid w:val="00FA5F66"/>
    <w:rsid w:val="00FA60D1"/>
    <w:rsid w:val="00FA6269"/>
    <w:rsid w:val="00FA63D4"/>
    <w:rsid w:val="00FA63FE"/>
    <w:rsid w:val="00FA6583"/>
    <w:rsid w:val="00FA66AC"/>
    <w:rsid w:val="00FA67B5"/>
    <w:rsid w:val="00FA6E83"/>
    <w:rsid w:val="00FA707E"/>
    <w:rsid w:val="00FA70D8"/>
    <w:rsid w:val="00FA73BD"/>
    <w:rsid w:val="00FA73D2"/>
    <w:rsid w:val="00FA7475"/>
    <w:rsid w:val="00FA7563"/>
    <w:rsid w:val="00FA7627"/>
    <w:rsid w:val="00FA7797"/>
    <w:rsid w:val="00FA7ADC"/>
    <w:rsid w:val="00FA7D2F"/>
    <w:rsid w:val="00FB004F"/>
    <w:rsid w:val="00FB007D"/>
    <w:rsid w:val="00FB00E5"/>
    <w:rsid w:val="00FB033A"/>
    <w:rsid w:val="00FB052D"/>
    <w:rsid w:val="00FB05FC"/>
    <w:rsid w:val="00FB0813"/>
    <w:rsid w:val="00FB0913"/>
    <w:rsid w:val="00FB0FE9"/>
    <w:rsid w:val="00FB12F8"/>
    <w:rsid w:val="00FB17E9"/>
    <w:rsid w:val="00FB184B"/>
    <w:rsid w:val="00FB1AB3"/>
    <w:rsid w:val="00FB1B08"/>
    <w:rsid w:val="00FB1DED"/>
    <w:rsid w:val="00FB2021"/>
    <w:rsid w:val="00FB2098"/>
    <w:rsid w:val="00FB23E0"/>
    <w:rsid w:val="00FB294C"/>
    <w:rsid w:val="00FB29D5"/>
    <w:rsid w:val="00FB2A28"/>
    <w:rsid w:val="00FB2BA0"/>
    <w:rsid w:val="00FB2BFC"/>
    <w:rsid w:val="00FB2E23"/>
    <w:rsid w:val="00FB2F6A"/>
    <w:rsid w:val="00FB312B"/>
    <w:rsid w:val="00FB36ED"/>
    <w:rsid w:val="00FB3BC0"/>
    <w:rsid w:val="00FB3DFE"/>
    <w:rsid w:val="00FB4257"/>
    <w:rsid w:val="00FB46B3"/>
    <w:rsid w:val="00FB485A"/>
    <w:rsid w:val="00FB48D5"/>
    <w:rsid w:val="00FB4909"/>
    <w:rsid w:val="00FB4B0A"/>
    <w:rsid w:val="00FB4B66"/>
    <w:rsid w:val="00FB4F43"/>
    <w:rsid w:val="00FB5184"/>
    <w:rsid w:val="00FB5431"/>
    <w:rsid w:val="00FB5783"/>
    <w:rsid w:val="00FB600C"/>
    <w:rsid w:val="00FB60A1"/>
    <w:rsid w:val="00FB60A6"/>
    <w:rsid w:val="00FB6181"/>
    <w:rsid w:val="00FB6230"/>
    <w:rsid w:val="00FB6A3B"/>
    <w:rsid w:val="00FB6A69"/>
    <w:rsid w:val="00FB7143"/>
    <w:rsid w:val="00FC06CE"/>
    <w:rsid w:val="00FC0759"/>
    <w:rsid w:val="00FC0A7F"/>
    <w:rsid w:val="00FC0B19"/>
    <w:rsid w:val="00FC0B74"/>
    <w:rsid w:val="00FC0C3E"/>
    <w:rsid w:val="00FC0E54"/>
    <w:rsid w:val="00FC0FC3"/>
    <w:rsid w:val="00FC113A"/>
    <w:rsid w:val="00FC12F9"/>
    <w:rsid w:val="00FC14EF"/>
    <w:rsid w:val="00FC19CE"/>
    <w:rsid w:val="00FC1B36"/>
    <w:rsid w:val="00FC1D2E"/>
    <w:rsid w:val="00FC211E"/>
    <w:rsid w:val="00FC248A"/>
    <w:rsid w:val="00FC26C4"/>
    <w:rsid w:val="00FC27EA"/>
    <w:rsid w:val="00FC2BD2"/>
    <w:rsid w:val="00FC2EB9"/>
    <w:rsid w:val="00FC3467"/>
    <w:rsid w:val="00FC3485"/>
    <w:rsid w:val="00FC357D"/>
    <w:rsid w:val="00FC373D"/>
    <w:rsid w:val="00FC3763"/>
    <w:rsid w:val="00FC3ADF"/>
    <w:rsid w:val="00FC3C8A"/>
    <w:rsid w:val="00FC3FD9"/>
    <w:rsid w:val="00FC4013"/>
    <w:rsid w:val="00FC40A8"/>
    <w:rsid w:val="00FC4110"/>
    <w:rsid w:val="00FC4342"/>
    <w:rsid w:val="00FC4832"/>
    <w:rsid w:val="00FC48E1"/>
    <w:rsid w:val="00FC4D13"/>
    <w:rsid w:val="00FC4DC7"/>
    <w:rsid w:val="00FC531E"/>
    <w:rsid w:val="00FC55BC"/>
    <w:rsid w:val="00FC597E"/>
    <w:rsid w:val="00FC5995"/>
    <w:rsid w:val="00FC5A5D"/>
    <w:rsid w:val="00FC5BA1"/>
    <w:rsid w:val="00FC5C77"/>
    <w:rsid w:val="00FC5E68"/>
    <w:rsid w:val="00FC60A8"/>
    <w:rsid w:val="00FC60FD"/>
    <w:rsid w:val="00FC6281"/>
    <w:rsid w:val="00FC65EE"/>
    <w:rsid w:val="00FC676E"/>
    <w:rsid w:val="00FC68F2"/>
    <w:rsid w:val="00FC6B07"/>
    <w:rsid w:val="00FC6B66"/>
    <w:rsid w:val="00FC6B74"/>
    <w:rsid w:val="00FC6C40"/>
    <w:rsid w:val="00FC6CD7"/>
    <w:rsid w:val="00FC6CEF"/>
    <w:rsid w:val="00FC6E3E"/>
    <w:rsid w:val="00FC6F69"/>
    <w:rsid w:val="00FC7097"/>
    <w:rsid w:val="00FC7121"/>
    <w:rsid w:val="00FC761E"/>
    <w:rsid w:val="00FC79B4"/>
    <w:rsid w:val="00FC7B7A"/>
    <w:rsid w:val="00FC7E97"/>
    <w:rsid w:val="00FD0143"/>
    <w:rsid w:val="00FD0177"/>
    <w:rsid w:val="00FD02ED"/>
    <w:rsid w:val="00FD07E2"/>
    <w:rsid w:val="00FD09A8"/>
    <w:rsid w:val="00FD0CF0"/>
    <w:rsid w:val="00FD0FB3"/>
    <w:rsid w:val="00FD139D"/>
    <w:rsid w:val="00FD1751"/>
    <w:rsid w:val="00FD19E8"/>
    <w:rsid w:val="00FD1A3A"/>
    <w:rsid w:val="00FD1AE8"/>
    <w:rsid w:val="00FD1AFB"/>
    <w:rsid w:val="00FD1B7D"/>
    <w:rsid w:val="00FD1F76"/>
    <w:rsid w:val="00FD289D"/>
    <w:rsid w:val="00FD2D07"/>
    <w:rsid w:val="00FD2DCB"/>
    <w:rsid w:val="00FD33DD"/>
    <w:rsid w:val="00FD343C"/>
    <w:rsid w:val="00FD377F"/>
    <w:rsid w:val="00FD397D"/>
    <w:rsid w:val="00FD3B6E"/>
    <w:rsid w:val="00FD4135"/>
    <w:rsid w:val="00FD42FE"/>
    <w:rsid w:val="00FD436A"/>
    <w:rsid w:val="00FD4623"/>
    <w:rsid w:val="00FD47D5"/>
    <w:rsid w:val="00FD491D"/>
    <w:rsid w:val="00FD4D50"/>
    <w:rsid w:val="00FD4E6B"/>
    <w:rsid w:val="00FD4F68"/>
    <w:rsid w:val="00FD5447"/>
    <w:rsid w:val="00FD54E8"/>
    <w:rsid w:val="00FD5626"/>
    <w:rsid w:val="00FD5868"/>
    <w:rsid w:val="00FD5960"/>
    <w:rsid w:val="00FD59C4"/>
    <w:rsid w:val="00FD5BD9"/>
    <w:rsid w:val="00FD607F"/>
    <w:rsid w:val="00FD6702"/>
    <w:rsid w:val="00FD68A6"/>
    <w:rsid w:val="00FD68C7"/>
    <w:rsid w:val="00FD6BBE"/>
    <w:rsid w:val="00FD6F3D"/>
    <w:rsid w:val="00FD6FA0"/>
    <w:rsid w:val="00FD702F"/>
    <w:rsid w:val="00FD7099"/>
    <w:rsid w:val="00FD714A"/>
    <w:rsid w:val="00FD7516"/>
    <w:rsid w:val="00FD7C3A"/>
    <w:rsid w:val="00FD7F13"/>
    <w:rsid w:val="00FE019E"/>
    <w:rsid w:val="00FE03AF"/>
    <w:rsid w:val="00FE0748"/>
    <w:rsid w:val="00FE0BB2"/>
    <w:rsid w:val="00FE0D48"/>
    <w:rsid w:val="00FE0D82"/>
    <w:rsid w:val="00FE127A"/>
    <w:rsid w:val="00FE14AC"/>
    <w:rsid w:val="00FE1550"/>
    <w:rsid w:val="00FE17EF"/>
    <w:rsid w:val="00FE1843"/>
    <w:rsid w:val="00FE18B8"/>
    <w:rsid w:val="00FE234C"/>
    <w:rsid w:val="00FE273C"/>
    <w:rsid w:val="00FE27EE"/>
    <w:rsid w:val="00FE2889"/>
    <w:rsid w:val="00FE2C1D"/>
    <w:rsid w:val="00FE312C"/>
    <w:rsid w:val="00FE3148"/>
    <w:rsid w:val="00FE3292"/>
    <w:rsid w:val="00FE3866"/>
    <w:rsid w:val="00FE3A13"/>
    <w:rsid w:val="00FE3CDB"/>
    <w:rsid w:val="00FE3E1F"/>
    <w:rsid w:val="00FE3EA9"/>
    <w:rsid w:val="00FE3EB2"/>
    <w:rsid w:val="00FE4019"/>
    <w:rsid w:val="00FE409D"/>
    <w:rsid w:val="00FE4103"/>
    <w:rsid w:val="00FE45B9"/>
    <w:rsid w:val="00FE470C"/>
    <w:rsid w:val="00FE482F"/>
    <w:rsid w:val="00FE49AA"/>
    <w:rsid w:val="00FE4AB5"/>
    <w:rsid w:val="00FE53AC"/>
    <w:rsid w:val="00FE5719"/>
    <w:rsid w:val="00FE58B3"/>
    <w:rsid w:val="00FE59E8"/>
    <w:rsid w:val="00FE5CFD"/>
    <w:rsid w:val="00FE5D9A"/>
    <w:rsid w:val="00FE695A"/>
    <w:rsid w:val="00FE6C04"/>
    <w:rsid w:val="00FE6CE5"/>
    <w:rsid w:val="00FE6CEB"/>
    <w:rsid w:val="00FE6D31"/>
    <w:rsid w:val="00FE70BF"/>
    <w:rsid w:val="00FE70F7"/>
    <w:rsid w:val="00FE730B"/>
    <w:rsid w:val="00FE739E"/>
    <w:rsid w:val="00FE7600"/>
    <w:rsid w:val="00FE7BE0"/>
    <w:rsid w:val="00FE7EEA"/>
    <w:rsid w:val="00FE7F66"/>
    <w:rsid w:val="00FF015E"/>
    <w:rsid w:val="00FF01F7"/>
    <w:rsid w:val="00FF036E"/>
    <w:rsid w:val="00FF0484"/>
    <w:rsid w:val="00FF05AA"/>
    <w:rsid w:val="00FF0616"/>
    <w:rsid w:val="00FF09D2"/>
    <w:rsid w:val="00FF0A5D"/>
    <w:rsid w:val="00FF0C5F"/>
    <w:rsid w:val="00FF0CA1"/>
    <w:rsid w:val="00FF0D53"/>
    <w:rsid w:val="00FF0EFC"/>
    <w:rsid w:val="00FF1182"/>
    <w:rsid w:val="00FF154B"/>
    <w:rsid w:val="00FF16E4"/>
    <w:rsid w:val="00FF190F"/>
    <w:rsid w:val="00FF19C2"/>
    <w:rsid w:val="00FF1C35"/>
    <w:rsid w:val="00FF1DAD"/>
    <w:rsid w:val="00FF1F9F"/>
    <w:rsid w:val="00FF20F9"/>
    <w:rsid w:val="00FF24DB"/>
    <w:rsid w:val="00FF2539"/>
    <w:rsid w:val="00FF266B"/>
    <w:rsid w:val="00FF278B"/>
    <w:rsid w:val="00FF2ACE"/>
    <w:rsid w:val="00FF2C86"/>
    <w:rsid w:val="00FF2DCA"/>
    <w:rsid w:val="00FF31E4"/>
    <w:rsid w:val="00FF40AB"/>
    <w:rsid w:val="00FF41AC"/>
    <w:rsid w:val="00FF41ED"/>
    <w:rsid w:val="00FF4301"/>
    <w:rsid w:val="00FF4822"/>
    <w:rsid w:val="00FF497C"/>
    <w:rsid w:val="00FF50A3"/>
    <w:rsid w:val="00FF5319"/>
    <w:rsid w:val="00FF5911"/>
    <w:rsid w:val="00FF5A68"/>
    <w:rsid w:val="00FF5A71"/>
    <w:rsid w:val="00FF609E"/>
    <w:rsid w:val="00FF6239"/>
    <w:rsid w:val="00FF630B"/>
    <w:rsid w:val="00FF64DC"/>
    <w:rsid w:val="00FF67E3"/>
    <w:rsid w:val="00FF684B"/>
    <w:rsid w:val="00FF6AE4"/>
    <w:rsid w:val="00FF6CA9"/>
    <w:rsid w:val="00FF6D12"/>
    <w:rsid w:val="00FF6DFB"/>
    <w:rsid w:val="00FF73A9"/>
    <w:rsid w:val="00FF74EC"/>
    <w:rsid w:val="00FF7517"/>
    <w:rsid w:val="00FF7586"/>
    <w:rsid w:val="00FF7862"/>
    <w:rsid w:val="00FF78A3"/>
    <w:rsid w:val="00FF78C9"/>
    <w:rsid w:val="00FF7B86"/>
    <w:rsid w:val="00FF7BF1"/>
    <w:rsid w:val="00FF7CC2"/>
    <w:rsid w:val="00FF7CF2"/>
    <w:rsid w:val="00FF7E28"/>
    <w:rsid w:val="010005C0"/>
    <w:rsid w:val="0107759D"/>
    <w:rsid w:val="0110AC72"/>
    <w:rsid w:val="0115055C"/>
    <w:rsid w:val="0116685D"/>
    <w:rsid w:val="01236405"/>
    <w:rsid w:val="012437E1"/>
    <w:rsid w:val="0124F008"/>
    <w:rsid w:val="0126D463"/>
    <w:rsid w:val="0129FBB4"/>
    <w:rsid w:val="0135CB76"/>
    <w:rsid w:val="013A3966"/>
    <w:rsid w:val="013B6C69"/>
    <w:rsid w:val="0140093E"/>
    <w:rsid w:val="01405F9B"/>
    <w:rsid w:val="014379D2"/>
    <w:rsid w:val="0144A457"/>
    <w:rsid w:val="01454FAF"/>
    <w:rsid w:val="0149B74A"/>
    <w:rsid w:val="014F3D9C"/>
    <w:rsid w:val="0152EF76"/>
    <w:rsid w:val="015CFF1F"/>
    <w:rsid w:val="01639E25"/>
    <w:rsid w:val="0166D8A0"/>
    <w:rsid w:val="0167C1CF"/>
    <w:rsid w:val="016A47FC"/>
    <w:rsid w:val="016D22C0"/>
    <w:rsid w:val="01755958"/>
    <w:rsid w:val="01797121"/>
    <w:rsid w:val="017CB3C1"/>
    <w:rsid w:val="017CD1F7"/>
    <w:rsid w:val="017ED691"/>
    <w:rsid w:val="017FE227"/>
    <w:rsid w:val="0181A6B5"/>
    <w:rsid w:val="018A96CD"/>
    <w:rsid w:val="018CB51A"/>
    <w:rsid w:val="018D3B66"/>
    <w:rsid w:val="018E5918"/>
    <w:rsid w:val="019052EA"/>
    <w:rsid w:val="019CD4F6"/>
    <w:rsid w:val="019DA2A3"/>
    <w:rsid w:val="019FBBF2"/>
    <w:rsid w:val="01A0AAFD"/>
    <w:rsid w:val="01A66E16"/>
    <w:rsid w:val="01B65318"/>
    <w:rsid w:val="01B8E121"/>
    <w:rsid w:val="01BAE82D"/>
    <w:rsid w:val="01BBB88A"/>
    <w:rsid w:val="01BD719F"/>
    <w:rsid w:val="01C2825F"/>
    <w:rsid w:val="01C3B10A"/>
    <w:rsid w:val="01C99046"/>
    <w:rsid w:val="01D27E2B"/>
    <w:rsid w:val="01D8E87D"/>
    <w:rsid w:val="01E2DAAF"/>
    <w:rsid w:val="01E35874"/>
    <w:rsid w:val="01E3E94A"/>
    <w:rsid w:val="01E84207"/>
    <w:rsid w:val="01E91460"/>
    <w:rsid w:val="01EB9263"/>
    <w:rsid w:val="01EEE6F4"/>
    <w:rsid w:val="0200E366"/>
    <w:rsid w:val="02020122"/>
    <w:rsid w:val="0220F5AF"/>
    <w:rsid w:val="0227C24E"/>
    <w:rsid w:val="022A32F4"/>
    <w:rsid w:val="022F62DC"/>
    <w:rsid w:val="02328C8E"/>
    <w:rsid w:val="0235F1A6"/>
    <w:rsid w:val="023D5A88"/>
    <w:rsid w:val="02430C50"/>
    <w:rsid w:val="0246C33C"/>
    <w:rsid w:val="0249984E"/>
    <w:rsid w:val="0249B485"/>
    <w:rsid w:val="024B391E"/>
    <w:rsid w:val="024E8B63"/>
    <w:rsid w:val="02504EE2"/>
    <w:rsid w:val="025607C0"/>
    <w:rsid w:val="0258B618"/>
    <w:rsid w:val="02604953"/>
    <w:rsid w:val="02624602"/>
    <w:rsid w:val="02648D91"/>
    <w:rsid w:val="026B322E"/>
    <w:rsid w:val="026DC405"/>
    <w:rsid w:val="026E9903"/>
    <w:rsid w:val="0277A26F"/>
    <w:rsid w:val="027D10E0"/>
    <w:rsid w:val="027DC05B"/>
    <w:rsid w:val="02815A01"/>
    <w:rsid w:val="028295A5"/>
    <w:rsid w:val="028569BD"/>
    <w:rsid w:val="02864FDF"/>
    <w:rsid w:val="0286E98A"/>
    <w:rsid w:val="028815E7"/>
    <w:rsid w:val="0290A421"/>
    <w:rsid w:val="02985775"/>
    <w:rsid w:val="029975B3"/>
    <w:rsid w:val="02A69E2B"/>
    <w:rsid w:val="02A7C56B"/>
    <w:rsid w:val="02AA3B5D"/>
    <w:rsid w:val="02AD60FA"/>
    <w:rsid w:val="02B3C8A3"/>
    <w:rsid w:val="02BAFA79"/>
    <w:rsid w:val="02BC2DEA"/>
    <w:rsid w:val="02C5982B"/>
    <w:rsid w:val="02CCAD81"/>
    <w:rsid w:val="02D304D5"/>
    <w:rsid w:val="02D4AC06"/>
    <w:rsid w:val="02D6ACB3"/>
    <w:rsid w:val="02DBD3C4"/>
    <w:rsid w:val="02DCAB5D"/>
    <w:rsid w:val="02DD0D81"/>
    <w:rsid w:val="02DE08BD"/>
    <w:rsid w:val="02DE89CF"/>
    <w:rsid w:val="02E5888D"/>
    <w:rsid w:val="02EEEB85"/>
    <w:rsid w:val="02FA449F"/>
    <w:rsid w:val="02FDF42C"/>
    <w:rsid w:val="02FF2668"/>
    <w:rsid w:val="03029A3C"/>
    <w:rsid w:val="0309D99D"/>
    <w:rsid w:val="0318739B"/>
    <w:rsid w:val="031BC11C"/>
    <w:rsid w:val="031D50C6"/>
    <w:rsid w:val="03262999"/>
    <w:rsid w:val="032978AF"/>
    <w:rsid w:val="032CC10A"/>
    <w:rsid w:val="03335882"/>
    <w:rsid w:val="033A9ACB"/>
    <w:rsid w:val="033EA537"/>
    <w:rsid w:val="033F58AB"/>
    <w:rsid w:val="034014F1"/>
    <w:rsid w:val="0345566F"/>
    <w:rsid w:val="0345B892"/>
    <w:rsid w:val="034BDFD9"/>
    <w:rsid w:val="034C5ED6"/>
    <w:rsid w:val="0350459E"/>
    <w:rsid w:val="0353A074"/>
    <w:rsid w:val="03666B69"/>
    <w:rsid w:val="036BB88D"/>
    <w:rsid w:val="036BE1C6"/>
    <w:rsid w:val="036EB1DF"/>
    <w:rsid w:val="036F50A1"/>
    <w:rsid w:val="03710E51"/>
    <w:rsid w:val="0374F3D7"/>
    <w:rsid w:val="038112C3"/>
    <w:rsid w:val="03885D0E"/>
    <w:rsid w:val="038880F8"/>
    <w:rsid w:val="038C53E4"/>
    <w:rsid w:val="038E621B"/>
    <w:rsid w:val="0395330B"/>
    <w:rsid w:val="0399A9EB"/>
    <w:rsid w:val="039BAD3B"/>
    <w:rsid w:val="039BB250"/>
    <w:rsid w:val="039D933E"/>
    <w:rsid w:val="03A3286D"/>
    <w:rsid w:val="03A78E93"/>
    <w:rsid w:val="03AED8ED"/>
    <w:rsid w:val="03B51F7E"/>
    <w:rsid w:val="03B6CFD8"/>
    <w:rsid w:val="03BC6B4B"/>
    <w:rsid w:val="03BD6C43"/>
    <w:rsid w:val="03C95D06"/>
    <w:rsid w:val="03CD22DD"/>
    <w:rsid w:val="03CE04B7"/>
    <w:rsid w:val="03CEC80F"/>
    <w:rsid w:val="03CFAD49"/>
    <w:rsid w:val="03D11971"/>
    <w:rsid w:val="03D5837E"/>
    <w:rsid w:val="03D7E601"/>
    <w:rsid w:val="03D8D72F"/>
    <w:rsid w:val="03D96FE1"/>
    <w:rsid w:val="03DB7532"/>
    <w:rsid w:val="03E4F636"/>
    <w:rsid w:val="03E7418B"/>
    <w:rsid w:val="03EB87EF"/>
    <w:rsid w:val="03ECE821"/>
    <w:rsid w:val="03ED3ECE"/>
    <w:rsid w:val="03EEC701"/>
    <w:rsid w:val="03F145C0"/>
    <w:rsid w:val="03F2426E"/>
    <w:rsid w:val="03F25B08"/>
    <w:rsid w:val="03F318C6"/>
    <w:rsid w:val="03F6074E"/>
    <w:rsid w:val="03F830B2"/>
    <w:rsid w:val="04008839"/>
    <w:rsid w:val="040111C4"/>
    <w:rsid w:val="0401E6E2"/>
    <w:rsid w:val="04044DF7"/>
    <w:rsid w:val="0405CA7B"/>
    <w:rsid w:val="040826CF"/>
    <w:rsid w:val="040849FB"/>
    <w:rsid w:val="040A06E9"/>
    <w:rsid w:val="040F25EE"/>
    <w:rsid w:val="04105FBB"/>
    <w:rsid w:val="0417F59C"/>
    <w:rsid w:val="041F202A"/>
    <w:rsid w:val="042039CF"/>
    <w:rsid w:val="04262FF3"/>
    <w:rsid w:val="042675AD"/>
    <w:rsid w:val="04269957"/>
    <w:rsid w:val="0429433E"/>
    <w:rsid w:val="042BEA16"/>
    <w:rsid w:val="042DA9DD"/>
    <w:rsid w:val="042E569A"/>
    <w:rsid w:val="042FF308"/>
    <w:rsid w:val="043A20B1"/>
    <w:rsid w:val="043B063D"/>
    <w:rsid w:val="0440B782"/>
    <w:rsid w:val="044D9921"/>
    <w:rsid w:val="044DDCBE"/>
    <w:rsid w:val="04513CD9"/>
    <w:rsid w:val="0452A2CB"/>
    <w:rsid w:val="0455D58C"/>
    <w:rsid w:val="045FA88B"/>
    <w:rsid w:val="0460EAF2"/>
    <w:rsid w:val="04631C27"/>
    <w:rsid w:val="04672251"/>
    <w:rsid w:val="0469E3F2"/>
    <w:rsid w:val="046C0EA9"/>
    <w:rsid w:val="046C163C"/>
    <w:rsid w:val="046C9845"/>
    <w:rsid w:val="046E0D4D"/>
    <w:rsid w:val="046F6077"/>
    <w:rsid w:val="04735E83"/>
    <w:rsid w:val="047C803B"/>
    <w:rsid w:val="047FC57A"/>
    <w:rsid w:val="048CCA0E"/>
    <w:rsid w:val="048E5DE9"/>
    <w:rsid w:val="048F15DA"/>
    <w:rsid w:val="048FF092"/>
    <w:rsid w:val="0493BD61"/>
    <w:rsid w:val="0495A0ED"/>
    <w:rsid w:val="0495C09A"/>
    <w:rsid w:val="049C8DE6"/>
    <w:rsid w:val="04A22262"/>
    <w:rsid w:val="04A46E93"/>
    <w:rsid w:val="04A6552C"/>
    <w:rsid w:val="04A6E1C0"/>
    <w:rsid w:val="04AA4559"/>
    <w:rsid w:val="04AAAB3C"/>
    <w:rsid w:val="04AD1E74"/>
    <w:rsid w:val="04AEA0CC"/>
    <w:rsid w:val="04B4447A"/>
    <w:rsid w:val="04B8BC52"/>
    <w:rsid w:val="04BD7FF6"/>
    <w:rsid w:val="04BF3C9F"/>
    <w:rsid w:val="04D0AF5D"/>
    <w:rsid w:val="04E3BB1B"/>
    <w:rsid w:val="04E4623E"/>
    <w:rsid w:val="04EB7D0C"/>
    <w:rsid w:val="04EE2068"/>
    <w:rsid w:val="04F30168"/>
    <w:rsid w:val="04FA277A"/>
    <w:rsid w:val="04FAADC8"/>
    <w:rsid w:val="050517E6"/>
    <w:rsid w:val="050810B4"/>
    <w:rsid w:val="05129390"/>
    <w:rsid w:val="0512CEC5"/>
    <w:rsid w:val="05150F4B"/>
    <w:rsid w:val="05159B7A"/>
    <w:rsid w:val="051FA7F4"/>
    <w:rsid w:val="05211E1F"/>
    <w:rsid w:val="0528796F"/>
    <w:rsid w:val="052A8E6B"/>
    <w:rsid w:val="052C3A16"/>
    <w:rsid w:val="0535538E"/>
    <w:rsid w:val="053EBD9B"/>
    <w:rsid w:val="05414C55"/>
    <w:rsid w:val="0543454A"/>
    <w:rsid w:val="054BFC84"/>
    <w:rsid w:val="054D01FA"/>
    <w:rsid w:val="054DBB4F"/>
    <w:rsid w:val="055A061C"/>
    <w:rsid w:val="055D58EF"/>
    <w:rsid w:val="0561314A"/>
    <w:rsid w:val="0562C3C3"/>
    <w:rsid w:val="056856E1"/>
    <w:rsid w:val="056B7DF7"/>
    <w:rsid w:val="056FFD5A"/>
    <w:rsid w:val="05743846"/>
    <w:rsid w:val="0575D95D"/>
    <w:rsid w:val="057651E8"/>
    <w:rsid w:val="057B786E"/>
    <w:rsid w:val="0580F497"/>
    <w:rsid w:val="058559BF"/>
    <w:rsid w:val="058C5778"/>
    <w:rsid w:val="058CBFF3"/>
    <w:rsid w:val="058E7D05"/>
    <w:rsid w:val="058EEE59"/>
    <w:rsid w:val="05903D9C"/>
    <w:rsid w:val="0592278A"/>
    <w:rsid w:val="05938D46"/>
    <w:rsid w:val="05968933"/>
    <w:rsid w:val="059C4DD5"/>
    <w:rsid w:val="05A0A780"/>
    <w:rsid w:val="05A65789"/>
    <w:rsid w:val="05A774DB"/>
    <w:rsid w:val="05A7E04D"/>
    <w:rsid w:val="05ABCEA5"/>
    <w:rsid w:val="05AF3A22"/>
    <w:rsid w:val="05B3E6D2"/>
    <w:rsid w:val="05B57EDB"/>
    <w:rsid w:val="05B7CF7A"/>
    <w:rsid w:val="05B8B765"/>
    <w:rsid w:val="05BAC482"/>
    <w:rsid w:val="05C4CCC8"/>
    <w:rsid w:val="05C76411"/>
    <w:rsid w:val="05CC9885"/>
    <w:rsid w:val="05DEAE18"/>
    <w:rsid w:val="05E1CD69"/>
    <w:rsid w:val="05E52D85"/>
    <w:rsid w:val="05EDE567"/>
    <w:rsid w:val="05EECB16"/>
    <w:rsid w:val="05F1CD99"/>
    <w:rsid w:val="06034F45"/>
    <w:rsid w:val="060488AF"/>
    <w:rsid w:val="060CD2B7"/>
    <w:rsid w:val="06121F11"/>
    <w:rsid w:val="0615593C"/>
    <w:rsid w:val="0624A36F"/>
    <w:rsid w:val="06314998"/>
    <w:rsid w:val="063364D4"/>
    <w:rsid w:val="063A484D"/>
    <w:rsid w:val="063C5133"/>
    <w:rsid w:val="0640A8CC"/>
    <w:rsid w:val="06437162"/>
    <w:rsid w:val="064BA475"/>
    <w:rsid w:val="0656DC58"/>
    <w:rsid w:val="06571EFD"/>
    <w:rsid w:val="065F6D19"/>
    <w:rsid w:val="0661B8B5"/>
    <w:rsid w:val="06628499"/>
    <w:rsid w:val="06682F5F"/>
    <w:rsid w:val="066870C6"/>
    <w:rsid w:val="066C3F62"/>
    <w:rsid w:val="06706CDB"/>
    <w:rsid w:val="067A0E73"/>
    <w:rsid w:val="067A78F7"/>
    <w:rsid w:val="068142C7"/>
    <w:rsid w:val="06816BAF"/>
    <w:rsid w:val="0682D840"/>
    <w:rsid w:val="068482F2"/>
    <w:rsid w:val="06874E31"/>
    <w:rsid w:val="068F6884"/>
    <w:rsid w:val="068F8E4A"/>
    <w:rsid w:val="06904579"/>
    <w:rsid w:val="0691C2C8"/>
    <w:rsid w:val="069CB787"/>
    <w:rsid w:val="06AB5154"/>
    <w:rsid w:val="06AE1037"/>
    <w:rsid w:val="06B0621C"/>
    <w:rsid w:val="06B1CDDC"/>
    <w:rsid w:val="06B40A59"/>
    <w:rsid w:val="06B47A05"/>
    <w:rsid w:val="06B75139"/>
    <w:rsid w:val="06C39914"/>
    <w:rsid w:val="06C41C58"/>
    <w:rsid w:val="06C5925B"/>
    <w:rsid w:val="06C7B2C6"/>
    <w:rsid w:val="06CA8BA2"/>
    <w:rsid w:val="06CDFE23"/>
    <w:rsid w:val="06D6C624"/>
    <w:rsid w:val="06E0BFA1"/>
    <w:rsid w:val="06E168FD"/>
    <w:rsid w:val="06E1CE2D"/>
    <w:rsid w:val="06E23C90"/>
    <w:rsid w:val="06E2B4B1"/>
    <w:rsid w:val="06EA6A01"/>
    <w:rsid w:val="06EDF7DC"/>
    <w:rsid w:val="06EFC5B5"/>
    <w:rsid w:val="06F22294"/>
    <w:rsid w:val="06FACB1B"/>
    <w:rsid w:val="06FD69EE"/>
    <w:rsid w:val="070242A2"/>
    <w:rsid w:val="0704E9B0"/>
    <w:rsid w:val="070686B7"/>
    <w:rsid w:val="0708BA6E"/>
    <w:rsid w:val="07204916"/>
    <w:rsid w:val="0726D122"/>
    <w:rsid w:val="0730BBD9"/>
    <w:rsid w:val="07345BBC"/>
    <w:rsid w:val="073C93FF"/>
    <w:rsid w:val="073FB774"/>
    <w:rsid w:val="0743D539"/>
    <w:rsid w:val="0744AB1A"/>
    <w:rsid w:val="074A7CF4"/>
    <w:rsid w:val="074DB916"/>
    <w:rsid w:val="074E91BE"/>
    <w:rsid w:val="0754EB69"/>
    <w:rsid w:val="0757B257"/>
    <w:rsid w:val="075DAEED"/>
    <w:rsid w:val="07666BE0"/>
    <w:rsid w:val="076B3DF0"/>
    <w:rsid w:val="076D59DB"/>
    <w:rsid w:val="0771E74C"/>
    <w:rsid w:val="07753A9D"/>
    <w:rsid w:val="077726BA"/>
    <w:rsid w:val="077B2F25"/>
    <w:rsid w:val="078167C6"/>
    <w:rsid w:val="0784B8AD"/>
    <w:rsid w:val="0785EF16"/>
    <w:rsid w:val="07890671"/>
    <w:rsid w:val="07894D6B"/>
    <w:rsid w:val="0789DB87"/>
    <w:rsid w:val="078BF8A2"/>
    <w:rsid w:val="07934F2C"/>
    <w:rsid w:val="079A14AA"/>
    <w:rsid w:val="079A8077"/>
    <w:rsid w:val="07A683EF"/>
    <w:rsid w:val="07ABA828"/>
    <w:rsid w:val="07ABE51F"/>
    <w:rsid w:val="07AD31E4"/>
    <w:rsid w:val="07B6B125"/>
    <w:rsid w:val="07B87077"/>
    <w:rsid w:val="07C2586F"/>
    <w:rsid w:val="07C2F879"/>
    <w:rsid w:val="07C3FE40"/>
    <w:rsid w:val="07C524BE"/>
    <w:rsid w:val="07DAF3AE"/>
    <w:rsid w:val="07E14830"/>
    <w:rsid w:val="07E3965F"/>
    <w:rsid w:val="07F6AA3F"/>
    <w:rsid w:val="07FA28D9"/>
    <w:rsid w:val="07FC51D6"/>
    <w:rsid w:val="07FE2D8E"/>
    <w:rsid w:val="0802CA75"/>
    <w:rsid w:val="0808A590"/>
    <w:rsid w:val="080E8C6D"/>
    <w:rsid w:val="08144AD4"/>
    <w:rsid w:val="081517DB"/>
    <w:rsid w:val="0819D345"/>
    <w:rsid w:val="081BF7CC"/>
    <w:rsid w:val="0820FEA0"/>
    <w:rsid w:val="08220D8B"/>
    <w:rsid w:val="0823883D"/>
    <w:rsid w:val="082B23A4"/>
    <w:rsid w:val="082E96B2"/>
    <w:rsid w:val="082F0B7C"/>
    <w:rsid w:val="08321B93"/>
    <w:rsid w:val="0832AE15"/>
    <w:rsid w:val="08353024"/>
    <w:rsid w:val="083E45EC"/>
    <w:rsid w:val="084357E7"/>
    <w:rsid w:val="084878F1"/>
    <w:rsid w:val="0851B482"/>
    <w:rsid w:val="0857B8DC"/>
    <w:rsid w:val="085A8F8A"/>
    <w:rsid w:val="0861AD33"/>
    <w:rsid w:val="0865E9FA"/>
    <w:rsid w:val="0869A738"/>
    <w:rsid w:val="086DAF03"/>
    <w:rsid w:val="08786D82"/>
    <w:rsid w:val="08806D83"/>
    <w:rsid w:val="0881539F"/>
    <w:rsid w:val="088AFB8A"/>
    <w:rsid w:val="0899841C"/>
    <w:rsid w:val="089D7762"/>
    <w:rsid w:val="089E9666"/>
    <w:rsid w:val="089F9389"/>
    <w:rsid w:val="08A0DD65"/>
    <w:rsid w:val="08A5F2F8"/>
    <w:rsid w:val="08A66D59"/>
    <w:rsid w:val="08A84A63"/>
    <w:rsid w:val="08B15AC7"/>
    <w:rsid w:val="08B29CCA"/>
    <w:rsid w:val="08B58CA4"/>
    <w:rsid w:val="08BC5023"/>
    <w:rsid w:val="08C2C312"/>
    <w:rsid w:val="08C30776"/>
    <w:rsid w:val="08CD0C23"/>
    <w:rsid w:val="08CF2249"/>
    <w:rsid w:val="08D37395"/>
    <w:rsid w:val="08D89714"/>
    <w:rsid w:val="08D8AEF4"/>
    <w:rsid w:val="08DCC0F6"/>
    <w:rsid w:val="08E35724"/>
    <w:rsid w:val="08E76DA9"/>
    <w:rsid w:val="08E8E669"/>
    <w:rsid w:val="08EAAC58"/>
    <w:rsid w:val="08F51936"/>
    <w:rsid w:val="08F85DBA"/>
    <w:rsid w:val="08FA4256"/>
    <w:rsid w:val="08FB4F44"/>
    <w:rsid w:val="0908AA72"/>
    <w:rsid w:val="090A81EC"/>
    <w:rsid w:val="090D3480"/>
    <w:rsid w:val="0910E90B"/>
    <w:rsid w:val="09137F07"/>
    <w:rsid w:val="09154A56"/>
    <w:rsid w:val="091832F0"/>
    <w:rsid w:val="0919A96B"/>
    <w:rsid w:val="0926A344"/>
    <w:rsid w:val="09328F13"/>
    <w:rsid w:val="093C4188"/>
    <w:rsid w:val="093F17C3"/>
    <w:rsid w:val="0941C8F4"/>
    <w:rsid w:val="09431056"/>
    <w:rsid w:val="0947CB3D"/>
    <w:rsid w:val="09485101"/>
    <w:rsid w:val="094D6465"/>
    <w:rsid w:val="09651CB2"/>
    <w:rsid w:val="096FF3CF"/>
    <w:rsid w:val="0970B713"/>
    <w:rsid w:val="097CA503"/>
    <w:rsid w:val="098203C1"/>
    <w:rsid w:val="0993C87A"/>
    <w:rsid w:val="09A0217D"/>
    <w:rsid w:val="09A1C89A"/>
    <w:rsid w:val="09A55CCE"/>
    <w:rsid w:val="09A686F6"/>
    <w:rsid w:val="09A8C9BB"/>
    <w:rsid w:val="09A93E5C"/>
    <w:rsid w:val="09AA74F7"/>
    <w:rsid w:val="09AE7BF6"/>
    <w:rsid w:val="09AF0243"/>
    <w:rsid w:val="09B2C627"/>
    <w:rsid w:val="09B6F279"/>
    <w:rsid w:val="09BFE334"/>
    <w:rsid w:val="09C004A4"/>
    <w:rsid w:val="09C70FEE"/>
    <w:rsid w:val="09CA032F"/>
    <w:rsid w:val="09CAEAB7"/>
    <w:rsid w:val="09CCCAB2"/>
    <w:rsid w:val="09CFC976"/>
    <w:rsid w:val="09D0A010"/>
    <w:rsid w:val="09D4D68C"/>
    <w:rsid w:val="09D54310"/>
    <w:rsid w:val="09D7CB6D"/>
    <w:rsid w:val="09E43EF0"/>
    <w:rsid w:val="09E7D364"/>
    <w:rsid w:val="09EA95C7"/>
    <w:rsid w:val="09EBBE9C"/>
    <w:rsid w:val="09EBE76D"/>
    <w:rsid w:val="09F6FC08"/>
    <w:rsid w:val="09FAC469"/>
    <w:rsid w:val="09FD9C86"/>
    <w:rsid w:val="0A00A830"/>
    <w:rsid w:val="0A02797C"/>
    <w:rsid w:val="0A02D3FB"/>
    <w:rsid w:val="0A050CD5"/>
    <w:rsid w:val="0A076A22"/>
    <w:rsid w:val="0A09271F"/>
    <w:rsid w:val="0A0C6467"/>
    <w:rsid w:val="0A0E1A24"/>
    <w:rsid w:val="0A0EB165"/>
    <w:rsid w:val="0A14831A"/>
    <w:rsid w:val="0A14DD25"/>
    <w:rsid w:val="0A1D1717"/>
    <w:rsid w:val="0A209FE9"/>
    <w:rsid w:val="0A216BB1"/>
    <w:rsid w:val="0A259D6F"/>
    <w:rsid w:val="0A261672"/>
    <w:rsid w:val="0A28276E"/>
    <w:rsid w:val="0A2AF89C"/>
    <w:rsid w:val="0A2C9A59"/>
    <w:rsid w:val="0A3789ED"/>
    <w:rsid w:val="0A38B64D"/>
    <w:rsid w:val="0A3F0412"/>
    <w:rsid w:val="0A440340"/>
    <w:rsid w:val="0A5A2002"/>
    <w:rsid w:val="0A618F77"/>
    <w:rsid w:val="0A743D69"/>
    <w:rsid w:val="0A767593"/>
    <w:rsid w:val="0A7700CB"/>
    <w:rsid w:val="0A7C500B"/>
    <w:rsid w:val="0A82F229"/>
    <w:rsid w:val="0A835081"/>
    <w:rsid w:val="0A8887F9"/>
    <w:rsid w:val="0A8BECE7"/>
    <w:rsid w:val="0A91C022"/>
    <w:rsid w:val="0A9B34B5"/>
    <w:rsid w:val="0A9E4FFA"/>
    <w:rsid w:val="0AA239A7"/>
    <w:rsid w:val="0AADD3FF"/>
    <w:rsid w:val="0AB3EDDF"/>
    <w:rsid w:val="0AB6CCB0"/>
    <w:rsid w:val="0ABA3D25"/>
    <w:rsid w:val="0ABCEF8D"/>
    <w:rsid w:val="0AC3C5D7"/>
    <w:rsid w:val="0AC61432"/>
    <w:rsid w:val="0AC85C48"/>
    <w:rsid w:val="0ACB94C8"/>
    <w:rsid w:val="0ACDCD26"/>
    <w:rsid w:val="0ADE413B"/>
    <w:rsid w:val="0ADFB43E"/>
    <w:rsid w:val="0AE256C8"/>
    <w:rsid w:val="0AE7684C"/>
    <w:rsid w:val="0AEA36C9"/>
    <w:rsid w:val="0AF09F9A"/>
    <w:rsid w:val="0AF86C24"/>
    <w:rsid w:val="0B089EC6"/>
    <w:rsid w:val="0B0A2AAA"/>
    <w:rsid w:val="0B0B93D5"/>
    <w:rsid w:val="0B1CA2A9"/>
    <w:rsid w:val="0B1D484D"/>
    <w:rsid w:val="0B1F7A99"/>
    <w:rsid w:val="0B200981"/>
    <w:rsid w:val="0B213FB1"/>
    <w:rsid w:val="0B279A5D"/>
    <w:rsid w:val="0B2BAEA5"/>
    <w:rsid w:val="0B2CDFA2"/>
    <w:rsid w:val="0B2E9185"/>
    <w:rsid w:val="0B345645"/>
    <w:rsid w:val="0B3C47C7"/>
    <w:rsid w:val="0B3F5B13"/>
    <w:rsid w:val="0B413E31"/>
    <w:rsid w:val="0B4684A6"/>
    <w:rsid w:val="0B4C024C"/>
    <w:rsid w:val="0B4C07CA"/>
    <w:rsid w:val="0B557822"/>
    <w:rsid w:val="0B561CEC"/>
    <w:rsid w:val="0B5B6DF7"/>
    <w:rsid w:val="0B649BCB"/>
    <w:rsid w:val="0B6A9EF4"/>
    <w:rsid w:val="0B6AC128"/>
    <w:rsid w:val="0B6BEE50"/>
    <w:rsid w:val="0B6F13BC"/>
    <w:rsid w:val="0B758D29"/>
    <w:rsid w:val="0B76613C"/>
    <w:rsid w:val="0B78256C"/>
    <w:rsid w:val="0B7B7D54"/>
    <w:rsid w:val="0B8043EB"/>
    <w:rsid w:val="0B88A937"/>
    <w:rsid w:val="0B8B0402"/>
    <w:rsid w:val="0B8CDF95"/>
    <w:rsid w:val="0B8DD873"/>
    <w:rsid w:val="0B8F6502"/>
    <w:rsid w:val="0B90965C"/>
    <w:rsid w:val="0B996B2D"/>
    <w:rsid w:val="0B9DC0C6"/>
    <w:rsid w:val="0BA1C4D3"/>
    <w:rsid w:val="0BA80309"/>
    <w:rsid w:val="0BAA9554"/>
    <w:rsid w:val="0BAE5772"/>
    <w:rsid w:val="0BB12BE2"/>
    <w:rsid w:val="0BC0E84F"/>
    <w:rsid w:val="0BCAFD4F"/>
    <w:rsid w:val="0BCFBEE2"/>
    <w:rsid w:val="0BD3DA49"/>
    <w:rsid w:val="0BD96B13"/>
    <w:rsid w:val="0BDB51EB"/>
    <w:rsid w:val="0BDC5235"/>
    <w:rsid w:val="0BE05671"/>
    <w:rsid w:val="0BE7B773"/>
    <w:rsid w:val="0BE9B219"/>
    <w:rsid w:val="0BF4B627"/>
    <w:rsid w:val="0BF8C0C0"/>
    <w:rsid w:val="0BFE755D"/>
    <w:rsid w:val="0C037BDB"/>
    <w:rsid w:val="0C08E84C"/>
    <w:rsid w:val="0C0C3355"/>
    <w:rsid w:val="0C0E33B1"/>
    <w:rsid w:val="0C0F2D45"/>
    <w:rsid w:val="0C199E5D"/>
    <w:rsid w:val="0C1B00F9"/>
    <w:rsid w:val="0C1CFF6D"/>
    <w:rsid w:val="0C1FFA44"/>
    <w:rsid w:val="0C233321"/>
    <w:rsid w:val="0C322353"/>
    <w:rsid w:val="0C3269BD"/>
    <w:rsid w:val="0C3C91B9"/>
    <w:rsid w:val="0C3EB6FE"/>
    <w:rsid w:val="0C404D92"/>
    <w:rsid w:val="0C41E7B2"/>
    <w:rsid w:val="0C4D146E"/>
    <w:rsid w:val="0C5B69C6"/>
    <w:rsid w:val="0C5EF589"/>
    <w:rsid w:val="0C61965B"/>
    <w:rsid w:val="0C626157"/>
    <w:rsid w:val="0C6437A1"/>
    <w:rsid w:val="0C662089"/>
    <w:rsid w:val="0C685F80"/>
    <w:rsid w:val="0C6C2E56"/>
    <w:rsid w:val="0C6C519A"/>
    <w:rsid w:val="0C714C8C"/>
    <w:rsid w:val="0C7FD5D2"/>
    <w:rsid w:val="0C80CDB1"/>
    <w:rsid w:val="0C817D89"/>
    <w:rsid w:val="0C8226D9"/>
    <w:rsid w:val="0C8C3C65"/>
    <w:rsid w:val="0C8C4B83"/>
    <w:rsid w:val="0C952FB8"/>
    <w:rsid w:val="0C97DF23"/>
    <w:rsid w:val="0CA053F1"/>
    <w:rsid w:val="0CAC1724"/>
    <w:rsid w:val="0CB092FC"/>
    <w:rsid w:val="0CB95EA0"/>
    <w:rsid w:val="0CB98577"/>
    <w:rsid w:val="0CBDF994"/>
    <w:rsid w:val="0CBE1C1D"/>
    <w:rsid w:val="0CBFE549"/>
    <w:rsid w:val="0CC1E562"/>
    <w:rsid w:val="0CC88502"/>
    <w:rsid w:val="0CC9D6B0"/>
    <w:rsid w:val="0CCAA94A"/>
    <w:rsid w:val="0CD23B4A"/>
    <w:rsid w:val="0CD52250"/>
    <w:rsid w:val="0CD83CA5"/>
    <w:rsid w:val="0CDFBCA6"/>
    <w:rsid w:val="0CE4B5B3"/>
    <w:rsid w:val="0CE556E2"/>
    <w:rsid w:val="0CE8CE39"/>
    <w:rsid w:val="0CEB7C5E"/>
    <w:rsid w:val="0CF4E4CA"/>
    <w:rsid w:val="0CFE2922"/>
    <w:rsid w:val="0CFE57A8"/>
    <w:rsid w:val="0CFED55D"/>
    <w:rsid w:val="0CFFA72B"/>
    <w:rsid w:val="0D04253F"/>
    <w:rsid w:val="0D1C413C"/>
    <w:rsid w:val="0D1EF86A"/>
    <w:rsid w:val="0D2291A4"/>
    <w:rsid w:val="0D32AC11"/>
    <w:rsid w:val="0D33A22F"/>
    <w:rsid w:val="0D343066"/>
    <w:rsid w:val="0D487498"/>
    <w:rsid w:val="0D4C1932"/>
    <w:rsid w:val="0D4C774E"/>
    <w:rsid w:val="0D534160"/>
    <w:rsid w:val="0D57B154"/>
    <w:rsid w:val="0D5A38CD"/>
    <w:rsid w:val="0D5C1487"/>
    <w:rsid w:val="0D5C72A0"/>
    <w:rsid w:val="0D5CEF33"/>
    <w:rsid w:val="0D5D096E"/>
    <w:rsid w:val="0D5F5F36"/>
    <w:rsid w:val="0D601622"/>
    <w:rsid w:val="0D61787F"/>
    <w:rsid w:val="0D619706"/>
    <w:rsid w:val="0D61DA77"/>
    <w:rsid w:val="0D63E1C3"/>
    <w:rsid w:val="0D65CDBA"/>
    <w:rsid w:val="0D732BEA"/>
    <w:rsid w:val="0D755105"/>
    <w:rsid w:val="0D76D905"/>
    <w:rsid w:val="0D7B4209"/>
    <w:rsid w:val="0D7C015E"/>
    <w:rsid w:val="0D7C8851"/>
    <w:rsid w:val="0D8247B5"/>
    <w:rsid w:val="0D83330A"/>
    <w:rsid w:val="0D86F465"/>
    <w:rsid w:val="0D974946"/>
    <w:rsid w:val="0D9C7796"/>
    <w:rsid w:val="0DA7ED7F"/>
    <w:rsid w:val="0DB38CE8"/>
    <w:rsid w:val="0DB4D1E3"/>
    <w:rsid w:val="0DB4E383"/>
    <w:rsid w:val="0DB8E8C9"/>
    <w:rsid w:val="0DC2FF7E"/>
    <w:rsid w:val="0DCFAD37"/>
    <w:rsid w:val="0DD09681"/>
    <w:rsid w:val="0DD1D378"/>
    <w:rsid w:val="0DD3E3B3"/>
    <w:rsid w:val="0DD70391"/>
    <w:rsid w:val="0DD72C88"/>
    <w:rsid w:val="0DDB7CE5"/>
    <w:rsid w:val="0DDD03E7"/>
    <w:rsid w:val="0DF03027"/>
    <w:rsid w:val="0DF1726D"/>
    <w:rsid w:val="0DF48BFE"/>
    <w:rsid w:val="0DF5078C"/>
    <w:rsid w:val="0DF7DD4D"/>
    <w:rsid w:val="0DFFAD1E"/>
    <w:rsid w:val="0E02A3F3"/>
    <w:rsid w:val="0E05A2DB"/>
    <w:rsid w:val="0E0C6F21"/>
    <w:rsid w:val="0E0C906E"/>
    <w:rsid w:val="0E0DA8CF"/>
    <w:rsid w:val="0E22318A"/>
    <w:rsid w:val="0E23E01D"/>
    <w:rsid w:val="0E294EFE"/>
    <w:rsid w:val="0E2D90C8"/>
    <w:rsid w:val="0E2E052F"/>
    <w:rsid w:val="0E305656"/>
    <w:rsid w:val="0E386879"/>
    <w:rsid w:val="0E3C000A"/>
    <w:rsid w:val="0E3C5B0A"/>
    <w:rsid w:val="0E3CA93F"/>
    <w:rsid w:val="0E3DFC41"/>
    <w:rsid w:val="0E4E251F"/>
    <w:rsid w:val="0E4E9CFD"/>
    <w:rsid w:val="0E529D15"/>
    <w:rsid w:val="0E55A912"/>
    <w:rsid w:val="0E58F92C"/>
    <w:rsid w:val="0E59103E"/>
    <w:rsid w:val="0E5B1554"/>
    <w:rsid w:val="0E5BE687"/>
    <w:rsid w:val="0E602B87"/>
    <w:rsid w:val="0E608F9B"/>
    <w:rsid w:val="0E69BF0B"/>
    <w:rsid w:val="0E6B08A6"/>
    <w:rsid w:val="0E7C8400"/>
    <w:rsid w:val="0E7CB476"/>
    <w:rsid w:val="0E829AFE"/>
    <w:rsid w:val="0E82D616"/>
    <w:rsid w:val="0E82DD1D"/>
    <w:rsid w:val="0E8510A8"/>
    <w:rsid w:val="0E85BFDF"/>
    <w:rsid w:val="0E8EA41E"/>
    <w:rsid w:val="0E977719"/>
    <w:rsid w:val="0E98E8DC"/>
    <w:rsid w:val="0EA358BA"/>
    <w:rsid w:val="0EA4A49D"/>
    <w:rsid w:val="0EA7EA96"/>
    <w:rsid w:val="0EB6E581"/>
    <w:rsid w:val="0EB9044E"/>
    <w:rsid w:val="0EBF537D"/>
    <w:rsid w:val="0EC1E19F"/>
    <w:rsid w:val="0EC1E961"/>
    <w:rsid w:val="0EC285D9"/>
    <w:rsid w:val="0EC3A174"/>
    <w:rsid w:val="0ECE3EC5"/>
    <w:rsid w:val="0ED163C2"/>
    <w:rsid w:val="0ED2A00C"/>
    <w:rsid w:val="0ED86DE1"/>
    <w:rsid w:val="0EDAFE18"/>
    <w:rsid w:val="0EE17DC9"/>
    <w:rsid w:val="0EE41241"/>
    <w:rsid w:val="0EE66B87"/>
    <w:rsid w:val="0EEB0BA9"/>
    <w:rsid w:val="0EEEC265"/>
    <w:rsid w:val="0EEF4C85"/>
    <w:rsid w:val="0EF4F42E"/>
    <w:rsid w:val="0EFAB698"/>
    <w:rsid w:val="0EFD5651"/>
    <w:rsid w:val="0F01BFDB"/>
    <w:rsid w:val="0F05FF09"/>
    <w:rsid w:val="0F0732B8"/>
    <w:rsid w:val="0F09F2B0"/>
    <w:rsid w:val="0F0B445F"/>
    <w:rsid w:val="0F0DAEA3"/>
    <w:rsid w:val="0F0DC0EF"/>
    <w:rsid w:val="0F0EEA1F"/>
    <w:rsid w:val="0F157ECB"/>
    <w:rsid w:val="0F1720B8"/>
    <w:rsid w:val="0F1755FA"/>
    <w:rsid w:val="0F19BA59"/>
    <w:rsid w:val="0F2668FC"/>
    <w:rsid w:val="0F26F09D"/>
    <w:rsid w:val="0F299190"/>
    <w:rsid w:val="0F2F014D"/>
    <w:rsid w:val="0F2FDBFE"/>
    <w:rsid w:val="0F31331C"/>
    <w:rsid w:val="0F32F74F"/>
    <w:rsid w:val="0F3470A6"/>
    <w:rsid w:val="0F43F7A0"/>
    <w:rsid w:val="0F47DE75"/>
    <w:rsid w:val="0F4A22F4"/>
    <w:rsid w:val="0F4AE5C2"/>
    <w:rsid w:val="0F544DBF"/>
    <w:rsid w:val="0F5468BB"/>
    <w:rsid w:val="0F553012"/>
    <w:rsid w:val="0F560A0D"/>
    <w:rsid w:val="0F5A1E70"/>
    <w:rsid w:val="0F61F23F"/>
    <w:rsid w:val="0F675482"/>
    <w:rsid w:val="0F678AAD"/>
    <w:rsid w:val="0F6F97D4"/>
    <w:rsid w:val="0F73C952"/>
    <w:rsid w:val="0F754CA3"/>
    <w:rsid w:val="0F7D08B4"/>
    <w:rsid w:val="0F836B8D"/>
    <w:rsid w:val="0F85F343"/>
    <w:rsid w:val="0F86952F"/>
    <w:rsid w:val="0F8BB5E9"/>
    <w:rsid w:val="0F90E8AA"/>
    <w:rsid w:val="0FA16BE8"/>
    <w:rsid w:val="0FA6A7DD"/>
    <w:rsid w:val="0FA6CA89"/>
    <w:rsid w:val="0FA7746A"/>
    <w:rsid w:val="0FB61E2B"/>
    <w:rsid w:val="0FB9E80D"/>
    <w:rsid w:val="0FBB5CC7"/>
    <w:rsid w:val="0FBBEFEF"/>
    <w:rsid w:val="0FC3E53F"/>
    <w:rsid w:val="0FCCF816"/>
    <w:rsid w:val="0FD15C74"/>
    <w:rsid w:val="0FD6D18E"/>
    <w:rsid w:val="0FE499F6"/>
    <w:rsid w:val="0FE74BF6"/>
    <w:rsid w:val="0FE9853F"/>
    <w:rsid w:val="0FEA0AC2"/>
    <w:rsid w:val="0FF1B6F3"/>
    <w:rsid w:val="0FF50F3E"/>
    <w:rsid w:val="0FF6C092"/>
    <w:rsid w:val="0FFA077D"/>
    <w:rsid w:val="10022D57"/>
    <w:rsid w:val="100407E9"/>
    <w:rsid w:val="100A31EA"/>
    <w:rsid w:val="100C2A76"/>
    <w:rsid w:val="101693A5"/>
    <w:rsid w:val="101708F4"/>
    <w:rsid w:val="101E49C9"/>
    <w:rsid w:val="1022AEFA"/>
    <w:rsid w:val="1023FD1C"/>
    <w:rsid w:val="102554EC"/>
    <w:rsid w:val="102C52B5"/>
    <w:rsid w:val="10323607"/>
    <w:rsid w:val="10379DA9"/>
    <w:rsid w:val="1037E908"/>
    <w:rsid w:val="103AE0A3"/>
    <w:rsid w:val="103B91D4"/>
    <w:rsid w:val="10428EAE"/>
    <w:rsid w:val="10450991"/>
    <w:rsid w:val="10451FD8"/>
    <w:rsid w:val="1047F3DA"/>
    <w:rsid w:val="10480736"/>
    <w:rsid w:val="104988E4"/>
    <w:rsid w:val="104BA329"/>
    <w:rsid w:val="104E591B"/>
    <w:rsid w:val="104E8277"/>
    <w:rsid w:val="104FD9CD"/>
    <w:rsid w:val="1056BE63"/>
    <w:rsid w:val="10570090"/>
    <w:rsid w:val="105E6BEF"/>
    <w:rsid w:val="106101DD"/>
    <w:rsid w:val="1061F2B1"/>
    <w:rsid w:val="106A9B16"/>
    <w:rsid w:val="106E974E"/>
    <w:rsid w:val="107A756F"/>
    <w:rsid w:val="107C8B6D"/>
    <w:rsid w:val="107D8870"/>
    <w:rsid w:val="107DFC19"/>
    <w:rsid w:val="10843ECB"/>
    <w:rsid w:val="108689E4"/>
    <w:rsid w:val="1087D50D"/>
    <w:rsid w:val="1088D76F"/>
    <w:rsid w:val="1089C05E"/>
    <w:rsid w:val="10920200"/>
    <w:rsid w:val="1096C67D"/>
    <w:rsid w:val="10A1E479"/>
    <w:rsid w:val="10A20BD7"/>
    <w:rsid w:val="10AA819F"/>
    <w:rsid w:val="10AC3662"/>
    <w:rsid w:val="10ADB4BB"/>
    <w:rsid w:val="10B2A0CD"/>
    <w:rsid w:val="10BE567A"/>
    <w:rsid w:val="10BEB3EF"/>
    <w:rsid w:val="10BFECA4"/>
    <w:rsid w:val="10CDEC3D"/>
    <w:rsid w:val="10D25409"/>
    <w:rsid w:val="10E06048"/>
    <w:rsid w:val="10E109C4"/>
    <w:rsid w:val="10E124C2"/>
    <w:rsid w:val="10E4C966"/>
    <w:rsid w:val="10EC9A32"/>
    <w:rsid w:val="10F2C1CE"/>
    <w:rsid w:val="10F62B9D"/>
    <w:rsid w:val="10F8E12B"/>
    <w:rsid w:val="10FE4B11"/>
    <w:rsid w:val="1103A026"/>
    <w:rsid w:val="1107185B"/>
    <w:rsid w:val="11106241"/>
    <w:rsid w:val="11168610"/>
    <w:rsid w:val="11176D1E"/>
    <w:rsid w:val="111A821F"/>
    <w:rsid w:val="111B8547"/>
    <w:rsid w:val="1122E8FE"/>
    <w:rsid w:val="1128C13E"/>
    <w:rsid w:val="112A5577"/>
    <w:rsid w:val="112EC1B3"/>
    <w:rsid w:val="112EEB95"/>
    <w:rsid w:val="112FD93E"/>
    <w:rsid w:val="1131F58A"/>
    <w:rsid w:val="1135128E"/>
    <w:rsid w:val="113650E5"/>
    <w:rsid w:val="11378DB3"/>
    <w:rsid w:val="11393531"/>
    <w:rsid w:val="1139F191"/>
    <w:rsid w:val="113A3AE3"/>
    <w:rsid w:val="113EFC2F"/>
    <w:rsid w:val="113FF035"/>
    <w:rsid w:val="11437FE0"/>
    <w:rsid w:val="11482457"/>
    <w:rsid w:val="114A0158"/>
    <w:rsid w:val="114D5F2D"/>
    <w:rsid w:val="114ED8AF"/>
    <w:rsid w:val="115011DA"/>
    <w:rsid w:val="1150C3E3"/>
    <w:rsid w:val="11536CEB"/>
    <w:rsid w:val="115A17F1"/>
    <w:rsid w:val="115AC17A"/>
    <w:rsid w:val="115D59EA"/>
    <w:rsid w:val="1167A1E1"/>
    <w:rsid w:val="1168B896"/>
    <w:rsid w:val="116A9059"/>
    <w:rsid w:val="1178F2FC"/>
    <w:rsid w:val="117E7B53"/>
    <w:rsid w:val="119542CE"/>
    <w:rsid w:val="1195AAC3"/>
    <w:rsid w:val="119AA8FC"/>
    <w:rsid w:val="11A37585"/>
    <w:rsid w:val="11A8338B"/>
    <w:rsid w:val="11ACD0B3"/>
    <w:rsid w:val="11ADA0C0"/>
    <w:rsid w:val="11B09283"/>
    <w:rsid w:val="11B65E45"/>
    <w:rsid w:val="11B94715"/>
    <w:rsid w:val="11BA6A20"/>
    <w:rsid w:val="11BC81D3"/>
    <w:rsid w:val="11C99B46"/>
    <w:rsid w:val="11CCA983"/>
    <w:rsid w:val="11D33448"/>
    <w:rsid w:val="11D56B2E"/>
    <w:rsid w:val="11D7D57A"/>
    <w:rsid w:val="11D90325"/>
    <w:rsid w:val="11DB5D97"/>
    <w:rsid w:val="11DC970C"/>
    <w:rsid w:val="11E01D7D"/>
    <w:rsid w:val="11E91081"/>
    <w:rsid w:val="11EC7BD4"/>
    <w:rsid w:val="12055AD6"/>
    <w:rsid w:val="1212C2D6"/>
    <w:rsid w:val="12145888"/>
    <w:rsid w:val="121E310D"/>
    <w:rsid w:val="1225127E"/>
    <w:rsid w:val="122B35DC"/>
    <w:rsid w:val="122C9F83"/>
    <w:rsid w:val="12315AF3"/>
    <w:rsid w:val="12338DBF"/>
    <w:rsid w:val="1235D795"/>
    <w:rsid w:val="123DD813"/>
    <w:rsid w:val="1243CEC3"/>
    <w:rsid w:val="124523ED"/>
    <w:rsid w:val="12473140"/>
    <w:rsid w:val="124F310E"/>
    <w:rsid w:val="125357B6"/>
    <w:rsid w:val="1259D61D"/>
    <w:rsid w:val="125A271F"/>
    <w:rsid w:val="12650451"/>
    <w:rsid w:val="1265D2E8"/>
    <w:rsid w:val="1267DCC5"/>
    <w:rsid w:val="1268835E"/>
    <w:rsid w:val="126DA43A"/>
    <w:rsid w:val="126DCC5F"/>
    <w:rsid w:val="126E2BD3"/>
    <w:rsid w:val="126F326D"/>
    <w:rsid w:val="127473A0"/>
    <w:rsid w:val="12759B69"/>
    <w:rsid w:val="1276643F"/>
    <w:rsid w:val="12780340"/>
    <w:rsid w:val="128807D0"/>
    <w:rsid w:val="12897040"/>
    <w:rsid w:val="12902F38"/>
    <w:rsid w:val="129BD8AD"/>
    <w:rsid w:val="129C4738"/>
    <w:rsid w:val="12A3DFC5"/>
    <w:rsid w:val="12AA492A"/>
    <w:rsid w:val="12AC476B"/>
    <w:rsid w:val="12B16FC4"/>
    <w:rsid w:val="12B60045"/>
    <w:rsid w:val="12BA9675"/>
    <w:rsid w:val="12BB01B4"/>
    <w:rsid w:val="12C0C762"/>
    <w:rsid w:val="12CA2C61"/>
    <w:rsid w:val="12CE4D43"/>
    <w:rsid w:val="12D403F8"/>
    <w:rsid w:val="12D87123"/>
    <w:rsid w:val="12DC7809"/>
    <w:rsid w:val="12DCA092"/>
    <w:rsid w:val="12EB0F40"/>
    <w:rsid w:val="12ECC41E"/>
    <w:rsid w:val="12ECE7F0"/>
    <w:rsid w:val="12EDC9AD"/>
    <w:rsid w:val="12F2B8D2"/>
    <w:rsid w:val="12F4E51A"/>
    <w:rsid w:val="12F94132"/>
    <w:rsid w:val="12FA1BFD"/>
    <w:rsid w:val="12FD64F2"/>
    <w:rsid w:val="130830EB"/>
    <w:rsid w:val="130FFBFD"/>
    <w:rsid w:val="13100345"/>
    <w:rsid w:val="1317B5A2"/>
    <w:rsid w:val="1319DDEC"/>
    <w:rsid w:val="131C0DEF"/>
    <w:rsid w:val="131E3919"/>
    <w:rsid w:val="1326B9A6"/>
    <w:rsid w:val="132F15A0"/>
    <w:rsid w:val="1337317B"/>
    <w:rsid w:val="1338880C"/>
    <w:rsid w:val="1338D501"/>
    <w:rsid w:val="1339498B"/>
    <w:rsid w:val="13395466"/>
    <w:rsid w:val="133A0085"/>
    <w:rsid w:val="13427958"/>
    <w:rsid w:val="1342B667"/>
    <w:rsid w:val="134B53B3"/>
    <w:rsid w:val="135096CF"/>
    <w:rsid w:val="13518736"/>
    <w:rsid w:val="13562476"/>
    <w:rsid w:val="135F1761"/>
    <w:rsid w:val="1363D821"/>
    <w:rsid w:val="136649BA"/>
    <w:rsid w:val="136C8043"/>
    <w:rsid w:val="136EEC2F"/>
    <w:rsid w:val="137144F3"/>
    <w:rsid w:val="13738955"/>
    <w:rsid w:val="137403DF"/>
    <w:rsid w:val="13781E17"/>
    <w:rsid w:val="137C4FB2"/>
    <w:rsid w:val="13804F3C"/>
    <w:rsid w:val="1388543A"/>
    <w:rsid w:val="1388F6D9"/>
    <w:rsid w:val="138A8D67"/>
    <w:rsid w:val="138C6AE1"/>
    <w:rsid w:val="138C9B8C"/>
    <w:rsid w:val="138CED27"/>
    <w:rsid w:val="1393C610"/>
    <w:rsid w:val="1393D3CD"/>
    <w:rsid w:val="13948EB0"/>
    <w:rsid w:val="1395EC0D"/>
    <w:rsid w:val="1396A042"/>
    <w:rsid w:val="139B6BA3"/>
    <w:rsid w:val="13A0BFCA"/>
    <w:rsid w:val="13A6B4CB"/>
    <w:rsid w:val="13ADB144"/>
    <w:rsid w:val="13B1D848"/>
    <w:rsid w:val="13B4A7DE"/>
    <w:rsid w:val="13B5DE7A"/>
    <w:rsid w:val="13BAAEE3"/>
    <w:rsid w:val="13BD50CE"/>
    <w:rsid w:val="13C54D46"/>
    <w:rsid w:val="13CA8755"/>
    <w:rsid w:val="13CC9F1E"/>
    <w:rsid w:val="13D03543"/>
    <w:rsid w:val="13D2F3B1"/>
    <w:rsid w:val="13D4BDAF"/>
    <w:rsid w:val="13D7F5F7"/>
    <w:rsid w:val="13D8F0FE"/>
    <w:rsid w:val="13DA16C2"/>
    <w:rsid w:val="13DDEC4F"/>
    <w:rsid w:val="13DE1F2F"/>
    <w:rsid w:val="13DF7DD8"/>
    <w:rsid w:val="13E09E85"/>
    <w:rsid w:val="13E645FB"/>
    <w:rsid w:val="13EB8525"/>
    <w:rsid w:val="13EC62CD"/>
    <w:rsid w:val="13ED0DC6"/>
    <w:rsid w:val="13ED3CE8"/>
    <w:rsid w:val="13ED4A02"/>
    <w:rsid w:val="13F1B292"/>
    <w:rsid w:val="13F247A4"/>
    <w:rsid w:val="13F29E19"/>
    <w:rsid w:val="13F3FCB2"/>
    <w:rsid w:val="13F5D949"/>
    <w:rsid w:val="13F661C5"/>
    <w:rsid w:val="13F6D27F"/>
    <w:rsid w:val="13F8FB1D"/>
    <w:rsid w:val="1407448C"/>
    <w:rsid w:val="140C293A"/>
    <w:rsid w:val="14147717"/>
    <w:rsid w:val="14158CE7"/>
    <w:rsid w:val="14281765"/>
    <w:rsid w:val="142D95FD"/>
    <w:rsid w:val="142E5624"/>
    <w:rsid w:val="143478A4"/>
    <w:rsid w:val="1434C1D7"/>
    <w:rsid w:val="14386BCF"/>
    <w:rsid w:val="14421298"/>
    <w:rsid w:val="14452543"/>
    <w:rsid w:val="144544DB"/>
    <w:rsid w:val="144BD81E"/>
    <w:rsid w:val="144DE972"/>
    <w:rsid w:val="1451088B"/>
    <w:rsid w:val="14552101"/>
    <w:rsid w:val="1457702C"/>
    <w:rsid w:val="1457C3B7"/>
    <w:rsid w:val="1458B216"/>
    <w:rsid w:val="1459D67F"/>
    <w:rsid w:val="145C5696"/>
    <w:rsid w:val="146AAE42"/>
    <w:rsid w:val="146B53D1"/>
    <w:rsid w:val="147035B5"/>
    <w:rsid w:val="14731140"/>
    <w:rsid w:val="14731F0A"/>
    <w:rsid w:val="148372C5"/>
    <w:rsid w:val="14855775"/>
    <w:rsid w:val="1488CC99"/>
    <w:rsid w:val="148D2A77"/>
    <w:rsid w:val="148FB320"/>
    <w:rsid w:val="1491BF8D"/>
    <w:rsid w:val="14930BDE"/>
    <w:rsid w:val="1499569D"/>
    <w:rsid w:val="149D65E2"/>
    <w:rsid w:val="149EE5B1"/>
    <w:rsid w:val="14A10459"/>
    <w:rsid w:val="14A38328"/>
    <w:rsid w:val="14A3BFBD"/>
    <w:rsid w:val="14A9C3B9"/>
    <w:rsid w:val="14AA7794"/>
    <w:rsid w:val="14ACFA7B"/>
    <w:rsid w:val="14B1D5F1"/>
    <w:rsid w:val="14B21617"/>
    <w:rsid w:val="14B8ABA3"/>
    <w:rsid w:val="14B8E196"/>
    <w:rsid w:val="14C5BEA4"/>
    <w:rsid w:val="14D248AE"/>
    <w:rsid w:val="14D2A681"/>
    <w:rsid w:val="14D83AC8"/>
    <w:rsid w:val="14DE6F3C"/>
    <w:rsid w:val="14E60CEF"/>
    <w:rsid w:val="14EC42BE"/>
    <w:rsid w:val="14F39882"/>
    <w:rsid w:val="14F43625"/>
    <w:rsid w:val="1502C32E"/>
    <w:rsid w:val="150583B0"/>
    <w:rsid w:val="1505ACA9"/>
    <w:rsid w:val="1505CE86"/>
    <w:rsid w:val="15088EB2"/>
    <w:rsid w:val="150BBAF1"/>
    <w:rsid w:val="150F5727"/>
    <w:rsid w:val="15120175"/>
    <w:rsid w:val="15193FD0"/>
    <w:rsid w:val="151B4698"/>
    <w:rsid w:val="151DE4D7"/>
    <w:rsid w:val="152AC44D"/>
    <w:rsid w:val="1532222B"/>
    <w:rsid w:val="15353484"/>
    <w:rsid w:val="1537A151"/>
    <w:rsid w:val="154AD1BC"/>
    <w:rsid w:val="1552CBC4"/>
    <w:rsid w:val="1552F981"/>
    <w:rsid w:val="155EA8CE"/>
    <w:rsid w:val="155ECA85"/>
    <w:rsid w:val="155ECD92"/>
    <w:rsid w:val="1563AF6A"/>
    <w:rsid w:val="1565B33E"/>
    <w:rsid w:val="157A4FA3"/>
    <w:rsid w:val="15856F35"/>
    <w:rsid w:val="15864CA3"/>
    <w:rsid w:val="15868BA0"/>
    <w:rsid w:val="158A4BE5"/>
    <w:rsid w:val="158BBFA3"/>
    <w:rsid w:val="158CF52F"/>
    <w:rsid w:val="1591F093"/>
    <w:rsid w:val="15929DE8"/>
    <w:rsid w:val="15960638"/>
    <w:rsid w:val="159F7549"/>
    <w:rsid w:val="15A11423"/>
    <w:rsid w:val="15A5AFA1"/>
    <w:rsid w:val="15A96D5F"/>
    <w:rsid w:val="15AA4B47"/>
    <w:rsid w:val="15ADE603"/>
    <w:rsid w:val="15B1482C"/>
    <w:rsid w:val="15BDC502"/>
    <w:rsid w:val="15C56B2D"/>
    <w:rsid w:val="15C6F65E"/>
    <w:rsid w:val="15C9CEA5"/>
    <w:rsid w:val="15D60ACB"/>
    <w:rsid w:val="15DFDC7B"/>
    <w:rsid w:val="15F8F7E8"/>
    <w:rsid w:val="15FD01BA"/>
    <w:rsid w:val="16042EA9"/>
    <w:rsid w:val="16075969"/>
    <w:rsid w:val="16098FB3"/>
    <w:rsid w:val="160C4D76"/>
    <w:rsid w:val="160FE478"/>
    <w:rsid w:val="1612FFD8"/>
    <w:rsid w:val="1613ECED"/>
    <w:rsid w:val="161E373D"/>
    <w:rsid w:val="161EB5D4"/>
    <w:rsid w:val="161FC520"/>
    <w:rsid w:val="16268C12"/>
    <w:rsid w:val="162AC423"/>
    <w:rsid w:val="163AA3E3"/>
    <w:rsid w:val="163FDFEC"/>
    <w:rsid w:val="16414349"/>
    <w:rsid w:val="1648E3FC"/>
    <w:rsid w:val="1648F2B5"/>
    <w:rsid w:val="164D210C"/>
    <w:rsid w:val="16531206"/>
    <w:rsid w:val="1658521D"/>
    <w:rsid w:val="16624D9F"/>
    <w:rsid w:val="1664C68D"/>
    <w:rsid w:val="16683788"/>
    <w:rsid w:val="167B4735"/>
    <w:rsid w:val="168533C6"/>
    <w:rsid w:val="16865F9F"/>
    <w:rsid w:val="168743E2"/>
    <w:rsid w:val="1695550D"/>
    <w:rsid w:val="16981753"/>
    <w:rsid w:val="169C91B7"/>
    <w:rsid w:val="16A3B383"/>
    <w:rsid w:val="16A5FA14"/>
    <w:rsid w:val="16B096A0"/>
    <w:rsid w:val="16B2B54F"/>
    <w:rsid w:val="16B937A5"/>
    <w:rsid w:val="16BBC081"/>
    <w:rsid w:val="16BD90A3"/>
    <w:rsid w:val="16C064F6"/>
    <w:rsid w:val="16C0E000"/>
    <w:rsid w:val="16C63B8E"/>
    <w:rsid w:val="16CAE309"/>
    <w:rsid w:val="16CAEA3A"/>
    <w:rsid w:val="16D231E3"/>
    <w:rsid w:val="16D248B7"/>
    <w:rsid w:val="16D6BF24"/>
    <w:rsid w:val="16D72B45"/>
    <w:rsid w:val="16DD3E54"/>
    <w:rsid w:val="16DD6BBE"/>
    <w:rsid w:val="16E288D5"/>
    <w:rsid w:val="16E419B5"/>
    <w:rsid w:val="16E6EF8E"/>
    <w:rsid w:val="16EAED20"/>
    <w:rsid w:val="16EE153F"/>
    <w:rsid w:val="16F40DEC"/>
    <w:rsid w:val="16F5127D"/>
    <w:rsid w:val="16F6CD97"/>
    <w:rsid w:val="16FC471D"/>
    <w:rsid w:val="16FE742E"/>
    <w:rsid w:val="16FEE30A"/>
    <w:rsid w:val="1700A3BE"/>
    <w:rsid w:val="17037977"/>
    <w:rsid w:val="17038ABF"/>
    <w:rsid w:val="17041C8B"/>
    <w:rsid w:val="1710568D"/>
    <w:rsid w:val="17117662"/>
    <w:rsid w:val="1713750A"/>
    <w:rsid w:val="171751A8"/>
    <w:rsid w:val="171957C6"/>
    <w:rsid w:val="171A83E1"/>
    <w:rsid w:val="17265BED"/>
    <w:rsid w:val="172B656E"/>
    <w:rsid w:val="172CBD7F"/>
    <w:rsid w:val="172E608E"/>
    <w:rsid w:val="17344345"/>
    <w:rsid w:val="173D8A86"/>
    <w:rsid w:val="173F8010"/>
    <w:rsid w:val="1740E3CB"/>
    <w:rsid w:val="174138BF"/>
    <w:rsid w:val="17457D48"/>
    <w:rsid w:val="174C35AC"/>
    <w:rsid w:val="175195FB"/>
    <w:rsid w:val="175502E2"/>
    <w:rsid w:val="175659FA"/>
    <w:rsid w:val="175C4313"/>
    <w:rsid w:val="175DBE9F"/>
    <w:rsid w:val="175F6CBA"/>
    <w:rsid w:val="176A3A08"/>
    <w:rsid w:val="17752BF2"/>
    <w:rsid w:val="1785766F"/>
    <w:rsid w:val="178765CC"/>
    <w:rsid w:val="1787DB61"/>
    <w:rsid w:val="178D98AC"/>
    <w:rsid w:val="179584E7"/>
    <w:rsid w:val="179C58A0"/>
    <w:rsid w:val="17A82FB5"/>
    <w:rsid w:val="17A8A705"/>
    <w:rsid w:val="17AAE1DA"/>
    <w:rsid w:val="17B04BF2"/>
    <w:rsid w:val="17B94749"/>
    <w:rsid w:val="17C1017B"/>
    <w:rsid w:val="17C12BA4"/>
    <w:rsid w:val="17C4A2BE"/>
    <w:rsid w:val="17C7A81E"/>
    <w:rsid w:val="17C7F6C0"/>
    <w:rsid w:val="17C9D55D"/>
    <w:rsid w:val="17CA4727"/>
    <w:rsid w:val="17D3136F"/>
    <w:rsid w:val="17D3FF03"/>
    <w:rsid w:val="17D6DF23"/>
    <w:rsid w:val="17DA76C5"/>
    <w:rsid w:val="17DCE022"/>
    <w:rsid w:val="17DD9E5E"/>
    <w:rsid w:val="17DE68AE"/>
    <w:rsid w:val="17E12113"/>
    <w:rsid w:val="17E40432"/>
    <w:rsid w:val="17E6CABA"/>
    <w:rsid w:val="17F776D1"/>
    <w:rsid w:val="17FCFF77"/>
    <w:rsid w:val="18037B4C"/>
    <w:rsid w:val="1803B0B0"/>
    <w:rsid w:val="18073425"/>
    <w:rsid w:val="1808B2FB"/>
    <w:rsid w:val="180A9989"/>
    <w:rsid w:val="180D3686"/>
    <w:rsid w:val="180DFCB9"/>
    <w:rsid w:val="180E8312"/>
    <w:rsid w:val="1812CE48"/>
    <w:rsid w:val="1818A4BD"/>
    <w:rsid w:val="1819EF2B"/>
    <w:rsid w:val="1824D476"/>
    <w:rsid w:val="183085FA"/>
    <w:rsid w:val="183601D4"/>
    <w:rsid w:val="18370F72"/>
    <w:rsid w:val="1843AF2F"/>
    <w:rsid w:val="184D90E0"/>
    <w:rsid w:val="1850F4F9"/>
    <w:rsid w:val="1852E87D"/>
    <w:rsid w:val="18582644"/>
    <w:rsid w:val="1860289A"/>
    <w:rsid w:val="18622C23"/>
    <w:rsid w:val="1865904C"/>
    <w:rsid w:val="18698629"/>
    <w:rsid w:val="1869FBC5"/>
    <w:rsid w:val="186D3FB0"/>
    <w:rsid w:val="186FA8F7"/>
    <w:rsid w:val="1878B3CE"/>
    <w:rsid w:val="188DAB9C"/>
    <w:rsid w:val="189470E7"/>
    <w:rsid w:val="1898FFAC"/>
    <w:rsid w:val="18AB4D38"/>
    <w:rsid w:val="18ADFEAB"/>
    <w:rsid w:val="18AEEB7B"/>
    <w:rsid w:val="18B453F6"/>
    <w:rsid w:val="18C55808"/>
    <w:rsid w:val="18C5EDF9"/>
    <w:rsid w:val="18C80D7E"/>
    <w:rsid w:val="18CF474B"/>
    <w:rsid w:val="18D4042C"/>
    <w:rsid w:val="18DBE60E"/>
    <w:rsid w:val="18DE0A88"/>
    <w:rsid w:val="18DF7BA5"/>
    <w:rsid w:val="18E411FC"/>
    <w:rsid w:val="18F15CE0"/>
    <w:rsid w:val="18FFE723"/>
    <w:rsid w:val="19083A41"/>
    <w:rsid w:val="190E1D7C"/>
    <w:rsid w:val="19154449"/>
    <w:rsid w:val="191A5E6A"/>
    <w:rsid w:val="1920DE92"/>
    <w:rsid w:val="19215BEB"/>
    <w:rsid w:val="192376AA"/>
    <w:rsid w:val="19284C9C"/>
    <w:rsid w:val="192B2B17"/>
    <w:rsid w:val="1930790E"/>
    <w:rsid w:val="193386AB"/>
    <w:rsid w:val="1935C3CF"/>
    <w:rsid w:val="193CD5C5"/>
    <w:rsid w:val="193E07C4"/>
    <w:rsid w:val="19486600"/>
    <w:rsid w:val="194A96D0"/>
    <w:rsid w:val="194B1EE0"/>
    <w:rsid w:val="194CE828"/>
    <w:rsid w:val="1952F8A5"/>
    <w:rsid w:val="19566E06"/>
    <w:rsid w:val="19577034"/>
    <w:rsid w:val="1963F121"/>
    <w:rsid w:val="1964B5C6"/>
    <w:rsid w:val="19665041"/>
    <w:rsid w:val="19670880"/>
    <w:rsid w:val="196E89B4"/>
    <w:rsid w:val="196EBBC6"/>
    <w:rsid w:val="19734D33"/>
    <w:rsid w:val="1973EA42"/>
    <w:rsid w:val="19751F7B"/>
    <w:rsid w:val="197643A1"/>
    <w:rsid w:val="197A1EA1"/>
    <w:rsid w:val="197A77D0"/>
    <w:rsid w:val="197BAE9B"/>
    <w:rsid w:val="19810813"/>
    <w:rsid w:val="19866DCC"/>
    <w:rsid w:val="1987DAE7"/>
    <w:rsid w:val="198ECC4B"/>
    <w:rsid w:val="19952A1E"/>
    <w:rsid w:val="19A0FD8A"/>
    <w:rsid w:val="19A4F1FA"/>
    <w:rsid w:val="19A51DB5"/>
    <w:rsid w:val="19AA4A8E"/>
    <w:rsid w:val="19ADB4D5"/>
    <w:rsid w:val="19ADF028"/>
    <w:rsid w:val="19B2F753"/>
    <w:rsid w:val="19B66B3A"/>
    <w:rsid w:val="19B8AB00"/>
    <w:rsid w:val="19B90CB8"/>
    <w:rsid w:val="19C72F5F"/>
    <w:rsid w:val="19C92000"/>
    <w:rsid w:val="19C9C38B"/>
    <w:rsid w:val="19D3C09C"/>
    <w:rsid w:val="19D5933D"/>
    <w:rsid w:val="19DF31F2"/>
    <w:rsid w:val="19E433CC"/>
    <w:rsid w:val="19E5C36A"/>
    <w:rsid w:val="19E85C4F"/>
    <w:rsid w:val="19F3B481"/>
    <w:rsid w:val="19F65EDD"/>
    <w:rsid w:val="19F97D8A"/>
    <w:rsid w:val="1A007732"/>
    <w:rsid w:val="1A050944"/>
    <w:rsid w:val="1A06A2BB"/>
    <w:rsid w:val="1A0A823B"/>
    <w:rsid w:val="1A0F83F9"/>
    <w:rsid w:val="1A144E6C"/>
    <w:rsid w:val="1A160DA2"/>
    <w:rsid w:val="1A16C135"/>
    <w:rsid w:val="1A1EA37C"/>
    <w:rsid w:val="1A22A415"/>
    <w:rsid w:val="1A25A20C"/>
    <w:rsid w:val="1A267ED9"/>
    <w:rsid w:val="1A2E921D"/>
    <w:rsid w:val="1A31D4E0"/>
    <w:rsid w:val="1A32AA10"/>
    <w:rsid w:val="1A35792B"/>
    <w:rsid w:val="1A4257CE"/>
    <w:rsid w:val="1A442E73"/>
    <w:rsid w:val="1A452FA1"/>
    <w:rsid w:val="1A46419A"/>
    <w:rsid w:val="1A46451A"/>
    <w:rsid w:val="1A4C996A"/>
    <w:rsid w:val="1A4F977B"/>
    <w:rsid w:val="1A4FB594"/>
    <w:rsid w:val="1A504878"/>
    <w:rsid w:val="1A51FEA8"/>
    <w:rsid w:val="1A5B5FEF"/>
    <w:rsid w:val="1A5EA87F"/>
    <w:rsid w:val="1A62D7A2"/>
    <w:rsid w:val="1A74D0A4"/>
    <w:rsid w:val="1A77ABE3"/>
    <w:rsid w:val="1A8276CF"/>
    <w:rsid w:val="1A836395"/>
    <w:rsid w:val="1A87129C"/>
    <w:rsid w:val="1A88828D"/>
    <w:rsid w:val="1A8C8557"/>
    <w:rsid w:val="1A8E0D53"/>
    <w:rsid w:val="1A8E55AD"/>
    <w:rsid w:val="1A8FD16E"/>
    <w:rsid w:val="1A945D67"/>
    <w:rsid w:val="1A950173"/>
    <w:rsid w:val="1A950EAC"/>
    <w:rsid w:val="1A9A2B3A"/>
    <w:rsid w:val="1AACA435"/>
    <w:rsid w:val="1AAE28C3"/>
    <w:rsid w:val="1AB7055B"/>
    <w:rsid w:val="1ABD2FB3"/>
    <w:rsid w:val="1ABD76DC"/>
    <w:rsid w:val="1AC17F7B"/>
    <w:rsid w:val="1AC4285D"/>
    <w:rsid w:val="1AC6198C"/>
    <w:rsid w:val="1AC78082"/>
    <w:rsid w:val="1ACF142D"/>
    <w:rsid w:val="1AD339AA"/>
    <w:rsid w:val="1ADF8612"/>
    <w:rsid w:val="1AE4F0E5"/>
    <w:rsid w:val="1AE794AC"/>
    <w:rsid w:val="1AF04482"/>
    <w:rsid w:val="1AF04582"/>
    <w:rsid w:val="1AF0BC28"/>
    <w:rsid w:val="1AF601B8"/>
    <w:rsid w:val="1AFC02DA"/>
    <w:rsid w:val="1AFCB095"/>
    <w:rsid w:val="1B05D7FD"/>
    <w:rsid w:val="1B062CC2"/>
    <w:rsid w:val="1B06EB76"/>
    <w:rsid w:val="1B096FB1"/>
    <w:rsid w:val="1B0BE222"/>
    <w:rsid w:val="1B0CE733"/>
    <w:rsid w:val="1B132676"/>
    <w:rsid w:val="1B17AE01"/>
    <w:rsid w:val="1B1B6DCD"/>
    <w:rsid w:val="1B27ADBB"/>
    <w:rsid w:val="1B29257B"/>
    <w:rsid w:val="1B2B8EC6"/>
    <w:rsid w:val="1B30890C"/>
    <w:rsid w:val="1B332021"/>
    <w:rsid w:val="1B340551"/>
    <w:rsid w:val="1B3E5DC5"/>
    <w:rsid w:val="1B434E2D"/>
    <w:rsid w:val="1B468748"/>
    <w:rsid w:val="1B46B3B7"/>
    <w:rsid w:val="1B477A70"/>
    <w:rsid w:val="1B487495"/>
    <w:rsid w:val="1B4A12B5"/>
    <w:rsid w:val="1B4DF837"/>
    <w:rsid w:val="1B4FFEFB"/>
    <w:rsid w:val="1B640C70"/>
    <w:rsid w:val="1B6484B8"/>
    <w:rsid w:val="1B69C078"/>
    <w:rsid w:val="1B6E7D57"/>
    <w:rsid w:val="1B71470C"/>
    <w:rsid w:val="1B7581F5"/>
    <w:rsid w:val="1B7B2E9B"/>
    <w:rsid w:val="1B7B509A"/>
    <w:rsid w:val="1B7E99BC"/>
    <w:rsid w:val="1B811EC4"/>
    <w:rsid w:val="1B82C6DD"/>
    <w:rsid w:val="1B8333B5"/>
    <w:rsid w:val="1B8481CC"/>
    <w:rsid w:val="1B906DBE"/>
    <w:rsid w:val="1B95128E"/>
    <w:rsid w:val="1B986CDD"/>
    <w:rsid w:val="1B9BEEA5"/>
    <w:rsid w:val="1B9ECC9D"/>
    <w:rsid w:val="1BA0C782"/>
    <w:rsid w:val="1BA1D6DB"/>
    <w:rsid w:val="1BACADAC"/>
    <w:rsid w:val="1BB09E83"/>
    <w:rsid w:val="1BB6EE86"/>
    <w:rsid w:val="1BBB70BC"/>
    <w:rsid w:val="1BBE578C"/>
    <w:rsid w:val="1BC02A27"/>
    <w:rsid w:val="1BC13402"/>
    <w:rsid w:val="1BC1D8BC"/>
    <w:rsid w:val="1BCC41FA"/>
    <w:rsid w:val="1BD72DAE"/>
    <w:rsid w:val="1BDD63B5"/>
    <w:rsid w:val="1BE536A9"/>
    <w:rsid w:val="1BE65613"/>
    <w:rsid w:val="1BEBB4AE"/>
    <w:rsid w:val="1BEC63E7"/>
    <w:rsid w:val="1BFE2BBA"/>
    <w:rsid w:val="1C0039DA"/>
    <w:rsid w:val="1C008126"/>
    <w:rsid w:val="1C0D1335"/>
    <w:rsid w:val="1C1A7BFD"/>
    <w:rsid w:val="1C1CC791"/>
    <w:rsid w:val="1C227F0A"/>
    <w:rsid w:val="1C2A2B6F"/>
    <w:rsid w:val="1C2DA592"/>
    <w:rsid w:val="1C30C38A"/>
    <w:rsid w:val="1C3C8FF2"/>
    <w:rsid w:val="1C3EAFEE"/>
    <w:rsid w:val="1C42162B"/>
    <w:rsid w:val="1C44B418"/>
    <w:rsid w:val="1C47E50D"/>
    <w:rsid w:val="1C4F4809"/>
    <w:rsid w:val="1C567967"/>
    <w:rsid w:val="1C568617"/>
    <w:rsid w:val="1C57604B"/>
    <w:rsid w:val="1C5A4BA3"/>
    <w:rsid w:val="1C5DEAFA"/>
    <w:rsid w:val="1C60FF44"/>
    <w:rsid w:val="1C61BFBA"/>
    <w:rsid w:val="1C6C1DB1"/>
    <w:rsid w:val="1C733CC5"/>
    <w:rsid w:val="1C764A7A"/>
    <w:rsid w:val="1C7DD9CB"/>
    <w:rsid w:val="1C7DFC78"/>
    <w:rsid w:val="1C815544"/>
    <w:rsid w:val="1C8357BA"/>
    <w:rsid w:val="1C928137"/>
    <w:rsid w:val="1C943C1B"/>
    <w:rsid w:val="1CA02BC3"/>
    <w:rsid w:val="1CA0E9F4"/>
    <w:rsid w:val="1CA2209D"/>
    <w:rsid w:val="1CA48F0A"/>
    <w:rsid w:val="1CA66FB9"/>
    <w:rsid w:val="1CA84C87"/>
    <w:rsid w:val="1CAB8DC2"/>
    <w:rsid w:val="1CAD4A2A"/>
    <w:rsid w:val="1CB06BF4"/>
    <w:rsid w:val="1CB1E6CB"/>
    <w:rsid w:val="1CB3F298"/>
    <w:rsid w:val="1CB5788A"/>
    <w:rsid w:val="1CB9E9C1"/>
    <w:rsid w:val="1CC5FCE0"/>
    <w:rsid w:val="1CC94B12"/>
    <w:rsid w:val="1CCEA03F"/>
    <w:rsid w:val="1CD0BB1D"/>
    <w:rsid w:val="1CD7C904"/>
    <w:rsid w:val="1CD81D75"/>
    <w:rsid w:val="1CD95D03"/>
    <w:rsid w:val="1CDB500E"/>
    <w:rsid w:val="1CE4EF6A"/>
    <w:rsid w:val="1CE969CA"/>
    <w:rsid w:val="1CEB522F"/>
    <w:rsid w:val="1CF00D2C"/>
    <w:rsid w:val="1CF830CE"/>
    <w:rsid w:val="1CFBBAAA"/>
    <w:rsid w:val="1D03AC39"/>
    <w:rsid w:val="1D0A17E9"/>
    <w:rsid w:val="1D0B6FD7"/>
    <w:rsid w:val="1D0E0804"/>
    <w:rsid w:val="1D10C457"/>
    <w:rsid w:val="1D10F13D"/>
    <w:rsid w:val="1D147941"/>
    <w:rsid w:val="1D14D5F1"/>
    <w:rsid w:val="1D157E18"/>
    <w:rsid w:val="1D15EEDE"/>
    <w:rsid w:val="1D22DB24"/>
    <w:rsid w:val="1D2A1305"/>
    <w:rsid w:val="1D38861A"/>
    <w:rsid w:val="1D438955"/>
    <w:rsid w:val="1D43DA43"/>
    <w:rsid w:val="1D469B11"/>
    <w:rsid w:val="1D5455D4"/>
    <w:rsid w:val="1D54BACD"/>
    <w:rsid w:val="1D601EA2"/>
    <w:rsid w:val="1D60F722"/>
    <w:rsid w:val="1D61C4C2"/>
    <w:rsid w:val="1D679E5A"/>
    <w:rsid w:val="1D6B0686"/>
    <w:rsid w:val="1D6BB30B"/>
    <w:rsid w:val="1D730153"/>
    <w:rsid w:val="1D75DC03"/>
    <w:rsid w:val="1D7646AE"/>
    <w:rsid w:val="1D81FC49"/>
    <w:rsid w:val="1D82F286"/>
    <w:rsid w:val="1D85FB62"/>
    <w:rsid w:val="1D8CCFCB"/>
    <w:rsid w:val="1D8E329B"/>
    <w:rsid w:val="1D98C0D2"/>
    <w:rsid w:val="1DB0EE42"/>
    <w:rsid w:val="1DB2572B"/>
    <w:rsid w:val="1DC28D1E"/>
    <w:rsid w:val="1DC6CC8C"/>
    <w:rsid w:val="1DCBCE00"/>
    <w:rsid w:val="1DD76614"/>
    <w:rsid w:val="1DDA7289"/>
    <w:rsid w:val="1DDC15D1"/>
    <w:rsid w:val="1DE0B99C"/>
    <w:rsid w:val="1DE3E630"/>
    <w:rsid w:val="1DE6C5B5"/>
    <w:rsid w:val="1DECA351"/>
    <w:rsid w:val="1DEF48AC"/>
    <w:rsid w:val="1DFCB99F"/>
    <w:rsid w:val="1DFEE434"/>
    <w:rsid w:val="1DFFAD28"/>
    <w:rsid w:val="1E036E52"/>
    <w:rsid w:val="1E09C4D3"/>
    <w:rsid w:val="1E0C4B3A"/>
    <w:rsid w:val="1E0F28FF"/>
    <w:rsid w:val="1E0F9866"/>
    <w:rsid w:val="1E118E4F"/>
    <w:rsid w:val="1E1E33D8"/>
    <w:rsid w:val="1E1FA35B"/>
    <w:rsid w:val="1E263888"/>
    <w:rsid w:val="1E298BD7"/>
    <w:rsid w:val="1E2BE9E0"/>
    <w:rsid w:val="1E345531"/>
    <w:rsid w:val="1E349EFD"/>
    <w:rsid w:val="1E34BA90"/>
    <w:rsid w:val="1E3DEEFE"/>
    <w:rsid w:val="1E465288"/>
    <w:rsid w:val="1E4A2452"/>
    <w:rsid w:val="1E4A3E3F"/>
    <w:rsid w:val="1E4CC267"/>
    <w:rsid w:val="1E51D185"/>
    <w:rsid w:val="1E56F4A3"/>
    <w:rsid w:val="1E5FFACD"/>
    <w:rsid w:val="1E65452D"/>
    <w:rsid w:val="1E713893"/>
    <w:rsid w:val="1E75674D"/>
    <w:rsid w:val="1E7783D4"/>
    <w:rsid w:val="1E84D8EB"/>
    <w:rsid w:val="1E8DF253"/>
    <w:rsid w:val="1E91E872"/>
    <w:rsid w:val="1E98A6AE"/>
    <w:rsid w:val="1EA2DD8E"/>
    <w:rsid w:val="1EA2F505"/>
    <w:rsid w:val="1EA44D6B"/>
    <w:rsid w:val="1EABED50"/>
    <w:rsid w:val="1EBC7305"/>
    <w:rsid w:val="1EC72047"/>
    <w:rsid w:val="1ECA80ED"/>
    <w:rsid w:val="1ECD71C7"/>
    <w:rsid w:val="1ED1EE4D"/>
    <w:rsid w:val="1ED97037"/>
    <w:rsid w:val="1EDE9844"/>
    <w:rsid w:val="1EE1EAAB"/>
    <w:rsid w:val="1EED6E4E"/>
    <w:rsid w:val="1EF1633E"/>
    <w:rsid w:val="1EF76392"/>
    <w:rsid w:val="1F08E323"/>
    <w:rsid w:val="1F099A7D"/>
    <w:rsid w:val="1F0C0DE8"/>
    <w:rsid w:val="1F0FF420"/>
    <w:rsid w:val="1F13C7D2"/>
    <w:rsid w:val="1F1A8DA5"/>
    <w:rsid w:val="1F1F7DA8"/>
    <w:rsid w:val="1F24D765"/>
    <w:rsid w:val="1F2D435D"/>
    <w:rsid w:val="1F2F4D8A"/>
    <w:rsid w:val="1F2F5451"/>
    <w:rsid w:val="1F30679B"/>
    <w:rsid w:val="1F3E2F65"/>
    <w:rsid w:val="1F423A25"/>
    <w:rsid w:val="1F43329D"/>
    <w:rsid w:val="1F4559A8"/>
    <w:rsid w:val="1F4A32F0"/>
    <w:rsid w:val="1F536603"/>
    <w:rsid w:val="1F5765A1"/>
    <w:rsid w:val="1F5A82DF"/>
    <w:rsid w:val="1F5CB1DE"/>
    <w:rsid w:val="1F63B33A"/>
    <w:rsid w:val="1F7125FE"/>
    <w:rsid w:val="1F73943F"/>
    <w:rsid w:val="1F748C74"/>
    <w:rsid w:val="1F75C82C"/>
    <w:rsid w:val="1F7939DD"/>
    <w:rsid w:val="1F7DCAA6"/>
    <w:rsid w:val="1F8325A8"/>
    <w:rsid w:val="1F8ADD72"/>
    <w:rsid w:val="1FA76A70"/>
    <w:rsid w:val="1FA8A6FF"/>
    <w:rsid w:val="1FAC3EF3"/>
    <w:rsid w:val="1FB2E530"/>
    <w:rsid w:val="1FB64C33"/>
    <w:rsid w:val="1FB69181"/>
    <w:rsid w:val="1FBA126F"/>
    <w:rsid w:val="1FC1649B"/>
    <w:rsid w:val="1FC2E3BB"/>
    <w:rsid w:val="1FC41225"/>
    <w:rsid w:val="1FD32A6D"/>
    <w:rsid w:val="1FDEC4C1"/>
    <w:rsid w:val="1FE1DC81"/>
    <w:rsid w:val="1FF7F857"/>
    <w:rsid w:val="1FF94770"/>
    <w:rsid w:val="1FFD12E8"/>
    <w:rsid w:val="1FFF5237"/>
    <w:rsid w:val="2003DEB1"/>
    <w:rsid w:val="2006DF2B"/>
    <w:rsid w:val="20163278"/>
    <w:rsid w:val="2025B541"/>
    <w:rsid w:val="2027B536"/>
    <w:rsid w:val="20297C35"/>
    <w:rsid w:val="202D3A99"/>
    <w:rsid w:val="204358A3"/>
    <w:rsid w:val="2050BCE2"/>
    <w:rsid w:val="205118FA"/>
    <w:rsid w:val="2052B815"/>
    <w:rsid w:val="20550D7C"/>
    <w:rsid w:val="20563FE3"/>
    <w:rsid w:val="205A8282"/>
    <w:rsid w:val="205E620B"/>
    <w:rsid w:val="20611B0E"/>
    <w:rsid w:val="20619A2C"/>
    <w:rsid w:val="2073E171"/>
    <w:rsid w:val="20748FD7"/>
    <w:rsid w:val="2077650C"/>
    <w:rsid w:val="207A1C3E"/>
    <w:rsid w:val="207AA1DC"/>
    <w:rsid w:val="207B3760"/>
    <w:rsid w:val="207D5226"/>
    <w:rsid w:val="2080D16F"/>
    <w:rsid w:val="2081E9AA"/>
    <w:rsid w:val="20858EFF"/>
    <w:rsid w:val="2085A284"/>
    <w:rsid w:val="2087E38F"/>
    <w:rsid w:val="208DD1AB"/>
    <w:rsid w:val="208FA737"/>
    <w:rsid w:val="209A9CB0"/>
    <w:rsid w:val="209FC642"/>
    <w:rsid w:val="20A29C98"/>
    <w:rsid w:val="20A352E0"/>
    <w:rsid w:val="20A87240"/>
    <w:rsid w:val="20B7343A"/>
    <w:rsid w:val="20B99FDD"/>
    <w:rsid w:val="20C859CD"/>
    <w:rsid w:val="20C87564"/>
    <w:rsid w:val="20CD8BCE"/>
    <w:rsid w:val="20D3121C"/>
    <w:rsid w:val="20D3530C"/>
    <w:rsid w:val="20D51ABD"/>
    <w:rsid w:val="20D55D87"/>
    <w:rsid w:val="20D6A8C6"/>
    <w:rsid w:val="20DBBE5C"/>
    <w:rsid w:val="20DE6610"/>
    <w:rsid w:val="20E17B0C"/>
    <w:rsid w:val="20E3B241"/>
    <w:rsid w:val="20E939B8"/>
    <w:rsid w:val="20E9D231"/>
    <w:rsid w:val="20F1E4B4"/>
    <w:rsid w:val="20F40E98"/>
    <w:rsid w:val="20F98B7C"/>
    <w:rsid w:val="21020D77"/>
    <w:rsid w:val="2109CBBA"/>
    <w:rsid w:val="210B6DAA"/>
    <w:rsid w:val="2114A8AB"/>
    <w:rsid w:val="211BFD5F"/>
    <w:rsid w:val="211EDA3A"/>
    <w:rsid w:val="212207DD"/>
    <w:rsid w:val="2126F051"/>
    <w:rsid w:val="212A9A9F"/>
    <w:rsid w:val="212C0715"/>
    <w:rsid w:val="2130B357"/>
    <w:rsid w:val="213C98DB"/>
    <w:rsid w:val="213F9473"/>
    <w:rsid w:val="2141D4CE"/>
    <w:rsid w:val="2142122F"/>
    <w:rsid w:val="21452466"/>
    <w:rsid w:val="21454F79"/>
    <w:rsid w:val="21477050"/>
    <w:rsid w:val="21493850"/>
    <w:rsid w:val="21496852"/>
    <w:rsid w:val="214A8133"/>
    <w:rsid w:val="214D5CDA"/>
    <w:rsid w:val="214FB146"/>
    <w:rsid w:val="21529C82"/>
    <w:rsid w:val="2154B11A"/>
    <w:rsid w:val="2154D1A4"/>
    <w:rsid w:val="215D810D"/>
    <w:rsid w:val="215E4640"/>
    <w:rsid w:val="2160FDCE"/>
    <w:rsid w:val="216C5C83"/>
    <w:rsid w:val="216F1B70"/>
    <w:rsid w:val="217377DA"/>
    <w:rsid w:val="2173FEA0"/>
    <w:rsid w:val="21791EFD"/>
    <w:rsid w:val="217E6AA2"/>
    <w:rsid w:val="21859D0A"/>
    <w:rsid w:val="2188D42F"/>
    <w:rsid w:val="218A5321"/>
    <w:rsid w:val="21906668"/>
    <w:rsid w:val="21970715"/>
    <w:rsid w:val="2199E042"/>
    <w:rsid w:val="219B334D"/>
    <w:rsid w:val="219F1B32"/>
    <w:rsid w:val="21A18D4C"/>
    <w:rsid w:val="21A2B1AC"/>
    <w:rsid w:val="21A4AD6E"/>
    <w:rsid w:val="21A87706"/>
    <w:rsid w:val="21A974EB"/>
    <w:rsid w:val="21AB3C06"/>
    <w:rsid w:val="21BDB559"/>
    <w:rsid w:val="21BDC9FC"/>
    <w:rsid w:val="21C97157"/>
    <w:rsid w:val="21CB66A4"/>
    <w:rsid w:val="21D1C354"/>
    <w:rsid w:val="21D25824"/>
    <w:rsid w:val="21E1B4A7"/>
    <w:rsid w:val="21E9F2E2"/>
    <w:rsid w:val="21EA9FC1"/>
    <w:rsid w:val="21EAAD2F"/>
    <w:rsid w:val="21EAEF5E"/>
    <w:rsid w:val="21EBCC91"/>
    <w:rsid w:val="21EBDA59"/>
    <w:rsid w:val="21EDFBA7"/>
    <w:rsid w:val="21EF0033"/>
    <w:rsid w:val="21F614D8"/>
    <w:rsid w:val="21F65474"/>
    <w:rsid w:val="21F66ABA"/>
    <w:rsid w:val="21F79A6B"/>
    <w:rsid w:val="21FB03FC"/>
    <w:rsid w:val="21FBF9DF"/>
    <w:rsid w:val="21FE9C27"/>
    <w:rsid w:val="21FF8EE2"/>
    <w:rsid w:val="2203AAD8"/>
    <w:rsid w:val="2216CA80"/>
    <w:rsid w:val="22173B96"/>
    <w:rsid w:val="221A2E21"/>
    <w:rsid w:val="221B28FE"/>
    <w:rsid w:val="221F67BE"/>
    <w:rsid w:val="2221D3A1"/>
    <w:rsid w:val="2227A7F8"/>
    <w:rsid w:val="2228581F"/>
    <w:rsid w:val="222EE430"/>
    <w:rsid w:val="2231F575"/>
    <w:rsid w:val="22329D18"/>
    <w:rsid w:val="22390AC7"/>
    <w:rsid w:val="2240507A"/>
    <w:rsid w:val="224AD732"/>
    <w:rsid w:val="224DC612"/>
    <w:rsid w:val="224F5208"/>
    <w:rsid w:val="225108FF"/>
    <w:rsid w:val="225120C9"/>
    <w:rsid w:val="225838DA"/>
    <w:rsid w:val="2261C3B7"/>
    <w:rsid w:val="2266FF79"/>
    <w:rsid w:val="226C977A"/>
    <w:rsid w:val="227166F4"/>
    <w:rsid w:val="227312F7"/>
    <w:rsid w:val="227475AE"/>
    <w:rsid w:val="2274C4E1"/>
    <w:rsid w:val="227973B5"/>
    <w:rsid w:val="227C6C8F"/>
    <w:rsid w:val="227D2DFF"/>
    <w:rsid w:val="228173A2"/>
    <w:rsid w:val="2292B799"/>
    <w:rsid w:val="2293A22F"/>
    <w:rsid w:val="22988F07"/>
    <w:rsid w:val="22A42EDD"/>
    <w:rsid w:val="22AD1E44"/>
    <w:rsid w:val="22B4DA09"/>
    <w:rsid w:val="22B65CB2"/>
    <w:rsid w:val="22BEC17D"/>
    <w:rsid w:val="22C5A4A3"/>
    <w:rsid w:val="22C5A6C0"/>
    <w:rsid w:val="22C7B4C6"/>
    <w:rsid w:val="22C86F4D"/>
    <w:rsid w:val="22E09274"/>
    <w:rsid w:val="22E4FC9D"/>
    <w:rsid w:val="22E8E91C"/>
    <w:rsid w:val="22E9BAB5"/>
    <w:rsid w:val="22EE4B84"/>
    <w:rsid w:val="22F4A058"/>
    <w:rsid w:val="22F79D32"/>
    <w:rsid w:val="22F7DEEB"/>
    <w:rsid w:val="22F84A17"/>
    <w:rsid w:val="22FDA2A6"/>
    <w:rsid w:val="230143EB"/>
    <w:rsid w:val="2304FD57"/>
    <w:rsid w:val="230F44AC"/>
    <w:rsid w:val="2313E3E5"/>
    <w:rsid w:val="23158E37"/>
    <w:rsid w:val="2317821A"/>
    <w:rsid w:val="2317A218"/>
    <w:rsid w:val="2319FFEE"/>
    <w:rsid w:val="23207D2F"/>
    <w:rsid w:val="23266812"/>
    <w:rsid w:val="232D951F"/>
    <w:rsid w:val="232DCDF9"/>
    <w:rsid w:val="2335C712"/>
    <w:rsid w:val="2337930E"/>
    <w:rsid w:val="23430FEC"/>
    <w:rsid w:val="23447BA4"/>
    <w:rsid w:val="234821BE"/>
    <w:rsid w:val="23490419"/>
    <w:rsid w:val="2349CB94"/>
    <w:rsid w:val="234A9FBA"/>
    <w:rsid w:val="234C078B"/>
    <w:rsid w:val="234F87E7"/>
    <w:rsid w:val="235DDB2C"/>
    <w:rsid w:val="2364B42C"/>
    <w:rsid w:val="23651D8A"/>
    <w:rsid w:val="2365B984"/>
    <w:rsid w:val="236C3F94"/>
    <w:rsid w:val="236C8472"/>
    <w:rsid w:val="236FF10F"/>
    <w:rsid w:val="23704ADE"/>
    <w:rsid w:val="23713D65"/>
    <w:rsid w:val="237943CA"/>
    <w:rsid w:val="2387DD75"/>
    <w:rsid w:val="238C6358"/>
    <w:rsid w:val="238F5A0F"/>
    <w:rsid w:val="239409FF"/>
    <w:rsid w:val="239C41FA"/>
    <w:rsid w:val="239C4BF3"/>
    <w:rsid w:val="23A83095"/>
    <w:rsid w:val="23A95752"/>
    <w:rsid w:val="23ABE1CB"/>
    <w:rsid w:val="23B4905B"/>
    <w:rsid w:val="23B732E5"/>
    <w:rsid w:val="23B9EAB5"/>
    <w:rsid w:val="23BFE8CB"/>
    <w:rsid w:val="23BFECAF"/>
    <w:rsid w:val="23C2EFBD"/>
    <w:rsid w:val="23C5050F"/>
    <w:rsid w:val="23C53EF7"/>
    <w:rsid w:val="23CCD493"/>
    <w:rsid w:val="23CF3702"/>
    <w:rsid w:val="23D77488"/>
    <w:rsid w:val="23D78A76"/>
    <w:rsid w:val="23DC4969"/>
    <w:rsid w:val="23DD06A5"/>
    <w:rsid w:val="23F3D8B1"/>
    <w:rsid w:val="23F4A1EA"/>
    <w:rsid w:val="23F6D36A"/>
    <w:rsid w:val="2400103B"/>
    <w:rsid w:val="240A9F27"/>
    <w:rsid w:val="241F7E40"/>
    <w:rsid w:val="242006B8"/>
    <w:rsid w:val="242649C0"/>
    <w:rsid w:val="24282DE9"/>
    <w:rsid w:val="242BA0AB"/>
    <w:rsid w:val="242C2ACD"/>
    <w:rsid w:val="242D986F"/>
    <w:rsid w:val="24305638"/>
    <w:rsid w:val="2434B11B"/>
    <w:rsid w:val="24385457"/>
    <w:rsid w:val="243ABD43"/>
    <w:rsid w:val="243CC2F9"/>
    <w:rsid w:val="243CCDB1"/>
    <w:rsid w:val="24405D72"/>
    <w:rsid w:val="24472B32"/>
    <w:rsid w:val="244C2288"/>
    <w:rsid w:val="244D7A57"/>
    <w:rsid w:val="2451D82A"/>
    <w:rsid w:val="2458DEF4"/>
    <w:rsid w:val="246375DA"/>
    <w:rsid w:val="24647602"/>
    <w:rsid w:val="24653B63"/>
    <w:rsid w:val="2465EBFA"/>
    <w:rsid w:val="24666A48"/>
    <w:rsid w:val="24673DA2"/>
    <w:rsid w:val="24680A5A"/>
    <w:rsid w:val="247A56D6"/>
    <w:rsid w:val="248062BE"/>
    <w:rsid w:val="2481C718"/>
    <w:rsid w:val="24853EF5"/>
    <w:rsid w:val="2486B1B2"/>
    <w:rsid w:val="2487B5C6"/>
    <w:rsid w:val="24930D5E"/>
    <w:rsid w:val="24957D6B"/>
    <w:rsid w:val="24978363"/>
    <w:rsid w:val="249CEA26"/>
    <w:rsid w:val="24A3BF8F"/>
    <w:rsid w:val="24A4DB54"/>
    <w:rsid w:val="24B2207B"/>
    <w:rsid w:val="24B297F5"/>
    <w:rsid w:val="24B336C5"/>
    <w:rsid w:val="24B53C7A"/>
    <w:rsid w:val="24B7FF59"/>
    <w:rsid w:val="24BC6722"/>
    <w:rsid w:val="24BD5C4B"/>
    <w:rsid w:val="24C7A4E2"/>
    <w:rsid w:val="24C938D3"/>
    <w:rsid w:val="24CDB0CA"/>
    <w:rsid w:val="24D005F5"/>
    <w:rsid w:val="24DA4FB8"/>
    <w:rsid w:val="24DD5B46"/>
    <w:rsid w:val="24E11E0C"/>
    <w:rsid w:val="24E22383"/>
    <w:rsid w:val="24E3BA2B"/>
    <w:rsid w:val="24E6191C"/>
    <w:rsid w:val="24EEF819"/>
    <w:rsid w:val="24F0436E"/>
    <w:rsid w:val="24F29401"/>
    <w:rsid w:val="24F3E79C"/>
    <w:rsid w:val="24F4D548"/>
    <w:rsid w:val="24F6AD4C"/>
    <w:rsid w:val="24F98D84"/>
    <w:rsid w:val="25058178"/>
    <w:rsid w:val="2506E85A"/>
    <w:rsid w:val="250BFB52"/>
    <w:rsid w:val="250D804E"/>
    <w:rsid w:val="25103468"/>
    <w:rsid w:val="2510F306"/>
    <w:rsid w:val="25121427"/>
    <w:rsid w:val="2516783C"/>
    <w:rsid w:val="25199B41"/>
    <w:rsid w:val="251D9A13"/>
    <w:rsid w:val="2521ECA2"/>
    <w:rsid w:val="253049DF"/>
    <w:rsid w:val="25323CC9"/>
    <w:rsid w:val="2536F3A1"/>
    <w:rsid w:val="253ADF69"/>
    <w:rsid w:val="253FB49F"/>
    <w:rsid w:val="253FE34C"/>
    <w:rsid w:val="2541D570"/>
    <w:rsid w:val="25426F8B"/>
    <w:rsid w:val="2543D29D"/>
    <w:rsid w:val="254A5C3C"/>
    <w:rsid w:val="254B3CC0"/>
    <w:rsid w:val="254DD845"/>
    <w:rsid w:val="254EB914"/>
    <w:rsid w:val="254EDF37"/>
    <w:rsid w:val="255663EC"/>
    <w:rsid w:val="25639F04"/>
    <w:rsid w:val="2569BF6E"/>
    <w:rsid w:val="256BDB8A"/>
    <w:rsid w:val="256F698D"/>
    <w:rsid w:val="25709DBE"/>
    <w:rsid w:val="257803AF"/>
    <w:rsid w:val="257B3731"/>
    <w:rsid w:val="25808169"/>
    <w:rsid w:val="25827388"/>
    <w:rsid w:val="25836EB2"/>
    <w:rsid w:val="2585A993"/>
    <w:rsid w:val="25886294"/>
    <w:rsid w:val="258BE4BA"/>
    <w:rsid w:val="259E5F36"/>
    <w:rsid w:val="259F6BEA"/>
    <w:rsid w:val="259F9B98"/>
    <w:rsid w:val="25A1D83B"/>
    <w:rsid w:val="25A28183"/>
    <w:rsid w:val="25AC5604"/>
    <w:rsid w:val="25AD3E4C"/>
    <w:rsid w:val="25AD88F4"/>
    <w:rsid w:val="25B0949A"/>
    <w:rsid w:val="25B2AA6B"/>
    <w:rsid w:val="25B9E28E"/>
    <w:rsid w:val="25BC5C08"/>
    <w:rsid w:val="25C9FEF3"/>
    <w:rsid w:val="25D73AC5"/>
    <w:rsid w:val="25D78700"/>
    <w:rsid w:val="25DACD1D"/>
    <w:rsid w:val="25E3690A"/>
    <w:rsid w:val="25E46FAA"/>
    <w:rsid w:val="25E7CB4F"/>
    <w:rsid w:val="25EAA1AB"/>
    <w:rsid w:val="25F36FEC"/>
    <w:rsid w:val="25F6C634"/>
    <w:rsid w:val="25F96250"/>
    <w:rsid w:val="25F97BA6"/>
    <w:rsid w:val="25FA4652"/>
    <w:rsid w:val="25FD70C5"/>
    <w:rsid w:val="25FF0848"/>
    <w:rsid w:val="26117741"/>
    <w:rsid w:val="26131F84"/>
    <w:rsid w:val="261E6FA3"/>
    <w:rsid w:val="26266253"/>
    <w:rsid w:val="262BB768"/>
    <w:rsid w:val="262CAA6B"/>
    <w:rsid w:val="263B4CEC"/>
    <w:rsid w:val="263E05BE"/>
    <w:rsid w:val="263F5431"/>
    <w:rsid w:val="26534615"/>
    <w:rsid w:val="265389F9"/>
    <w:rsid w:val="26552C11"/>
    <w:rsid w:val="265BEF56"/>
    <w:rsid w:val="265CB8A4"/>
    <w:rsid w:val="265CD4A4"/>
    <w:rsid w:val="265D8D59"/>
    <w:rsid w:val="265F3E90"/>
    <w:rsid w:val="265F6CE3"/>
    <w:rsid w:val="26624766"/>
    <w:rsid w:val="26668D41"/>
    <w:rsid w:val="26678541"/>
    <w:rsid w:val="266B040D"/>
    <w:rsid w:val="266B153D"/>
    <w:rsid w:val="266CAD2B"/>
    <w:rsid w:val="266FE7E6"/>
    <w:rsid w:val="26714AD9"/>
    <w:rsid w:val="2671F929"/>
    <w:rsid w:val="267BD48A"/>
    <w:rsid w:val="2680148D"/>
    <w:rsid w:val="26833A94"/>
    <w:rsid w:val="268760AD"/>
    <w:rsid w:val="2687D478"/>
    <w:rsid w:val="268A0908"/>
    <w:rsid w:val="268C00B1"/>
    <w:rsid w:val="268D9746"/>
    <w:rsid w:val="26917188"/>
    <w:rsid w:val="2699A402"/>
    <w:rsid w:val="26A25010"/>
    <w:rsid w:val="26A37947"/>
    <w:rsid w:val="26A892D9"/>
    <w:rsid w:val="26AA60F1"/>
    <w:rsid w:val="26AB96CC"/>
    <w:rsid w:val="26ACA65B"/>
    <w:rsid w:val="26AD0EFD"/>
    <w:rsid w:val="26AF8176"/>
    <w:rsid w:val="26B3C988"/>
    <w:rsid w:val="26B6A918"/>
    <w:rsid w:val="26B942AD"/>
    <w:rsid w:val="26BAFD01"/>
    <w:rsid w:val="26C45D59"/>
    <w:rsid w:val="26C6F346"/>
    <w:rsid w:val="26C72667"/>
    <w:rsid w:val="26C85344"/>
    <w:rsid w:val="26CA1829"/>
    <w:rsid w:val="26D17293"/>
    <w:rsid w:val="26D6745C"/>
    <w:rsid w:val="26E25162"/>
    <w:rsid w:val="26E4425F"/>
    <w:rsid w:val="26E54B95"/>
    <w:rsid w:val="26E7A111"/>
    <w:rsid w:val="26EEB756"/>
    <w:rsid w:val="26EEDEE7"/>
    <w:rsid w:val="26FA8F73"/>
    <w:rsid w:val="26FF0667"/>
    <w:rsid w:val="26FF0897"/>
    <w:rsid w:val="2704ABB5"/>
    <w:rsid w:val="2704E878"/>
    <w:rsid w:val="270837DF"/>
    <w:rsid w:val="270CF4A2"/>
    <w:rsid w:val="271166EB"/>
    <w:rsid w:val="27128863"/>
    <w:rsid w:val="2719E7D1"/>
    <w:rsid w:val="271A1F21"/>
    <w:rsid w:val="271C0A5C"/>
    <w:rsid w:val="272BC698"/>
    <w:rsid w:val="272BF6B9"/>
    <w:rsid w:val="2734E2BD"/>
    <w:rsid w:val="2739EC44"/>
    <w:rsid w:val="273E469C"/>
    <w:rsid w:val="2742B810"/>
    <w:rsid w:val="274A5F7A"/>
    <w:rsid w:val="274B7928"/>
    <w:rsid w:val="274C4371"/>
    <w:rsid w:val="2751D63F"/>
    <w:rsid w:val="2754FAE5"/>
    <w:rsid w:val="27572A0F"/>
    <w:rsid w:val="275C526D"/>
    <w:rsid w:val="275D961B"/>
    <w:rsid w:val="276051C1"/>
    <w:rsid w:val="276258E9"/>
    <w:rsid w:val="27648D1D"/>
    <w:rsid w:val="2765179E"/>
    <w:rsid w:val="27678209"/>
    <w:rsid w:val="2768A653"/>
    <w:rsid w:val="277F009D"/>
    <w:rsid w:val="27827DC8"/>
    <w:rsid w:val="27848243"/>
    <w:rsid w:val="2785FD0F"/>
    <w:rsid w:val="2786FDA4"/>
    <w:rsid w:val="2788E6F4"/>
    <w:rsid w:val="278CE5DA"/>
    <w:rsid w:val="278D8448"/>
    <w:rsid w:val="278DDF41"/>
    <w:rsid w:val="278F942B"/>
    <w:rsid w:val="2793BD1B"/>
    <w:rsid w:val="2796D2C1"/>
    <w:rsid w:val="279789B5"/>
    <w:rsid w:val="279D6234"/>
    <w:rsid w:val="27A6EF27"/>
    <w:rsid w:val="27AD9C52"/>
    <w:rsid w:val="27BA1B51"/>
    <w:rsid w:val="27BA6B29"/>
    <w:rsid w:val="27C04EDB"/>
    <w:rsid w:val="27C29409"/>
    <w:rsid w:val="27C46EA6"/>
    <w:rsid w:val="27C8CE9A"/>
    <w:rsid w:val="27CB3056"/>
    <w:rsid w:val="27D8DD0F"/>
    <w:rsid w:val="27DA0186"/>
    <w:rsid w:val="27DD12AE"/>
    <w:rsid w:val="27E2965C"/>
    <w:rsid w:val="27E4DD46"/>
    <w:rsid w:val="27E79DEF"/>
    <w:rsid w:val="27E8D65E"/>
    <w:rsid w:val="27EA5C24"/>
    <w:rsid w:val="27ECDC98"/>
    <w:rsid w:val="27EE3E51"/>
    <w:rsid w:val="27FC6845"/>
    <w:rsid w:val="2803D9FC"/>
    <w:rsid w:val="28091777"/>
    <w:rsid w:val="281453D3"/>
    <w:rsid w:val="2815DEAC"/>
    <w:rsid w:val="2816C11B"/>
    <w:rsid w:val="2819C984"/>
    <w:rsid w:val="281AC955"/>
    <w:rsid w:val="281D64DF"/>
    <w:rsid w:val="281F2C34"/>
    <w:rsid w:val="281F4EAD"/>
    <w:rsid w:val="28279FFB"/>
    <w:rsid w:val="2827A662"/>
    <w:rsid w:val="282E5EE7"/>
    <w:rsid w:val="282F25B9"/>
    <w:rsid w:val="2830B1D3"/>
    <w:rsid w:val="2833BF15"/>
    <w:rsid w:val="283402FD"/>
    <w:rsid w:val="2835F83B"/>
    <w:rsid w:val="283AF077"/>
    <w:rsid w:val="283B020F"/>
    <w:rsid w:val="283DF98F"/>
    <w:rsid w:val="28446996"/>
    <w:rsid w:val="284509CF"/>
    <w:rsid w:val="28451418"/>
    <w:rsid w:val="2846395A"/>
    <w:rsid w:val="284AC782"/>
    <w:rsid w:val="284C2EF3"/>
    <w:rsid w:val="284FBBCC"/>
    <w:rsid w:val="284FDDA5"/>
    <w:rsid w:val="285012A2"/>
    <w:rsid w:val="285D3EAE"/>
    <w:rsid w:val="2861E914"/>
    <w:rsid w:val="28694121"/>
    <w:rsid w:val="287CA831"/>
    <w:rsid w:val="2881A5DE"/>
    <w:rsid w:val="28845BE5"/>
    <w:rsid w:val="2884AC37"/>
    <w:rsid w:val="288B4D0B"/>
    <w:rsid w:val="288E81D9"/>
    <w:rsid w:val="288FF757"/>
    <w:rsid w:val="2890DEFA"/>
    <w:rsid w:val="28924838"/>
    <w:rsid w:val="289CBA51"/>
    <w:rsid w:val="28A2D80C"/>
    <w:rsid w:val="28A604C4"/>
    <w:rsid w:val="28AA58C9"/>
    <w:rsid w:val="28AA7B00"/>
    <w:rsid w:val="28AC4555"/>
    <w:rsid w:val="28AC8EB5"/>
    <w:rsid w:val="28B08197"/>
    <w:rsid w:val="28B0D6FB"/>
    <w:rsid w:val="28B62806"/>
    <w:rsid w:val="28B85300"/>
    <w:rsid w:val="28BC9C9B"/>
    <w:rsid w:val="28BE56B2"/>
    <w:rsid w:val="28C053BC"/>
    <w:rsid w:val="28C6DBB8"/>
    <w:rsid w:val="28C82DD7"/>
    <w:rsid w:val="28CC39B4"/>
    <w:rsid w:val="28D06C03"/>
    <w:rsid w:val="28D70553"/>
    <w:rsid w:val="28D74284"/>
    <w:rsid w:val="28DA0177"/>
    <w:rsid w:val="28DB913D"/>
    <w:rsid w:val="28ECF1F7"/>
    <w:rsid w:val="28EF0F88"/>
    <w:rsid w:val="28F62D01"/>
    <w:rsid w:val="28FA86EA"/>
    <w:rsid w:val="28FE450C"/>
    <w:rsid w:val="29033D1E"/>
    <w:rsid w:val="29049F6A"/>
    <w:rsid w:val="290DB460"/>
    <w:rsid w:val="290DE8F8"/>
    <w:rsid w:val="290E63E2"/>
    <w:rsid w:val="29130827"/>
    <w:rsid w:val="2925C8A0"/>
    <w:rsid w:val="292DA962"/>
    <w:rsid w:val="2930144D"/>
    <w:rsid w:val="2931429A"/>
    <w:rsid w:val="294905BB"/>
    <w:rsid w:val="294B5338"/>
    <w:rsid w:val="294CD16F"/>
    <w:rsid w:val="294F1746"/>
    <w:rsid w:val="29508C99"/>
    <w:rsid w:val="2952DC00"/>
    <w:rsid w:val="295D2C30"/>
    <w:rsid w:val="295FF2AC"/>
    <w:rsid w:val="296374F4"/>
    <w:rsid w:val="2965361A"/>
    <w:rsid w:val="29725EB2"/>
    <w:rsid w:val="297CB0AC"/>
    <w:rsid w:val="297D86DB"/>
    <w:rsid w:val="2982BCD6"/>
    <w:rsid w:val="29888D83"/>
    <w:rsid w:val="298A1CD2"/>
    <w:rsid w:val="298B4FFE"/>
    <w:rsid w:val="29939059"/>
    <w:rsid w:val="29987EEC"/>
    <w:rsid w:val="299A446D"/>
    <w:rsid w:val="29A577EF"/>
    <w:rsid w:val="29A62023"/>
    <w:rsid w:val="29AC8AB7"/>
    <w:rsid w:val="29AE478E"/>
    <w:rsid w:val="29B32F1F"/>
    <w:rsid w:val="29B3E2FC"/>
    <w:rsid w:val="29BD0308"/>
    <w:rsid w:val="29C11202"/>
    <w:rsid w:val="29C27A04"/>
    <w:rsid w:val="29C578D7"/>
    <w:rsid w:val="29D60EA7"/>
    <w:rsid w:val="29DA03CC"/>
    <w:rsid w:val="29DB163A"/>
    <w:rsid w:val="29DD820F"/>
    <w:rsid w:val="29E1AFD6"/>
    <w:rsid w:val="29E83025"/>
    <w:rsid w:val="29E84A15"/>
    <w:rsid w:val="29EC7EC6"/>
    <w:rsid w:val="29F6279A"/>
    <w:rsid w:val="2A06142F"/>
    <w:rsid w:val="2A06F7A3"/>
    <w:rsid w:val="2A0CD02E"/>
    <w:rsid w:val="2A0D2A47"/>
    <w:rsid w:val="2A165137"/>
    <w:rsid w:val="2A181295"/>
    <w:rsid w:val="2A1E0F0C"/>
    <w:rsid w:val="2A2C135A"/>
    <w:rsid w:val="2A2EA750"/>
    <w:rsid w:val="2A3192F3"/>
    <w:rsid w:val="2A34094A"/>
    <w:rsid w:val="2A3807A2"/>
    <w:rsid w:val="2A3A79BE"/>
    <w:rsid w:val="2A3DF03A"/>
    <w:rsid w:val="2A3F24C3"/>
    <w:rsid w:val="2A41CE6A"/>
    <w:rsid w:val="2A507E38"/>
    <w:rsid w:val="2A580446"/>
    <w:rsid w:val="2A6AB2E3"/>
    <w:rsid w:val="2A70BA45"/>
    <w:rsid w:val="2A726135"/>
    <w:rsid w:val="2A799933"/>
    <w:rsid w:val="2A7A6329"/>
    <w:rsid w:val="2A7B37E8"/>
    <w:rsid w:val="2A7EDBCC"/>
    <w:rsid w:val="2A82410F"/>
    <w:rsid w:val="2A825D4E"/>
    <w:rsid w:val="2A8C069F"/>
    <w:rsid w:val="2A904557"/>
    <w:rsid w:val="2A92F251"/>
    <w:rsid w:val="2A960D2C"/>
    <w:rsid w:val="2A9B5C8E"/>
    <w:rsid w:val="2AA3C7D0"/>
    <w:rsid w:val="2AAA4D63"/>
    <w:rsid w:val="2AB50E4D"/>
    <w:rsid w:val="2ABA4CC3"/>
    <w:rsid w:val="2ABB98B5"/>
    <w:rsid w:val="2ABBB861"/>
    <w:rsid w:val="2ABCCA32"/>
    <w:rsid w:val="2ABE5354"/>
    <w:rsid w:val="2AC5E405"/>
    <w:rsid w:val="2AC775DC"/>
    <w:rsid w:val="2ACA9C42"/>
    <w:rsid w:val="2AD1DEDF"/>
    <w:rsid w:val="2AD249DC"/>
    <w:rsid w:val="2AD271E5"/>
    <w:rsid w:val="2AD5152A"/>
    <w:rsid w:val="2ADF30BC"/>
    <w:rsid w:val="2AEDDE80"/>
    <w:rsid w:val="2AEF276A"/>
    <w:rsid w:val="2AFC3272"/>
    <w:rsid w:val="2AFE1663"/>
    <w:rsid w:val="2B005510"/>
    <w:rsid w:val="2B006BAC"/>
    <w:rsid w:val="2B028D9E"/>
    <w:rsid w:val="2B02A9F2"/>
    <w:rsid w:val="2B04A01B"/>
    <w:rsid w:val="2B09E8C8"/>
    <w:rsid w:val="2B126546"/>
    <w:rsid w:val="2B142E85"/>
    <w:rsid w:val="2B15A97B"/>
    <w:rsid w:val="2B1D255A"/>
    <w:rsid w:val="2B2230A0"/>
    <w:rsid w:val="2B2C5874"/>
    <w:rsid w:val="2B3213F9"/>
    <w:rsid w:val="2B390420"/>
    <w:rsid w:val="2B3AD1ED"/>
    <w:rsid w:val="2B45318F"/>
    <w:rsid w:val="2B5378A3"/>
    <w:rsid w:val="2B55EAEF"/>
    <w:rsid w:val="2B56E64D"/>
    <w:rsid w:val="2B5BC695"/>
    <w:rsid w:val="2B611413"/>
    <w:rsid w:val="2B63C8C4"/>
    <w:rsid w:val="2B6981BA"/>
    <w:rsid w:val="2B6BB87D"/>
    <w:rsid w:val="2B7185F8"/>
    <w:rsid w:val="2B7FE579"/>
    <w:rsid w:val="2B80C2F2"/>
    <w:rsid w:val="2B83073F"/>
    <w:rsid w:val="2B865945"/>
    <w:rsid w:val="2B9407A9"/>
    <w:rsid w:val="2B991844"/>
    <w:rsid w:val="2B9D294D"/>
    <w:rsid w:val="2B9F6F8C"/>
    <w:rsid w:val="2BA516E2"/>
    <w:rsid w:val="2BAD3383"/>
    <w:rsid w:val="2BAD5991"/>
    <w:rsid w:val="2BB474FF"/>
    <w:rsid w:val="2BB69A67"/>
    <w:rsid w:val="2BBD7443"/>
    <w:rsid w:val="2BC30099"/>
    <w:rsid w:val="2BC80D54"/>
    <w:rsid w:val="2BDEDD85"/>
    <w:rsid w:val="2BE00264"/>
    <w:rsid w:val="2BE6FD72"/>
    <w:rsid w:val="2BEB3BE9"/>
    <w:rsid w:val="2BEE0DFC"/>
    <w:rsid w:val="2BFDB514"/>
    <w:rsid w:val="2BFE4583"/>
    <w:rsid w:val="2C092252"/>
    <w:rsid w:val="2C09D0F8"/>
    <w:rsid w:val="2C0EFE0A"/>
    <w:rsid w:val="2C13B70B"/>
    <w:rsid w:val="2C15556D"/>
    <w:rsid w:val="2C15A06F"/>
    <w:rsid w:val="2C175A7D"/>
    <w:rsid w:val="2C1AE404"/>
    <w:rsid w:val="2C1C98FF"/>
    <w:rsid w:val="2C20C5B9"/>
    <w:rsid w:val="2C277EDE"/>
    <w:rsid w:val="2C2A4982"/>
    <w:rsid w:val="2C2E45AF"/>
    <w:rsid w:val="2C327899"/>
    <w:rsid w:val="2C40B51A"/>
    <w:rsid w:val="2C41EB3A"/>
    <w:rsid w:val="2C445223"/>
    <w:rsid w:val="2C45EBC5"/>
    <w:rsid w:val="2C4EB30D"/>
    <w:rsid w:val="2C50A689"/>
    <w:rsid w:val="2C53D95C"/>
    <w:rsid w:val="2C5D0B98"/>
    <w:rsid w:val="2C5E0016"/>
    <w:rsid w:val="2C5FD172"/>
    <w:rsid w:val="2C66C927"/>
    <w:rsid w:val="2C6B2EEC"/>
    <w:rsid w:val="2C6C936B"/>
    <w:rsid w:val="2C742541"/>
    <w:rsid w:val="2C74317C"/>
    <w:rsid w:val="2C778E6A"/>
    <w:rsid w:val="2C77A1C1"/>
    <w:rsid w:val="2C77D464"/>
    <w:rsid w:val="2C78AA41"/>
    <w:rsid w:val="2C7DC2DE"/>
    <w:rsid w:val="2C82BEE7"/>
    <w:rsid w:val="2C8423EB"/>
    <w:rsid w:val="2C874FF8"/>
    <w:rsid w:val="2C8903B3"/>
    <w:rsid w:val="2C8A9D2B"/>
    <w:rsid w:val="2C8BB3ED"/>
    <w:rsid w:val="2C923B82"/>
    <w:rsid w:val="2C92680A"/>
    <w:rsid w:val="2C98253D"/>
    <w:rsid w:val="2CA7233C"/>
    <w:rsid w:val="2CA94A60"/>
    <w:rsid w:val="2CAB23BD"/>
    <w:rsid w:val="2CACD702"/>
    <w:rsid w:val="2CB755BF"/>
    <w:rsid w:val="2CBC40A8"/>
    <w:rsid w:val="2CC8F9D0"/>
    <w:rsid w:val="2CD2FC12"/>
    <w:rsid w:val="2CDE65D8"/>
    <w:rsid w:val="2CE5563F"/>
    <w:rsid w:val="2CF17BC5"/>
    <w:rsid w:val="2CF21D9C"/>
    <w:rsid w:val="2CFDD83A"/>
    <w:rsid w:val="2D001F0D"/>
    <w:rsid w:val="2D047FB5"/>
    <w:rsid w:val="2D052FB2"/>
    <w:rsid w:val="2D078C06"/>
    <w:rsid w:val="2D093E68"/>
    <w:rsid w:val="2D1488D2"/>
    <w:rsid w:val="2D15AA17"/>
    <w:rsid w:val="2D15BB26"/>
    <w:rsid w:val="2D161F9E"/>
    <w:rsid w:val="2D182C66"/>
    <w:rsid w:val="2D1BF841"/>
    <w:rsid w:val="2D1E0BCC"/>
    <w:rsid w:val="2D22554F"/>
    <w:rsid w:val="2D24D9F1"/>
    <w:rsid w:val="2D29AD48"/>
    <w:rsid w:val="2D2AA011"/>
    <w:rsid w:val="2D2B1596"/>
    <w:rsid w:val="2D2CF009"/>
    <w:rsid w:val="2D38C846"/>
    <w:rsid w:val="2D3F6EED"/>
    <w:rsid w:val="2D40C123"/>
    <w:rsid w:val="2D4C7DFA"/>
    <w:rsid w:val="2D51A02A"/>
    <w:rsid w:val="2D51BE4D"/>
    <w:rsid w:val="2D5382A7"/>
    <w:rsid w:val="2D619408"/>
    <w:rsid w:val="2D63848B"/>
    <w:rsid w:val="2D7433ED"/>
    <w:rsid w:val="2D7647A9"/>
    <w:rsid w:val="2D7762D0"/>
    <w:rsid w:val="2D776D48"/>
    <w:rsid w:val="2D82CDC1"/>
    <w:rsid w:val="2D853B93"/>
    <w:rsid w:val="2D89DAE4"/>
    <w:rsid w:val="2D8A160B"/>
    <w:rsid w:val="2D8B8588"/>
    <w:rsid w:val="2D92C67D"/>
    <w:rsid w:val="2D93542F"/>
    <w:rsid w:val="2D9CAC93"/>
    <w:rsid w:val="2D9F5B57"/>
    <w:rsid w:val="2DA5AAC6"/>
    <w:rsid w:val="2DAA5C5D"/>
    <w:rsid w:val="2DB1CC18"/>
    <w:rsid w:val="2DB5B584"/>
    <w:rsid w:val="2DBD5850"/>
    <w:rsid w:val="2DBD8901"/>
    <w:rsid w:val="2DC7A455"/>
    <w:rsid w:val="2DC89F14"/>
    <w:rsid w:val="2DCF8561"/>
    <w:rsid w:val="2DD387CB"/>
    <w:rsid w:val="2DD58562"/>
    <w:rsid w:val="2DDBB385"/>
    <w:rsid w:val="2DE7950D"/>
    <w:rsid w:val="2DEB3377"/>
    <w:rsid w:val="2DEFBE11"/>
    <w:rsid w:val="2DF1A081"/>
    <w:rsid w:val="2DF60C66"/>
    <w:rsid w:val="2DF9FC83"/>
    <w:rsid w:val="2DFFFFD9"/>
    <w:rsid w:val="2E031830"/>
    <w:rsid w:val="2E032145"/>
    <w:rsid w:val="2E03E41C"/>
    <w:rsid w:val="2E04A08E"/>
    <w:rsid w:val="2E0729F8"/>
    <w:rsid w:val="2E081736"/>
    <w:rsid w:val="2E0AB361"/>
    <w:rsid w:val="2E0E2DEF"/>
    <w:rsid w:val="2E119C8A"/>
    <w:rsid w:val="2E12A2C8"/>
    <w:rsid w:val="2E24DCB6"/>
    <w:rsid w:val="2E2C2265"/>
    <w:rsid w:val="2E315933"/>
    <w:rsid w:val="2E371A76"/>
    <w:rsid w:val="2E430E0D"/>
    <w:rsid w:val="2E4B0F62"/>
    <w:rsid w:val="2E693AFC"/>
    <w:rsid w:val="2E6DBF76"/>
    <w:rsid w:val="2E7131D4"/>
    <w:rsid w:val="2E77810B"/>
    <w:rsid w:val="2E784A26"/>
    <w:rsid w:val="2E78C58F"/>
    <w:rsid w:val="2E7E01C1"/>
    <w:rsid w:val="2E83DC3A"/>
    <w:rsid w:val="2E86B33D"/>
    <w:rsid w:val="2E893621"/>
    <w:rsid w:val="2E8AC162"/>
    <w:rsid w:val="2E8D8A6A"/>
    <w:rsid w:val="2E8EBFD9"/>
    <w:rsid w:val="2E96F875"/>
    <w:rsid w:val="2E9A7982"/>
    <w:rsid w:val="2E9BA804"/>
    <w:rsid w:val="2E9C2BA7"/>
    <w:rsid w:val="2EA1303A"/>
    <w:rsid w:val="2EA846C4"/>
    <w:rsid w:val="2EA981F5"/>
    <w:rsid w:val="2EA9DF2A"/>
    <w:rsid w:val="2EB6C2EE"/>
    <w:rsid w:val="2EB80B86"/>
    <w:rsid w:val="2EBD7E92"/>
    <w:rsid w:val="2EC2140D"/>
    <w:rsid w:val="2EC59B12"/>
    <w:rsid w:val="2ECB2F70"/>
    <w:rsid w:val="2ECDD3F7"/>
    <w:rsid w:val="2ED2DA35"/>
    <w:rsid w:val="2ED5F14F"/>
    <w:rsid w:val="2EDC0A7E"/>
    <w:rsid w:val="2EE19E26"/>
    <w:rsid w:val="2EE62A86"/>
    <w:rsid w:val="2EE64739"/>
    <w:rsid w:val="2EEC3CDB"/>
    <w:rsid w:val="2EEE5781"/>
    <w:rsid w:val="2EF4E66F"/>
    <w:rsid w:val="2EF62726"/>
    <w:rsid w:val="2EF64AD3"/>
    <w:rsid w:val="2EF75452"/>
    <w:rsid w:val="2EFEBCD4"/>
    <w:rsid w:val="2F021E18"/>
    <w:rsid w:val="2F047330"/>
    <w:rsid w:val="2F05BB6F"/>
    <w:rsid w:val="2F099399"/>
    <w:rsid w:val="2F138F27"/>
    <w:rsid w:val="2F188509"/>
    <w:rsid w:val="2F21E7BB"/>
    <w:rsid w:val="2F228DF3"/>
    <w:rsid w:val="2F24367C"/>
    <w:rsid w:val="2F333872"/>
    <w:rsid w:val="2F38AAEA"/>
    <w:rsid w:val="2F3D2DE3"/>
    <w:rsid w:val="2F41AE10"/>
    <w:rsid w:val="2F421196"/>
    <w:rsid w:val="2F463C8B"/>
    <w:rsid w:val="2F649FCD"/>
    <w:rsid w:val="2F64B20E"/>
    <w:rsid w:val="2F6538A1"/>
    <w:rsid w:val="2F6DD7FC"/>
    <w:rsid w:val="2F70E2EE"/>
    <w:rsid w:val="2F76CA91"/>
    <w:rsid w:val="2F79820C"/>
    <w:rsid w:val="2F81BA37"/>
    <w:rsid w:val="2F87FC72"/>
    <w:rsid w:val="2F8DA8CD"/>
    <w:rsid w:val="2F8F63C0"/>
    <w:rsid w:val="2F9D60A6"/>
    <w:rsid w:val="2F9D6153"/>
    <w:rsid w:val="2FA37C4D"/>
    <w:rsid w:val="2FA4CA26"/>
    <w:rsid w:val="2FA8C435"/>
    <w:rsid w:val="2FAC4CBB"/>
    <w:rsid w:val="2FBCE3C9"/>
    <w:rsid w:val="2FC48BDF"/>
    <w:rsid w:val="2FCAA559"/>
    <w:rsid w:val="2FCED7D8"/>
    <w:rsid w:val="2FD36693"/>
    <w:rsid w:val="2FD3A36C"/>
    <w:rsid w:val="2FD62106"/>
    <w:rsid w:val="2FD6ABFE"/>
    <w:rsid w:val="2FDA9AC0"/>
    <w:rsid w:val="2FDC9F93"/>
    <w:rsid w:val="2FEE0920"/>
    <w:rsid w:val="2FF2E38A"/>
    <w:rsid w:val="2FF62BE2"/>
    <w:rsid w:val="2FF87EDB"/>
    <w:rsid w:val="2FFF01CB"/>
    <w:rsid w:val="300119CC"/>
    <w:rsid w:val="30033A50"/>
    <w:rsid w:val="3005803C"/>
    <w:rsid w:val="300A3666"/>
    <w:rsid w:val="3014D1C5"/>
    <w:rsid w:val="3022B197"/>
    <w:rsid w:val="302B6266"/>
    <w:rsid w:val="30344152"/>
    <w:rsid w:val="3035DC09"/>
    <w:rsid w:val="303AF5EB"/>
    <w:rsid w:val="303E18D1"/>
    <w:rsid w:val="3040A678"/>
    <w:rsid w:val="3049B9D1"/>
    <w:rsid w:val="304A8535"/>
    <w:rsid w:val="3055DBAE"/>
    <w:rsid w:val="305602C0"/>
    <w:rsid w:val="30584270"/>
    <w:rsid w:val="30594357"/>
    <w:rsid w:val="30599C41"/>
    <w:rsid w:val="305FBF10"/>
    <w:rsid w:val="305FBFBF"/>
    <w:rsid w:val="30604B74"/>
    <w:rsid w:val="3067D154"/>
    <w:rsid w:val="30690119"/>
    <w:rsid w:val="306E4DC2"/>
    <w:rsid w:val="30815D8B"/>
    <w:rsid w:val="3082FFE7"/>
    <w:rsid w:val="308ABE7E"/>
    <w:rsid w:val="30908D26"/>
    <w:rsid w:val="30926C71"/>
    <w:rsid w:val="309A6374"/>
    <w:rsid w:val="309EB17C"/>
    <w:rsid w:val="30A05CC7"/>
    <w:rsid w:val="30A9D4FE"/>
    <w:rsid w:val="30AFFFAF"/>
    <w:rsid w:val="30B04F24"/>
    <w:rsid w:val="30BF7C30"/>
    <w:rsid w:val="30C0E6A9"/>
    <w:rsid w:val="30C1332B"/>
    <w:rsid w:val="30C308B6"/>
    <w:rsid w:val="30C53BC8"/>
    <w:rsid w:val="30C6192F"/>
    <w:rsid w:val="30C72E54"/>
    <w:rsid w:val="30C9F039"/>
    <w:rsid w:val="30CF17CC"/>
    <w:rsid w:val="30D344B1"/>
    <w:rsid w:val="30D8DC7E"/>
    <w:rsid w:val="30DBC89C"/>
    <w:rsid w:val="30E071DA"/>
    <w:rsid w:val="30E7BDB0"/>
    <w:rsid w:val="30EB424A"/>
    <w:rsid w:val="30EBD17A"/>
    <w:rsid w:val="30F2A45A"/>
    <w:rsid w:val="30F34803"/>
    <w:rsid w:val="30F38EA5"/>
    <w:rsid w:val="30F6277B"/>
    <w:rsid w:val="30FF0280"/>
    <w:rsid w:val="31079221"/>
    <w:rsid w:val="3107BB70"/>
    <w:rsid w:val="310866AD"/>
    <w:rsid w:val="3110BE9C"/>
    <w:rsid w:val="311A820D"/>
    <w:rsid w:val="311AC1EE"/>
    <w:rsid w:val="311AD97D"/>
    <w:rsid w:val="311BDBE1"/>
    <w:rsid w:val="311F9F8C"/>
    <w:rsid w:val="311FF2C7"/>
    <w:rsid w:val="3131E8AC"/>
    <w:rsid w:val="314A6419"/>
    <w:rsid w:val="314B63FA"/>
    <w:rsid w:val="31546DA4"/>
    <w:rsid w:val="3167A45F"/>
    <w:rsid w:val="31685E94"/>
    <w:rsid w:val="316BF0F8"/>
    <w:rsid w:val="316D23FD"/>
    <w:rsid w:val="3177295A"/>
    <w:rsid w:val="317823FA"/>
    <w:rsid w:val="318706F9"/>
    <w:rsid w:val="318723BE"/>
    <w:rsid w:val="3187B868"/>
    <w:rsid w:val="3191288B"/>
    <w:rsid w:val="31938AF1"/>
    <w:rsid w:val="31945897"/>
    <w:rsid w:val="31998FC6"/>
    <w:rsid w:val="319B7F1E"/>
    <w:rsid w:val="31A4DACD"/>
    <w:rsid w:val="31A62449"/>
    <w:rsid w:val="31A6B8FE"/>
    <w:rsid w:val="31ABEC70"/>
    <w:rsid w:val="31AF8759"/>
    <w:rsid w:val="31B4DD31"/>
    <w:rsid w:val="31C06CCC"/>
    <w:rsid w:val="31C0F97A"/>
    <w:rsid w:val="31C78FBB"/>
    <w:rsid w:val="31CDC4A4"/>
    <w:rsid w:val="31D04B51"/>
    <w:rsid w:val="31D4A90F"/>
    <w:rsid w:val="31DABF85"/>
    <w:rsid w:val="31DC261E"/>
    <w:rsid w:val="31DE604D"/>
    <w:rsid w:val="31DF707F"/>
    <w:rsid w:val="31DFEA3C"/>
    <w:rsid w:val="31E09129"/>
    <w:rsid w:val="31E1315C"/>
    <w:rsid w:val="31E340F2"/>
    <w:rsid w:val="31E66B0B"/>
    <w:rsid w:val="31E9100B"/>
    <w:rsid w:val="31ED263D"/>
    <w:rsid w:val="31F992E6"/>
    <w:rsid w:val="31FB6CE0"/>
    <w:rsid w:val="31FBC7A2"/>
    <w:rsid w:val="31FC2AED"/>
    <w:rsid w:val="31FD6215"/>
    <w:rsid w:val="32041C9F"/>
    <w:rsid w:val="3204B8EA"/>
    <w:rsid w:val="320A348B"/>
    <w:rsid w:val="320B65D0"/>
    <w:rsid w:val="320C260F"/>
    <w:rsid w:val="3225EA0D"/>
    <w:rsid w:val="322F7C75"/>
    <w:rsid w:val="3236817E"/>
    <w:rsid w:val="32370A33"/>
    <w:rsid w:val="3237B914"/>
    <w:rsid w:val="3238F344"/>
    <w:rsid w:val="3239C21C"/>
    <w:rsid w:val="323E7BDD"/>
    <w:rsid w:val="3240A258"/>
    <w:rsid w:val="3241C351"/>
    <w:rsid w:val="32464BD4"/>
    <w:rsid w:val="32473352"/>
    <w:rsid w:val="32494269"/>
    <w:rsid w:val="324CF1ED"/>
    <w:rsid w:val="325111AF"/>
    <w:rsid w:val="32577A50"/>
    <w:rsid w:val="325CB497"/>
    <w:rsid w:val="325D7AE8"/>
    <w:rsid w:val="325F06CA"/>
    <w:rsid w:val="3261CA12"/>
    <w:rsid w:val="3262304B"/>
    <w:rsid w:val="32660EED"/>
    <w:rsid w:val="3266A991"/>
    <w:rsid w:val="326D5F04"/>
    <w:rsid w:val="327015B3"/>
    <w:rsid w:val="32705933"/>
    <w:rsid w:val="327A978F"/>
    <w:rsid w:val="3282AE29"/>
    <w:rsid w:val="32865098"/>
    <w:rsid w:val="32877096"/>
    <w:rsid w:val="32892605"/>
    <w:rsid w:val="329499ED"/>
    <w:rsid w:val="329C9942"/>
    <w:rsid w:val="329CCBD5"/>
    <w:rsid w:val="329E5D98"/>
    <w:rsid w:val="329EB819"/>
    <w:rsid w:val="32A48BB4"/>
    <w:rsid w:val="32B1552F"/>
    <w:rsid w:val="32B2597D"/>
    <w:rsid w:val="32B2894F"/>
    <w:rsid w:val="32B29245"/>
    <w:rsid w:val="32BA2AE1"/>
    <w:rsid w:val="32BD9433"/>
    <w:rsid w:val="32C94E58"/>
    <w:rsid w:val="32CA3017"/>
    <w:rsid w:val="32CB4A64"/>
    <w:rsid w:val="32D0F019"/>
    <w:rsid w:val="32D0FAD6"/>
    <w:rsid w:val="32D8158B"/>
    <w:rsid w:val="32DA6A72"/>
    <w:rsid w:val="32DCCAB8"/>
    <w:rsid w:val="32E00E1F"/>
    <w:rsid w:val="32EDB1E9"/>
    <w:rsid w:val="32F4F5A1"/>
    <w:rsid w:val="3306ED9F"/>
    <w:rsid w:val="3308E9EB"/>
    <w:rsid w:val="330A7DDA"/>
    <w:rsid w:val="330CBDCB"/>
    <w:rsid w:val="3316910A"/>
    <w:rsid w:val="33194F2D"/>
    <w:rsid w:val="331A4B15"/>
    <w:rsid w:val="33241F7D"/>
    <w:rsid w:val="332446C7"/>
    <w:rsid w:val="33280128"/>
    <w:rsid w:val="332EA57A"/>
    <w:rsid w:val="332EFCD0"/>
    <w:rsid w:val="3331B345"/>
    <w:rsid w:val="3334413E"/>
    <w:rsid w:val="333A9550"/>
    <w:rsid w:val="333FA502"/>
    <w:rsid w:val="334C1E89"/>
    <w:rsid w:val="334D3E12"/>
    <w:rsid w:val="335AC44A"/>
    <w:rsid w:val="335B2181"/>
    <w:rsid w:val="3361AF51"/>
    <w:rsid w:val="33672F31"/>
    <w:rsid w:val="33721E27"/>
    <w:rsid w:val="33728D3F"/>
    <w:rsid w:val="339184AB"/>
    <w:rsid w:val="3391A194"/>
    <w:rsid w:val="33958C84"/>
    <w:rsid w:val="339A20ED"/>
    <w:rsid w:val="339EAB39"/>
    <w:rsid w:val="33A10FD5"/>
    <w:rsid w:val="33A704D8"/>
    <w:rsid w:val="33B38E0E"/>
    <w:rsid w:val="33B3B0A3"/>
    <w:rsid w:val="33B6B7DE"/>
    <w:rsid w:val="33B81C13"/>
    <w:rsid w:val="33C4DABA"/>
    <w:rsid w:val="33CB348A"/>
    <w:rsid w:val="33CBD906"/>
    <w:rsid w:val="33CC02DE"/>
    <w:rsid w:val="33CCA9FD"/>
    <w:rsid w:val="33D11A48"/>
    <w:rsid w:val="33D36C80"/>
    <w:rsid w:val="33E16EC6"/>
    <w:rsid w:val="33E1A37B"/>
    <w:rsid w:val="33E8C723"/>
    <w:rsid w:val="33ED75D7"/>
    <w:rsid w:val="33F13B6C"/>
    <w:rsid w:val="33F8ADDC"/>
    <w:rsid w:val="33FBC178"/>
    <w:rsid w:val="33FE4DEF"/>
    <w:rsid w:val="33FEC675"/>
    <w:rsid w:val="33FF6F0C"/>
    <w:rsid w:val="340082D4"/>
    <w:rsid w:val="340243D5"/>
    <w:rsid w:val="34092B63"/>
    <w:rsid w:val="3410698C"/>
    <w:rsid w:val="3411F13E"/>
    <w:rsid w:val="341257B1"/>
    <w:rsid w:val="341384B9"/>
    <w:rsid w:val="34168DDB"/>
    <w:rsid w:val="341BA6DE"/>
    <w:rsid w:val="34222D1C"/>
    <w:rsid w:val="342C67FB"/>
    <w:rsid w:val="3431A5D1"/>
    <w:rsid w:val="34357B7F"/>
    <w:rsid w:val="34370A95"/>
    <w:rsid w:val="343B5BD6"/>
    <w:rsid w:val="3440D693"/>
    <w:rsid w:val="34467B33"/>
    <w:rsid w:val="344A1B83"/>
    <w:rsid w:val="344C2CE4"/>
    <w:rsid w:val="344FDE70"/>
    <w:rsid w:val="345AF5CD"/>
    <w:rsid w:val="345DBB7A"/>
    <w:rsid w:val="346BF36F"/>
    <w:rsid w:val="348A78D4"/>
    <w:rsid w:val="348D25A2"/>
    <w:rsid w:val="3491D09B"/>
    <w:rsid w:val="3494B0CF"/>
    <w:rsid w:val="349A53C9"/>
    <w:rsid w:val="34A2713F"/>
    <w:rsid w:val="34A346AF"/>
    <w:rsid w:val="34C62CF0"/>
    <w:rsid w:val="34CBC4F0"/>
    <w:rsid w:val="34CCCE11"/>
    <w:rsid w:val="34D07D58"/>
    <w:rsid w:val="34D2F820"/>
    <w:rsid w:val="34D463CB"/>
    <w:rsid w:val="34D7383C"/>
    <w:rsid w:val="34D7757C"/>
    <w:rsid w:val="34D81DFA"/>
    <w:rsid w:val="34D9827A"/>
    <w:rsid w:val="34DAB184"/>
    <w:rsid w:val="34F10A52"/>
    <w:rsid w:val="3510FD40"/>
    <w:rsid w:val="3514B3F7"/>
    <w:rsid w:val="3518287F"/>
    <w:rsid w:val="351BD02D"/>
    <w:rsid w:val="352019EA"/>
    <w:rsid w:val="3523FEF4"/>
    <w:rsid w:val="35273126"/>
    <w:rsid w:val="352955A5"/>
    <w:rsid w:val="352ACB2E"/>
    <w:rsid w:val="352EB5F7"/>
    <w:rsid w:val="3531DE83"/>
    <w:rsid w:val="35351301"/>
    <w:rsid w:val="353859F1"/>
    <w:rsid w:val="3538E0DC"/>
    <w:rsid w:val="35418232"/>
    <w:rsid w:val="35422018"/>
    <w:rsid w:val="3544A474"/>
    <w:rsid w:val="354B386A"/>
    <w:rsid w:val="35517E1C"/>
    <w:rsid w:val="3554759C"/>
    <w:rsid w:val="3556C856"/>
    <w:rsid w:val="3559AA93"/>
    <w:rsid w:val="3559C832"/>
    <w:rsid w:val="355BB7B2"/>
    <w:rsid w:val="355F912C"/>
    <w:rsid w:val="35636E76"/>
    <w:rsid w:val="3572A694"/>
    <w:rsid w:val="3574812C"/>
    <w:rsid w:val="3579392D"/>
    <w:rsid w:val="357CE04F"/>
    <w:rsid w:val="35841EB9"/>
    <w:rsid w:val="358A2647"/>
    <w:rsid w:val="358C0984"/>
    <w:rsid w:val="358FA2AA"/>
    <w:rsid w:val="3592C5FA"/>
    <w:rsid w:val="35987508"/>
    <w:rsid w:val="359A97A6"/>
    <w:rsid w:val="359B3555"/>
    <w:rsid w:val="359E43D1"/>
    <w:rsid w:val="35A6756E"/>
    <w:rsid w:val="35AB0CCA"/>
    <w:rsid w:val="35AD0BB5"/>
    <w:rsid w:val="35ADD2B0"/>
    <w:rsid w:val="35B40932"/>
    <w:rsid w:val="35BB0C07"/>
    <w:rsid w:val="35BBC3ED"/>
    <w:rsid w:val="35BF0797"/>
    <w:rsid w:val="35BF8F44"/>
    <w:rsid w:val="35C1525F"/>
    <w:rsid w:val="35C1DE62"/>
    <w:rsid w:val="35C4DA8F"/>
    <w:rsid w:val="35C726F7"/>
    <w:rsid w:val="35D218EF"/>
    <w:rsid w:val="35D322DA"/>
    <w:rsid w:val="35D860C8"/>
    <w:rsid w:val="35E2E04C"/>
    <w:rsid w:val="35E55523"/>
    <w:rsid w:val="35EC4E37"/>
    <w:rsid w:val="35F11530"/>
    <w:rsid w:val="36052F29"/>
    <w:rsid w:val="360FE2BA"/>
    <w:rsid w:val="361EBE16"/>
    <w:rsid w:val="362002D6"/>
    <w:rsid w:val="362048B9"/>
    <w:rsid w:val="36213948"/>
    <w:rsid w:val="3628A21D"/>
    <w:rsid w:val="36306AD9"/>
    <w:rsid w:val="3633DF63"/>
    <w:rsid w:val="3636796D"/>
    <w:rsid w:val="3636B2E4"/>
    <w:rsid w:val="363FD86D"/>
    <w:rsid w:val="36418746"/>
    <w:rsid w:val="3644078A"/>
    <w:rsid w:val="36447981"/>
    <w:rsid w:val="364A169F"/>
    <w:rsid w:val="3657EDB1"/>
    <w:rsid w:val="3657F72C"/>
    <w:rsid w:val="365B631E"/>
    <w:rsid w:val="3663FE23"/>
    <w:rsid w:val="36654285"/>
    <w:rsid w:val="366AD65B"/>
    <w:rsid w:val="36720DF7"/>
    <w:rsid w:val="367C8A44"/>
    <w:rsid w:val="367D0CF8"/>
    <w:rsid w:val="367FB7B0"/>
    <w:rsid w:val="368313CC"/>
    <w:rsid w:val="36880CF2"/>
    <w:rsid w:val="3688B64F"/>
    <w:rsid w:val="36953928"/>
    <w:rsid w:val="3698998B"/>
    <w:rsid w:val="3699BBC6"/>
    <w:rsid w:val="369D5CD9"/>
    <w:rsid w:val="36A4B7D3"/>
    <w:rsid w:val="36B7D39A"/>
    <w:rsid w:val="36BC02D9"/>
    <w:rsid w:val="36BE3EDD"/>
    <w:rsid w:val="36BF2FC9"/>
    <w:rsid w:val="36C59D24"/>
    <w:rsid w:val="36CB884D"/>
    <w:rsid w:val="36D8F900"/>
    <w:rsid w:val="36DF74C4"/>
    <w:rsid w:val="36E31440"/>
    <w:rsid w:val="36E36C99"/>
    <w:rsid w:val="36E413B4"/>
    <w:rsid w:val="36E8EAD1"/>
    <w:rsid w:val="36EC2894"/>
    <w:rsid w:val="36ECAD8E"/>
    <w:rsid w:val="36F09E6B"/>
    <w:rsid w:val="36F2193B"/>
    <w:rsid w:val="36F5797B"/>
    <w:rsid w:val="36FC9547"/>
    <w:rsid w:val="36FDFC3A"/>
    <w:rsid w:val="370437CA"/>
    <w:rsid w:val="3705E60A"/>
    <w:rsid w:val="370BD323"/>
    <w:rsid w:val="3710EC15"/>
    <w:rsid w:val="371100CA"/>
    <w:rsid w:val="3715387B"/>
    <w:rsid w:val="371A9538"/>
    <w:rsid w:val="37231C4D"/>
    <w:rsid w:val="37262B5B"/>
    <w:rsid w:val="3727782E"/>
    <w:rsid w:val="372B8281"/>
    <w:rsid w:val="372FD7A4"/>
    <w:rsid w:val="37347E92"/>
    <w:rsid w:val="37361FF8"/>
    <w:rsid w:val="3737719E"/>
    <w:rsid w:val="37388DA5"/>
    <w:rsid w:val="373D482B"/>
    <w:rsid w:val="37499807"/>
    <w:rsid w:val="375AE113"/>
    <w:rsid w:val="375E3BE5"/>
    <w:rsid w:val="37621E25"/>
    <w:rsid w:val="3762E229"/>
    <w:rsid w:val="37645D75"/>
    <w:rsid w:val="376838CB"/>
    <w:rsid w:val="376B8C43"/>
    <w:rsid w:val="377B0E96"/>
    <w:rsid w:val="378620E3"/>
    <w:rsid w:val="37886F7A"/>
    <w:rsid w:val="3793E841"/>
    <w:rsid w:val="379AB69A"/>
    <w:rsid w:val="37A0C909"/>
    <w:rsid w:val="37A216E2"/>
    <w:rsid w:val="37AE954F"/>
    <w:rsid w:val="37B010F0"/>
    <w:rsid w:val="37B1B361"/>
    <w:rsid w:val="37B4E308"/>
    <w:rsid w:val="37B7B940"/>
    <w:rsid w:val="37B7C341"/>
    <w:rsid w:val="37BA0024"/>
    <w:rsid w:val="37C307E4"/>
    <w:rsid w:val="37C3F86C"/>
    <w:rsid w:val="37C4794E"/>
    <w:rsid w:val="37D008F2"/>
    <w:rsid w:val="37D28D8B"/>
    <w:rsid w:val="37D80FF9"/>
    <w:rsid w:val="37D97A83"/>
    <w:rsid w:val="37DDCFA8"/>
    <w:rsid w:val="37E1B4AF"/>
    <w:rsid w:val="37E4F399"/>
    <w:rsid w:val="37EA5B87"/>
    <w:rsid w:val="37EEFFD6"/>
    <w:rsid w:val="37F07C88"/>
    <w:rsid w:val="37F3FF40"/>
    <w:rsid w:val="37F64A9D"/>
    <w:rsid w:val="37FEE4DE"/>
    <w:rsid w:val="38041074"/>
    <w:rsid w:val="38076A10"/>
    <w:rsid w:val="3808AB4D"/>
    <w:rsid w:val="380AE6C6"/>
    <w:rsid w:val="381218AE"/>
    <w:rsid w:val="381C9834"/>
    <w:rsid w:val="381E50B5"/>
    <w:rsid w:val="382C595D"/>
    <w:rsid w:val="382C66C8"/>
    <w:rsid w:val="382CBD40"/>
    <w:rsid w:val="382DB1A2"/>
    <w:rsid w:val="38361A76"/>
    <w:rsid w:val="383F31AA"/>
    <w:rsid w:val="3847149F"/>
    <w:rsid w:val="3847D73A"/>
    <w:rsid w:val="38515D2E"/>
    <w:rsid w:val="3851DD95"/>
    <w:rsid w:val="38541841"/>
    <w:rsid w:val="385FFFD9"/>
    <w:rsid w:val="3860D1EF"/>
    <w:rsid w:val="386475B3"/>
    <w:rsid w:val="3865A640"/>
    <w:rsid w:val="3867029A"/>
    <w:rsid w:val="3868B5B9"/>
    <w:rsid w:val="386D9AF2"/>
    <w:rsid w:val="387A7467"/>
    <w:rsid w:val="387DEACB"/>
    <w:rsid w:val="38844F1E"/>
    <w:rsid w:val="388C874A"/>
    <w:rsid w:val="388F8A07"/>
    <w:rsid w:val="3897E8B9"/>
    <w:rsid w:val="389C3D14"/>
    <w:rsid w:val="38A98E42"/>
    <w:rsid w:val="38A9FDB3"/>
    <w:rsid w:val="38B2FEDA"/>
    <w:rsid w:val="38B515D1"/>
    <w:rsid w:val="38B51EDE"/>
    <w:rsid w:val="38B6D139"/>
    <w:rsid w:val="38B89D1E"/>
    <w:rsid w:val="38BA2FE2"/>
    <w:rsid w:val="38BF13A5"/>
    <w:rsid w:val="38C44AC7"/>
    <w:rsid w:val="38C763B9"/>
    <w:rsid w:val="38C82A8E"/>
    <w:rsid w:val="38C8F419"/>
    <w:rsid w:val="38D0120A"/>
    <w:rsid w:val="38D58A43"/>
    <w:rsid w:val="38DAE9FD"/>
    <w:rsid w:val="38DB7985"/>
    <w:rsid w:val="38E61A62"/>
    <w:rsid w:val="38EB73A4"/>
    <w:rsid w:val="38F341E8"/>
    <w:rsid w:val="38F50292"/>
    <w:rsid w:val="38F8BEF9"/>
    <w:rsid w:val="38FDB5AE"/>
    <w:rsid w:val="39068053"/>
    <w:rsid w:val="390DDF4D"/>
    <w:rsid w:val="3918F361"/>
    <w:rsid w:val="392BA416"/>
    <w:rsid w:val="392C1146"/>
    <w:rsid w:val="3932634D"/>
    <w:rsid w:val="39350071"/>
    <w:rsid w:val="39369C9C"/>
    <w:rsid w:val="3939A2D2"/>
    <w:rsid w:val="393CC277"/>
    <w:rsid w:val="39451DD7"/>
    <w:rsid w:val="3946DBFD"/>
    <w:rsid w:val="39499AAD"/>
    <w:rsid w:val="39516B63"/>
    <w:rsid w:val="39578D01"/>
    <w:rsid w:val="395D91BB"/>
    <w:rsid w:val="395F5856"/>
    <w:rsid w:val="3962CADE"/>
    <w:rsid w:val="396444F2"/>
    <w:rsid w:val="3967783C"/>
    <w:rsid w:val="396A666A"/>
    <w:rsid w:val="396E7DE2"/>
    <w:rsid w:val="39752EFD"/>
    <w:rsid w:val="39759558"/>
    <w:rsid w:val="397A2C44"/>
    <w:rsid w:val="39866851"/>
    <w:rsid w:val="398674E6"/>
    <w:rsid w:val="398B10C5"/>
    <w:rsid w:val="398C735B"/>
    <w:rsid w:val="398E22F9"/>
    <w:rsid w:val="399A48D6"/>
    <w:rsid w:val="39A40D21"/>
    <w:rsid w:val="39A91F60"/>
    <w:rsid w:val="39AD60CB"/>
    <w:rsid w:val="39AF631C"/>
    <w:rsid w:val="39B5F88F"/>
    <w:rsid w:val="39C1EF0B"/>
    <w:rsid w:val="39CA6792"/>
    <w:rsid w:val="39CB4E30"/>
    <w:rsid w:val="39CBB1BC"/>
    <w:rsid w:val="39CFA105"/>
    <w:rsid w:val="39DA90E4"/>
    <w:rsid w:val="39DBE59E"/>
    <w:rsid w:val="39E2C58B"/>
    <w:rsid w:val="39E4DFF6"/>
    <w:rsid w:val="39ECC5EC"/>
    <w:rsid w:val="39F11979"/>
    <w:rsid w:val="39FA0791"/>
    <w:rsid w:val="39FB7744"/>
    <w:rsid w:val="39FBEDC0"/>
    <w:rsid w:val="39FEBE96"/>
    <w:rsid w:val="3A0091FE"/>
    <w:rsid w:val="3A0BE394"/>
    <w:rsid w:val="3A0DFDA3"/>
    <w:rsid w:val="3A112357"/>
    <w:rsid w:val="3A17CBAB"/>
    <w:rsid w:val="3A1BCFB4"/>
    <w:rsid w:val="3A1CAF1C"/>
    <w:rsid w:val="3A1EE338"/>
    <w:rsid w:val="3A1FB56F"/>
    <w:rsid w:val="3A2A714D"/>
    <w:rsid w:val="3A2E6A7F"/>
    <w:rsid w:val="3A2F2A45"/>
    <w:rsid w:val="3A36F1FB"/>
    <w:rsid w:val="3A3EFADD"/>
    <w:rsid w:val="3A47D6B5"/>
    <w:rsid w:val="3A47F591"/>
    <w:rsid w:val="3A4A3F84"/>
    <w:rsid w:val="3A4AE206"/>
    <w:rsid w:val="3A4CA9EA"/>
    <w:rsid w:val="3A4F75A8"/>
    <w:rsid w:val="3A526784"/>
    <w:rsid w:val="3A562CA6"/>
    <w:rsid w:val="3A59741B"/>
    <w:rsid w:val="3A6AE19F"/>
    <w:rsid w:val="3A7865B7"/>
    <w:rsid w:val="3A877DAD"/>
    <w:rsid w:val="3A88A1B1"/>
    <w:rsid w:val="3A8A7B37"/>
    <w:rsid w:val="3A9913B4"/>
    <w:rsid w:val="3A9B978F"/>
    <w:rsid w:val="3A9ED9DA"/>
    <w:rsid w:val="3A9F78E6"/>
    <w:rsid w:val="3AA572CD"/>
    <w:rsid w:val="3AA72332"/>
    <w:rsid w:val="3AAB6F47"/>
    <w:rsid w:val="3AAE58EC"/>
    <w:rsid w:val="3AAF671A"/>
    <w:rsid w:val="3AB17D0E"/>
    <w:rsid w:val="3AB72C5D"/>
    <w:rsid w:val="3AB9FA8C"/>
    <w:rsid w:val="3AC529EE"/>
    <w:rsid w:val="3AC5FDAC"/>
    <w:rsid w:val="3AC69761"/>
    <w:rsid w:val="3AD0A149"/>
    <w:rsid w:val="3AD460BF"/>
    <w:rsid w:val="3ADAC5CB"/>
    <w:rsid w:val="3AE1DD60"/>
    <w:rsid w:val="3AEDA579"/>
    <w:rsid w:val="3AEFF88D"/>
    <w:rsid w:val="3AF16F76"/>
    <w:rsid w:val="3AFA1CCE"/>
    <w:rsid w:val="3AFFBC0D"/>
    <w:rsid w:val="3B104D5D"/>
    <w:rsid w:val="3B11A7BE"/>
    <w:rsid w:val="3B15C49F"/>
    <w:rsid w:val="3B193D9D"/>
    <w:rsid w:val="3B19F79A"/>
    <w:rsid w:val="3B1BF7FF"/>
    <w:rsid w:val="3B1C25E5"/>
    <w:rsid w:val="3B2426AF"/>
    <w:rsid w:val="3B2574AD"/>
    <w:rsid w:val="3B366748"/>
    <w:rsid w:val="3B380048"/>
    <w:rsid w:val="3B488905"/>
    <w:rsid w:val="3B4DF7EC"/>
    <w:rsid w:val="3B53B508"/>
    <w:rsid w:val="3B57C866"/>
    <w:rsid w:val="3B58F81E"/>
    <w:rsid w:val="3B6190D5"/>
    <w:rsid w:val="3B66827E"/>
    <w:rsid w:val="3B71B9C6"/>
    <w:rsid w:val="3B739659"/>
    <w:rsid w:val="3B74B387"/>
    <w:rsid w:val="3B76A3D2"/>
    <w:rsid w:val="3B827917"/>
    <w:rsid w:val="3B996216"/>
    <w:rsid w:val="3B9D7A8C"/>
    <w:rsid w:val="3BA31FAB"/>
    <w:rsid w:val="3BB09156"/>
    <w:rsid w:val="3BB574E0"/>
    <w:rsid w:val="3BB70539"/>
    <w:rsid w:val="3BBCB43D"/>
    <w:rsid w:val="3BCCF4E9"/>
    <w:rsid w:val="3BCDD354"/>
    <w:rsid w:val="3BCE1557"/>
    <w:rsid w:val="3BCE8A64"/>
    <w:rsid w:val="3BCF3591"/>
    <w:rsid w:val="3BD18C00"/>
    <w:rsid w:val="3BD32E38"/>
    <w:rsid w:val="3BDE0BEA"/>
    <w:rsid w:val="3BE2A846"/>
    <w:rsid w:val="3BE45A24"/>
    <w:rsid w:val="3BE4B573"/>
    <w:rsid w:val="3BE99E3C"/>
    <w:rsid w:val="3BEAEC53"/>
    <w:rsid w:val="3BED4D8B"/>
    <w:rsid w:val="3BF13D05"/>
    <w:rsid w:val="3BF62A25"/>
    <w:rsid w:val="3BFDDD30"/>
    <w:rsid w:val="3BFFFF80"/>
    <w:rsid w:val="3C0004EB"/>
    <w:rsid w:val="3C07A4F5"/>
    <w:rsid w:val="3C092AFB"/>
    <w:rsid w:val="3C09F727"/>
    <w:rsid w:val="3C1037C7"/>
    <w:rsid w:val="3C108B2D"/>
    <w:rsid w:val="3C126BEA"/>
    <w:rsid w:val="3C12ECF9"/>
    <w:rsid w:val="3C14AD34"/>
    <w:rsid w:val="3C1BECF5"/>
    <w:rsid w:val="3C1CDF9D"/>
    <w:rsid w:val="3C22ED77"/>
    <w:rsid w:val="3C25278B"/>
    <w:rsid w:val="3C2A9CA1"/>
    <w:rsid w:val="3C2BC8E8"/>
    <w:rsid w:val="3C2D4778"/>
    <w:rsid w:val="3C3F515E"/>
    <w:rsid w:val="3C44109D"/>
    <w:rsid w:val="3C447AC3"/>
    <w:rsid w:val="3C53B412"/>
    <w:rsid w:val="3C55C1D9"/>
    <w:rsid w:val="3C59A34B"/>
    <w:rsid w:val="3C6FC12E"/>
    <w:rsid w:val="3C6FC178"/>
    <w:rsid w:val="3C72A89D"/>
    <w:rsid w:val="3C7939F9"/>
    <w:rsid w:val="3C7DB3DF"/>
    <w:rsid w:val="3C815077"/>
    <w:rsid w:val="3C82F1C4"/>
    <w:rsid w:val="3C866FDB"/>
    <w:rsid w:val="3C89C254"/>
    <w:rsid w:val="3C954592"/>
    <w:rsid w:val="3C95FD3D"/>
    <w:rsid w:val="3C9D3409"/>
    <w:rsid w:val="3C9E47DF"/>
    <w:rsid w:val="3C9E6D3D"/>
    <w:rsid w:val="3CA28C95"/>
    <w:rsid w:val="3CA70EF4"/>
    <w:rsid w:val="3CA888D5"/>
    <w:rsid w:val="3CA9FA49"/>
    <w:rsid w:val="3CB3C592"/>
    <w:rsid w:val="3CB83596"/>
    <w:rsid w:val="3CB87F4D"/>
    <w:rsid w:val="3CC60145"/>
    <w:rsid w:val="3CC97CDC"/>
    <w:rsid w:val="3CD53E96"/>
    <w:rsid w:val="3CD55E7E"/>
    <w:rsid w:val="3CD6122D"/>
    <w:rsid w:val="3CD6859B"/>
    <w:rsid w:val="3CD71401"/>
    <w:rsid w:val="3CDA5527"/>
    <w:rsid w:val="3CDE1007"/>
    <w:rsid w:val="3CDE5A28"/>
    <w:rsid w:val="3CDF02DF"/>
    <w:rsid w:val="3CE56170"/>
    <w:rsid w:val="3CE79F32"/>
    <w:rsid w:val="3CF03312"/>
    <w:rsid w:val="3CF1B82E"/>
    <w:rsid w:val="3CF39FF8"/>
    <w:rsid w:val="3CF8453A"/>
    <w:rsid w:val="3CF944EF"/>
    <w:rsid w:val="3CF9CAAC"/>
    <w:rsid w:val="3D034C37"/>
    <w:rsid w:val="3D09F412"/>
    <w:rsid w:val="3D130EC5"/>
    <w:rsid w:val="3D1F699C"/>
    <w:rsid w:val="3D202A62"/>
    <w:rsid w:val="3D22D2A8"/>
    <w:rsid w:val="3D23FC84"/>
    <w:rsid w:val="3D2824CF"/>
    <w:rsid w:val="3D2B6E55"/>
    <w:rsid w:val="3D2E217D"/>
    <w:rsid w:val="3D2EDCD1"/>
    <w:rsid w:val="3D32E062"/>
    <w:rsid w:val="3D3562A6"/>
    <w:rsid w:val="3D370860"/>
    <w:rsid w:val="3D37726A"/>
    <w:rsid w:val="3D3B6E08"/>
    <w:rsid w:val="3D45CB6B"/>
    <w:rsid w:val="3D46D8B5"/>
    <w:rsid w:val="3D4715FB"/>
    <w:rsid w:val="3D473E75"/>
    <w:rsid w:val="3D477756"/>
    <w:rsid w:val="3D4B75BC"/>
    <w:rsid w:val="3D4CF19D"/>
    <w:rsid w:val="3D4CF3C6"/>
    <w:rsid w:val="3D553B31"/>
    <w:rsid w:val="3D57BCD7"/>
    <w:rsid w:val="3D5FA549"/>
    <w:rsid w:val="3D5FE77C"/>
    <w:rsid w:val="3D664702"/>
    <w:rsid w:val="3D6BA429"/>
    <w:rsid w:val="3D6C79CF"/>
    <w:rsid w:val="3D7F1888"/>
    <w:rsid w:val="3D7F46D0"/>
    <w:rsid w:val="3D838090"/>
    <w:rsid w:val="3D88466F"/>
    <w:rsid w:val="3D8910EC"/>
    <w:rsid w:val="3D891982"/>
    <w:rsid w:val="3D8E39AF"/>
    <w:rsid w:val="3D9201F5"/>
    <w:rsid w:val="3D925B3D"/>
    <w:rsid w:val="3D93AAAF"/>
    <w:rsid w:val="3D95F4B7"/>
    <w:rsid w:val="3D97B709"/>
    <w:rsid w:val="3D9BA151"/>
    <w:rsid w:val="3D9C3A2E"/>
    <w:rsid w:val="3D9DF914"/>
    <w:rsid w:val="3DA0D106"/>
    <w:rsid w:val="3DAC80CE"/>
    <w:rsid w:val="3DAEDA0C"/>
    <w:rsid w:val="3DBA3EC7"/>
    <w:rsid w:val="3DBA66AE"/>
    <w:rsid w:val="3DBA8DBD"/>
    <w:rsid w:val="3DBB10D3"/>
    <w:rsid w:val="3DC059EB"/>
    <w:rsid w:val="3DC66590"/>
    <w:rsid w:val="3DCD20EB"/>
    <w:rsid w:val="3DD39737"/>
    <w:rsid w:val="3DD5742B"/>
    <w:rsid w:val="3DDB8B39"/>
    <w:rsid w:val="3DE43890"/>
    <w:rsid w:val="3DE5B787"/>
    <w:rsid w:val="3DEBF41C"/>
    <w:rsid w:val="3DED4546"/>
    <w:rsid w:val="3DEF87B2"/>
    <w:rsid w:val="3DFB119C"/>
    <w:rsid w:val="3DFCD8C6"/>
    <w:rsid w:val="3E05C42D"/>
    <w:rsid w:val="3E093B91"/>
    <w:rsid w:val="3E0BC361"/>
    <w:rsid w:val="3E131C29"/>
    <w:rsid w:val="3E1D4068"/>
    <w:rsid w:val="3E2001FF"/>
    <w:rsid w:val="3E21A0B6"/>
    <w:rsid w:val="3E29B210"/>
    <w:rsid w:val="3E32063C"/>
    <w:rsid w:val="3E362608"/>
    <w:rsid w:val="3E3993EE"/>
    <w:rsid w:val="3E3A87CA"/>
    <w:rsid w:val="3E49B031"/>
    <w:rsid w:val="3E50EA87"/>
    <w:rsid w:val="3E55296A"/>
    <w:rsid w:val="3E597FF3"/>
    <w:rsid w:val="3E5E7A31"/>
    <w:rsid w:val="3E628B4A"/>
    <w:rsid w:val="3E65D762"/>
    <w:rsid w:val="3E695B08"/>
    <w:rsid w:val="3E729296"/>
    <w:rsid w:val="3E738F53"/>
    <w:rsid w:val="3E762BEB"/>
    <w:rsid w:val="3E7D0AAE"/>
    <w:rsid w:val="3E82884D"/>
    <w:rsid w:val="3E8612C4"/>
    <w:rsid w:val="3E8C577A"/>
    <w:rsid w:val="3E928668"/>
    <w:rsid w:val="3E9A2170"/>
    <w:rsid w:val="3EA81C34"/>
    <w:rsid w:val="3EA85E61"/>
    <w:rsid w:val="3EA9B885"/>
    <w:rsid w:val="3EB1BE2E"/>
    <w:rsid w:val="3EB75520"/>
    <w:rsid w:val="3EBE4A9D"/>
    <w:rsid w:val="3EC58FCF"/>
    <w:rsid w:val="3ECC71A4"/>
    <w:rsid w:val="3ECF0107"/>
    <w:rsid w:val="3ED71C92"/>
    <w:rsid w:val="3EE5FD9A"/>
    <w:rsid w:val="3EF0B6B0"/>
    <w:rsid w:val="3EF40D0E"/>
    <w:rsid w:val="3F056CEE"/>
    <w:rsid w:val="3F0A30BE"/>
    <w:rsid w:val="3F0D268D"/>
    <w:rsid w:val="3F0E3008"/>
    <w:rsid w:val="3F0F1EDE"/>
    <w:rsid w:val="3F139437"/>
    <w:rsid w:val="3F1AAAB3"/>
    <w:rsid w:val="3F2154D7"/>
    <w:rsid w:val="3F2538AB"/>
    <w:rsid w:val="3F2E03B3"/>
    <w:rsid w:val="3F2E51AA"/>
    <w:rsid w:val="3F347551"/>
    <w:rsid w:val="3F368241"/>
    <w:rsid w:val="3F3FBEDC"/>
    <w:rsid w:val="3F4656A5"/>
    <w:rsid w:val="3F4BC3C6"/>
    <w:rsid w:val="3F4D6B4C"/>
    <w:rsid w:val="3F54F5F2"/>
    <w:rsid w:val="3F567AED"/>
    <w:rsid w:val="3F64F13A"/>
    <w:rsid w:val="3F67E44B"/>
    <w:rsid w:val="3F6B593C"/>
    <w:rsid w:val="3F755C76"/>
    <w:rsid w:val="3F787EF1"/>
    <w:rsid w:val="3F78AD85"/>
    <w:rsid w:val="3F8515B5"/>
    <w:rsid w:val="3F8ABD37"/>
    <w:rsid w:val="3F8BDC34"/>
    <w:rsid w:val="3F92B402"/>
    <w:rsid w:val="3F93EC95"/>
    <w:rsid w:val="3F9476B2"/>
    <w:rsid w:val="3F9B284F"/>
    <w:rsid w:val="3F9FA451"/>
    <w:rsid w:val="3FA3229C"/>
    <w:rsid w:val="3FA35AD5"/>
    <w:rsid w:val="3FA86523"/>
    <w:rsid w:val="3FAB0DF8"/>
    <w:rsid w:val="3FAED942"/>
    <w:rsid w:val="3FB20590"/>
    <w:rsid w:val="3FB94E3E"/>
    <w:rsid w:val="3FBE0CFD"/>
    <w:rsid w:val="3FC37D10"/>
    <w:rsid w:val="3FC5FAEC"/>
    <w:rsid w:val="3FC98CAF"/>
    <w:rsid w:val="3FDCBBD8"/>
    <w:rsid w:val="3FE492B7"/>
    <w:rsid w:val="3FE58E06"/>
    <w:rsid w:val="3FE92603"/>
    <w:rsid w:val="3FEE1F77"/>
    <w:rsid w:val="3FF18213"/>
    <w:rsid w:val="3FF25220"/>
    <w:rsid w:val="3FF2EA69"/>
    <w:rsid w:val="3FF4959E"/>
    <w:rsid w:val="3FFD03ED"/>
    <w:rsid w:val="3FFF8B36"/>
    <w:rsid w:val="40013E0E"/>
    <w:rsid w:val="400751BA"/>
    <w:rsid w:val="4007FF65"/>
    <w:rsid w:val="4015ACDF"/>
    <w:rsid w:val="401DDE7F"/>
    <w:rsid w:val="401DF452"/>
    <w:rsid w:val="402668C3"/>
    <w:rsid w:val="4029A2D8"/>
    <w:rsid w:val="402CB124"/>
    <w:rsid w:val="4031BD76"/>
    <w:rsid w:val="4034E4E3"/>
    <w:rsid w:val="403793EE"/>
    <w:rsid w:val="40428ACB"/>
    <w:rsid w:val="404BC58F"/>
    <w:rsid w:val="404D506C"/>
    <w:rsid w:val="404D9B50"/>
    <w:rsid w:val="404DE664"/>
    <w:rsid w:val="40515318"/>
    <w:rsid w:val="40521EA5"/>
    <w:rsid w:val="4052D17E"/>
    <w:rsid w:val="405989CC"/>
    <w:rsid w:val="4059DD79"/>
    <w:rsid w:val="405A27DD"/>
    <w:rsid w:val="405D4C93"/>
    <w:rsid w:val="40650B37"/>
    <w:rsid w:val="4068EB37"/>
    <w:rsid w:val="406EA1A7"/>
    <w:rsid w:val="40700EB2"/>
    <w:rsid w:val="4078786B"/>
    <w:rsid w:val="407A0717"/>
    <w:rsid w:val="4082A883"/>
    <w:rsid w:val="40864813"/>
    <w:rsid w:val="408E8F6E"/>
    <w:rsid w:val="4090777F"/>
    <w:rsid w:val="40953442"/>
    <w:rsid w:val="40966690"/>
    <w:rsid w:val="40972BA9"/>
    <w:rsid w:val="409A67FF"/>
    <w:rsid w:val="409C5BB3"/>
    <w:rsid w:val="409DF0E9"/>
    <w:rsid w:val="409E5015"/>
    <w:rsid w:val="409E89DC"/>
    <w:rsid w:val="40A47625"/>
    <w:rsid w:val="40AB340C"/>
    <w:rsid w:val="40B3455F"/>
    <w:rsid w:val="40C41F0B"/>
    <w:rsid w:val="40C52536"/>
    <w:rsid w:val="40C6237A"/>
    <w:rsid w:val="40C94EB0"/>
    <w:rsid w:val="40CAF344"/>
    <w:rsid w:val="40D1C91E"/>
    <w:rsid w:val="40D382D9"/>
    <w:rsid w:val="40D3B4B0"/>
    <w:rsid w:val="40D3BAB4"/>
    <w:rsid w:val="40D8C5F0"/>
    <w:rsid w:val="40D9B405"/>
    <w:rsid w:val="40D9E8C5"/>
    <w:rsid w:val="40DAB9CA"/>
    <w:rsid w:val="40DC72FB"/>
    <w:rsid w:val="40DE1BEB"/>
    <w:rsid w:val="40F7A5B7"/>
    <w:rsid w:val="40F98D4E"/>
    <w:rsid w:val="40FB801E"/>
    <w:rsid w:val="4102A98A"/>
    <w:rsid w:val="41083D80"/>
    <w:rsid w:val="4116E034"/>
    <w:rsid w:val="411733BF"/>
    <w:rsid w:val="4117EB6E"/>
    <w:rsid w:val="411B469D"/>
    <w:rsid w:val="411D9EFF"/>
    <w:rsid w:val="411FEB60"/>
    <w:rsid w:val="4122F34F"/>
    <w:rsid w:val="4123A971"/>
    <w:rsid w:val="41258C0B"/>
    <w:rsid w:val="4126A995"/>
    <w:rsid w:val="412C4608"/>
    <w:rsid w:val="413018F7"/>
    <w:rsid w:val="4132F5C7"/>
    <w:rsid w:val="4138F012"/>
    <w:rsid w:val="413D0EEE"/>
    <w:rsid w:val="4144DE2B"/>
    <w:rsid w:val="4145B8C0"/>
    <w:rsid w:val="414A768B"/>
    <w:rsid w:val="414EF3B5"/>
    <w:rsid w:val="41572658"/>
    <w:rsid w:val="41586A25"/>
    <w:rsid w:val="41599249"/>
    <w:rsid w:val="415A1547"/>
    <w:rsid w:val="415F891F"/>
    <w:rsid w:val="4162EE00"/>
    <w:rsid w:val="416EE6C7"/>
    <w:rsid w:val="41717B18"/>
    <w:rsid w:val="417C68D6"/>
    <w:rsid w:val="4181E969"/>
    <w:rsid w:val="41837C12"/>
    <w:rsid w:val="4183F759"/>
    <w:rsid w:val="41849DD6"/>
    <w:rsid w:val="41858423"/>
    <w:rsid w:val="418F06F4"/>
    <w:rsid w:val="4197CD75"/>
    <w:rsid w:val="419C1993"/>
    <w:rsid w:val="419E083F"/>
    <w:rsid w:val="419EC9E5"/>
    <w:rsid w:val="41ABF18D"/>
    <w:rsid w:val="41B3EA8F"/>
    <w:rsid w:val="41B71F3C"/>
    <w:rsid w:val="41C467D5"/>
    <w:rsid w:val="41C46941"/>
    <w:rsid w:val="41C49071"/>
    <w:rsid w:val="41C54543"/>
    <w:rsid w:val="41C562B5"/>
    <w:rsid w:val="41CA29FA"/>
    <w:rsid w:val="41D34ECA"/>
    <w:rsid w:val="41D39D96"/>
    <w:rsid w:val="41E4F070"/>
    <w:rsid w:val="41E913DB"/>
    <w:rsid w:val="41EE0E38"/>
    <w:rsid w:val="41F88607"/>
    <w:rsid w:val="41F93ABC"/>
    <w:rsid w:val="41F9B69D"/>
    <w:rsid w:val="42008C04"/>
    <w:rsid w:val="420AED57"/>
    <w:rsid w:val="421677A9"/>
    <w:rsid w:val="4216B524"/>
    <w:rsid w:val="421765BA"/>
    <w:rsid w:val="421DD74D"/>
    <w:rsid w:val="422940DF"/>
    <w:rsid w:val="422BE87D"/>
    <w:rsid w:val="422F6055"/>
    <w:rsid w:val="4231CAB0"/>
    <w:rsid w:val="423427DC"/>
    <w:rsid w:val="4234BCE5"/>
    <w:rsid w:val="42360524"/>
    <w:rsid w:val="42382170"/>
    <w:rsid w:val="42470E2A"/>
    <w:rsid w:val="424F8768"/>
    <w:rsid w:val="42536D5C"/>
    <w:rsid w:val="4259439C"/>
    <w:rsid w:val="42598FE5"/>
    <w:rsid w:val="42599EC0"/>
    <w:rsid w:val="4261A980"/>
    <w:rsid w:val="4268A392"/>
    <w:rsid w:val="426A6F50"/>
    <w:rsid w:val="426A76A0"/>
    <w:rsid w:val="426CA5EF"/>
    <w:rsid w:val="4270D6F8"/>
    <w:rsid w:val="4271AE70"/>
    <w:rsid w:val="42731C57"/>
    <w:rsid w:val="427ADE39"/>
    <w:rsid w:val="42871BC0"/>
    <w:rsid w:val="428B0B09"/>
    <w:rsid w:val="428B240E"/>
    <w:rsid w:val="42932FDB"/>
    <w:rsid w:val="42952CD3"/>
    <w:rsid w:val="4298C2F3"/>
    <w:rsid w:val="429A638A"/>
    <w:rsid w:val="42A0F4D4"/>
    <w:rsid w:val="42A1FA97"/>
    <w:rsid w:val="42A50DE2"/>
    <w:rsid w:val="42A6E418"/>
    <w:rsid w:val="42A6FB3E"/>
    <w:rsid w:val="42AF0B1A"/>
    <w:rsid w:val="42B1A2E0"/>
    <w:rsid w:val="42BA58B3"/>
    <w:rsid w:val="42C37C68"/>
    <w:rsid w:val="42CE2C73"/>
    <w:rsid w:val="42D047AB"/>
    <w:rsid w:val="42D38003"/>
    <w:rsid w:val="42E0CF0E"/>
    <w:rsid w:val="42E3747E"/>
    <w:rsid w:val="42E3E2E6"/>
    <w:rsid w:val="42E485F1"/>
    <w:rsid w:val="42E4D5CD"/>
    <w:rsid w:val="42EFBCA7"/>
    <w:rsid w:val="42F4594E"/>
    <w:rsid w:val="4307F7F3"/>
    <w:rsid w:val="4311E296"/>
    <w:rsid w:val="4313F3E0"/>
    <w:rsid w:val="43191798"/>
    <w:rsid w:val="431919FB"/>
    <w:rsid w:val="43194AA5"/>
    <w:rsid w:val="431A7271"/>
    <w:rsid w:val="431E4E20"/>
    <w:rsid w:val="43245874"/>
    <w:rsid w:val="43290EAE"/>
    <w:rsid w:val="432E7250"/>
    <w:rsid w:val="432F4AE1"/>
    <w:rsid w:val="4334C3EA"/>
    <w:rsid w:val="4340FA33"/>
    <w:rsid w:val="434913AC"/>
    <w:rsid w:val="434DC8A0"/>
    <w:rsid w:val="43500A39"/>
    <w:rsid w:val="4358464A"/>
    <w:rsid w:val="435D84B0"/>
    <w:rsid w:val="435E133E"/>
    <w:rsid w:val="436F3EBA"/>
    <w:rsid w:val="43706E47"/>
    <w:rsid w:val="4373D6E8"/>
    <w:rsid w:val="437D1528"/>
    <w:rsid w:val="4385EC51"/>
    <w:rsid w:val="438A0982"/>
    <w:rsid w:val="439B3102"/>
    <w:rsid w:val="439BBB1F"/>
    <w:rsid w:val="439C6093"/>
    <w:rsid w:val="43A12588"/>
    <w:rsid w:val="43A39A36"/>
    <w:rsid w:val="43A7CA1A"/>
    <w:rsid w:val="43A84EB9"/>
    <w:rsid w:val="43AB2D2B"/>
    <w:rsid w:val="43AE9DDF"/>
    <w:rsid w:val="43AF523C"/>
    <w:rsid w:val="43B0C6DA"/>
    <w:rsid w:val="43B8DF15"/>
    <w:rsid w:val="43CBECA1"/>
    <w:rsid w:val="43CCC735"/>
    <w:rsid w:val="43D2AA00"/>
    <w:rsid w:val="43D2BACB"/>
    <w:rsid w:val="43D62F0C"/>
    <w:rsid w:val="43E5E7F5"/>
    <w:rsid w:val="43E86710"/>
    <w:rsid w:val="43F4066A"/>
    <w:rsid w:val="43F50911"/>
    <w:rsid w:val="43F987E3"/>
    <w:rsid w:val="43FB0331"/>
    <w:rsid w:val="43FEF029"/>
    <w:rsid w:val="4408289E"/>
    <w:rsid w:val="440A5CE6"/>
    <w:rsid w:val="440A6067"/>
    <w:rsid w:val="44105054"/>
    <w:rsid w:val="44107499"/>
    <w:rsid w:val="4414F746"/>
    <w:rsid w:val="44150404"/>
    <w:rsid w:val="441C6313"/>
    <w:rsid w:val="441E5715"/>
    <w:rsid w:val="441E823E"/>
    <w:rsid w:val="44202822"/>
    <w:rsid w:val="44228285"/>
    <w:rsid w:val="44239526"/>
    <w:rsid w:val="44355BB9"/>
    <w:rsid w:val="443D9A6A"/>
    <w:rsid w:val="4444B300"/>
    <w:rsid w:val="4446B4A8"/>
    <w:rsid w:val="4449D13F"/>
    <w:rsid w:val="44501103"/>
    <w:rsid w:val="44509ED5"/>
    <w:rsid w:val="44562FFF"/>
    <w:rsid w:val="44627AB7"/>
    <w:rsid w:val="446764E1"/>
    <w:rsid w:val="4469D955"/>
    <w:rsid w:val="4476BD96"/>
    <w:rsid w:val="4478864C"/>
    <w:rsid w:val="447F5DCE"/>
    <w:rsid w:val="4483D3FB"/>
    <w:rsid w:val="448992B3"/>
    <w:rsid w:val="448B330A"/>
    <w:rsid w:val="449603C9"/>
    <w:rsid w:val="449A6FFA"/>
    <w:rsid w:val="449AD75E"/>
    <w:rsid w:val="44A8A1EE"/>
    <w:rsid w:val="44AAB3EF"/>
    <w:rsid w:val="44AB089E"/>
    <w:rsid w:val="44AB94E1"/>
    <w:rsid w:val="44AED40A"/>
    <w:rsid w:val="44BC2D93"/>
    <w:rsid w:val="44BEACC8"/>
    <w:rsid w:val="44C2C082"/>
    <w:rsid w:val="44C3FE08"/>
    <w:rsid w:val="44CBAB1F"/>
    <w:rsid w:val="44D0692D"/>
    <w:rsid w:val="44D13E6D"/>
    <w:rsid w:val="44D4A588"/>
    <w:rsid w:val="44D574A6"/>
    <w:rsid w:val="44DFF34B"/>
    <w:rsid w:val="44E045E1"/>
    <w:rsid w:val="44E0CF84"/>
    <w:rsid w:val="44E7CFF8"/>
    <w:rsid w:val="44EAB9FF"/>
    <w:rsid w:val="44F49C3B"/>
    <w:rsid w:val="44FA2A74"/>
    <w:rsid w:val="44FA8C41"/>
    <w:rsid w:val="4501422C"/>
    <w:rsid w:val="45045072"/>
    <w:rsid w:val="4504CD66"/>
    <w:rsid w:val="450697A5"/>
    <w:rsid w:val="450DBF40"/>
    <w:rsid w:val="4511D1C8"/>
    <w:rsid w:val="45121F63"/>
    <w:rsid w:val="451DF8C3"/>
    <w:rsid w:val="451FAE72"/>
    <w:rsid w:val="4523E23A"/>
    <w:rsid w:val="4529707F"/>
    <w:rsid w:val="452F7C71"/>
    <w:rsid w:val="4535DB2D"/>
    <w:rsid w:val="453C5263"/>
    <w:rsid w:val="453D5598"/>
    <w:rsid w:val="453F4B2D"/>
    <w:rsid w:val="4540E7AB"/>
    <w:rsid w:val="45536F0F"/>
    <w:rsid w:val="455E888F"/>
    <w:rsid w:val="455EDADA"/>
    <w:rsid w:val="45639E07"/>
    <w:rsid w:val="45663E8C"/>
    <w:rsid w:val="456BC986"/>
    <w:rsid w:val="456CA343"/>
    <w:rsid w:val="4574923F"/>
    <w:rsid w:val="457A1067"/>
    <w:rsid w:val="458372B1"/>
    <w:rsid w:val="45843FF4"/>
    <w:rsid w:val="458605C9"/>
    <w:rsid w:val="459BCB19"/>
    <w:rsid w:val="459C4006"/>
    <w:rsid w:val="45A31C81"/>
    <w:rsid w:val="45A50AF6"/>
    <w:rsid w:val="45AB5F0A"/>
    <w:rsid w:val="45ABB700"/>
    <w:rsid w:val="45AD2FE1"/>
    <w:rsid w:val="45AE16C3"/>
    <w:rsid w:val="45B58438"/>
    <w:rsid w:val="45B939AF"/>
    <w:rsid w:val="45C0B62B"/>
    <w:rsid w:val="45C20CF5"/>
    <w:rsid w:val="45C51AE8"/>
    <w:rsid w:val="45C6EE4E"/>
    <w:rsid w:val="45C7B323"/>
    <w:rsid w:val="45CE0F98"/>
    <w:rsid w:val="45D20BE3"/>
    <w:rsid w:val="45D74D35"/>
    <w:rsid w:val="45E43672"/>
    <w:rsid w:val="45E63E97"/>
    <w:rsid w:val="45E6C74E"/>
    <w:rsid w:val="45E7149F"/>
    <w:rsid w:val="45E826E0"/>
    <w:rsid w:val="45E98D01"/>
    <w:rsid w:val="45EAFA21"/>
    <w:rsid w:val="45EDB61C"/>
    <w:rsid w:val="45EE0229"/>
    <w:rsid w:val="45F22845"/>
    <w:rsid w:val="45F991EF"/>
    <w:rsid w:val="45FB0A83"/>
    <w:rsid w:val="46013DB2"/>
    <w:rsid w:val="4601F920"/>
    <w:rsid w:val="4604BE98"/>
    <w:rsid w:val="46071230"/>
    <w:rsid w:val="460A9395"/>
    <w:rsid w:val="460ADCCF"/>
    <w:rsid w:val="460B6979"/>
    <w:rsid w:val="4611C43E"/>
    <w:rsid w:val="461CDE44"/>
    <w:rsid w:val="461F56D5"/>
    <w:rsid w:val="461FBD59"/>
    <w:rsid w:val="462525ED"/>
    <w:rsid w:val="46255081"/>
    <w:rsid w:val="4635D806"/>
    <w:rsid w:val="46377CEB"/>
    <w:rsid w:val="463B218D"/>
    <w:rsid w:val="463CFE82"/>
    <w:rsid w:val="4641A560"/>
    <w:rsid w:val="4643E201"/>
    <w:rsid w:val="46551530"/>
    <w:rsid w:val="465994E2"/>
    <w:rsid w:val="4664704D"/>
    <w:rsid w:val="466E8020"/>
    <w:rsid w:val="4670197C"/>
    <w:rsid w:val="46762256"/>
    <w:rsid w:val="46844864"/>
    <w:rsid w:val="468A363B"/>
    <w:rsid w:val="468DFD44"/>
    <w:rsid w:val="4692BEDF"/>
    <w:rsid w:val="469FF648"/>
    <w:rsid w:val="46A86843"/>
    <w:rsid w:val="46B04728"/>
    <w:rsid w:val="46BA3B04"/>
    <w:rsid w:val="46C5B414"/>
    <w:rsid w:val="46C83E8A"/>
    <w:rsid w:val="46CA6406"/>
    <w:rsid w:val="46D026D5"/>
    <w:rsid w:val="46D04007"/>
    <w:rsid w:val="46D1F1D6"/>
    <w:rsid w:val="46DC087A"/>
    <w:rsid w:val="46DCE542"/>
    <w:rsid w:val="46DFB8F4"/>
    <w:rsid w:val="46E18C7A"/>
    <w:rsid w:val="46E8746F"/>
    <w:rsid w:val="46E89F1D"/>
    <w:rsid w:val="46F2366B"/>
    <w:rsid w:val="46FCD402"/>
    <w:rsid w:val="4704E9D3"/>
    <w:rsid w:val="470B51ED"/>
    <w:rsid w:val="470F22E8"/>
    <w:rsid w:val="47112034"/>
    <w:rsid w:val="4714C569"/>
    <w:rsid w:val="4718A394"/>
    <w:rsid w:val="4724EA40"/>
    <w:rsid w:val="4725D777"/>
    <w:rsid w:val="4727159F"/>
    <w:rsid w:val="4727B972"/>
    <w:rsid w:val="472B6221"/>
    <w:rsid w:val="472CE01E"/>
    <w:rsid w:val="472E1F9B"/>
    <w:rsid w:val="4736EA1B"/>
    <w:rsid w:val="473D8BE2"/>
    <w:rsid w:val="473F4733"/>
    <w:rsid w:val="4740AFAD"/>
    <w:rsid w:val="47412D4E"/>
    <w:rsid w:val="474209EF"/>
    <w:rsid w:val="4750F73C"/>
    <w:rsid w:val="475278DC"/>
    <w:rsid w:val="475CB52B"/>
    <w:rsid w:val="47606B89"/>
    <w:rsid w:val="4761B735"/>
    <w:rsid w:val="476B28D6"/>
    <w:rsid w:val="476B3DE8"/>
    <w:rsid w:val="476C72BF"/>
    <w:rsid w:val="4771FD8E"/>
    <w:rsid w:val="47731479"/>
    <w:rsid w:val="47731FB4"/>
    <w:rsid w:val="47733474"/>
    <w:rsid w:val="477B4571"/>
    <w:rsid w:val="47828E43"/>
    <w:rsid w:val="47861CA5"/>
    <w:rsid w:val="478931DB"/>
    <w:rsid w:val="47897965"/>
    <w:rsid w:val="4789A27E"/>
    <w:rsid w:val="478B0A28"/>
    <w:rsid w:val="478E6901"/>
    <w:rsid w:val="4793A985"/>
    <w:rsid w:val="47960B89"/>
    <w:rsid w:val="4797A1EE"/>
    <w:rsid w:val="4797E063"/>
    <w:rsid w:val="47981A10"/>
    <w:rsid w:val="47994567"/>
    <w:rsid w:val="479A88F3"/>
    <w:rsid w:val="479BCF6C"/>
    <w:rsid w:val="479D20BF"/>
    <w:rsid w:val="479D663D"/>
    <w:rsid w:val="47A61660"/>
    <w:rsid w:val="47A8459C"/>
    <w:rsid w:val="47AE61FD"/>
    <w:rsid w:val="47AE6420"/>
    <w:rsid w:val="47B255D7"/>
    <w:rsid w:val="47B8072B"/>
    <w:rsid w:val="47B88148"/>
    <w:rsid w:val="47B933A4"/>
    <w:rsid w:val="47B9F18B"/>
    <w:rsid w:val="47BA30D0"/>
    <w:rsid w:val="47BD4572"/>
    <w:rsid w:val="47BEFCC0"/>
    <w:rsid w:val="47C54E8B"/>
    <w:rsid w:val="47C643EB"/>
    <w:rsid w:val="47C7D001"/>
    <w:rsid w:val="47CE97B3"/>
    <w:rsid w:val="47DA9CCA"/>
    <w:rsid w:val="47DE7BAB"/>
    <w:rsid w:val="47E06AA6"/>
    <w:rsid w:val="47E352FC"/>
    <w:rsid w:val="47EF84AD"/>
    <w:rsid w:val="47F3CA4D"/>
    <w:rsid w:val="47F96D51"/>
    <w:rsid w:val="47FA3A5F"/>
    <w:rsid w:val="4801E508"/>
    <w:rsid w:val="48118097"/>
    <w:rsid w:val="48177774"/>
    <w:rsid w:val="481BABB2"/>
    <w:rsid w:val="481D27AA"/>
    <w:rsid w:val="48251EA1"/>
    <w:rsid w:val="4825A850"/>
    <w:rsid w:val="4828B971"/>
    <w:rsid w:val="482953E3"/>
    <w:rsid w:val="482CA410"/>
    <w:rsid w:val="482CADB8"/>
    <w:rsid w:val="48310370"/>
    <w:rsid w:val="48330F8A"/>
    <w:rsid w:val="48386E39"/>
    <w:rsid w:val="483A2054"/>
    <w:rsid w:val="483A6168"/>
    <w:rsid w:val="483E850C"/>
    <w:rsid w:val="483FA8DD"/>
    <w:rsid w:val="484450D5"/>
    <w:rsid w:val="4849BBE9"/>
    <w:rsid w:val="484A1568"/>
    <w:rsid w:val="484F95D5"/>
    <w:rsid w:val="484FA182"/>
    <w:rsid w:val="4852D5E4"/>
    <w:rsid w:val="4856BF01"/>
    <w:rsid w:val="4856D47A"/>
    <w:rsid w:val="485C2D5D"/>
    <w:rsid w:val="485E13D7"/>
    <w:rsid w:val="486617D0"/>
    <w:rsid w:val="4872FFE4"/>
    <w:rsid w:val="487476A0"/>
    <w:rsid w:val="487A502D"/>
    <w:rsid w:val="487E9EFA"/>
    <w:rsid w:val="4881FCB0"/>
    <w:rsid w:val="488A4CB2"/>
    <w:rsid w:val="488DB07B"/>
    <w:rsid w:val="48944A2B"/>
    <w:rsid w:val="489A86B9"/>
    <w:rsid w:val="489C2D1C"/>
    <w:rsid w:val="48A67054"/>
    <w:rsid w:val="48A735C6"/>
    <w:rsid w:val="48A7E90C"/>
    <w:rsid w:val="48AC0E9B"/>
    <w:rsid w:val="48AD358F"/>
    <w:rsid w:val="48ADC1DD"/>
    <w:rsid w:val="48AECD77"/>
    <w:rsid w:val="48B2C4F4"/>
    <w:rsid w:val="48B32DAC"/>
    <w:rsid w:val="48BDDE87"/>
    <w:rsid w:val="48C000EE"/>
    <w:rsid w:val="48C00391"/>
    <w:rsid w:val="48C0A02C"/>
    <w:rsid w:val="48C432D5"/>
    <w:rsid w:val="48CBC99E"/>
    <w:rsid w:val="48DABAB7"/>
    <w:rsid w:val="48E23352"/>
    <w:rsid w:val="48E57FC8"/>
    <w:rsid w:val="48ECE620"/>
    <w:rsid w:val="48F16995"/>
    <w:rsid w:val="48F60A9B"/>
    <w:rsid w:val="48F78433"/>
    <w:rsid w:val="48FB2033"/>
    <w:rsid w:val="48FC8B05"/>
    <w:rsid w:val="49010A2A"/>
    <w:rsid w:val="490BED46"/>
    <w:rsid w:val="4910D717"/>
    <w:rsid w:val="4912BF56"/>
    <w:rsid w:val="49196754"/>
    <w:rsid w:val="491A9347"/>
    <w:rsid w:val="491BEC8C"/>
    <w:rsid w:val="491ED574"/>
    <w:rsid w:val="491F38BB"/>
    <w:rsid w:val="4927A865"/>
    <w:rsid w:val="4928F7BA"/>
    <w:rsid w:val="492CB397"/>
    <w:rsid w:val="492D68A0"/>
    <w:rsid w:val="4930CE54"/>
    <w:rsid w:val="493397D7"/>
    <w:rsid w:val="493F5148"/>
    <w:rsid w:val="4940E74D"/>
    <w:rsid w:val="49422CFE"/>
    <w:rsid w:val="4942D2B1"/>
    <w:rsid w:val="49437A9B"/>
    <w:rsid w:val="4946166F"/>
    <w:rsid w:val="494EB7BB"/>
    <w:rsid w:val="49501C53"/>
    <w:rsid w:val="4950BD12"/>
    <w:rsid w:val="4950E697"/>
    <w:rsid w:val="4952AE22"/>
    <w:rsid w:val="495BC297"/>
    <w:rsid w:val="495EF13E"/>
    <w:rsid w:val="4963C7FB"/>
    <w:rsid w:val="4966FCE1"/>
    <w:rsid w:val="496C02E4"/>
    <w:rsid w:val="496E4FA7"/>
    <w:rsid w:val="4973AE55"/>
    <w:rsid w:val="49751993"/>
    <w:rsid w:val="497614A9"/>
    <w:rsid w:val="49775E0C"/>
    <w:rsid w:val="4978BEF8"/>
    <w:rsid w:val="49796038"/>
    <w:rsid w:val="4979B25B"/>
    <w:rsid w:val="497E6B96"/>
    <w:rsid w:val="497E902F"/>
    <w:rsid w:val="497F7D21"/>
    <w:rsid w:val="498072CC"/>
    <w:rsid w:val="4984F8F9"/>
    <w:rsid w:val="498AA6B9"/>
    <w:rsid w:val="498CDDE2"/>
    <w:rsid w:val="498F03D7"/>
    <w:rsid w:val="498FC536"/>
    <w:rsid w:val="4999583F"/>
    <w:rsid w:val="499BC8A8"/>
    <w:rsid w:val="499BE64E"/>
    <w:rsid w:val="49A15FDB"/>
    <w:rsid w:val="49AB6938"/>
    <w:rsid w:val="49AE23A7"/>
    <w:rsid w:val="49AF9557"/>
    <w:rsid w:val="49B3053C"/>
    <w:rsid w:val="49B5575F"/>
    <w:rsid w:val="49B7620C"/>
    <w:rsid w:val="49B7F120"/>
    <w:rsid w:val="49BD8B8B"/>
    <w:rsid w:val="49C601CF"/>
    <w:rsid w:val="49C61DAA"/>
    <w:rsid w:val="49CCCCEA"/>
    <w:rsid w:val="49D351E9"/>
    <w:rsid w:val="49D7A6AC"/>
    <w:rsid w:val="49D91FC2"/>
    <w:rsid w:val="49DAA6A6"/>
    <w:rsid w:val="49E35F58"/>
    <w:rsid w:val="49E94C4A"/>
    <w:rsid w:val="49EB7D00"/>
    <w:rsid w:val="49EE096C"/>
    <w:rsid w:val="49EFA6F0"/>
    <w:rsid w:val="49F004C7"/>
    <w:rsid w:val="49F16CFC"/>
    <w:rsid w:val="49F33391"/>
    <w:rsid w:val="49F395B1"/>
    <w:rsid w:val="49F7A8FF"/>
    <w:rsid w:val="4A01DF1C"/>
    <w:rsid w:val="4A03995D"/>
    <w:rsid w:val="4A048425"/>
    <w:rsid w:val="4A1003DA"/>
    <w:rsid w:val="4A1AABCB"/>
    <w:rsid w:val="4A239D82"/>
    <w:rsid w:val="4A258192"/>
    <w:rsid w:val="4A259043"/>
    <w:rsid w:val="4A2A732E"/>
    <w:rsid w:val="4A2B5763"/>
    <w:rsid w:val="4A303EE6"/>
    <w:rsid w:val="4A392E99"/>
    <w:rsid w:val="4A3AFBA0"/>
    <w:rsid w:val="4A3F12E8"/>
    <w:rsid w:val="4A43BE0A"/>
    <w:rsid w:val="4A444EFC"/>
    <w:rsid w:val="4A444FA3"/>
    <w:rsid w:val="4A478A08"/>
    <w:rsid w:val="4A47A788"/>
    <w:rsid w:val="4A4D8DBF"/>
    <w:rsid w:val="4A4F5CD0"/>
    <w:rsid w:val="4A549DFA"/>
    <w:rsid w:val="4A562285"/>
    <w:rsid w:val="4A580957"/>
    <w:rsid w:val="4A5DDBF7"/>
    <w:rsid w:val="4A60F453"/>
    <w:rsid w:val="4A649430"/>
    <w:rsid w:val="4A66170E"/>
    <w:rsid w:val="4A67FC64"/>
    <w:rsid w:val="4A68CD03"/>
    <w:rsid w:val="4A69E141"/>
    <w:rsid w:val="4A6AE41A"/>
    <w:rsid w:val="4A6DB411"/>
    <w:rsid w:val="4A726C18"/>
    <w:rsid w:val="4A75B47F"/>
    <w:rsid w:val="4A778BBE"/>
    <w:rsid w:val="4A78C4B7"/>
    <w:rsid w:val="4A7E5C80"/>
    <w:rsid w:val="4A80493B"/>
    <w:rsid w:val="4A890785"/>
    <w:rsid w:val="4A8DA4C5"/>
    <w:rsid w:val="4A9064F3"/>
    <w:rsid w:val="4A9D8443"/>
    <w:rsid w:val="4A9DAC6C"/>
    <w:rsid w:val="4ABE1150"/>
    <w:rsid w:val="4AC41BFA"/>
    <w:rsid w:val="4AC71DE8"/>
    <w:rsid w:val="4ACA737B"/>
    <w:rsid w:val="4AD106B1"/>
    <w:rsid w:val="4AD1C4AA"/>
    <w:rsid w:val="4AD5F23D"/>
    <w:rsid w:val="4AD878EB"/>
    <w:rsid w:val="4AE50DBA"/>
    <w:rsid w:val="4AED3032"/>
    <w:rsid w:val="4AF8DB80"/>
    <w:rsid w:val="4AFF3E1C"/>
    <w:rsid w:val="4AFF8F01"/>
    <w:rsid w:val="4B0B01E8"/>
    <w:rsid w:val="4B117E69"/>
    <w:rsid w:val="4B1361E2"/>
    <w:rsid w:val="4B141F4E"/>
    <w:rsid w:val="4B15D374"/>
    <w:rsid w:val="4B1C39DA"/>
    <w:rsid w:val="4B20E093"/>
    <w:rsid w:val="4B246639"/>
    <w:rsid w:val="4B265968"/>
    <w:rsid w:val="4B269671"/>
    <w:rsid w:val="4B48193A"/>
    <w:rsid w:val="4B4B82F2"/>
    <w:rsid w:val="4B4CA8E8"/>
    <w:rsid w:val="4B5135ED"/>
    <w:rsid w:val="4B599BA0"/>
    <w:rsid w:val="4B5AF148"/>
    <w:rsid w:val="4B5C9B2A"/>
    <w:rsid w:val="4B60807A"/>
    <w:rsid w:val="4B62EFD2"/>
    <w:rsid w:val="4B64F791"/>
    <w:rsid w:val="4B6F363B"/>
    <w:rsid w:val="4B770829"/>
    <w:rsid w:val="4B856B00"/>
    <w:rsid w:val="4B8BAE31"/>
    <w:rsid w:val="4B8BC3B7"/>
    <w:rsid w:val="4B9246AC"/>
    <w:rsid w:val="4B930BBA"/>
    <w:rsid w:val="4B9366F8"/>
    <w:rsid w:val="4B99137C"/>
    <w:rsid w:val="4BA29A12"/>
    <w:rsid w:val="4BA7707B"/>
    <w:rsid w:val="4BAA894A"/>
    <w:rsid w:val="4BB4D3E5"/>
    <w:rsid w:val="4BC17541"/>
    <w:rsid w:val="4BC3F0E0"/>
    <w:rsid w:val="4BC58A09"/>
    <w:rsid w:val="4BC9BB5A"/>
    <w:rsid w:val="4BCF9C18"/>
    <w:rsid w:val="4BD31D57"/>
    <w:rsid w:val="4BDAE81F"/>
    <w:rsid w:val="4BE6C485"/>
    <w:rsid w:val="4BE6F730"/>
    <w:rsid w:val="4BF2AA7B"/>
    <w:rsid w:val="4BF52448"/>
    <w:rsid w:val="4BFA233F"/>
    <w:rsid w:val="4BFB57AC"/>
    <w:rsid w:val="4BFE6820"/>
    <w:rsid w:val="4C01ED8E"/>
    <w:rsid w:val="4C050C9F"/>
    <w:rsid w:val="4C085FDC"/>
    <w:rsid w:val="4C0A649A"/>
    <w:rsid w:val="4C0BA84E"/>
    <w:rsid w:val="4C0F2DBA"/>
    <w:rsid w:val="4C1142A2"/>
    <w:rsid w:val="4C19C680"/>
    <w:rsid w:val="4C2386ED"/>
    <w:rsid w:val="4C2871AF"/>
    <w:rsid w:val="4C29243C"/>
    <w:rsid w:val="4C3D6E11"/>
    <w:rsid w:val="4C44EB4A"/>
    <w:rsid w:val="4C4743D8"/>
    <w:rsid w:val="4C51D84F"/>
    <w:rsid w:val="4C556B36"/>
    <w:rsid w:val="4C58261C"/>
    <w:rsid w:val="4C591BF8"/>
    <w:rsid w:val="4C59A3C3"/>
    <w:rsid w:val="4C6960DC"/>
    <w:rsid w:val="4C69E840"/>
    <w:rsid w:val="4C6A0866"/>
    <w:rsid w:val="4C6C2F2C"/>
    <w:rsid w:val="4C6C3364"/>
    <w:rsid w:val="4C6FC740"/>
    <w:rsid w:val="4C709729"/>
    <w:rsid w:val="4C7474E6"/>
    <w:rsid w:val="4C74DDDF"/>
    <w:rsid w:val="4C82FE43"/>
    <w:rsid w:val="4C8A1B14"/>
    <w:rsid w:val="4C8E17DD"/>
    <w:rsid w:val="4C914131"/>
    <w:rsid w:val="4C9E1334"/>
    <w:rsid w:val="4C9F5742"/>
    <w:rsid w:val="4CA46C25"/>
    <w:rsid w:val="4CA9E645"/>
    <w:rsid w:val="4CB8292F"/>
    <w:rsid w:val="4CC1386B"/>
    <w:rsid w:val="4CC3ABF1"/>
    <w:rsid w:val="4CC63120"/>
    <w:rsid w:val="4CC6454B"/>
    <w:rsid w:val="4CC7B22E"/>
    <w:rsid w:val="4CCC1EE6"/>
    <w:rsid w:val="4CD032B6"/>
    <w:rsid w:val="4CD16885"/>
    <w:rsid w:val="4CD5BFCE"/>
    <w:rsid w:val="4CDAD964"/>
    <w:rsid w:val="4CDAFF02"/>
    <w:rsid w:val="4CE0EEDA"/>
    <w:rsid w:val="4CE72F83"/>
    <w:rsid w:val="4CEBE3D2"/>
    <w:rsid w:val="4CED442F"/>
    <w:rsid w:val="4CED7DA5"/>
    <w:rsid w:val="4CEF59AC"/>
    <w:rsid w:val="4CF243EB"/>
    <w:rsid w:val="4CF811A8"/>
    <w:rsid w:val="4CFB0635"/>
    <w:rsid w:val="4D01CF14"/>
    <w:rsid w:val="4D0B041F"/>
    <w:rsid w:val="4D1BE3D5"/>
    <w:rsid w:val="4D29087E"/>
    <w:rsid w:val="4D383594"/>
    <w:rsid w:val="4D3850F0"/>
    <w:rsid w:val="4D3980D7"/>
    <w:rsid w:val="4D3989F9"/>
    <w:rsid w:val="4D399EF0"/>
    <w:rsid w:val="4D3B3B20"/>
    <w:rsid w:val="4D3C6A1F"/>
    <w:rsid w:val="4D3C73BA"/>
    <w:rsid w:val="4D3D9FEB"/>
    <w:rsid w:val="4D409E33"/>
    <w:rsid w:val="4D44FB8A"/>
    <w:rsid w:val="4D4C93D8"/>
    <w:rsid w:val="4D5352B6"/>
    <w:rsid w:val="4D5353A3"/>
    <w:rsid w:val="4D547344"/>
    <w:rsid w:val="4D606E9C"/>
    <w:rsid w:val="4D660B85"/>
    <w:rsid w:val="4D663243"/>
    <w:rsid w:val="4D68220F"/>
    <w:rsid w:val="4D6D3BD5"/>
    <w:rsid w:val="4D6F73B7"/>
    <w:rsid w:val="4D70A92C"/>
    <w:rsid w:val="4D711319"/>
    <w:rsid w:val="4D764289"/>
    <w:rsid w:val="4D8618B6"/>
    <w:rsid w:val="4D87B6CD"/>
    <w:rsid w:val="4D892880"/>
    <w:rsid w:val="4D9A8155"/>
    <w:rsid w:val="4D9FE4BC"/>
    <w:rsid w:val="4DA30DD1"/>
    <w:rsid w:val="4DA41128"/>
    <w:rsid w:val="4DB3AE91"/>
    <w:rsid w:val="4DBE2B5B"/>
    <w:rsid w:val="4DBE72FC"/>
    <w:rsid w:val="4DBE8AA0"/>
    <w:rsid w:val="4DC2C634"/>
    <w:rsid w:val="4DCB3BC0"/>
    <w:rsid w:val="4DCD275E"/>
    <w:rsid w:val="4DD4D893"/>
    <w:rsid w:val="4DEA8AD6"/>
    <w:rsid w:val="4DEAAD05"/>
    <w:rsid w:val="4DEB6585"/>
    <w:rsid w:val="4DECEA43"/>
    <w:rsid w:val="4DF5304E"/>
    <w:rsid w:val="4DF65BB3"/>
    <w:rsid w:val="4DF6BDCD"/>
    <w:rsid w:val="4DFC37A6"/>
    <w:rsid w:val="4E086571"/>
    <w:rsid w:val="4E12EECD"/>
    <w:rsid w:val="4E141111"/>
    <w:rsid w:val="4E1A1FBD"/>
    <w:rsid w:val="4E1E20A0"/>
    <w:rsid w:val="4E21435E"/>
    <w:rsid w:val="4E229BFB"/>
    <w:rsid w:val="4E22E6FA"/>
    <w:rsid w:val="4E2FBAB4"/>
    <w:rsid w:val="4E33373C"/>
    <w:rsid w:val="4E337AC3"/>
    <w:rsid w:val="4E351903"/>
    <w:rsid w:val="4E3744E3"/>
    <w:rsid w:val="4E390128"/>
    <w:rsid w:val="4E3ED76E"/>
    <w:rsid w:val="4E44487B"/>
    <w:rsid w:val="4E45E742"/>
    <w:rsid w:val="4E4F75BF"/>
    <w:rsid w:val="4E52CF8E"/>
    <w:rsid w:val="4E5B6CE3"/>
    <w:rsid w:val="4E62DDFD"/>
    <w:rsid w:val="4E6648E4"/>
    <w:rsid w:val="4E670D97"/>
    <w:rsid w:val="4E6CD605"/>
    <w:rsid w:val="4E783530"/>
    <w:rsid w:val="4E7B6344"/>
    <w:rsid w:val="4E7E6768"/>
    <w:rsid w:val="4E7FBF54"/>
    <w:rsid w:val="4E81CD66"/>
    <w:rsid w:val="4E81EF25"/>
    <w:rsid w:val="4E85D2EF"/>
    <w:rsid w:val="4E8716F0"/>
    <w:rsid w:val="4E98A0A5"/>
    <w:rsid w:val="4E9B2E73"/>
    <w:rsid w:val="4EA1C440"/>
    <w:rsid w:val="4EA30AD1"/>
    <w:rsid w:val="4EA48241"/>
    <w:rsid w:val="4EA89E60"/>
    <w:rsid w:val="4EAE4D19"/>
    <w:rsid w:val="4EC15AF4"/>
    <w:rsid w:val="4EC90EE6"/>
    <w:rsid w:val="4ECF083D"/>
    <w:rsid w:val="4EDBA34E"/>
    <w:rsid w:val="4EDCB5A3"/>
    <w:rsid w:val="4EDEF26F"/>
    <w:rsid w:val="4EE166CF"/>
    <w:rsid w:val="4EE43A8C"/>
    <w:rsid w:val="4EEEAC74"/>
    <w:rsid w:val="4EEEACDB"/>
    <w:rsid w:val="4EEF838C"/>
    <w:rsid w:val="4EF1262B"/>
    <w:rsid w:val="4EF2A57D"/>
    <w:rsid w:val="4EF8463A"/>
    <w:rsid w:val="4EFB68DF"/>
    <w:rsid w:val="4EFB93E6"/>
    <w:rsid w:val="4F0EBE06"/>
    <w:rsid w:val="4F18377D"/>
    <w:rsid w:val="4F1CC30B"/>
    <w:rsid w:val="4F2A6D3D"/>
    <w:rsid w:val="4F2D331D"/>
    <w:rsid w:val="4F382B62"/>
    <w:rsid w:val="4F38CC3D"/>
    <w:rsid w:val="4F41E6DA"/>
    <w:rsid w:val="4F454DDA"/>
    <w:rsid w:val="4F4724FB"/>
    <w:rsid w:val="4F52B855"/>
    <w:rsid w:val="4F52FF3A"/>
    <w:rsid w:val="4F54040C"/>
    <w:rsid w:val="4F564C2A"/>
    <w:rsid w:val="4F61BF95"/>
    <w:rsid w:val="4F652282"/>
    <w:rsid w:val="4F66F5DF"/>
    <w:rsid w:val="4F6B34B3"/>
    <w:rsid w:val="4F6DE5EA"/>
    <w:rsid w:val="4F744FB7"/>
    <w:rsid w:val="4F75D373"/>
    <w:rsid w:val="4F79FA60"/>
    <w:rsid w:val="4F7CD24E"/>
    <w:rsid w:val="4F7DC7BF"/>
    <w:rsid w:val="4F7F8E43"/>
    <w:rsid w:val="4F810194"/>
    <w:rsid w:val="4F874B87"/>
    <w:rsid w:val="4F89F78F"/>
    <w:rsid w:val="4F8E780D"/>
    <w:rsid w:val="4FABE888"/>
    <w:rsid w:val="4FAE05BD"/>
    <w:rsid w:val="4FAFA2B9"/>
    <w:rsid w:val="4FB1BC07"/>
    <w:rsid w:val="4FB23273"/>
    <w:rsid w:val="4FBD84F6"/>
    <w:rsid w:val="4FBE4B4B"/>
    <w:rsid w:val="4FBF79DB"/>
    <w:rsid w:val="4FC3D5D1"/>
    <w:rsid w:val="4FCE293A"/>
    <w:rsid w:val="4FD0ACFB"/>
    <w:rsid w:val="4FD29E74"/>
    <w:rsid w:val="4FD80C02"/>
    <w:rsid w:val="4FD9A6AE"/>
    <w:rsid w:val="4FDB7343"/>
    <w:rsid w:val="4FE08E23"/>
    <w:rsid w:val="4FE0C8FE"/>
    <w:rsid w:val="4FE0C911"/>
    <w:rsid w:val="4FE4F666"/>
    <w:rsid w:val="4FE7DA6F"/>
    <w:rsid w:val="4FEE1831"/>
    <w:rsid w:val="4FF39074"/>
    <w:rsid w:val="4FF9EA26"/>
    <w:rsid w:val="4FFC3EF3"/>
    <w:rsid w:val="4FFCBA64"/>
    <w:rsid w:val="50005E2D"/>
    <w:rsid w:val="5004A051"/>
    <w:rsid w:val="50060056"/>
    <w:rsid w:val="5008950E"/>
    <w:rsid w:val="5009E674"/>
    <w:rsid w:val="5009E77B"/>
    <w:rsid w:val="50143EBC"/>
    <w:rsid w:val="502A3525"/>
    <w:rsid w:val="502DF19F"/>
    <w:rsid w:val="5038B541"/>
    <w:rsid w:val="50418526"/>
    <w:rsid w:val="5045D265"/>
    <w:rsid w:val="504B5B2E"/>
    <w:rsid w:val="5051443E"/>
    <w:rsid w:val="505174D3"/>
    <w:rsid w:val="50547164"/>
    <w:rsid w:val="5054D9E3"/>
    <w:rsid w:val="5057126B"/>
    <w:rsid w:val="505E0EEB"/>
    <w:rsid w:val="5063F475"/>
    <w:rsid w:val="5065C83D"/>
    <w:rsid w:val="50669542"/>
    <w:rsid w:val="506E9964"/>
    <w:rsid w:val="506ED09D"/>
    <w:rsid w:val="506F509E"/>
    <w:rsid w:val="507365F5"/>
    <w:rsid w:val="5075F91A"/>
    <w:rsid w:val="508278E2"/>
    <w:rsid w:val="508CE0A9"/>
    <w:rsid w:val="5090E51A"/>
    <w:rsid w:val="509787E7"/>
    <w:rsid w:val="5099C7B4"/>
    <w:rsid w:val="509B91DE"/>
    <w:rsid w:val="509ED883"/>
    <w:rsid w:val="509F8E77"/>
    <w:rsid w:val="50A094E0"/>
    <w:rsid w:val="50A0D7D2"/>
    <w:rsid w:val="50A23659"/>
    <w:rsid w:val="50A5E8C8"/>
    <w:rsid w:val="50ABCEC9"/>
    <w:rsid w:val="50B4C3E0"/>
    <w:rsid w:val="50B5EC1A"/>
    <w:rsid w:val="50B79FD9"/>
    <w:rsid w:val="50BB6CC9"/>
    <w:rsid w:val="50BED81E"/>
    <w:rsid w:val="50BF9D1C"/>
    <w:rsid w:val="50C1E33D"/>
    <w:rsid w:val="50C23C75"/>
    <w:rsid w:val="50D2F179"/>
    <w:rsid w:val="50D880A4"/>
    <w:rsid w:val="50D95071"/>
    <w:rsid w:val="50DCE3E1"/>
    <w:rsid w:val="50DD6575"/>
    <w:rsid w:val="50E4E338"/>
    <w:rsid w:val="50E53DCC"/>
    <w:rsid w:val="50E68B2E"/>
    <w:rsid w:val="50EA530F"/>
    <w:rsid w:val="50EDFAA8"/>
    <w:rsid w:val="50EFB677"/>
    <w:rsid w:val="50F7A86F"/>
    <w:rsid w:val="50F99287"/>
    <w:rsid w:val="50FD3D0A"/>
    <w:rsid w:val="50FD9A39"/>
    <w:rsid w:val="5107A939"/>
    <w:rsid w:val="51085043"/>
    <w:rsid w:val="5113F072"/>
    <w:rsid w:val="51176F3D"/>
    <w:rsid w:val="51202B54"/>
    <w:rsid w:val="512255FB"/>
    <w:rsid w:val="5129B10C"/>
    <w:rsid w:val="512F1564"/>
    <w:rsid w:val="51302412"/>
    <w:rsid w:val="5130E3DD"/>
    <w:rsid w:val="51355551"/>
    <w:rsid w:val="5135991A"/>
    <w:rsid w:val="513BB58C"/>
    <w:rsid w:val="513D8AB8"/>
    <w:rsid w:val="513FEE79"/>
    <w:rsid w:val="51413257"/>
    <w:rsid w:val="5142F980"/>
    <w:rsid w:val="5143F415"/>
    <w:rsid w:val="51478532"/>
    <w:rsid w:val="5148657D"/>
    <w:rsid w:val="514AFC66"/>
    <w:rsid w:val="514B4BB0"/>
    <w:rsid w:val="514CA43A"/>
    <w:rsid w:val="51530BC8"/>
    <w:rsid w:val="515986F6"/>
    <w:rsid w:val="51631771"/>
    <w:rsid w:val="51653DAB"/>
    <w:rsid w:val="51690C65"/>
    <w:rsid w:val="517241C4"/>
    <w:rsid w:val="5174460E"/>
    <w:rsid w:val="5174B012"/>
    <w:rsid w:val="51787BFB"/>
    <w:rsid w:val="517BF80A"/>
    <w:rsid w:val="517D083D"/>
    <w:rsid w:val="517D5D21"/>
    <w:rsid w:val="51841D72"/>
    <w:rsid w:val="51883D8E"/>
    <w:rsid w:val="519080A6"/>
    <w:rsid w:val="51928C01"/>
    <w:rsid w:val="519B26C6"/>
    <w:rsid w:val="519BC81D"/>
    <w:rsid w:val="519F7090"/>
    <w:rsid w:val="519FA32F"/>
    <w:rsid w:val="51A2DBE1"/>
    <w:rsid w:val="51A4853E"/>
    <w:rsid w:val="51A66735"/>
    <w:rsid w:val="51A6D7A9"/>
    <w:rsid w:val="51B12C45"/>
    <w:rsid w:val="51BB1BA8"/>
    <w:rsid w:val="51D29974"/>
    <w:rsid w:val="51DA8CC2"/>
    <w:rsid w:val="51DB726A"/>
    <w:rsid w:val="51DD9FB0"/>
    <w:rsid w:val="51DFE031"/>
    <w:rsid w:val="51E5C08D"/>
    <w:rsid w:val="51E75AE6"/>
    <w:rsid w:val="51E9F4A5"/>
    <w:rsid w:val="51F095E4"/>
    <w:rsid w:val="51F4DF56"/>
    <w:rsid w:val="51FB8F44"/>
    <w:rsid w:val="5208F758"/>
    <w:rsid w:val="520905F4"/>
    <w:rsid w:val="52145990"/>
    <w:rsid w:val="5214B29A"/>
    <w:rsid w:val="5221DCBA"/>
    <w:rsid w:val="522905D9"/>
    <w:rsid w:val="52306FA8"/>
    <w:rsid w:val="5230A9FB"/>
    <w:rsid w:val="5232BB20"/>
    <w:rsid w:val="523374E6"/>
    <w:rsid w:val="523543D3"/>
    <w:rsid w:val="5236A92E"/>
    <w:rsid w:val="52402D0A"/>
    <w:rsid w:val="524285EC"/>
    <w:rsid w:val="5243C696"/>
    <w:rsid w:val="52481317"/>
    <w:rsid w:val="524BB6BE"/>
    <w:rsid w:val="5251E828"/>
    <w:rsid w:val="525388D2"/>
    <w:rsid w:val="525A5068"/>
    <w:rsid w:val="525B87F2"/>
    <w:rsid w:val="52651D81"/>
    <w:rsid w:val="526D3C4A"/>
    <w:rsid w:val="5271E84B"/>
    <w:rsid w:val="5275848B"/>
    <w:rsid w:val="527882D7"/>
    <w:rsid w:val="527A5B52"/>
    <w:rsid w:val="527ABC22"/>
    <w:rsid w:val="527DF549"/>
    <w:rsid w:val="527F23F9"/>
    <w:rsid w:val="5283B808"/>
    <w:rsid w:val="528CAFDD"/>
    <w:rsid w:val="528E4D65"/>
    <w:rsid w:val="52A338DE"/>
    <w:rsid w:val="52A379B2"/>
    <w:rsid w:val="52A566CC"/>
    <w:rsid w:val="52B6DD78"/>
    <w:rsid w:val="52BBB8C2"/>
    <w:rsid w:val="52BD7CA8"/>
    <w:rsid w:val="52C7B53F"/>
    <w:rsid w:val="52D24C6C"/>
    <w:rsid w:val="52D2F0CB"/>
    <w:rsid w:val="52D5A3D3"/>
    <w:rsid w:val="52D67431"/>
    <w:rsid w:val="52D99AF8"/>
    <w:rsid w:val="52E2DCA7"/>
    <w:rsid w:val="52E51CC6"/>
    <w:rsid w:val="52FA7981"/>
    <w:rsid w:val="52FAD34A"/>
    <w:rsid w:val="5300EBF9"/>
    <w:rsid w:val="5301FC6C"/>
    <w:rsid w:val="53047C34"/>
    <w:rsid w:val="5308183C"/>
    <w:rsid w:val="5308DC0F"/>
    <w:rsid w:val="5314101E"/>
    <w:rsid w:val="53173776"/>
    <w:rsid w:val="5317D964"/>
    <w:rsid w:val="531A033D"/>
    <w:rsid w:val="531DEBAC"/>
    <w:rsid w:val="532BFCB8"/>
    <w:rsid w:val="5331D837"/>
    <w:rsid w:val="533528E8"/>
    <w:rsid w:val="533D012E"/>
    <w:rsid w:val="5346CAE8"/>
    <w:rsid w:val="534E10FB"/>
    <w:rsid w:val="534EDDDB"/>
    <w:rsid w:val="534F1939"/>
    <w:rsid w:val="5351123E"/>
    <w:rsid w:val="535131D7"/>
    <w:rsid w:val="5352B82D"/>
    <w:rsid w:val="53548A96"/>
    <w:rsid w:val="535BE00C"/>
    <w:rsid w:val="535E0533"/>
    <w:rsid w:val="535F4A1C"/>
    <w:rsid w:val="535FEFD2"/>
    <w:rsid w:val="5360A52C"/>
    <w:rsid w:val="5360E6E6"/>
    <w:rsid w:val="53678AB0"/>
    <w:rsid w:val="536D9A2E"/>
    <w:rsid w:val="5374A4E9"/>
    <w:rsid w:val="537DE3B1"/>
    <w:rsid w:val="537F089E"/>
    <w:rsid w:val="5384281C"/>
    <w:rsid w:val="538A0BB5"/>
    <w:rsid w:val="538C0DDD"/>
    <w:rsid w:val="53987BB1"/>
    <w:rsid w:val="5399B45B"/>
    <w:rsid w:val="53A84669"/>
    <w:rsid w:val="53A9CD4D"/>
    <w:rsid w:val="53AC57EC"/>
    <w:rsid w:val="53AF23C9"/>
    <w:rsid w:val="53B627FB"/>
    <w:rsid w:val="53B81DA7"/>
    <w:rsid w:val="53BECE7F"/>
    <w:rsid w:val="53BFDBCF"/>
    <w:rsid w:val="53C355FF"/>
    <w:rsid w:val="53C731B2"/>
    <w:rsid w:val="53C8472D"/>
    <w:rsid w:val="53CE81C0"/>
    <w:rsid w:val="53D0FB26"/>
    <w:rsid w:val="53DA92D9"/>
    <w:rsid w:val="53DD581D"/>
    <w:rsid w:val="53E33506"/>
    <w:rsid w:val="53E6B3D9"/>
    <w:rsid w:val="53EE5758"/>
    <w:rsid w:val="53F30305"/>
    <w:rsid w:val="53F42C50"/>
    <w:rsid w:val="53FB93B4"/>
    <w:rsid w:val="54011368"/>
    <w:rsid w:val="54017C58"/>
    <w:rsid w:val="5402BD34"/>
    <w:rsid w:val="5409AA64"/>
    <w:rsid w:val="540C5D96"/>
    <w:rsid w:val="541140C9"/>
    <w:rsid w:val="54123920"/>
    <w:rsid w:val="54160957"/>
    <w:rsid w:val="541A1B8E"/>
    <w:rsid w:val="541A479E"/>
    <w:rsid w:val="5424BC3F"/>
    <w:rsid w:val="542E93B1"/>
    <w:rsid w:val="54309423"/>
    <w:rsid w:val="5431DE87"/>
    <w:rsid w:val="5433EFE7"/>
    <w:rsid w:val="5437A3A0"/>
    <w:rsid w:val="543A9ABD"/>
    <w:rsid w:val="5445D899"/>
    <w:rsid w:val="5445DA79"/>
    <w:rsid w:val="54512424"/>
    <w:rsid w:val="545325ED"/>
    <w:rsid w:val="5457E8A3"/>
    <w:rsid w:val="545D203E"/>
    <w:rsid w:val="546E2A74"/>
    <w:rsid w:val="5471B0CC"/>
    <w:rsid w:val="547671D5"/>
    <w:rsid w:val="54777418"/>
    <w:rsid w:val="547A0950"/>
    <w:rsid w:val="547A4E98"/>
    <w:rsid w:val="547BBB4E"/>
    <w:rsid w:val="547C3A0B"/>
    <w:rsid w:val="5480F771"/>
    <w:rsid w:val="5484A791"/>
    <w:rsid w:val="5486ABE0"/>
    <w:rsid w:val="5488041C"/>
    <w:rsid w:val="5489E147"/>
    <w:rsid w:val="549094A0"/>
    <w:rsid w:val="54990B6B"/>
    <w:rsid w:val="549D273A"/>
    <w:rsid w:val="549DE8CF"/>
    <w:rsid w:val="549FD803"/>
    <w:rsid w:val="54A50338"/>
    <w:rsid w:val="54A5BEFB"/>
    <w:rsid w:val="54A72934"/>
    <w:rsid w:val="54B0354A"/>
    <w:rsid w:val="54B11CED"/>
    <w:rsid w:val="54C49607"/>
    <w:rsid w:val="54C9D220"/>
    <w:rsid w:val="54CFBEE1"/>
    <w:rsid w:val="54D1C54F"/>
    <w:rsid w:val="54DE9201"/>
    <w:rsid w:val="54DFDE84"/>
    <w:rsid w:val="54E06624"/>
    <w:rsid w:val="54E3D0CD"/>
    <w:rsid w:val="54E50E51"/>
    <w:rsid w:val="54E70621"/>
    <w:rsid w:val="54EB8342"/>
    <w:rsid w:val="54EBB768"/>
    <w:rsid w:val="54F2EA2D"/>
    <w:rsid w:val="54F2F9BD"/>
    <w:rsid w:val="54F75F64"/>
    <w:rsid w:val="54F7CFDC"/>
    <w:rsid w:val="54FDE099"/>
    <w:rsid w:val="54FF4AD6"/>
    <w:rsid w:val="5508C9C6"/>
    <w:rsid w:val="550EF889"/>
    <w:rsid w:val="550FD92D"/>
    <w:rsid w:val="55120C85"/>
    <w:rsid w:val="551794E5"/>
    <w:rsid w:val="551CE076"/>
    <w:rsid w:val="551D3A42"/>
    <w:rsid w:val="552096B0"/>
    <w:rsid w:val="5522312C"/>
    <w:rsid w:val="552287FC"/>
    <w:rsid w:val="55292E71"/>
    <w:rsid w:val="552B939D"/>
    <w:rsid w:val="5531D71B"/>
    <w:rsid w:val="5532573F"/>
    <w:rsid w:val="55366E2D"/>
    <w:rsid w:val="55367878"/>
    <w:rsid w:val="553E1AE1"/>
    <w:rsid w:val="553FB5C9"/>
    <w:rsid w:val="55421E3B"/>
    <w:rsid w:val="5545EAA2"/>
    <w:rsid w:val="5552E88E"/>
    <w:rsid w:val="5553A353"/>
    <w:rsid w:val="55590878"/>
    <w:rsid w:val="555A6B6F"/>
    <w:rsid w:val="555C5CA0"/>
    <w:rsid w:val="55637EC2"/>
    <w:rsid w:val="55645BB0"/>
    <w:rsid w:val="55657F16"/>
    <w:rsid w:val="556957E4"/>
    <w:rsid w:val="556AB209"/>
    <w:rsid w:val="556E41F9"/>
    <w:rsid w:val="556E7835"/>
    <w:rsid w:val="5570B799"/>
    <w:rsid w:val="557246C0"/>
    <w:rsid w:val="55725865"/>
    <w:rsid w:val="55732F0F"/>
    <w:rsid w:val="55735009"/>
    <w:rsid w:val="557F584E"/>
    <w:rsid w:val="55870064"/>
    <w:rsid w:val="5589D9D6"/>
    <w:rsid w:val="559019D2"/>
    <w:rsid w:val="5595AD6A"/>
    <w:rsid w:val="5597BEDE"/>
    <w:rsid w:val="5597E431"/>
    <w:rsid w:val="55A98F5B"/>
    <w:rsid w:val="55AE96CF"/>
    <w:rsid w:val="55B42491"/>
    <w:rsid w:val="55B62F0A"/>
    <w:rsid w:val="55BD08CA"/>
    <w:rsid w:val="55C41142"/>
    <w:rsid w:val="55CB8233"/>
    <w:rsid w:val="55CB8EB5"/>
    <w:rsid w:val="55CDC7E2"/>
    <w:rsid w:val="55D1F04F"/>
    <w:rsid w:val="55D6A6AA"/>
    <w:rsid w:val="55DB4D82"/>
    <w:rsid w:val="55DB70F4"/>
    <w:rsid w:val="55E0F720"/>
    <w:rsid w:val="55EDF2CD"/>
    <w:rsid w:val="55F12117"/>
    <w:rsid w:val="55F598AD"/>
    <w:rsid w:val="55F5A736"/>
    <w:rsid w:val="55F6D541"/>
    <w:rsid w:val="55FABCEA"/>
    <w:rsid w:val="55FB6E28"/>
    <w:rsid w:val="55FF7A9E"/>
    <w:rsid w:val="56019318"/>
    <w:rsid w:val="5602B81D"/>
    <w:rsid w:val="560E6195"/>
    <w:rsid w:val="561625F8"/>
    <w:rsid w:val="56178E14"/>
    <w:rsid w:val="5634D80A"/>
    <w:rsid w:val="56367F19"/>
    <w:rsid w:val="56373277"/>
    <w:rsid w:val="56385ADD"/>
    <w:rsid w:val="563975FC"/>
    <w:rsid w:val="5640CED4"/>
    <w:rsid w:val="56484114"/>
    <w:rsid w:val="5648C77A"/>
    <w:rsid w:val="564A66A8"/>
    <w:rsid w:val="564DCD6D"/>
    <w:rsid w:val="564DFE4D"/>
    <w:rsid w:val="5650783D"/>
    <w:rsid w:val="56518582"/>
    <w:rsid w:val="5651E973"/>
    <w:rsid w:val="565363B2"/>
    <w:rsid w:val="56580ED3"/>
    <w:rsid w:val="566232DA"/>
    <w:rsid w:val="56669E86"/>
    <w:rsid w:val="566AFB34"/>
    <w:rsid w:val="566FDEAC"/>
    <w:rsid w:val="5672C6B6"/>
    <w:rsid w:val="5676B6FC"/>
    <w:rsid w:val="567F4227"/>
    <w:rsid w:val="56893E98"/>
    <w:rsid w:val="568D7025"/>
    <w:rsid w:val="568E584F"/>
    <w:rsid w:val="56939038"/>
    <w:rsid w:val="56962860"/>
    <w:rsid w:val="56972034"/>
    <w:rsid w:val="569AAAE1"/>
    <w:rsid w:val="569ABF6F"/>
    <w:rsid w:val="569D421B"/>
    <w:rsid w:val="56A24D2D"/>
    <w:rsid w:val="56AA5D87"/>
    <w:rsid w:val="56AB280D"/>
    <w:rsid w:val="56AC05C9"/>
    <w:rsid w:val="56B0A4DA"/>
    <w:rsid w:val="56CE1C56"/>
    <w:rsid w:val="56CEE655"/>
    <w:rsid w:val="56D7996D"/>
    <w:rsid w:val="56D7FBBB"/>
    <w:rsid w:val="56E4F2A7"/>
    <w:rsid w:val="56E5C091"/>
    <w:rsid w:val="56E7A367"/>
    <w:rsid w:val="56E89D32"/>
    <w:rsid w:val="56F1022B"/>
    <w:rsid w:val="56F9C692"/>
    <w:rsid w:val="56FA337E"/>
    <w:rsid w:val="56FC7905"/>
    <w:rsid w:val="57003F21"/>
    <w:rsid w:val="57034AD2"/>
    <w:rsid w:val="5705E2D6"/>
    <w:rsid w:val="57068767"/>
    <w:rsid w:val="5706D316"/>
    <w:rsid w:val="570C4BA7"/>
    <w:rsid w:val="570F6934"/>
    <w:rsid w:val="571227DC"/>
    <w:rsid w:val="571C2710"/>
    <w:rsid w:val="571CF07D"/>
    <w:rsid w:val="57210A4A"/>
    <w:rsid w:val="57239559"/>
    <w:rsid w:val="5723B8D0"/>
    <w:rsid w:val="5723DA74"/>
    <w:rsid w:val="572DEC35"/>
    <w:rsid w:val="57306B5D"/>
    <w:rsid w:val="57307B56"/>
    <w:rsid w:val="573C582F"/>
    <w:rsid w:val="5742C499"/>
    <w:rsid w:val="5746F660"/>
    <w:rsid w:val="5749EC5D"/>
    <w:rsid w:val="5752A26B"/>
    <w:rsid w:val="5755F035"/>
    <w:rsid w:val="575770B8"/>
    <w:rsid w:val="5758D567"/>
    <w:rsid w:val="575C85A6"/>
    <w:rsid w:val="575D20E3"/>
    <w:rsid w:val="576743C8"/>
    <w:rsid w:val="57681380"/>
    <w:rsid w:val="576B8B49"/>
    <w:rsid w:val="576D2CD4"/>
    <w:rsid w:val="577593D8"/>
    <w:rsid w:val="5776C2DC"/>
    <w:rsid w:val="57773C46"/>
    <w:rsid w:val="577755DC"/>
    <w:rsid w:val="577BC671"/>
    <w:rsid w:val="577D8F9B"/>
    <w:rsid w:val="578539FD"/>
    <w:rsid w:val="57855477"/>
    <w:rsid w:val="5790EA8A"/>
    <w:rsid w:val="5793A380"/>
    <w:rsid w:val="5798FDB8"/>
    <w:rsid w:val="57997117"/>
    <w:rsid w:val="57A10964"/>
    <w:rsid w:val="57A143AF"/>
    <w:rsid w:val="57A1FD01"/>
    <w:rsid w:val="57A906B0"/>
    <w:rsid w:val="57AD939C"/>
    <w:rsid w:val="57B9E0FE"/>
    <w:rsid w:val="57C118A0"/>
    <w:rsid w:val="57C306A4"/>
    <w:rsid w:val="57C31990"/>
    <w:rsid w:val="57CB2308"/>
    <w:rsid w:val="57CFF6F0"/>
    <w:rsid w:val="57D14E29"/>
    <w:rsid w:val="57D1B2AC"/>
    <w:rsid w:val="57D5E9AC"/>
    <w:rsid w:val="57D8AD04"/>
    <w:rsid w:val="57DE3771"/>
    <w:rsid w:val="57E4530C"/>
    <w:rsid w:val="57E77007"/>
    <w:rsid w:val="57F657F2"/>
    <w:rsid w:val="57FD284F"/>
    <w:rsid w:val="5800CA75"/>
    <w:rsid w:val="5804F335"/>
    <w:rsid w:val="5809622B"/>
    <w:rsid w:val="580C1E6E"/>
    <w:rsid w:val="58125CB7"/>
    <w:rsid w:val="58188F16"/>
    <w:rsid w:val="581D1E0B"/>
    <w:rsid w:val="581F04D0"/>
    <w:rsid w:val="58233503"/>
    <w:rsid w:val="58236419"/>
    <w:rsid w:val="5823D95D"/>
    <w:rsid w:val="583009D6"/>
    <w:rsid w:val="58311974"/>
    <w:rsid w:val="5833BD16"/>
    <w:rsid w:val="58347589"/>
    <w:rsid w:val="58348BFE"/>
    <w:rsid w:val="5835034B"/>
    <w:rsid w:val="58355FCE"/>
    <w:rsid w:val="58360C70"/>
    <w:rsid w:val="58421E94"/>
    <w:rsid w:val="5848996E"/>
    <w:rsid w:val="584DBC63"/>
    <w:rsid w:val="584FCBC4"/>
    <w:rsid w:val="5850C983"/>
    <w:rsid w:val="5856A9A6"/>
    <w:rsid w:val="585A95F0"/>
    <w:rsid w:val="585BB4DD"/>
    <w:rsid w:val="58608EC0"/>
    <w:rsid w:val="58623D26"/>
    <w:rsid w:val="587215D7"/>
    <w:rsid w:val="587241FF"/>
    <w:rsid w:val="5872914C"/>
    <w:rsid w:val="5873A754"/>
    <w:rsid w:val="58743EAF"/>
    <w:rsid w:val="5876248F"/>
    <w:rsid w:val="58784AAC"/>
    <w:rsid w:val="5878CF06"/>
    <w:rsid w:val="587A4BD4"/>
    <w:rsid w:val="587FF13A"/>
    <w:rsid w:val="588522F3"/>
    <w:rsid w:val="588A4155"/>
    <w:rsid w:val="5892CD33"/>
    <w:rsid w:val="589BDB7F"/>
    <w:rsid w:val="589CBE27"/>
    <w:rsid w:val="589D38D2"/>
    <w:rsid w:val="58A17DE0"/>
    <w:rsid w:val="58A21042"/>
    <w:rsid w:val="58A3A56B"/>
    <w:rsid w:val="58A54414"/>
    <w:rsid w:val="58ACF9F5"/>
    <w:rsid w:val="58C1FF72"/>
    <w:rsid w:val="58C4D4D0"/>
    <w:rsid w:val="58C572D1"/>
    <w:rsid w:val="58C7F0D3"/>
    <w:rsid w:val="58C83AAF"/>
    <w:rsid w:val="58CBEE8D"/>
    <w:rsid w:val="58D05C3E"/>
    <w:rsid w:val="58D38C21"/>
    <w:rsid w:val="58E10509"/>
    <w:rsid w:val="58E34340"/>
    <w:rsid w:val="58E464AA"/>
    <w:rsid w:val="58E4E461"/>
    <w:rsid w:val="58E6B798"/>
    <w:rsid w:val="58E976A3"/>
    <w:rsid w:val="58EBCB94"/>
    <w:rsid w:val="58FB70FF"/>
    <w:rsid w:val="5902A200"/>
    <w:rsid w:val="59048352"/>
    <w:rsid w:val="5905BBDB"/>
    <w:rsid w:val="5908F67A"/>
    <w:rsid w:val="59113E35"/>
    <w:rsid w:val="59158BA0"/>
    <w:rsid w:val="591C4E4B"/>
    <w:rsid w:val="591DA9B6"/>
    <w:rsid w:val="591F96AB"/>
    <w:rsid w:val="5925451D"/>
    <w:rsid w:val="59257CBB"/>
    <w:rsid w:val="59268ABE"/>
    <w:rsid w:val="593D8CFB"/>
    <w:rsid w:val="594092C5"/>
    <w:rsid w:val="594558C6"/>
    <w:rsid w:val="594DE3F1"/>
    <w:rsid w:val="59509E58"/>
    <w:rsid w:val="5953B770"/>
    <w:rsid w:val="5954386D"/>
    <w:rsid w:val="595D63B4"/>
    <w:rsid w:val="5965F78E"/>
    <w:rsid w:val="5967B5D6"/>
    <w:rsid w:val="596B9888"/>
    <w:rsid w:val="5974497C"/>
    <w:rsid w:val="5976FD13"/>
    <w:rsid w:val="5980C897"/>
    <w:rsid w:val="59825159"/>
    <w:rsid w:val="59833879"/>
    <w:rsid w:val="5989B47D"/>
    <w:rsid w:val="598B5AE0"/>
    <w:rsid w:val="598E178D"/>
    <w:rsid w:val="5994A89D"/>
    <w:rsid w:val="5995015F"/>
    <w:rsid w:val="599553DB"/>
    <w:rsid w:val="59965A67"/>
    <w:rsid w:val="5998F3A2"/>
    <w:rsid w:val="599A4C67"/>
    <w:rsid w:val="599A79AE"/>
    <w:rsid w:val="599DC018"/>
    <w:rsid w:val="59A0CCE0"/>
    <w:rsid w:val="59A7B34A"/>
    <w:rsid w:val="59AEB648"/>
    <w:rsid w:val="59AECFF1"/>
    <w:rsid w:val="59C275FD"/>
    <w:rsid w:val="59C79461"/>
    <w:rsid w:val="59C7A9C3"/>
    <w:rsid w:val="59CAC187"/>
    <w:rsid w:val="59CE3182"/>
    <w:rsid w:val="59D4B606"/>
    <w:rsid w:val="59D7A0F8"/>
    <w:rsid w:val="59DFE9BE"/>
    <w:rsid w:val="59E142C5"/>
    <w:rsid w:val="59E35EFE"/>
    <w:rsid w:val="59E63DF3"/>
    <w:rsid w:val="59F6DB2F"/>
    <w:rsid w:val="59F87C4F"/>
    <w:rsid w:val="59FD2C0D"/>
    <w:rsid w:val="5A02C61E"/>
    <w:rsid w:val="5A1084F4"/>
    <w:rsid w:val="5A11D20A"/>
    <w:rsid w:val="5A1C062B"/>
    <w:rsid w:val="5A1FBDDF"/>
    <w:rsid w:val="5A20F637"/>
    <w:rsid w:val="5A2BBBA7"/>
    <w:rsid w:val="5A2C5555"/>
    <w:rsid w:val="5A2D9C83"/>
    <w:rsid w:val="5A2E5CC7"/>
    <w:rsid w:val="5A2F3474"/>
    <w:rsid w:val="5A2FB308"/>
    <w:rsid w:val="5A31ACAC"/>
    <w:rsid w:val="5A35AAD8"/>
    <w:rsid w:val="5A38FBCC"/>
    <w:rsid w:val="5A3B5779"/>
    <w:rsid w:val="5A3EC6B7"/>
    <w:rsid w:val="5A44CE43"/>
    <w:rsid w:val="5A480D56"/>
    <w:rsid w:val="5A4EB227"/>
    <w:rsid w:val="5A5161AC"/>
    <w:rsid w:val="5A5473D2"/>
    <w:rsid w:val="5A560FED"/>
    <w:rsid w:val="5A566929"/>
    <w:rsid w:val="5A5DE698"/>
    <w:rsid w:val="5A5ECB16"/>
    <w:rsid w:val="5A6183E2"/>
    <w:rsid w:val="5A61ED57"/>
    <w:rsid w:val="5A689262"/>
    <w:rsid w:val="5A6EDEFF"/>
    <w:rsid w:val="5A7283B1"/>
    <w:rsid w:val="5A7C09CC"/>
    <w:rsid w:val="5A7EB45A"/>
    <w:rsid w:val="5A80A719"/>
    <w:rsid w:val="5A86A7C2"/>
    <w:rsid w:val="5A933F50"/>
    <w:rsid w:val="5A9A5F24"/>
    <w:rsid w:val="5AA2B1FF"/>
    <w:rsid w:val="5AA2F60C"/>
    <w:rsid w:val="5AA57C64"/>
    <w:rsid w:val="5AA76593"/>
    <w:rsid w:val="5AAECCD2"/>
    <w:rsid w:val="5AB7DDB0"/>
    <w:rsid w:val="5ABF3924"/>
    <w:rsid w:val="5ABF85A0"/>
    <w:rsid w:val="5AC178E1"/>
    <w:rsid w:val="5AC41E10"/>
    <w:rsid w:val="5AC4FBEF"/>
    <w:rsid w:val="5AC6BBB1"/>
    <w:rsid w:val="5ACD61BE"/>
    <w:rsid w:val="5AD584BB"/>
    <w:rsid w:val="5ADB90CB"/>
    <w:rsid w:val="5ADEC0EB"/>
    <w:rsid w:val="5AEECBF3"/>
    <w:rsid w:val="5AF1BC61"/>
    <w:rsid w:val="5AF55B17"/>
    <w:rsid w:val="5AF6C579"/>
    <w:rsid w:val="5AF7E39C"/>
    <w:rsid w:val="5AFDC9B4"/>
    <w:rsid w:val="5B0C2D4C"/>
    <w:rsid w:val="5B15304B"/>
    <w:rsid w:val="5B1D0B8C"/>
    <w:rsid w:val="5B1E485D"/>
    <w:rsid w:val="5B1E54F2"/>
    <w:rsid w:val="5B26D0ED"/>
    <w:rsid w:val="5B27E6D1"/>
    <w:rsid w:val="5B2A9D8F"/>
    <w:rsid w:val="5B307E7E"/>
    <w:rsid w:val="5B30A21C"/>
    <w:rsid w:val="5B341E14"/>
    <w:rsid w:val="5B38FC24"/>
    <w:rsid w:val="5B407167"/>
    <w:rsid w:val="5B4210CC"/>
    <w:rsid w:val="5B487FFB"/>
    <w:rsid w:val="5B4BA88D"/>
    <w:rsid w:val="5B4DC0D8"/>
    <w:rsid w:val="5B4E7ACF"/>
    <w:rsid w:val="5B51DDDD"/>
    <w:rsid w:val="5B522F1D"/>
    <w:rsid w:val="5B52DEEF"/>
    <w:rsid w:val="5B58524E"/>
    <w:rsid w:val="5B5EBCAD"/>
    <w:rsid w:val="5B624B64"/>
    <w:rsid w:val="5B66A981"/>
    <w:rsid w:val="5B689174"/>
    <w:rsid w:val="5B6CE965"/>
    <w:rsid w:val="5B6F7258"/>
    <w:rsid w:val="5B73F03A"/>
    <w:rsid w:val="5B74A1F9"/>
    <w:rsid w:val="5B78383D"/>
    <w:rsid w:val="5B78CD09"/>
    <w:rsid w:val="5B7970EC"/>
    <w:rsid w:val="5B7D0EC5"/>
    <w:rsid w:val="5B7ECF48"/>
    <w:rsid w:val="5B8547F8"/>
    <w:rsid w:val="5B89FAFD"/>
    <w:rsid w:val="5B8A347D"/>
    <w:rsid w:val="5B933457"/>
    <w:rsid w:val="5B96D126"/>
    <w:rsid w:val="5B9993D2"/>
    <w:rsid w:val="5B9A2DB9"/>
    <w:rsid w:val="5B9AD02A"/>
    <w:rsid w:val="5BA7BAC5"/>
    <w:rsid w:val="5BACBFB0"/>
    <w:rsid w:val="5BAD6809"/>
    <w:rsid w:val="5BAEEB59"/>
    <w:rsid w:val="5BB14FFB"/>
    <w:rsid w:val="5BB46ED6"/>
    <w:rsid w:val="5BB61039"/>
    <w:rsid w:val="5BB8622C"/>
    <w:rsid w:val="5BB94AFE"/>
    <w:rsid w:val="5BBC0867"/>
    <w:rsid w:val="5BC2DF62"/>
    <w:rsid w:val="5BC354E9"/>
    <w:rsid w:val="5BCD24E4"/>
    <w:rsid w:val="5BCF3B04"/>
    <w:rsid w:val="5BCFABB5"/>
    <w:rsid w:val="5BD35206"/>
    <w:rsid w:val="5BD5414D"/>
    <w:rsid w:val="5BD74B6C"/>
    <w:rsid w:val="5BD79FCA"/>
    <w:rsid w:val="5BDC3BA4"/>
    <w:rsid w:val="5BDEFAAA"/>
    <w:rsid w:val="5BF2D124"/>
    <w:rsid w:val="5BF4142E"/>
    <w:rsid w:val="5BF4E3BA"/>
    <w:rsid w:val="5BF50103"/>
    <w:rsid w:val="5BF6B61E"/>
    <w:rsid w:val="5BF94EC2"/>
    <w:rsid w:val="5BFF0F3B"/>
    <w:rsid w:val="5C01EB68"/>
    <w:rsid w:val="5C05CDD4"/>
    <w:rsid w:val="5C06F1DB"/>
    <w:rsid w:val="5C0C5C22"/>
    <w:rsid w:val="5C15C6F8"/>
    <w:rsid w:val="5C16D561"/>
    <w:rsid w:val="5C2510AF"/>
    <w:rsid w:val="5C2ADD9C"/>
    <w:rsid w:val="5C3501D3"/>
    <w:rsid w:val="5C3C8366"/>
    <w:rsid w:val="5C4367A4"/>
    <w:rsid w:val="5C43FB67"/>
    <w:rsid w:val="5C4E8540"/>
    <w:rsid w:val="5C4E9B4C"/>
    <w:rsid w:val="5C537DAB"/>
    <w:rsid w:val="5C6844C6"/>
    <w:rsid w:val="5C6DA81F"/>
    <w:rsid w:val="5C6FF165"/>
    <w:rsid w:val="5C7813D5"/>
    <w:rsid w:val="5C827FB0"/>
    <w:rsid w:val="5C845D48"/>
    <w:rsid w:val="5C88E043"/>
    <w:rsid w:val="5C944925"/>
    <w:rsid w:val="5C97C252"/>
    <w:rsid w:val="5CA187C9"/>
    <w:rsid w:val="5CA69A67"/>
    <w:rsid w:val="5CAB71A1"/>
    <w:rsid w:val="5CB3AB14"/>
    <w:rsid w:val="5CB76506"/>
    <w:rsid w:val="5CBB2F2D"/>
    <w:rsid w:val="5CBCB0A9"/>
    <w:rsid w:val="5CC1711B"/>
    <w:rsid w:val="5CCA1B4A"/>
    <w:rsid w:val="5CD0FC77"/>
    <w:rsid w:val="5CD5041A"/>
    <w:rsid w:val="5CDB6D80"/>
    <w:rsid w:val="5CE9A7E5"/>
    <w:rsid w:val="5CEB7401"/>
    <w:rsid w:val="5CEF7F47"/>
    <w:rsid w:val="5CF0AC96"/>
    <w:rsid w:val="5CF205C5"/>
    <w:rsid w:val="5CF39B6B"/>
    <w:rsid w:val="5CF74730"/>
    <w:rsid w:val="5CFE6FBD"/>
    <w:rsid w:val="5CFE9372"/>
    <w:rsid w:val="5CFFC0A3"/>
    <w:rsid w:val="5D028E71"/>
    <w:rsid w:val="5D042DD2"/>
    <w:rsid w:val="5D064EBF"/>
    <w:rsid w:val="5D08E212"/>
    <w:rsid w:val="5D0A1563"/>
    <w:rsid w:val="5D1106F3"/>
    <w:rsid w:val="5D166EF0"/>
    <w:rsid w:val="5D1C6FAE"/>
    <w:rsid w:val="5D1DF934"/>
    <w:rsid w:val="5D1EB511"/>
    <w:rsid w:val="5D28AB89"/>
    <w:rsid w:val="5D2E7F5D"/>
    <w:rsid w:val="5D312D41"/>
    <w:rsid w:val="5D3E2F94"/>
    <w:rsid w:val="5D3ECF9C"/>
    <w:rsid w:val="5D45A53B"/>
    <w:rsid w:val="5D4725E5"/>
    <w:rsid w:val="5D4CFEE0"/>
    <w:rsid w:val="5D52AEC3"/>
    <w:rsid w:val="5D53DB1F"/>
    <w:rsid w:val="5D56C16A"/>
    <w:rsid w:val="5D59068E"/>
    <w:rsid w:val="5D5B9272"/>
    <w:rsid w:val="5D5BEE5C"/>
    <w:rsid w:val="5D5FE328"/>
    <w:rsid w:val="5D6095B0"/>
    <w:rsid w:val="5D64D2E2"/>
    <w:rsid w:val="5D6553A7"/>
    <w:rsid w:val="5D67675E"/>
    <w:rsid w:val="5D7A8409"/>
    <w:rsid w:val="5D81645C"/>
    <w:rsid w:val="5D83276C"/>
    <w:rsid w:val="5D8A2EF4"/>
    <w:rsid w:val="5D8C901A"/>
    <w:rsid w:val="5D8EE254"/>
    <w:rsid w:val="5D92D1FD"/>
    <w:rsid w:val="5D982080"/>
    <w:rsid w:val="5D9ABCA1"/>
    <w:rsid w:val="5DA2B07C"/>
    <w:rsid w:val="5DA850E4"/>
    <w:rsid w:val="5DAA6F42"/>
    <w:rsid w:val="5DADCC29"/>
    <w:rsid w:val="5DB3D3DF"/>
    <w:rsid w:val="5DB7CEB1"/>
    <w:rsid w:val="5DBBF0A2"/>
    <w:rsid w:val="5DCD7523"/>
    <w:rsid w:val="5DD585D0"/>
    <w:rsid w:val="5DD59A7F"/>
    <w:rsid w:val="5DD7C1D0"/>
    <w:rsid w:val="5DD9C656"/>
    <w:rsid w:val="5DDA3CA1"/>
    <w:rsid w:val="5DE2D562"/>
    <w:rsid w:val="5DE2FBA7"/>
    <w:rsid w:val="5DE34366"/>
    <w:rsid w:val="5DE45D02"/>
    <w:rsid w:val="5DEFB8E7"/>
    <w:rsid w:val="5DF1A5FE"/>
    <w:rsid w:val="5DF32E98"/>
    <w:rsid w:val="5DF5EC7B"/>
    <w:rsid w:val="5DFB556D"/>
    <w:rsid w:val="5E04AA41"/>
    <w:rsid w:val="5E0627AE"/>
    <w:rsid w:val="5E0866F9"/>
    <w:rsid w:val="5E0EE70A"/>
    <w:rsid w:val="5E146E08"/>
    <w:rsid w:val="5E175E6C"/>
    <w:rsid w:val="5E1A63AF"/>
    <w:rsid w:val="5E1FB1C8"/>
    <w:rsid w:val="5E24432B"/>
    <w:rsid w:val="5E265B5D"/>
    <w:rsid w:val="5E2A90DE"/>
    <w:rsid w:val="5E2B2145"/>
    <w:rsid w:val="5E2C0637"/>
    <w:rsid w:val="5E2D66A6"/>
    <w:rsid w:val="5E307740"/>
    <w:rsid w:val="5E36477E"/>
    <w:rsid w:val="5E36AE9D"/>
    <w:rsid w:val="5E386754"/>
    <w:rsid w:val="5E38FFAE"/>
    <w:rsid w:val="5E416057"/>
    <w:rsid w:val="5E44CF69"/>
    <w:rsid w:val="5E467273"/>
    <w:rsid w:val="5E483251"/>
    <w:rsid w:val="5E49D9C6"/>
    <w:rsid w:val="5E4A5CC5"/>
    <w:rsid w:val="5E4F7B9F"/>
    <w:rsid w:val="5E51FCD7"/>
    <w:rsid w:val="5E5502FA"/>
    <w:rsid w:val="5E5B4994"/>
    <w:rsid w:val="5E5F1929"/>
    <w:rsid w:val="5E61268E"/>
    <w:rsid w:val="5E65C364"/>
    <w:rsid w:val="5E6D7226"/>
    <w:rsid w:val="5E725878"/>
    <w:rsid w:val="5E73434D"/>
    <w:rsid w:val="5E766F02"/>
    <w:rsid w:val="5E785676"/>
    <w:rsid w:val="5E79D8E0"/>
    <w:rsid w:val="5E8569ED"/>
    <w:rsid w:val="5E8DA49A"/>
    <w:rsid w:val="5E8EA1D3"/>
    <w:rsid w:val="5E992775"/>
    <w:rsid w:val="5E9A796F"/>
    <w:rsid w:val="5E9CFF8A"/>
    <w:rsid w:val="5E9DA88E"/>
    <w:rsid w:val="5EA0A57C"/>
    <w:rsid w:val="5EA0BB8A"/>
    <w:rsid w:val="5EA0D43D"/>
    <w:rsid w:val="5EA45E0D"/>
    <w:rsid w:val="5EA9774B"/>
    <w:rsid w:val="5EB1185F"/>
    <w:rsid w:val="5EB86F57"/>
    <w:rsid w:val="5EBB4BCC"/>
    <w:rsid w:val="5EC3BC5E"/>
    <w:rsid w:val="5EC4B5D7"/>
    <w:rsid w:val="5EC62482"/>
    <w:rsid w:val="5ECCA7A8"/>
    <w:rsid w:val="5ECD14E9"/>
    <w:rsid w:val="5ED6CF9A"/>
    <w:rsid w:val="5ED9DDAB"/>
    <w:rsid w:val="5EDEB4C4"/>
    <w:rsid w:val="5EE237DB"/>
    <w:rsid w:val="5EE845AB"/>
    <w:rsid w:val="5EF1722A"/>
    <w:rsid w:val="5EF4A374"/>
    <w:rsid w:val="5EF4A690"/>
    <w:rsid w:val="5EF76BD3"/>
    <w:rsid w:val="5EF94F0A"/>
    <w:rsid w:val="5EFEC670"/>
    <w:rsid w:val="5F066EEF"/>
    <w:rsid w:val="5F07A145"/>
    <w:rsid w:val="5F0DE6FE"/>
    <w:rsid w:val="5F181999"/>
    <w:rsid w:val="5F19408E"/>
    <w:rsid w:val="5F196313"/>
    <w:rsid w:val="5F20B7BE"/>
    <w:rsid w:val="5F226F1C"/>
    <w:rsid w:val="5F25AA0B"/>
    <w:rsid w:val="5F280E3A"/>
    <w:rsid w:val="5F392106"/>
    <w:rsid w:val="5F3AA030"/>
    <w:rsid w:val="5F4BAF72"/>
    <w:rsid w:val="5F51828C"/>
    <w:rsid w:val="5F55F4C0"/>
    <w:rsid w:val="5F597CCA"/>
    <w:rsid w:val="5F5E69A1"/>
    <w:rsid w:val="5F66FDCA"/>
    <w:rsid w:val="5F6FD327"/>
    <w:rsid w:val="5F763937"/>
    <w:rsid w:val="5F7726F9"/>
    <w:rsid w:val="5F7AFEFB"/>
    <w:rsid w:val="5F81803B"/>
    <w:rsid w:val="5F878986"/>
    <w:rsid w:val="5F8BF97E"/>
    <w:rsid w:val="5F8CCAA5"/>
    <w:rsid w:val="5F9179CA"/>
    <w:rsid w:val="5F97DBF9"/>
    <w:rsid w:val="5F9CD38B"/>
    <w:rsid w:val="5FA46E3E"/>
    <w:rsid w:val="5FA77BDE"/>
    <w:rsid w:val="5FA93736"/>
    <w:rsid w:val="5FAA9990"/>
    <w:rsid w:val="5FAAD34A"/>
    <w:rsid w:val="5FAC6314"/>
    <w:rsid w:val="5FB1EB27"/>
    <w:rsid w:val="5FB33DF7"/>
    <w:rsid w:val="5FB90820"/>
    <w:rsid w:val="5FBAC43E"/>
    <w:rsid w:val="5FC1B86E"/>
    <w:rsid w:val="5FC25116"/>
    <w:rsid w:val="5FC428B3"/>
    <w:rsid w:val="5FC511EC"/>
    <w:rsid w:val="5FCE5F61"/>
    <w:rsid w:val="5FD11A19"/>
    <w:rsid w:val="5FD20FD5"/>
    <w:rsid w:val="5FD3BB3C"/>
    <w:rsid w:val="5FDA23CF"/>
    <w:rsid w:val="5FE5C904"/>
    <w:rsid w:val="5FE86456"/>
    <w:rsid w:val="5FE8B9C8"/>
    <w:rsid w:val="5FEF91DF"/>
    <w:rsid w:val="5FEF9504"/>
    <w:rsid w:val="5FF32F80"/>
    <w:rsid w:val="5FF3EA45"/>
    <w:rsid w:val="6008952A"/>
    <w:rsid w:val="6009CE83"/>
    <w:rsid w:val="601A989E"/>
    <w:rsid w:val="603290E1"/>
    <w:rsid w:val="6035BB3D"/>
    <w:rsid w:val="6037A29D"/>
    <w:rsid w:val="603EE256"/>
    <w:rsid w:val="603FC501"/>
    <w:rsid w:val="604F5887"/>
    <w:rsid w:val="605009E2"/>
    <w:rsid w:val="60507ADB"/>
    <w:rsid w:val="60512D5C"/>
    <w:rsid w:val="60592A02"/>
    <w:rsid w:val="605A3D8B"/>
    <w:rsid w:val="60610AF9"/>
    <w:rsid w:val="60646453"/>
    <w:rsid w:val="6065692B"/>
    <w:rsid w:val="6066E613"/>
    <w:rsid w:val="6067F202"/>
    <w:rsid w:val="606E9BB6"/>
    <w:rsid w:val="607D1DC8"/>
    <w:rsid w:val="607EC32D"/>
    <w:rsid w:val="6081B281"/>
    <w:rsid w:val="608A2408"/>
    <w:rsid w:val="608CE472"/>
    <w:rsid w:val="608E5CB0"/>
    <w:rsid w:val="6090C025"/>
    <w:rsid w:val="6097730D"/>
    <w:rsid w:val="609EE56F"/>
    <w:rsid w:val="60A1884E"/>
    <w:rsid w:val="60A89EDD"/>
    <w:rsid w:val="60A9F688"/>
    <w:rsid w:val="60ABB194"/>
    <w:rsid w:val="60B40071"/>
    <w:rsid w:val="60B48944"/>
    <w:rsid w:val="60B8822F"/>
    <w:rsid w:val="60CF9A0F"/>
    <w:rsid w:val="60CFC251"/>
    <w:rsid w:val="60D179A3"/>
    <w:rsid w:val="60D1C9EF"/>
    <w:rsid w:val="60D85E96"/>
    <w:rsid w:val="60D86C25"/>
    <w:rsid w:val="60DDC3BA"/>
    <w:rsid w:val="60E48831"/>
    <w:rsid w:val="60E693FA"/>
    <w:rsid w:val="60E7ADF5"/>
    <w:rsid w:val="60E9C13D"/>
    <w:rsid w:val="60E9C494"/>
    <w:rsid w:val="60ECBA09"/>
    <w:rsid w:val="60EE3AEB"/>
    <w:rsid w:val="60F6C97A"/>
    <w:rsid w:val="60FB4D8A"/>
    <w:rsid w:val="60FBFFEF"/>
    <w:rsid w:val="61084A69"/>
    <w:rsid w:val="610A74D9"/>
    <w:rsid w:val="6110807C"/>
    <w:rsid w:val="611FAC89"/>
    <w:rsid w:val="61208D01"/>
    <w:rsid w:val="61212428"/>
    <w:rsid w:val="61224623"/>
    <w:rsid w:val="612C8A7A"/>
    <w:rsid w:val="612CE508"/>
    <w:rsid w:val="61379DA9"/>
    <w:rsid w:val="61396951"/>
    <w:rsid w:val="613F10EB"/>
    <w:rsid w:val="6144A849"/>
    <w:rsid w:val="614BB692"/>
    <w:rsid w:val="614CBF89"/>
    <w:rsid w:val="614E5A8B"/>
    <w:rsid w:val="615A6039"/>
    <w:rsid w:val="615C7CB5"/>
    <w:rsid w:val="616048B9"/>
    <w:rsid w:val="6166B2EB"/>
    <w:rsid w:val="616930FE"/>
    <w:rsid w:val="616E065F"/>
    <w:rsid w:val="6178765E"/>
    <w:rsid w:val="61788A1B"/>
    <w:rsid w:val="6184FF09"/>
    <w:rsid w:val="618B4400"/>
    <w:rsid w:val="6194995B"/>
    <w:rsid w:val="619A0D99"/>
    <w:rsid w:val="619F8239"/>
    <w:rsid w:val="61A5A803"/>
    <w:rsid w:val="61A98AB4"/>
    <w:rsid w:val="61AF71F5"/>
    <w:rsid w:val="61B00633"/>
    <w:rsid w:val="61B27830"/>
    <w:rsid w:val="61B5F7CF"/>
    <w:rsid w:val="61BACCC1"/>
    <w:rsid w:val="61BBD675"/>
    <w:rsid w:val="61C59BA3"/>
    <w:rsid w:val="61D57F81"/>
    <w:rsid w:val="61D6CF8B"/>
    <w:rsid w:val="61D74C88"/>
    <w:rsid w:val="61D9BB76"/>
    <w:rsid w:val="61E92A1E"/>
    <w:rsid w:val="61EA4374"/>
    <w:rsid w:val="61EEBEF4"/>
    <w:rsid w:val="61F02AE7"/>
    <w:rsid w:val="61F2046E"/>
    <w:rsid w:val="61F335F3"/>
    <w:rsid w:val="61F3B75E"/>
    <w:rsid w:val="61FB3E6F"/>
    <w:rsid w:val="61FB4F67"/>
    <w:rsid w:val="61FBC614"/>
    <w:rsid w:val="62032E31"/>
    <w:rsid w:val="620AB754"/>
    <w:rsid w:val="621EC7E2"/>
    <w:rsid w:val="622D89C9"/>
    <w:rsid w:val="622E7F87"/>
    <w:rsid w:val="6237F194"/>
    <w:rsid w:val="623D5DFE"/>
    <w:rsid w:val="623DC6F9"/>
    <w:rsid w:val="6241D5CA"/>
    <w:rsid w:val="624F6E14"/>
    <w:rsid w:val="625146F4"/>
    <w:rsid w:val="625189E3"/>
    <w:rsid w:val="6254912D"/>
    <w:rsid w:val="6256580C"/>
    <w:rsid w:val="6258B677"/>
    <w:rsid w:val="625E4A3E"/>
    <w:rsid w:val="626570A9"/>
    <w:rsid w:val="62707E3A"/>
    <w:rsid w:val="62707F80"/>
    <w:rsid w:val="6270C38C"/>
    <w:rsid w:val="627A8E02"/>
    <w:rsid w:val="627CD428"/>
    <w:rsid w:val="6282E8C6"/>
    <w:rsid w:val="62877CCA"/>
    <w:rsid w:val="628989DE"/>
    <w:rsid w:val="6290D708"/>
    <w:rsid w:val="6296DA7A"/>
    <w:rsid w:val="629CB311"/>
    <w:rsid w:val="62A33093"/>
    <w:rsid w:val="62B36CAB"/>
    <w:rsid w:val="62B54B25"/>
    <w:rsid w:val="62BC4AE8"/>
    <w:rsid w:val="62C13934"/>
    <w:rsid w:val="62C198DC"/>
    <w:rsid w:val="62C281F9"/>
    <w:rsid w:val="62C50FD7"/>
    <w:rsid w:val="62CA1F3D"/>
    <w:rsid w:val="62D17820"/>
    <w:rsid w:val="62D379E8"/>
    <w:rsid w:val="62D8428B"/>
    <w:rsid w:val="62DAA7EE"/>
    <w:rsid w:val="62DAFCE1"/>
    <w:rsid w:val="62DFBF98"/>
    <w:rsid w:val="62E13BEE"/>
    <w:rsid w:val="62E49CD5"/>
    <w:rsid w:val="62E5F7D4"/>
    <w:rsid w:val="62EABC99"/>
    <w:rsid w:val="62EDDB15"/>
    <w:rsid w:val="62F235C3"/>
    <w:rsid w:val="62FB8105"/>
    <w:rsid w:val="62FC5403"/>
    <w:rsid w:val="630165A9"/>
    <w:rsid w:val="63020FE5"/>
    <w:rsid w:val="630619D9"/>
    <w:rsid w:val="6312B708"/>
    <w:rsid w:val="6313FF82"/>
    <w:rsid w:val="6314CE18"/>
    <w:rsid w:val="63170B93"/>
    <w:rsid w:val="6317BDE1"/>
    <w:rsid w:val="631A3264"/>
    <w:rsid w:val="6325075F"/>
    <w:rsid w:val="633558C3"/>
    <w:rsid w:val="6338B3BB"/>
    <w:rsid w:val="6339EB27"/>
    <w:rsid w:val="633C3FC5"/>
    <w:rsid w:val="633D836F"/>
    <w:rsid w:val="633DCB42"/>
    <w:rsid w:val="6345C931"/>
    <w:rsid w:val="634B9076"/>
    <w:rsid w:val="63574A5B"/>
    <w:rsid w:val="6358852A"/>
    <w:rsid w:val="635C4739"/>
    <w:rsid w:val="63627318"/>
    <w:rsid w:val="6367FF36"/>
    <w:rsid w:val="636927BA"/>
    <w:rsid w:val="63697B6D"/>
    <w:rsid w:val="636F3285"/>
    <w:rsid w:val="6372C5A3"/>
    <w:rsid w:val="63746FD8"/>
    <w:rsid w:val="6375D7A0"/>
    <w:rsid w:val="63763F9C"/>
    <w:rsid w:val="638004E5"/>
    <w:rsid w:val="6387114C"/>
    <w:rsid w:val="63895BD6"/>
    <w:rsid w:val="638A1885"/>
    <w:rsid w:val="638DD9F8"/>
    <w:rsid w:val="63919DEC"/>
    <w:rsid w:val="6399FC20"/>
    <w:rsid w:val="63A5F1DF"/>
    <w:rsid w:val="63B3F4B2"/>
    <w:rsid w:val="63B6C9A7"/>
    <w:rsid w:val="63BF6AB0"/>
    <w:rsid w:val="63BFDDAC"/>
    <w:rsid w:val="63C6D9A7"/>
    <w:rsid w:val="63CCC6A2"/>
    <w:rsid w:val="63D1277A"/>
    <w:rsid w:val="63D71214"/>
    <w:rsid w:val="63E1C204"/>
    <w:rsid w:val="63E223B3"/>
    <w:rsid w:val="63F19CB0"/>
    <w:rsid w:val="63F399CF"/>
    <w:rsid w:val="63F4EAF3"/>
    <w:rsid w:val="63F51416"/>
    <w:rsid w:val="63F5B9EC"/>
    <w:rsid w:val="63F9012A"/>
    <w:rsid w:val="63F93172"/>
    <w:rsid w:val="63FAFF9B"/>
    <w:rsid w:val="63FC727B"/>
    <w:rsid w:val="63FEEDC5"/>
    <w:rsid w:val="64009B2C"/>
    <w:rsid w:val="6401D109"/>
    <w:rsid w:val="640BA360"/>
    <w:rsid w:val="640DF9DC"/>
    <w:rsid w:val="640F4121"/>
    <w:rsid w:val="64107CB1"/>
    <w:rsid w:val="6412DE11"/>
    <w:rsid w:val="6414FBF3"/>
    <w:rsid w:val="6416E1FD"/>
    <w:rsid w:val="6417412A"/>
    <w:rsid w:val="641AAF44"/>
    <w:rsid w:val="641D0FA2"/>
    <w:rsid w:val="641F4104"/>
    <w:rsid w:val="6420CC9A"/>
    <w:rsid w:val="6438BE0A"/>
    <w:rsid w:val="64468279"/>
    <w:rsid w:val="644919BD"/>
    <w:rsid w:val="644E3C37"/>
    <w:rsid w:val="64592E50"/>
    <w:rsid w:val="645A49F0"/>
    <w:rsid w:val="645B439D"/>
    <w:rsid w:val="645BE869"/>
    <w:rsid w:val="645C0328"/>
    <w:rsid w:val="646416B2"/>
    <w:rsid w:val="64644FA8"/>
    <w:rsid w:val="6465B3B4"/>
    <w:rsid w:val="646F4381"/>
    <w:rsid w:val="6470AF98"/>
    <w:rsid w:val="647A9FB3"/>
    <w:rsid w:val="647C52CD"/>
    <w:rsid w:val="64806AB8"/>
    <w:rsid w:val="6481CD7A"/>
    <w:rsid w:val="648D000E"/>
    <w:rsid w:val="6492239E"/>
    <w:rsid w:val="64A9B103"/>
    <w:rsid w:val="64AC1DDC"/>
    <w:rsid w:val="64AC4875"/>
    <w:rsid w:val="64AC7FCA"/>
    <w:rsid w:val="64AD5AB7"/>
    <w:rsid w:val="64B203BE"/>
    <w:rsid w:val="64B47B1C"/>
    <w:rsid w:val="64B4B9CF"/>
    <w:rsid w:val="64B6AE81"/>
    <w:rsid w:val="64B8A313"/>
    <w:rsid w:val="64BC3777"/>
    <w:rsid w:val="64BFE086"/>
    <w:rsid w:val="64C1B448"/>
    <w:rsid w:val="64D3DA47"/>
    <w:rsid w:val="64D47783"/>
    <w:rsid w:val="64E293F8"/>
    <w:rsid w:val="64E49DAC"/>
    <w:rsid w:val="64E8A2C2"/>
    <w:rsid w:val="64E98F2C"/>
    <w:rsid w:val="64EAD53D"/>
    <w:rsid w:val="64EE52FA"/>
    <w:rsid w:val="64EFE9AF"/>
    <w:rsid w:val="64F1AD5A"/>
    <w:rsid w:val="64F969D8"/>
    <w:rsid w:val="65085440"/>
    <w:rsid w:val="65119FB3"/>
    <w:rsid w:val="65160F2E"/>
    <w:rsid w:val="651C842D"/>
    <w:rsid w:val="6524351B"/>
    <w:rsid w:val="6526134B"/>
    <w:rsid w:val="6529B1DB"/>
    <w:rsid w:val="652DB737"/>
    <w:rsid w:val="65423454"/>
    <w:rsid w:val="654380CA"/>
    <w:rsid w:val="6548F636"/>
    <w:rsid w:val="65499E6F"/>
    <w:rsid w:val="654AB896"/>
    <w:rsid w:val="655D394A"/>
    <w:rsid w:val="655DAA32"/>
    <w:rsid w:val="6566F605"/>
    <w:rsid w:val="656A2E1C"/>
    <w:rsid w:val="65707CD1"/>
    <w:rsid w:val="657535A2"/>
    <w:rsid w:val="6576FC6F"/>
    <w:rsid w:val="65780452"/>
    <w:rsid w:val="6578F2C3"/>
    <w:rsid w:val="657A3A31"/>
    <w:rsid w:val="658D15FA"/>
    <w:rsid w:val="658EB8AD"/>
    <w:rsid w:val="6593C9FD"/>
    <w:rsid w:val="65945294"/>
    <w:rsid w:val="65954163"/>
    <w:rsid w:val="65974BFB"/>
    <w:rsid w:val="6597A5A6"/>
    <w:rsid w:val="65996573"/>
    <w:rsid w:val="659A0A28"/>
    <w:rsid w:val="659B8942"/>
    <w:rsid w:val="659C362E"/>
    <w:rsid w:val="659EFBB0"/>
    <w:rsid w:val="65A00798"/>
    <w:rsid w:val="65A0B4BA"/>
    <w:rsid w:val="65A17D7C"/>
    <w:rsid w:val="65AC609C"/>
    <w:rsid w:val="65AE54D7"/>
    <w:rsid w:val="65B0ADB4"/>
    <w:rsid w:val="65B8BE3C"/>
    <w:rsid w:val="65C1F448"/>
    <w:rsid w:val="65C2BC5F"/>
    <w:rsid w:val="65C40E10"/>
    <w:rsid w:val="65C46C79"/>
    <w:rsid w:val="65C637FD"/>
    <w:rsid w:val="65D5B020"/>
    <w:rsid w:val="65DC4540"/>
    <w:rsid w:val="65E22B58"/>
    <w:rsid w:val="65E25767"/>
    <w:rsid w:val="65E38846"/>
    <w:rsid w:val="65E4CAE6"/>
    <w:rsid w:val="65EF57F9"/>
    <w:rsid w:val="65FE7C97"/>
    <w:rsid w:val="66004999"/>
    <w:rsid w:val="6606AEC3"/>
    <w:rsid w:val="66150C64"/>
    <w:rsid w:val="661C345B"/>
    <w:rsid w:val="661FE711"/>
    <w:rsid w:val="66208DE3"/>
    <w:rsid w:val="66251F28"/>
    <w:rsid w:val="662722BE"/>
    <w:rsid w:val="66294E2E"/>
    <w:rsid w:val="66331958"/>
    <w:rsid w:val="663897A6"/>
    <w:rsid w:val="66511F09"/>
    <w:rsid w:val="665C60F3"/>
    <w:rsid w:val="665D5787"/>
    <w:rsid w:val="6660D0CC"/>
    <w:rsid w:val="66628D5A"/>
    <w:rsid w:val="666735F9"/>
    <w:rsid w:val="666952F5"/>
    <w:rsid w:val="666AEFC0"/>
    <w:rsid w:val="666CCC7C"/>
    <w:rsid w:val="6675D5F0"/>
    <w:rsid w:val="66774C73"/>
    <w:rsid w:val="667815B1"/>
    <w:rsid w:val="6678F703"/>
    <w:rsid w:val="6679C480"/>
    <w:rsid w:val="6681CED7"/>
    <w:rsid w:val="66861F81"/>
    <w:rsid w:val="66887F36"/>
    <w:rsid w:val="668955F7"/>
    <w:rsid w:val="668B4B67"/>
    <w:rsid w:val="6692FEAA"/>
    <w:rsid w:val="66942025"/>
    <w:rsid w:val="66982C20"/>
    <w:rsid w:val="669859B6"/>
    <w:rsid w:val="66988C8A"/>
    <w:rsid w:val="669B3637"/>
    <w:rsid w:val="66A2AA68"/>
    <w:rsid w:val="66A52D58"/>
    <w:rsid w:val="66A5343D"/>
    <w:rsid w:val="66A76460"/>
    <w:rsid w:val="66B0FEEB"/>
    <w:rsid w:val="66B26A1D"/>
    <w:rsid w:val="66B33E28"/>
    <w:rsid w:val="66B452BC"/>
    <w:rsid w:val="66BB79A1"/>
    <w:rsid w:val="66C44178"/>
    <w:rsid w:val="66C4F8B7"/>
    <w:rsid w:val="66CED3E8"/>
    <w:rsid w:val="66CF368E"/>
    <w:rsid w:val="66D0941E"/>
    <w:rsid w:val="66D15026"/>
    <w:rsid w:val="66D5A0D1"/>
    <w:rsid w:val="66DC3B77"/>
    <w:rsid w:val="66E499B8"/>
    <w:rsid w:val="66E630E4"/>
    <w:rsid w:val="66F9088D"/>
    <w:rsid w:val="66F9F8DB"/>
    <w:rsid w:val="66FF21B9"/>
    <w:rsid w:val="67029983"/>
    <w:rsid w:val="67067D88"/>
    <w:rsid w:val="67079E06"/>
    <w:rsid w:val="6708583C"/>
    <w:rsid w:val="670935E0"/>
    <w:rsid w:val="670A9669"/>
    <w:rsid w:val="670C67F6"/>
    <w:rsid w:val="6715AF31"/>
    <w:rsid w:val="6716CF4D"/>
    <w:rsid w:val="671B7103"/>
    <w:rsid w:val="67213DDE"/>
    <w:rsid w:val="672A4940"/>
    <w:rsid w:val="672F5DC0"/>
    <w:rsid w:val="673B5B7D"/>
    <w:rsid w:val="673C42CD"/>
    <w:rsid w:val="673D752C"/>
    <w:rsid w:val="6748423C"/>
    <w:rsid w:val="674AAE5B"/>
    <w:rsid w:val="674CE3E4"/>
    <w:rsid w:val="675037A1"/>
    <w:rsid w:val="67552160"/>
    <w:rsid w:val="67563EF7"/>
    <w:rsid w:val="675C4114"/>
    <w:rsid w:val="6760ABCA"/>
    <w:rsid w:val="676DE22C"/>
    <w:rsid w:val="6770257A"/>
    <w:rsid w:val="6770DD09"/>
    <w:rsid w:val="6779AAA0"/>
    <w:rsid w:val="677A88E2"/>
    <w:rsid w:val="6783566C"/>
    <w:rsid w:val="67841461"/>
    <w:rsid w:val="67887725"/>
    <w:rsid w:val="6793A4E5"/>
    <w:rsid w:val="67A0C7A3"/>
    <w:rsid w:val="67AB102F"/>
    <w:rsid w:val="67B354EA"/>
    <w:rsid w:val="67B4E853"/>
    <w:rsid w:val="67B6C758"/>
    <w:rsid w:val="67B72F32"/>
    <w:rsid w:val="67B8452C"/>
    <w:rsid w:val="67BF4D63"/>
    <w:rsid w:val="67BF8DFB"/>
    <w:rsid w:val="67C70A3E"/>
    <w:rsid w:val="67C7878E"/>
    <w:rsid w:val="67C9C46F"/>
    <w:rsid w:val="67D35416"/>
    <w:rsid w:val="67D5BDE8"/>
    <w:rsid w:val="67D61C62"/>
    <w:rsid w:val="67D85A19"/>
    <w:rsid w:val="67D9D9D2"/>
    <w:rsid w:val="67EEA35D"/>
    <w:rsid w:val="67F77696"/>
    <w:rsid w:val="67F8E13C"/>
    <w:rsid w:val="67FA53E7"/>
    <w:rsid w:val="67FF8475"/>
    <w:rsid w:val="680542AD"/>
    <w:rsid w:val="68081646"/>
    <w:rsid w:val="680FE6BC"/>
    <w:rsid w:val="6812F48C"/>
    <w:rsid w:val="681394B9"/>
    <w:rsid w:val="6817A594"/>
    <w:rsid w:val="681A21F3"/>
    <w:rsid w:val="681FE34E"/>
    <w:rsid w:val="682ABAD2"/>
    <w:rsid w:val="682F9C21"/>
    <w:rsid w:val="68347468"/>
    <w:rsid w:val="683E99C7"/>
    <w:rsid w:val="6845C77B"/>
    <w:rsid w:val="68528AAE"/>
    <w:rsid w:val="685610AB"/>
    <w:rsid w:val="685B321F"/>
    <w:rsid w:val="68662D29"/>
    <w:rsid w:val="686CCE87"/>
    <w:rsid w:val="687019C3"/>
    <w:rsid w:val="687F68A2"/>
    <w:rsid w:val="6881DDBD"/>
    <w:rsid w:val="6882E5FF"/>
    <w:rsid w:val="688E0560"/>
    <w:rsid w:val="68954C6B"/>
    <w:rsid w:val="689675DE"/>
    <w:rsid w:val="68987674"/>
    <w:rsid w:val="689A52DB"/>
    <w:rsid w:val="689E66FE"/>
    <w:rsid w:val="68A0EA30"/>
    <w:rsid w:val="68A3B569"/>
    <w:rsid w:val="68A44014"/>
    <w:rsid w:val="68A53DCC"/>
    <w:rsid w:val="68A97FFC"/>
    <w:rsid w:val="68AB615D"/>
    <w:rsid w:val="68B123ED"/>
    <w:rsid w:val="68B34F17"/>
    <w:rsid w:val="68B68D92"/>
    <w:rsid w:val="68B73CB4"/>
    <w:rsid w:val="68BD0EA8"/>
    <w:rsid w:val="68BEFDE0"/>
    <w:rsid w:val="68C69DE1"/>
    <w:rsid w:val="68C83AD6"/>
    <w:rsid w:val="68CC6287"/>
    <w:rsid w:val="68D46120"/>
    <w:rsid w:val="68D4B262"/>
    <w:rsid w:val="68D8857E"/>
    <w:rsid w:val="68E6ED83"/>
    <w:rsid w:val="68E896BF"/>
    <w:rsid w:val="68EB787B"/>
    <w:rsid w:val="68EC0F8D"/>
    <w:rsid w:val="68EC7BD4"/>
    <w:rsid w:val="68EC9DD3"/>
    <w:rsid w:val="68F0A09F"/>
    <w:rsid w:val="68FCF9D9"/>
    <w:rsid w:val="68FF506C"/>
    <w:rsid w:val="6902DCB9"/>
    <w:rsid w:val="690BEA5E"/>
    <w:rsid w:val="691CC554"/>
    <w:rsid w:val="69357767"/>
    <w:rsid w:val="6938A512"/>
    <w:rsid w:val="69461256"/>
    <w:rsid w:val="6946B965"/>
    <w:rsid w:val="69486068"/>
    <w:rsid w:val="694BD9D2"/>
    <w:rsid w:val="69508DE7"/>
    <w:rsid w:val="695165E3"/>
    <w:rsid w:val="6956143B"/>
    <w:rsid w:val="695A3A6A"/>
    <w:rsid w:val="695B6CD7"/>
    <w:rsid w:val="696D66D4"/>
    <w:rsid w:val="697921B8"/>
    <w:rsid w:val="69861E3A"/>
    <w:rsid w:val="69864580"/>
    <w:rsid w:val="698D78C4"/>
    <w:rsid w:val="69928DD9"/>
    <w:rsid w:val="699508D1"/>
    <w:rsid w:val="69A42D02"/>
    <w:rsid w:val="69A79619"/>
    <w:rsid w:val="69AC2707"/>
    <w:rsid w:val="69AF2834"/>
    <w:rsid w:val="69B136BA"/>
    <w:rsid w:val="69B40E5F"/>
    <w:rsid w:val="69DC0042"/>
    <w:rsid w:val="69E6BF8A"/>
    <w:rsid w:val="69EB2F8F"/>
    <w:rsid w:val="69ECEA8C"/>
    <w:rsid w:val="69EE9D0A"/>
    <w:rsid w:val="69F25460"/>
    <w:rsid w:val="69F7479C"/>
    <w:rsid w:val="69F8AAB1"/>
    <w:rsid w:val="69FE8D69"/>
    <w:rsid w:val="6A0079C7"/>
    <w:rsid w:val="6A028EEB"/>
    <w:rsid w:val="6A033FB0"/>
    <w:rsid w:val="6A092347"/>
    <w:rsid w:val="6A0DC88C"/>
    <w:rsid w:val="6A104C08"/>
    <w:rsid w:val="6A1200B9"/>
    <w:rsid w:val="6A169991"/>
    <w:rsid w:val="6A2118DE"/>
    <w:rsid w:val="6A2263DB"/>
    <w:rsid w:val="6A29D69B"/>
    <w:rsid w:val="6A2B0A59"/>
    <w:rsid w:val="6A2BAA25"/>
    <w:rsid w:val="6A2CD96D"/>
    <w:rsid w:val="6A2EFA3F"/>
    <w:rsid w:val="6A30E40D"/>
    <w:rsid w:val="6A35AFFC"/>
    <w:rsid w:val="6A35EB2E"/>
    <w:rsid w:val="6A3957F1"/>
    <w:rsid w:val="6A3E52D2"/>
    <w:rsid w:val="6A4B6FEE"/>
    <w:rsid w:val="6A5360FB"/>
    <w:rsid w:val="6A556681"/>
    <w:rsid w:val="6A5B96B4"/>
    <w:rsid w:val="6A6258AA"/>
    <w:rsid w:val="6A676A64"/>
    <w:rsid w:val="6A6B03ED"/>
    <w:rsid w:val="6A70E733"/>
    <w:rsid w:val="6A77300A"/>
    <w:rsid w:val="6A7F3785"/>
    <w:rsid w:val="6A7F9CF4"/>
    <w:rsid w:val="6A81BBD1"/>
    <w:rsid w:val="6A844E5E"/>
    <w:rsid w:val="6A848CB4"/>
    <w:rsid w:val="6A858437"/>
    <w:rsid w:val="6A879E7C"/>
    <w:rsid w:val="6A883996"/>
    <w:rsid w:val="6A88FE19"/>
    <w:rsid w:val="6A8A4D53"/>
    <w:rsid w:val="6A8BCB2C"/>
    <w:rsid w:val="6A8F6790"/>
    <w:rsid w:val="6A97E9CD"/>
    <w:rsid w:val="6A983A88"/>
    <w:rsid w:val="6A9A0116"/>
    <w:rsid w:val="6A9B0031"/>
    <w:rsid w:val="6AA36454"/>
    <w:rsid w:val="6AAAFFD2"/>
    <w:rsid w:val="6AABB00E"/>
    <w:rsid w:val="6AAD6E44"/>
    <w:rsid w:val="6AAF014A"/>
    <w:rsid w:val="6ABAC76D"/>
    <w:rsid w:val="6ABD90FE"/>
    <w:rsid w:val="6AC08C5F"/>
    <w:rsid w:val="6AC95F8D"/>
    <w:rsid w:val="6AD93341"/>
    <w:rsid w:val="6ADD9365"/>
    <w:rsid w:val="6AE03C14"/>
    <w:rsid w:val="6AE074F2"/>
    <w:rsid w:val="6AE243FC"/>
    <w:rsid w:val="6AE33285"/>
    <w:rsid w:val="6AE69747"/>
    <w:rsid w:val="6AE69B05"/>
    <w:rsid w:val="6AE9C341"/>
    <w:rsid w:val="6AEDA19C"/>
    <w:rsid w:val="6AEEAFA2"/>
    <w:rsid w:val="6AF7F77B"/>
    <w:rsid w:val="6AF84725"/>
    <w:rsid w:val="6AF8B41D"/>
    <w:rsid w:val="6AFD5901"/>
    <w:rsid w:val="6AFFB6BD"/>
    <w:rsid w:val="6B017456"/>
    <w:rsid w:val="6B06AFA3"/>
    <w:rsid w:val="6B11BC5D"/>
    <w:rsid w:val="6B163402"/>
    <w:rsid w:val="6B22DB2A"/>
    <w:rsid w:val="6B243151"/>
    <w:rsid w:val="6B2438B8"/>
    <w:rsid w:val="6B267275"/>
    <w:rsid w:val="6B2B92B7"/>
    <w:rsid w:val="6B328536"/>
    <w:rsid w:val="6B343FB3"/>
    <w:rsid w:val="6B40021A"/>
    <w:rsid w:val="6B4C749E"/>
    <w:rsid w:val="6B4CE1AE"/>
    <w:rsid w:val="6B4EA288"/>
    <w:rsid w:val="6B51D6E0"/>
    <w:rsid w:val="6B624B09"/>
    <w:rsid w:val="6B63F4D9"/>
    <w:rsid w:val="6B68FE6E"/>
    <w:rsid w:val="6B6A6962"/>
    <w:rsid w:val="6B6B1F20"/>
    <w:rsid w:val="6B6B9D24"/>
    <w:rsid w:val="6B7AD379"/>
    <w:rsid w:val="6B88497E"/>
    <w:rsid w:val="6B8E758D"/>
    <w:rsid w:val="6B969367"/>
    <w:rsid w:val="6B96EB34"/>
    <w:rsid w:val="6BA8E498"/>
    <w:rsid w:val="6BB87A5F"/>
    <w:rsid w:val="6BBBE252"/>
    <w:rsid w:val="6BBD99BB"/>
    <w:rsid w:val="6BC7E092"/>
    <w:rsid w:val="6BCC427B"/>
    <w:rsid w:val="6BCD52C2"/>
    <w:rsid w:val="6BCDFC80"/>
    <w:rsid w:val="6BCE26C4"/>
    <w:rsid w:val="6BCFCB92"/>
    <w:rsid w:val="6BD0CBEE"/>
    <w:rsid w:val="6BD120E3"/>
    <w:rsid w:val="6BD59EA7"/>
    <w:rsid w:val="6BD823CD"/>
    <w:rsid w:val="6BDD2315"/>
    <w:rsid w:val="6BDFEF24"/>
    <w:rsid w:val="6BE0E6E5"/>
    <w:rsid w:val="6BE2E503"/>
    <w:rsid w:val="6BE57D05"/>
    <w:rsid w:val="6BE5B90F"/>
    <w:rsid w:val="6BE748EC"/>
    <w:rsid w:val="6BE83B7D"/>
    <w:rsid w:val="6BE9F337"/>
    <w:rsid w:val="6BF6B5B5"/>
    <w:rsid w:val="6BF6E861"/>
    <w:rsid w:val="6C015926"/>
    <w:rsid w:val="6C042649"/>
    <w:rsid w:val="6C055316"/>
    <w:rsid w:val="6C05AE31"/>
    <w:rsid w:val="6C0748AE"/>
    <w:rsid w:val="6C1060E9"/>
    <w:rsid w:val="6C114016"/>
    <w:rsid w:val="6C137E32"/>
    <w:rsid w:val="6C1461A9"/>
    <w:rsid w:val="6C1756BF"/>
    <w:rsid w:val="6C18E5A6"/>
    <w:rsid w:val="6C192276"/>
    <w:rsid w:val="6C194BA2"/>
    <w:rsid w:val="6C1A692E"/>
    <w:rsid w:val="6C1B1D1F"/>
    <w:rsid w:val="6C1D6F53"/>
    <w:rsid w:val="6C22D3E5"/>
    <w:rsid w:val="6C238906"/>
    <w:rsid w:val="6C2C13AA"/>
    <w:rsid w:val="6C2E9C38"/>
    <w:rsid w:val="6C2FE9AE"/>
    <w:rsid w:val="6C320C53"/>
    <w:rsid w:val="6C35EA88"/>
    <w:rsid w:val="6C365BE1"/>
    <w:rsid w:val="6C380390"/>
    <w:rsid w:val="6C39D8F7"/>
    <w:rsid w:val="6C3CDF6D"/>
    <w:rsid w:val="6C40CFEE"/>
    <w:rsid w:val="6C415A41"/>
    <w:rsid w:val="6C476548"/>
    <w:rsid w:val="6C4B41D7"/>
    <w:rsid w:val="6C4FD6FB"/>
    <w:rsid w:val="6C51A930"/>
    <w:rsid w:val="6C557895"/>
    <w:rsid w:val="6C583A3E"/>
    <w:rsid w:val="6C5ACD9D"/>
    <w:rsid w:val="6C5B57F2"/>
    <w:rsid w:val="6C65F5DA"/>
    <w:rsid w:val="6C68FB0D"/>
    <w:rsid w:val="6C6C9DBC"/>
    <w:rsid w:val="6C6E8AC6"/>
    <w:rsid w:val="6C6FA785"/>
    <w:rsid w:val="6C771BB7"/>
    <w:rsid w:val="6C776A6E"/>
    <w:rsid w:val="6C79EC23"/>
    <w:rsid w:val="6C85D496"/>
    <w:rsid w:val="6C89F731"/>
    <w:rsid w:val="6C8A5668"/>
    <w:rsid w:val="6C8CCEBC"/>
    <w:rsid w:val="6C8F2BE1"/>
    <w:rsid w:val="6C915076"/>
    <w:rsid w:val="6C93883E"/>
    <w:rsid w:val="6C977090"/>
    <w:rsid w:val="6C9976FA"/>
    <w:rsid w:val="6C9C7E93"/>
    <w:rsid w:val="6C9CFCCF"/>
    <w:rsid w:val="6CA1FCE6"/>
    <w:rsid w:val="6CAE257B"/>
    <w:rsid w:val="6CB6959D"/>
    <w:rsid w:val="6CB84B68"/>
    <w:rsid w:val="6CB97BBD"/>
    <w:rsid w:val="6CBB7C6E"/>
    <w:rsid w:val="6CBE7EF0"/>
    <w:rsid w:val="6CCB6E32"/>
    <w:rsid w:val="6CD13A9D"/>
    <w:rsid w:val="6CD58284"/>
    <w:rsid w:val="6CD61AAB"/>
    <w:rsid w:val="6CD74567"/>
    <w:rsid w:val="6CD98CCC"/>
    <w:rsid w:val="6CDCD1FE"/>
    <w:rsid w:val="6CE73E0E"/>
    <w:rsid w:val="6CEC7313"/>
    <w:rsid w:val="6CED21BE"/>
    <w:rsid w:val="6CF25AF4"/>
    <w:rsid w:val="6CF83B92"/>
    <w:rsid w:val="6CF944EF"/>
    <w:rsid w:val="6CFB8B29"/>
    <w:rsid w:val="6D0028AC"/>
    <w:rsid w:val="6D067B2C"/>
    <w:rsid w:val="6D069F53"/>
    <w:rsid w:val="6D0CEBA1"/>
    <w:rsid w:val="6D0FA7CA"/>
    <w:rsid w:val="6D10C174"/>
    <w:rsid w:val="6D166CC9"/>
    <w:rsid w:val="6D25A690"/>
    <w:rsid w:val="6D2870F3"/>
    <w:rsid w:val="6D2967C4"/>
    <w:rsid w:val="6D2BB0A4"/>
    <w:rsid w:val="6D2CBE64"/>
    <w:rsid w:val="6D340363"/>
    <w:rsid w:val="6D350B76"/>
    <w:rsid w:val="6D3688A4"/>
    <w:rsid w:val="6D38305E"/>
    <w:rsid w:val="6D3AE540"/>
    <w:rsid w:val="6D4360A8"/>
    <w:rsid w:val="6D452C95"/>
    <w:rsid w:val="6D4D4140"/>
    <w:rsid w:val="6D501793"/>
    <w:rsid w:val="6D544E2E"/>
    <w:rsid w:val="6D58FB56"/>
    <w:rsid w:val="6D5BC9EA"/>
    <w:rsid w:val="6D62F152"/>
    <w:rsid w:val="6D6311BD"/>
    <w:rsid w:val="6D6367ED"/>
    <w:rsid w:val="6D6A9A0E"/>
    <w:rsid w:val="6D715EDC"/>
    <w:rsid w:val="6D74DA5D"/>
    <w:rsid w:val="6D79193C"/>
    <w:rsid w:val="6D7C67A7"/>
    <w:rsid w:val="6D7FDACA"/>
    <w:rsid w:val="6D8409C3"/>
    <w:rsid w:val="6D8B0B8C"/>
    <w:rsid w:val="6D943080"/>
    <w:rsid w:val="6D97FA71"/>
    <w:rsid w:val="6D9F1EB8"/>
    <w:rsid w:val="6D9F8058"/>
    <w:rsid w:val="6DA4094A"/>
    <w:rsid w:val="6DA74880"/>
    <w:rsid w:val="6DA801B9"/>
    <w:rsid w:val="6DB4DCEE"/>
    <w:rsid w:val="6DB8FEA1"/>
    <w:rsid w:val="6DBF49E4"/>
    <w:rsid w:val="6DBF9754"/>
    <w:rsid w:val="6DC00A95"/>
    <w:rsid w:val="6DC253EE"/>
    <w:rsid w:val="6DC32EA0"/>
    <w:rsid w:val="6DC5417E"/>
    <w:rsid w:val="6DD05213"/>
    <w:rsid w:val="6DD199F0"/>
    <w:rsid w:val="6DD42A68"/>
    <w:rsid w:val="6DD85410"/>
    <w:rsid w:val="6DD90318"/>
    <w:rsid w:val="6DDA72B5"/>
    <w:rsid w:val="6DDA7866"/>
    <w:rsid w:val="6DE15ADA"/>
    <w:rsid w:val="6DE2D1AB"/>
    <w:rsid w:val="6DE32437"/>
    <w:rsid w:val="6DE801CC"/>
    <w:rsid w:val="6DEA7FDD"/>
    <w:rsid w:val="6DEBAFF3"/>
    <w:rsid w:val="6DEE127C"/>
    <w:rsid w:val="6DEF073E"/>
    <w:rsid w:val="6E004EF3"/>
    <w:rsid w:val="6E01447E"/>
    <w:rsid w:val="6E0357B7"/>
    <w:rsid w:val="6E0ABC65"/>
    <w:rsid w:val="6E0D1F72"/>
    <w:rsid w:val="6E10F708"/>
    <w:rsid w:val="6E1C940B"/>
    <w:rsid w:val="6E219FA8"/>
    <w:rsid w:val="6E304610"/>
    <w:rsid w:val="6E349BE0"/>
    <w:rsid w:val="6E35FD1E"/>
    <w:rsid w:val="6E42DA9F"/>
    <w:rsid w:val="6E457DC6"/>
    <w:rsid w:val="6E46459F"/>
    <w:rsid w:val="6E498E29"/>
    <w:rsid w:val="6E49AF5C"/>
    <w:rsid w:val="6E5DA167"/>
    <w:rsid w:val="6E5FFEBE"/>
    <w:rsid w:val="6E676CCF"/>
    <w:rsid w:val="6E68C86B"/>
    <w:rsid w:val="6E6B37F3"/>
    <w:rsid w:val="6E71A627"/>
    <w:rsid w:val="6E75EC13"/>
    <w:rsid w:val="6E78E1AE"/>
    <w:rsid w:val="6E7A5312"/>
    <w:rsid w:val="6E7CBBBB"/>
    <w:rsid w:val="6E7DFE73"/>
    <w:rsid w:val="6E81DDFC"/>
    <w:rsid w:val="6E898255"/>
    <w:rsid w:val="6E8D98D8"/>
    <w:rsid w:val="6E917DF7"/>
    <w:rsid w:val="6E9B8AFB"/>
    <w:rsid w:val="6E9C264F"/>
    <w:rsid w:val="6E9CC824"/>
    <w:rsid w:val="6EA39858"/>
    <w:rsid w:val="6EAA8E58"/>
    <w:rsid w:val="6EB7EDB8"/>
    <w:rsid w:val="6EBBFB33"/>
    <w:rsid w:val="6EC28249"/>
    <w:rsid w:val="6EC57581"/>
    <w:rsid w:val="6EC92FC4"/>
    <w:rsid w:val="6ECFD28B"/>
    <w:rsid w:val="6ED0FEE6"/>
    <w:rsid w:val="6ED13EF7"/>
    <w:rsid w:val="6ED4A1D1"/>
    <w:rsid w:val="6ED69C37"/>
    <w:rsid w:val="6EDA87FC"/>
    <w:rsid w:val="6EDE65E2"/>
    <w:rsid w:val="6EE0D91B"/>
    <w:rsid w:val="6EE6AA4E"/>
    <w:rsid w:val="6EE6C1E2"/>
    <w:rsid w:val="6EEA48A8"/>
    <w:rsid w:val="6EEBA7E5"/>
    <w:rsid w:val="6EEF7816"/>
    <w:rsid w:val="6EF004BC"/>
    <w:rsid w:val="6EF02FBC"/>
    <w:rsid w:val="6EF4505B"/>
    <w:rsid w:val="6F041112"/>
    <w:rsid w:val="6F05DD8D"/>
    <w:rsid w:val="6F089353"/>
    <w:rsid w:val="6F08C67C"/>
    <w:rsid w:val="6F0F6EE3"/>
    <w:rsid w:val="6F10584D"/>
    <w:rsid w:val="6F14C2DC"/>
    <w:rsid w:val="6F182CD5"/>
    <w:rsid w:val="6F1900A6"/>
    <w:rsid w:val="6F19FBAA"/>
    <w:rsid w:val="6F1B674D"/>
    <w:rsid w:val="6F200860"/>
    <w:rsid w:val="6F21AD35"/>
    <w:rsid w:val="6F245546"/>
    <w:rsid w:val="6F283BFF"/>
    <w:rsid w:val="6F3058DA"/>
    <w:rsid w:val="6F32B301"/>
    <w:rsid w:val="6F32D7E6"/>
    <w:rsid w:val="6F36CBD7"/>
    <w:rsid w:val="6F3906C3"/>
    <w:rsid w:val="6F3AABD7"/>
    <w:rsid w:val="6F3C3193"/>
    <w:rsid w:val="6F3F2A29"/>
    <w:rsid w:val="6F4035E8"/>
    <w:rsid w:val="6F4069AA"/>
    <w:rsid w:val="6F412DCC"/>
    <w:rsid w:val="6F426261"/>
    <w:rsid w:val="6F44E9B5"/>
    <w:rsid w:val="6F4A340E"/>
    <w:rsid w:val="6F4D88BC"/>
    <w:rsid w:val="6F54EB18"/>
    <w:rsid w:val="6F5B4845"/>
    <w:rsid w:val="6F6138E5"/>
    <w:rsid w:val="6F613D99"/>
    <w:rsid w:val="6F61A0AC"/>
    <w:rsid w:val="6F6F0238"/>
    <w:rsid w:val="6F70004D"/>
    <w:rsid w:val="6F7174D2"/>
    <w:rsid w:val="6F72B364"/>
    <w:rsid w:val="6F7B2296"/>
    <w:rsid w:val="6F836241"/>
    <w:rsid w:val="6F83D797"/>
    <w:rsid w:val="6F85D49F"/>
    <w:rsid w:val="6F8B3969"/>
    <w:rsid w:val="6F9A9239"/>
    <w:rsid w:val="6FA11E32"/>
    <w:rsid w:val="6FB5F23F"/>
    <w:rsid w:val="6FB6106A"/>
    <w:rsid w:val="6FC1EB30"/>
    <w:rsid w:val="6FC6ED7A"/>
    <w:rsid w:val="6FC77CD1"/>
    <w:rsid w:val="6FC7919D"/>
    <w:rsid w:val="6FCE0B32"/>
    <w:rsid w:val="6FD24EE8"/>
    <w:rsid w:val="6FDB634B"/>
    <w:rsid w:val="6FEFA83A"/>
    <w:rsid w:val="6FF31846"/>
    <w:rsid w:val="6FF4AA4E"/>
    <w:rsid w:val="6FF78CAF"/>
    <w:rsid w:val="6FFD29D2"/>
    <w:rsid w:val="70023C74"/>
    <w:rsid w:val="70035985"/>
    <w:rsid w:val="70039ABE"/>
    <w:rsid w:val="7003BDBC"/>
    <w:rsid w:val="7007FA8E"/>
    <w:rsid w:val="700AF381"/>
    <w:rsid w:val="700CB568"/>
    <w:rsid w:val="700D1487"/>
    <w:rsid w:val="700F7CD2"/>
    <w:rsid w:val="7010D164"/>
    <w:rsid w:val="7010E641"/>
    <w:rsid w:val="701E983C"/>
    <w:rsid w:val="7026AC99"/>
    <w:rsid w:val="702D9A96"/>
    <w:rsid w:val="70352EEC"/>
    <w:rsid w:val="7037BFF9"/>
    <w:rsid w:val="70388F77"/>
    <w:rsid w:val="70411ACD"/>
    <w:rsid w:val="704A759D"/>
    <w:rsid w:val="704F0BBE"/>
    <w:rsid w:val="704F0CFC"/>
    <w:rsid w:val="704F3EC2"/>
    <w:rsid w:val="704FCAC6"/>
    <w:rsid w:val="7058755E"/>
    <w:rsid w:val="70590497"/>
    <w:rsid w:val="705AB1EB"/>
    <w:rsid w:val="705BED0F"/>
    <w:rsid w:val="70634C12"/>
    <w:rsid w:val="7065A70B"/>
    <w:rsid w:val="7069D77E"/>
    <w:rsid w:val="706BFBB0"/>
    <w:rsid w:val="70710032"/>
    <w:rsid w:val="70710B83"/>
    <w:rsid w:val="7071B8E3"/>
    <w:rsid w:val="707401F1"/>
    <w:rsid w:val="7078C002"/>
    <w:rsid w:val="70797FDE"/>
    <w:rsid w:val="708C5B14"/>
    <w:rsid w:val="708D9980"/>
    <w:rsid w:val="7093C60A"/>
    <w:rsid w:val="70947A46"/>
    <w:rsid w:val="70967D1A"/>
    <w:rsid w:val="7099C987"/>
    <w:rsid w:val="709BE206"/>
    <w:rsid w:val="709C1E78"/>
    <w:rsid w:val="709DB67E"/>
    <w:rsid w:val="709E5DFD"/>
    <w:rsid w:val="70A105AF"/>
    <w:rsid w:val="70A35FA7"/>
    <w:rsid w:val="70A9010A"/>
    <w:rsid w:val="70B04AD0"/>
    <w:rsid w:val="70B2E728"/>
    <w:rsid w:val="70B31D1F"/>
    <w:rsid w:val="70B34CA9"/>
    <w:rsid w:val="70B64843"/>
    <w:rsid w:val="70B7BBD4"/>
    <w:rsid w:val="70B7DEA3"/>
    <w:rsid w:val="70B99C01"/>
    <w:rsid w:val="70B9C0BF"/>
    <w:rsid w:val="70BA2DC9"/>
    <w:rsid w:val="70CA638C"/>
    <w:rsid w:val="70CA96B3"/>
    <w:rsid w:val="70CC8815"/>
    <w:rsid w:val="70D5D2D3"/>
    <w:rsid w:val="70D7FCFF"/>
    <w:rsid w:val="70DA6CC4"/>
    <w:rsid w:val="70DBD654"/>
    <w:rsid w:val="70DD5DB2"/>
    <w:rsid w:val="70E20D7A"/>
    <w:rsid w:val="70E5335E"/>
    <w:rsid w:val="70EB3EC2"/>
    <w:rsid w:val="70EB5E52"/>
    <w:rsid w:val="70F1F1E0"/>
    <w:rsid w:val="70F2B569"/>
    <w:rsid w:val="70F53316"/>
    <w:rsid w:val="70F57410"/>
    <w:rsid w:val="710833A2"/>
    <w:rsid w:val="71098F88"/>
    <w:rsid w:val="710BBDE5"/>
    <w:rsid w:val="710BE368"/>
    <w:rsid w:val="7115F1FA"/>
    <w:rsid w:val="7119D0F8"/>
    <w:rsid w:val="711C4942"/>
    <w:rsid w:val="7120230A"/>
    <w:rsid w:val="71256622"/>
    <w:rsid w:val="7126E162"/>
    <w:rsid w:val="712EB0DB"/>
    <w:rsid w:val="71330570"/>
    <w:rsid w:val="71362700"/>
    <w:rsid w:val="7139A2AA"/>
    <w:rsid w:val="7139C0CD"/>
    <w:rsid w:val="7141D9FC"/>
    <w:rsid w:val="714A8AEB"/>
    <w:rsid w:val="714B633D"/>
    <w:rsid w:val="714D297F"/>
    <w:rsid w:val="714FEC8E"/>
    <w:rsid w:val="715958C6"/>
    <w:rsid w:val="715C3A2D"/>
    <w:rsid w:val="71671381"/>
    <w:rsid w:val="716728DF"/>
    <w:rsid w:val="7173947B"/>
    <w:rsid w:val="7178F19A"/>
    <w:rsid w:val="717EB993"/>
    <w:rsid w:val="717EC13C"/>
    <w:rsid w:val="7180DA8E"/>
    <w:rsid w:val="718B37FB"/>
    <w:rsid w:val="718E185F"/>
    <w:rsid w:val="719A2BED"/>
    <w:rsid w:val="719EC1B7"/>
    <w:rsid w:val="71ADE96A"/>
    <w:rsid w:val="71B30D90"/>
    <w:rsid w:val="71B4757D"/>
    <w:rsid w:val="71BE9619"/>
    <w:rsid w:val="71C2A8F2"/>
    <w:rsid w:val="71C332D9"/>
    <w:rsid w:val="71C4F9A8"/>
    <w:rsid w:val="71C6B2F9"/>
    <w:rsid w:val="71C9EAE3"/>
    <w:rsid w:val="71CA02BC"/>
    <w:rsid w:val="71CAB887"/>
    <w:rsid w:val="71CD059C"/>
    <w:rsid w:val="71D136D4"/>
    <w:rsid w:val="71DB75BC"/>
    <w:rsid w:val="71DBD7F4"/>
    <w:rsid w:val="71DF18D1"/>
    <w:rsid w:val="71DF97C4"/>
    <w:rsid w:val="71E01079"/>
    <w:rsid w:val="71E28675"/>
    <w:rsid w:val="71E33301"/>
    <w:rsid w:val="71E5C0D5"/>
    <w:rsid w:val="71E64D54"/>
    <w:rsid w:val="71EB6739"/>
    <w:rsid w:val="71ECB91E"/>
    <w:rsid w:val="71EE4246"/>
    <w:rsid w:val="71F02E1B"/>
    <w:rsid w:val="71F1F6AC"/>
    <w:rsid w:val="71F5E827"/>
    <w:rsid w:val="71F7307C"/>
    <w:rsid w:val="71F85203"/>
    <w:rsid w:val="71F88C53"/>
    <w:rsid w:val="71F95C1C"/>
    <w:rsid w:val="71F97D2C"/>
    <w:rsid w:val="72014F5E"/>
    <w:rsid w:val="72032443"/>
    <w:rsid w:val="7207385A"/>
    <w:rsid w:val="72093AC5"/>
    <w:rsid w:val="720D9AE1"/>
    <w:rsid w:val="720DB5DF"/>
    <w:rsid w:val="721C5CFB"/>
    <w:rsid w:val="721FCF3E"/>
    <w:rsid w:val="7222E1CC"/>
    <w:rsid w:val="7225254B"/>
    <w:rsid w:val="72273565"/>
    <w:rsid w:val="7229F298"/>
    <w:rsid w:val="722A4D50"/>
    <w:rsid w:val="722BF76D"/>
    <w:rsid w:val="7230766F"/>
    <w:rsid w:val="7237E91E"/>
    <w:rsid w:val="72415A42"/>
    <w:rsid w:val="7242B392"/>
    <w:rsid w:val="724CF9F0"/>
    <w:rsid w:val="724DBF7C"/>
    <w:rsid w:val="725296C5"/>
    <w:rsid w:val="72567890"/>
    <w:rsid w:val="72583C26"/>
    <w:rsid w:val="725ABF63"/>
    <w:rsid w:val="725B31D1"/>
    <w:rsid w:val="725E2FC1"/>
    <w:rsid w:val="72656FF5"/>
    <w:rsid w:val="7265C052"/>
    <w:rsid w:val="7265CA1E"/>
    <w:rsid w:val="726A8F9A"/>
    <w:rsid w:val="726DECBC"/>
    <w:rsid w:val="72703BF2"/>
    <w:rsid w:val="72718B5A"/>
    <w:rsid w:val="7273D74E"/>
    <w:rsid w:val="7273EF27"/>
    <w:rsid w:val="7279EC1F"/>
    <w:rsid w:val="727A1CA5"/>
    <w:rsid w:val="727D41E5"/>
    <w:rsid w:val="72837FCB"/>
    <w:rsid w:val="728A44CC"/>
    <w:rsid w:val="728E2B76"/>
    <w:rsid w:val="728EFEE7"/>
    <w:rsid w:val="728F1DA1"/>
    <w:rsid w:val="7293B9E6"/>
    <w:rsid w:val="72950D59"/>
    <w:rsid w:val="72A28FA2"/>
    <w:rsid w:val="72A40761"/>
    <w:rsid w:val="72A4447F"/>
    <w:rsid w:val="72A893C2"/>
    <w:rsid w:val="72A95AAB"/>
    <w:rsid w:val="72B5446A"/>
    <w:rsid w:val="72C00E20"/>
    <w:rsid w:val="72C271F6"/>
    <w:rsid w:val="72C5271E"/>
    <w:rsid w:val="72D03C6C"/>
    <w:rsid w:val="72D5756E"/>
    <w:rsid w:val="72DCF73B"/>
    <w:rsid w:val="72E3C58C"/>
    <w:rsid w:val="72EC414E"/>
    <w:rsid w:val="72F101C6"/>
    <w:rsid w:val="72F19973"/>
    <w:rsid w:val="72F914A7"/>
    <w:rsid w:val="72F96583"/>
    <w:rsid w:val="72FA4B6F"/>
    <w:rsid w:val="72FBA4D5"/>
    <w:rsid w:val="72FDE137"/>
    <w:rsid w:val="72FE7A71"/>
    <w:rsid w:val="72FEBC49"/>
    <w:rsid w:val="7307F7E2"/>
    <w:rsid w:val="73091CC5"/>
    <w:rsid w:val="730DE52F"/>
    <w:rsid w:val="73108D59"/>
    <w:rsid w:val="731B35BD"/>
    <w:rsid w:val="73206B8C"/>
    <w:rsid w:val="7325DAFC"/>
    <w:rsid w:val="732E8FDB"/>
    <w:rsid w:val="733595D7"/>
    <w:rsid w:val="7345DE32"/>
    <w:rsid w:val="734EC189"/>
    <w:rsid w:val="735088B6"/>
    <w:rsid w:val="7352DAE1"/>
    <w:rsid w:val="735D2653"/>
    <w:rsid w:val="73603262"/>
    <w:rsid w:val="73629028"/>
    <w:rsid w:val="736FCDA4"/>
    <w:rsid w:val="73777B81"/>
    <w:rsid w:val="737D5C77"/>
    <w:rsid w:val="737E5100"/>
    <w:rsid w:val="738346C6"/>
    <w:rsid w:val="7383F91E"/>
    <w:rsid w:val="73843D56"/>
    <w:rsid w:val="73862A8B"/>
    <w:rsid w:val="73882675"/>
    <w:rsid w:val="738B0706"/>
    <w:rsid w:val="7394CADA"/>
    <w:rsid w:val="7395C1F0"/>
    <w:rsid w:val="739EFA88"/>
    <w:rsid w:val="73A28ABA"/>
    <w:rsid w:val="73A5BECE"/>
    <w:rsid w:val="73A8A03A"/>
    <w:rsid w:val="73B40785"/>
    <w:rsid w:val="73B53142"/>
    <w:rsid w:val="73B696B8"/>
    <w:rsid w:val="73B71567"/>
    <w:rsid w:val="73B9D7B9"/>
    <w:rsid w:val="73BC74E4"/>
    <w:rsid w:val="73BE8FCF"/>
    <w:rsid w:val="73C1FFC6"/>
    <w:rsid w:val="73C5E63E"/>
    <w:rsid w:val="73CAF45F"/>
    <w:rsid w:val="73CCD1D7"/>
    <w:rsid w:val="73D400C3"/>
    <w:rsid w:val="73D5F781"/>
    <w:rsid w:val="73D68A53"/>
    <w:rsid w:val="73D9F424"/>
    <w:rsid w:val="73E34241"/>
    <w:rsid w:val="73E5D30E"/>
    <w:rsid w:val="73E76CA1"/>
    <w:rsid w:val="73E89641"/>
    <w:rsid w:val="73EA9829"/>
    <w:rsid w:val="73F9795D"/>
    <w:rsid w:val="7400EC20"/>
    <w:rsid w:val="7401FDF7"/>
    <w:rsid w:val="74033104"/>
    <w:rsid w:val="7406E492"/>
    <w:rsid w:val="7411A245"/>
    <w:rsid w:val="74148F99"/>
    <w:rsid w:val="7415B352"/>
    <w:rsid w:val="74162FB2"/>
    <w:rsid w:val="74198D5B"/>
    <w:rsid w:val="741B01A3"/>
    <w:rsid w:val="741C83E0"/>
    <w:rsid w:val="741ED011"/>
    <w:rsid w:val="74235F64"/>
    <w:rsid w:val="7427A5D7"/>
    <w:rsid w:val="74374BFF"/>
    <w:rsid w:val="74389031"/>
    <w:rsid w:val="7442BB3B"/>
    <w:rsid w:val="7444D176"/>
    <w:rsid w:val="744686BE"/>
    <w:rsid w:val="74475D20"/>
    <w:rsid w:val="7447EE4F"/>
    <w:rsid w:val="744A99AC"/>
    <w:rsid w:val="744C2F0D"/>
    <w:rsid w:val="745212F4"/>
    <w:rsid w:val="7452368E"/>
    <w:rsid w:val="74551A83"/>
    <w:rsid w:val="74572582"/>
    <w:rsid w:val="745AA61B"/>
    <w:rsid w:val="746373A3"/>
    <w:rsid w:val="746988E8"/>
    <w:rsid w:val="746F8EB2"/>
    <w:rsid w:val="74744621"/>
    <w:rsid w:val="7476EB28"/>
    <w:rsid w:val="747E7336"/>
    <w:rsid w:val="74811554"/>
    <w:rsid w:val="7486175B"/>
    <w:rsid w:val="7490E715"/>
    <w:rsid w:val="7493AAC2"/>
    <w:rsid w:val="749D0EC7"/>
    <w:rsid w:val="74ACC7EF"/>
    <w:rsid w:val="74AEC4D5"/>
    <w:rsid w:val="74B54DCD"/>
    <w:rsid w:val="74B7C2B7"/>
    <w:rsid w:val="74BB11B6"/>
    <w:rsid w:val="74C0E8C0"/>
    <w:rsid w:val="74CA9499"/>
    <w:rsid w:val="74CC5252"/>
    <w:rsid w:val="74CE5B9F"/>
    <w:rsid w:val="74E1EAED"/>
    <w:rsid w:val="74E60303"/>
    <w:rsid w:val="74E6A73D"/>
    <w:rsid w:val="74E8A061"/>
    <w:rsid w:val="74E8F03A"/>
    <w:rsid w:val="74EA8DC8"/>
    <w:rsid w:val="74F83314"/>
    <w:rsid w:val="74F8CA3C"/>
    <w:rsid w:val="74FDC7EA"/>
    <w:rsid w:val="74FDFCAB"/>
    <w:rsid w:val="74FEDA51"/>
    <w:rsid w:val="74FF4CAB"/>
    <w:rsid w:val="750599CB"/>
    <w:rsid w:val="75155BDB"/>
    <w:rsid w:val="7515BCAB"/>
    <w:rsid w:val="7516F9DF"/>
    <w:rsid w:val="7518BA03"/>
    <w:rsid w:val="7518C03E"/>
    <w:rsid w:val="7518F90C"/>
    <w:rsid w:val="7520117A"/>
    <w:rsid w:val="752079C9"/>
    <w:rsid w:val="7531796C"/>
    <w:rsid w:val="7531801F"/>
    <w:rsid w:val="7536FF5A"/>
    <w:rsid w:val="7537A731"/>
    <w:rsid w:val="753BC4B6"/>
    <w:rsid w:val="75408B6D"/>
    <w:rsid w:val="7541FEF6"/>
    <w:rsid w:val="7542B2E1"/>
    <w:rsid w:val="754715F9"/>
    <w:rsid w:val="754869C8"/>
    <w:rsid w:val="754BA605"/>
    <w:rsid w:val="7554B129"/>
    <w:rsid w:val="755C6722"/>
    <w:rsid w:val="755E7B6B"/>
    <w:rsid w:val="7562F074"/>
    <w:rsid w:val="7563CB6F"/>
    <w:rsid w:val="7567FE78"/>
    <w:rsid w:val="756BC6C1"/>
    <w:rsid w:val="7570D972"/>
    <w:rsid w:val="7571F37C"/>
    <w:rsid w:val="75730D62"/>
    <w:rsid w:val="7579ED95"/>
    <w:rsid w:val="757BF18C"/>
    <w:rsid w:val="757C74D9"/>
    <w:rsid w:val="757CD87A"/>
    <w:rsid w:val="75808519"/>
    <w:rsid w:val="75847B4E"/>
    <w:rsid w:val="758AA3D4"/>
    <w:rsid w:val="758CC103"/>
    <w:rsid w:val="758FF0D7"/>
    <w:rsid w:val="7592DF60"/>
    <w:rsid w:val="7595F0C6"/>
    <w:rsid w:val="7597DDE1"/>
    <w:rsid w:val="759D2CEE"/>
    <w:rsid w:val="759E0C97"/>
    <w:rsid w:val="759FA41D"/>
    <w:rsid w:val="75A0FFEC"/>
    <w:rsid w:val="75A804D4"/>
    <w:rsid w:val="75A9E6E3"/>
    <w:rsid w:val="75AB4D18"/>
    <w:rsid w:val="75B33C0B"/>
    <w:rsid w:val="75B53D47"/>
    <w:rsid w:val="75B765CF"/>
    <w:rsid w:val="75B7AB4A"/>
    <w:rsid w:val="75BC3127"/>
    <w:rsid w:val="75C786D1"/>
    <w:rsid w:val="75CA3C16"/>
    <w:rsid w:val="75CAD849"/>
    <w:rsid w:val="75D5368C"/>
    <w:rsid w:val="75D8F11F"/>
    <w:rsid w:val="75D904F9"/>
    <w:rsid w:val="75DCEB7D"/>
    <w:rsid w:val="75DD240B"/>
    <w:rsid w:val="75DF9D30"/>
    <w:rsid w:val="75E66B1B"/>
    <w:rsid w:val="75E7A0A6"/>
    <w:rsid w:val="75E99A1A"/>
    <w:rsid w:val="75EB7322"/>
    <w:rsid w:val="75F3258A"/>
    <w:rsid w:val="75F4B122"/>
    <w:rsid w:val="75F50B92"/>
    <w:rsid w:val="75F80269"/>
    <w:rsid w:val="75FD93DC"/>
    <w:rsid w:val="75FDA304"/>
    <w:rsid w:val="76070304"/>
    <w:rsid w:val="7607F0D7"/>
    <w:rsid w:val="760CD290"/>
    <w:rsid w:val="760D11ED"/>
    <w:rsid w:val="760D72B2"/>
    <w:rsid w:val="76104B24"/>
    <w:rsid w:val="7616A9C6"/>
    <w:rsid w:val="7617E6AA"/>
    <w:rsid w:val="761D6061"/>
    <w:rsid w:val="76223A6B"/>
    <w:rsid w:val="762D0BFB"/>
    <w:rsid w:val="76327BFC"/>
    <w:rsid w:val="7633C683"/>
    <w:rsid w:val="763E79CE"/>
    <w:rsid w:val="76403296"/>
    <w:rsid w:val="7642CFAB"/>
    <w:rsid w:val="7646EBDB"/>
    <w:rsid w:val="764C97E7"/>
    <w:rsid w:val="764F4C00"/>
    <w:rsid w:val="7658A801"/>
    <w:rsid w:val="765C3D42"/>
    <w:rsid w:val="76615972"/>
    <w:rsid w:val="76624765"/>
    <w:rsid w:val="76771713"/>
    <w:rsid w:val="76839880"/>
    <w:rsid w:val="76843483"/>
    <w:rsid w:val="768A2031"/>
    <w:rsid w:val="768F41FD"/>
    <w:rsid w:val="7691FA48"/>
    <w:rsid w:val="769380DA"/>
    <w:rsid w:val="769459A5"/>
    <w:rsid w:val="76948C84"/>
    <w:rsid w:val="76958E80"/>
    <w:rsid w:val="769DE4DE"/>
    <w:rsid w:val="769F587E"/>
    <w:rsid w:val="76A4A758"/>
    <w:rsid w:val="76A517A6"/>
    <w:rsid w:val="76A52F9C"/>
    <w:rsid w:val="76A75EF5"/>
    <w:rsid w:val="76A7DC1B"/>
    <w:rsid w:val="76A848A0"/>
    <w:rsid w:val="76A95027"/>
    <w:rsid w:val="76A9567D"/>
    <w:rsid w:val="76B14F3D"/>
    <w:rsid w:val="76B1CB63"/>
    <w:rsid w:val="76B2096C"/>
    <w:rsid w:val="76B4BC7A"/>
    <w:rsid w:val="76B5C8A7"/>
    <w:rsid w:val="76B74AE9"/>
    <w:rsid w:val="76BE22A0"/>
    <w:rsid w:val="76C642AB"/>
    <w:rsid w:val="76CCFE47"/>
    <w:rsid w:val="76D74E05"/>
    <w:rsid w:val="76D8C088"/>
    <w:rsid w:val="76D91205"/>
    <w:rsid w:val="76DE78F5"/>
    <w:rsid w:val="76E11B01"/>
    <w:rsid w:val="76E1FFF9"/>
    <w:rsid w:val="76E63C3E"/>
    <w:rsid w:val="76EEA620"/>
    <w:rsid w:val="76EFBDE9"/>
    <w:rsid w:val="76EFC747"/>
    <w:rsid w:val="76F3830D"/>
    <w:rsid w:val="76F771F6"/>
    <w:rsid w:val="76F8CFF2"/>
    <w:rsid w:val="76FC1FE3"/>
    <w:rsid w:val="7701E4F0"/>
    <w:rsid w:val="7702F8EB"/>
    <w:rsid w:val="770B16D5"/>
    <w:rsid w:val="770C0DE4"/>
    <w:rsid w:val="771F4568"/>
    <w:rsid w:val="77215F40"/>
    <w:rsid w:val="7721F659"/>
    <w:rsid w:val="77289F1F"/>
    <w:rsid w:val="772916F1"/>
    <w:rsid w:val="772F4E60"/>
    <w:rsid w:val="7737DE75"/>
    <w:rsid w:val="773C98CF"/>
    <w:rsid w:val="7741A396"/>
    <w:rsid w:val="77424E19"/>
    <w:rsid w:val="7747DD46"/>
    <w:rsid w:val="77483167"/>
    <w:rsid w:val="774E7BEC"/>
    <w:rsid w:val="77568F17"/>
    <w:rsid w:val="7756E2C5"/>
    <w:rsid w:val="775B7BDF"/>
    <w:rsid w:val="7764F2EF"/>
    <w:rsid w:val="777B3A0D"/>
    <w:rsid w:val="777F28C8"/>
    <w:rsid w:val="778030B1"/>
    <w:rsid w:val="77831D44"/>
    <w:rsid w:val="77857236"/>
    <w:rsid w:val="77940592"/>
    <w:rsid w:val="77953018"/>
    <w:rsid w:val="779B853C"/>
    <w:rsid w:val="77B06D92"/>
    <w:rsid w:val="77B172B5"/>
    <w:rsid w:val="77B35C76"/>
    <w:rsid w:val="77B41237"/>
    <w:rsid w:val="77B4B5FF"/>
    <w:rsid w:val="77B560D6"/>
    <w:rsid w:val="77BF8BC5"/>
    <w:rsid w:val="77C00BDA"/>
    <w:rsid w:val="77C1C52C"/>
    <w:rsid w:val="77C2B344"/>
    <w:rsid w:val="77C38937"/>
    <w:rsid w:val="77C39BAF"/>
    <w:rsid w:val="77CD853C"/>
    <w:rsid w:val="77D2B067"/>
    <w:rsid w:val="77D37464"/>
    <w:rsid w:val="77D44D8A"/>
    <w:rsid w:val="77D981AC"/>
    <w:rsid w:val="77E8513B"/>
    <w:rsid w:val="77ED9017"/>
    <w:rsid w:val="77F6AC1F"/>
    <w:rsid w:val="77F6DC27"/>
    <w:rsid w:val="77F8FBDF"/>
    <w:rsid w:val="77FA8FB9"/>
    <w:rsid w:val="78008960"/>
    <w:rsid w:val="780C36AF"/>
    <w:rsid w:val="780CB05D"/>
    <w:rsid w:val="78137C85"/>
    <w:rsid w:val="781ECDF1"/>
    <w:rsid w:val="781FEC87"/>
    <w:rsid w:val="7824195F"/>
    <w:rsid w:val="782900A4"/>
    <w:rsid w:val="782A8533"/>
    <w:rsid w:val="782E2577"/>
    <w:rsid w:val="7831F11D"/>
    <w:rsid w:val="78320838"/>
    <w:rsid w:val="78329DF6"/>
    <w:rsid w:val="7837E0F1"/>
    <w:rsid w:val="783AB298"/>
    <w:rsid w:val="7842AD6B"/>
    <w:rsid w:val="7844C049"/>
    <w:rsid w:val="78479650"/>
    <w:rsid w:val="78576291"/>
    <w:rsid w:val="7858597B"/>
    <w:rsid w:val="786569D8"/>
    <w:rsid w:val="7869E7D8"/>
    <w:rsid w:val="786A729F"/>
    <w:rsid w:val="786BE4DC"/>
    <w:rsid w:val="786E8075"/>
    <w:rsid w:val="787B1054"/>
    <w:rsid w:val="787E25E3"/>
    <w:rsid w:val="78854BA8"/>
    <w:rsid w:val="7892D309"/>
    <w:rsid w:val="78937FFD"/>
    <w:rsid w:val="7898D4DE"/>
    <w:rsid w:val="78A116A7"/>
    <w:rsid w:val="78A19CED"/>
    <w:rsid w:val="78A52350"/>
    <w:rsid w:val="78A89776"/>
    <w:rsid w:val="78AAEEEB"/>
    <w:rsid w:val="78B12944"/>
    <w:rsid w:val="78B1BA85"/>
    <w:rsid w:val="78C80DDF"/>
    <w:rsid w:val="78D2E6A1"/>
    <w:rsid w:val="78DC3A19"/>
    <w:rsid w:val="78DE3C1E"/>
    <w:rsid w:val="78DFAD72"/>
    <w:rsid w:val="78E0EBB9"/>
    <w:rsid w:val="78E1A5CE"/>
    <w:rsid w:val="78E2BDDB"/>
    <w:rsid w:val="78EA2968"/>
    <w:rsid w:val="78EE2665"/>
    <w:rsid w:val="78EE2A05"/>
    <w:rsid w:val="78F8208E"/>
    <w:rsid w:val="78FEF563"/>
    <w:rsid w:val="7901D25C"/>
    <w:rsid w:val="7905F95A"/>
    <w:rsid w:val="790DC6A5"/>
    <w:rsid w:val="79127FA8"/>
    <w:rsid w:val="79155793"/>
    <w:rsid w:val="791E124F"/>
    <w:rsid w:val="791E4C85"/>
    <w:rsid w:val="7924C9E1"/>
    <w:rsid w:val="792831CF"/>
    <w:rsid w:val="792A5F89"/>
    <w:rsid w:val="7931B96C"/>
    <w:rsid w:val="79392C74"/>
    <w:rsid w:val="793CB18A"/>
    <w:rsid w:val="793E616D"/>
    <w:rsid w:val="794311E9"/>
    <w:rsid w:val="794702F2"/>
    <w:rsid w:val="794C9273"/>
    <w:rsid w:val="79530D6F"/>
    <w:rsid w:val="7958ADB5"/>
    <w:rsid w:val="7958F586"/>
    <w:rsid w:val="795CFBFF"/>
    <w:rsid w:val="795EE654"/>
    <w:rsid w:val="795F0B54"/>
    <w:rsid w:val="795FEC5C"/>
    <w:rsid w:val="79667CE8"/>
    <w:rsid w:val="796B3C15"/>
    <w:rsid w:val="796DCEBC"/>
    <w:rsid w:val="796EBFA6"/>
    <w:rsid w:val="7970692A"/>
    <w:rsid w:val="7971DBD8"/>
    <w:rsid w:val="79728C7C"/>
    <w:rsid w:val="797B131F"/>
    <w:rsid w:val="7984505A"/>
    <w:rsid w:val="798690C8"/>
    <w:rsid w:val="7986E78E"/>
    <w:rsid w:val="79893807"/>
    <w:rsid w:val="798F327C"/>
    <w:rsid w:val="7996365B"/>
    <w:rsid w:val="79968759"/>
    <w:rsid w:val="79A1A79F"/>
    <w:rsid w:val="79A69280"/>
    <w:rsid w:val="79B80D47"/>
    <w:rsid w:val="79BA2A37"/>
    <w:rsid w:val="79BAA53A"/>
    <w:rsid w:val="79BD46B2"/>
    <w:rsid w:val="79BEBBE5"/>
    <w:rsid w:val="79BFA7CC"/>
    <w:rsid w:val="79CA6755"/>
    <w:rsid w:val="79CB632A"/>
    <w:rsid w:val="79CC9916"/>
    <w:rsid w:val="79D3BF98"/>
    <w:rsid w:val="79D65D0F"/>
    <w:rsid w:val="79D84FA8"/>
    <w:rsid w:val="79F2A338"/>
    <w:rsid w:val="79F578D5"/>
    <w:rsid w:val="79F700ED"/>
    <w:rsid w:val="79FA75C2"/>
    <w:rsid w:val="79FD071C"/>
    <w:rsid w:val="7A00EF76"/>
    <w:rsid w:val="7A0833CD"/>
    <w:rsid w:val="7A0A66FA"/>
    <w:rsid w:val="7A110FD5"/>
    <w:rsid w:val="7A1B322A"/>
    <w:rsid w:val="7A1F02B5"/>
    <w:rsid w:val="7A21B06A"/>
    <w:rsid w:val="7A26D442"/>
    <w:rsid w:val="7A278931"/>
    <w:rsid w:val="7A2C79F2"/>
    <w:rsid w:val="7A2DC89D"/>
    <w:rsid w:val="7A2E355D"/>
    <w:rsid w:val="7A31DA8C"/>
    <w:rsid w:val="7A31E81A"/>
    <w:rsid w:val="7A348D9A"/>
    <w:rsid w:val="7A44C021"/>
    <w:rsid w:val="7A4ACC21"/>
    <w:rsid w:val="7A4E317B"/>
    <w:rsid w:val="7A534654"/>
    <w:rsid w:val="7A546BCF"/>
    <w:rsid w:val="7A55E01C"/>
    <w:rsid w:val="7A5AC192"/>
    <w:rsid w:val="7A5AC6CC"/>
    <w:rsid w:val="7A5ADA56"/>
    <w:rsid w:val="7A5F8FCC"/>
    <w:rsid w:val="7A61C16E"/>
    <w:rsid w:val="7A6EE863"/>
    <w:rsid w:val="7A6F4D90"/>
    <w:rsid w:val="7A710621"/>
    <w:rsid w:val="7A7C6DAA"/>
    <w:rsid w:val="7A7D3B37"/>
    <w:rsid w:val="7A7ECF65"/>
    <w:rsid w:val="7A83AFE3"/>
    <w:rsid w:val="7A87B3C9"/>
    <w:rsid w:val="7A8AE81F"/>
    <w:rsid w:val="7A9610F0"/>
    <w:rsid w:val="7A9B67A3"/>
    <w:rsid w:val="7AA34FD0"/>
    <w:rsid w:val="7AA45A29"/>
    <w:rsid w:val="7AA56A42"/>
    <w:rsid w:val="7AB54338"/>
    <w:rsid w:val="7AB74493"/>
    <w:rsid w:val="7AB8A54B"/>
    <w:rsid w:val="7ABAF835"/>
    <w:rsid w:val="7ABF2315"/>
    <w:rsid w:val="7AC448A9"/>
    <w:rsid w:val="7AC8387D"/>
    <w:rsid w:val="7AC8473F"/>
    <w:rsid w:val="7ACA4E4B"/>
    <w:rsid w:val="7ACB7A73"/>
    <w:rsid w:val="7ACC8481"/>
    <w:rsid w:val="7AD23802"/>
    <w:rsid w:val="7AD4814F"/>
    <w:rsid w:val="7AD70C4D"/>
    <w:rsid w:val="7AEB08A8"/>
    <w:rsid w:val="7AED65D0"/>
    <w:rsid w:val="7AF0E60B"/>
    <w:rsid w:val="7AF14AE1"/>
    <w:rsid w:val="7AFA95A7"/>
    <w:rsid w:val="7B006957"/>
    <w:rsid w:val="7B018AF5"/>
    <w:rsid w:val="7B079BCB"/>
    <w:rsid w:val="7B07C793"/>
    <w:rsid w:val="7B12DB8E"/>
    <w:rsid w:val="7B14FDCD"/>
    <w:rsid w:val="7B1DD68B"/>
    <w:rsid w:val="7B23326F"/>
    <w:rsid w:val="7B2682CB"/>
    <w:rsid w:val="7B2F376F"/>
    <w:rsid w:val="7B35D603"/>
    <w:rsid w:val="7B382ED1"/>
    <w:rsid w:val="7B3B2FBA"/>
    <w:rsid w:val="7B3BD35F"/>
    <w:rsid w:val="7B3DD818"/>
    <w:rsid w:val="7B41AE9E"/>
    <w:rsid w:val="7B44441B"/>
    <w:rsid w:val="7B486D81"/>
    <w:rsid w:val="7B4AC5B7"/>
    <w:rsid w:val="7B4B16D1"/>
    <w:rsid w:val="7B566BC4"/>
    <w:rsid w:val="7B5C89D5"/>
    <w:rsid w:val="7B5EF0DE"/>
    <w:rsid w:val="7B744833"/>
    <w:rsid w:val="7B77EC55"/>
    <w:rsid w:val="7B7A149E"/>
    <w:rsid w:val="7B7BD512"/>
    <w:rsid w:val="7B7FF333"/>
    <w:rsid w:val="7B818CF4"/>
    <w:rsid w:val="7B84C0C0"/>
    <w:rsid w:val="7B8BA191"/>
    <w:rsid w:val="7B8D4DE1"/>
    <w:rsid w:val="7B90D7BF"/>
    <w:rsid w:val="7B912066"/>
    <w:rsid w:val="7B924938"/>
    <w:rsid w:val="7B958529"/>
    <w:rsid w:val="7B99DD2C"/>
    <w:rsid w:val="7B9C9E89"/>
    <w:rsid w:val="7BA46AC1"/>
    <w:rsid w:val="7BA8DE81"/>
    <w:rsid w:val="7BA9959C"/>
    <w:rsid w:val="7BAA4A0F"/>
    <w:rsid w:val="7BAA6EFB"/>
    <w:rsid w:val="7BAB3640"/>
    <w:rsid w:val="7BAB8D47"/>
    <w:rsid w:val="7BAC7AB8"/>
    <w:rsid w:val="7BAE2FC9"/>
    <w:rsid w:val="7BAF005F"/>
    <w:rsid w:val="7BB065A0"/>
    <w:rsid w:val="7BBA5B7F"/>
    <w:rsid w:val="7BBBD9D4"/>
    <w:rsid w:val="7BBEE994"/>
    <w:rsid w:val="7BC0D4BB"/>
    <w:rsid w:val="7BC703DC"/>
    <w:rsid w:val="7BCE07F4"/>
    <w:rsid w:val="7BD4295A"/>
    <w:rsid w:val="7BD66AD2"/>
    <w:rsid w:val="7BDE6B8E"/>
    <w:rsid w:val="7BE04BCD"/>
    <w:rsid w:val="7BE28725"/>
    <w:rsid w:val="7BE44CFB"/>
    <w:rsid w:val="7BE9F97A"/>
    <w:rsid w:val="7BF2C916"/>
    <w:rsid w:val="7C0234A2"/>
    <w:rsid w:val="7C173932"/>
    <w:rsid w:val="7C18DD1D"/>
    <w:rsid w:val="7C1ACAA0"/>
    <w:rsid w:val="7C28B620"/>
    <w:rsid w:val="7C28F683"/>
    <w:rsid w:val="7C39ABAD"/>
    <w:rsid w:val="7C39C022"/>
    <w:rsid w:val="7C3D7190"/>
    <w:rsid w:val="7C3FC8B0"/>
    <w:rsid w:val="7C3FCC8A"/>
    <w:rsid w:val="7C4B58BB"/>
    <w:rsid w:val="7C4C404C"/>
    <w:rsid w:val="7C4D01D4"/>
    <w:rsid w:val="7C51A484"/>
    <w:rsid w:val="7C565671"/>
    <w:rsid w:val="7C5BEB2A"/>
    <w:rsid w:val="7C5ED695"/>
    <w:rsid w:val="7C66FAAB"/>
    <w:rsid w:val="7C678495"/>
    <w:rsid w:val="7C6A1970"/>
    <w:rsid w:val="7C6B5452"/>
    <w:rsid w:val="7C6CA359"/>
    <w:rsid w:val="7C6D9CEB"/>
    <w:rsid w:val="7C6F1E3B"/>
    <w:rsid w:val="7C720A87"/>
    <w:rsid w:val="7C79BB05"/>
    <w:rsid w:val="7C808173"/>
    <w:rsid w:val="7C85D6DE"/>
    <w:rsid w:val="7C871DD0"/>
    <w:rsid w:val="7C93B6AF"/>
    <w:rsid w:val="7C979DF4"/>
    <w:rsid w:val="7C9E9913"/>
    <w:rsid w:val="7CA31AE2"/>
    <w:rsid w:val="7CAD504C"/>
    <w:rsid w:val="7CB631FF"/>
    <w:rsid w:val="7CB7ECB5"/>
    <w:rsid w:val="7CB8F057"/>
    <w:rsid w:val="7CB95DE4"/>
    <w:rsid w:val="7CBA074A"/>
    <w:rsid w:val="7CC28A0A"/>
    <w:rsid w:val="7CC2B1A4"/>
    <w:rsid w:val="7CC38A0B"/>
    <w:rsid w:val="7CC5300E"/>
    <w:rsid w:val="7CDA3EB0"/>
    <w:rsid w:val="7CE73356"/>
    <w:rsid w:val="7CE9E3D6"/>
    <w:rsid w:val="7CEB0351"/>
    <w:rsid w:val="7CEC40AD"/>
    <w:rsid w:val="7CEF8DC2"/>
    <w:rsid w:val="7CFCD439"/>
    <w:rsid w:val="7D013281"/>
    <w:rsid w:val="7D0ADF96"/>
    <w:rsid w:val="7D0BFCB4"/>
    <w:rsid w:val="7D12D313"/>
    <w:rsid w:val="7D13B5A0"/>
    <w:rsid w:val="7D14B82D"/>
    <w:rsid w:val="7D20213A"/>
    <w:rsid w:val="7D20D514"/>
    <w:rsid w:val="7D2513EE"/>
    <w:rsid w:val="7D26016E"/>
    <w:rsid w:val="7D35DC3D"/>
    <w:rsid w:val="7D371D48"/>
    <w:rsid w:val="7D3D36F2"/>
    <w:rsid w:val="7D3E4B76"/>
    <w:rsid w:val="7D3F063A"/>
    <w:rsid w:val="7D40728D"/>
    <w:rsid w:val="7D41A51C"/>
    <w:rsid w:val="7D4DF554"/>
    <w:rsid w:val="7D4F10BC"/>
    <w:rsid w:val="7D505873"/>
    <w:rsid w:val="7D544D26"/>
    <w:rsid w:val="7D5765C1"/>
    <w:rsid w:val="7D57C676"/>
    <w:rsid w:val="7D6D701E"/>
    <w:rsid w:val="7D781051"/>
    <w:rsid w:val="7D783ACC"/>
    <w:rsid w:val="7D79444D"/>
    <w:rsid w:val="7D7CD18F"/>
    <w:rsid w:val="7D7D1BD9"/>
    <w:rsid w:val="7D7D86C0"/>
    <w:rsid w:val="7D8112C3"/>
    <w:rsid w:val="7D8393E2"/>
    <w:rsid w:val="7D859AD0"/>
    <w:rsid w:val="7D87A660"/>
    <w:rsid w:val="7D881F45"/>
    <w:rsid w:val="7D910E47"/>
    <w:rsid w:val="7D927B44"/>
    <w:rsid w:val="7D973492"/>
    <w:rsid w:val="7D987B87"/>
    <w:rsid w:val="7D9D3920"/>
    <w:rsid w:val="7DA9801B"/>
    <w:rsid w:val="7DAAC2D9"/>
    <w:rsid w:val="7DAAC463"/>
    <w:rsid w:val="7DB451BA"/>
    <w:rsid w:val="7DB9C9A7"/>
    <w:rsid w:val="7DBE7D34"/>
    <w:rsid w:val="7DBF40E6"/>
    <w:rsid w:val="7DC08930"/>
    <w:rsid w:val="7DC53E8C"/>
    <w:rsid w:val="7DC7DE02"/>
    <w:rsid w:val="7DCA2EF8"/>
    <w:rsid w:val="7DCB52E2"/>
    <w:rsid w:val="7DCC7465"/>
    <w:rsid w:val="7DCC76CB"/>
    <w:rsid w:val="7DD3C66E"/>
    <w:rsid w:val="7DD9C30D"/>
    <w:rsid w:val="7DDF6046"/>
    <w:rsid w:val="7DE26C27"/>
    <w:rsid w:val="7DE84D28"/>
    <w:rsid w:val="7DF6B0BF"/>
    <w:rsid w:val="7DFDE836"/>
    <w:rsid w:val="7DFEB865"/>
    <w:rsid w:val="7E0885DE"/>
    <w:rsid w:val="7E0B059F"/>
    <w:rsid w:val="7E0B8778"/>
    <w:rsid w:val="7E1762DE"/>
    <w:rsid w:val="7E1F5695"/>
    <w:rsid w:val="7E20BAC8"/>
    <w:rsid w:val="7E22FAE8"/>
    <w:rsid w:val="7E2ADBD8"/>
    <w:rsid w:val="7E2CE47D"/>
    <w:rsid w:val="7E2E759D"/>
    <w:rsid w:val="7E30CAD4"/>
    <w:rsid w:val="7E313E3B"/>
    <w:rsid w:val="7E368E41"/>
    <w:rsid w:val="7E3DBCC1"/>
    <w:rsid w:val="7E3E5783"/>
    <w:rsid w:val="7E4226FA"/>
    <w:rsid w:val="7E49B0E2"/>
    <w:rsid w:val="7E4AFB23"/>
    <w:rsid w:val="7E4CEAF2"/>
    <w:rsid w:val="7E4EB929"/>
    <w:rsid w:val="7E521D05"/>
    <w:rsid w:val="7E57D6BD"/>
    <w:rsid w:val="7E601C6F"/>
    <w:rsid w:val="7E62D369"/>
    <w:rsid w:val="7E661786"/>
    <w:rsid w:val="7E66CE6B"/>
    <w:rsid w:val="7E682AED"/>
    <w:rsid w:val="7E6A7141"/>
    <w:rsid w:val="7E6CF6C7"/>
    <w:rsid w:val="7E6E408E"/>
    <w:rsid w:val="7E6F1907"/>
    <w:rsid w:val="7E70DA16"/>
    <w:rsid w:val="7E73D923"/>
    <w:rsid w:val="7E74DAD1"/>
    <w:rsid w:val="7E8C1E29"/>
    <w:rsid w:val="7E8E4101"/>
    <w:rsid w:val="7E9107C1"/>
    <w:rsid w:val="7E95E310"/>
    <w:rsid w:val="7E96582C"/>
    <w:rsid w:val="7E9668C5"/>
    <w:rsid w:val="7E9D22A1"/>
    <w:rsid w:val="7EA0A990"/>
    <w:rsid w:val="7EA0D183"/>
    <w:rsid w:val="7EAB821A"/>
    <w:rsid w:val="7EAC2E41"/>
    <w:rsid w:val="7EB21A03"/>
    <w:rsid w:val="7EB4F7A9"/>
    <w:rsid w:val="7EC6BE58"/>
    <w:rsid w:val="7ECCD476"/>
    <w:rsid w:val="7ED62CCD"/>
    <w:rsid w:val="7ED83F2B"/>
    <w:rsid w:val="7EDCB7D1"/>
    <w:rsid w:val="7EE122CD"/>
    <w:rsid w:val="7EE5E188"/>
    <w:rsid w:val="7EE63F1F"/>
    <w:rsid w:val="7EE917A3"/>
    <w:rsid w:val="7EEF09E2"/>
    <w:rsid w:val="7EF7C3AF"/>
    <w:rsid w:val="7EFA9470"/>
    <w:rsid w:val="7EFBA24F"/>
    <w:rsid w:val="7EFC8E26"/>
    <w:rsid w:val="7F02C574"/>
    <w:rsid w:val="7F055ADD"/>
    <w:rsid w:val="7F109D89"/>
    <w:rsid w:val="7F10B80C"/>
    <w:rsid w:val="7F14DBA4"/>
    <w:rsid w:val="7F180A89"/>
    <w:rsid w:val="7F1AE069"/>
    <w:rsid w:val="7F2A30A3"/>
    <w:rsid w:val="7F32D257"/>
    <w:rsid w:val="7F32DD41"/>
    <w:rsid w:val="7F35CC65"/>
    <w:rsid w:val="7F38CD74"/>
    <w:rsid w:val="7F397627"/>
    <w:rsid w:val="7F430FD8"/>
    <w:rsid w:val="7F432769"/>
    <w:rsid w:val="7F44A994"/>
    <w:rsid w:val="7F46D0C0"/>
    <w:rsid w:val="7F47CE9D"/>
    <w:rsid w:val="7F49B629"/>
    <w:rsid w:val="7F55555A"/>
    <w:rsid w:val="7F58A505"/>
    <w:rsid w:val="7F5D9807"/>
    <w:rsid w:val="7F616F69"/>
    <w:rsid w:val="7F61D908"/>
    <w:rsid w:val="7F6D9D14"/>
    <w:rsid w:val="7F7131EE"/>
    <w:rsid w:val="7F769815"/>
    <w:rsid w:val="7F7B4C0C"/>
    <w:rsid w:val="7F7C6881"/>
    <w:rsid w:val="7F885DEF"/>
    <w:rsid w:val="7F929836"/>
    <w:rsid w:val="7F94D78F"/>
    <w:rsid w:val="7F978ED1"/>
    <w:rsid w:val="7F9BDE40"/>
    <w:rsid w:val="7FA21073"/>
    <w:rsid w:val="7FA7AF28"/>
    <w:rsid w:val="7FA9E7F6"/>
    <w:rsid w:val="7FACE1E7"/>
    <w:rsid w:val="7FAF2ED8"/>
    <w:rsid w:val="7FB0C691"/>
    <w:rsid w:val="7FB6EBB1"/>
    <w:rsid w:val="7FB7382C"/>
    <w:rsid w:val="7FBA444C"/>
    <w:rsid w:val="7FBF78FF"/>
    <w:rsid w:val="7FC7BDF5"/>
    <w:rsid w:val="7FCA1776"/>
    <w:rsid w:val="7FCACF88"/>
    <w:rsid w:val="7FD0871A"/>
    <w:rsid w:val="7FD33B58"/>
    <w:rsid w:val="7FD4EE58"/>
    <w:rsid w:val="7FD9C50D"/>
    <w:rsid w:val="7FDF101F"/>
    <w:rsid w:val="7FE05213"/>
    <w:rsid w:val="7FE4D77D"/>
    <w:rsid w:val="7FE5C8BA"/>
    <w:rsid w:val="7FE98E04"/>
    <w:rsid w:val="7FEA9132"/>
    <w:rsid w:val="7FECBA09"/>
    <w:rsid w:val="7FEE5355"/>
    <w:rsid w:val="7FEE8810"/>
    <w:rsid w:val="7FEFC262"/>
    <w:rsid w:val="7FF82800"/>
    <w:rsid w:val="7FFA0E2A"/>
    <w:rsid w:val="7FFB94F4"/>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200D69"/>
  <w15:docId w15:val="{A95C6C3D-B906-4D38-8182-3328E8A2237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Calibri" w:hAnsi="Calibri" w:eastAsia="Calibri" w:cs="Calibr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D8013C"/>
  </w:style>
  <w:style w:type="paragraph" w:styleId="Ttulo1">
    <w:name w:val="heading 1"/>
    <w:basedOn w:val="Normal"/>
    <w:next w:val="Normal"/>
    <w:link w:val="Ttulo1Car"/>
    <w:uiPriority w:val="9"/>
    <w:qFormat/>
    <w:rsid w:val="00425370"/>
    <w:pPr>
      <w:widowControl w:val="0"/>
      <w:spacing w:before="50" w:after="331" w:line="266" w:lineRule="auto"/>
      <w:ind w:right="1063"/>
      <w:jc w:val="both"/>
      <w:outlineLvl w:val="0"/>
    </w:pPr>
    <w:rPr>
      <w:rFonts w:cstheme="majorBidi"/>
      <w:b/>
      <w:bCs/>
      <w:color w:val="1F3864" w:themeColor="accent1" w:themeShade="80"/>
      <w:sz w:val="24"/>
      <w:szCs w:val="32"/>
      <w:lang w:val="en-US"/>
    </w:rPr>
  </w:style>
  <w:style w:type="paragraph" w:styleId="Ttulo2">
    <w:name w:val="heading 2"/>
    <w:basedOn w:val="Normal"/>
    <w:link w:val="Ttulo2Car"/>
    <w:uiPriority w:val="9"/>
    <w:unhideWhenUsed/>
    <w:qFormat/>
    <w:rsid w:val="00755AF3"/>
    <w:pPr>
      <w:widowControl w:val="0"/>
      <w:autoSpaceDE w:val="0"/>
      <w:autoSpaceDN w:val="0"/>
      <w:spacing w:after="0" w:line="240" w:lineRule="auto"/>
      <w:ind w:right="23"/>
      <w:outlineLvl w:val="1"/>
    </w:pPr>
    <w:rPr>
      <w:b/>
      <w:bCs/>
      <w:color w:val="1F3864" w:themeColor="accent1" w:themeShade="80"/>
      <w:sz w:val="24"/>
      <w:szCs w:val="24"/>
    </w:rPr>
  </w:style>
  <w:style w:type="paragraph" w:styleId="Ttulo3">
    <w:name w:val="heading 3"/>
    <w:basedOn w:val="Normal"/>
    <w:next w:val="Normal"/>
    <w:link w:val="Ttulo3Car"/>
    <w:uiPriority w:val="9"/>
    <w:unhideWhenUsed/>
    <w:qFormat/>
    <w:rsid w:val="00425370"/>
    <w:pPr>
      <w:keepNext/>
      <w:keepLines/>
      <w:spacing w:after="240" w:line="264" w:lineRule="auto"/>
      <w:jc w:val="both"/>
      <w:outlineLvl w:val="2"/>
    </w:pPr>
    <w:rPr>
      <w:b/>
      <w:color w:val="002060"/>
    </w:rPr>
  </w:style>
  <w:style w:type="paragraph" w:styleId="Ttulo4">
    <w:name w:val="heading 4"/>
    <w:basedOn w:val="Normal"/>
    <w:next w:val="Normal"/>
    <w:link w:val="Ttulo4Car"/>
    <w:uiPriority w:val="9"/>
    <w:unhideWhenUsed/>
    <w:qFormat/>
    <w:rsid w:val="00AE18AC"/>
    <w:pPr>
      <w:keepNext/>
      <w:keepLines/>
      <w:spacing w:before="40" w:after="240" w:line="264" w:lineRule="auto"/>
      <w:outlineLvl w:val="3"/>
    </w:pPr>
    <w:rPr>
      <w:rFonts w:asciiTheme="majorHAnsi" w:hAnsiTheme="majorHAnsi" w:eastAsiaTheme="majorEastAsia" w:cstheme="majorBidi"/>
      <w:b/>
      <w:i/>
      <w:iCs/>
      <w:color w:val="1F3864" w:themeColor="accent1" w:themeShade="80"/>
    </w:rPr>
  </w:style>
  <w:style w:type="paragraph" w:styleId="Ttulo5">
    <w:name w:val="heading 5"/>
    <w:basedOn w:val="Normal"/>
    <w:next w:val="Normal"/>
    <w:link w:val="Ttulo5Car"/>
    <w:uiPriority w:val="9"/>
    <w:semiHidden/>
    <w:unhideWhenUsed/>
    <w:qFormat/>
    <w:rsid w:val="00EB13E5"/>
    <w:pPr>
      <w:keepNext/>
      <w:keepLines/>
      <w:spacing w:before="40" w:after="0"/>
      <w:outlineLvl w:val="4"/>
    </w:pPr>
    <w:rPr>
      <w:rFonts w:asciiTheme="majorHAnsi" w:hAnsiTheme="majorHAnsi" w:eastAsiaTheme="majorEastAsia" w:cstheme="majorBidi"/>
      <w:b/>
      <w:color w:val="1F3864" w:themeColor="accent1" w:themeShade="80"/>
    </w:rPr>
  </w:style>
  <w:style w:type="paragraph" w:styleId="Ttulo6">
    <w:name w:val="heading 6"/>
    <w:basedOn w:val="Normal"/>
    <w:next w:val="Normal"/>
    <w:link w:val="Ttulo6Car"/>
    <w:uiPriority w:val="9"/>
    <w:semiHidden/>
    <w:unhideWhenUsed/>
    <w:qFormat/>
    <w:rsid w:val="00A15482"/>
    <w:pPr>
      <w:keepNext/>
      <w:keepLines/>
      <w:spacing w:before="40" w:after="0"/>
      <w:outlineLvl w:val="5"/>
    </w:pPr>
    <w:rPr>
      <w:rFonts w:asciiTheme="majorHAnsi" w:hAnsiTheme="majorHAnsi" w:eastAsiaTheme="majorEastAsia" w:cstheme="majorBidi"/>
      <w:b/>
      <w:color w:val="1F3864" w:themeColor="accent1" w:themeShade="80"/>
    </w:rPr>
  </w:style>
  <w:style w:type="paragraph" w:styleId="Ttulo7">
    <w:name w:val="heading 7"/>
    <w:basedOn w:val="Normal"/>
    <w:next w:val="Normal"/>
    <w:link w:val="Ttulo7Car"/>
    <w:uiPriority w:val="9"/>
    <w:unhideWhenUsed/>
    <w:qFormat/>
    <w:rsid w:val="009E2122"/>
    <w:pPr>
      <w:keepNext/>
      <w:keepLines/>
      <w:spacing w:before="40" w:after="0"/>
      <w:outlineLvl w:val="6"/>
    </w:pPr>
    <w:rPr>
      <w:rFonts w:asciiTheme="majorHAnsi" w:hAnsiTheme="majorHAnsi" w:eastAsiaTheme="majorEastAsia" w:cstheme="majorBidi"/>
      <w:i/>
      <w:iCs/>
      <w:color w:val="1F3763" w:themeColor="accent1" w:themeShade="7F"/>
    </w:rPr>
  </w:style>
  <w:style w:type="paragraph" w:styleId="Ttulo8">
    <w:name w:val="heading 8"/>
    <w:basedOn w:val="Normal"/>
    <w:next w:val="Normal"/>
    <w:link w:val="Ttulo8Car"/>
    <w:uiPriority w:val="9"/>
    <w:unhideWhenUsed/>
    <w:qFormat/>
    <w:rsid w:val="009E2122"/>
    <w:pPr>
      <w:keepNext/>
      <w:keepLines/>
      <w:spacing w:before="40" w:after="0"/>
      <w:outlineLvl w:val="7"/>
    </w:pPr>
    <w:rPr>
      <w:rFonts w:asciiTheme="majorHAnsi" w:hAnsiTheme="majorHAnsi" w:eastAsiaTheme="majorEastAsia" w:cstheme="majorBidi"/>
      <w:color w:val="272727" w:themeColor="text1" w:themeTint="D8"/>
      <w:sz w:val="21"/>
      <w:szCs w:val="21"/>
    </w:rPr>
  </w:style>
  <w:style w:type="paragraph" w:styleId="Ttulo9">
    <w:name w:val="heading 9"/>
    <w:basedOn w:val="Normal"/>
    <w:next w:val="Normal"/>
    <w:link w:val="Ttulo9Car"/>
    <w:uiPriority w:val="9"/>
    <w:unhideWhenUsed/>
    <w:qFormat/>
    <w:rsid w:val="009E2122"/>
    <w:pPr>
      <w:keepNext/>
      <w:keepLines/>
      <w:spacing w:before="40" w:after="0"/>
      <w:outlineLvl w:val="8"/>
    </w:pPr>
    <w:rPr>
      <w:rFonts w:asciiTheme="majorHAnsi" w:hAnsiTheme="majorHAnsi" w:eastAsiaTheme="majorEastAsia" w:cstheme="majorBidi"/>
      <w:i/>
      <w:iCs/>
      <w:color w:val="272727" w:themeColor="text1" w:themeTint="D8"/>
      <w:sz w:val="21"/>
      <w:szCs w:val="21"/>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NormalTable0" w:customStyle="1">
    <w:name w:val="Normal Table0"/>
    <w:tblPr>
      <w:tblCellMar>
        <w:top w:w="0" w:type="dxa"/>
        <w:left w:w="0" w:type="dxa"/>
        <w:bottom w:w="0" w:type="dxa"/>
        <w:right w:w="0" w:type="dxa"/>
      </w:tblCellMar>
    </w:tblPr>
  </w:style>
  <w:style w:type="paragraph" w:styleId="Ttulo">
    <w:name w:val="Title"/>
    <w:basedOn w:val="Normal"/>
    <w:link w:val="TtuloCar"/>
    <w:uiPriority w:val="10"/>
    <w:qFormat/>
    <w:rsid w:val="00701A3F"/>
    <w:pPr>
      <w:widowControl w:val="0"/>
      <w:autoSpaceDE w:val="0"/>
      <w:autoSpaceDN w:val="0"/>
      <w:spacing w:after="0" w:line="240" w:lineRule="auto"/>
      <w:ind w:right="477"/>
      <w:jc w:val="center"/>
    </w:pPr>
    <w:rPr>
      <w:b/>
      <w:bCs/>
      <w:sz w:val="32"/>
      <w:szCs w:val="32"/>
      <w:lang w:val="es-ES"/>
    </w:rPr>
  </w:style>
  <w:style w:type="table" w:styleId="NormalTable1" w:customStyle="1">
    <w:name w:val="Normal Table1"/>
    <w:tblPr>
      <w:tblCellMar>
        <w:top w:w="0" w:type="dxa"/>
        <w:left w:w="0" w:type="dxa"/>
        <w:bottom w:w="0" w:type="dxa"/>
        <w:right w:w="0" w:type="dxa"/>
      </w:tblCellMar>
    </w:tblPr>
  </w:style>
  <w:style w:type="table" w:styleId="TableNormal0" w:customStyle="1">
    <w:name w:val="Table Normal0"/>
    <w:tblPr>
      <w:tblCellMar>
        <w:top w:w="0" w:type="dxa"/>
        <w:left w:w="0" w:type="dxa"/>
        <w:bottom w:w="0" w:type="dxa"/>
        <w:right w:w="0" w:type="dxa"/>
      </w:tblCellMar>
    </w:tblPr>
  </w:style>
  <w:style w:type="table" w:styleId="TableNormal1" w:customStyle="1">
    <w:name w:val="Table Normal1"/>
    <w:tblPr>
      <w:tblCellMar>
        <w:top w:w="0" w:type="dxa"/>
        <w:left w:w="0" w:type="dxa"/>
        <w:bottom w:w="0" w:type="dxa"/>
        <w:right w:w="0" w:type="dxa"/>
      </w:tblCellMar>
    </w:tblPr>
  </w:style>
  <w:style w:type="table" w:styleId="TableNormal2" w:customStyle="1">
    <w:name w:val="Table Normal2"/>
    <w:tblPr>
      <w:tblCellMar>
        <w:top w:w="0" w:type="dxa"/>
        <w:left w:w="0" w:type="dxa"/>
        <w:bottom w:w="0" w:type="dxa"/>
        <w:right w:w="0" w:type="dxa"/>
      </w:tblCellMar>
    </w:tblPr>
  </w:style>
  <w:style w:type="table" w:styleId="TableNormal3" w:customStyle="1">
    <w:name w:val="Table Normal3"/>
    <w:tblPr>
      <w:tblCellMar>
        <w:top w:w="0" w:type="dxa"/>
        <w:left w:w="0" w:type="dxa"/>
        <w:bottom w:w="0" w:type="dxa"/>
        <w:right w:w="0" w:type="dxa"/>
      </w:tblCellMar>
    </w:tblPr>
  </w:style>
  <w:style w:type="table" w:styleId="TableNormal4" w:customStyle="1">
    <w:name w:val="Table Normal4"/>
    <w:tblPr>
      <w:tblCellMar>
        <w:top w:w="0" w:type="dxa"/>
        <w:left w:w="0" w:type="dxa"/>
        <w:bottom w:w="0" w:type="dxa"/>
        <w:right w:w="0" w:type="dxa"/>
      </w:tblCellMar>
    </w:tblPr>
  </w:style>
  <w:style w:type="paragraph" w:styleId="Encabezado">
    <w:name w:val="header"/>
    <w:basedOn w:val="Normal"/>
    <w:link w:val="EncabezadoCar"/>
    <w:uiPriority w:val="99"/>
    <w:unhideWhenUsed/>
    <w:rsid w:val="0015763F"/>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15763F"/>
  </w:style>
  <w:style w:type="paragraph" w:styleId="Piedepgina">
    <w:name w:val="footer"/>
    <w:basedOn w:val="Normal"/>
    <w:link w:val="PiedepginaCar"/>
    <w:uiPriority w:val="99"/>
    <w:unhideWhenUsed/>
    <w:rsid w:val="0015763F"/>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15763F"/>
  </w:style>
  <w:style w:type="paragraph" w:styleId="Textoindependiente">
    <w:name w:val="Body Text"/>
    <w:basedOn w:val="Normal"/>
    <w:link w:val="TextoindependienteCar"/>
    <w:uiPriority w:val="1"/>
    <w:unhideWhenUsed/>
    <w:qFormat/>
    <w:rsid w:val="0015763F"/>
    <w:pPr>
      <w:autoSpaceDE w:val="0"/>
      <w:autoSpaceDN w:val="0"/>
      <w:spacing w:after="0" w:line="240" w:lineRule="auto"/>
    </w:pPr>
    <w:rPr>
      <w:rFonts w:ascii="Arial" w:hAnsi="Arial" w:cs="Arial"/>
      <w:sz w:val="24"/>
      <w:szCs w:val="24"/>
    </w:rPr>
  </w:style>
  <w:style w:type="character" w:styleId="TextoindependienteCar" w:customStyle="1">
    <w:name w:val="Texto independiente Car"/>
    <w:basedOn w:val="Fuentedeprrafopredeter"/>
    <w:link w:val="Textoindependiente"/>
    <w:uiPriority w:val="1"/>
    <w:rsid w:val="0015763F"/>
    <w:rPr>
      <w:rFonts w:ascii="Arial" w:hAnsi="Arial" w:cs="Arial"/>
      <w:kern w:val="0"/>
      <w:sz w:val="24"/>
      <w:szCs w:val="24"/>
    </w:rPr>
  </w:style>
  <w:style w:type="table" w:styleId="Tablaconcuadrcula4-nfasis1">
    <w:name w:val="Grid Table 4 Accent 1"/>
    <w:basedOn w:val="Tablanormal"/>
    <w:uiPriority w:val="49"/>
    <w:rsid w:val="0054697F"/>
    <w:pPr>
      <w:spacing w:after="0" w:line="240" w:lineRule="auto"/>
    </w:pPr>
    <w:tblPr>
      <w:tblStyleRowBandSize w:val="1"/>
      <w:tblStyleColBandSize w:val="1"/>
    </w:tblPr>
    <w:tcPr>
      <w:shd w:val="clear" w:color="auto" w:fill="D9E2F3" w:themeFill="accent1" w:themeFillTint="33"/>
    </w:tcPr>
    <w:tblStylePr w:type="firstRow">
      <w:rPr>
        <w:b/>
        <w:bCs/>
        <w:color w:val="FFFFFF" w:themeColor="background1"/>
      </w:rPr>
      <w:tbl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blPr/>
      <w:tcPr>
        <w:tcBorders>
          <w:top w:val="double" w:color="4472C4" w:themeColor="accent1" w:sz="4" w:space="0"/>
        </w:tcBorders>
      </w:tcPr>
    </w:tblStylePr>
    <w:tblStylePr w:type="firstCol">
      <w:rPr>
        <w:b/>
        <w:bCs/>
      </w:rPr>
    </w:tblStylePr>
    <w:tblStylePr w:type="lastCol">
      <w:rPr>
        <w:b/>
        <w:bCs/>
      </w:rPr>
    </w:tblStylePr>
    <w:tblStylePr w:type="band1Vert">
      <w:tblPr/>
      <w:tcPr>
        <w:shd w:val="clear" w:color="auto" w:fill="D9E2F3" w:themeFill="accent1" w:themeFillTint="33"/>
      </w:tcPr>
    </w:tblStylePr>
  </w:style>
  <w:style w:type="table" w:styleId="Tablaconcuadrcula4-nfasis5">
    <w:name w:val="Grid Table 4 Accent 5"/>
    <w:basedOn w:val="Tablanormal"/>
    <w:uiPriority w:val="49"/>
    <w:rsid w:val="005D46AE"/>
    <w:pPr>
      <w:spacing w:after="0" w:line="240" w:lineRule="auto"/>
    </w:pPr>
    <w:tblPr>
      <w:tblStyleRowBandSize w:val="1"/>
      <w:tblStyleColBandSize w:val="1"/>
    </w:tblPr>
    <w:tcPr>
      <w:shd w:val="clear" w:color="auto" w:fill="DEEAF6" w:themeFill="accent5" w:themeFillTint="33"/>
    </w:tcPr>
    <w:tblStylePr w:type="firstRow">
      <w:rPr>
        <w:b/>
        <w:bCs/>
        <w:color w:val="FFFFFF" w:themeColor="background1"/>
      </w:rPr>
      <w:tbl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insideV w:val="nil"/>
        </w:tcBorders>
        <w:shd w:val="clear" w:color="auto" w:fill="5B9BD5" w:themeFill="accent5"/>
      </w:tcPr>
    </w:tblStylePr>
    <w:tblStylePr w:type="lastRow">
      <w:rPr>
        <w:b/>
        <w:bCs/>
      </w:rPr>
      <w:tblPr/>
      <w:tcPr>
        <w:tcBorders>
          <w:top w:val="double" w:color="5B9BD5" w:themeColor="accent5" w:sz="4" w:space="0"/>
        </w:tcBorders>
      </w:tcPr>
    </w:tblStylePr>
    <w:tblStylePr w:type="firstCol">
      <w:rPr>
        <w:b/>
        <w:bCs/>
      </w:rPr>
    </w:tblStylePr>
    <w:tblStylePr w:type="lastCol">
      <w:rPr>
        <w:b/>
        <w:bCs/>
      </w:rPr>
    </w:tblStylePr>
    <w:tblStylePr w:type="band1Vert">
      <w:tblPr/>
      <w:tcPr>
        <w:shd w:val="clear" w:color="auto" w:fill="DEEAF6" w:themeFill="accent5" w:themeFillTint="33"/>
      </w:tcPr>
    </w:tblStylePr>
  </w:style>
  <w:style w:type="table" w:styleId="Tablaconcuadrcula4-nfasis3">
    <w:name w:val="Grid Table 4 Accent 3"/>
    <w:basedOn w:val="Tablanormal"/>
    <w:uiPriority w:val="49"/>
    <w:rsid w:val="005D46AE"/>
    <w:pPr>
      <w:spacing w:after="0" w:line="240" w:lineRule="auto"/>
    </w:pPr>
    <w:tblPr>
      <w:tblStyleRowBandSize w:val="1"/>
      <w:tblStyleColBandSize w:val="1"/>
    </w:tblPr>
    <w:tcPr>
      <w:shd w:val="clear" w:color="auto" w:fill="EDEDED" w:themeFill="accent3" w:themeFillTint="33"/>
    </w:tcPr>
    <w:tblStylePr w:type="firstRow">
      <w:rPr>
        <w:b/>
        <w:bCs/>
        <w:color w:val="FFFFFF" w:themeColor="background1"/>
      </w:rPr>
      <w:tbl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blPr/>
      <w:tcPr>
        <w:tcBorders>
          <w:top w:val="double" w:color="A5A5A5" w:themeColor="accent3" w:sz="4" w:space="0"/>
        </w:tcBorders>
      </w:tcPr>
    </w:tblStylePr>
    <w:tblStylePr w:type="firstCol">
      <w:rPr>
        <w:b/>
        <w:bCs/>
      </w:rPr>
    </w:tblStylePr>
    <w:tblStylePr w:type="lastCol">
      <w:rPr>
        <w:b/>
        <w:bCs/>
      </w:rPr>
    </w:tblStylePr>
    <w:tblStylePr w:type="band1Vert">
      <w:tblPr/>
      <w:tcPr>
        <w:shd w:val="clear" w:color="auto" w:fill="EDEDED" w:themeFill="accent3" w:themeFillTint="33"/>
      </w:tcPr>
    </w:tblStylePr>
  </w:style>
  <w:style w:type="character" w:styleId="Hipervnculo">
    <w:name w:val="Hyperlink"/>
    <w:basedOn w:val="Fuentedeprrafopredeter"/>
    <w:uiPriority w:val="99"/>
    <w:unhideWhenUsed/>
    <w:rsid w:val="00AD6447"/>
    <w:rPr>
      <w:color w:val="0563C1" w:themeColor="hyperlink"/>
      <w:u w:val="single"/>
    </w:rPr>
  </w:style>
  <w:style w:type="character" w:styleId="Mencinsinresolver1" w:customStyle="1">
    <w:name w:val="Mención sin resolver1"/>
    <w:basedOn w:val="Fuentedeprrafopredeter"/>
    <w:uiPriority w:val="99"/>
    <w:semiHidden/>
    <w:unhideWhenUsed/>
    <w:rsid w:val="00AD6447"/>
    <w:rPr>
      <w:color w:val="605E5C"/>
      <w:shd w:val="clear" w:color="auto" w:fill="E1DFDD"/>
    </w:rPr>
  </w:style>
  <w:style w:type="character" w:styleId="Ttulo2Car" w:customStyle="1">
    <w:name w:val="Título 2 Car"/>
    <w:basedOn w:val="Fuentedeprrafopredeter"/>
    <w:link w:val="Ttulo2"/>
    <w:uiPriority w:val="9"/>
    <w:rsid w:val="00755AF3"/>
    <w:rPr>
      <w:rFonts w:ascii="Calibri" w:hAnsi="Calibri" w:eastAsia="Calibri" w:cs="Calibri"/>
      <w:b/>
      <w:bCs/>
      <w:color w:val="1F3864" w:themeColor="accent1" w:themeShade="80"/>
      <w:kern w:val="0"/>
      <w:sz w:val="24"/>
      <w:szCs w:val="24"/>
      <w:lang w:eastAsia="es-CO"/>
    </w:rPr>
  </w:style>
  <w:style w:type="character" w:styleId="Ttulo1Car" w:customStyle="1">
    <w:name w:val="Título 1 Car"/>
    <w:basedOn w:val="Fuentedeprrafopredeter"/>
    <w:link w:val="Ttulo1"/>
    <w:uiPriority w:val="9"/>
    <w:rsid w:val="00425370"/>
    <w:rPr>
      <w:rFonts w:eastAsia="Calibri" w:cstheme="majorBidi"/>
      <w:b/>
      <w:bCs/>
      <w:color w:val="1F3864" w:themeColor="accent1" w:themeShade="80"/>
      <w:sz w:val="24"/>
      <w:szCs w:val="32"/>
      <w:lang w:val="en-US" w:eastAsia="es-CO"/>
    </w:rPr>
  </w:style>
  <w:style w:type="character" w:styleId="Ttulo3Car" w:customStyle="1">
    <w:name w:val="Título 3 Car"/>
    <w:basedOn w:val="Fuentedeprrafopredeter"/>
    <w:link w:val="Ttulo3"/>
    <w:uiPriority w:val="9"/>
    <w:rsid w:val="00425370"/>
    <w:rPr>
      <w:rFonts w:eastAsia="Calibri"/>
      <w:b/>
      <w:color w:val="002060"/>
      <w:kern w:val="0"/>
      <w:lang w:eastAsia="es-CO"/>
    </w:rPr>
  </w:style>
  <w:style w:type="paragraph" w:styleId="Textodeglobo">
    <w:name w:val="Balloon Text"/>
    <w:basedOn w:val="Normal"/>
    <w:link w:val="TextodegloboCar"/>
    <w:uiPriority w:val="99"/>
    <w:semiHidden/>
    <w:unhideWhenUsed/>
    <w:rsid w:val="00EF17AA"/>
    <w:pPr>
      <w:spacing w:after="0" w:line="240" w:lineRule="auto"/>
    </w:pPr>
    <w:rPr>
      <w:rFonts w:ascii="Segoe UI" w:hAnsi="Segoe UI" w:cs="Segoe UI"/>
      <w:sz w:val="18"/>
      <w:szCs w:val="18"/>
    </w:rPr>
  </w:style>
  <w:style w:type="character" w:styleId="TextodegloboCar" w:customStyle="1">
    <w:name w:val="Texto de globo Car"/>
    <w:basedOn w:val="Fuentedeprrafopredeter"/>
    <w:link w:val="Textodeglobo"/>
    <w:uiPriority w:val="99"/>
    <w:semiHidden/>
    <w:rsid w:val="00EF17AA"/>
    <w:rPr>
      <w:rFonts w:ascii="Segoe UI" w:hAnsi="Segoe UI" w:cs="Segoe UI"/>
      <w:sz w:val="18"/>
      <w:szCs w:val="18"/>
    </w:rPr>
  </w:style>
  <w:style w:type="paragraph" w:styleId="Descripcin">
    <w:name w:val="caption"/>
    <w:basedOn w:val="Normal"/>
    <w:next w:val="Normal"/>
    <w:uiPriority w:val="35"/>
    <w:unhideWhenUsed/>
    <w:qFormat/>
    <w:rsid w:val="00EF17AA"/>
    <w:pPr>
      <w:spacing w:after="200" w:line="240" w:lineRule="auto"/>
    </w:pPr>
    <w:rPr>
      <w:i/>
      <w:iCs/>
      <w:color w:val="44546A" w:themeColor="text2"/>
      <w:sz w:val="18"/>
      <w:szCs w:val="18"/>
    </w:rPr>
  </w:style>
  <w:style w:type="paragraph" w:styleId="Textonotapie">
    <w:name w:val="footnote text"/>
    <w:basedOn w:val="Normal"/>
    <w:link w:val="TextonotapieCar"/>
    <w:uiPriority w:val="99"/>
    <w:semiHidden/>
    <w:unhideWhenUsed/>
    <w:rsid w:val="00EF17AA"/>
    <w:pPr>
      <w:spacing w:after="0" w:line="240" w:lineRule="auto"/>
      <w:jc w:val="both"/>
    </w:pPr>
    <w:rPr>
      <w:rFonts w:ascii="Arial" w:hAnsi="Arial" w:eastAsia="Times New Roman" w:cs="Times New Roman"/>
      <w:sz w:val="20"/>
      <w:szCs w:val="20"/>
      <w:lang w:eastAsia="es-MX"/>
    </w:rPr>
  </w:style>
  <w:style w:type="character" w:styleId="TextonotapieCar" w:customStyle="1">
    <w:name w:val="Texto nota pie Car"/>
    <w:basedOn w:val="Fuentedeprrafopredeter"/>
    <w:link w:val="Textonotapie"/>
    <w:uiPriority w:val="99"/>
    <w:semiHidden/>
    <w:rsid w:val="00EF17AA"/>
    <w:rPr>
      <w:rFonts w:ascii="Arial" w:hAnsi="Arial" w:eastAsia="Times New Roman" w:cs="Times New Roman"/>
      <w:kern w:val="0"/>
      <w:sz w:val="20"/>
      <w:szCs w:val="20"/>
      <w:lang w:eastAsia="es-MX"/>
    </w:rPr>
  </w:style>
  <w:style w:type="character" w:styleId="Refdenotaalpie">
    <w:name w:val="footnote reference"/>
    <w:basedOn w:val="Fuentedeprrafopredeter"/>
    <w:uiPriority w:val="99"/>
    <w:semiHidden/>
    <w:unhideWhenUsed/>
    <w:rsid w:val="00EF17AA"/>
    <w:rPr>
      <w:vertAlign w:val="superscript"/>
    </w:rPr>
  </w:style>
  <w:style w:type="paragraph" w:styleId="Prrafodelista">
    <w:name w:val="List Paragraph"/>
    <w:basedOn w:val="Normal"/>
    <w:uiPriority w:val="34"/>
    <w:qFormat/>
    <w:rsid w:val="00EF17AA"/>
    <w:pPr>
      <w:ind w:left="720"/>
      <w:contextualSpacing/>
    </w:pPr>
  </w:style>
  <w:style w:type="table" w:styleId="Tablaconcuadrcula4-nfasis11" w:customStyle="1">
    <w:name w:val="Tabla con cuadrícula 4 - Énfasis 11"/>
    <w:basedOn w:val="Tablanormal"/>
    <w:uiPriority w:val="49"/>
    <w:rsid w:val="00C9284B"/>
    <w:pPr>
      <w:spacing w:after="0" w:line="240" w:lineRule="auto"/>
    </w:pPr>
    <w:tblPr>
      <w:tblStyleRowBandSize w:val="1"/>
      <w:tblStyleColBandSize w:val="1"/>
    </w:tblPr>
    <w:tcPr>
      <w:tcBorders>
        <w:left w:val="single" w:color="4472C4" w:themeColor="accent1" w:sz="4" w:space="0"/>
        <w:right w:val="single" w:color="4472C4" w:themeColor="accent1" w:sz="4" w:space="0"/>
      </w:tcBorders>
      <w:shd w:val="clear" w:color="auto" w:fill="D9E2F3" w:themeFill="accent1" w:themeFillTint="33"/>
    </w:tcPr>
    <w:tblStylePr w:type="firstRow">
      <w:rPr>
        <w:b/>
        <w:bCs/>
        <w:color w:val="FFFFFF" w:themeColor="background1"/>
      </w:rPr>
    </w:tblStylePr>
    <w:tblStylePr w:type="lastRow">
      <w:rPr>
        <w:rFonts w:ascii="Calibri" w:hAnsi="Calibri"/>
        <w:b/>
        <w:bCs/>
        <w:color w:val="FFFFFF" w:themeColor="background1"/>
      </w:rPr>
    </w:tblStylePr>
    <w:tblStylePr w:type="firstCol">
      <w:rPr>
        <w:b/>
        <w:bCs/>
      </w:rPr>
    </w:tblStylePr>
    <w:tblStylePr w:type="lastCol">
      <w:rPr>
        <w:b/>
        <w:bCs/>
      </w:rPr>
    </w:tblStylePr>
  </w:style>
  <w:style w:type="character" w:styleId="Ttulo4Car" w:customStyle="1">
    <w:name w:val="Título 4 Car"/>
    <w:basedOn w:val="Fuentedeprrafopredeter"/>
    <w:link w:val="Ttulo4"/>
    <w:uiPriority w:val="9"/>
    <w:rsid w:val="00AE18AC"/>
    <w:rPr>
      <w:rFonts w:asciiTheme="majorHAnsi" w:hAnsiTheme="majorHAnsi" w:eastAsiaTheme="majorEastAsia" w:cstheme="majorBidi"/>
      <w:b/>
      <w:i/>
      <w:iCs/>
      <w:color w:val="1F3864" w:themeColor="accent1" w:themeShade="80"/>
    </w:rPr>
  </w:style>
  <w:style w:type="character" w:styleId="Ttulo5Car" w:customStyle="1">
    <w:name w:val="Título 5 Car"/>
    <w:basedOn w:val="Fuentedeprrafopredeter"/>
    <w:link w:val="Ttulo5"/>
    <w:uiPriority w:val="9"/>
    <w:rsid w:val="00EB13E5"/>
    <w:rPr>
      <w:rFonts w:asciiTheme="majorHAnsi" w:hAnsiTheme="majorHAnsi" w:eastAsiaTheme="majorEastAsia" w:cstheme="majorBidi"/>
      <w:b/>
      <w:color w:val="1F3864" w:themeColor="accent1" w:themeShade="80"/>
    </w:rPr>
  </w:style>
  <w:style w:type="character" w:styleId="Ttulo6Car" w:customStyle="1">
    <w:name w:val="Título 6 Car"/>
    <w:basedOn w:val="Fuentedeprrafopredeter"/>
    <w:link w:val="Ttulo6"/>
    <w:uiPriority w:val="9"/>
    <w:rsid w:val="00A15482"/>
    <w:rPr>
      <w:rFonts w:asciiTheme="majorHAnsi" w:hAnsiTheme="majorHAnsi" w:eastAsiaTheme="majorEastAsia" w:cstheme="majorBidi"/>
      <w:b/>
      <w:color w:val="1F3864" w:themeColor="accent1" w:themeShade="80"/>
    </w:rPr>
  </w:style>
  <w:style w:type="table" w:styleId="Tabladelista4-nfasis1">
    <w:name w:val="List Table 4 Accent 1"/>
    <w:basedOn w:val="Tablanormal"/>
    <w:uiPriority w:val="49"/>
    <w:rsid w:val="003801EF"/>
    <w:pPr>
      <w:spacing w:after="0" w:line="240" w:lineRule="auto"/>
    </w:pPr>
    <w:tblPr>
      <w:tblStyleRowBandSize w:val="1"/>
      <w:tblStyleColBandSize w:val="1"/>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tblBorders>
    </w:tblPr>
    <w:tblStylePr w:type="firstRow">
      <w:rPr>
        <w:b/>
        <w:bCs/>
        <w:color w:val="FFFFFF" w:themeColor="background1"/>
      </w:rPr>
      <w:tbl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tcBorders>
        <w:shd w:val="clear" w:color="auto" w:fill="4472C4" w:themeFill="accent1"/>
      </w:tcPr>
    </w:tblStylePr>
    <w:tblStylePr w:type="lastRow">
      <w:rPr>
        <w:b/>
        <w:bCs/>
      </w:rPr>
      <w:tblPr/>
      <w:tcPr>
        <w:tcBorders>
          <w:top w:val="double" w:color="8EAADB" w:themeColor="accent1" w:themeTint="99" w:sz="4" w:space="0"/>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Revisin">
    <w:name w:val="Revision"/>
    <w:hidden/>
    <w:uiPriority w:val="99"/>
    <w:semiHidden/>
    <w:rsid w:val="003E7BFC"/>
    <w:pPr>
      <w:spacing w:after="0" w:line="240" w:lineRule="auto"/>
    </w:pPr>
  </w:style>
  <w:style w:type="character" w:styleId="TtuloCar" w:customStyle="1">
    <w:name w:val="Título Car"/>
    <w:basedOn w:val="Fuentedeprrafopredeter"/>
    <w:link w:val="Ttulo"/>
    <w:uiPriority w:val="10"/>
    <w:rsid w:val="00701A3F"/>
    <w:rPr>
      <w:rFonts w:ascii="Calibri" w:hAnsi="Calibri" w:eastAsia="Calibri" w:cs="Calibri"/>
      <w:b/>
      <w:bCs/>
      <w:kern w:val="0"/>
      <w:sz w:val="32"/>
      <w:szCs w:val="32"/>
      <w:lang w:val="es-ES"/>
    </w:rPr>
  </w:style>
  <w:style w:type="character" w:styleId="Ttulo7Car" w:customStyle="1">
    <w:name w:val="Título 7 Car"/>
    <w:basedOn w:val="Fuentedeprrafopredeter"/>
    <w:link w:val="Ttulo7"/>
    <w:uiPriority w:val="9"/>
    <w:rsid w:val="009E2122"/>
    <w:rPr>
      <w:rFonts w:asciiTheme="majorHAnsi" w:hAnsiTheme="majorHAnsi" w:eastAsiaTheme="majorEastAsia" w:cstheme="majorBidi"/>
      <w:i/>
      <w:iCs/>
      <w:color w:val="1F3763" w:themeColor="accent1" w:themeShade="7F"/>
    </w:rPr>
  </w:style>
  <w:style w:type="character" w:styleId="Ttulo8Car" w:customStyle="1">
    <w:name w:val="Título 8 Car"/>
    <w:basedOn w:val="Fuentedeprrafopredeter"/>
    <w:link w:val="Ttulo8"/>
    <w:uiPriority w:val="9"/>
    <w:rsid w:val="009E2122"/>
    <w:rPr>
      <w:rFonts w:asciiTheme="majorHAnsi" w:hAnsiTheme="majorHAnsi" w:eastAsiaTheme="majorEastAsia" w:cstheme="majorBidi"/>
      <w:color w:val="272727" w:themeColor="text1" w:themeTint="D8"/>
      <w:sz w:val="21"/>
      <w:szCs w:val="21"/>
    </w:rPr>
  </w:style>
  <w:style w:type="character" w:styleId="Ttulo9Car" w:customStyle="1">
    <w:name w:val="Título 9 Car"/>
    <w:basedOn w:val="Fuentedeprrafopredeter"/>
    <w:link w:val="Ttulo9"/>
    <w:uiPriority w:val="9"/>
    <w:rsid w:val="009E2122"/>
    <w:rPr>
      <w:rFonts w:asciiTheme="majorHAnsi" w:hAnsiTheme="majorHAnsi" w:eastAsiaTheme="majorEastAsia" w:cstheme="majorBidi"/>
      <w:i/>
      <w:iCs/>
      <w:color w:val="272727" w:themeColor="text1" w:themeTint="D8"/>
      <w:sz w:val="21"/>
      <w:szCs w:val="21"/>
    </w:rPr>
  </w:style>
  <w:style w:type="paragraph" w:styleId="Default" w:customStyle="1">
    <w:name w:val="Default"/>
    <w:rsid w:val="001A6628"/>
    <w:pPr>
      <w:autoSpaceDE w:val="0"/>
      <w:autoSpaceDN w:val="0"/>
      <w:adjustRightInd w:val="0"/>
      <w:spacing w:after="0" w:line="240" w:lineRule="auto"/>
    </w:pPr>
    <w:rPr>
      <w:rFonts w:ascii="Arial" w:hAnsi="Arial" w:cs="Arial"/>
      <w:color w:val="000000"/>
      <w:sz w:val="24"/>
      <w:szCs w:val="24"/>
    </w:rPr>
  </w:style>
  <w:style w:type="paragraph" w:styleId="TableParagraph" w:customStyle="1">
    <w:name w:val="Table Paragraph"/>
    <w:basedOn w:val="Normal"/>
    <w:uiPriority w:val="1"/>
    <w:qFormat/>
    <w:rsid w:val="00935C04"/>
    <w:pPr>
      <w:widowControl w:val="0"/>
      <w:autoSpaceDE w:val="0"/>
      <w:autoSpaceDN w:val="0"/>
      <w:spacing w:after="0" w:line="240" w:lineRule="auto"/>
    </w:pPr>
    <w:rPr>
      <w:lang w:val="es-ES"/>
    </w:rPr>
  </w:style>
  <w:style w:type="paragraph" w:styleId="TtuloTDC">
    <w:name w:val="TOC Heading"/>
    <w:basedOn w:val="Ttulo1"/>
    <w:next w:val="Normal"/>
    <w:uiPriority w:val="39"/>
    <w:unhideWhenUsed/>
    <w:qFormat/>
    <w:rsid w:val="00B9348F"/>
    <w:pPr>
      <w:keepNext/>
      <w:keepLines/>
      <w:widowControl/>
      <w:spacing w:before="240" w:line="259" w:lineRule="auto"/>
      <w:outlineLvl w:val="9"/>
    </w:pPr>
    <w:rPr>
      <w:rFonts w:asciiTheme="majorHAnsi" w:hAnsiTheme="majorHAnsi" w:eastAsiaTheme="majorEastAsia"/>
      <w:b w:val="0"/>
      <w:bCs w:val="0"/>
      <w:color w:val="2F5496" w:themeColor="accent1" w:themeShade="BF"/>
      <w:sz w:val="32"/>
      <w:lang w:val="es-CO"/>
    </w:rPr>
  </w:style>
  <w:style w:type="paragraph" w:styleId="TDC1">
    <w:name w:val="toc 1"/>
    <w:basedOn w:val="Normal"/>
    <w:next w:val="Normal"/>
    <w:autoRedefine/>
    <w:uiPriority w:val="39"/>
    <w:unhideWhenUsed/>
    <w:qFormat/>
    <w:rsid w:val="00B9348F"/>
    <w:pPr>
      <w:spacing w:after="100"/>
    </w:pPr>
  </w:style>
  <w:style w:type="paragraph" w:styleId="TDC2">
    <w:name w:val="toc 2"/>
    <w:basedOn w:val="Normal"/>
    <w:next w:val="Normal"/>
    <w:autoRedefine/>
    <w:uiPriority w:val="39"/>
    <w:unhideWhenUsed/>
    <w:qFormat/>
    <w:rsid w:val="00D15944"/>
    <w:pPr>
      <w:tabs>
        <w:tab w:val="left" w:pos="1418"/>
        <w:tab w:val="right" w:leader="dot" w:pos="9740"/>
      </w:tabs>
      <w:spacing w:after="100"/>
      <w:ind w:left="220"/>
    </w:pPr>
  </w:style>
  <w:style w:type="paragraph" w:styleId="TDC3">
    <w:name w:val="toc 3"/>
    <w:basedOn w:val="Normal"/>
    <w:next w:val="Normal"/>
    <w:autoRedefine/>
    <w:uiPriority w:val="39"/>
    <w:unhideWhenUsed/>
    <w:qFormat/>
    <w:rsid w:val="00B9348F"/>
    <w:pPr>
      <w:spacing w:after="100"/>
      <w:ind w:left="440"/>
    </w:pPr>
  </w:style>
  <w:style w:type="paragraph" w:styleId="Tabladeilustraciones">
    <w:name w:val="table of figures"/>
    <w:basedOn w:val="Normal"/>
    <w:next w:val="Normal"/>
    <w:uiPriority w:val="99"/>
    <w:unhideWhenUsed/>
    <w:rsid w:val="005E7291"/>
    <w:pPr>
      <w:spacing w:after="0"/>
    </w:pPr>
  </w:style>
  <w:style w:type="table" w:styleId="Tablaconcuadrcula">
    <w:name w:val="Table Grid"/>
    <w:basedOn w:val="Tablanormal"/>
    <w:uiPriority w:val="39"/>
    <w:rsid w:val="003422F9"/>
    <w:pPr>
      <w:spacing w:after="0" w:line="240" w:lineRule="auto"/>
    </w:pPr>
    <w:tblPr/>
  </w:style>
  <w:style w:type="paragraph" w:styleId="TDC4">
    <w:name w:val="toc 4"/>
    <w:basedOn w:val="Normal"/>
    <w:uiPriority w:val="39"/>
    <w:qFormat/>
    <w:rsid w:val="00A2571A"/>
    <w:pPr>
      <w:widowControl w:val="0"/>
      <w:autoSpaceDE w:val="0"/>
      <w:autoSpaceDN w:val="0"/>
      <w:spacing w:before="22" w:after="0" w:line="240" w:lineRule="auto"/>
      <w:ind w:left="2105" w:hanging="887"/>
    </w:pPr>
    <w:rPr>
      <w:b/>
      <w:bCs/>
      <w:lang w:val="es-ES"/>
    </w:rPr>
  </w:style>
  <w:style w:type="character" w:styleId="Hipervnculovisitado">
    <w:name w:val="FollowedHyperlink"/>
    <w:basedOn w:val="Fuentedeprrafopredeter"/>
    <w:uiPriority w:val="99"/>
    <w:semiHidden/>
    <w:unhideWhenUsed/>
    <w:rsid w:val="00A2571A"/>
    <w:rPr>
      <w:color w:val="954F72" w:themeColor="followedHyperlink"/>
      <w:u w:val="single"/>
    </w:rPr>
  </w:style>
  <w:style w:type="table" w:styleId="TableNormal10" w:customStyle="1">
    <w:name w:val="Table Normal10"/>
    <w:uiPriority w:val="2"/>
    <w:semiHidden/>
    <w:unhideWhenUsed/>
    <w:qFormat/>
    <w:rsid w:val="00BD1325"/>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styleId="TableNormal20" w:customStyle="1">
    <w:name w:val="Table Normal20"/>
    <w:uiPriority w:val="2"/>
    <w:semiHidden/>
    <w:unhideWhenUsed/>
    <w:qFormat/>
    <w:rsid w:val="00900B21"/>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styleId="TableNormal30" w:customStyle="1">
    <w:name w:val="Table Normal30"/>
    <w:uiPriority w:val="2"/>
    <w:semiHidden/>
    <w:unhideWhenUsed/>
    <w:qFormat/>
    <w:rsid w:val="0021703A"/>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msonormal0" w:customStyle="1">
    <w:name w:val="msonormal"/>
    <w:basedOn w:val="Normal"/>
    <w:rsid w:val="00D164CA"/>
    <w:pPr>
      <w:spacing w:before="100" w:beforeAutospacing="1" w:after="100" w:afterAutospacing="1" w:line="240" w:lineRule="auto"/>
    </w:pPr>
    <w:rPr>
      <w:rFonts w:ascii="Times New Roman" w:hAnsi="Times New Roman" w:eastAsia="Times New Roman" w:cs="Times New Roman"/>
      <w:sz w:val="24"/>
      <w:szCs w:val="24"/>
    </w:rPr>
  </w:style>
  <w:style w:type="paragraph" w:styleId="NormalWeb">
    <w:name w:val="Normal (Web)"/>
    <w:basedOn w:val="Normal"/>
    <w:uiPriority w:val="99"/>
    <w:unhideWhenUsed/>
    <w:rsid w:val="00D164CA"/>
    <w:pPr>
      <w:spacing w:before="100" w:beforeAutospacing="1" w:after="100" w:afterAutospacing="1" w:line="240" w:lineRule="auto"/>
    </w:pPr>
    <w:rPr>
      <w:rFonts w:ascii="Times New Roman" w:hAnsi="Times New Roman" w:eastAsia="Times New Roman" w:cs="Times New Roman"/>
      <w:sz w:val="24"/>
      <w:szCs w:val="24"/>
    </w:rPr>
  </w:style>
  <w:style w:type="character" w:styleId="il" w:customStyle="1">
    <w:name w:val="il"/>
    <w:basedOn w:val="Fuentedeprrafopredeter"/>
    <w:rsid w:val="00D164CA"/>
  </w:style>
  <w:style w:type="paragraph" w:styleId="xl65" w:customStyle="1">
    <w:name w:val="xl65"/>
    <w:basedOn w:val="Normal"/>
    <w:rsid w:val="00046E4D"/>
    <w:pPr>
      <w:pBdr>
        <w:top w:val="single" w:color="4472C4" w:sz="8" w:space="0"/>
        <w:left w:val="single" w:color="4472C4" w:sz="8" w:space="0"/>
        <w:bottom w:val="single" w:color="4472C4" w:sz="8" w:space="0"/>
      </w:pBdr>
      <w:shd w:val="clear" w:color="000000" w:fill="4472C4"/>
      <w:spacing w:before="100" w:beforeAutospacing="1" w:after="100" w:afterAutospacing="1" w:line="240" w:lineRule="auto"/>
      <w:jc w:val="center"/>
      <w:textAlignment w:val="center"/>
    </w:pPr>
    <w:rPr>
      <w:rFonts w:eastAsia="Times New Roman"/>
      <w:color w:val="FFFFFF"/>
      <w:sz w:val="14"/>
      <w:szCs w:val="14"/>
    </w:rPr>
  </w:style>
  <w:style w:type="paragraph" w:styleId="xl66" w:customStyle="1">
    <w:name w:val="xl66"/>
    <w:basedOn w:val="Normal"/>
    <w:rsid w:val="00046E4D"/>
    <w:pPr>
      <w:pBdr>
        <w:top w:val="single" w:color="4472C4" w:sz="8" w:space="0"/>
        <w:bottom w:val="single" w:color="4472C4" w:sz="8" w:space="0"/>
      </w:pBdr>
      <w:shd w:val="clear" w:color="000000" w:fill="4472C4"/>
      <w:spacing w:before="100" w:beforeAutospacing="1" w:after="100" w:afterAutospacing="1" w:line="240" w:lineRule="auto"/>
      <w:jc w:val="center"/>
      <w:textAlignment w:val="center"/>
    </w:pPr>
    <w:rPr>
      <w:rFonts w:eastAsia="Times New Roman"/>
      <w:color w:val="FFFFFF"/>
      <w:sz w:val="14"/>
      <w:szCs w:val="14"/>
    </w:rPr>
  </w:style>
  <w:style w:type="paragraph" w:styleId="xl67" w:customStyle="1">
    <w:name w:val="xl67"/>
    <w:basedOn w:val="Normal"/>
    <w:rsid w:val="00046E4D"/>
    <w:pPr>
      <w:pBdr>
        <w:top w:val="single" w:color="4472C4" w:sz="8" w:space="0"/>
        <w:bottom w:val="single" w:color="4472C4" w:sz="8" w:space="0"/>
        <w:right w:val="single" w:color="4472C4" w:sz="8" w:space="0"/>
      </w:pBdr>
      <w:shd w:val="clear" w:color="000000" w:fill="4472C4"/>
      <w:spacing w:before="100" w:beforeAutospacing="1" w:after="100" w:afterAutospacing="1" w:line="240" w:lineRule="auto"/>
      <w:jc w:val="center"/>
      <w:textAlignment w:val="center"/>
    </w:pPr>
    <w:rPr>
      <w:rFonts w:eastAsia="Times New Roman"/>
      <w:color w:val="FFFFFF"/>
      <w:sz w:val="14"/>
      <w:szCs w:val="14"/>
    </w:rPr>
  </w:style>
  <w:style w:type="paragraph" w:styleId="xl68" w:customStyle="1">
    <w:name w:val="xl68"/>
    <w:basedOn w:val="Normal"/>
    <w:rsid w:val="00046E4D"/>
    <w:pPr>
      <w:pBdr>
        <w:left w:val="single" w:color="8EAADB" w:sz="8" w:space="0"/>
        <w:bottom w:val="single" w:color="8EAADB" w:sz="8" w:space="0"/>
        <w:right w:val="single" w:color="8EAADB" w:sz="8" w:space="0"/>
      </w:pBdr>
      <w:shd w:val="clear" w:color="000000" w:fill="D9E2F3"/>
      <w:spacing w:before="100" w:beforeAutospacing="1" w:after="100" w:afterAutospacing="1" w:line="240" w:lineRule="auto"/>
      <w:jc w:val="center"/>
      <w:textAlignment w:val="center"/>
    </w:pPr>
    <w:rPr>
      <w:rFonts w:eastAsia="Times New Roman"/>
      <w:b/>
      <w:bCs/>
      <w:color w:val="000000"/>
      <w:sz w:val="16"/>
      <w:szCs w:val="16"/>
    </w:rPr>
  </w:style>
  <w:style w:type="paragraph" w:styleId="xl69" w:customStyle="1">
    <w:name w:val="xl69"/>
    <w:basedOn w:val="Normal"/>
    <w:rsid w:val="00046E4D"/>
    <w:pPr>
      <w:pBdr>
        <w:bottom w:val="single" w:color="8EAADB" w:sz="8" w:space="0"/>
        <w:right w:val="single" w:color="8EAADB" w:sz="8" w:space="0"/>
      </w:pBdr>
      <w:shd w:val="clear" w:color="000000" w:fill="D9E2F3"/>
      <w:spacing w:before="100" w:beforeAutospacing="1" w:after="100" w:afterAutospacing="1" w:line="240" w:lineRule="auto"/>
      <w:jc w:val="center"/>
      <w:textAlignment w:val="center"/>
    </w:pPr>
    <w:rPr>
      <w:rFonts w:eastAsia="Times New Roman"/>
      <w:color w:val="000000"/>
      <w:sz w:val="16"/>
      <w:szCs w:val="16"/>
    </w:rPr>
  </w:style>
  <w:style w:type="paragraph" w:styleId="xl70" w:customStyle="1">
    <w:name w:val="xl70"/>
    <w:basedOn w:val="Normal"/>
    <w:rsid w:val="00046E4D"/>
    <w:pPr>
      <w:pBdr>
        <w:bottom w:val="single" w:color="8EAADB" w:sz="8" w:space="0"/>
        <w:right w:val="single" w:color="8EAADB" w:sz="8" w:space="0"/>
      </w:pBdr>
      <w:shd w:val="clear" w:color="000000" w:fill="D9E2F3"/>
      <w:spacing w:before="100" w:beforeAutospacing="1" w:after="100" w:afterAutospacing="1" w:line="240" w:lineRule="auto"/>
      <w:jc w:val="center"/>
      <w:textAlignment w:val="center"/>
    </w:pPr>
    <w:rPr>
      <w:rFonts w:eastAsia="Times New Roman"/>
      <w:color w:val="000000"/>
      <w:sz w:val="16"/>
      <w:szCs w:val="16"/>
    </w:rPr>
  </w:style>
  <w:style w:type="paragraph" w:styleId="xl71" w:customStyle="1">
    <w:name w:val="xl71"/>
    <w:basedOn w:val="Normal"/>
    <w:rsid w:val="00046E4D"/>
    <w:pPr>
      <w:pBdr>
        <w:left w:val="single" w:color="8EAADB" w:sz="8" w:space="0"/>
        <w:bottom w:val="single" w:color="8EAADB" w:sz="8" w:space="0"/>
        <w:right w:val="single" w:color="8EAADB" w:sz="8" w:space="0"/>
      </w:pBdr>
      <w:spacing w:before="100" w:beforeAutospacing="1" w:after="100" w:afterAutospacing="1" w:line="240" w:lineRule="auto"/>
      <w:jc w:val="center"/>
      <w:textAlignment w:val="center"/>
    </w:pPr>
    <w:rPr>
      <w:rFonts w:eastAsia="Times New Roman"/>
      <w:b/>
      <w:bCs/>
      <w:color w:val="000000"/>
      <w:sz w:val="16"/>
      <w:szCs w:val="16"/>
    </w:rPr>
  </w:style>
  <w:style w:type="paragraph" w:styleId="xl72" w:customStyle="1">
    <w:name w:val="xl72"/>
    <w:basedOn w:val="Normal"/>
    <w:rsid w:val="00046E4D"/>
    <w:pPr>
      <w:pBdr>
        <w:bottom w:val="single" w:color="8EAADB" w:sz="8" w:space="0"/>
        <w:right w:val="single" w:color="8EAADB" w:sz="8" w:space="0"/>
      </w:pBdr>
      <w:spacing w:before="100" w:beforeAutospacing="1" w:after="100" w:afterAutospacing="1" w:line="240" w:lineRule="auto"/>
      <w:jc w:val="center"/>
      <w:textAlignment w:val="center"/>
    </w:pPr>
    <w:rPr>
      <w:rFonts w:eastAsia="Times New Roman"/>
      <w:color w:val="000000"/>
      <w:sz w:val="16"/>
      <w:szCs w:val="16"/>
    </w:rPr>
  </w:style>
  <w:style w:type="paragraph" w:styleId="xl73" w:customStyle="1">
    <w:name w:val="xl73"/>
    <w:basedOn w:val="Normal"/>
    <w:rsid w:val="00046E4D"/>
    <w:pPr>
      <w:pBdr>
        <w:bottom w:val="single" w:color="8EAADB" w:sz="8" w:space="0"/>
        <w:right w:val="single" w:color="8EAADB" w:sz="8" w:space="0"/>
      </w:pBdr>
      <w:spacing w:before="100" w:beforeAutospacing="1" w:after="100" w:afterAutospacing="1" w:line="240" w:lineRule="auto"/>
      <w:jc w:val="center"/>
      <w:textAlignment w:val="center"/>
    </w:pPr>
    <w:rPr>
      <w:rFonts w:eastAsia="Times New Roman"/>
      <w:color w:val="000000"/>
      <w:sz w:val="16"/>
      <w:szCs w:val="16"/>
    </w:rPr>
  </w:style>
  <w:style w:type="table" w:styleId="Tabladelista4-nfasis5">
    <w:name w:val="List Table 4 Accent 5"/>
    <w:basedOn w:val="Tablanormal"/>
    <w:uiPriority w:val="49"/>
    <w:rsid w:val="00682FFA"/>
    <w:pPr>
      <w:spacing w:after="0" w:line="240" w:lineRule="auto"/>
    </w:pPr>
    <w:tblPr/>
    <w:tblStylePr w:type="firstRow">
      <w:rPr>
        <w:b/>
        <w:bCs/>
        <w:color w:val="FFFFFF" w:themeColor="background1"/>
      </w:rPr>
    </w:tblStylePr>
    <w:tblStylePr w:type="lastRow">
      <w:rPr>
        <w:b/>
        <w:bCs/>
      </w:rPr>
    </w:tblStylePr>
    <w:tblStylePr w:type="firstCol">
      <w:rPr>
        <w:b/>
        <w:bCs/>
      </w:rPr>
    </w:tblStylePr>
    <w:tblStylePr w:type="lastCol">
      <w:rPr>
        <w:b/>
        <w:bCs/>
      </w:rPr>
    </w:tblStylePr>
  </w:style>
  <w:style w:type="paragraph" w:styleId="xl63" w:customStyle="1">
    <w:name w:val="xl63"/>
    <w:basedOn w:val="Normal"/>
    <w:rsid w:val="008603E9"/>
    <w:pPr>
      <w:pBdr>
        <w:top w:val="single" w:color="4472C4" w:sz="8" w:space="0"/>
        <w:left w:val="single" w:color="4472C4" w:sz="8" w:space="0"/>
        <w:bottom w:val="single" w:color="4472C4" w:sz="8" w:space="0"/>
      </w:pBdr>
      <w:shd w:val="clear" w:color="000000" w:fill="4472C4"/>
      <w:spacing w:before="100" w:beforeAutospacing="1" w:after="100" w:afterAutospacing="1" w:line="240" w:lineRule="auto"/>
      <w:jc w:val="center"/>
      <w:textAlignment w:val="center"/>
    </w:pPr>
    <w:rPr>
      <w:rFonts w:eastAsia="Times New Roman"/>
      <w:color w:val="FFFFFF"/>
      <w:sz w:val="14"/>
      <w:szCs w:val="14"/>
    </w:rPr>
  </w:style>
  <w:style w:type="paragraph" w:styleId="xl64" w:customStyle="1">
    <w:name w:val="xl64"/>
    <w:basedOn w:val="Normal"/>
    <w:rsid w:val="008603E9"/>
    <w:pPr>
      <w:pBdr>
        <w:top w:val="single" w:color="4472C4" w:sz="8" w:space="0"/>
        <w:bottom w:val="single" w:color="4472C4" w:sz="8" w:space="0"/>
      </w:pBdr>
      <w:shd w:val="clear" w:color="000000" w:fill="4472C4"/>
      <w:spacing w:before="100" w:beforeAutospacing="1" w:after="100" w:afterAutospacing="1" w:line="240" w:lineRule="auto"/>
      <w:jc w:val="center"/>
      <w:textAlignment w:val="center"/>
    </w:pPr>
    <w:rPr>
      <w:rFonts w:eastAsia="Times New Roman"/>
      <w:color w:val="FFFFFF"/>
      <w:sz w:val="14"/>
      <w:szCs w:val="14"/>
    </w:rPr>
  </w:style>
  <w:style w:type="table" w:styleId="7" w:customStyle="1">
    <w:name w:val="7"/>
    <w:basedOn w:val="Tablanormal"/>
    <w:rsid w:val="001E7A53"/>
    <w:pPr>
      <w:spacing w:after="0" w:line="240" w:lineRule="auto"/>
    </w:pPr>
    <w:tblPr/>
    <w:tblStylePr w:type="firstRow">
      <w:rPr>
        <w:b/>
        <w:color w:val="FFFFFF"/>
      </w:rPr>
    </w:tblStylePr>
    <w:tblStylePr w:type="lastRow">
      <w:rPr>
        <w:b/>
      </w:rPr>
    </w:tblStylePr>
    <w:tblStylePr w:type="firstCol">
      <w:rPr>
        <w:b/>
      </w:rPr>
    </w:tblStylePr>
    <w:tblStylePr w:type="lastCol">
      <w:rPr>
        <w:b/>
      </w:rPr>
    </w:tblStylePr>
  </w:style>
  <w:style w:type="table" w:styleId="6" w:customStyle="1">
    <w:name w:val="6"/>
    <w:basedOn w:val="Tablanormal"/>
    <w:rsid w:val="006E2A2B"/>
    <w:pPr>
      <w:spacing w:after="0" w:line="240" w:lineRule="auto"/>
    </w:pPr>
    <w:tblPr/>
    <w:tblStylePr w:type="firstRow">
      <w:rPr>
        <w:b/>
        <w:color w:val="FFFFFF"/>
      </w:rPr>
    </w:tblStylePr>
    <w:tblStylePr w:type="lastRow">
      <w:rPr>
        <w:rFonts w:ascii="Calibri" w:hAnsi="Calibri" w:eastAsia="Calibri" w:cs="Calibri"/>
        <w:b/>
        <w:color w:val="FFFFFF"/>
      </w:rPr>
    </w:tblStylePr>
    <w:tblStylePr w:type="firstCol">
      <w:rPr>
        <w:b/>
      </w:rPr>
    </w:tblStylePr>
    <w:tblStylePr w:type="lastCol">
      <w:rPr>
        <w:b/>
      </w:rPr>
    </w:tblStylePr>
  </w:style>
  <w:style w:type="table" w:styleId="5" w:customStyle="1">
    <w:name w:val="5"/>
    <w:basedOn w:val="Tablanormal"/>
    <w:rsid w:val="00E679C2"/>
    <w:pPr>
      <w:spacing w:after="0" w:line="240" w:lineRule="auto"/>
    </w:pPr>
    <w:tblPr/>
    <w:tblStylePr w:type="firstRow">
      <w:rPr>
        <w:b/>
        <w:color w:val="FFFFFF"/>
      </w:rPr>
    </w:tblStylePr>
    <w:tblStylePr w:type="lastRow">
      <w:rPr>
        <w:rFonts w:ascii="Calibri" w:hAnsi="Calibri" w:eastAsia="Calibri" w:cs="Calibri"/>
        <w:b/>
        <w:color w:val="FFFFFF"/>
      </w:rPr>
    </w:tblStylePr>
    <w:tblStylePr w:type="firstCol">
      <w:rPr>
        <w:b/>
      </w:rPr>
    </w:tblStylePr>
    <w:tblStylePr w:type="lastCol">
      <w:rPr>
        <w:b/>
      </w:rPr>
    </w:tblStylePr>
  </w:style>
  <w:style w:type="table" w:styleId="4" w:customStyle="1">
    <w:name w:val="4"/>
    <w:basedOn w:val="Tablanormal"/>
    <w:rsid w:val="002133EC"/>
    <w:tblPr/>
  </w:style>
  <w:style w:type="table" w:styleId="3" w:customStyle="1">
    <w:name w:val="3"/>
    <w:basedOn w:val="Tablanormal"/>
    <w:rsid w:val="00862D8A"/>
    <w:tblPr/>
  </w:style>
  <w:style w:type="table" w:styleId="2" w:customStyle="1">
    <w:name w:val="2"/>
    <w:basedOn w:val="Tablanormal"/>
    <w:rsid w:val="006306BE"/>
    <w:tblPr/>
  </w:style>
  <w:style w:type="table" w:styleId="NormalTable00" w:customStyle="1">
    <w:name w:val="Normal Table00"/>
    <w:uiPriority w:val="2"/>
    <w:semiHidden/>
    <w:unhideWhenUsed/>
    <w:qFormat/>
    <w:rsid w:val="00D402D1"/>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character" w:styleId="Mencinsinresolver">
    <w:name w:val="Unresolved Mention"/>
    <w:basedOn w:val="Fuentedeprrafopredeter"/>
    <w:uiPriority w:val="99"/>
    <w:semiHidden/>
    <w:unhideWhenUsed/>
    <w:rsid w:val="002F2C88"/>
    <w:rPr>
      <w:color w:val="605E5C"/>
      <w:shd w:val="clear" w:color="auto" w:fill="E1DFDD"/>
    </w:rPr>
  </w:style>
  <w:style w:type="paragraph" w:styleId="footnotedescription" w:customStyle="1">
    <w:name w:val="footnote description"/>
    <w:next w:val="Normal"/>
    <w:link w:val="footnotedescriptionChar"/>
    <w:hidden/>
    <w:rsid w:val="00AE54FB"/>
    <w:pPr>
      <w:spacing w:after="0"/>
      <w:ind w:left="427"/>
    </w:pPr>
    <w:rPr>
      <w:rFonts w:ascii="Arial" w:hAnsi="Arial" w:eastAsia="Arial" w:cs="Arial"/>
      <w:color w:val="000000"/>
      <w:sz w:val="16"/>
    </w:rPr>
  </w:style>
  <w:style w:type="character" w:styleId="footnotedescriptionChar" w:customStyle="1">
    <w:name w:val="footnote description Char"/>
    <w:link w:val="footnotedescription"/>
    <w:rsid w:val="00AE54FB"/>
    <w:rPr>
      <w:rFonts w:ascii="Arial" w:hAnsi="Arial" w:eastAsia="Arial" w:cs="Arial"/>
      <w:color w:val="000000"/>
      <w:kern w:val="0"/>
      <w:sz w:val="16"/>
      <w:lang w:eastAsia="es-CO"/>
    </w:rPr>
  </w:style>
  <w:style w:type="character" w:styleId="footnotemark" w:customStyle="1">
    <w:name w:val="footnote mark"/>
    <w:hidden/>
    <w:rsid w:val="00AE54FB"/>
    <w:rPr>
      <w:rFonts w:ascii="Arial" w:hAnsi="Arial" w:eastAsia="Arial" w:cs="Arial"/>
      <w:color w:val="000000"/>
      <w:sz w:val="20"/>
      <w:vertAlign w:val="superscript"/>
    </w:rPr>
  </w:style>
  <w:style w:type="table" w:styleId="TableGrid0" w:customStyle="1">
    <w:name w:val="Table Grid0"/>
    <w:rsid w:val="00AE54FB"/>
    <w:pPr>
      <w:spacing w:after="0" w:line="240" w:lineRule="auto"/>
    </w:pPr>
    <w:rPr>
      <w:rFonts w:eastAsiaTheme="minorEastAsia"/>
    </w:rPr>
    <w:tblPr>
      <w:tblCellMar>
        <w:top w:w="0" w:type="dxa"/>
        <w:left w:w="0" w:type="dxa"/>
        <w:bottom w:w="0" w:type="dxa"/>
        <w:right w:w="0" w:type="dxa"/>
      </w:tblCellMar>
    </w:tblPr>
  </w:style>
  <w:style w:type="paragraph" w:styleId="PORTADA" w:customStyle="1">
    <w:name w:val="PORTADA"/>
    <w:basedOn w:val="Normal"/>
    <w:link w:val="PORTADACar"/>
    <w:qFormat/>
    <w:rsid w:val="00AE54FB"/>
    <w:pPr>
      <w:jc w:val="center"/>
    </w:pPr>
    <w:rPr>
      <w:rFonts w:ascii="Arial" w:hAnsi="Arial"/>
      <w:b/>
      <w:caps/>
      <w:sz w:val="28"/>
    </w:rPr>
  </w:style>
  <w:style w:type="character" w:styleId="PORTADACar" w:customStyle="1">
    <w:name w:val="PORTADA Car"/>
    <w:basedOn w:val="Fuentedeprrafopredeter"/>
    <w:link w:val="PORTADA"/>
    <w:rsid w:val="00AE54FB"/>
    <w:rPr>
      <w:rFonts w:ascii="Arial" w:hAnsi="Arial"/>
      <w:b/>
      <w:caps/>
      <w:kern w:val="0"/>
      <w:sz w:val="28"/>
    </w:rPr>
  </w:style>
  <w:style w:type="paragraph" w:styleId="TDC5">
    <w:name w:val="toc 5"/>
    <w:basedOn w:val="Normal"/>
    <w:next w:val="Normal"/>
    <w:autoRedefine/>
    <w:uiPriority w:val="39"/>
    <w:unhideWhenUsed/>
    <w:rsid w:val="00AE54FB"/>
    <w:pPr>
      <w:spacing w:after="0" w:line="240" w:lineRule="auto"/>
      <w:ind w:left="880"/>
    </w:pPr>
    <w:rPr>
      <w:rFonts w:eastAsia="Times New Roman" w:cstheme="minorHAnsi"/>
      <w:sz w:val="20"/>
      <w:szCs w:val="20"/>
      <w:lang w:eastAsia="es-MX"/>
    </w:rPr>
  </w:style>
  <w:style w:type="paragraph" w:styleId="TDC6">
    <w:name w:val="toc 6"/>
    <w:basedOn w:val="Normal"/>
    <w:next w:val="Normal"/>
    <w:autoRedefine/>
    <w:uiPriority w:val="39"/>
    <w:unhideWhenUsed/>
    <w:rsid w:val="00AE54FB"/>
    <w:pPr>
      <w:spacing w:after="0" w:line="240" w:lineRule="auto"/>
      <w:ind w:left="1100"/>
    </w:pPr>
    <w:rPr>
      <w:rFonts w:eastAsia="Times New Roman" w:cstheme="minorHAnsi"/>
      <w:sz w:val="20"/>
      <w:szCs w:val="20"/>
      <w:lang w:eastAsia="es-MX"/>
    </w:rPr>
  </w:style>
  <w:style w:type="paragraph" w:styleId="TDC7">
    <w:name w:val="toc 7"/>
    <w:basedOn w:val="Normal"/>
    <w:next w:val="Normal"/>
    <w:autoRedefine/>
    <w:uiPriority w:val="39"/>
    <w:unhideWhenUsed/>
    <w:rsid w:val="00AE54FB"/>
    <w:pPr>
      <w:spacing w:after="0" w:line="240" w:lineRule="auto"/>
      <w:ind w:left="1320"/>
    </w:pPr>
    <w:rPr>
      <w:rFonts w:eastAsia="Times New Roman" w:cstheme="minorHAnsi"/>
      <w:sz w:val="20"/>
      <w:szCs w:val="20"/>
      <w:lang w:eastAsia="es-MX"/>
    </w:rPr>
  </w:style>
  <w:style w:type="paragraph" w:styleId="TDC8">
    <w:name w:val="toc 8"/>
    <w:basedOn w:val="Normal"/>
    <w:next w:val="Normal"/>
    <w:autoRedefine/>
    <w:uiPriority w:val="39"/>
    <w:unhideWhenUsed/>
    <w:rsid w:val="00AE54FB"/>
    <w:pPr>
      <w:spacing w:after="0" w:line="240" w:lineRule="auto"/>
      <w:ind w:left="1540"/>
    </w:pPr>
    <w:rPr>
      <w:rFonts w:eastAsia="Times New Roman" w:cstheme="minorHAnsi"/>
      <w:sz w:val="20"/>
      <w:szCs w:val="20"/>
      <w:lang w:eastAsia="es-MX"/>
    </w:rPr>
  </w:style>
  <w:style w:type="paragraph" w:styleId="TDC9">
    <w:name w:val="toc 9"/>
    <w:basedOn w:val="Normal"/>
    <w:next w:val="Normal"/>
    <w:autoRedefine/>
    <w:uiPriority w:val="39"/>
    <w:unhideWhenUsed/>
    <w:rsid w:val="00AE54FB"/>
    <w:pPr>
      <w:spacing w:after="0" w:line="240" w:lineRule="auto"/>
      <w:ind w:left="1760"/>
    </w:pPr>
    <w:rPr>
      <w:rFonts w:eastAsia="Times New Roman" w:cstheme="minorHAnsi"/>
      <w:sz w:val="20"/>
      <w:szCs w:val="20"/>
      <w:lang w:eastAsia="es-MX"/>
    </w:rPr>
  </w:style>
  <w:style w:type="paragraph" w:styleId="xl74" w:customStyle="1">
    <w:name w:val="xl74"/>
    <w:basedOn w:val="Normal"/>
    <w:rsid w:val="00AE54FB"/>
    <w:pPr>
      <w:pBdr>
        <w:top w:val="single" w:color="auto" w:sz="4" w:space="0"/>
        <w:left w:val="single" w:color="auto" w:sz="4" w:space="0"/>
        <w:bottom w:val="single" w:color="auto" w:sz="4" w:space="0"/>
        <w:right w:val="single" w:color="auto" w:sz="4" w:space="0"/>
      </w:pBdr>
      <w:shd w:val="clear" w:color="000000" w:fill="FFFFFF"/>
      <w:spacing w:before="100" w:beforeAutospacing="1" w:after="100" w:afterAutospacing="1" w:line="240" w:lineRule="auto"/>
    </w:pPr>
    <w:rPr>
      <w:rFonts w:ascii="Arial Narrow" w:hAnsi="Arial Narrow" w:eastAsia="Times New Roman" w:cs="Times New Roman"/>
      <w:sz w:val="18"/>
      <w:szCs w:val="18"/>
    </w:rPr>
  </w:style>
  <w:style w:type="paragraph" w:styleId="xl75" w:customStyle="1">
    <w:name w:val="xl75"/>
    <w:basedOn w:val="Normal"/>
    <w:rsid w:val="00AE54FB"/>
    <w:pPr>
      <w:pBdr>
        <w:top w:val="single" w:color="auto" w:sz="4" w:space="0"/>
        <w:left w:val="single" w:color="auto" w:sz="4" w:space="0"/>
        <w:bottom w:val="single" w:color="auto" w:sz="4" w:space="0"/>
        <w:right w:val="single" w:color="auto" w:sz="4" w:space="0"/>
      </w:pBdr>
      <w:shd w:val="clear" w:color="000000" w:fill="FFFFFF"/>
      <w:spacing w:before="100" w:beforeAutospacing="1" w:after="100" w:afterAutospacing="1" w:line="240" w:lineRule="auto"/>
      <w:textAlignment w:val="center"/>
    </w:pPr>
    <w:rPr>
      <w:rFonts w:ascii="Arial Narrow" w:hAnsi="Arial Narrow" w:eastAsia="Times New Roman" w:cs="Times New Roman"/>
      <w:sz w:val="18"/>
      <w:szCs w:val="18"/>
    </w:rPr>
  </w:style>
  <w:style w:type="paragraph" w:styleId="xl76" w:customStyle="1">
    <w:name w:val="xl76"/>
    <w:basedOn w:val="Normal"/>
    <w:rsid w:val="00AE54FB"/>
    <w:pPr>
      <w:pBdr>
        <w:top w:val="single" w:color="auto" w:sz="4" w:space="0"/>
        <w:left w:val="single" w:color="auto" w:sz="4" w:space="0"/>
        <w:bottom w:val="single" w:color="auto" w:sz="4" w:space="0"/>
        <w:right w:val="single" w:color="auto" w:sz="4" w:space="0"/>
      </w:pBdr>
      <w:shd w:val="clear" w:color="000000" w:fill="FFFFFF"/>
      <w:spacing w:before="100" w:beforeAutospacing="1" w:after="100" w:afterAutospacing="1" w:line="240" w:lineRule="auto"/>
      <w:jc w:val="center"/>
      <w:textAlignment w:val="center"/>
    </w:pPr>
    <w:rPr>
      <w:rFonts w:ascii="Arial Narrow" w:hAnsi="Arial Narrow" w:eastAsia="Times New Roman" w:cs="Times New Roman"/>
      <w:sz w:val="18"/>
      <w:szCs w:val="18"/>
    </w:rPr>
  </w:style>
  <w:style w:type="paragraph" w:styleId="xl77" w:customStyle="1">
    <w:name w:val="xl77"/>
    <w:basedOn w:val="Normal"/>
    <w:rsid w:val="00AE54FB"/>
    <w:pPr>
      <w:pBdr>
        <w:top w:val="single" w:color="auto" w:sz="4" w:space="0"/>
        <w:left w:val="single" w:color="auto" w:sz="4" w:space="0"/>
        <w:bottom w:val="single" w:color="auto" w:sz="4" w:space="0"/>
        <w:right w:val="single" w:color="auto" w:sz="4" w:space="0"/>
      </w:pBdr>
      <w:shd w:val="clear" w:color="000000" w:fill="808080"/>
      <w:spacing w:before="100" w:beforeAutospacing="1" w:after="100" w:afterAutospacing="1" w:line="240" w:lineRule="auto"/>
    </w:pPr>
    <w:rPr>
      <w:rFonts w:ascii="Arial Narrow" w:hAnsi="Arial Narrow" w:eastAsia="Times New Roman" w:cs="Times New Roman"/>
      <w:b/>
      <w:bCs/>
      <w:sz w:val="20"/>
      <w:szCs w:val="20"/>
    </w:rPr>
  </w:style>
  <w:style w:type="paragraph" w:styleId="xl78" w:customStyle="1">
    <w:name w:val="xl78"/>
    <w:basedOn w:val="Normal"/>
    <w:rsid w:val="00AE54FB"/>
    <w:pPr>
      <w:pBdr>
        <w:top w:val="single" w:color="auto" w:sz="4" w:space="0"/>
        <w:left w:val="single" w:color="auto" w:sz="4" w:space="0"/>
        <w:bottom w:val="single" w:color="auto" w:sz="4" w:space="0"/>
        <w:right w:val="single" w:color="auto" w:sz="4" w:space="0"/>
      </w:pBdr>
      <w:shd w:val="clear" w:color="000000" w:fill="FFFFFF"/>
      <w:spacing w:before="100" w:beforeAutospacing="1" w:after="100" w:afterAutospacing="1" w:line="240" w:lineRule="auto"/>
      <w:jc w:val="center"/>
    </w:pPr>
    <w:rPr>
      <w:rFonts w:ascii="Arial Narrow" w:hAnsi="Arial Narrow" w:eastAsia="Times New Roman" w:cs="Times New Roman"/>
      <w:sz w:val="24"/>
      <w:szCs w:val="24"/>
    </w:rPr>
  </w:style>
  <w:style w:type="paragraph" w:styleId="Sinespaciado">
    <w:name w:val="No Spacing"/>
    <w:link w:val="SinespaciadoCar"/>
    <w:uiPriority w:val="1"/>
    <w:qFormat/>
    <w:rsid w:val="00AE54FB"/>
    <w:pPr>
      <w:spacing w:after="0" w:line="240" w:lineRule="auto"/>
    </w:pPr>
    <w:rPr>
      <w:lang w:val="es-US"/>
    </w:rPr>
  </w:style>
  <w:style w:type="table" w:styleId="Listamedia1-nfasis6">
    <w:name w:val="Medium List 1 Accent 6"/>
    <w:basedOn w:val="Tablanormal"/>
    <w:uiPriority w:val="65"/>
    <w:rsid w:val="00AE54FB"/>
    <w:pPr>
      <w:spacing w:after="0" w:line="240" w:lineRule="auto"/>
    </w:pPr>
    <w:rPr>
      <w:color w:val="000000" w:themeColor="text1"/>
    </w:rPr>
    <w:tblPr/>
    <w:tblStylePr w:type="firstRow">
      <w:rPr>
        <w:rFonts w:asciiTheme="majorHAnsi" w:hAnsiTheme="majorHAnsi" w:eastAsiaTheme="majorEastAsia" w:cstheme="majorBidi"/>
      </w:rPr>
    </w:tblStylePr>
    <w:tblStylePr w:type="lastRow">
      <w:rPr>
        <w:b/>
        <w:bCs/>
        <w:color w:val="44546A" w:themeColor="text2"/>
      </w:rPr>
    </w:tblStylePr>
    <w:tblStylePr w:type="firstCol">
      <w:rPr>
        <w:b/>
        <w:bCs/>
      </w:rPr>
    </w:tblStylePr>
    <w:tblStylePr w:type="lastCol">
      <w:rPr>
        <w:b/>
        <w:bCs/>
      </w:rPr>
    </w:tblStylePr>
  </w:style>
  <w:style w:type="character" w:styleId="Textodelmarcadordeposicin">
    <w:name w:val="Placeholder Text"/>
    <w:basedOn w:val="Fuentedeprrafopredeter"/>
    <w:uiPriority w:val="99"/>
    <w:semiHidden/>
    <w:rsid w:val="00AE54FB"/>
    <w:rPr>
      <w:color w:val="808080"/>
    </w:rPr>
  </w:style>
  <w:style w:type="character" w:styleId="Refdecomentario">
    <w:name w:val="annotation reference"/>
    <w:basedOn w:val="Fuentedeprrafopredeter"/>
    <w:uiPriority w:val="99"/>
    <w:semiHidden/>
    <w:unhideWhenUsed/>
    <w:rsid w:val="00AE54FB"/>
    <w:rPr>
      <w:sz w:val="16"/>
      <w:szCs w:val="16"/>
    </w:rPr>
  </w:style>
  <w:style w:type="paragraph" w:styleId="Textocomentario">
    <w:name w:val="annotation text"/>
    <w:basedOn w:val="Normal"/>
    <w:link w:val="TextocomentarioCar"/>
    <w:uiPriority w:val="99"/>
    <w:unhideWhenUsed/>
    <w:rsid w:val="00AE54FB"/>
    <w:pPr>
      <w:spacing w:after="0" w:line="240" w:lineRule="auto"/>
      <w:jc w:val="both"/>
    </w:pPr>
    <w:rPr>
      <w:rFonts w:ascii="Arial" w:hAnsi="Arial" w:eastAsia="Times New Roman" w:cs="Times New Roman"/>
      <w:sz w:val="20"/>
      <w:szCs w:val="20"/>
      <w:lang w:eastAsia="es-MX"/>
    </w:rPr>
  </w:style>
  <w:style w:type="character" w:styleId="TextocomentarioCar" w:customStyle="1">
    <w:name w:val="Texto comentario Car"/>
    <w:basedOn w:val="Fuentedeprrafopredeter"/>
    <w:link w:val="Textocomentario"/>
    <w:uiPriority w:val="99"/>
    <w:rsid w:val="00AE54FB"/>
    <w:rPr>
      <w:rFonts w:ascii="Arial" w:hAnsi="Arial" w:eastAsia="Times New Roman" w:cs="Times New Roman"/>
      <w:kern w:val="0"/>
      <w:sz w:val="20"/>
      <w:szCs w:val="20"/>
      <w:lang w:eastAsia="es-MX"/>
    </w:rPr>
  </w:style>
  <w:style w:type="paragraph" w:styleId="Asuntodelcomentario">
    <w:name w:val="annotation subject"/>
    <w:basedOn w:val="Textocomentario"/>
    <w:next w:val="Textocomentario"/>
    <w:link w:val="AsuntodelcomentarioCar"/>
    <w:uiPriority w:val="99"/>
    <w:semiHidden/>
    <w:unhideWhenUsed/>
    <w:rsid w:val="00AE54FB"/>
    <w:rPr>
      <w:b/>
      <w:bCs/>
    </w:rPr>
  </w:style>
  <w:style w:type="character" w:styleId="AsuntodelcomentarioCar" w:customStyle="1">
    <w:name w:val="Asunto del comentario Car"/>
    <w:basedOn w:val="TextocomentarioCar"/>
    <w:link w:val="Asuntodelcomentario"/>
    <w:uiPriority w:val="99"/>
    <w:semiHidden/>
    <w:rsid w:val="00AE54FB"/>
    <w:rPr>
      <w:rFonts w:ascii="Arial" w:hAnsi="Arial" w:eastAsia="Times New Roman" w:cs="Times New Roman"/>
      <w:b/>
      <w:bCs/>
      <w:kern w:val="0"/>
      <w:sz w:val="20"/>
      <w:szCs w:val="20"/>
      <w:lang w:eastAsia="es-MX"/>
    </w:rPr>
  </w:style>
  <w:style w:type="table" w:styleId="Tablaconcuadrcula2-nfasis1">
    <w:name w:val="Grid Table 2 Accent 1"/>
    <w:basedOn w:val="Tablanormal"/>
    <w:uiPriority w:val="47"/>
    <w:rsid w:val="00AE54FB"/>
    <w:pPr>
      <w:spacing w:after="0" w:line="240" w:lineRule="auto"/>
    </w:pPr>
    <w:tblPr/>
    <w:tblStylePr w:type="firstRow">
      <w:rPr>
        <w:b/>
        <w:bCs/>
      </w:rPr>
    </w:tblStylePr>
    <w:tblStylePr w:type="lastRow">
      <w:rPr>
        <w:b/>
        <w:bCs/>
      </w:rPr>
    </w:tblStylePr>
    <w:tblStylePr w:type="firstCol">
      <w:rPr>
        <w:b/>
        <w:bCs/>
      </w:rPr>
    </w:tblStylePr>
    <w:tblStylePr w:type="lastCol">
      <w:rPr>
        <w:b/>
        <w:bCs/>
      </w:rPr>
    </w:tblStylePr>
  </w:style>
  <w:style w:type="table" w:styleId="Tablaconcuadrcula1clara-nfasis1">
    <w:name w:val="Grid Table 1 Light Accent 1"/>
    <w:basedOn w:val="Tablanormal"/>
    <w:uiPriority w:val="46"/>
    <w:rsid w:val="00AE54FB"/>
    <w:pPr>
      <w:spacing w:after="0" w:line="240" w:lineRule="auto"/>
    </w:pPr>
    <w:tblPr/>
    <w:tblStylePr w:type="firstRow">
      <w:rPr>
        <w:b/>
        <w:bCs/>
      </w:rPr>
    </w:tblStylePr>
    <w:tblStylePr w:type="lastRow">
      <w:rPr>
        <w:b/>
        <w:bCs/>
      </w:rPr>
    </w:tblStylePr>
    <w:tblStylePr w:type="firstCol">
      <w:rPr>
        <w:b/>
        <w:bCs/>
      </w:rPr>
    </w:tblStylePr>
    <w:tblStylePr w:type="lastCol">
      <w:rPr>
        <w:b/>
        <w:bCs/>
      </w:rPr>
    </w:tblStylePr>
  </w:style>
  <w:style w:type="table" w:styleId="Tablaconcuadrcula5oscura-nfasis1">
    <w:name w:val="Grid Table 5 Dark Accent 1"/>
    <w:basedOn w:val="Tablanormal"/>
    <w:uiPriority w:val="50"/>
    <w:rsid w:val="00AE54FB"/>
    <w:pPr>
      <w:spacing w:after="0" w:line="240" w:lineRule="auto"/>
    </w:pPr>
    <w:tblPr/>
    <w:tblStylePr w:type="firstRow">
      <w:rPr>
        <w:b/>
        <w:bCs/>
        <w:color w:val="FFFFFF" w:themeColor="background1"/>
      </w:rPr>
    </w:tblStylePr>
    <w:tblStylePr w:type="lastRow">
      <w:rPr>
        <w:b/>
        <w:bCs/>
        <w:color w:val="FFFFFF" w:themeColor="background1"/>
      </w:rPr>
    </w:tblStylePr>
    <w:tblStylePr w:type="firstCol">
      <w:rPr>
        <w:b/>
        <w:bCs/>
        <w:color w:val="FFFFFF" w:themeColor="background1"/>
      </w:rPr>
    </w:tblStylePr>
    <w:tblStylePr w:type="lastCol">
      <w:rPr>
        <w:b/>
        <w:bCs/>
        <w:color w:val="FFFFFF" w:themeColor="background1"/>
      </w:rPr>
    </w:tblStylePr>
  </w:style>
  <w:style w:type="table" w:styleId="Tabladelista3-nfasis5">
    <w:name w:val="List Table 3 Accent 5"/>
    <w:basedOn w:val="Tablanormal"/>
    <w:uiPriority w:val="48"/>
    <w:rsid w:val="00AE54FB"/>
    <w:pPr>
      <w:spacing w:after="0" w:line="240" w:lineRule="auto"/>
    </w:pPr>
    <w:tblPr/>
    <w:tblStylePr w:type="firstRow">
      <w:rPr>
        <w:b/>
        <w:bCs/>
        <w:color w:val="FFFFFF" w:themeColor="background1"/>
      </w:rPr>
    </w:tblStylePr>
    <w:tblStylePr w:type="lastRow">
      <w:rPr>
        <w:b/>
        <w:bCs/>
      </w:rPr>
    </w:tblStylePr>
    <w:tblStylePr w:type="firstCol">
      <w:rPr>
        <w:b/>
        <w:bCs/>
      </w:rPr>
    </w:tblStylePr>
    <w:tblStylePr w:type="lastCol">
      <w:rPr>
        <w:b/>
        <w:bCs/>
      </w:rPr>
    </w:tblStylePr>
  </w:style>
  <w:style w:type="table" w:styleId="Tabladelista3-nfasis1">
    <w:name w:val="List Table 3 Accent 1"/>
    <w:basedOn w:val="Tablanormal"/>
    <w:uiPriority w:val="48"/>
    <w:rsid w:val="00AE54FB"/>
    <w:pPr>
      <w:spacing w:after="0" w:line="240" w:lineRule="auto"/>
    </w:pPr>
    <w:tblPr/>
    <w:tblStylePr w:type="firstRow">
      <w:rPr>
        <w:b/>
        <w:bCs/>
        <w:color w:val="FFFFFF" w:themeColor="background1"/>
      </w:rPr>
    </w:tblStylePr>
    <w:tblStylePr w:type="lastRow">
      <w:rPr>
        <w:b/>
        <w:bCs/>
      </w:rPr>
    </w:tblStylePr>
    <w:tblStylePr w:type="firstCol">
      <w:rPr>
        <w:b/>
        <w:bCs/>
      </w:rPr>
    </w:tblStylePr>
    <w:tblStylePr w:type="lastCol">
      <w:rPr>
        <w:b/>
        <w:bCs/>
      </w:rPr>
    </w:tblStylePr>
  </w:style>
  <w:style w:type="character" w:styleId="Mencinsinresolver2" w:customStyle="1">
    <w:name w:val="Mención sin resolver2"/>
    <w:basedOn w:val="Fuentedeprrafopredeter"/>
    <w:uiPriority w:val="99"/>
    <w:semiHidden/>
    <w:unhideWhenUsed/>
    <w:rsid w:val="00AE54FB"/>
    <w:rPr>
      <w:color w:val="605E5C"/>
      <w:shd w:val="clear" w:color="auto" w:fill="E1DFDD"/>
    </w:rPr>
  </w:style>
  <w:style w:type="character" w:styleId="normaltextrun" w:customStyle="1">
    <w:name w:val="normaltextrun"/>
    <w:basedOn w:val="Fuentedeprrafopredeter"/>
    <w:rsid w:val="00AE54FB"/>
  </w:style>
  <w:style w:type="paragraph" w:styleId="paragraph" w:customStyle="1">
    <w:name w:val="paragraph"/>
    <w:basedOn w:val="Normal"/>
    <w:uiPriority w:val="99"/>
    <w:rsid w:val="00AE54FB"/>
    <w:pPr>
      <w:spacing w:before="100" w:beforeAutospacing="1" w:after="100" w:afterAutospacing="1" w:line="240" w:lineRule="auto"/>
    </w:pPr>
    <w:rPr>
      <w:rFonts w:ascii="Times New Roman" w:hAnsi="Times New Roman" w:eastAsia="Times New Roman" w:cs="Times New Roman"/>
      <w:sz w:val="24"/>
      <w:szCs w:val="24"/>
    </w:rPr>
  </w:style>
  <w:style w:type="character" w:styleId="eop" w:customStyle="1">
    <w:name w:val="eop"/>
    <w:basedOn w:val="Fuentedeprrafopredeter"/>
    <w:rsid w:val="00AE54FB"/>
  </w:style>
  <w:style w:type="character" w:styleId="findhit" w:customStyle="1">
    <w:name w:val="findhit"/>
    <w:basedOn w:val="Fuentedeprrafopredeter"/>
    <w:rsid w:val="00AE54FB"/>
  </w:style>
  <w:style w:type="character" w:styleId="EncabezadoCar1" w:customStyle="1">
    <w:name w:val="Encabezado Car1"/>
    <w:basedOn w:val="Fuentedeprrafopredeter"/>
    <w:uiPriority w:val="99"/>
    <w:semiHidden/>
    <w:rsid w:val="00AE54FB"/>
  </w:style>
  <w:style w:type="character" w:styleId="PiedepginaCar1" w:customStyle="1">
    <w:name w:val="Pie de página Car1"/>
    <w:basedOn w:val="Fuentedeprrafopredeter"/>
    <w:uiPriority w:val="99"/>
    <w:semiHidden/>
    <w:rsid w:val="00AE54FB"/>
  </w:style>
  <w:style w:type="character" w:styleId="SinespaciadoCar" w:customStyle="1">
    <w:name w:val="Sin espaciado Car"/>
    <w:basedOn w:val="Fuentedeprrafopredeter"/>
    <w:link w:val="Sinespaciado"/>
    <w:uiPriority w:val="1"/>
    <w:rsid w:val="00AE54FB"/>
    <w:rPr>
      <w:kern w:val="0"/>
      <w:lang w:val="es-US"/>
    </w:rPr>
  </w:style>
  <w:style w:type="table" w:styleId="Tabladelista4-nfasis51" w:customStyle="1">
    <w:name w:val="Tabla de lista 4 - Énfasis 51"/>
    <w:basedOn w:val="Tablanormal"/>
    <w:uiPriority w:val="49"/>
    <w:rsid w:val="00AE54FB"/>
    <w:pPr>
      <w:spacing w:after="0" w:line="240" w:lineRule="auto"/>
    </w:pPr>
    <w:tblPr/>
    <w:tblStylePr w:type="firstRow">
      <w:rPr>
        <w:b/>
        <w:bCs/>
        <w:color w:val="FFFFFF" w:themeColor="background1"/>
      </w:rPr>
    </w:tblStylePr>
    <w:tblStylePr w:type="lastRow">
      <w:rPr>
        <w:b/>
        <w:bCs/>
      </w:rPr>
    </w:tblStylePr>
    <w:tblStylePr w:type="firstCol">
      <w:rPr>
        <w:b/>
        <w:bCs/>
      </w:rPr>
    </w:tblStylePr>
    <w:tblStylePr w:type="lastCol">
      <w:rPr>
        <w:b/>
        <w:bCs/>
      </w:rPr>
    </w:tblStylePr>
  </w:style>
  <w:style w:type="character" w:styleId="nfasis">
    <w:name w:val="Emphasis"/>
    <w:basedOn w:val="Fuentedeprrafopredeter"/>
    <w:uiPriority w:val="20"/>
    <w:qFormat/>
    <w:rsid w:val="00AE54FB"/>
    <w:rPr>
      <w:rFonts w:ascii="Calibri" w:hAnsi="Calibri"/>
      <w:i/>
      <w:iCs/>
      <w:color w:val="002060"/>
      <w:sz w:val="22"/>
    </w:rPr>
  </w:style>
  <w:style w:type="paragraph" w:styleId="xl79" w:customStyle="1">
    <w:name w:val="xl79"/>
    <w:basedOn w:val="Normal"/>
    <w:rsid w:val="00AE54FB"/>
    <w:pPr>
      <w:pBdr>
        <w:bottom w:val="single" w:color="8EAADB" w:sz="8" w:space="0"/>
      </w:pBdr>
      <w:shd w:val="clear" w:color="000000" w:fill="0070C0"/>
      <w:spacing w:before="100" w:beforeAutospacing="1" w:after="100" w:afterAutospacing="1" w:line="240" w:lineRule="auto"/>
      <w:jc w:val="center"/>
      <w:textAlignment w:val="center"/>
    </w:pPr>
    <w:rPr>
      <w:rFonts w:ascii="Times New Roman" w:hAnsi="Times New Roman" w:eastAsia="Times New Roman" w:cs="Times New Roman"/>
      <w:color w:val="FFFFFF"/>
      <w:sz w:val="18"/>
      <w:szCs w:val="18"/>
    </w:rPr>
  </w:style>
  <w:style w:type="paragraph" w:styleId="xl80" w:customStyle="1">
    <w:name w:val="xl80"/>
    <w:basedOn w:val="Normal"/>
    <w:rsid w:val="00AE54FB"/>
    <w:pPr>
      <w:pBdr>
        <w:bottom w:val="single" w:color="8EAADB" w:sz="8" w:space="0"/>
        <w:right w:val="single" w:color="8EAADB" w:sz="8" w:space="0"/>
      </w:pBdr>
      <w:shd w:val="clear" w:color="000000" w:fill="0070C0"/>
      <w:spacing w:before="100" w:beforeAutospacing="1" w:after="100" w:afterAutospacing="1" w:line="240" w:lineRule="auto"/>
      <w:jc w:val="center"/>
      <w:textAlignment w:val="center"/>
    </w:pPr>
    <w:rPr>
      <w:rFonts w:ascii="Times New Roman" w:hAnsi="Times New Roman" w:eastAsia="Times New Roman" w:cs="Times New Roman"/>
      <w:color w:val="FFFFFF"/>
      <w:sz w:val="18"/>
      <w:szCs w:val="18"/>
    </w:rPr>
  </w:style>
  <w:style w:type="paragraph" w:styleId="xl81" w:customStyle="1">
    <w:name w:val="xl81"/>
    <w:basedOn w:val="Normal"/>
    <w:rsid w:val="00AE54FB"/>
    <w:pPr>
      <w:pBdr>
        <w:top w:val="single" w:color="000000" w:sz="4" w:space="0"/>
        <w:left w:val="single" w:color="000000" w:sz="4" w:space="0"/>
        <w:bottom w:val="single" w:color="000000" w:sz="4" w:space="0"/>
        <w:right w:val="single" w:color="000000" w:sz="4" w:space="0"/>
      </w:pBdr>
      <w:spacing w:before="100" w:beforeAutospacing="1" w:after="100" w:afterAutospacing="1" w:line="240" w:lineRule="auto"/>
      <w:jc w:val="center"/>
      <w:textAlignment w:val="center"/>
    </w:pPr>
    <w:rPr>
      <w:rFonts w:ascii="Times New Roman" w:hAnsi="Times New Roman" w:eastAsia="Times New Roman" w:cs="Times New Roman"/>
      <w:color w:val="000000"/>
    </w:rPr>
  </w:style>
  <w:style w:type="paragraph" w:styleId="xl82" w:customStyle="1">
    <w:name w:val="xl82"/>
    <w:basedOn w:val="Normal"/>
    <w:rsid w:val="00AE54FB"/>
    <w:pPr>
      <w:pBdr>
        <w:top w:val="single" w:color="000000" w:sz="4" w:space="0"/>
        <w:left w:val="single" w:color="000000" w:sz="4" w:space="0"/>
        <w:bottom w:val="single" w:color="000000" w:sz="4" w:space="0"/>
        <w:right w:val="single" w:color="000000" w:sz="4" w:space="0"/>
      </w:pBdr>
      <w:spacing w:before="100" w:beforeAutospacing="1" w:after="100" w:afterAutospacing="1" w:line="240" w:lineRule="auto"/>
      <w:jc w:val="center"/>
      <w:textAlignment w:val="top"/>
    </w:pPr>
    <w:rPr>
      <w:rFonts w:ascii="Times New Roman" w:hAnsi="Times New Roman" w:eastAsia="Times New Roman" w:cs="Times New Roman"/>
      <w:color w:val="000000"/>
    </w:rPr>
  </w:style>
  <w:style w:type="paragraph" w:styleId="xl83" w:customStyle="1">
    <w:name w:val="xl83"/>
    <w:basedOn w:val="Normal"/>
    <w:rsid w:val="00AE54FB"/>
    <w:pPr>
      <w:pBdr>
        <w:top w:val="single" w:color="000000" w:sz="4" w:space="0"/>
        <w:left w:val="single" w:color="000000" w:sz="4" w:space="0"/>
        <w:bottom w:val="single" w:color="000000" w:sz="4" w:space="0"/>
        <w:right w:val="single" w:color="000000" w:sz="4" w:space="0"/>
      </w:pBdr>
      <w:spacing w:before="100" w:beforeAutospacing="1" w:after="100" w:afterAutospacing="1" w:line="240" w:lineRule="auto"/>
      <w:jc w:val="center"/>
      <w:textAlignment w:val="center"/>
    </w:pPr>
    <w:rPr>
      <w:rFonts w:ascii="Times New Roman" w:hAnsi="Times New Roman" w:eastAsia="Times New Roman" w:cs="Times New Roman"/>
    </w:rPr>
  </w:style>
  <w:style w:type="paragraph" w:styleId="xl84" w:customStyle="1">
    <w:name w:val="xl84"/>
    <w:basedOn w:val="Normal"/>
    <w:rsid w:val="00AE54FB"/>
    <w:pPr>
      <w:pBdr>
        <w:top w:val="single" w:color="000000" w:sz="4" w:space="0"/>
      </w:pBdr>
      <w:spacing w:before="100" w:beforeAutospacing="1" w:after="100" w:afterAutospacing="1" w:line="240" w:lineRule="auto"/>
      <w:jc w:val="center"/>
      <w:textAlignment w:val="center"/>
    </w:pPr>
    <w:rPr>
      <w:rFonts w:ascii="Times New Roman" w:hAnsi="Times New Roman" w:eastAsia="Times New Roman" w:cs="Times New Roman"/>
      <w:color w:val="000000"/>
    </w:rPr>
  </w:style>
  <w:style w:type="paragraph" w:styleId="xl85" w:customStyle="1">
    <w:name w:val="xl85"/>
    <w:basedOn w:val="Normal"/>
    <w:rsid w:val="00AE54FB"/>
    <w:pPr>
      <w:spacing w:before="100" w:beforeAutospacing="1" w:after="100" w:afterAutospacing="1" w:line="240" w:lineRule="auto"/>
    </w:pPr>
    <w:rPr>
      <w:rFonts w:ascii="Times New Roman" w:hAnsi="Times New Roman" w:eastAsia="Times New Roman" w:cs="Times New Roman"/>
      <w:b/>
      <w:bCs/>
      <w:color w:val="000000"/>
    </w:rPr>
  </w:style>
  <w:style w:type="paragraph" w:styleId="xl86" w:customStyle="1">
    <w:name w:val="xl86"/>
    <w:basedOn w:val="Normal"/>
    <w:rsid w:val="00AE54FB"/>
    <w:pPr>
      <w:pBdr>
        <w:top w:val="single" w:color="000000" w:sz="4" w:space="0"/>
        <w:left w:val="single" w:color="000000" w:sz="4" w:space="0"/>
        <w:bottom w:val="single" w:color="000000" w:sz="4" w:space="0"/>
        <w:right w:val="single" w:color="000000" w:sz="4" w:space="0"/>
      </w:pBdr>
      <w:spacing w:before="100" w:beforeAutospacing="1" w:after="100" w:afterAutospacing="1" w:line="240" w:lineRule="auto"/>
      <w:jc w:val="center"/>
    </w:pPr>
    <w:rPr>
      <w:rFonts w:ascii="Times New Roman" w:hAnsi="Times New Roman" w:eastAsia="Times New Roman" w:cs="Times New Roman"/>
      <w:color w:val="000000"/>
    </w:rPr>
  </w:style>
  <w:style w:type="paragraph" w:styleId="xl87" w:customStyle="1">
    <w:name w:val="xl87"/>
    <w:basedOn w:val="Normal"/>
    <w:rsid w:val="00AE54FB"/>
    <w:pPr>
      <w:spacing w:before="100" w:beforeAutospacing="1" w:after="100" w:afterAutospacing="1" w:line="240" w:lineRule="auto"/>
    </w:pPr>
    <w:rPr>
      <w:rFonts w:eastAsia="Times New Roman"/>
      <w:sz w:val="18"/>
      <w:szCs w:val="18"/>
    </w:rPr>
  </w:style>
  <w:style w:type="paragraph" w:styleId="xl88" w:customStyle="1">
    <w:name w:val="xl88"/>
    <w:basedOn w:val="Normal"/>
    <w:rsid w:val="00AE54FB"/>
    <w:pPr>
      <w:pBdr>
        <w:top w:val="single" w:color="000000" w:sz="4" w:space="0"/>
        <w:left w:val="single" w:color="000000" w:sz="4" w:space="0"/>
        <w:bottom w:val="single" w:color="000000" w:sz="4" w:space="0"/>
        <w:right w:val="single" w:color="000000" w:sz="4" w:space="0"/>
      </w:pBdr>
      <w:shd w:val="clear" w:color="1C4587" w:fill="1C4587"/>
      <w:spacing w:before="100" w:beforeAutospacing="1" w:after="100" w:afterAutospacing="1" w:line="240" w:lineRule="auto"/>
      <w:jc w:val="center"/>
      <w:textAlignment w:val="center"/>
    </w:pPr>
    <w:rPr>
      <w:rFonts w:eastAsia="Times New Roman"/>
      <w:b/>
      <w:bCs/>
      <w:color w:val="FFFFFF"/>
    </w:rPr>
  </w:style>
  <w:style w:type="character" w:styleId="Mencinsinresolver3" w:customStyle="1">
    <w:name w:val="Mención sin resolver3"/>
    <w:basedOn w:val="Fuentedeprrafopredeter"/>
    <w:uiPriority w:val="99"/>
    <w:semiHidden/>
    <w:unhideWhenUsed/>
    <w:rsid w:val="00AE54FB"/>
    <w:rPr>
      <w:color w:val="605E5C"/>
      <w:shd w:val="clear" w:color="auto" w:fill="E1DFDD"/>
    </w:rPr>
  </w:style>
  <w:style w:type="paragraph" w:styleId="Subttulo">
    <w:name w:val="Subtitle"/>
    <w:basedOn w:val="Normal"/>
    <w:next w:val="Normal"/>
    <w:link w:val="SubttuloCar"/>
    <w:uiPriority w:val="11"/>
    <w:qFormat/>
    <w:rPr>
      <w:color w:val="5A5A5A"/>
    </w:rPr>
  </w:style>
  <w:style w:type="character" w:styleId="SubttuloCar" w:customStyle="1">
    <w:name w:val="Subtítulo Car"/>
    <w:basedOn w:val="Fuentedeprrafopredeter"/>
    <w:link w:val="Subttulo"/>
    <w:uiPriority w:val="11"/>
    <w:rsid w:val="00815CD5"/>
    <w:rPr>
      <w:rFonts w:eastAsiaTheme="minorEastAsia"/>
      <w:color w:val="5A5A5A" w:themeColor="text1" w:themeTint="A5"/>
      <w:spacing w:val="15"/>
    </w:rPr>
  </w:style>
  <w:style w:type="table" w:styleId="a" w:customStyle="1">
    <w:basedOn w:val="TableNormal4"/>
    <w:pPr>
      <w:spacing w:after="0" w:line="240" w:lineRule="auto"/>
    </w:pPr>
    <w:rPr>
      <w:color w:val="000000"/>
    </w:rPr>
    <w:tblPr>
      <w:tblStyleRowBandSize w:val="1"/>
      <w:tblStyleColBandSize w:val="1"/>
    </w:tblPr>
    <w:tcPr>
      <w:tcBorders>
        <w:bottom w:val="single" w:color="4472C4" w:sz="4" w:space="0"/>
      </w:tcBorders>
      <w:shd w:val="clear" w:color="auto" w:fill="D9E2F3"/>
    </w:tcPr>
    <w:tblStylePr w:type="firstRow">
      <w:rPr>
        <w:b/>
        <w:color w:val="FFFFFF"/>
      </w:rPr>
      <w:tblPr/>
      <w:tcPr>
        <w:shd w:val="clear" w:color="auto" w:fill="4472C4"/>
      </w:tcPr>
    </w:tblStylePr>
    <w:tblStylePr w:type="lastRow">
      <w:rPr>
        <w:b/>
      </w:rPr>
      <w:tblPr/>
      <w:tcPr>
        <w:tcBorders>
          <w:top w:val="single" w:color="4472C4" w:sz="4" w:space="0"/>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color="4472C4" w:sz="4" w:space="0"/>
          <w:right w:val="single" w:color="4472C4" w:sz="4" w:space="0"/>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color="4472C4" w:sz="4" w:space="0"/>
          <w:left w:val="nil"/>
        </w:tcBorders>
      </w:tcPr>
    </w:tblStylePr>
    <w:tblStylePr w:type="swCell">
      <w:tblPr/>
      <w:tcPr>
        <w:tcBorders>
          <w:top w:val="single" w:color="4472C4" w:sz="4" w:space="0"/>
          <w:right w:val="nil"/>
        </w:tcBorders>
      </w:tcPr>
    </w:tblStylePr>
  </w:style>
  <w:style w:type="table" w:styleId="a0" w:customStyle="1">
    <w:basedOn w:val="TableNormal4"/>
    <w:pPr>
      <w:widowControl w:val="0"/>
      <w:spacing w:after="0" w:line="240" w:lineRule="auto"/>
    </w:pPr>
    <w:tblPr/>
  </w:style>
  <w:style w:type="table" w:styleId="a1" w:customStyle="1">
    <w:basedOn w:val="TableNormal4"/>
    <w:pPr>
      <w:spacing w:after="0" w:line="240" w:lineRule="auto"/>
    </w:pPr>
    <w:rPr>
      <w:color w:val="000000"/>
    </w:rPr>
    <w:tblPr/>
    <w:tblStylePr w:type="firstRow">
      <w:rPr>
        <w:b/>
        <w:color w:val="FFFFFF"/>
      </w:rPr>
    </w:tblStylePr>
    <w:tblStylePr w:type="lastRow">
      <w:rPr>
        <w:rFonts w:ascii="Calibri" w:hAnsi="Calibri" w:eastAsia="Calibri" w:cs="Calibri"/>
        <w:b/>
        <w:color w:val="FFFFFF"/>
      </w:rPr>
    </w:tblStylePr>
    <w:tblStylePr w:type="firstCol">
      <w:rPr>
        <w:b/>
      </w:rPr>
    </w:tblStylePr>
    <w:tblStylePr w:type="lastCol">
      <w:rPr>
        <w:b/>
      </w:rPr>
    </w:tblStylePr>
  </w:style>
  <w:style w:type="table" w:styleId="a2" w:customStyle="1">
    <w:basedOn w:val="TableNormal4"/>
    <w:tblPr/>
  </w:style>
  <w:style w:type="table" w:styleId="a3" w:customStyle="1">
    <w:basedOn w:val="TableNormal4"/>
    <w:pPr>
      <w:widowControl w:val="0"/>
      <w:spacing w:after="0" w:line="240" w:lineRule="auto"/>
    </w:pPr>
    <w:tblPr/>
  </w:style>
  <w:style w:type="table" w:styleId="a4" w:customStyle="1">
    <w:basedOn w:val="TableNormal4"/>
    <w:pPr>
      <w:widowControl w:val="0"/>
      <w:spacing w:after="0" w:line="240" w:lineRule="auto"/>
    </w:pPr>
    <w:tblPr/>
  </w:style>
  <w:style w:type="table" w:styleId="a5" w:customStyle="1">
    <w:basedOn w:val="TableNormal4"/>
    <w:pPr>
      <w:spacing w:after="0" w:line="240" w:lineRule="auto"/>
    </w:pPr>
    <w:rPr>
      <w:color w:val="000000"/>
    </w:rPr>
    <w:tblPr/>
    <w:tblStylePr w:type="firstRow">
      <w:rPr>
        <w:b/>
        <w:color w:val="FFFFFF"/>
      </w:rPr>
    </w:tblStylePr>
    <w:tblStylePr w:type="lastRow">
      <w:rPr>
        <w:rFonts w:ascii="Calibri" w:hAnsi="Calibri" w:eastAsia="Calibri" w:cs="Calibri"/>
        <w:b/>
        <w:color w:val="FFFFFF"/>
      </w:rPr>
    </w:tblStylePr>
    <w:tblStylePr w:type="firstCol">
      <w:rPr>
        <w:b/>
      </w:rPr>
    </w:tblStylePr>
    <w:tblStylePr w:type="lastCol">
      <w:rPr>
        <w:b/>
      </w:rPr>
    </w:tblStylePr>
  </w:style>
  <w:style w:type="table" w:styleId="a6" w:customStyle="1">
    <w:basedOn w:val="TableNormal4"/>
    <w:pPr>
      <w:spacing w:after="0" w:line="240" w:lineRule="auto"/>
    </w:pPr>
    <w:rPr>
      <w:color w:val="000000"/>
    </w:rPr>
    <w:tblPr/>
    <w:tblStylePr w:type="firstRow">
      <w:rPr>
        <w:b/>
        <w:color w:val="FFFFFF"/>
      </w:rPr>
    </w:tblStylePr>
    <w:tblStylePr w:type="lastRow">
      <w:rPr>
        <w:rFonts w:ascii="Calibri" w:hAnsi="Calibri" w:eastAsia="Calibri" w:cs="Calibri"/>
        <w:b/>
        <w:color w:val="FFFFFF"/>
      </w:rPr>
    </w:tblStylePr>
    <w:tblStylePr w:type="firstCol">
      <w:rPr>
        <w:b/>
      </w:rPr>
    </w:tblStylePr>
    <w:tblStylePr w:type="lastCol">
      <w:rPr>
        <w:b/>
      </w:rPr>
    </w:tblStylePr>
  </w:style>
  <w:style w:type="table" w:styleId="a7" w:customStyle="1">
    <w:basedOn w:val="TableNormal4"/>
    <w:pPr>
      <w:spacing w:after="0" w:line="240" w:lineRule="auto"/>
    </w:pPr>
    <w:rPr>
      <w:color w:val="000000"/>
    </w:rPr>
    <w:tblPr/>
    <w:tblStylePr w:type="firstRow">
      <w:rPr>
        <w:b/>
        <w:color w:val="FFFFFF"/>
      </w:rPr>
    </w:tblStylePr>
    <w:tblStylePr w:type="lastRow">
      <w:rPr>
        <w:rFonts w:ascii="Calibri" w:hAnsi="Calibri" w:eastAsia="Calibri" w:cs="Calibri"/>
        <w:b/>
        <w:color w:val="FFFFFF"/>
      </w:rPr>
    </w:tblStylePr>
    <w:tblStylePr w:type="firstCol">
      <w:rPr>
        <w:b/>
      </w:rPr>
    </w:tblStylePr>
    <w:tblStylePr w:type="lastCol">
      <w:rPr>
        <w:b/>
      </w:rPr>
    </w:tblStylePr>
  </w:style>
  <w:style w:type="table" w:styleId="a8" w:customStyle="1">
    <w:basedOn w:val="TableNormal4"/>
    <w:pPr>
      <w:spacing w:after="0" w:line="240" w:lineRule="auto"/>
    </w:pPr>
    <w:rPr>
      <w:color w:val="000000"/>
    </w:rPr>
    <w:tblPr/>
    <w:tblStylePr w:type="firstRow">
      <w:rPr>
        <w:b/>
        <w:color w:val="FFFFFF"/>
      </w:rPr>
    </w:tblStylePr>
    <w:tblStylePr w:type="lastRow">
      <w:rPr>
        <w:rFonts w:ascii="Calibri" w:hAnsi="Calibri" w:eastAsia="Calibri" w:cs="Calibri"/>
        <w:b/>
        <w:color w:val="FFFFFF"/>
      </w:rPr>
    </w:tblStylePr>
    <w:tblStylePr w:type="firstCol">
      <w:rPr>
        <w:b/>
      </w:rPr>
    </w:tblStylePr>
    <w:tblStylePr w:type="lastCol">
      <w:rPr>
        <w:b/>
      </w:rPr>
    </w:tblStylePr>
  </w:style>
  <w:style w:type="table" w:styleId="a9" w:customStyle="1">
    <w:basedOn w:val="TableNormal4"/>
    <w:pPr>
      <w:spacing w:after="0" w:line="240" w:lineRule="auto"/>
    </w:pPr>
    <w:rPr>
      <w:color w:val="000000"/>
    </w:rPr>
    <w:tblPr/>
    <w:tblStylePr w:type="firstRow">
      <w:rPr>
        <w:b/>
        <w:color w:val="FFFFFF"/>
      </w:rPr>
    </w:tblStylePr>
    <w:tblStylePr w:type="lastRow">
      <w:rPr>
        <w:rFonts w:ascii="Calibri" w:hAnsi="Calibri" w:eastAsia="Calibri" w:cs="Calibri"/>
        <w:b/>
        <w:color w:val="FFFFFF"/>
      </w:rPr>
    </w:tblStylePr>
    <w:tblStylePr w:type="firstCol">
      <w:rPr>
        <w:b/>
      </w:rPr>
    </w:tblStylePr>
    <w:tblStylePr w:type="lastCol">
      <w:rPr>
        <w:b/>
      </w:rPr>
    </w:tblStylePr>
  </w:style>
  <w:style w:type="table" w:styleId="aa" w:customStyle="1">
    <w:basedOn w:val="TableNormal4"/>
    <w:pPr>
      <w:spacing w:after="0" w:line="240" w:lineRule="auto"/>
    </w:pPr>
    <w:rPr>
      <w:color w:val="000000"/>
    </w:rPr>
    <w:tblPr/>
    <w:tblStylePr w:type="firstRow">
      <w:rPr>
        <w:b/>
        <w:color w:val="FFFFFF"/>
      </w:rPr>
    </w:tblStylePr>
    <w:tblStylePr w:type="lastRow">
      <w:rPr>
        <w:rFonts w:ascii="Calibri" w:hAnsi="Calibri" w:eastAsia="Calibri" w:cs="Calibri"/>
        <w:b/>
        <w:color w:val="FFFFFF"/>
      </w:rPr>
    </w:tblStylePr>
    <w:tblStylePr w:type="firstCol">
      <w:rPr>
        <w:b/>
      </w:rPr>
    </w:tblStylePr>
    <w:tblStylePr w:type="lastCol">
      <w:rPr>
        <w:b/>
      </w:rPr>
    </w:tblStylePr>
  </w:style>
  <w:style w:type="table" w:styleId="ab" w:customStyle="1">
    <w:basedOn w:val="TableNormal4"/>
    <w:pPr>
      <w:spacing w:after="0" w:line="240" w:lineRule="auto"/>
    </w:pPr>
    <w:rPr>
      <w:color w:val="000000"/>
    </w:rPr>
    <w:tblPr/>
    <w:tblStylePr w:type="firstRow">
      <w:rPr>
        <w:b/>
        <w:color w:val="FFFFFF"/>
      </w:rPr>
    </w:tblStylePr>
    <w:tblStylePr w:type="lastRow">
      <w:rPr>
        <w:rFonts w:ascii="Calibri" w:hAnsi="Calibri" w:eastAsia="Calibri" w:cs="Calibri"/>
        <w:b/>
        <w:color w:val="FFFFFF"/>
      </w:rPr>
    </w:tblStylePr>
    <w:tblStylePr w:type="firstCol">
      <w:rPr>
        <w:b/>
      </w:rPr>
    </w:tblStylePr>
    <w:tblStylePr w:type="lastCol">
      <w:rPr>
        <w:b/>
      </w:rPr>
    </w:tblStylePr>
  </w:style>
  <w:style w:type="table" w:styleId="ac" w:customStyle="1">
    <w:basedOn w:val="TableNormal4"/>
    <w:pPr>
      <w:spacing w:after="0" w:line="240" w:lineRule="auto"/>
    </w:pPr>
    <w:rPr>
      <w:color w:val="000000"/>
    </w:rPr>
    <w:tblPr/>
    <w:tblStylePr w:type="firstRow">
      <w:rPr>
        <w:b/>
        <w:color w:val="FFFFFF"/>
      </w:rPr>
    </w:tblStylePr>
    <w:tblStylePr w:type="lastRow">
      <w:rPr>
        <w:rFonts w:ascii="Calibri" w:hAnsi="Calibri" w:eastAsia="Calibri" w:cs="Calibri"/>
        <w:b/>
        <w:color w:val="FFFFFF"/>
      </w:rPr>
    </w:tblStylePr>
    <w:tblStylePr w:type="firstCol">
      <w:rPr>
        <w:b/>
      </w:rPr>
    </w:tblStylePr>
    <w:tblStylePr w:type="lastCol">
      <w:rPr>
        <w:b/>
      </w:rPr>
    </w:tblStylePr>
  </w:style>
  <w:style w:type="table" w:styleId="ad" w:customStyle="1">
    <w:basedOn w:val="TableNormal4"/>
    <w:pPr>
      <w:spacing w:after="0" w:line="240" w:lineRule="auto"/>
    </w:pPr>
    <w:rPr>
      <w:color w:val="000000"/>
    </w:rPr>
    <w:tblPr/>
    <w:tblStylePr w:type="firstRow">
      <w:rPr>
        <w:b/>
        <w:color w:val="FFFFFF"/>
      </w:rPr>
    </w:tblStylePr>
    <w:tblStylePr w:type="lastRow">
      <w:rPr>
        <w:rFonts w:ascii="Calibri" w:hAnsi="Calibri" w:eastAsia="Calibri" w:cs="Calibri"/>
        <w:b/>
        <w:color w:val="FFFFFF"/>
      </w:rPr>
    </w:tblStylePr>
    <w:tblStylePr w:type="firstCol">
      <w:rPr>
        <w:b/>
      </w:rPr>
    </w:tblStylePr>
    <w:tblStylePr w:type="lastCol">
      <w:rPr>
        <w:b/>
      </w:rPr>
    </w:tblStylePr>
  </w:style>
  <w:style w:type="table" w:styleId="ae" w:customStyle="1">
    <w:basedOn w:val="TableNormal4"/>
    <w:pPr>
      <w:spacing w:after="0" w:line="240" w:lineRule="auto"/>
    </w:pPr>
    <w:rPr>
      <w:color w:val="000000"/>
    </w:rPr>
    <w:tblPr/>
    <w:tblStylePr w:type="firstRow">
      <w:rPr>
        <w:b/>
        <w:color w:val="FFFFFF"/>
      </w:rPr>
    </w:tblStylePr>
    <w:tblStylePr w:type="lastRow">
      <w:rPr>
        <w:rFonts w:ascii="Calibri" w:hAnsi="Calibri" w:eastAsia="Calibri" w:cs="Calibri"/>
        <w:b/>
        <w:color w:val="FFFFFF"/>
      </w:rPr>
    </w:tblStylePr>
    <w:tblStylePr w:type="firstCol">
      <w:rPr>
        <w:b/>
      </w:rPr>
    </w:tblStylePr>
    <w:tblStylePr w:type="lastCol">
      <w:rPr>
        <w:b/>
      </w:rPr>
    </w:tblStylePr>
  </w:style>
  <w:style w:type="table" w:styleId="af" w:customStyle="1">
    <w:basedOn w:val="TableNormal4"/>
    <w:pPr>
      <w:spacing w:after="0" w:line="240" w:lineRule="auto"/>
    </w:pPr>
    <w:rPr>
      <w:color w:val="000000"/>
    </w:rPr>
    <w:tblPr/>
    <w:tblStylePr w:type="firstRow">
      <w:rPr>
        <w:b/>
        <w:color w:val="FFFFFF"/>
      </w:rPr>
    </w:tblStylePr>
    <w:tblStylePr w:type="lastRow">
      <w:rPr>
        <w:rFonts w:ascii="Calibri" w:hAnsi="Calibri" w:eastAsia="Calibri" w:cs="Calibri"/>
        <w:b/>
        <w:color w:val="FFFFFF"/>
      </w:rPr>
    </w:tblStylePr>
    <w:tblStylePr w:type="firstCol">
      <w:rPr>
        <w:b/>
      </w:rPr>
    </w:tblStylePr>
    <w:tblStylePr w:type="lastCol">
      <w:rPr>
        <w:b/>
      </w:rPr>
    </w:tblStylePr>
  </w:style>
  <w:style w:type="table" w:styleId="af0" w:customStyle="1">
    <w:basedOn w:val="TableNormal4"/>
    <w:pPr>
      <w:spacing w:after="0" w:line="240" w:lineRule="auto"/>
    </w:pPr>
    <w:rPr>
      <w:color w:val="000000"/>
    </w:rPr>
    <w:tblPr/>
    <w:tblStylePr w:type="firstRow">
      <w:rPr>
        <w:b/>
        <w:color w:val="FFFFFF"/>
      </w:rPr>
    </w:tblStylePr>
    <w:tblStylePr w:type="lastRow">
      <w:rPr>
        <w:rFonts w:ascii="Calibri" w:hAnsi="Calibri" w:eastAsia="Calibri" w:cs="Calibri"/>
        <w:b/>
        <w:color w:val="FFFFFF"/>
      </w:rPr>
    </w:tblStylePr>
    <w:tblStylePr w:type="firstCol">
      <w:rPr>
        <w:b/>
      </w:rPr>
    </w:tblStylePr>
    <w:tblStylePr w:type="lastCol">
      <w:rPr>
        <w:b/>
      </w:rPr>
    </w:tblStylePr>
  </w:style>
  <w:style w:type="table" w:styleId="af1" w:customStyle="1">
    <w:basedOn w:val="TableNormal4"/>
    <w:pPr>
      <w:spacing w:after="0" w:line="240" w:lineRule="auto"/>
    </w:pPr>
    <w:rPr>
      <w:color w:val="000000"/>
    </w:rPr>
    <w:tblPr/>
    <w:tblStylePr w:type="firstRow">
      <w:rPr>
        <w:b/>
        <w:color w:val="FFFFFF"/>
      </w:rPr>
    </w:tblStylePr>
    <w:tblStylePr w:type="lastRow">
      <w:rPr>
        <w:rFonts w:ascii="Calibri" w:hAnsi="Calibri" w:eastAsia="Calibri" w:cs="Calibri"/>
        <w:b/>
        <w:color w:val="FFFFFF"/>
      </w:rPr>
    </w:tblStylePr>
    <w:tblStylePr w:type="firstCol">
      <w:rPr>
        <w:b/>
      </w:rPr>
    </w:tblStylePr>
    <w:tblStylePr w:type="lastCol">
      <w:rPr>
        <w:b/>
      </w:rPr>
    </w:tblStylePr>
  </w:style>
  <w:style w:type="table" w:styleId="af2" w:customStyle="1">
    <w:basedOn w:val="TableNormal4"/>
    <w:pPr>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styleId="af3" w:customStyle="1">
    <w:basedOn w:val="TableNormal4"/>
    <w:pPr>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styleId="af4" w:customStyle="1">
    <w:basedOn w:val="TableNormal4"/>
    <w:pPr>
      <w:spacing w:after="0" w:line="240" w:lineRule="auto"/>
    </w:pPr>
    <w:rPr>
      <w:color w:val="000000"/>
    </w:rPr>
    <w:tblPr>
      <w:tblStyleRowBandSize w:val="1"/>
      <w:tblStyleColBandSize w:val="1"/>
    </w:tblPr>
    <w:tcPr>
      <w:tcBorders>
        <w:bottom w:val="single" w:color="4472C4" w:sz="4" w:space="0"/>
      </w:tcBorders>
      <w:shd w:val="clear" w:color="auto" w:fill="D9E2F3"/>
    </w:tcPr>
    <w:tblStylePr w:type="firstRow">
      <w:rPr>
        <w:b/>
        <w:color w:val="FFFFFF"/>
      </w:rPr>
      <w:tblPr/>
      <w:tcPr>
        <w:shd w:val="clear" w:color="auto" w:fill="4472C4"/>
      </w:tcPr>
    </w:tblStylePr>
    <w:tblStylePr w:type="lastRow">
      <w:rPr>
        <w:b/>
      </w:rPr>
      <w:tblPr/>
      <w:tcPr>
        <w:tcBorders>
          <w:top w:val="single" w:color="4472C4" w:sz="4" w:space="0"/>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color="4472C4" w:sz="4" w:space="0"/>
          <w:right w:val="single" w:color="4472C4" w:sz="4" w:space="0"/>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color="4472C4" w:sz="4" w:space="0"/>
          <w:left w:val="nil"/>
        </w:tcBorders>
      </w:tcPr>
    </w:tblStylePr>
    <w:tblStylePr w:type="swCell">
      <w:tblPr/>
      <w:tcPr>
        <w:tcBorders>
          <w:top w:val="single" w:color="4472C4" w:sz="4" w:space="0"/>
          <w:right w:val="nil"/>
        </w:tcBorders>
      </w:tcPr>
    </w:tblStylePr>
  </w:style>
  <w:style w:type="table" w:styleId="af5" w:customStyle="1">
    <w:basedOn w:val="TableNormal4"/>
    <w:pPr>
      <w:spacing w:after="0" w:line="240" w:lineRule="auto"/>
    </w:pPr>
    <w:rPr>
      <w:color w:val="000000"/>
    </w:rPr>
    <w:tblPr/>
    <w:tblStylePr w:type="firstRow">
      <w:rPr>
        <w:b/>
        <w:color w:val="FFFFFF"/>
      </w:rPr>
    </w:tblStylePr>
    <w:tblStylePr w:type="lastRow">
      <w:rPr>
        <w:rFonts w:ascii="Calibri" w:hAnsi="Calibri" w:eastAsia="Calibri" w:cs="Calibri"/>
        <w:b/>
        <w:color w:val="FFFFFF"/>
      </w:rPr>
    </w:tblStylePr>
    <w:tblStylePr w:type="firstCol">
      <w:rPr>
        <w:b/>
      </w:rPr>
    </w:tblStylePr>
    <w:tblStylePr w:type="lastCol">
      <w:rPr>
        <w:b/>
      </w:rPr>
    </w:tblStylePr>
  </w:style>
  <w:style w:type="table" w:styleId="af6" w:customStyle="1">
    <w:basedOn w:val="TableNormal4"/>
    <w:pPr>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b/>
      </w:rPr>
      <w:tblPr/>
      <w:tcPr>
        <w:tcBorders>
          <w:top w:val="single" w:color="4472C4" w:sz="4" w:space="0"/>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7" w:customStyle="1">
    <w:basedOn w:val="TableNormal4"/>
    <w:pPr>
      <w:spacing w:after="0" w:line="240" w:lineRule="auto"/>
    </w:pPr>
    <w:rPr>
      <w:color w:val="000000"/>
    </w:rPr>
    <w:tblPr/>
    <w:tblStylePr w:type="firstRow">
      <w:rPr>
        <w:b/>
        <w:color w:val="FFFFFF"/>
      </w:rPr>
    </w:tblStylePr>
    <w:tblStylePr w:type="lastRow">
      <w:rPr>
        <w:rFonts w:ascii="Calibri" w:hAnsi="Calibri" w:eastAsia="Calibri" w:cs="Calibri"/>
        <w:b/>
        <w:color w:val="FFFFFF"/>
      </w:rPr>
    </w:tblStylePr>
    <w:tblStylePr w:type="firstCol">
      <w:rPr>
        <w:b/>
      </w:rPr>
    </w:tblStylePr>
    <w:tblStylePr w:type="lastCol">
      <w:rPr>
        <w:b/>
      </w:rPr>
    </w:tblStylePr>
  </w:style>
  <w:style w:type="table" w:styleId="af8" w:customStyle="1">
    <w:basedOn w:val="TableNormal4"/>
    <w:pPr>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b/>
      </w:rPr>
      <w:tblPr/>
      <w:tcPr>
        <w:tcBorders>
          <w:top w:val="single" w:color="4472C4" w:sz="4" w:space="0"/>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9" w:customStyle="1">
    <w:basedOn w:val="TableNormal4"/>
    <w:pPr>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b/>
      </w:rPr>
      <w:tblPr/>
      <w:tcPr>
        <w:tcBorders>
          <w:top w:val="single" w:color="4472C4" w:sz="4" w:space="0"/>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a" w:customStyle="1">
    <w:basedOn w:val="TableNormal4"/>
    <w:pPr>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b/>
      </w:rPr>
      <w:tblPr/>
      <w:tcPr>
        <w:tcBorders>
          <w:top w:val="single" w:color="4472C4" w:sz="4" w:space="0"/>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b" w:customStyle="1">
    <w:basedOn w:val="TableNormal4"/>
    <w:tblPr/>
  </w:style>
  <w:style w:type="table" w:styleId="afc" w:customStyle="1">
    <w:basedOn w:val="TableNormal4"/>
    <w:tblPr/>
  </w:style>
  <w:style w:type="table" w:styleId="afd" w:customStyle="1">
    <w:basedOn w:val="TableNormal4"/>
    <w:pPr>
      <w:widowControl w:val="0"/>
      <w:spacing w:after="0" w:line="240" w:lineRule="auto"/>
    </w:pPr>
    <w:tblPr/>
  </w:style>
  <w:style w:type="table" w:styleId="afe" w:customStyle="1">
    <w:basedOn w:val="TableNormal4"/>
    <w:tblPr/>
  </w:style>
  <w:style w:type="table" w:styleId="aff" w:customStyle="1">
    <w:basedOn w:val="TableNormal4"/>
    <w:tblPr/>
  </w:style>
  <w:style w:type="table" w:styleId="aff0" w:customStyle="1">
    <w:basedOn w:val="TableNormal4"/>
    <w:pPr>
      <w:widowControl w:val="0"/>
      <w:spacing w:after="0" w:line="240" w:lineRule="auto"/>
    </w:pPr>
    <w:tblPr/>
  </w:style>
  <w:style w:type="numbering" w:styleId="TITULOS" w:customStyle="1">
    <w:name w:val="TITULOS"/>
    <w:uiPriority w:val="99"/>
    <w:rsid w:val="002B55B9"/>
  </w:style>
  <w:style w:type="table" w:styleId="aff1" w:customStyle="1">
    <w:basedOn w:val="TableNormal4"/>
    <w:pPr>
      <w:widowControl w:val="0"/>
      <w:spacing w:after="0" w:line="240" w:lineRule="auto"/>
    </w:pPr>
    <w:rPr>
      <w:color w:val="000000"/>
    </w:rPr>
    <w:tblPr>
      <w:tblStyleRowBandSize w:val="1"/>
      <w:tblStyleColBandSize w:val="1"/>
    </w:tblPr>
    <w:tcPr>
      <w:tcBorders>
        <w:bottom w:val="single" w:color="4472C4" w:sz="4" w:space="0"/>
      </w:tcBorders>
      <w:shd w:val="clear" w:color="auto" w:fill="D9E2F3"/>
    </w:tcPr>
    <w:tblStylePr w:type="firstRow">
      <w:rPr>
        <w:b/>
        <w:color w:val="FFFFFF"/>
      </w:rPr>
      <w:tblPr/>
      <w:tcPr>
        <w:shd w:val="clear" w:color="auto" w:fill="4472C4"/>
      </w:tcPr>
    </w:tblStylePr>
    <w:tblStylePr w:type="lastRow">
      <w:rPr>
        <w:b/>
      </w:rPr>
      <w:tblPr/>
      <w:tcPr>
        <w:tcBorders>
          <w:top w:val="single" w:color="4472C4" w:sz="4" w:space="0"/>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color="4472C4" w:sz="4" w:space="0"/>
          <w:right w:val="single" w:color="4472C4" w:sz="4" w:space="0"/>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color="4472C4" w:sz="4" w:space="0"/>
          <w:left w:val="nil"/>
        </w:tcBorders>
      </w:tcPr>
    </w:tblStylePr>
    <w:tblStylePr w:type="swCell">
      <w:tblPr/>
      <w:tcPr>
        <w:tcBorders>
          <w:top w:val="single" w:color="4472C4" w:sz="4" w:space="0"/>
          <w:right w:val="nil"/>
        </w:tcBorders>
      </w:tcPr>
    </w:tblStylePr>
  </w:style>
  <w:style w:type="table" w:styleId="aff2" w:customStyle="1">
    <w:basedOn w:val="TableNormal4"/>
    <w:pPr>
      <w:widowControl w:val="0"/>
      <w:spacing w:after="0" w:line="240" w:lineRule="auto"/>
    </w:pPr>
    <w:rPr>
      <w:color w:val="000000"/>
    </w:rPr>
    <w:tblPr>
      <w:tblStyleColBandSize w:val="1"/>
    </w:tblPr>
  </w:style>
  <w:style w:type="table" w:styleId="aff3" w:customStyle="1">
    <w:basedOn w:val="TableNormal4"/>
    <w:pPr>
      <w:widowControl w:val="0"/>
      <w:spacing w:after="0" w:line="240" w:lineRule="auto"/>
    </w:pPr>
    <w:rPr>
      <w:color w:val="000000"/>
    </w:rPr>
    <w:tblPr/>
    <w:tblStylePr w:type="firstRow">
      <w:rPr>
        <w:b/>
        <w:color w:val="FFFFFF"/>
      </w:rPr>
    </w:tblStylePr>
    <w:tblStylePr w:type="lastRow">
      <w:rPr>
        <w:rFonts w:ascii="Calibri" w:hAnsi="Calibri" w:eastAsia="Calibri" w:cs="Calibri"/>
        <w:b/>
        <w:color w:val="FFFFFF"/>
      </w:rPr>
    </w:tblStylePr>
    <w:tblStylePr w:type="firstCol">
      <w:rPr>
        <w:b/>
      </w:rPr>
    </w:tblStylePr>
    <w:tblStylePr w:type="lastCol">
      <w:rPr>
        <w:b/>
      </w:rPr>
    </w:tblStylePr>
  </w:style>
  <w:style w:type="table" w:styleId="aff4" w:customStyle="1">
    <w:basedOn w:val="TableNormal4"/>
    <w:pPr>
      <w:widowControl w:val="0"/>
      <w:spacing w:after="0" w:line="240" w:lineRule="auto"/>
    </w:pPr>
    <w:rPr>
      <w:color w:val="000000"/>
    </w:rPr>
    <w:tblPr>
      <w:tblStyleColBandSize w:val="1"/>
    </w:tblPr>
  </w:style>
  <w:style w:type="table" w:styleId="aff5" w:customStyle="1">
    <w:basedOn w:val="TableNormal4"/>
    <w:pPr>
      <w:widowControl w:val="0"/>
      <w:spacing w:after="0" w:line="240" w:lineRule="auto"/>
    </w:pPr>
    <w:rPr>
      <w:color w:val="000000"/>
    </w:rPr>
    <w:tblPr>
      <w:tblStyleColBandSize w:val="1"/>
    </w:tblPr>
  </w:style>
  <w:style w:type="table" w:styleId="aff6" w:customStyle="1">
    <w:basedOn w:val="TableNormal4"/>
    <w:pPr>
      <w:widowControl w:val="0"/>
      <w:spacing w:after="0" w:line="240" w:lineRule="auto"/>
    </w:pPr>
    <w:rPr>
      <w:color w:val="000000"/>
    </w:rPr>
    <w:tblPr>
      <w:tblStyleColBandSize w:val="1"/>
    </w:tblPr>
  </w:style>
  <w:style w:type="table" w:styleId="aff7" w:customStyle="1">
    <w:basedOn w:val="TableNormal4"/>
    <w:pPr>
      <w:widowControl w:val="0"/>
      <w:spacing w:after="0" w:line="240" w:lineRule="auto"/>
    </w:pPr>
    <w:rPr>
      <w:color w:val="000000"/>
    </w:rPr>
    <w:tblPr/>
    <w:tblStylePr w:type="firstRow">
      <w:rPr>
        <w:b/>
        <w:color w:val="FFFFFF"/>
      </w:rPr>
    </w:tblStylePr>
    <w:tblStylePr w:type="lastRow">
      <w:rPr>
        <w:rFonts w:ascii="Calibri" w:hAnsi="Calibri" w:eastAsia="Calibri" w:cs="Calibri"/>
        <w:b/>
        <w:color w:val="FFFFFF"/>
      </w:rPr>
    </w:tblStylePr>
    <w:tblStylePr w:type="firstCol">
      <w:rPr>
        <w:b/>
      </w:rPr>
    </w:tblStylePr>
    <w:tblStylePr w:type="lastCol">
      <w:rPr>
        <w:b/>
      </w:rPr>
    </w:tblStylePr>
  </w:style>
  <w:style w:type="table" w:styleId="aff8" w:customStyle="1">
    <w:basedOn w:val="TableNormal4"/>
    <w:pPr>
      <w:widowControl w:val="0"/>
      <w:spacing w:after="0" w:line="240" w:lineRule="auto"/>
    </w:pPr>
    <w:rPr>
      <w:color w:val="000000"/>
    </w:rPr>
    <w:tblPr/>
    <w:tblStylePr w:type="firstRow">
      <w:rPr>
        <w:b/>
        <w:color w:val="FFFFFF"/>
      </w:rPr>
    </w:tblStylePr>
    <w:tblStylePr w:type="lastRow">
      <w:rPr>
        <w:rFonts w:ascii="Calibri" w:hAnsi="Calibri" w:eastAsia="Calibri" w:cs="Calibri"/>
        <w:b/>
        <w:color w:val="FFFFFF"/>
      </w:rPr>
    </w:tblStylePr>
    <w:tblStylePr w:type="firstCol">
      <w:rPr>
        <w:b/>
      </w:rPr>
    </w:tblStylePr>
    <w:tblStylePr w:type="lastCol">
      <w:rPr>
        <w:b/>
      </w:rPr>
    </w:tblStylePr>
  </w:style>
  <w:style w:type="table" w:styleId="aff9" w:customStyle="1">
    <w:basedOn w:val="TableNormal4"/>
    <w:pPr>
      <w:widowControl w:val="0"/>
      <w:spacing w:after="0" w:line="240" w:lineRule="auto"/>
    </w:pPr>
    <w:rPr>
      <w:color w:val="000000"/>
    </w:rPr>
    <w:tblPr/>
    <w:tblStylePr w:type="firstRow">
      <w:rPr>
        <w:b/>
        <w:color w:val="FFFFFF"/>
      </w:rPr>
    </w:tblStylePr>
    <w:tblStylePr w:type="lastRow">
      <w:rPr>
        <w:rFonts w:ascii="Calibri" w:hAnsi="Calibri" w:eastAsia="Calibri" w:cs="Calibri"/>
        <w:b/>
        <w:color w:val="FFFFFF"/>
      </w:rPr>
    </w:tblStylePr>
    <w:tblStylePr w:type="firstCol">
      <w:rPr>
        <w:b/>
      </w:rPr>
    </w:tblStylePr>
    <w:tblStylePr w:type="lastCol">
      <w:rPr>
        <w:b/>
      </w:rPr>
    </w:tblStylePr>
  </w:style>
  <w:style w:type="table" w:styleId="affa" w:customStyle="1">
    <w:basedOn w:val="TableNormal4"/>
    <w:tblPr/>
  </w:style>
  <w:style w:type="table" w:styleId="affb" w:customStyle="1">
    <w:basedOn w:val="TableNormal4"/>
    <w:pPr>
      <w:widowControl w:val="0"/>
      <w:spacing w:after="0" w:line="240" w:lineRule="auto"/>
    </w:pPr>
    <w:rPr>
      <w:color w:val="000000"/>
    </w:rPr>
    <w:tblPr/>
    <w:tblStylePr w:type="firstRow">
      <w:rPr>
        <w:b/>
        <w:color w:val="FFFFFF"/>
      </w:rPr>
    </w:tblStylePr>
    <w:tblStylePr w:type="lastRow">
      <w:rPr>
        <w:rFonts w:ascii="Calibri" w:hAnsi="Calibri" w:eastAsia="Calibri" w:cs="Calibri"/>
        <w:b/>
        <w:color w:val="FFFFFF"/>
      </w:rPr>
    </w:tblStylePr>
    <w:tblStylePr w:type="firstCol">
      <w:rPr>
        <w:b/>
      </w:rPr>
    </w:tblStylePr>
    <w:tblStylePr w:type="lastCol">
      <w:rPr>
        <w:b/>
      </w:rPr>
    </w:tblStylePr>
  </w:style>
  <w:style w:type="table" w:styleId="affc" w:customStyle="1">
    <w:basedOn w:val="TableNormal4"/>
    <w:pPr>
      <w:widowControl w:val="0"/>
      <w:spacing w:after="0" w:line="240" w:lineRule="auto"/>
    </w:pPr>
    <w:rPr>
      <w:color w:val="000000"/>
    </w:rPr>
    <w:tblPr/>
    <w:tblStylePr w:type="firstRow">
      <w:rPr>
        <w:b/>
        <w:color w:val="FFFFFF"/>
      </w:rPr>
    </w:tblStylePr>
    <w:tblStylePr w:type="lastRow">
      <w:rPr>
        <w:rFonts w:ascii="Calibri" w:hAnsi="Calibri" w:eastAsia="Calibri" w:cs="Calibri"/>
        <w:b/>
        <w:color w:val="FFFFFF"/>
      </w:rPr>
    </w:tblStylePr>
    <w:tblStylePr w:type="firstCol">
      <w:rPr>
        <w:b/>
      </w:rPr>
    </w:tblStylePr>
    <w:tblStylePr w:type="lastCol">
      <w:rPr>
        <w:b/>
      </w:rPr>
    </w:tblStylePr>
  </w:style>
  <w:style w:type="table" w:styleId="affd" w:customStyle="1">
    <w:basedOn w:val="TableNormal4"/>
    <w:pPr>
      <w:widowControl w:val="0"/>
      <w:spacing w:after="0" w:line="240" w:lineRule="auto"/>
    </w:pPr>
    <w:rPr>
      <w:color w:val="000000"/>
    </w:rPr>
    <w:tblPr/>
    <w:tblStylePr w:type="firstRow">
      <w:rPr>
        <w:b/>
        <w:color w:val="FFFFFF"/>
      </w:rPr>
    </w:tblStylePr>
    <w:tblStylePr w:type="lastRow">
      <w:rPr>
        <w:rFonts w:ascii="Calibri" w:hAnsi="Calibri" w:eastAsia="Calibri" w:cs="Calibri"/>
        <w:b/>
        <w:color w:val="FFFFFF"/>
      </w:rPr>
    </w:tblStylePr>
    <w:tblStylePr w:type="firstCol">
      <w:rPr>
        <w:b/>
      </w:rPr>
    </w:tblStylePr>
    <w:tblStylePr w:type="lastCol">
      <w:rPr>
        <w:b/>
      </w:rPr>
    </w:tblStylePr>
  </w:style>
  <w:style w:type="table" w:styleId="affe" w:customStyle="1">
    <w:basedOn w:val="TableNormal4"/>
    <w:pPr>
      <w:widowControl w:val="0"/>
      <w:spacing w:after="0" w:line="240" w:lineRule="auto"/>
    </w:pPr>
    <w:rPr>
      <w:color w:val="000000"/>
    </w:rPr>
    <w:tblPr/>
    <w:tblStylePr w:type="firstRow">
      <w:rPr>
        <w:b/>
        <w:color w:val="FFFFFF"/>
      </w:rPr>
    </w:tblStylePr>
    <w:tblStylePr w:type="lastRow">
      <w:rPr>
        <w:rFonts w:ascii="Calibri" w:hAnsi="Calibri" w:eastAsia="Calibri" w:cs="Calibri"/>
        <w:b/>
        <w:color w:val="FFFFFF"/>
      </w:rPr>
    </w:tblStylePr>
    <w:tblStylePr w:type="firstCol">
      <w:rPr>
        <w:b/>
      </w:rPr>
    </w:tblStylePr>
    <w:tblStylePr w:type="lastCol">
      <w:rPr>
        <w:b/>
      </w:rPr>
    </w:tblStylePr>
  </w:style>
  <w:style w:type="table" w:styleId="afff" w:customStyle="1">
    <w:basedOn w:val="TableNormal4"/>
    <w:pPr>
      <w:widowControl w:val="0"/>
      <w:spacing w:after="0" w:line="240" w:lineRule="auto"/>
    </w:pPr>
    <w:rPr>
      <w:color w:val="000000"/>
    </w:rPr>
    <w:tblPr/>
    <w:tblStylePr w:type="firstRow">
      <w:rPr>
        <w:b/>
        <w:color w:val="FFFFFF"/>
      </w:rPr>
    </w:tblStylePr>
    <w:tblStylePr w:type="lastRow">
      <w:rPr>
        <w:rFonts w:ascii="Calibri" w:hAnsi="Calibri" w:eastAsia="Calibri" w:cs="Calibri"/>
        <w:b/>
        <w:color w:val="FFFFFF"/>
      </w:rPr>
    </w:tblStylePr>
    <w:tblStylePr w:type="firstCol">
      <w:rPr>
        <w:b/>
      </w:rPr>
    </w:tblStylePr>
    <w:tblStylePr w:type="lastCol">
      <w:rPr>
        <w:b/>
      </w:rPr>
    </w:tblStylePr>
  </w:style>
  <w:style w:type="table" w:styleId="afff0" w:customStyle="1">
    <w:basedOn w:val="TableNormal4"/>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ff1" w:customStyle="1">
    <w:basedOn w:val="TableNormal4"/>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ff2" w:customStyle="1">
    <w:basedOn w:val="TableNormal4"/>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ff3" w:customStyle="1">
    <w:basedOn w:val="TableNormal4"/>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ff4" w:customStyle="1">
    <w:basedOn w:val="TableNormal4"/>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styleId="afff5" w:customStyle="1">
    <w:basedOn w:val="TableNormal4"/>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styleId="afff6" w:customStyle="1">
    <w:basedOn w:val="TableNormal4"/>
    <w:pPr>
      <w:widowControl w:val="0"/>
      <w:spacing w:after="0" w:line="240" w:lineRule="auto"/>
    </w:pPr>
    <w:rPr>
      <w:color w:val="000000"/>
    </w:rPr>
    <w:tblPr>
      <w:tblStyleRowBandSize w:val="1"/>
      <w:tblStyleColBandSize w:val="1"/>
    </w:tblPr>
    <w:tcPr>
      <w:tcBorders>
        <w:bottom w:val="single" w:color="4472C4" w:sz="4" w:space="0"/>
      </w:tcBorders>
      <w:shd w:val="clear" w:color="auto" w:fill="D9E2F3"/>
    </w:tcPr>
    <w:tblStylePr w:type="firstRow">
      <w:rPr>
        <w:b/>
        <w:color w:val="FFFFFF"/>
      </w:rPr>
      <w:tblPr/>
      <w:tcPr>
        <w:shd w:val="clear" w:color="auto" w:fill="4472C4"/>
      </w:tcPr>
    </w:tblStylePr>
    <w:tblStylePr w:type="lastRow">
      <w:rPr>
        <w:b/>
      </w:rPr>
      <w:tblPr/>
      <w:tcPr>
        <w:tcBorders>
          <w:top w:val="single" w:color="4472C4" w:sz="4" w:space="0"/>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color="4472C4" w:sz="4" w:space="0"/>
          <w:right w:val="single" w:color="4472C4" w:sz="4" w:space="0"/>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color="4472C4" w:sz="4" w:space="0"/>
          <w:left w:val="nil"/>
        </w:tcBorders>
      </w:tcPr>
    </w:tblStylePr>
    <w:tblStylePr w:type="swCell">
      <w:tblPr/>
      <w:tcPr>
        <w:tcBorders>
          <w:top w:val="single" w:color="4472C4" w:sz="4" w:space="0"/>
          <w:right w:val="nil"/>
        </w:tcBorders>
      </w:tcPr>
    </w:tblStylePr>
  </w:style>
  <w:style w:type="table" w:styleId="afff7" w:customStyle="1">
    <w:basedOn w:val="TableNormal4"/>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ff8" w:customStyle="1">
    <w:basedOn w:val="TableNormal4"/>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b/>
      </w:rPr>
      <w:tblPr/>
      <w:tcPr>
        <w:tcBorders>
          <w:top w:val="single" w:color="4472C4" w:sz="4" w:space="0"/>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ff9" w:customStyle="1">
    <w:basedOn w:val="TableNormal4"/>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ffa" w:customStyle="1">
    <w:basedOn w:val="TableNormal4"/>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b/>
      </w:rPr>
      <w:tblPr/>
      <w:tcPr>
        <w:tcBorders>
          <w:top w:val="single" w:color="4472C4" w:sz="4" w:space="0"/>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ffb" w:customStyle="1">
    <w:basedOn w:val="TableNormal4"/>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b/>
      </w:rPr>
      <w:tblPr/>
      <w:tcPr>
        <w:tcBorders>
          <w:top w:val="single" w:color="4472C4" w:sz="4" w:space="0"/>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ffc" w:customStyle="1">
    <w:basedOn w:val="TableNormal4"/>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b/>
      </w:rPr>
      <w:tblPr/>
      <w:tcPr>
        <w:tcBorders>
          <w:top w:val="single" w:color="4472C4" w:sz="4" w:space="0"/>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ffd" w:customStyle="1">
    <w:basedOn w:val="TableNormal4"/>
    <w:pPr>
      <w:widowControl w:val="0"/>
      <w:spacing w:after="0" w:line="240" w:lineRule="auto"/>
    </w:pPr>
    <w:rPr>
      <w:color w:val="000000"/>
    </w:rPr>
    <w:tblPr>
      <w:tblStyleRowBandSize w:val="1"/>
      <w:tblStyleColBandSize w:val="1"/>
    </w:tblPr>
    <w:tcPr>
      <w:shd w:val="clear" w:color="auto" w:fill="D9E2F3"/>
    </w:tcPr>
  </w:style>
  <w:style w:type="table" w:styleId="afffe" w:customStyle="1">
    <w:basedOn w:val="TableNormal4"/>
    <w:pPr>
      <w:widowControl w:val="0"/>
      <w:spacing w:after="0" w:line="240" w:lineRule="auto"/>
    </w:pPr>
    <w:rPr>
      <w:color w:val="000000"/>
    </w:rPr>
    <w:tblPr>
      <w:tblStyleRowBandSize w:val="1"/>
      <w:tblStyleColBandSize w:val="1"/>
    </w:tblPr>
    <w:tcPr>
      <w:shd w:val="clear" w:color="auto" w:fill="D9E2F3"/>
    </w:tcPr>
  </w:style>
  <w:style w:type="table" w:styleId="affff" w:customStyle="1">
    <w:basedOn w:val="TableNormal4"/>
    <w:tblPr/>
  </w:style>
  <w:style w:type="table" w:styleId="affff0" w:customStyle="1">
    <w:basedOn w:val="TableNormal4"/>
    <w:tblPr/>
  </w:style>
  <w:style w:type="table" w:styleId="affff1" w:customStyle="1">
    <w:basedOn w:val="TableNormal4"/>
    <w:pPr>
      <w:widowControl w:val="0"/>
      <w:spacing w:after="0" w:line="240" w:lineRule="auto"/>
    </w:pPr>
    <w:rPr>
      <w:color w:val="000000"/>
    </w:rPr>
    <w:tblPr>
      <w:tblStyleRowBandSize w:val="1"/>
      <w:tblStyleColBandSize w:val="1"/>
    </w:tblPr>
    <w:tcPr>
      <w:shd w:val="clear" w:color="auto" w:fill="D9E2F3"/>
    </w:tcPr>
  </w:style>
  <w:style w:type="numbering" w:styleId="TITULO1" w:customStyle="1">
    <w:name w:val="TITULO 1"/>
    <w:uiPriority w:val="99"/>
    <w:rsid w:val="004B6257"/>
  </w:style>
  <w:style w:type="table" w:styleId="affff2" w:customStyle="1">
    <w:basedOn w:val="TableNormal3"/>
    <w:pPr>
      <w:widowControl w:val="0"/>
      <w:spacing w:after="0" w:line="240" w:lineRule="auto"/>
    </w:pPr>
    <w:rPr>
      <w:color w:val="000000"/>
    </w:rPr>
    <w:tblPr>
      <w:tblStyleRowBandSize w:val="1"/>
      <w:tblStyleColBandSize w:val="1"/>
    </w:tblPr>
    <w:tcPr>
      <w:tcBorders>
        <w:bottom w:val="single" w:color="4472C4" w:sz="4" w:space="0"/>
      </w:tcBorders>
      <w:shd w:val="clear" w:color="auto" w:fill="D9E2F3"/>
    </w:tcPr>
    <w:tblStylePr w:type="firstRow">
      <w:rPr>
        <w:b/>
        <w:color w:val="FFFFFF"/>
      </w:rPr>
      <w:tblPr/>
      <w:tcPr>
        <w:shd w:val="clear" w:color="auto" w:fill="4472C4"/>
      </w:tcPr>
    </w:tblStylePr>
    <w:tblStylePr w:type="lastRow">
      <w:rPr>
        <w:b/>
      </w:rPr>
      <w:tblPr/>
      <w:tcPr>
        <w:tcBorders>
          <w:top w:val="single" w:color="4472C4" w:sz="4" w:space="0"/>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color="4472C4" w:sz="4" w:space="0"/>
          <w:right w:val="single" w:color="4472C4" w:sz="4" w:space="0"/>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color="4472C4" w:sz="4" w:space="0"/>
          <w:left w:val="nil"/>
        </w:tcBorders>
      </w:tcPr>
    </w:tblStylePr>
    <w:tblStylePr w:type="swCell">
      <w:tblPr/>
      <w:tcPr>
        <w:tcBorders>
          <w:top w:val="single" w:color="4472C4" w:sz="4" w:space="0"/>
          <w:right w:val="nil"/>
        </w:tcBorders>
      </w:tcPr>
    </w:tblStylePr>
  </w:style>
  <w:style w:type="table" w:styleId="affff3" w:customStyle="1">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styleId="affff4" w:customStyle="1">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fff5" w:customStyle="1">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styleId="affff6" w:customStyle="1">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styleId="affff7" w:customStyle="1">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styleId="affff8" w:customStyle="1">
    <w:basedOn w:val="TableNormal3"/>
    <w:pPr>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fff9" w:customStyle="1">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fffa" w:customStyle="1">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fffb" w:customStyle="1">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styleId="affffc" w:customStyle="1">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fffd" w:customStyle="1">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fffe" w:customStyle="1">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ffff" w:customStyle="1">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styleId="afffff0" w:customStyle="1">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styleId="afffff1" w:customStyle="1">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styleId="afffff2" w:customStyle="1">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styleId="afffff3" w:customStyle="1">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styleId="afffff4" w:customStyle="1">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styleId="afffff5" w:customStyle="1">
    <w:basedOn w:val="TableNormal3"/>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styleId="afffff6" w:customStyle="1">
    <w:basedOn w:val="TableNormal3"/>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styleId="afffff7" w:customStyle="1">
    <w:basedOn w:val="TableNormal3"/>
    <w:pPr>
      <w:widowControl w:val="0"/>
      <w:spacing w:after="0" w:line="240" w:lineRule="auto"/>
    </w:pPr>
    <w:rPr>
      <w:color w:val="000000"/>
    </w:rPr>
    <w:tblPr>
      <w:tblStyleRowBandSize w:val="1"/>
      <w:tblStyleColBandSize w:val="1"/>
    </w:tblPr>
    <w:tcPr>
      <w:tcBorders>
        <w:bottom w:val="single" w:color="4472C4" w:sz="4" w:space="0"/>
      </w:tcBorders>
      <w:shd w:val="clear" w:color="auto" w:fill="D9E2F3"/>
    </w:tcPr>
    <w:tblStylePr w:type="firstRow">
      <w:rPr>
        <w:b/>
        <w:color w:val="FFFFFF"/>
      </w:rPr>
      <w:tblPr/>
      <w:tcPr>
        <w:shd w:val="clear" w:color="auto" w:fill="4472C4"/>
      </w:tcPr>
    </w:tblStylePr>
    <w:tblStylePr w:type="lastRow">
      <w:rPr>
        <w:b/>
      </w:rPr>
      <w:tblPr/>
      <w:tcPr>
        <w:tcBorders>
          <w:top w:val="single" w:color="4472C4" w:sz="4" w:space="0"/>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color="4472C4" w:sz="4" w:space="0"/>
          <w:right w:val="single" w:color="4472C4" w:sz="4" w:space="0"/>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color="4472C4" w:sz="4" w:space="0"/>
          <w:left w:val="nil"/>
        </w:tcBorders>
      </w:tcPr>
    </w:tblStylePr>
    <w:tblStylePr w:type="swCell">
      <w:tblPr/>
      <w:tcPr>
        <w:tcBorders>
          <w:top w:val="single" w:color="4472C4" w:sz="4" w:space="0"/>
          <w:right w:val="nil"/>
        </w:tcBorders>
      </w:tcPr>
    </w:tblStylePr>
  </w:style>
  <w:style w:type="table" w:styleId="afffff8" w:customStyle="1">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styleId="afffff9" w:customStyle="1">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styleId="afffffa" w:customStyle="1">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b/>
      </w:rPr>
      <w:tblPr/>
      <w:tcPr>
        <w:tcBorders>
          <w:top w:val="single" w:color="4472C4" w:sz="4" w:space="0"/>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ffffb" w:customStyle="1">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b/>
      </w:rPr>
      <w:tblPr/>
      <w:tcPr>
        <w:tcBorders>
          <w:top w:val="single" w:color="4472C4" w:sz="4" w:space="0"/>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ffffc" w:customStyle="1">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b/>
      </w:rPr>
      <w:tblPr/>
      <w:tcPr>
        <w:tcBorders>
          <w:top w:val="single" w:color="4472C4" w:sz="4" w:space="0"/>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ffffd" w:customStyle="1">
    <w:basedOn w:val="TableNormal3"/>
    <w:pPr>
      <w:widowControl w:val="0"/>
      <w:spacing w:after="0" w:line="240" w:lineRule="auto"/>
    </w:pPr>
    <w:rPr>
      <w:color w:val="000000"/>
    </w:rPr>
    <w:tblPr/>
  </w:style>
  <w:style w:type="table" w:styleId="afffffe" w:customStyle="1">
    <w:basedOn w:val="TableNormal3"/>
    <w:pPr>
      <w:widowControl w:val="0"/>
      <w:spacing w:after="0" w:line="240" w:lineRule="auto"/>
    </w:pPr>
    <w:rPr>
      <w:color w:val="000000"/>
    </w:rPr>
    <w:tblPr/>
  </w:style>
  <w:style w:type="table" w:styleId="affffff" w:customStyle="1">
    <w:basedOn w:val="TableNormal3"/>
    <w:pPr>
      <w:widowControl w:val="0"/>
      <w:spacing w:after="0" w:line="240" w:lineRule="auto"/>
    </w:pPr>
    <w:rPr>
      <w:color w:val="000000"/>
    </w:rPr>
    <w:tblPr/>
  </w:style>
  <w:style w:type="table" w:styleId="affffff0" w:customStyle="1">
    <w:basedOn w:val="TableNormal3"/>
    <w:pPr>
      <w:widowControl w:val="0"/>
      <w:spacing w:after="0" w:line="240" w:lineRule="auto"/>
    </w:pPr>
    <w:rPr>
      <w:color w:val="000000"/>
    </w:rPr>
    <w:tblPr/>
  </w:style>
  <w:style w:type="table" w:styleId="affffff1" w:customStyle="1">
    <w:basedOn w:val="TableNormal3"/>
    <w:tblPr/>
  </w:style>
  <w:style w:type="table" w:styleId="affffff2" w:customStyle="1">
    <w:basedOn w:val="TableNormal3"/>
    <w:pPr>
      <w:widowControl w:val="0"/>
      <w:spacing w:after="0" w:line="240" w:lineRule="auto"/>
    </w:pPr>
    <w:rPr>
      <w:color w:val="000000"/>
    </w:rPr>
    <w:tblPr/>
  </w:style>
  <w:style w:type="table" w:styleId="affffff3" w:customStyle="1">
    <w:basedOn w:val="TableNormal3"/>
    <w:pPr>
      <w:widowControl w:val="0"/>
      <w:spacing w:after="0" w:line="240" w:lineRule="auto"/>
    </w:pPr>
    <w:rPr>
      <w:color w:val="000000"/>
    </w:rPr>
    <w:tblPr>
      <w:tblStyleRowBandSize w:val="1"/>
      <w:tblStyleColBandSize w:val="1"/>
    </w:tblPr>
    <w:tcPr>
      <w:tcBorders>
        <w:bottom w:val="single" w:color="4472C4" w:sz="4" w:space="0"/>
      </w:tcBorders>
      <w:shd w:val="clear" w:color="auto" w:fill="D9E2F3"/>
    </w:tcPr>
    <w:tblStylePr w:type="firstRow">
      <w:rPr>
        <w:b/>
        <w:color w:val="FFFFFF"/>
      </w:rPr>
      <w:tblPr/>
      <w:tcPr>
        <w:shd w:val="clear" w:color="auto" w:fill="4472C4"/>
      </w:tcPr>
    </w:tblStylePr>
    <w:tblStylePr w:type="lastRow">
      <w:rPr>
        <w:b/>
      </w:rPr>
      <w:tblPr/>
      <w:tcPr>
        <w:tcBorders>
          <w:top w:val="single" w:color="4472C4" w:sz="4" w:space="0"/>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color="4472C4" w:sz="4" w:space="0"/>
          <w:right w:val="single" w:color="4472C4" w:sz="4" w:space="0"/>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color="4472C4" w:sz="4" w:space="0"/>
          <w:left w:val="nil"/>
        </w:tcBorders>
      </w:tcPr>
    </w:tblStylePr>
    <w:tblStylePr w:type="swCell">
      <w:tblPr/>
      <w:tcPr>
        <w:tcBorders>
          <w:top w:val="single" w:color="4472C4" w:sz="4" w:space="0"/>
          <w:right w:val="nil"/>
        </w:tcBorders>
      </w:tcPr>
    </w:tblStylePr>
  </w:style>
  <w:style w:type="table" w:styleId="affffff4" w:customStyle="1">
    <w:basedOn w:val="TableNormal3"/>
    <w:pPr>
      <w:widowControl w:val="0"/>
      <w:spacing w:after="0" w:line="240" w:lineRule="auto"/>
    </w:pPr>
    <w:rPr>
      <w:color w:val="000000"/>
    </w:rPr>
    <w:tblPr/>
  </w:style>
  <w:style w:type="table" w:styleId="affffff5" w:customStyle="1">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styleId="affffff6" w:customStyle="1">
    <w:basedOn w:val="TableNormal3"/>
    <w:pPr>
      <w:widowControl w:val="0"/>
      <w:spacing w:after="0" w:line="240" w:lineRule="auto"/>
    </w:pPr>
    <w:rPr>
      <w:color w:val="000000"/>
    </w:rPr>
    <w:tblPr/>
  </w:style>
  <w:style w:type="table" w:styleId="affffff7" w:customStyle="1">
    <w:basedOn w:val="TableNormal3"/>
    <w:pPr>
      <w:widowControl w:val="0"/>
      <w:spacing w:after="0" w:line="240" w:lineRule="auto"/>
    </w:pPr>
    <w:rPr>
      <w:color w:val="000000"/>
    </w:rPr>
    <w:tblPr/>
  </w:style>
  <w:style w:type="table" w:styleId="affffff8" w:customStyle="1">
    <w:basedOn w:val="TableNormal3"/>
    <w:pPr>
      <w:widowControl w:val="0"/>
      <w:spacing w:after="0" w:line="240" w:lineRule="auto"/>
    </w:pPr>
    <w:rPr>
      <w:color w:val="000000"/>
    </w:rPr>
    <w:tblPr/>
  </w:style>
  <w:style w:type="table" w:styleId="affffff9" w:customStyle="1">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styleId="affffffa" w:customStyle="1">
    <w:basedOn w:val="TableNormal3"/>
    <w:tblPr/>
  </w:style>
  <w:style w:type="table" w:styleId="affffffb" w:customStyle="1">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styleId="affffffc" w:customStyle="1">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styleId="affffffd" w:customStyle="1">
    <w:basedOn w:val="TableNormal3"/>
    <w:pPr>
      <w:widowControl w:val="0"/>
      <w:spacing w:after="0" w:line="240" w:lineRule="auto"/>
    </w:pPr>
    <w:rPr>
      <w:color w:val="000000"/>
    </w:rPr>
    <w:tblPr/>
  </w:style>
  <w:style w:type="table" w:styleId="affffffe" w:customStyle="1">
    <w:basedOn w:val="TableNormal3"/>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style>
  <w:style w:type="table" w:styleId="afffffff" w:customStyle="1">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ffffff0" w:customStyle="1">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ffffff1" w:customStyle="1">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ffffff2" w:customStyle="1">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ffffff3" w:customStyle="1">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ffffff4" w:customStyle="1">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ffffff5" w:customStyle="1">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ffffff6" w:customStyle="1">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ffffff7" w:customStyle="1">
    <w:basedOn w:val="TableNormal3"/>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styleId="afffffff8" w:customStyle="1">
    <w:basedOn w:val="TableNormal3"/>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styleId="afffffff9" w:customStyle="1">
    <w:basedOn w:val="TableNormal3"/>
    <w:pPr>
      <w:widowControl w:val="0"/>
      <w:spacing w:after="0" w:line="240" w:lineRule="auto"/>
    </w:pPr>
    <w:rPr>
      <w:color w:val="000000"/>
    </w:rPr>
    <w:tblPr>
      <w:tblStyleRowBandSize w:val="1"/>
      <w:tblStyleColBandSize w:val="1"/>
    </w:tblPr>
    <w:tcPr>
      <w:tcBorders>
        <w:bottom w:val="single" w:color="4472C4" w:sz="4" w:space="0"/>
      </w:tcBorders>
      <w:shd w:val="clear" w:color="auto" w:fill="D9E2F3"/>
    </w:tcPr>
    <w:tblStylePr w:type="firstRow">
      <w:rPr>
        <w:b/>
        <w:color w:val="FFFFFF"/>
      </w:rPr>
      <w:tblPr/>
      <w:tcPr>
        <w:shd w:val="clear" w:color="auto" w:fill="4472C4"/>
      </w:tcPr>
    </w:tblStylePr>
    <w:tblStylePr w:type="lastRow">
      <w:rPr>
        <w:b/>
      </w:rPr>
      <w:tblPr/>
      <w:tcPr>
        <w:tcBorders>
          <w:top w:val="single" w:color="4472C4" w:sz="4" w:space="0"/>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color="4472C4" w:sz="4" w:space="0"/>
          <w:right w:val="single" w:color="4472C4" w:sz="4" w:space="0"/>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color="4472C4" w:sz="4" w:space="0"/>
          <w:left w:val="nil"/>
        </w:tcBorders>
      </w:tcPr>
    </w:tblStylePr>
    <w:tblStylePr w:type="swCell">
      <w:tblPr/>
      <w:tcPr>
        <w:tcBorders>
          <w:top w:val="single" w:color="4472C4" w:sz="4" w:space="0"/>
          <w:right w:val="nil"/>
        </w:tcBorders>
      </w:tcPr>
    </w:tblStylePr>
  </w:style>
  <w:style w:type="table" w:styleId="afffffffa" w:customStyle="1">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ffffffb" w:customStyle="1">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ffffffc" w:customStyle="1">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b/>
      </w:rPr>
      <w:tblPr/>
      <w:tcPr>
        <w:tcBorders>
          <w:top w:val="single" w:color="4472C4" w:sz="4" w:space="0"/>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ffffffd" w:customStyle="1">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b/>
      </w:rPr>
      <w:tblPr/>
      <w:tcPr>
        <w:tcBorders>
          <w:top w:val="single" w:color="4472C4" w:sz="4" w:space="0"/>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ffffffe" w:customStyle="1">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b/>
      </w:rPr>
      <w:tblPr/>
      <w:tcPr>
        <w:tcBorders>
          <w:top w:val="single" w:color="4472C4" w:sz="4" w:space="0"/>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fffffff" w:customStyle="1">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styleId="affffffff0" w:customStyle="1">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styleId="affffffff1" w:customStyle="1">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styleId="affffffff2" w:customStyle="1">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styleId="affffffff3" w:customStyle="1">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styleId="affffffff4" w:customStyle="1">
    <w:basedOn w:val="TableNormal3"/>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styleId="affffffff5" w:customStyle="1">
    <w:basedOn w:val="TableNormal1"/>
    <w:pPr>
      <w:widowControl w:val="0"/>
      <w:spacing w:after="0" w:line="240" w:lineRule="auto"/>
    </w:pPr>
    <w:rPr>
      <w:color w:val="000000"/>
    </w:rPr>
    <w:tblPr>
      <w:tblStyleRowBandSize w:val="1"/>
      <w:tblStyleColBandSize w:val="1"/>
    </w:tblPr>
    <w:tcPr>
      <w:tcBorders>
        <w:bottom w:val="single" w:color="4472C4" w:sz="4" w:space="0"/>
      </w:tcBorders>
      <w:shd w:val="clear" w:color="auto" w:fill="D9E2F3"/>
    </w:tcPr>
    <w:tblStylePr w:type="firstRow">
      <w:rPr>
        <w:b/>
        <w:color w:val="FFFFFF"/>
      </w:rPr>
      <w:tblPr/>
      <w:tcPr>
        <w:shd w:val="clear" w:color="auto" w:fill="4472C4"/>
      </w:tcPr>
    </w:tblStylePr>
    <w:tblStylePr w:type="lastRow">
      <w:rPr>
        <w:b/>
      </w:rPr>
      <w:tblPr/>
      <w:tcPr>
        <w:tcBorders>
          <w:top w:val="single" w:color="4472C4" w:sz="4" w:space="0"/>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color="4472C4" w:sz="4" w:space="0"/>
          <w:right w:val="single" w:color="4472C4" w:sz="4" w:space="0"/>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color="4472C4" w:sz="4" w:space="0"/>
          <w:left w:val="nil"/>
        </w:tcBorders>
      </w:tcPr>
    </w:tblStylePr>
    <w:tblStylePr w:type="swCell">
      <w:tblPr/>
      <w:tcPr>
        <w:tcBorders>
          <w:top w:val="single" w:color="4472C4" w:sz="4" w:space="0"/>
          <w:right w:val="nil"/>
        </w:tcBorders>
      </w:tcPr>
    </w:tblStylePr>
  </w:style>
  <w:style w:type="table" w:styleId="affffffff6" w:customStyle="1">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styleId="affffffff7" w:customStyle="1">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fffffff8" w:customStyle="1">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styleId="affffffff9" w:customStyle="1">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styleId="affffffffa" w:customStyle="1">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styleId="affffffffb" w:customStyle="1">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fffffffc" w:customStyle="1">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styleId="affffffffd" w:customStyle="1">
    <w:basedOn w:val="TableNormal1"/>
    <w:pPr>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fffffffe" w:customStyle="1">
    <w:basedOn w:val="TableNormal1"/>
    <w:pPr>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ffffffff" w:customStyle="1">
    <w:basedOn w:val="TableNormal1"/>
    <w:pPr>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ffffffff0" w:customStyle="1">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ffffffff1" w:customStyle="1">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ffffffff2" w:customStyle="1">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ffffffff3" w:customStyle="1">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ffffffff4" w:customStyle="1">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ffffffff5" w:customStyle="1">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ffffffff6" w:customStyle="1">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ffffffff7" w:customStyle="1">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ffffffff8" w:customStyle="1">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ffffffff9" w:customStyle="1">
    <w:basedOn w:val="TableNormal1"/>
    <w:pPr>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ffffffffa" w:customStyle="1">
    <w:basedOn w:val="TableNormal1"/>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styleId="afffffffffb" w:customStyle="1">
    <w:basedOn w:val="TableNormal1"/>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styleId="afffffffffc" w:customStyle="1">
    <w:basedOn w:val="TableNormal1"/>
    <w:pPr>
      <w:widowControl w:val="0"/>
      <w:spacing w:after="0" w:line="240" w:lineRule="auto"/>
    </w:pPr>
    <w:rPr>
      <w:color w:val="000000"/>
    </w:rPr>
    <w:tblPr>
      <w:tblStyleRowBandSize w:val="1"/>
      <w:tblStyleColBandSize w:val="1"/>
    </w:tblPr>
    <w:tcPr>
      <w:tcBorders>
        <w:bottom w:val="single" w:color="4472C4" w:sz="4" w:space="0"/>
      </w:tcBorders>
      <w:shd w:val="clear" w:color="auto" w:fill="D9E2F3"/>
    </w:tcPr>
    <w:tblStylePr w:type="firstRow">
      <w:rPr>
        <w:b/>
        <w:color w:val="FFFFFF"/>
      </w:rPr>
      <w:tblPr/>
      <w:tcPr>
        <w:shd w:val="clear" w:color="auto" w:fill="4472C4"/>
      </w:tcPr>
    </w:tblStylePr>
    <w:tblStylePr w:type="lastRow">
      <w:rPr>
        <w:b/>
      </w:rPr>
      <w:tblPr/>
      <w:tcPr>
        <w:tcBorders>
          <w:top w:val="single" w:color="4472C4" w:sz="4" w:space="0"/>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color="4472C4" w:sz="4" w:space="0"/>
          <w:right w:val="single" w:color="4472C4" w:sz="4" w:space="0"/>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color="4472C4" w:sz="4" w:space="0"/>
          <w:left w:val="nil"/>
        </w:tcBorders>
      </w:tcPr>
    </w:tblStylePr>
    <w:tblStylePr w:type="swCell">
      <w:tblPr/>
      <w:tcPr>
        <w:tcBorders>
          <w:top w:val="single" w:color="4472C4" w:sz="4" w:space="0"/>
          <w:right w:val="nil"/>
        </w:tcBorders>
      </w:tcPr>
    </w:tblStylePr>
  </w:style>
  <w:style w:type="table" w:styleId="afffffffffd" w:customStyle="1">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ffffffffe" w:customStyle="1">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fffffffff" w:customStyle="1">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b/>
      </w:rPr>
      <w:tblPr/>
      <w:tcPr>
        <w:tcBorders>
          <w:top w:val="single" w:color="4472C4" w:sz="4" w:space="0"/>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fffffffff0" w:customStyle="1">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b/>
      </w:rPr>
      <w:tblPr/>
      <w:tcPr>
        <w:tcBorders>
          <w:top w:val="single" w:color="4472C4" w:sz="4" w:space="0"/>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fffffffff1" w:customStyle="1">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b/>
      </w:rPr>
      <w:tblPr/>
      <w:tcPr>
        <w:tcBorders>
          <w:top w:val="single" w:color="4472C4" w:sz="4" w:space="0"/>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fffffffff2" w:customStyle="1">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styleId="affffffffff3" w:customStyle="1">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styleId="affffffffff4" w:customStyle="1">
    <w:basedOn w:val="TableNormal1"/>
    <w:tblPr/>
  </w:style>
  <w:style w:type="table" w:styleId="affffffffff5" w:customStyle="1">
    <w:basedOn w:val="TableNormal1"/>
    <w:pPr>
      <w:spacing w:after="0" w:line="240" w:lineRule="auto"/>
    </w:pPr>
    <w:rPr>
      <w:color w:val="000000"/>
    </w:rPr>
    <w:tblPr>
      <w:tblStyleRowBandSize w:val="1"/>
      <w:tblStyleColBandSize w:val="1"/>
    </w:tblPr>
    <w:tcPr>
      <w:shd w:val="clear" w:color="auto" w:fill="D9E2F3"/>
    </w:tcPr>
    <w:tblStylePr w:type="firstRow">
      <w:rPr>
        <w:b/>
      </w:rPr>
      <w:tblPr/>
      <w:tcPr>
        <w:tcBorders>
          <w:bottom w:val="single" w:color="8EAADB" w:sz="12" w:space="0"/>
        </w:tcBorders>
      </w:tcPr>
    </w:tblStylePr>
    <w:tblStylePr w:type="lastRow">
      <w:rPr>
        <w:b/>
      </w:rPr>
    </w:tblStylePr>
    <w:tblStylePr w:type="firstCol">
      <w:rPr>
        <w:b/>
      </w:rPr>
    </w:tblStylePr>
    <w:tblStylePr w:type="lastCol">
      <w:rPr>
        <w:b/>
      </w:rPr>
    </w:tblStylePr>
  </w:style>
  <w:style w:type="table" w:styleId="affffffffff6" w:customStyle="1">
    <w:basedOn w:val="TableNormal1"/>
    <w:pPr>
      <w:widowControl w:val="0"/>
      <w:spacing w:after="0" w:line="240" w:lineRule="auto"/>
    </w:pPr>
    <w:rPr>
      <w:color w:val="000000"/>
    </w:rPr>
    <w:tblPr>
      <w:tblStyleRowBandSize w:val="1"/>
      <w:tblStyleColBandSize w:val="1"/>
    </w:tblPr>
    <w:tcPr>
      <w:tcBorders>
        <w:bottom w:val="single" w:color="4472C4" w:sz="4" w:space="0"/>
      </w:tcBorders>
      <w:shd w:val="clear" w:color="auto" w:fill="D9E2F3"/>
    </w:tcPr>
    <w:tblStylePr w:type="firstRow">
      <w:rPr>
        <w:b/>
        <w:color w:val="FFFFFF"/>
      </w:rPr>
      <w:tblPr/>
      <w:tcPr>
        <w:shd w:val="clear" w:color="auto" w:fill="4472C4"/>
      </w:tcPr>
    </w:tblStylePr>
    <w:tblStylePr w:type="lastRow">
      <w:rPr>
        <w:b/>
      </w:rPr>
      <w:tblPr/>
      <w:tcPr>
        <w:tcBorders>
          <w:top w:val="single" w:color="4472C4" w:sz="4" w:space="0"/>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color="4472C4" w:sz="4" w:space="0"/>
          <w:right w:val="single" w:color="4472C4" w:sz="4" w:space="0"/>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color="4472C4" w:sz="4" w:space="0"/>
          <w:left w:val="nil"/>
        </w:tcBorders>
      </w:tcPr>
    </w:tblStylePr>
    <w:tblStylePr w:type="swCell">
      <w:tblPr/>
      <w:tcPr>
        <w:tcBorders>
          <w:top w:val="single" w:color="4472C4" w:sz="4" w:space="0"/>
          <w:right w:val="nil"/>
        </w:tcBorders>
      </w:tcPr>
    </w:tblStylePr>
  </w:style>
  <w:style w:type="table" w:styleId="affffffffff7" w:customStyle="1">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styleId="affffffffff8" w:customStyle="1">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fffffffff9" w:customStyle="1">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styleId="affffffffffa" w:customStyle="1">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styleId="affffffffffb" w:customStyle="1">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styleId="affffffffffc" w:customStyle="1">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fffffffffd" w:customStyle="1">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style>
  <w:style w:type="table" w:styleId="affffffffffe" w:customStyle="1">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ffffffffff" w:customStyle="1">
    <w:basedOn w:val="TableNormal1"/>
    <w:tblPr/>
  </w:style>
  <w:style w:type="table" w:styleId="afffffffffff0" w:customStyle="1">
    <w:basedOn w:val="TableNormal1"/>
    <w:tblPr/>
  </w:style>
  <w:style w:type="table" w:styleId="afffffffffff1" w:customStyle="1">
    <w:basedOn w:val="TableNormal1"/>
    <w:pPr>
      <w:widowControl w:val="0"/>
      <w:spacing w:after="0" w:line="240" w:lineRule="auto"/>
    </w:pPr>
    <w:rPr>
      <w:color w:val="000000"/>
    </w:rPr>
    <w:tblPr/>
    <w:tblStylePr w:type="firstRow">
      <w:rPr>
        <w:b/>
        <w:color w:val="FFFFFF"/>
      </w:rPr>
    </w:tblStylePr>
    <w:tblStylePr w:type="lastRow">
      <w:rPr>
        <w:rFonts w:ascii="Calibri" w:hAnsi="Calibri" w:eastAsia="Calibri" w:cs="Calibri"/>
        <w:b/>
        <w:color w:val="FFFFFF"/>
      </w:rPr>
    </w:tblStylePr>
    <w:tblStylePr w:type="firstCol">
      <w:rPr>
        <w:b/>
      </w:rPr>
    </w:tblStylePr>
    <w:tblStylePr w:type="lastCol">
      <w:rPr>
        <w:b/>
      </w:rPr>
    </w:tblStylePr>
  </w:style>
  <w:style w:type="table" w:styleId="afffffffffff2" w:customStyle="1">
    <w:basedOn w:val="TableNormal1"/>
    <w:pPr>
      <w:widowControl w:val="0"/>
      <w:spacing w:after="0" w:line="240" w:lineRule="auto"/>
    </w:pPr>
    <w:rPr>
      <w:color w:val="000000"/>
    </w:rPr>
    <w:tblPr/>
    <w:tblStylePr w:type="firstRow">
      <w:rPr>
        <w:b/>
        <w:color w:val="FFFFFF"/>
      </w:rPr>
    </w:tblStylePr>
    <w:tblStylePr w:type="lastRow">
      <w:rPr>
        <w:rFonts w:ascii="Calibri" w:hAnsi="Calibri" w:eastAsia="Calibri" w:cs="Calibri"/>
        <w:b/>
        <w:color w:val="FFFFFF"/>
      </w:rPr>
    </w:tblStylePr>
    <w:tblStylePr w:type="firstCol">
      <w:rPr>
        <w:b/>
      </w:rPr>
    </w:tblStylePr>
    <w:tblStylePr w:type="lastCol">
      <w:rPr>
        <w:b/>
      </w:rPr>
    </w:tblStylePr>
  </w:style>
  <w:style w:type="table" w:styleId="afffffffffff3" w:customStyle="1">
    <w:basedOn w:val="TableNormal1"/>
    <w:pPr>
      <w:widowControl w:val="0"/>
      <w:spacing w:after="0" w:line="240" w:lineRule="auto"/>
    </w:pPr>
    <w:rPr>
      <w:color w:val="000000"/>
    </w:rPr>
    <w:tblPr/>
    <w:tblStylePr w:type="firstRow">
      <w:rPr>
        <w:b/>
        <w:color w:val="FFFFFF"/>
      </w:rPr>
    </w:tblStylePr>
    <w:tblStylePr w:type="lastRow">
      <w:rPr>
        <w:rFonts w:ascii="Calibri" w:hAnsi="Calibri" w:eastAsia="Calibri" w:cs="Calibri"/>
        <w:b/>
        <w:color w:val="FFFFFF"/>
      </w:rPr>
    </w:tblStylePr>
    <w:tblStylePr w:type="firstCol">
      <w:rPr>
        <w:b/>
      </w:rPr>
    </w:tblStylePr>
    <w:tblStylePr w:type="lastCol">
      <w:rPr>
        <w:b/>
      </w:rPr>
    </w:tblStylePr>
  </w:style>
  <w:style w:type="table" w:styleId="afffffffffff4" w:customStyle="1">
    <w:basedOn w:val="TableNormal1"/>
    <w:pPr>
      <w:widowControl w:val="0"/>
      <w:spacing w:after="0" w:line="240" w:lineRule="auto"/>
    </w:pPr>
    <w:rPr>
      <w:color w:val="000000"/>
    </w:rPr>
    <w:tblPr/>
    <w:tblStylePr w:type="firstRow">
      <w:rPr>
        <w:b/>
        <w:color w:val="FFFFFF"/>
      </w:rPr>
    </w:tblStylePr>
    <w:tblStylePr w:type="lastRow">
      <w:rPr>
        <w:rFonts w:ascii="Calibri" w:hAnsi="Calibri" w:eastAsia="Calibri" w:cs="Calibri"/>
        <w:b/>
        <w:color w:val="FFFFFF"/>
      </w:rPr>
    </w:tblStylePr>
    <w:tblStylePr w:type="firstCol">
      <w:rPr>
        <w:b/>
      </w:rPr>
    </w:tblStylePr>
    <w:tblStylePr w:type="lastCol">
      <w:rPr>
        <w:b/>
      </w:rPr>
    </w:tblStylePr>
  </w:style>
  <w:style w:type="table" w:styleId="afffffffffff5" w:customStyle="1">
    <w:basedOn w:val="TableNormal1"/>
    <w:pPr>
      <w:widowControl w:val="0"/>
      <w:spacing w:after="0" w:line="240" w:lineRule="auto"/>
    </w:pPr>
    <w:rPr>
      <w:color w:val="000000"/>
    </w:rPr>
    <w:tblPr/>
    <w:tblStylePr w:type="firstRow">
      <w:rPr>
        <w:b/>
        <w:color w:val="FFFFFF"/>
      </w:rPr>
    </w:tblStylePr>
    <w:tblStylePr w:type="lastRow">
      <w:rPr>
        <w:rFonts w:ascii="Calibri" w:hAnsi="Calibri" w:eastAsia="Calibri" w:cs="Calibri"/>
        <w:b/>
        <w:color w:val="FFFFFF"/>
      </w:rPr>
    </w:tblStylePr>
    <w:tblStylePr w:type="firstCol">
      <w:rPr>
        <w:b/>
      </w:rPr>
    </w:tblStylePr>
    <w:tblStylePr w:type="lastCol">
      <w:rPr>
        <w:b/>
      </w:rPr>
    </w:tblStylePr>
  </w:style>
  <w:style w:type="table" w:styleId="afffffffffff6" w:customStyle="1">
    <w:basedOn w:val="TableNormal1"/>
    <w:pPr>
      <w:widowControl w:val="0"/>
      <w:spacing w:after="0" w:line="240" w:lineRule="auto"/>
    </w:pPr>
    <w:rPr>
      <w:color w:val="000000"/>
    </w:rPr>
    <w:tblPr/>
    <w:tblStylePr w:type="firstRow">
      <w:rPr>
        <w:b/>
        <w:color w:val="FFFFFF"/>
      </w:rPr>
    </w:tblStylePr>
    <w:tblStylePr w:type="lastRow">
      <w:rPr>
        <w:rFonts w:ascii="Calibri" w:hAnsi="Calibri" w:eastAsia="Calibri" w:cs="Calibri"/>
        <w:b/>
        <w:color w:val="FFFFFF"/>
      </w:rPr>
    </w:tblStylePr>
    <w:tblStylePr w:type="firstCol">
      <w:rPr>
        <w:b/>
      </w:rPr>
    </w:tblStylePr>
    <w:tblStylePr w:type="lastCol">
      <w:rPr>
        <w:b/>
      </w:rPr>
    </w:tblStylePr>
  </w:style>
  <w:style w:type="table" w:styleId="afffffffffff7" w:customStyle="1">
    <w:basedOn w:val="TableNormal1"/>
    <w:pPr>
      <w:widowControl w:val="0"/>
      <w:spacing w:after="0" w:line="240" w:lineRule="auto"/>
    </w:pPr>
    <w:rPr>
      <w:color w:val="000000"/>
    </w:rPr>
    <w:tblPr/>
    <w:tblStylePr w:type="firstRow">
      <w:rPr>
        <w:b/>
        <w:color w:val="FFFFFF"/>
      </w:rPr>
    </w:tblStylePr>
    <w:tblStylePr w:type="lastRow">
      <w:rPr>
        <w:rFonts w:ascii="Calibri" w:hAnsi="Calibri" w:eastAsia="Calibri" w:cs="Calibri"/>
        <w:b/>
        <w:color w:val="FFFFFF"/>
      </w:rPr>
    </w:tblStylePr>
    <w:tblStylePr w:type="firstCol">
      <w:rPr>
        <w:b/>
      </w:rPr>
    </w:tblStylePr>
    <w:tblStylePr w:type="lastCol">
      <w:rPr>
        <w:b/>
      </w:rPr>
    </w:tblStylePr>
  </w:style>
  <w:style w:type="table" w:styleId="afffffffffff8" w:customStyle="1">
    <w:basedOn w:val="TableNormal1"/>
    <w:pPr>
      <w:widowControl w:val="0"/>
      <w:spacing w:after="0" w:line="240" w:lineRule="auto"/>
    </w:pPr>
    <w:rPr>
      <w:color w:val="000000"/>
    </w:rPr>
    <w:tblPr/>
    <w:tblStylePr w:type="firstRow">
      <w:rPr>
        <w:b/>
        <w:color w:val="FFFFFF"/>
      </w:rPr>
    </w:tblStylePr>
    <w:tblStylePr w:type="lastRow">
      <w:rPr>
        <w:rFonts w:ascii="Calibri" w:hAnsi="Calibri" w:eastAsia="Calibri" w:cs="Calibri"/>
        <w:b/>
        <w:color w:val="FFFFFF"/>
      </w:rPr>
    </w:tblStylePr>
    <w:tblStylePr w:type="firstCol">
      <w:rPr>
        <w:b/>
      </w:rPr>
    </w:tblStylePr>
    <w:tblStylePr w:type="lastCol">
      <w:rPr>
        <w:b/>
      </w:rPr>
    </w:tblStylePr>
  </w:style>
  <w:style w:type="table" w:styleId="afffffffffff9" w:customStyle="1">
    <w:basedOn w:val="TableNormal1"/>
    <w:pPr>
      <w:widowControl w:val="0"/>
      <w:spacing w:after="0" w:line="240" w:lineRule="auto"/>
    </w:pPr>
    <w:rPr>
      <w:color w:val="000000"/>
    </w:rPr>
    <w:tblPr/>
    <w:tblStylePr w:type="firstRow">
      <w:rPr>
        <w:b/>
        <w:color w:val="FFFFFF"/>
      </w:rPr>
    </w:tblStylePr>
    <w:tblStylePr w:type="lastRow">
      <w:rPr>
        <w:rFonts w:ascii="Calibri" w:hAnsi="Calibri" w:eastAsia="Calibri" w:cs="Calibri"/>
        <w:b/>
        <w:color w:val="FFFFFF"/>
      </w:rPr>
    </w:tblStylePr>
    <w:tblStylePr w:type="firstCol">
      <w:rPr>
        <w:b/>
      </w:rPr>
    </w:tblStylePr>
    <w:tblStylePr w:type="lastCol">
      <w:rPr>
        <w:b/>
      </w:rPr>
    </w:tblStylePr>
  </w:style>
  <w:style w:type="table" w:styleId="afffffffffffa" w:customStyle="1">
    <w:basedOn w:val="TableNormal1"/>
    <w:pPr>
      <w:widowControl w:val="0"/>
      <w:spacing w:after="0" w:line="240" w:lineRule="auto"/>
    </w:pPr>
    <w:rPr>
      <w:color w:val="000000"/>
    </w:rPr>
    <w:tblPr/>
    <w:tblStylePr w:type="firstRow">
      <w:rPr>
        <w:b/>
        <w:color w:val="FFFFFF"/>
      </w:rPr>
    </w:tblStylePr>
    <w:tblStylePr w:type="lastRow">
      <w:rPr>
        <w:rFonts w:ascii="Calibri" w:hAnsi="Calibri" w:eastAsia="Calibri" w:cs="Calibri"/>
        <w:b/>
        <w:color w:val="FFFFFF"/>
      </w:rPr>
    </w:tblStylePr>
    <w:tblStylePr w:type="firstCol">
      <w:rPr>
        <w:b/>
      </w:rPr>
    </w:tblStylePr>
    <w:tblStylePr w:type="lastCol">
      <w:rPr>
        <w:b/>
      </w:rPr>
    </w:tblStylePr>
  </w:style>
  <w:style w:type="table" w:styleId="afffffffffffb" w:customStyle="1">
    <w:basedOn w:val="TableNormal1"/>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styleId="afffffffffffc" w:customStyle="1">
    <w:basedOn w:val="TableNormal1"/>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styleId="afffffffffffd" w:customStyle="1">
    <w:basedOn w:val="TableNormal1"/>
    <w:pPr>
      <w:widowControl w:val="0"/>
      <w:spacing w:after="0" w:line="240" w:lineRule="auto"/>
    </w:pPr>
    <w:rPr>
      <w:color w:val="000000"/>
    </w:rPr>
    <w:tblPr>
      <w:tblStyleRowBandSize w:val="1"/>
      <w:tblStyleColBandSize w:val="1"/>
    </w:tblPr>
    <w:tcPr>
      <w:tcBorders>
        <w:bottom w:val="single" w:color="4472C4" w:sz="4" w:space="0"/>
      </w:tcBorders>
      <w:shd w:val="clear" w:color="auto" w:fill="D9E2F3"/>
    </w:tcPr>
    <w:tblStylePr w:type="firstRow">
      <w:rPr>
        <w:b/>
        <w:color w:val="FFFFFF"/>
      </w:rPr>
      <w:tblPr/>
      <w:tcPr>
        <w:shd w:val="clear" w:color="auto" w:fill="4472C4"/>
      </w:tcPr>
    </w:tblStylePr>
    <w:tblStylePr w:type="lastRow">
      <w:rPr>
        <w:b/>
      </w:rPr>
      <w:tblPr/>
      <w:tcPr>
        <w:tcBorders>
          <w:top w:val="single" w:color="4472C4" w:sz="4" w:space="0"/>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color="4472C4" w:sz="4" w:space="0"/>
          <w:right w:val="single" w:color="4472C4" w:sz="4" w:space="0"/>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color="4472C4" w:sz="4" w:space="0"/>
          <w:left w:val="nil"/>
        </w:tcBorders>
      </w:tcPr>
    </w:tblStylePr>
    <w:tblStylePr w:type="swCell">
      <w:tblPr/>
      <w:tcPr>
        <w:tcBorders>
          <w:top w:val="single" w:color="4472C4" w:sz="4" w:space="0"/>
          <w:right w:val="nil"/>
        </w:tcBorders>
      </w:tcPr>
    </w:tblStylePr>
  </w:style>
  <w:style w:type="table" w:styleId="afffffffffffe" w:customStyle="1">
    <w:basedOn w:val="TableNormal1"/>
    <w:pPr>
      <w:widowControl w:val="0"/>
      <w:spacing w:after="0" w:line="240" w:lineRule="auto"/>
    </w:pPr>
    <w:rPr>
      <w:color w:val="000000"/>
    </w:rPr>
    <w:tblPr/>
    <w:tblStylePr w:type="firstRow">
      <w:rPr>
        <w:b/>
        <w:color w:val="FFFFFF"/>
      </w:rPr>
    </w:tblStylePr>
    <w:tblStylePr w:type="lastRow">
      <w:rPr>
        <w:rFonts w:ascii="Calibri" w:hAnsi="Calibri" w:eastAsia="Calibri" w:cs="Calibri"/>
        <w:b/>
        <w:color w:val="FFFFFF"/>
      </w:rPr>
    </w:tblStylePr>
    <w:tblStylePr w:type="firstCol">
      <w:rPr>
        <w:b/>
      </w:rPr>
    </w:tblStylePr>
    <w:tblStylePr w:type="lastCol">
      <w:rPr>
        <w:b/>
      </w:rPr>
    </w:tblStylePr>
  </w:style>
  <w:style w:type="table" w:styleId="affffffffffff" w:customStyle="1">
    <w:basedOn w:val="TableNormal1"/>
    <w:pPr>
      <w:widowControl w:val="0"/>
      <w:spacing w:after="0" w:line="240" w:lineRule="auto"/>
    </w:pPr>
    <w:rPr>
      <w:color w:val="000000"/>
    </w:rPr>
    <w:tblPr/>
    <w:tblStylePr w:type="firstRow">
      <w:rPr>
        <w:b/>
        <w:color w:val="FFFFFF"/>
      </w:rPr>
    </w:tblStylePr>
    <w:tblStylePr w:type="lastRow">
      <w:rPr>
        <w:rFonts w:ascii="Calibri" w:hAnsi="Calibri" w:eastAsia="Calibri" w:cs="Calibri"/>
        <w:b/>
        <w:color w:val="FFFFFF"/>
      </w:rPr>
    </w:tblStylePr>
    <w:tblStylePr w:type="firstCol">
      <w:rPr>
        <w:b/>
      </w:rPr>
    </w:tblStylePr>
    <w:tblStylePr w:type="lastCol">
      <w:rPr>
        <w:b/>
      </w:rPr>
    </w:tblStylePr>
  </w:style>
  <w:style w:type="table" w:styleId="affffffffffff0" w:customStyle="1">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b/>
      </w:rPr>
      <w:tblPr/>
      <w:tcPr>
        <w:tcBorders>
          <w:top w:val="single" w:color="4472C4" w:sz="4" w:space="0"/>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fffffffffff1" w:customStyle="1">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b/>
      </w:rPr>
      <w:tblPr/>
      <w:tcPr>
        <w:tcBorders>
          <w:top w:val="single" w:color="4472C4" w:sz="4" w:space="0"/>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fffffffffff2" w:customStyle="1">
    <w:basedOn w:val="TableNormal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b/>
      </w:rPr>
      <w:tblPr/>
      <w:tcPr>
        <w:tcBorders>
          <w:top w:val="single" w:color="4472C4" w:sz="4" w:space="0"/>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fffffffffff3" w:customStyle="1">
    <w:basedOn w:val="TableNormal1"/>
    <w:pPr>
      <w:widowControl w:val="0"/>
      <w:spacing w:after="0" w:line="240" w:lineRule="auto"/>
    </w:pPr>
    <w:rPr>
      <w:color w:val="000000"/>
    </w:rPr>
    <w:tblPr>
      <w:tblStyleColBandSize w:val="1"/>
    </w:tblPr>
  </w:style>
  <w:style w:type="table" w:styleId="affffffffffff4" w:customStyle="1">
    <w:basedOn w:val="TableNormal1"/>
    <w:pPr>
      <w:widowControl w:val="0"/>
      <w:spacing w:after="0" w:line="240" w:lineRule="auto"/>
    </w:pPr>
    <w:rPr>
      <w:color w:val="000000"/>
    </w:rPr>
    <w:tblPr>
      <w:tblStyleColBandSize w:val="1"/>
    </w:tblPr>
  </w:style>
  <w:style w:type="table" w:styleId="affffffffffff5" w:customStyle="1">
    <w:basedOn w:val="TableNormal1"/>
    <w:pPr>
      <w:widowControl w:val="0"/>
      <w:spacing w:after="0" w:line="240" w:lineRule="auto"/>
    </w:pPr>
    <w:rPr>
      <w:color w:val="000000"/>
    </w:rPr>
    <w:tblPr>
      <w:tblStyleColBandSize w:val="1"/>
    </w:tblPr>
  </w:style>
  <w:style w:type="table" w:styleId="affffffffffff6" w:customStyle="1">
    <w:basedOn w:val="TableNormal1"/>
    <w:pPr>
      <w:widowControl w:val="0"/>
      <w:spacing w:after="0" w:line="240" w:lineRule="auto"/>
    </w:pPr>
    <w:rPr>
      <w:color w:val="000000"/>
    </w:rPr>
    <w:tblPr>
      <w:tblStyleColBandSize w:val="1"/>
    </w:tblPr>
  </w:style>
  <w:style w:type="table" w:styleId="affffffffffff7" w:customStyle="1">
    <w:basedOn w:val="TableNormal1"/>
    <w:pPr>
      <w:widowControl w:val="0"/>
      <w:spacing w:after="0" w:line="240" w:lineRule="auto"/>
    </w:pPr>
    <w:rPr>
      <w:color w:val="000000"/>
    </w:rPr>
    <w:tblPr>
      <w:tblStyleColBandSize w:val="1"/>
    </w:tblPr>
  </w:style>
  <w:style w:type="table" w:styleId="affffffffffff8" w:customStyle="1">
    <w:basedOn w:val="TableNormal1"/>
    <w:pPr>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color="FFFFFF" w:sz="4" w:space="0"/>
          <w:left w:val="single" w:color="FFFFFF" w:sz="4" w:space="0"/>
          <w:right w:val="single" w:color="FFFFFF" w:sz="4" w:space="0"/>
          <w:insideH w:val="nil"/>
          <w:insideV w:val="nil"/>
        </w:tcBorders>
        <w:shd w:val="clear" w:color="auto" w:fill="4472C4"/>
      </w:tcPr>
    </w:tblStylePr>
    <w:tblStylePr w:type="lastRow">
      <w:rPr>
        <w:b/>
        <w:color w:val="FFFFFF"/>
      </w:rPr>
      <w:tblPr/>
      <w:tcPr>
        <w:tcBorders>
          <w:left w:val="single" w:color="FFFFFF" w:sz="4" w:space="0"/>
          <w:bottom w:val="single" w:color="FFFFFF" w:sz="4" w:space="0"/>
          <w:right w:val="single" w:color="FFFFFF" w:sz="4" w:space="0"/>
          <w:insideH w:val="nil"/>
          <w:insideV w:val="nil"/>
        </w:tcBorders>
        <w:shd w:val="clear" w:color="auto" w:fill="4472C4"/>
      </w:tcPr>
    </w:tblStylePr>
    <w:tblStylePr w:type="firstCol">
      <w:rPr>
        <w:b/>
        <w:color w:val="FFFFFF"/>
      </w:rPr>
      <w:tblPr/>
      <w:tcPr>
        <w:tcBorders>
          <w:top w:val="single" w:color="FFFFFF" w:sz="4" w:space="0"/>
          <w:left w:val="single" w:color="FFFFFF" w:sz="4" w:space="0"/>
          <w:bottom w:val="single" w:color="FFFFFF" w:sz="4" w:space="0"/>
          <w:insideV w:val="nil"/>
        </w:tcBorders>
        <w:shd w:val="clear" w:color="auto" w:fill="4472C4"/>
      </w:tcPr>
    </w:tblStylePr>
    <w:tblStylePr w:type="lastCol">
      <w:rPr>
        <w:b/>
        <w:color w:val="FFFFFF"/>
      </w:rPr>
      <w:tblPr/>
      <w:tcPr>
        <w:tcBorders>
          <w:top w:val="single" w:color="FFFFFF" w:sz="4" w:space="0"/>
          <w:bottom w:val="single" w:color="FFFFFF" w:sz="4" w:space="0"/>
          <w:right w:val="single" w:color="FFFFFF" w:sz="4" w:space="0"/>
          <w:insideV w:val="nil"/>
        </w:tcBorders>
        <w:shd w:val="clear" w:color="auto" w:fill="4472C4"/>
      </w:tcPr>
    </w:tblStylePr>
    <w:tblStylePr w:type="band1Vert">
      <w:tblPr/>
      <w:tcPr>
        <w:shd w:val="clear" w:color="auto" w:fill="B4C6E7"/>
      </w:tcPr>
    </w:tblStylePr>
  </w:style>
  <w:style w:type="table" w:styleId="affffffffffff9" w:customStyle="1">
    <w:basedOn w:val="TableNormal1"/>
    <w:pPr>
      <w:widowControl w:val="0"/>
      <w:spacing w:after="0" w:line="240" w:lineRule="auto"/>
    </w:pPr>
    <w:rPr>
      <w:color w:val="000000"/>
    </w:rPr>
    <w:tblPr>
      <w:tblStyleRowBandSize w:val="1"/>
      <w:tblStyleColBandSize w:val="1"/>
    </w:tblPr>
    <w:tcPr>
      <w:shd w:val="clear" w:color="auto" w:fill="D9E2F3"/>
    </w:tcPr>
    <w:tblStylePr w:type="firstRow">
      <w:rPr>
        <w:b/>
      </w:rPr>
      <w:tblPr/>
      <w:tcPr>
        <w:tcBorders>
          <w:bottom w:val="single" w:color="8EAADB" w:sz="12" w:space="0"/>
        </w:tcBorders>
      </w:tcPr>
    </w:tblStylePr>
    <w:tblStylePr w:type="lastRow">
      <w:rPr>
        <w:b/>
      </w:rPr>
    </w:tblStylePr>
    <w:tblStylePr w:type="firstCol">
      <w:rPr>
        <w:b/>
      </w:rPr>
    </w:tblStylePr>
    <w:tblStylePr w:type="lastCol">
      <w:rPr>
        <w:b/>
      </w:rPr>
    </w:tblStylePr>
  </w:style>
  <w:style w:type="table" w:styleId="Tabladelista5oscura-nfasis1">
    <w:name w:val="List Table 5 Dark Accent 1"/>
    <w:basedOn w:val="Tablanormal"/>
    <w:uiPriority w:val="50"/>
    <w:rsid w:val="00765CE3"/>
    <w:pPr>
      <w:spacing w:after="0" w:line="240" w:lineRule="auto"/>
    </w:pPr>
    <w:rPr>
      <w:color w:val="FFFFFF" w:themeColor="background1"/>
    </w:rPr>
    <w:tblPr/>
    <w:tblStylePr w:type="firstRow">
      <w:rPr>
        <w:b/>
        <w:bCs/>
      </w:rPr>
    </w:tblStylePr>
    <w:tblStylePr w:type="lastRow">
      <w:rPr>
        <w:b/>
        <w:bCs/>
      </w:rPr>
    </w:tblStylePr>
    <w:tblStylePr w:type="firstCol">
      <w:rPr>
        <w:b/>
        <w:bCs/>
      </w:rPr>
    </w:tblStylePr>
    <w:tblStylePr w:type="lastCol">
      <w:rPr>
        <w:b/>
        <w:bCs/>
      </w:rPr>
    </w:tblStylePr>
  </w:style>
  <w:style w:type="table" w:styleId="affffffffffffa" w:customStyle="1">
    <w:basedOn w:val="NormalTable1"/>
    <w:pPr>
      <w:widowControl w:val="0"/>
      <w:spacing w:after="0" w:line="240" w:lineRule="auto"/>
    </w:pPr>
    <w:rPr>
      <w:color w:val="000000"/>
    </w:rPr>
    <w:tblPr>
      <w:tblStyleRowBandSize w:val="1"/>
      <w:tblStyleColBandSize w:val="1"/>
    </w:tblPr>
    <w:tcPr>
      <w:tcBorders>
        <w:bottom w:val="single" w:color="4472C4" w:sz="4" w:space="0"/>
      </w:tcBorders>
      <w:shd w:val="clear" w:color="auto" w:fill="D9E2F3"/>
    </w:tcPr>
    <w:tblStylePr w:type="firstRow">
      <w:rPr>
        <w:b/>
        <w:color w:val="FFFFFF"/>
      </w:rPr>
      <w:tblPr/>
      <w:tcPr>
        <w:shd w:val="clear" w:color="auto" w:fill="4472C4"/>
      </w:tcPr>
    </w:tblStylePr>
    <w:tblStylePr w:type="lastRow">
      <w:rPr>
        <w:b/>
      </w:rPr>
      <w:tblPr/>
      <w:tcPr>
        <w:tcBorders>
          <w:top w:val="single" w:color="4472C4" w:sz="4" w:space="0"/>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color="4472C4" w:sz="4" w:space="0"/>
          <w:right w:val="single" w:color="4472C4" w:sz="4" w:space="0"/>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color="4472C4" w:sz="4" w:space="0"/>
          <w:left w:val="nil"/>
        </w:tcBorders>
      </w:tcPr>
    </w:tblStylePr>
    <w:tblStylePr w:type="swCell">
      <w:tblPr/>
      <w:tcPr>
        <w:tcBorders>
          <w:top w:val="single" w:color="4472C4" w:sz="4" w:space="0"/>
          <w:right w:val="nil"/>
        </w:tcBorders>
      </w:tcPr>
    </w:tblStylePr>
  </w:style>
  <w:style w:type="table" w:styleId="affffffffffffb" w:customStyle="1">
    <w:basedOn w:val="NormalTable1"/>
    <w:pPr>
      <w:widowControl w:val="0"/>
      <w:spacing w:after="0" w:line="240" w:lineRule="auto"/>
    </w:pPr>
    <w:rPr>
      <w:color w:val="000000"/>
    </w:rPr>
    <w:tblPr>
      <w:tblStyleColBandSize w:val="1"/>
    </w:tblPr>
  </w:style>
  <w:style w:type="table" w:styleId="affffffffffffc" w:customStyle="1">
    <w:basedOn w:val="NormalTable1"/>
    <w:pPr>
      <w:widowControl w:val="0"/>
      <w:spacing w:after="0" w:line="240" w:lineRule="auto"/>
    </w:pPr>
    <w:rPr>
      <w:color w:val="000000"/>
    </w:rPr>
    <w:tblPr/>
    <w:tblStylePr w:type="firstRow">
      <w:rPr>
        <w:b/>
        <w:color w:val="FFFFFF"/>
      </w:rPr>
    </w:tblStylePr>
    <w:tblStylePr w:type="lastRow">
      <w:rPr>
        <w:rFonts w:ascii="Calibri" w:hAnsi="Calibri" w:eastAsia="Calibri" w:cs="Calibri"/>
        <w:b/>
        <w:color w:val="FFFFFF"/>
      </w:rPr>
    </w:tblStylePr>
    <w:tblStylePr w:type="firstCol">
      <w:rPr>
        <w:b/>
      </w:rPr>
    </w:tblStylePr>
    <w:tblStylePr w:type="lastCol">
      <w:rPr>
        <w:b/>
      </w:rPr>
    </w:tblStylePr>
  </w:style>
  <w:style w:type="table" w:styleId="affffffffffffd" w:customStyle="1">
    <w:basedOn w:val="NormalTable1"/>
    <w:pPr>
      <w:widowControl w:val="0"/>
      <w:spacing w:after="0" w:line="240" w:lineRule="auto"/>
    </w:pPr>
    <w:rPr>
      <w:color w:val="000000"/>
    </w:rPr>
    <w:tblPr>
      <w:tblStyleColBandSize w:val="1"/>
    </w:tblPr>
  </w:style>
  <w:style w:type="table" w:styleId="affffffffffffe" w:customStyle="1">
    <w:basedOn w:val="NormalTable1"/>
    <w:pPr>
      <w:widowControl w:val="0"/>
      <w:spacing w:after="0" w:line="240" w:lineRule="auto"/>
    </w:pPr>
    <w:rPr>
      <w:color w:val="000000"/>
    </w:rPr>
    <w:tblPr/>
  </w:style>
  <w:style w:type="table" w:styleId="afffffffffffff" w:customStyle="1">
    <w:basedOn w:val="NormalTable1"/>
    <w:pPr>
      <w:widowControl w:val="0"/>
      <w:spacing w:after="0" w:line="240" w:lineRule="auto"/>
    </w:pPr>
    <w:rPr>
      <w:color w:val="000000"/>
    </w:rPr>
    <w:tblPr/>
  </w:style>
  <w:style w:type="table" w:styleId="afffffffffffff0" w:customStyle="1">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style>
  <w:style w:type="table" w:styleId="afffffffffffff1" w:customStyle="1">
    <w:basedOn w:val="NormalTable1"/>
    <w:pPr>
      <w:widowControl w:val="0"/>
      <w:spacing w:after="0" w:line="240" w:lineRule="auto"/>
    </w:pPr>
    <w:rPr>
      <w:color w:val="000000"/>
    </w:rPr>
    <w:tblPr/>
  </w:style>
  <w:style w:type="table" w:styleId="afffffffffffff2" w:customStyle="1">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style>
  <w:style w:type="table" w:styleId="afffffffffffff3" w:customStyle="1">
    <w:basedOn w:val="NormalTable1"/>
    <w:pPr>
      <w:widowControl w:val="0"/>
      <w:spacing w:after="0" w:line="240" w:lineRule="auto"/>
    </w:pPr>
    <w:rPr>
      <w:color w:val="000000"/>
    </w:rPr>
    <w:tblPr/>
  </w:style>
  <w:style w:type="table" w:styleId="afffffffffffff4" w:customStyle="1">
    <w:basedOn w:val="NormalTable1"/>
    <w:pPr>
      <w:widowControl w:val="0"/>
      <w:spacing w:after="0" w:line="240" w:lineRule="auto"/>
    </w:pPr>
    <w:rPr>
      <w:color w:val="000000"/>
    </w:rPr>
    <w:tblPr/>
  </w:style>
  <w:style w:type="table" w:styleId="afffffffffffff5" w:customStyle="1">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style>
  <w:style w:type="table" w:styleId="afffffffffffff6" w:customStyle="1">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style>
  <w:style w:type="table" w:styleId="afffffffffffff7" w:customStyle="1">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style>
  <w:style w:type="table" w:styleId="afffffffffffff8" w:customStyle="1">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style>
  <w:style w:type="table" w:styleId="afffffffffffff9" w:customStyle="1">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style>
  <w:style w:type="table" w:styleId="afffffffffffffa" w:customStyle="1">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style>
  <w:style w:type="table" w:styleId="afffffffffffffb" w:customStyle="1">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style>
  <w:style w:type="table" w:styleId="afffffffffffffc" w:customStyle="1">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style>
  <w:style w:type="table" w:styleId="afffffffffffffd" w:customStyle="1">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style>
  <w:style w:type="table" w:styleId="afffffffffffffe" w:customStyle="1">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style>
  <w:style w:type="table" w:styleId="affffffffffffff" w:customStyle="1">
    <w:basedOn w:val="NormalTable1"/>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styleId="affffffffffffff0" w:customStyle="1">
    <w:basedOn w:val="NormalTable1"/>
    <w:pPr>
      <w:widowControl w:val="0"/>
      <w:spacing w:after="0" w:line="240" w:lineRule="auto"/>
    </w:pPr>
    <w:rPr>
      <w:color w:val="000000"/>
    </w:rPr>
    <w:tblPr/>
    <w:tblStylePr w:type="firstRow">
      <w:rPr>
        <w:b/>
        <w:color w:val="FFFFFF"/>
      </w:rPr>
    </w:tblStylePr>
    <w:tblStylePr w:type="lastRow">
      <w:rPr>
        <w:b/>
      </w:rPr>
    </w:tblStylePr>
    <w:tblStylePr w:type="firstCol">
      <w:rPr>
        <w:b/>
      </w:rPr>
    </w:tblStylePr>
    <w:tblStylePr w:type="lastCol">
      <w:rPr>
        <w:b/>
      </w:rPr>
    </w:tblStylePr>
  </w:style>
  <w:style w:type="table" w:styleId="affffffffffffff1" w:customStyle="1">
    <w:basedOn w:val="NormalTable1"/>
    <w:pPr>
      <w:widowControl w:val="0"/>
      <w:spacing w:after="0" w:line="240" w:lineRule="auto"/>
    </w:pPr>
    <w:rPr>
      <w:color w:val="000000"/>
    </w:rPr>
    <w:tblPr>
      <w:tblStyleRowBandSize w:val="1"/>
      <w:tblStyleColBandSize w:val="1"/>
    </w:tblPr>
    <w:tcPr>
      <w:tcBorders>
        <w:bottom w:val="single" w:color="4472C4" w:sz="4" w:space="0"/>
      </w:tcBorders>
      <w:shd w:val="clear" w:color="auto" w:fill="D9E2F3"/>
    </w:tcPr>
    <w:tblStylePr w:type="firstRow">
      <w:rPr>
        <w:b/>
        <w:color w:val="FFFFFF"/>
      </w:rPr>
      <w:tblPr/>
      <w:tcPr>
        <w:shd w:val="clear" w:color="auto" w:fill="4472C4"/>
      </w:tcPr>
    </w:tblStylePr>
    <w:tblStylePr w:type="lastRow">
      <w:rPr>
        <w:b/>
      </w:rPr>
      <w:tblPr/>
      <w:tcPr>
        <w:tcBorders>
          <w:top w:val="single" w:color="4472C4" w:sz="4" w:space="0"/>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color="4472C4" w:sz="4" w:space="0"/>
          <w:right w:val="single" w:color="4472C4" w:sz="4" w:space="0"/>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color="4472C4" w:sz="4" w:space="0"/>
          <w:left w:val="nil"/>
        </w:tcBorders>
      </w:tcPr>
    </w:tblStylePr>
    <w:tblStylePr w:type="swCell">
      <w:tblPr/>
      <w:tcPr>
        <w:tcBorders>
          <w:top w:val="single" w:color="4472C4" w:sz="4" w:space="0"/>
          <w:right w:val="nil"/>
        </w:tcBorders>
      </w:tcPr>
    </w:tblStylePr>
  </w:style>
  <w:style w:type="table" w:styleId="affffffffffffff2" w:customStyle="1">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style>
  <w:style w:type="table" w:styleId="affffffffffffff3" w:customStyle="1">
    <w:basedOn w:val="NormalTable1"/>
    <w:pPr>
      <w:widowControl w:val="0"/>
      <w:spacing w:after="0" w:line="240" w:lineRule="auto"/>
    </w:pPr>
    <w:rPr>
      <w:color w:val="000000"/>
    </w:rPr>
    <w:tblPr>
      <w:tblStyleRowBandSize w:val="1"/>
      <w:tblStyleColBandSize w:val="1"/>
    </w:tblPr>
    <w:tcPr>
      <w:shd w:val="clear" w:color="auto" w:fill="D9E2F3"/>
    </w:tcPr>
    <w:tblStylePr w:type="firstRow">
      <w:rPr>
        <w:b/>
        <w:color w:val="FFFFFF"/>
      </w:rPr>
      <w:tblPr/>
      <w:tcPr>
        <w:shd w:val="clear" w:color="auto" w:fill="4472C4"/>
      </w:tcPr>
    </w:tblStylePr>
    <w:tblStylePr w:type="lastRow">
      <w:rPr>
        <w:rFonts w:ascii="Calibri" w:hAnsi="Calibri" w:eastAsia="Calibri" w:cs="Calibri"/>
        <w:b/>
        <w:color w:val="FFFFFF"/>
      </w:rPr>
      <w:tblPr/>
      <w:tcPr>
        <w:shd w:val="clear" w:color="auto" w:fill="0070C0"/>
      </w:tcPr>
    </w:tblStylePr>
    <w:tblStylePr w:type="firstCol">
      <w:rPr>
        <w:b/>
      </w:rPr>
    </w:tblStylePr>
    <w:tblStylePr w:type="lastCol">
      <w:rPr>
        <w:b/>
      </w:rPr>
    </w:tblStylePr>
  </w:style>
  <w:style w:type="table" w:styleId="affffffffffffff4" w:customStyle="1">
    <w:basedOn w:val="NormalTable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b/>
      </w:rPr>
      <w:tblPr/>
      <w:tcPr>
        <w:tcBorders>
          <w:top w:val="single" w:color="4472C4" w:sz="4" w:space="0"/>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fffffffffffff5" w:customStyle="1">
    <w:basedOn w:val="NormalTable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b/>
      </w:rPr>
      <w:tblPr/>
      <w:tcPr>
        <w:tcBorders>
          <w:top w:val="single" w:color="4472C4" w:sz="4" w:space="0"/>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fffffffffffff6" w:customStyle="1">
    <w:basedOn w:val="NormalTable1"/>
    <w:pPr>
      <w:widowControl w:val="0"/>
      <w:spacing w:after="0" w:line="240" w:lineRule="auto"/>
    </w:pPr>
    <w:rPr>
      <w:color w:val="00000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color="4472C4" w:sz="4" w:space="0"/>
          <w:left w:val="single" w:color="4472C4" w:sz="4" w:space="0"/>
          <w:bottom w:val="single" w:color="4472C4" w:sz="4" w:space="0"/>
          <w:right w:val="single" w:color="4472C4" w:sz="4" w:space="0"/>
          <w:insideH w:val="nil"/>
          <w:insideV w:val="nil"/>
        </w:tcBorders>
        <w:shd w:val="clear" w:color="auto" w:fill="4472C4"/>
      </w:tcPr>
    </w:tblStylePr>
    <w:tblStylePr w:type="lastRow">
      <w:rPr>
        <w:b/>
      </w:rPr>
      <w:tblPr/>
      <w:tcPr>
        <w:tcBorders>
          <w:top w:val="single" w:color="4472C4" w:sz="4" w:space="0"/>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styleId="affffffffffffff7" w:customStyle="1">
    <w:basedOn w:val="NormalTable1"/>
    <w:pPr>
      <w:widowControl w:val="0"/>
      <w:spacing w:after="0" w:line="240" w:lineRule="auto"/>
    </w:pPr>
    <w:rPr>
      <w:color w:val="000000"/>
    </w:rPr>
    <w:tblPr/>
  </w:style>
  <w:style w:type="table" w:styleId="affffffffffffff8" w:customStyle="1">
    <w:basedOn w:val="NormalTable1"/>
    <w:pPr>
      <w:widowControl w:val="0"/>
      <w:spacing w:after="0" w:line="240" w:lineRule="auto"/>
    </w:pPr>
    <w:rPr>
      <w:color w:val="000000"/>
    </w:rPr>
    <w:tblPr/>
  </w:style>
  <w:style w:type="table" w:styleId="affffffffffffff9" w:customStyle="1">
    <w:basedOn w:val="NormalTable1"/>
    <w:pPr>
      <w:widowControl w:val="0"/>
      <w:spacing w:after="0" w:line="240" w:lineRule="auto"/>
    </w:pPr>
    <w:rPr>
      <w:color w:val="000000"/>
    </w:rPr>
    <w:tblPr/>
  </w:style>
  <w:style w:type="table" w:styleId="affffffffffffffa" w:customStyle="1">
    <w:basedOn w:val="NormalTable1"/>
    <w:pPr>
      <w:widowControl w:val="0"/>
      <w:spacing w:after="0" w:line="240" w:lineRule="auto"/>
    </w:pPr>
    <w:rPr>
      <w:color w:val="000000"/>
    </w:rPr>
    <w:tblPr/>
  </w:style>
  <w:style w:type="table" w:styleId="affffffffffffffb" w:customStyle="1">
    <w:basedOn w:val="NormalTable1"/>
    <w:pPr>
      <w:widowControl w:val="0"/>
      <w:spacing w:after="0" w:line="240" w:lineRule="auto"/>
    </w:pPr>
    <w:rPr>
      <w:color w:val="000000"/>
    </w:rPr>
    <w:tblPr/>
  </w:style>
  <w:style w:type="table" w:styleId="affffffffffffffc" w:customStyle="1">
    <w:basedOn w:val="NormalTable1"/>
    <w:pPr>
      <w:widowControl w:val="0"/>
      <w:spacing w:after="0" w:line="240" w:lineRule="auto"/>
    </w:pPr>
    <w:rPr>
      <w:color w:val="000000"/>
    </w:rPr>
    <w:tblPr>
      <w:tblStyleRowBandSize w:val="1"/>
      <w:tblStyleColBandSize w:val="1"/>
    </w:tblPr>
    <w:tcPr>
      <w:tcBorders>
        <w:left w:val="single" w:color="FFFFFF" w:sz="4" w:space="0"/>
        <w:right w:val="single" w:color="FFFFFF" w:sz="4" w:space="0"/>
      </w:tcBorders>
      <w:shd w:val="clear" w:color="auto" w:fill="D9E2F3"/>
    </w:tcPr>
    <w:tblStylePr w:type="firstRow">
      <w:rPr>
        <w:b/>
        <w:color w:val="FFFFFF"/>
      </w:rPr>
    </w:tblStylePr>
    <w:tblStylePr w:type="lastRow">
      <w:rPr>
        <w:b/>
        <w:color w:val="FFFFFF"/>
      </w:rPr>
    </w:tblStylePr>
    <w:tblStylePr w:type="firstCol">
      <w:rPr>
        <w:b/>
        <w:color w:val="FFFFFF"/>
      </w:rPr>
    </w:tblStylePr>
    <w:tblStylePr w:type="lastCol">
      <w:rPr>
        <w:b/>
        <w:color w:val="FFFFFF"/>
      </w:rPr>
    </w:tblStylePr>
  </w:style>
  <w:style w:type="table" w:styleId="affffffffffffffd" w:customStyle="1">
    <w:basedOn w:val="NormalTable1"/>
    <w:pPr>
      <w:spacing w:after="0" w:line="240" w:lineRule="auto"/>
    </w:pPr>
    <w:rPr>
      <w:color w:val="FFFFFF"/>
    </w:rPr>
    <w:tblPr>
      <w:tblStyleRowBandSize w:val="1"/>
      <w:tblStyleColBandSize w:val="1"/>
    </w:tblPr>
    <w:tcPr>
      <w:tcBorders>
        <w:right w:val="single" w:color="FFFFFF" w:sz="4" w:space="0"/>
      </w:tcBorders>
      <w:shd w:val="clear" w:color="auto" w:fill="4472C4"/>
    </w:tcPr>
    <w:tblStylePr w:type="firstRow">
      <w:rPr>
        <w:b/>
      </w:rPr>
      <w:tblPr/>
      <w:tcPr>
        <w:tcBorders>
          <w:bottom w:val="single" w:color="FFFFFF" w:sz="18" w:space="0"/>
        </w:tcBorders>
      </w:tcPr>
    </w:tblStylePr>
    <w:tblStylePr w:type="lastRow">
      <w:rPr>
        <w:b/>
      </w:rPr>
      <w:tblPr/>
      <w:tcPr>
        <w:tcBorders>
          <w:top w:val="single" w:color="FFFFFF" w:sz="4" w:space="0"/>
        </w:tcBorders>
      </w:tcPr>
    </w:tblStylePr>
    <w:tblStylePr w:type="firstCol">
      <w:rPr>
        <w:b/>
      </w:rPr>
      <w:tblPr/>
      <w:tcPr>
        <w:tcBorders>
          <w:right w:val="single" w:color="FFFFFF" w:sz="4" w:space="0"/>
        </w:tcBorders>
      </w:tcPr>
    </w:tblStylePr>
    <w:tblStylePr w:type="lastCol">
      <w:rPr>
        <w:b/>
      </w:rPr>
      <w:tblPr/>
      <w:tcPr>
        <w:tcBorders>
          <w:left w:val="single" w:color="FFFFFF" w:sz="4" w:space="0"/>
        </w:tcBorders>
      </w:tcPr>
    </w:tblStylePr>
    <w:tblStylePr w:type="band2Vert">
      <w:tblPr/>
      <w:tcPr>
        <w:tcBorders>
          <w:left w:val="single" w:color="FFFFFF" w:sz="4" w:space="0"/>
          <w:right w:val="single" w:color="FFFFFF"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styleId="Refdenotaalfinal">
    <w:name w:val="endnote reference"/>
    <w:basedOn w:val="Fuentedeprrafopredeter"/>
    <w:uiPriority w:val="99"/>
    <w:semiHidden/>
    <w:unhideWhenUsed/>
    <w:rPr>
      <w:vertAlign w:val="superscript"/>
    </w:rPr>
  </w:style>
  <w:style w:type="character" w:styleId="TextonotaalfinalCar" w:customStyle="1">
    <w:name w:val="Texto nota al final Car"/>
    <w:basedOn w:val="Fuentedeprrafopredeter"/>
    <w:link w:val="Textonotaalfinal"/>
    <w:uiPriority w:val="99"/>
    <w:semiHidden/>
    <w:rPr>
      <w:sz w:val="20"/>
      <w:szCs w:val="20"/>
    </w:rPr>
  </w:style>
  <w:style w:type="paragraph" w:styleId="Textonotaalfinal">
    <w:name w:val="endnote text"/>
    <w:basedOn w:val="Normal"/>
    <w:link w:val="TextonotaalfinalCar"/>
    <w:uiPriority w:val="99"/>
    <w:semiHidden/>
    <w:unhideWhenUsed/>
    <w:pPr>
      <w:spacing w:after="0" w:line="240" w:lineRule="auto"/>
    </w:pPr>
    <w:rPr>
      <w:sz w:val="20"/>
      <w:szCs w:val="20"/>
    </w:rPr>
  </w:style>
  <w:style w:type="table" w:styleId="Tablaconcuadrcula5oscura-nfasis5">
    <w:name w:val="Grid Table 5 Dark Accent 5"/>
    <w:basedOn w:val="Tablanormal"/>
    <w:uiPriority w:val="50"/>
    <w:rsid w:val="0077247B"/>
    <w:pPr>
      <w:spacing w:after="0" w:line="240" w:lineRule="auto"/>
    </w:pPr>
    <w:tblPr/>
    <w:tblStylePr w:type="firstRow">
      <w:rPr>
        <w:b/>
        <w:bCs/>
        <w:color w:val="FFFFFF" w:themeColor="background1"/>
      </w:rPr>
    </w:tblStylePr>
    <w:tblStylePr w:type="lastRow">
      <w:rPr>
        <w:b/>
        <w:bCs/>
        <w:color w:val="FFFFFF" w:themeColor="background1"/>
      </w:rPr>
    </w:tblStylePr>
    <w:tblStylePr w:type="firstCol">
      <w:rPr>
        <w:b/>
        <w:bCs/>
        <w:color w:val="FFFFFF" w:themeColor="background1"/>
      </w:rPr>
    </w:tblStylePr>
    <w:tblStylePr w:type="lastCol">
      <w:rPr>
        <w:b/>
        <w:bCs/>
        <w:color w:val="FFFFFF" w:themeColor="background1"/>
      </w:rPr>
    </w:tblStylePr>
  </w:style>
  <w:style w:type="paragraph" w:styleId="Normal0" w:customStyle="1">
    <w:name w:val="Normal0"/>
    <w:basedOn w:val="Normal"/>
    <w:uiPriority w:val="1"/>
    <w:qFormat/>
    <w:rsid w:val="7FCA1776"/>
  </w:style>
  <w:style w:type="paragraph" w:styleId="xl89" w:customStyle="1">
    <w:name w:val="xl89"/>
    <w:basedOn w:val="Normal"/>
    <w:rsid w:val="0054088B"/>
    <w:pPr>
      <w:pBdr>
        <w:top w:val="single" w:color="000000" w:sz="4" w:space="0"/>
        <w:left w:val="single" w:color="000000" w:sz="4" w:space="0"/>
        <w:bottom w:val="single" w:color="000000" w:sz="4" w:space="0"/>
        <w:right w:val="single" w:color="000000" w:sz="4" w:space="0"/>
      </w:pBdr>
      <w:spacing w:before="100" w:beforeAutospacing="1" w:after="100" w:afterAutospacing="1" w:line="240" w:lineRule="auto"/>
    </w:pPr>
    <w:rPr>
      <w:rFonts w:ascii="Times New Roman" w:hAnsi="Times New Roman" w:eastAsia="Times New Roman" w:cs="Times New Roman"/>
      <w:b/>
      <w:bCs/>
      <w:color w:val="000000"/>
      <w:sz w:val="24"/>
      <w:szCs w:val="24"/>
    </w:rPr>
  </w:style>
  <w:style w:type="paragraph" w:styleId="xl90" w:customStyle="1">
    <w:name w:val="xl90"/>
    <w:basedOn w:val="Normal"/>
    <w:rsid w:val="0054088B"/>
    <w:pPr>
      <w:spacing w:before="100" w:beforeAutospacing="1" w:after="100" w:afterAutospacing="1" w:line="240" w:lineRule="auto"/>
    </w:pPr>
    <w:rPr>
      <w:rFonts w:ascii="Arial" w:hAnsi="Arial" w:eastAsia="Times New Roman" w:cs="Arial"/>
      <w:sz w:val="20"/>
      <w:szCs w:val="20"/>
    </w:rPr>
  </w:style>
  <w:style w:type="paragraph" w:styleId="xl91" w:customStyle="1">
    <w:name w:val="xl91"/>
    <w:basedOn w:val="Normal"/>
    <w:rsid w:val="0054088B"/>
    <w:pPr>
      <w:pBdr>
        <w:top w:val="single" w:color="000000" w:sz="4" w:space="0"/>
        <w:left w:val="single" w:color="000000" w:sz="4" w:space="0"/>
        <w:bottom w:val="single" w:color="000000" w:sz="4" w:space="0"/>
        <w:right w:val="single" w:color="000000" w:sz="4" w:space="0"/>
      </w:pBdr>
      <w:spacing w:before="100" w:beforeAutospacing="1" w:after="100" w:afterAutospacing="1" w:line="240" w:lineRule="auto"/>
      <w:jc w:val="center"/>
    </w:pPr>
    <w:rPr>
      <w:rFonts w:ascii="Times New Roman" w:hAnsi="Times New Roman" w:eastAsia="Times New Roman" w:cs="Times New Roman"/>
      <w:sz w:val="24"/>
      <w:szCs w:val="24"/>
    </w:rPr>
  </w:style>
  <w:style w:type="paragraph" w:styleId="xl92" w:customStyle="1">
    <w:name w:val="xl92"/>
    <w:basedOn w:val="Normal"/>
    <w:rsid w:val="0054088B"/>
    <w:pPr>
      <w:pBdr>
        <w:top w:val="single" w:color="000000" w:sz="4" w:space="0"/>
        <w:right w:val="single" w:color="000000" w:sz="4" w:space="0"/>
      </w:pBdr>
      <w:spacing w:before="100" w:beforeAutospacing="1" w:after="100" w:afterAutospacing="1" w:line="240" w:lineRule="auto"/>
    </w:pPr>
    <w:rPr>
      <w:rFonts w:ascii="Times New Roman" w:hAnsi="Times New Roman" w:eastAsia="Times New Roman" w:cs="Times New Roman"/>
      <w:sz w:val="24"/>
      <w:szCs w:val="24"/>
    </w:rPr>
  </w:style>
  <w:style w:type="paragraph" w:styleId="xl93" w:customStyle="1">
    <w:name w:val="xl93"/>
    <w:basedOn w:val="Normal"/>
    <w:rsid w:val="0054088B"/>
    <w:pPr>
      <w:pBdr>
        <w:top w:val="single" w:color="000000" w:sz="4" w:space="0"/>
        <w:left w:val="single" w:color="000000" w:sz="4" w:space="0"/>
        <w:right w:val="single" w:color="000000" w:sz="4" w:space="0"/>
      </w:pBdr>
      <w:spacing w:before="100" w:beforeAutospacing="1" w:after="100" w:afterAutospacing="1" w:line="240" w:lineRule="auto"/>
    </w:pPr>
    <w:rPr>
      <w:rFonts w:ascii="Times New Roman" w:hAnsi="Times New Roman" w:eastAsia="Times New Roman" w:cs="Times New Roman"/>
      <w:b/>
      <w:bCs/>
      <w:color w:val="000000"/>
      <w:sz w:val="24"/>
      <w:szCs w:val="24"/>
    </w:rPr>
  </w:style>
  <w:style w:type="paragraph" w:styleId="xl94" w:customStyle="1">
    <w:name w:val="xl94"/>
    <w:basedOn w:val="Normal"/>
    <w:rsid w:val="0054088B"/>
    <w:pPr>
      <w:pBdr>
        <w:top w:val="single" w:color="000000" w:sz="4" w:space="0"/>
        <w:left w:val="single" w:color="000000" w:sz="4" w:space="0"/>
        <w:right w:val="single" w:color="000000" w:sz="4" w:space="0"/>
      </w:pBdr>
      <w:spacing w:before="100" w:beforeAutospacing="1" w:after="100" w:afterAutospacing="1" w:line="240" w:lineRule="auto"/>
      <w:jc w:val="center"/>
    </w:pPr>
    <w:rPr>
      <w:rFonts w:ascii="Times New Roman" w:hAnsi="Times New Roman" w:eastAsia="Times New Roman" w:cs="Times New Roman"/>
      <w:sz w:val="24"/>
      <w:szCs w:val="24"/>
    </w:rPr>
  </w:style>
  <w:style w:type="paragraph" w:styleId="xl95" w:customStyle="1">
    <w:name w:val="xl95"/>
    <w:basedOn w:val="Normal"/>
    <w:rsid w:val="0054088B"/>
    <w:pPr>
      <w:pBdr>
        <w:top w:val="single" w:color="000000" w:sz="4" w:space="0"/>
        <w:left w:val="single" w:color="000000" w:sz="4" w:space="0"/>
        <w:right w:val="single" w:color="000000" w:sz="4" w:space="0"/>
      </w:pBdr>
      <w:spacing w:before="100" w:beforeAutospacing="1" w:after="100" w:afterAutospacing="1" w:line="240" w:lineRule="auto"/>
    </w:pPr>
    <w:rPr>
      <w:rFonts w:ascii="Times New Roman" w:hAnsi="Times New Roman" w:eastAsia="Times New Roman" w:cs="Times New Roman"/>
      <w:sz w:val="24"/>
      <w:szCs w:val="24"/>
    </w:rPr>
  </w:style>
  <w:style w:type="paragraph" w:styleId="xl96" w:customStyle="1">
    <w:name w:val="xl96"/>
    <w:basedOn w:val="Normal"/>
    <w:rsid w:val="0054088B"/>
    <w:pPr>
      <w:pBdr>
        <w:top w:val="single" w:color="000000" w:sz="4" w:space="0"/>
        <w:left w:val="single" w:color="000000" w:sz="4" w:space="0"/>
        <w:right w:val="single" w:color="000000" w:sz="4" w:space="0"/>
      </w:pBdr>
      <w:spacing w:before="100" w:beforeAutospacing="1" w:after="100" w:afterAutospacing="1" w:line="240" w:lineRule="auto"/>
      <w:jc w:val="center"/>
      <w:textAlignment w:val="center"/>
    </w:pPr>
    <w:rPr>
      <w:rFonts w:ascii="Times New Roman" w:hAnsi="Times New Roman" w:eastAsia="Times New Roman" w:cs="Times New Roman"/>
      <w:sz w:val="24"/>
      <w:szCs w:val="24"/>
    </w:rPr>
  </w:style>
  <w:style w:type="paragraph" w:styleId="xl97" w:customStyle="1">
    <w:name w:val="xl97"/>
    <w:basedOn w:val="Normal"/>
    <w:rsid w:val="0054088B"/>
    <w:pPr>
      <w:pBdr>
        <w:top w:val="single" w:color="auto" w:sz="4" w:space="0"/>
        <w:bottom w:val="single" w:color="auto" w:sz="4" w:space="0"/>
        <w:right w:val="single" w:color="auto" w:sz="4" w:space="0"/>
      </w:pBdr>
      <w:spacing w:before="100" w:beforeAutospacing="1" w:after="100" w:afterAutospacing="1" w:line="240" w:lineRule="auto"/>
    </w:pPr>
    <w:rPr>
      <w:rFonts w:ascii="Times New Roman" w:hAnsi="Times New Roman" w:eastAsia="Times New Roman" w:cs="Times New Roman"/>
      <w:sz w:val="24"/>
      <w:szCs w:val="24"/>
    </w:rPr>
  </w:style>
  <w:style w:type="paragraph" w:styleId="xl98" w:customStyle="1">
    <w:name w:val="xl98"/>
    <w:basedOn w:val="Normal"/>
    <w:rsid w:val="0054088B"/>
    <w:pPr>
      <w:pBdr>
        <w:top w:val="single" w:color="auto" w:sz="4" w:space="0"/>
        <w:left w:val="single" w:color="auto" w:sz="4" w:space="0"/>
        <w:bottom w:val="single" w:color="auto" w:sz="4" w:space="0"/>
        <w:right w:val="single" w:color="auto" w:sz="4" w:space="0"/>
      </w:pBdr>
      <w:spacing w:before="100" w:beforeAutospacing="1" w:after="100" w:afterAutospacing="1" w:line="240" w:lineRule="auto"/>
    </w:pPr>
    <w:rPr>
      <w:rFonts w:ascii="Times New Roman" w:hAnsi="Times New Roman" w:eastAsia="Times New Roman" w:cs="Times New Roman"/>
      <w:b/>
      <w:bCs/>
      <w:color w:val="000000"/>
      <w:sz w:val="24"/>
      <w:szCs w:val="24"/>
    </w:rPr>
  </w:style>
  <w:style w:type="paragraph" w:styleId="xl99" w:customStyle="1">
    <w:name w:val="xl99"/>
    <w:basedOn w:val="Normal"/>
    <w:rsid w:val="0054088B"/>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center"/>
    </w:pPr>
    <w:rPr>
      <w:rFonts w:ascii="Times New Roman" w:hAnsi="Times New Roman" w:eastAsia="Times New Roman" w:cs="Times New Roman"/>
      <w:sz w:val="24"/>
      <w:szCs w:val="24"/>
    </w:rPr>
  </w:style>
  <w:style w:type="paragraph" w:styleId="xl100" w:customStyle="1">
    <w:name w:val="xl100"/>
    <w:basedOn w:val="Normal"/>
    <w:rsid w:val="0054088B"/>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center"/>
      <w:textAlignment w:val="center"/>
    </w:pPr>
    <w:rPr>
      <w:rFonts w:ascii="Times New Roman" w:hAnsi="Times New Roman" w:eastAsia="Times New Roman" w:cs="Times New Roman"/>
      <w:sz w:val="24"/>
      <w:szCs w:val="24"/>
    </w:rPr>
  </w:style>
  <w:style w:type="table" w:styleId="Tablaconcuadrcula5oscura-nfasis3">
    <w:name w:val="Grid Table 5 Dark Accent 3"/>
    <w:basedOn w:val="Tablanormal"/>
    <w:uiPriority w:val="50"/>
    <w:rsid w:val="0054088B"/>
    <w:pPr>
      <w:spacing w:after="0" w:line="240" w:lineRule="auto"/>
    </w:pPr>
    <w:tblPr/>
    <w:tblStylePr w:type="firstRow">
      <w:rPr>
        <w:b/>
        <w:bCs/>
        <w:color w:val="FFFFFF" w:themeColor="background1"/>
      </w:rPr>
    </w:tblStylePr>
    <w:tblStylePr w:type="lastRow">
      <w:rPr>
        <w:b/>
        <w:bCs/>
        <w:color w:val="FFFFFF" w:themeColor="background1"/>
      </w:rPr>
    </w:tblStylePr>
    <w:tblStylePr w:type="firstCol">
      <w:rPr>
        <w:b/>
        <w:bCs/>
        <w:color w:val="FFFFFF" w:themeColor="background1"/>
      </w:rPr>
    </w:tblStylePr>
    <w:tblStylePr w:type="lastCol">
      <w:rPr>
        <w:b/>
        <w:bCs/>
        <w:color w:val="FFFFFF" w:themeColor="background1"/>
      </w:rPr>
    </w:tblStylePr>
  </w:style>
  <w:style w:type="table" w:styleId="Tablaconcuadrcula6concolores-nfasis5">
    <w:name w:val="Grid Table 6 Colorful Accent 5"/>
    <w:basedOn w:val="Tablanormal"/>
    <w:uiPriority w:val="51"/>
    <w:rsid w:val="00B66803"/>
    <w:pPr>
      <w:spacing w:after="0" w:line="240" w:lineRule="auto"/>
    </w:pPr>
    <w:rPr>
      <w:color w:val="2E74B5" w:themeColor="accent5" w:themeShade="BF"/>
    </w:rPr>
    <w:tblPr/>
    <w:tblStylePr w:type="firstRow">
      <w:rPr>
        <w:b/>
        <w:bCs/>
      </w:rPr>
    </w:tblStylePr>
    <w:tblStylePr w:type="lastRow">
      <w:rPr>
        <w:b/>
        <w:bCs/>
      </w:rPr>
    </w:tblStylePr>
    <w:tblStylePr w:type="firstCol">
      <w:rPr>
        <w:b/>
        <w:bCs/>
      </w:rPr>
    </w:tblStylePr>
    <w:tblStylePr w:type="lastCol">
      <w:rPr>
        <w:b/>
        <w:bCs/>
      </w:rPr>
    </w:tblStylePr>
  </w:style>
  <w:style w:type="paragraph" w:styleId="font5" w:customStyle="1">
    <w:name w:val="font5"/>
    <w:basedOn w:val="Normal"/>
    <w:rsid w:val="002B1F20"/>
    <w:pPr>
      <w:spacing w:before="100" w:beforeAutospacing="1" w:after="100" w:afterAutospacing="1" w:line="240" w:lineRule="auto"/>
    </w:pPr>
    <w:rPr>
      <w:rFonts w:eastAsia="Times New Roman"/>
      <w:color w:val="FF0000"/>
      <w:sz w:val="16"/>
      <w:szCs w:val="16"/>
    </w:rPr>
  </w:style>
  <w:style w:type="paragraph" w:styleId="font6" w:customStyle="1">
    <w:name w:val="font6"/>
    <w:basedOn w:val="Normal"/>
    <w:rsid w:val="002B1F20"/>
    <w:pPr>
      <w:spacing w:before="100" w:beforeAutospacing="1" w:after="100" w:afterAutospacing="1" w:line="240" w:lineRule="auto"/>
    </w:pPr>
    <w:rPr>
      <w:rFonts w:eastAsia="Times New Roman"/>
      <w:sz w:val="16"/>
      <w:szCs w:val="16"/>
    </w:rPr>
  </w:style>
  <w:style w:type="table" w:styleId="Tabladelista2-nfasis1">
    <w:name w:val="List Table 2 Accent 1"/>
    <w:basedOn w:val="Tablanormal"/>
    <w:uiPriority w:val="47"/>
    <w:rsid w:val="006F6BD8"/>
    <w:pPr>
      <w:spacing w:after="0" w:line="240" w:lineRule="auto"/>
    </w:pPr>
    <w:tblPr/>
    <w:tblStylePr w:type="firstRow">
      <w:rPr>
        <w:b/>
        <w:bCs/>
      </w:rPr>
    </w:tblStylePr>
    <w:tblStylePr w:type="lastRow">
      <w:rPr>
        <w:b/>
        <w:bCs/>
      </w:rPr>
    </w:tblStylePr>
    <w:tblStylePr w:type="firstCol">
      <w:rPr>
        <w:b/>
        <w:bCs/>
      </w:rPr>
    </w:tblStylePr>
    <w:tblStylePr w:type="lastCol">
      <w:rPr>
        <w:b/>
        <w:bCs/>
      </w:rPr>
    </w:tblStylePr>
  </w:style>
  <w:style w:type="paragraph" w:styleId="font7" w:customStyle="1">
    <w:name w:val="font7"/>
    <w:basedOn w:val="Normal"/>
    <w:rsid w:val="00985A9A"/>
    <w:pPr>
      <w:spacing w:before="100" w:beforeAutospacing="1" w:after="100" w:afterAutospacing="1" w:line="240" w:lineRule="auto"/>
    </w:pPr>
    <w:rPr>
      <w:rFonts w:ascii="Arial" w:hAnsi="Arial" w:eastAsia="Times New Roman" w:cs="Arial"/>
      <w:color w:val="000000"/>
      <w:sz w:val="16"/>
      <w:szCs w:val="16"/>
    </w:rPr>
  </w:style>
  <w:style w:type="paragraph" w:styleId="font8" w:customStyle="1">
    <w:name w:val="font8"/>
    <w:basedOn w:val="Normal"/>
    <w:rsid w:val="00985A9A"/>
    <w:pPr>
      <w:spacing w:before="100" w:beforeAutospacing="1" w:after="100" w:afterAutospacing="1" w:line="240" w:lineRule="auto"/>
    </w:pPr>
    <w:rPr>
      <w:rFonts w:ascii="Arial" w:hAnsi="Arial" w:eastAsia="Times New Roman" w:cs="Arial"/>
      <w:color w:val="FF0000"/>
      <w:sz w:val="16"/>
      <w:szCs w:val="16"/>
    </w:rPr>
  </w:style>
  <w:style w:type="paragraph" w:styleId="xl16" w:customStyle="1">
    <w:name w:val="xl16"/>
    <w:basedOn w:val="Normal"/>
    <w:rsid w:val="003475A2"/>
    <w:pPr>
      <w:pBdr>
        <w:top w:val="single" w:color="4472C4" w:sz="8" w:space="0"/>
        <w:left w:val="single" w:color="4472C4" w:sz="8" w:space="0"/>
        <w:bottom w:val="single" w:color="4472C4" w:sz="8" w:space="0"/>
      </w:pBdr>
      <w:shd w:val="clear" w:color="4472C4" w:fill="4472C4"/>
      <w:spacing w:before="100" w:beforeAutospacing="1" w:after="100" w:afterAutospacing="1" w:line="240" w:lineRule="auto"/>
      <w:jc w:val="center"/>
      <w:textAlignment w:val="center"/>
    </w:pPr>
    <w:rPr>
      <w:rFonts w:eastAsia="Times New Roman"/>
      <w:b/>
      <w:bCs/>
      <w:color w:val="FFFFFF"/>
      <w:sz w:val="18"/>
      <w:szCs w:val="18"/>
    </w:rPr>
  </w:style>
  <w:style w:type="paragraph" w:styleId="xl17" w:customStyle="1">
    <w:name w:val="xl17"/>
    <w:basedOn w:val="Normal"/>
    <w:rsid w:val="003475A2"/>
    <w:pPr>
      <w:pBdr>
        <w:top w:val="single" w:color="4472C4" w:sz="8" w:space="0"/>
        <w:bottom w:val="single" w:color="4472C4" w:sz="8" w:space="0"/>
      </w:pBdr>
      <w:shd w:val="clear" w:color="4472C4" w:fill="4472C4"/>
      <w:spacing w:before="100" w:beforeAutospacing="1" w:after="100" w:afterAutospacing="1" w:line="240" w:lineRule="auto"/>
      <w:jc w:val="center"/>
      <w:textAlignment w:val="center"/>
    </w:pPr>
    <w:rPr>
      <w:rFonts w:eastAsia="Times New Roman"/>
      <w:b/>
      <w:bCs/>
      <w:color w:val="FFFFFF"/>
      <w:sz w:val="18"/>
      <w:szCs w:val="18"/>
    </w:rPr>
  </w:style>
  <w:style w:type="paragraph" w:styleId="xl18" w:customStyle="1">
    <w:name w:val="xl18"/>
    <w:basedOn w:val="Normal"/>
    <w:rsid w:val="003475A2"/>
    <w:pPr>
      <w:pBdr>
        <w:top w:val="single" w:color="4472C4" w:sz="8" w:space="0"/>
        <w:bottom w:val="single" w:color="4472C4" w:sz="8" w:space="0"/>
        <w:right w:val="single" w:color="4472C4" w:sz="8" w:space="0"/>
      </w:pBdr>
      <w:shd w:val="clear" w:color="4472C4" w:fill="4472C4"/>
      <w:spacing w:before="100" w:beforeAutospacing="1" w:after="100" w:afterAutospacing="1" w:line="240" w:lineRule="auto"/>
      <w:jc w:val="center"/>
      <w:textAlignment w:val="center"/>
    </w:pPr>
    <w:rPr>
      <w:rFonts w:eastAsia="Times New Roman"/>
      <w:b/>
      <w:bCs/>
      <w:color w:val="FFFFFF"/>
      <w:sz w:val="18"/>
      <w:szCs w:val="18"/>
    </w:rPr>
  </w:style>
  <w:style w:type="paragraph" w:styleId="xl48" w:customStyle="1">
    <w:name w:val="xl48"/>
    <w:basedOn w:val="Normal"/>
    <w:rsid w:val="003475A2"/>
    <w:pPr>
      <w:pBdr>
        <w:top w:val="single" w:color="000000" w:sz="8" w:space="0"/>
        <w:left w:val="single" w:color="CCCCCC" w:sz="8" w:space="0"/>
        <w:bottom w:val="single" w:color="000000" w:sz="8" w:space="0"/>
        <w:right w:val="single" w:color="000000" w:sz="8" w:space="0"/>
      </w:pBdr>
      <w:shd w:val="clear" w:color="000000" w:fill="FFFFFF"/>
      <w:spacing w:before="100" w:beforeAutospacing="1" w:after="100" w:afterAutospacing="1" w:line="240" w:lineRule="auto"/>
      <w:jc w:val="center"/>
    </w:pPr>
    <w:rPr>
      <w:rFonts w:ascii="Aptos" w:hAnsi="Aptos" w:eastAsia="Times New Roman" w:cs="Times New Roman"/>
      <w:sz w:val="24"/>
      <w:szCs w:val="24"/>
    </w:rPr>
  </w:style>
  <w:style w:type="paragraph" w:styleId="xl49" w:customStyle="1">
    <w:name w:val="xl49"/>
    <w:basedOn w:val="Normal"/>
    <w:rsid w:val="003475A2"/>
    <w:pPr>
      <w:pBdr>
        <w:top w:val="single" w:color="000000" w:sz="8" w:space="0"/>
        <w:left w:val="single" w:color="CCCCCC" w:sz="8" w:space="0"/>
        <w:bottom w:val="single" w:color="000000" w:sz="8" w:space="0"/>
        <w:right w:val="single" w:color="000000" w:sz="8" w:space="0"/>
      </w:pBdr>
      <w:shd w:val="clear" w:color="000000" w:fill="FFFFFF"/>
      <w:spacing w:before="100" w:beforeAutospacing="1" w:after="100" w:afterAutospacing="1" w:line="240" w:lineRule="auto"/>
    </w:pPr>
    <w:rPr>
      <w:rFonts w:ascii="Aptos" w:hAnsi="Aptos" w:eastAsia="Times New Roman" w:cs="Times New Roman"/>
      <w:sz w:val="24"/>
      <w:szCs w:val="24"/>
    </w:rPr>
  </w:style>
  <w:style w:type="paragraph" w:styleId="xl50" w:customStyle="1">
    <w:name w:val="xl50"/>
    <w:basedOn w:val="Normal"/>
    <w:rsid w:val="003475A2"/>
    <w:pPr>
      <w:pBdr>
        <w:top w:val="single" w:color="000000" w:sz="8" w:space="0"/>
        <w:left w:val="single" w:color="CCCCCC" w:sz="8" w:space="0"/>
        <w:bottom w:val="single" w:color="000000" w:sz="8" w:space="0"/>
        <w:right w:val="single" w:color="000000" w:sz="8" w:space="0"/>
      </w:pBdr>
      <w:shd w:val="clear" w:color="000000" w:fill="FFFFFF"/>
      <w:spacing w:before="100" w:beforeAutospacing="1" w:after="100" w:afterAutospacing="1" w:line="240" w:lineRule="auto"/>
      <w:jc w:val="center"/>
    </w:pPr>
    <w:rPr>
      <w:rFonts w:ascii="Arial" w:hAnsi="Arial" w:eastAsia="Times New Roman" w:cs="Arial"/>
      <w:sz w:val="24"/>
      <w:szCs w:val="24"/>
    </w:rPr>
  </w:style>
  <w:style w:type="paragraph" w:styleId="xl51" w:customStyle="1">
    <w:name w:val="xl51"/>
    <w:basedOn w:val="Normal"/>
    <w:rsid w:val="003475A2"/>
    <w:pPr>
      <w:pBdr>
        <w:top w:val="single" w:color="000000" w:sz="8" w:space="0"/>
        <w:left w:val="single" w:color="CCCCCC" w:sz="8" w:space="0"/>
        <w:bottom w:val="single" w:color="000000" w:sz="8" w:space="0"/>
        <w:right w:val="single" w:color="000000" w:sz="8" w:space="0"/>
      </w:pBdr>
      <w:shd w:val="clear" w:color="000000" w:fill="FFFFFF"/>
      <w:spacing w:before="100" w:beforeAutospacing="1" w:after="100" w:afterAutospacing="1" w:line="240" w:lineRule="auto"/>
      <w:jc w:val="center"/>
    </w:pPr>
    <w:rPr>
      <w:rFonts w:ascii="Arial" w:hAnsi="Arial" w:eastAsia="Times New Roman" w:cs="Arial"/>
      <w:sz w:val="24"/>
      <w:szCs w:val="24"/>
    </w:rPr>
  </w:style>
  <w:style w:type="paragraph" w:styleId="xl53" w:customStyle="1">
    <w:name w:val="xl53"/>
    <w:basedOn w:val="Normal"/>
    <w:rsid w:val="003475A2"/>
    <w:pPr>
      <w:pBdr>
        <w:top w:val="single" w:color="CCCCCC" w:sz="8" w:space="0"/>
        <w:left w:val="single" w:color="CCCCCC" w:sz="8" w:space="0"/>
        <w:bottom w:val="single" w:color="000000" w:sz="8" w:space="0"/>
        <w:right w:val="single" w:color="000000" w:sz="8" w:space="0"/>
      </w:pBdr>
      <w:shd w:val="clear" w:color="000000" w:fill="FFFFFF"/>
      <w:spacing w:before="100" w:beforeAutospacing="1" w:after="100" w:afterAutospacing="1" w:line="240" w:lineRule="auto"/>
      <w:jc w:val="center"/>
    </w:pPr>
    <w:rPr>
      <w:rFonts w:ascii="Aptos" w:hAnsi="Aptos" w:eastAsia="Times New Roman" w:cs="Times New Roman"/>
      <w:sz w:val="24"/>
      <w:szCs w:val="24"/>
    </w:rPr>
  </w:style>
  <w:style w:type="paragraph" w:styleId="xl54" w:customStyle="1">
    <w:name w:val="xl54"/>
    <w:basedOn w:val="Normal"/>
    <w:rsid w:val="003475A2"/>
    <w:pPr>
      <w:pBdr>
        <w:top w:val="single" w:color="CCCCCC" w:sz="8" w:space="0"/>
        <w:left w:val="single" w:color="CCCCCC" w:sz="8" w:space="0"/>
        <w:bottom w:val="single" w:color="000000" w:sz="8" w:space="0"/>
        <w:right w:val="single" w:color="000000" w:sz="8" w:space="0"/>
      </w:pBdr>
      <w:shd w:val="clear" w:color="000000" w:fill="FFFFFF"/>
      <w:spacing w:before="100" w:beforeAutospacing="1" w:after="100" w:afterAutospacing="1" w:line="240" w:lineRule="auto"/>
    </w:pPr>
    <w:rPr>
      <w:rFonts w:ascii="Aptos" w:hAnsi="Aptos" w:eastAsia="Times New Roman" w:cs="Times New Roman"/>
      <w:sz w:val="24"/>
      <w:szCs w:val="24"/>
    </w:rPr>
  </w:style>
  <w:style w:type="paragraph" w:styleId="xl55" w:customStyle="1">
    <w:name w:val="xl55"/>
    <w:basedOn w:val="Normal"/>
    <w:rsid w:val="003475A2"/>
    <w:pPr>
      <w:pBdr>
        <w:top w:val="single" w:color="CCCCCC" w:sz="8" w:space="0"/>
        <w:left w:val="single" w:color="CCCCCC" w:sz="8" w:space="0"/>
        <w:bottom w:val="single" w:color="000000" w:sz="8" w:space="0"/>
        <w:right w:val="single" w:color="000000" w:sz="8" w:space="0"/>
      </w:pBdr>
      <w:shd w:val="clear" w:color="000000" w:fill="FFFFFF"/>
      <w:spacing w:before="100" w:beforeAutospacing="1" w:after="100" w:afterAutospacing="1" w:line="240" w:lineRule="auto"/>
      <w:jc w:val="center"/>
    </w:pPr>
    <w:rPr>
      <w:rFonts w:ascii="Arial" w:hAnsi="Arial" w:eastAsia="Times New Roman" w:cs="Arial"/>
      <w:sz w:val="24"/>
      <w:szCs w:val="24"/>
    </w:rPr>
  </w:style>
  <w:style w:type="paragraph" w:styleId="xl56" w:customStyle="1">
    <w:name w:val="xl56"/>
    <w:basedOn w:val="Normal"/>
    <w:rsid w:val="003475A2"/>
    <w:pPr>
      <w:pBdr>
        <w:top w:val="single" w:color="CCCCCC" w:sz="8" w:space="0"/>
        <w:left w:val="single" w:color="CCCCCC" w:sz="8" w:space="0"/>
        <w:bottom w:val="single" w:color="000000" w:sz="8" w:space="0"/>
        <w:right w:val="single" w:color="000000" w:sz="8" w:space="0"/>
      </w:pBdr>
      <w:shd w:val="clear" w:color="000000" w:fill="FFFFFF"/>
      <w:spacing w:before="100" w:beforeAutospacing="1" w:after="100" w:afterAutospacing="1" w:line="240" w:lineRule="auto"/>
      <w:jc w:val="center"/>
    </w:pPr>
    <w:rPr>
      <w:rFonts w:ascii="Arial" w:hAnsi="Arial" w:eastAsia="Times New Roman" w:cs="Arial"/>
      <w:sz w:val="24"/>
      <w:szCs w:val="24"/>
    </w:rPr>
  </w:style>
  <w:style w:type="paragraph" w:styleId="xl62" w:customStyle="1">
    <w:name w:val="xl62"/>
    <w:basedOn w:val="Normal"/>
    <w:rsid w:val="003475A2"/>
    <w:pPr>
      <w:pBdr>
        <w:top w:val="single" w:color="000000" w:sz="8" w:space="0"/>
        <w:left w:val="single" w:color="000000" w:sz="8" w:space="0"/>
        <w:bottom w:val="single" w:color="000000" w:sz="8" w:space="0"/>
        <w:right w:val="single" w:color="000000" w:sz="8" w:space="0"/>
      </w:pBdr>
      <w:spacing w:before="100" w:beforeAutospacing="1" w:after="100" w:afterAutospacing="1" w:line="240" w:lineRule="auto"/>
      <w:jc w:val="right"/>
    </w:pPr>
    <w:rPr>
      <w:rFonts w:ascii="Arial" w:hAnsi="Arial" w:eastAsia="Times New Roman" w:cs="Arial"/>
      <w:sz w:val="20"/>
      <w:szCs w:val="20"/>
    </w:rPr>
  </w:style>
  <w:style w:type="paragraph" w:styleId="xl58" w:customStyle="1">
    <w:name w:val="xl58"/>
    <w:basedOn w:val="Normal"/>
    <w:rsid w:val="00462DD8"/>
    <w:pPr>
      <w:pBdr>
        <w:top w:val="single" w:color="000000" w:sz="8" w:space="0"/>
        <w:left w:val="single" w:color="000000" w:sz="8" w:space="0"/>
        <w:bottom w:val="single" w:color="000000" w:sz="8" w:space="0"/>
        <w:right w:val="single" w:color="000000" w:sz="8" w:space="0"/>
      </w:pBdr>
      <w:spacing w:before="100" w:beforeAutospacing="1" w:after="100" w:afterAutospacing="1" w:line="240" w:lineRule="auto"/>
      <w:jc w:val="center"/>
      <w:textAlignment w:val="center"/>
    </w:pPr>
    <w:rPr>
      <w:rFonts w:ascii="Arial" w:hAnsi="Arial" w:eastAsia="Times New Roman" w:cs="Arial"/>
      <w:sz w:val="20"/>
      <w:szCs w:val="20"/>
    </w:rPr>
  </w:style>
  <w:style w:type="paragraph" w:styleId="xl35" w:customStyle="1">
    <w:name w:val="xl35"/>
    <w:basedOn w:val="Normal"/>
    <w:rsid w:val="00A56565"/>
    <w:pPr>
      <w:pBdr>
        <w:top w:val="single" w:color="000000" w:sz="8" w:space="0"/>
        <w:left w:val="single" w:color="CCCCCC" w:sz="8" w:space="0"/>
        <w:bottom w:val="single" w:color="000000" w:sz="8" w:space="0"/>
        <w:right w:val="single" w:color="000000" w:sz="8" w:space="0"/>
      </w:pBdr>
      <w:shd w:val="clear" w:color="000000" w:fill="FFFFFF"/>
      <w:spacing w:before="100" w:beforeAutospacing="1" w:after="100" w:afterAutospacing="1" w:line="240" w:lineRule="auto"/>
      <w:jc w:val="center"/>
    </w:pPr>
    <w:rPr>
      <w:rFonts w:ascii="Arial" w:hAnsi="Arial" w:eastAsia="Times New Roman" w:cs="Arial"/>
      <w:sz w:val="24"/>
      <w:szCs w:val="24"/>
    </w:rPr>
  </w:style>
  <w:style w:type="paragraph" w:styleId="xl40" w:customStyle="1">
    <w:name w:val="xl40"/>
    <w:basedOn w:val="Normal"/>
    <w:rsid w:val="00A56565"/>
    <w:pPr>
      <w:pBdr>
        <w:top w:val="single" w:color="CCCCCC" w:sz="8" w:space="0"/>
        <w:left w:val="single" w:color="CCCCCC" w:sz="8" w:space="0"/>
        <w:bottom w:val="single" w:color="000000" w:sz="8" w:space="0"/>
        <w:right w:val="single" w:color="000000" w:sz="8" w:space="0"/>
      </w:pBdr>
      <w:shd w:val="clear" w:color="000000" w:fill="FFFFFF"/>
      <w:spacing w:before="100" w:beforeAutospacing="1" w:after="100" w:afterAutospacing="1" w:line="240" w:lineRule="auto"/>
      <w:jc w:val="center"/>
    </w:pPr>
    <w:rPr>
      <w:rFonts w:ascii="Arial" w:hAnsi="Arial" w:eastAsia="Times New Roman" w:cs="Arial"/>
      <w:sz w:val="24"/>
      <w:szCs w:val="24"/>
    </w:rPr>
  </w:style>
  <w:style w:type="paragraph" w:styleId="xl42" w:customStyle="1">
    <w:name w:val="xl42"/>
    <w:basedOn w:val="Normal"/>
    <w:rsid w:val="00A56565"/>
    <w:pPr>
      <w:pBdr>
        <w:top w:val="single" w:color="000000" w:sz="8" w:space="0"/>
        <w:left w:val="single" w:color="000000" w:sz="8" w:space="0"/>
        <w:bottom w:val="single" w:color="000000" w:sz="8" w:space="0"/>
        <w:right w:val="single" w:color="000000" w:sz="8" w:space="0"/>
      </w:pBdr>
      <w:spacing w:before="100" w:beforeAutospacing="1" w:after="100" w:afterAutospacing="1" w:line="240" w:lineRule="auto"/>
      <w:jc w:val="right"/>
    </w:pPr>
    <w:rPr>
      <w:rFonts w:ascii="Arial" w:hAnsi="Arial" w:eastAsia="Times New Roman" w:cs="Arial"/>
      <w:sz w:val="20"/>
      <w:szCs w:val="20"/>
    </w:rPr>
  </w:style>
  <w:style w:type="paragraph" w:styleId="xl43" w:customStyle="1">
    <w:name w:val="xl43"/>
    <w:basedOn w:val="Normal"/>
    <w:rsid w:val="00A56565"/>
    <w:pPr>
      <w:pBdr>
        <w:top w:val="single" w:color="CCCCCC" w:sz="8" w:space="0"/>
        <w:left w:val="single" w:color="000000" w:sz="8" w:space="0"/>
        <w:bottom w:val="single" w:color="000000" w:sz="8" w:space="0"/>
        <w:right w:val="single" w:color="000000" w:sz="8" w:space="0"/>
      </w:pBdr>
      <w:spacing w:before="100" w:beforeAutospacing="1" w:after="100" w:afterAutospacing="1" w:line="240" w:lineRule="auto"/>
      <w:jc w:val="right"/>
    </w:pPr>
    <w:rPr>
      <w:rFonts w:ascii="Arial" w:hAnsi="Arial" w:eastAsia="Times New Roman" w:cs="Arial"/>
      <w:sz w:val="20"/>
      <w:szCs w:val="20"/>
    </w:rPr>
  </w:style>
  <w:style w:type="paragraph" w:styleId="xl45" w:customStyle="1">
    <w:name w:val="xl45"/>
    <w:basedOn w:val="Normal"/>
    <w:rsid w:val="00A56565"/>
    <w:pPr>
      <w:pBdr>
        <w:top w:val="single" w:color="4472C4" w:sz="8" w:space="0"/>
        <w:bottom w:val="single" w:color="4472C4" w:sz="8" w:space="0"/>
      </w:pBdr>
      <w:shd w:val="clear" w:color="4472C4" w:fill="4472C4"/>
      <w:spacing w:before="100" w:beforeAutospacing="1" w:after="100" w:afterAutospacing="1" w:line="240" w:lineRule="auto"/>
      <w:jc w:val="center"/>
      <w:textAlignment w:val="center"/>
    </w:pPr>
    <w:rPr>
      <w:rFonts w:eastAsia="Times New Roman"/>
      <w:b/>
      <w:bCs/>
      <w:sz w:val="18"/>
      <w:szCs w:val="18"/>
    </w:rPr>
  </w:style>
  <w:style w:type="paragraph" w:styleId="xl159" w:customStyle="1">
    <w:name w:val="xl159"/>
    <w:basedOn w:val="Normal"/>
    <w:rsid w:val="003814F4"/>
    <w:pPr>
      <w:pBdr>
        <w:top w:val="single" w:color="CCCCCC" w:sz="4" w:space="0"/>
        <w:left w:val="single" w:color="CCCCCC" w:sz="4" w:space="0"/>
        <w:bottom w:val="single" w:color="000000" w:sz="4" w:space="0"/>
        <w:right w:val="single" w:color="000000" w:sz="4" w:space="0"/>
      </w:pBdr>
      <w:shd w:val="clear" w:color="000000" w:fill="FFFFFF"/>
      <w:spacing w:before="100" w:beforeAutospacing="1" w:after="100" w:afterAutospacing="1" w:line="240" w:lineRule="auto"/>
    </w:pPr>
    <w:rPr>
      <w:rFonts w:eastAsia="Times New Roman"/>
      <w:sz w:val="24"/>
      <w:szCs w:val="24"/>
    </w:rPr>
  </w:style>
  <w:style w:type="paragraph" w:styleId="xl160" w:customStyle="1">
    <w:name w:val="xl160"/>
    <w:basedOn w:val="Normal"/>
    <w:rsid w:val="003814F4"/>
    <w:pPr>
      <w:pBdr>
        <w:top w:val="single" w:color="CCCCCC" w:sz="4" w:space="0"/>
        <w:left w:val="single" w:color="CCCCCC" w:sz="4" w:space="0"/>
        <w:bottom w:val="single" w:color="000000" w:sz="4" w:space="0"/>
        <w:right w:val="single" w:color="000000" w:sz="4" w:space="0"/>
      </w:pBdr>
      <w:shd w:val="clear" w:color="000000" w:fill="FFFFFF"/>
      <w:spacing w:before="100" w:beforeAutospacing="1" w:after="100" w:afterAutospacing="1" w:line="240" w:lineRule="auto"/>
    </w:pPr>
    <w:rPr>
      <w:rFonts w:eastAsia="Times New Roman"/>
      <w:sz w:val="18"/>
      <w:szCs w:val="18"/>
    </w:rPr>
  </w:style>
  <w:style w:type="paragraph" w:styleId="xl161" w:customStyle="1">
    <w:name w:val="xl161"/>
    <w:basedOn w:val="Normal"/>
    <w:rsid w:val="003814F4"/>
    <w:pPr>
      <w:pBdr>
        <w:top w:val="single" w:color="4472C4" w:sz="8" w:space="0"/>
        <w:bottom w:val="single" w:color="4472C4" w:sz="8" w:space="0"/>
      </w:pBdr>
      <w:shd w:val="clear" w:color="4472C4" w:fill="4472C4"/>
      <w:spacing w:before="100" w:beforeAutospacing="1" w:after="100" w:afterAutospacing="1" w:line="240" w:lineRule="auto"/>
      <w:jc w:val="center"/>
      <w:textAlignment w:val="center"/>
    </w:pPr>
    <w:rPr>
      <w:rFonts w:eastAsia="Times New Roman"/>
      <w:b/>
      <w:bCs/>
      <w:sz w:val="18"/>
      <w:szCs w:val="18"/>
    </w:rPr>
  </w:style>
  <w:style w:type="paragraph" w:styleId="xl163" w:customStyle="1">
    <w:name w:val="xl163"/>
    <w:basedOn w:val="Normal"/>
    <w:rsid w:val="003814F4"/>
    <w:pPr>
      <w:pBdr>
        <w:top w:val="single" w:color="000000" w:sz="4" w:space="0"/>
        <w:left w:val="single" w:color="000000" w:sz="4" w:space="0"/>
        <w:bottom w:val="single" w:color="000000" w:sz="4" w:space="0"/>
        <w:right w:val="single" w:color="000000" w:sz="4" w:space="0"/>
      </w:pBdr>
      <w:spacing w:before="100" w:beforeAutospacing="1" w:after="100" w:afterAutospacing="1" w:line="240" w:lineRule="auto"/>
    </w:pPr>
    <w:rPr>
      <w:rFonts w:eastAsia="Times New Roman"/>
      <w:sz w:val="20"/>
      <w:szCs w:val="20"/>
    </w:rPr>
  </w:style>
  <w:style w:type="paragraph" w:styleId="xl164" w:customStyle="1">
    <w:name w:val="xl164"/>
    <w:basedOn w:val="Normal"/>
    <w:rsid w:val="003814F4"/>
    <w:pPr>
      <w:pBdr>
        <w:top w:val="single" w:color="000000" w:sz="4" w:space="0"/>
        <w:left w:val="single" w:color="CCCCCC" w:sz="4" w:space="0"/>
        <w:bottom w:val="single" w:color="000000" w:sz="4" w:space="0"/>
        <w:right w:val="single" w:color="000000" w:sz="4" w:space="0"/>
      </w:pBdr>
      <w:shd w:val="clear" w:color="000000" w:fill="FFFFFF"/>
      <w:spacing w:before="100" w:beforeAutospacing="1" w:after="100" w:afterAutospacing="1" w:line="240" w:lineRule="auto"/>
    </w:pPr>
    <w:rPr>
      <w:rFonts w:eastAsia="Times New Roman"/>
      <w:sz w:val="24"/>
      <w:szCs w:val="24"/>
    </w:rPr>
  </w:style>
  <w:style w:type="paragraph" w:styleId="xl165" w:customStyle="1">
    <w:name w:val="xl165"/>
    <w:basedOn w:val="Normal"/>
    <w:rsid w:val="003814F4"/>
    <w:pPr>
      <w:pBdr>
        <w:top w:val="single" w:color="000000" w:sz="4" w:space="0"/>
        <w:left w:val="single" w:color="CCCCCC" w:sz="4" w:space="0"/>
        <w:bottom w:val="single" w:color="000000" w:sz="4" w:space="0"/>
        <w:right w:val="single" w:color="000000" w:sz="4" w:space="0"/>
      </w:pBdr>
      <w:shd w:val="clear" w:color="000000" w:fill="FFFFFF"/>
      <w:spacing w:before="100" w:beforeAutospacing="1" w:after="100" w:afterAutospacing="1" w:line="240" w:lineRule="auto"/>
    </w:pPr>
    <w:rPr>
      <w:rFonts w:eastAsia="Times New Roman"/>
      <w:sz w:val="24"/>
      <w:szCs w:val="24"/>
    </w:rPr>
  </w:style>
  <w:style w:type="paragraph" w:styleId="xl167" w:customStyle="1">
    <w:name w:val="xl167"/>
    <w:basedOn w:val="Normal"/>
    <w:rsid w:val="003814F4"/>
    <w:pPr>
      <w:pBdr>
        <w:top w:val="single" w:color="CCCCCC" w:sz="4" w:space="0"/>
        <w:left w:val="single" w:color="000000" w:sz="4" w:space="0"/>
        <w:bottom w:val="single" w:color="000000" w:sz="4" w:space="0"/>
        <w:right w:val="single" w:color="000000" w:sz="4" w:space="0"/>
      </w:pBdr>
      <w:spacing w:before="100" w:beforeAutospacing="1" w:after="100" w:afterAutospacing="1" w:line="240" w:lineRule="auto"/>
    </w:pPr>
    <w:rPr>
      <w:rFonts w:eastAsia="Times New Roman"/>
      <w:sz w:val="20"/>
      <w:szCs w:val="20"/>
    </w:rPr>
  </w:style>
  <w:style w:type="paragraph" w:styleId="xl168" w:customStyle="1">
    <w:name w:val="xl168"/>
    <w:basedOn w:val="Normal"/>
    <w:rsid w:val="003814F4"/>
    <w:pPr>
      <w:pBdr>
        <w:top w:val="single" w:color="CCCCCC" w:sz="4" w:space="0"/>
        <w:left w:val="single" w:color="CCCCCC" w:sz="4" w:space="0"/>
        <w:bottom w:val="single" w:color="000000" w:sz="4" w:space="0"/>
        <w:right w:val="single" w:color="000000" w:sz="4" w:space="0"/>
      </w:pBdr>
      <w:shd w:val="clear" w:color="000000" w:fill="FFFFFF"/>
      <w:spacing w:before="100" w:beforeAutospacing="1" w:after="100" w:afterAutospacing="1" w:line="240" w:lineRule="auto"/>
    </w:pPr>
    <w:rPr>
      <w:rFonts w:eastAsia="Times New Roman"/>
      <w:sz w:val="24"/>
      <w:szCs w:val="24"/>
    </w:rPr>
  </w:style>
  <w:style w:type="paragraph" w:styleId="xl169" w:customStyle="1">
    <w:name w:val="xl169"/>
    <w:basedOn w:val="Normal"/>
    <w:rsid w:val="003814F4"/>
    <w:pPr>
      <w:pBdr>
        <w:top w:val="single" w:color="CCCCCC" w:sz="4" w:space="0"/>
        <w:left w:val="single" w:color="CCCCCC" w:sz="4" w:space="0"/>
        <w:bottom w:val="single" w:color="000000" w:sz="4" w:space="0"/>
        <w:right w:val="single" w:color="000000" w:sz="4" w:space="0"/>
      </w:pBdr>
      <w:shd w:val="clear" w:color="000000" w:fill="EBEFF1"/>
      <w:spacing w:before="100" w:beforeAutospacing="1" w:after="100" w:afterAutospacing="1" w:line="240" w:lineRule="auto"/>
    </w:pPr>
    <w:rPr>
      <w:rFonts w:eastAsia="Times New Roman"/>
      <w:sz w:val="24"/>
      <w:szCs w:val="24"/>
    </w:rPr>
  </w:style>
  <w:style w:type="paragraph" w:styleId="xl57" w:customStyle="1">
    <w:name w:val="xl57"/>
    <w:basedOn w:val="Normal"/>
    <w:rsid w:val="009D3776"/>
    <w:pPr>
      <w:pBdr>
        <w:top w:val="single" w:color="4472C4" w:sz="8" w:space="0"/>
        <w:bottom w:val="single" w:color="4472C4" w:sz="8" w:space="0"/>
      </w:pBdr>
      <w:shd w:val="clear" w:color="4472C4" w:fill="808080"/>
      <w:spacing w:before="100" w:beforeAutospacing="1" w:after="100" w:afterAutospacing="1" w:line="240" w:lineRule="auto"/>
      <w:jc w:val="center"/>
      <w:textAlignment w:val="center"/>
    </w:pPr>
    <w:rPr>
      <w:rFonts w:ascii="Aptos Narrow" w:hAnsi="Aptos Narrow" w:eastAsia="Times New Roman" w:cs="Times New Roman"/>
      <w:b/>
      <w:bCs/>
      <w:color w:val="FFFFFF"/>
      <w:sz w:val="18"/>
      <w:szCs w:val="18"/>
    </w:rPr>
  </w:style>
  <w:style w:type="table" w:styleId="Tablanormal1">
    <w:name w:val="Plain Table 1"/>
    <w:basedOn w:val="Tablanormal"/>
    <w:uiPriority w:val="41"/>
    <w:rsid w:val="00890FB3"/>
    <w:pPr>
      <w:spacing w:after="0" w:line="240" w:lineRule="auto"/>
    </w:pPr>
    <w:tblPr/>
    <w:tblStylePr w:type="firstRow">
      <w:rPr>
        <w:b/>
        <w:bCs/>
      </w:rPr>
    </w:tblStylePr>
    <w:tblStylePr w:type="lastRow">
      <w:rPr>
        <w:b/>
        <w:bCs/>
      </w:rPr>
    </w:tblStylePr>
    <w:tblStylePr w:type="firstCol">
      <w:rPr>
        <w:b/>
        <w:bCs/>
      </w:rPr>
    </w:tblStylePr>
    <w:tblStylePr w:type="lastCol">
      <w:rPr>
        <w:b/>
        <w:bCs/>
      </w:rPr>
    </w:tblStylePr>
  </w:style>
  <w:style w:type="table" w:styleId="Tabladelista7concolores-nfasis1">
    <w:name w:val="List Table 7 Colorful Accent 1"/>
    <w:basedOn w:val="Tablanormal"/>
    <w:uiPriority w:val="52"/>
    <w:rsid w:val="00890FB3"/>
    <w:pPr>
      <w:spacing w:after="0" w:line="240" w:lineRule="auto"/>
    </w:pPr>
    <w:rPr>
      <w:color w:val="2F5496" w:themeColor="accent1" w:themeShade="BF"/>
    </w:rPr>
    <w:tblPr>
      <w:tblStyleRowBandSize w:val="1"/>
      <w:tblStyleColBandSize w:val="1"/>
    </w:tblPr>
    <w:tcPr>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D9E2F3" w:themeFill="accent1" w:themeFillTint="33"/>
    </w:tcPr>
    <w:tblStylePr w:type="firstRow">
      <w:rPr>
        <w:rFonts w:asciiTheme="majorHAnsi" w:hAnsiTheme="majorHAnsi" w:eastAsiaTheme="majorEastAsia" w:cstheme="majorBidi"/>
        <w:i/>
        <w:iCs/>
        <w:sz w:val="26"/>
      </w:rPr>
    </w:tblStylePr>
    <w:tblStylePr w:type="lastRow">
      <w:rPr>
        <w:rFonts w:asciiTheme="majorHAnsi" w:hAnsiTheme="majorHAnsi" w:eastAsiaTheme="majorEastAsia" w:cstheme="majorBidi"/>
        <w:i/>
        <w:iCs/>
        <w:sz w:val="26"/>
      </w:rPr>
    </w:tblStylePr>
    <w:tblStylePr w:type="firstCol">
      <w:pPr>
        <w:jc w:val="right"/>
      </w:pPr>
      <w:rPr>
        <w:rFonts w:asciiTheme="majorHAnsi" w:hAnsiTheme="majorHAnsi" w:eastAsiaTheme="majorEastAsia" w:cstheme="majorBidi"/>
        <w:i/>
        <w:iCs/>
        <w:sz w:val="26"/>
      </w:rPr>
    </w:tblStylePr>
    <w:tblStylePr w:type="lastCol">
      <w:rPr>
        <w:rFonts w:asciiTheme="majorHAnsi" w:hAnsiTheme="majorHAnsi" w:eastAsiaTheme="majorEastAsia" w:cstheme="majorBidi"/>
        <w:i/>
        <w:iCs/>
        <w:sz w:val="26"/>
      </w:rPr>
    </w:tblStylePr>
    <w:tblStylePr w:type="nwCell">
      <w:tblPr/>
      <w:tcPr>
        <w:tcBorders>
          <w:right w:val="nil"/>
        </w:tcBorders>
      </w:tcPr>
    </w:tblStylePr>
  </w:style>
  <w:style w:type="table" w:styleId="Tabladelista5oscura-nfasis5">
    <w:name w:val="List Table 5 Dark Accent 5"/>
    <w:basedOn w:val="Tablanormal"/>
    <w:uiPriority w:val="50"/>
    <w:rsid w:val="00890FB3"/>
    <w:pPr>
      <w:spacing w:after="0" w:line="240" w:lineRule="auto"/>
    </w:pPr>
    <w:rPr>
      <w:color w:val="FFFFFF" w:themeColor="background1"/>
    </w:rPr>
    <w:tblPr>
      <w:tblStyleRowBandSize w:val="1"/>
      <w:tblStyleColBandSize w:val="1"/>
    </w:tblPr>
    <w:tcPr>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5B9BD5" w:themeFill="accent5"/>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styleId="xl34" w:customStyle="1">
    <w:name w:val="xl34"/>
    <w:basedOn w:val="Normal"/>
    <w:rsid w:val="009522EB"/>
    <w:pPr>
      <w:pBdr>
        <w:top w:val="single" w:color="CCCCCC" w:sz="4" w:space="0"/>
        <w:left w:val="single" w:color="CCCCCC" w:sz="4" w:space="0"/>
        <w:bottom w:val="single" w:color="000000" w:sz="4" w:space="0"/>
        <w:right w:val="single" w:color="000000" w:sz="4" w:space="0"/>
      </w:pBdr>
      <w:shd w:val="clear" w:color="000000" w:fill="FFFFFF"/>
      <w:spacing w:before="100" w:beforeAutospacing="1" w:after="100" w:afterAutospacing="1" w:line="240" w:lineRule="auto"/>
    </w:pPr>
    <w:rPr>
      <w:rFonts w:eastAsia="Times New Roman"/>
      <w:sz w:val="24"/>
      <w:szCs w:val="24"/>
    </w:rPr>
  </w:style>
  <w:style w:type="paragraph" w:styleId="xl37" w:customStyle="1">
    <w:name w:val="xl37"/>
    <w:basedOn w:val="Normal"/>
    <w:rsid w:val="009522EB"/>
    <w:pPr>
      <w:pBdr>
        <w:top w:val="single" w:color="000000" w:sz="4" w:space="0"/>
        <w:left w:val="single" w:color="000000" w:sz="4" w:space="0"/>
        <w:bottom w:val="single" w:color="000000" w:sz="4" w:space="0"/>
        <w:right w:val="single" w:color="000000" w:sz="4" w:space="0"/>
      </w:pBdr>
      <w:spacing w:before="100" w:beforeAutospacing="1" w:after="100" w:afterAutospacing="1" w:line="240" w:lineRule="auto"/>
    </w:pPr>
    <w:rPr>
      <w:rFonts w:eastAsia="Times New Roman"/>
      <w:sz w:val="20"/>
      <w:szCs w:val="20"/>
    </w:rPr>
  </w:style>
  <w:style w:type="paragraph" w:styleId="xl38" w:customStyle="1">
    <w:name w:val="xl38"/>
    <w:basedOn w:val="Normal"/>
    <w:rsid w:val="009522EB"/>
    <w:pPr>
      <w:pBdr>
        <w:top w:val="single" w:color="000000" w:sz="4" w:space="0"/>
        <w:left w:val="single" w:color="CCCCCC" w:sz="4" w:space="0"/>
        <w:bottom w:val="single" w:color="000000" w:sz="4" w:space="0"/>
        <w:right w:val="single" w:color="000000" w:sz="4" w:space="0"/>
      </w:pBdr>
      <w:shd w:val="clear" w:color="000000" w:fill="FFFFFF"/>
      <w:spacing w:before="100" w:beforeAutospacing="1" w:after="100" w:afterAutospacing="1" w:line="240" w:lineRule="auto"/>
    </w:pPr>
    <w:rPr>
      <w:rFonts w:eastAsia="Times New Roman"/>
      <w:sz w:val="24"/>
      <w:szCs w:val="24"/>
    </w:rPr>
  </w:style>
  <w:style w:type="paragraph" w:styleId="xl39" w:customStyle="1">
    <w:name w:val="xl39"/>
    <w:basedOn w:val="Normal"/>
    <w:rsid w:val="009522EB"/>
    <w:pPr>
      <w:pBdr>
        <w:top w:val="single" w:color="000000" w:sz="4" w:space="0"/>
        <w:left w:val="single" w:color="CCCCCC" w:sz="4" w:space="0"/>
        <w:bottom w:val="single" w:color="000000" w:sz="4" w:space="0"/>
        <w:right w:val="single" w:color="000000" w:sz="4" w:space="0"/>
      </w:pBdr>
      <w:shd w:val="clear" w:color="000000" w:fill="FFFFFF"/>
      <w:spacing w:before="100" w:beforeAutospacing="1" w:after="100" w:afterAutospacing="1" w:line="240" w:lineRule="auto"/>
    </w:pPr>
    <w:rPr>
      <w:rFonts w:eastAsia="Times New Roman"/>
      <w:sz w:val="24"/>
      <w:szCs w:val="24"/>
    </w:rPr>
  </w:style>
  <w:style w:type="paragraph" w:styleId="xl41" w:customStyle="1">
    <w:name w:val="xl41"/>
    <w:basedOn w:val="Normal"/>
    <w:rsid w:val="009522EB"/>
    <w:pPr>
      <w:pBdr>
        <w:top w:val="single" w:color="CCCCCC" w:sz="4" w:space="0"/>
        <w:left w:val="single" w:color="000000" w:sz="4" w:space="0"/>
        <w:bottom w:val="single" w:color="000000" w:sz="4" w:space="0"/>
        <w:right w:val="single" w:color="000000" w:sz="4" w:space="0"/>
      </w:pBdr>
      <w:spacing w:before="100" w:beforeAutospacing="1" w:after="100" w:afterAutospacing="1" w:line="240" w:lineRule="auto"/>
    </w:pPr>
    <w:rPr>
      <w:rFonts w:eastAsia="Times New Roman"/>
      <w:sz w:val="20"/>
      <w:szCs w:val="20"/>
    </w:rPr>
  </w:style>
  <w:style w:type="paragraph" w:styleId="xl59" w:customStyle="1">
    <w:name w:val="xl59"/>
    <w:basedOn w:val="Normal"/>
    <w:rsid w:val="009522EB"/>
    <w:pPr>
      <w:pBdr>
        <w:top w:val="single" w:color="CCCCCC" w:sz="4" w:space="0"/>
        <w:left w:val="single" w:color="CCCCCC" w:sz="4" w:space="0"/>
        <w:right w:val="single" w:color="000000" w:sz="4" w:space="0"/>
      </w:pBdr>
      <w:shd w:val="clear" w:color="000000" w:fill="FFFFFF"/>
      <w:spacing w:before="100" w:beforeAutospacing="1" w:after="100" w:afterAutospacing="1" w:line="240" w:lineRule="auto"/>
    </w:pPr>
    <w:rPr>
      <w:rFonts w:eastAsia="Times New Roman"/>
      <w:sz w:val="24"/>
      <w:szCs w:val="24"/>
    </w:rPr>
  </w:style>
  <w:style w:type="paragraph" w:styleId="xl60" w:customStyle="1">
    <w:name w:val="xl60"/>
    <w:basedOn w:val="Normal"/>
    <w:rsid w:val="009522EB"/>
    <w:pPr>
      <w:pBdr>
        <w:top w:val="single" w:color="CCCCCC" w:sz="4" w:space="0"/>
        <w:left w:val="single" w:color="CCCCCC" w:sz="4" w:space="0"/>
        <w:right w:val="single" w:color="000000" w:sz="4" w:space="0"/>
      </w:pBdr>
      <w:shd w:val="clear" w:color="000000" w:fill="FFFFFF"/>
      <w:spacing w:before="100" w:beforeAutospacing="1" w:after="100" w:afterAutospacing="1" w:line="240" w:lineRule="auto"/>
    </w:pPr>
    <w:rPr>
      <w:rFonts w:eastAsia="Times New Roman"/>
      <w:sz w:val="24"/>
      <w:szCs w:val="24"/>
    </w:rPr>
  </w:style>
  <w:style w:type="table" w:styleId="Tablaconcuadrcula2-nfasis5">
    <w:name w:val="Grid Table 2 Accent 5"/>
    <w:basedOn w:val="Tablanormal"/>
    <w:uiPriority w:val="47"/>
    <w:rsid w:val="000C0715"/>
    <w:pPr>
      <w:spacing w:after="0" w:line="240" w:lineRule="auto"/>
    </w:pPr>
    <w:tblPr>
      <w:tblStyleRowBandSize w:val="1"/>
      <w:tblStyleColBandSize w:val="1"/>
      <w:tblBorders>
        <w:top w:val="single" w:color="9CC2E5" w:themeColor="accent5" w:themeTint="99" w:sz="2" w:space="0"/>
        <w:bottom w:val="single" w:color="9CC2E5" w:themeColor="accent5" w:themeTint="99" w:sz="2" w:space="0"/>
        <w:insideH w:val="single" w:color="9CC2E5" w:themeColor="accent5" w:themeTint="99" w:sz="2" w:space="0"/>
        <w:insideV w:val="single" w:color="9CC2E5" w:themeColor="accent5" w:themeTint="99" w:sz="2" w:space="0"/>
      </w:tblBorders>
    </w:tblPr>
    <w:tblStylePr w:type="firstRow">
      <w:rPr>
        <w:b/>
        <w:bCs/>
      </w:rPr>
      <w:tblPr/>
      <w:tcPr>
        <w:tcBorders>
          <w:top w:val="nil"/>
          <w:bottom w:val="single" w:color="9CC2E5" w:themeColor="accent5" w:themeTint="99" w:sz="12" w:space="0"/>
          <w:insideH w:val="nil"/>
          <w:insideV w:val="nil"/>
        </w:tcBorders>
        <w:shd w:val="clear" w:color="auto" w:fill="FFFFFF" w:themeFill="background1"/>
      </w:tcPr>
    </w:tblStylePr>
    <w:tblStylePr w:type="lastRow">
      <w:rPr>
        <w:b/>
        <w:bCs/>
      </w:rPr>
      <w:tblPr/>
      <w:tcPr>
        <w:tcBorders>
          <w:top w:val="double" w:color="9CC2E5" w:themeColor="accent5"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86583">
      <w:marLeft w:val="0"/>
      <w:marRight w:val="0"/>
      <w:marTop w:val="0"/>
      <w:marBottom w:val="0"/>
      <w:divBdr>
        <w:top w:val="none" w:sz="0" w:space="0" w:color="auto"/>
        <w:left w:val="none" w:sz="0" w:space="0" w:color="auto"/>
        <w:bottom w:val="none" w:sz="0" w:space="0" w:color="auto"/>
        <w:right w:val="none" w:sz="0" w:space="0" w:color="auto"/>
      </w:divBdr>
    </w:div>
    <w:div w:id="6833562">
      <w:bodyDiv w:val="1"/>
      <w:marLeft w:val="0"/>
      <w:marRight w:val="0"/>
      <w:marTop w:val="0"/>
      <w:marBottom w:val="0"/>
      <w:divBdr>
        <w:top w:val="none" w:sz="0" w:space="0" w:color="auto"/>
        <w:left w:val="none" w:sz="0" w:space="0" w:color="auto"/>
        <w:bottom w:val="none" w:sz="0" w:space="0" w:color="auto"/>
        <w:right w:val="none" w:sz="0" w:space="0" w:color="auto"/>
      </w:divBdr>
    </w:div>
    <w:div w:id="12726981">
      <w:bodyDiv w:val="1"/>
      <w:marLeft w:val="0"/>
      <w:marRight w:val="0"/>
      <w:marTop w:val="0"/>
      <w:marBottom w:val="0"/>
      <w:divBdr>
        <w:top w:val="none" w:sz="0" w:space="0" w:color="auto"/>
        <w:left w:val="none" w:sz="0" w:space="0" w:color="auto"/>
        <w:bottom w:val="none" w:sz="0" w:space="0" w:color="auto"/>
        <w:right w:val="none" w:sz="0" w:space="0" w:color="auto"/>
      </w:divBdr>
    </w:div>
    <w:div w:id="14311621">
      <w:bodyDiv w:val="1"/>
      <w:marLeft w:val="0"/>
      <w:marRight w:val="0"/>
      <w:marTop w:val="0"/>
      <w:marBottom w:val="0"/>
      <w:divBdr>
        <w:top w:val="none" w:sz="0" w:space="0" w:color="auto"/>
        <w:left w:val="none" w:sz="0" w:space="0" w:color="auto"/>
        <w:bottom w:val="none" w:sz="0" w:space="0" w:color="auto"/>
        <w:right w:val="none" w:sz="0" w:space="0" w:color="auto"/>
      </w:divBdr>
    </w:div>
    <w:div w:id="20017151">
      <w:bodyDiv w:val="1"/>
      <w:marLeft w:val="0"/>
      <w:marRight w:val="0"/>
      <w:marTop w:val="0"/>
      <w:marBottom w:val="0"/>
      <w:divBdr>
        <w:top w:val="none" w:sz="0" w:space="0" w:color="auto"/>
        <w:left w:val="none" w:sz="0" w:space="0" w:color="auto"/>
        <w:bottom w:val="none" w:sz="0" w:space="0" w:color="auto"/>
        <w:right w:val="none" w:sz="0" w:space="0" w:color="auto"/>
      </w:divBdr>
    </w:div>
    <w:div w:id="43064984">
      <w:bodyDiv w:val="1"/>
      <w:marLeft w:val="0"/>
      <w:marRight w:val="0"/>
      <w:marTop w:val="0"/>
      <w:marBottom w:val="0"/>
      <w:divBdr>
        <w:top w:val="none" w:sz="0" w:space="0" w:color="auto"/>
        <w:left w:val="none" w:sz="0" w:space="0" w:color="auto"/>
        <w:bottom w:val="none" w:sz="0" w:space="0" w:color="auto"/>
        <w:right w:val="none" w:sz="0" w:space="0" w:color="auto"/>
      </w:divBdr>
    </w:div>
    <w:div w:id="43259484">
      <w:bodyDiv w:val="1"/>
      <w:marLeft w:val="0"/>
      <w:marRight w:val="0"/>
      <w:marTop w:val="0"/>
      <w:marBottom w:val="0"/>
      <w:divBdr>
        <w:top w:val="none" w:sz="0" w:space="0" w:color="auto"/>
        <w:left w:val="none" w:sz="0" w:space="0" w:color="auto"/>
        <w:bottom w:val="none" w:sz="0" w:space="0" w:color="auto"/>
        <w:right w:val="none" w:sz="0" w:space="0" w:color="auto"/>
      </w:divBdr>
    </w:div>
    <w:div w:id="51125023">
      <w:bodyDiv w:val="1"/>
      <w:marLeft w:val="0"/>
      <w:marRight w:val="0"/>
      <w:marTop w:val="0"/>
      <w:marBottom w:val="0"/>
      <w:divBdr>
        <w:top w:val="none" w:sz="0" w:space="0" w:color="auto"/>
        <w:left w:val="none" w:sz="0" w:space="0" w:color="auto"/>
        <w:bottom w:val="none" w:sz="0" w:space="0" w:color="auto"/>
        <w:right w:val="none" w:sz="0" w:space="0" w:color="auto"/>
      </w:divBdr>
    </w:div>
    <w:div w:id="70394102">
      <w:bodyDiv w:val="1"/>
      <w:marLeft w:val="0"/>
      <w:marRight w:val="0"/>
      <w:marTop w:val="0"/>
      <w:marBottom w:val="0"/>
      <w:divBdr>
        <w:top w:val="none" w:sz="0" w:space="0" w:color="auto"/>
        <w:left w:val="none" w:sz="0" w:space="0" w:color="auto"/>
        <w:bottom w:val="none" w:sz="0" w:space="0" w:color="auto"/>
        <w:right w:val="none" w:sz="0" w:space="0" w:color="auto"/>
      </w:divBdr>
    </w:div>
    <w:div w:id="75786083">
      <w:bodyDiv w:val="1"/>
      <w:marLeft w:val="0"/>
      <w:marRight w:val="0"/>
      <w:marTop w:val="0"/>
      <w:marBottom w:val="0"/>
      <w:divBdr>
        <w:top w:val="none" w:sz="0" w:space="0" w:color="auto"/>
        <w:left w:val="none" w:sz="0" w:space="0" w:color="auto"/>
        <w:bottom w:val="none" w:sz="0" w:space="0" w:color="auto"/>
        <w:right w:val="none" w:sz="0" w:space="0" w:color="auto"/>
      </w:divBdr>
    </w:div>
    <w:div w:id="76177751">
      <w:bodyDiv w:val="1"/>
      <w:marLeft w:val="0"/>
      <w:marRight w:val="0"/>
      <w:marTop w:val="0"/>
      <w:marBottom w:val="0"/>
      <w:divBdr>
        <w:top w:val="none" w:sz="0" w:space="0" w:color="auto"/>
        <w:left w:val="none" w:sz="0" w:space="0" w:color="auto"/>
        <w:bottom w:val="none" w:sz="0" w:space="0" w:color="auto"/>
        <w:right w:val="none" w:sz="0" w:space="0" w:color="auto"/>
      </w:divBdr>
    </w:div>
    <w:div w:id="76487532">
      <w:bodyDiv w:val="1"/>
      <w:marLeft w:val="0"/>
      <w:marRight w:val="0"/>
      <w:marTop w:val="0"/>
      <w:marBottom w:val="0"/>
      <w:divBdr>
        <w:top w:val="none" w:sz="0" w:space="0" w:color="auto"/>
        <w:left w:val="none" w:sz="0" w:space="0" w:color="auto"/>
        <w:bottom w:val="none" w:sz="0" w:space="0" w:color="auto"/>
        <w:right w:val="none" w:sz="0" w:space="0" w:color="auto"/>
      </w:divBdr>
    </w:div>
    <w:div w:id="85620502">
      <w:bodyDiv w:val="1"/>
      <w:marLeft w:val="0"/>
      <w:marRight w:val="0"/>
      <w:marTop w:val="0"/>
      <w:marBottom w:val="0"/>
      <w:divBdr>
        <w:top w:val="none" w:sz="0" w:space="0" w:color="auto"/>
        <w:left w:val="none" w:sz="0" w:space="0" w:color="auto"/>
        <w:bottom w:val="none" w:sz="0" w:space="0" w:color="auto"/>
        <w:right w:val="none" w:sz="0" w:space="0" w:color="auto"/>
      </w:divBdr>
    </w:div>
    <w:div w:id="85733516">
      <w:bodyDiv w:val="1"/>
      <w:marLeft w:val="0"/>
      <w:marRight w:val="0"/>
      <w:marTop w:val="0"/>
      <w:marBottom w:val="0"/>
      <w:divBdr>
        <w:top w:val="none" w:sz="0" w:space="0" w:color="auto"/>
        <w:left w:val="none" w:sz="0" w:space="0" w:color="auto"/>
        <w:bottom w:val="none" w:sz="0" w:space="0" w:color="auto"/>
        <w:right w:val="none" w:sz="0" w:space="0" w:color="auto"/>
      </w:divBdr>
    </w:div>
    <w:div w:id="102650957">
      <w:bodyDiv w:val="1"/>
      <w:marLeft w:val="0"/>
      <w:marRight w:val="0"/>
      <w:marTop w:val="0"/>
      <w:marBottom w:val="0"/>
      <w:divBdr>
        <w:top w:val="none" w:sz="0" w:space="0" w:color="auto"/>
        <w:left w:val="none" w:sz="0" w:space="0" w:color="auto"/>
        <w:bottom w:val="none" w:sz="0" w:space="0" w:color="auto"/>
        <w:right w:val="none" w:sz="0" w:space="0" w:color="auto"/>
      </w:divBdr>
    </w:div>
    <w:div w:id="104234972">
      <w:bodyDiv w:val="1"/>
      <w:marLeft w:val="0"/>
      <w:marRight w:val="0"/>
      <w:marTop w:val="0"/>
      <w:marBottom w:val="0"/>
      <w:divBdr>
        <w:top w:val="none" w:sz="0" w:space="0" w:color="auto"/>
        <w:left w:val="none" w:sz="0" w:space="0" w:color="auto"/>
        <w:bottom w:val="none" w:sz="0" w:space="0" w:color="auto"/>
        <w:right w:val="none" w:sz="0" w:space="0" w:color="auto"/>
      </w:divBdr>
    </w:div>
    <w:div w:id="109514595">
      <w:bodyDiv w:val="1"/>
      <w:marLeft w:val="0"/>
      <w:marRight w:val="0"/>
      <w:marTop w:val="0"/>
      <w:marBottom w:val="0"/>
      <w:divBdr>
        <w:top w:val="none" w:sz="0" w:space="0" w:color="auto"/>
        <w:left w:val="none" w:sz="0" w:space="0" w:color="auto"/>
        <w:bottom w:val="none" w:sz="0" w:space="0" w:color="auto"/>
        <w:right w:val="none" w:sz="0" w:space="0" w:color="auto"/>
      </w:divBdr>
    </w:div>
    <w:div w:id="113790492">
      <w:bodyDiv w:val="1"/>
      <w:marLeft w:val="0"/>
      <w:marRight w:val="0"/>
      <w:marTop w:val="0"/>
      <w:marBottom w:val="0"/>
      <w:divBdr>
        <w:top w:val="none" w:sz="0" w:space="0" w:color="auto"/>
        <w:left w:val="none" w:sz="0" w:space="0" w:color="auto"/>
        <w:bottom w:val="none" w:sz="0" w:space="0" w:color="auto"/>
        <w:right w:val="none" w:sz="0" w:space="0" w:color="auto"/>
      </w:divBdr>
    </w:div>
    <w:div w:id="113909082">
      <w:bodyDiv w:val="1"/>
      <w:marLeft w:val="0"/>
      <w:marRight w:val="0"/>
      <w:marTop w:val="0"/>
      <w:marBottom w:val="0"/>
      <w:divBdr>
        <w:top w:val="none" w:sz="0" w:space="0" w:color="auto"/>
        <w:left w:val="none" w:sz="0" w:space="0" w:color="auto"/>
        <w:bottom w:val="none" w:sz="0" w:space="0" w:color="auto"/>
        <w:right w:val="none" w:sz="0" w:space="0" w:color="auto"/>
      </w:divBdr>
    </w:div>
    <w:div w:id="127281319">
      <w:bodyDiv w:val="1"/>
      <w:marLeft w:val="0"/>
      <w:marRight w:val="0"/>
      <w:marTop w:val="0"/>
      <w:marBottom w:val="0"/>
      <w:divBdr>
        <w:top w:val="none" w:sz="0" w:space="0" w:color="auto"/>
        <w:left w:val="none" w:sz="0" w:space="0" w:color="auto"/>
        <w:bottom w:val="none" w:sz="0" w:space="0" w:color="auto"/>
        <w:right w:val="none" w:sz="0" w:space="0" w:color="auto"/>
      </w:divBdr>
    </w:div>
    <w:div w:id="128716765">
      <w:bodyDiv w:val="1"/>
      <w:marLeft w:val="0"/>
      <w:marRight w:val="0"/>
      <w:marTop w:val="0"/>
      <w:marBottom w:val="0"/>
      <w:divBdr>
        <w:top w:val="none" w:sz="0" w:space="0" w:color="auto"/>
        <w:left w:val="none" w:sz="0" w:space="0" w:color="auto"/>
        <w:bottom w:val="none" w:sz="0" w:space="0" w:color="auto"/>
        <w:right w:val="none" w:sz="0" w:space="0" w:color="auto"/>
      </w:divBdr>
    </w:div>
    <w:div w:id="130759089">
      <w:bodyDiv w:val="1"/>
      <w:marLeft w:val="0"/>
      <w:marRight w:val="0"/>
      <w:marTop w:val="0"/>
      <w:marBottom w:val="0"/>
      <w:divBdr>
        <w:top w:val="none" w:sz="0" w:space="0" w:color="auto"/>
        <w:left w:val="none" w:sz="0" w:space="0" w:color="auto"/>
        <w:bottom w:val="none" w:sz="0" w:space="0" w:color="auto"/>
        <w:right w:val="none" w:sz="0" w:space="0" w:color="auto"/>
      </w:divBdr>
    </w:div>
    <w:div w:id="153684373">
      <w:bodyDiv w:val="1"/>
      <w:marLeft w:val="0"/>
      <w:marRight w:val="0"/>
      <w:marTop w:val="0"/>
      <w:marBottom w:val="0"/>
      <w:divBdr>
        <w:top w:val="none" w:sz="0" w:space="0" w:color="auto"/>
        <w:left w:val="none" w:sz="0" w:space="0" w:color="auto"/>
        <w:bottom w:val="none" w:sz="0" w:space="0" w:color="auto"/>
        <w:right w:val="none" w:sz="0" w:space="0" w:color="auto"/>
      </w:divBdr>
    </w:div>
    <w:div w:id="175971066">
      <w:bodyDiv w:val="1"/>
      <w:marLeft w:val="0"/>
      <w:marRight w:val="0"/>
      <w:marTop w:val="0"/>
      <w:marBottom w:val="0"/>
      <w:divBdr>
        <w:top w:val="none" w:sz="0" w:space="0" w:color="auto"/>
        <w:left w:val="none" w:sz="0" w:space="0" w:color="auto"/>
        <w:bottom w:val="none" w:sz="0" w:space="0" w:color="auto"/>
        <w:right w:val="none" w:sz="0" w:space="0" w:color="auto"/>
      </w:divBdr>
    </w:div>
    <w:div w:id="194735889">
      <w:bodyDiv w:val="1"/>
      <w:marLeft w:val="0"/>
      <w:marRight w:val="0"/>
      <w:marTop w:val="0"/>
      <w:marBottom w:val="0"/>
      <w:divBdr>
        <w:top w:val="none" w:sz="0" w:space="0" w:color="auto"/>
        <w:left w:val="none" w:sz="0" w:space="0" w:color="auto"/>
        <w:bottom w:val="none" w:sz="0" w:space="0" w:color="auto"/>
        <w:right w:val="none" w:sz="0" w:space="0" w:color="auto"/>
      </w:divBdr>
    </w:div>
    <w:div w:id="202520564">
      <w:bodyDiv w:val="1"/>
      <w:marLeft w:val="0"/>
      <w:marRight w:val="0"/>
      <w:marTop w:val="0"/>
      <w:marBottom w:val="0"/>
      <w:divBdr>
        <w:top w:val="none" w:sz="0" w:space="0" w:color="auto"/>
        <w:left w:val="none" w:sz="0" w:space="0" w:color="auto"/>
        <w:bottom w:val="none" w:sz="0" w:space="0" w:color="auto"/>
        <w:right w:val="none" w:sz="0" w:space="0" w:color="auto"/>
      </w:divBdr>
    </w:div>
    <w:div w:id="205216812">
      <w:bodyDiv w:val="1"/>
      <w:marLeft w:val="0"/>
      <w:marRight w:val="0"/>
      <w:marTop w:val="0"/>
      <w:marBottom w:val="0"/>
      <w:divBdr>
        <w:top w:val="none" w:sz="0" w:space="0" w:color="auto"/>
        <w:left w:val="none" w:sz="0" w:space="0" w:color="auto"/>
        <w:bottom w:val="none" w:sz="0" w:space="0" w:color="auto"/>
        <w:right w:val="none" w:sz="0" w:space="0" w:color="auto"/>
      </w:divBdr>
    </w:div>
    <w:div w:id="208688002">
      <w:bodyDiv w:val="1"/>
      <w:marLeft w:val="0"/>
      <w:marRight w:val="0"/>
      <w:marTop w:val="0"/>
      <w:marBottom w:val="0"/>
      <w:divBdr>
        <w:top w:val="none" w:sz="0" w:space="0" w:color="auto"/>
        <w:left w:val="none" w:sz="0" w:space="0" w:color="auto"/>
        <w:bottom w:val="none" w:sz="0" w:space="0" w:color="auto"/>
        <w:right w:val="none" w:sz="0" w:space="0" w:color="auto"/>
      </w:divBdr>
    </w:div>
    <w:div w:id="221209620">
      <w:bodyDiv w:val="1"/>
      <w:marLeft w:val="0"/>
      <w:marRight w:val="0"/>
      <w:marTop w:val="0"/>
      <w:marBottom w:val="0"/>
      <w:divBdr>
        <w:top w:val="none" w:sz="0" w:space="0" w:color="auto"/>
        <w:left w:val="none" w:sz="0" w:space="0" w:color="auto"/>
        <w:bottom w:val="none" w:sz="0" w:space="0" w:color="auto"/>
        <w:right w:val="none" w:sz="0" w:space="0" w:color="auto"/>
      </w:divBdr>
    </w:div>
    <w:div w:id="227151620">
      <w:bodyDiv w:val="1"/>
      <w:marLeft w:val="0"/>
      <w:marRight w:val="0"/>
      <w:marTop w:val="0"/>
      <w:marBottom w:val="0"/>
      <w:divBdr>
        <w:top w:val="none" w:sz="0" w:space="0" w:color="auto"/>
        <w:left w:val="none" w:sz="0" w:space="0" w:color="auto"/>
        <w:bottom w:val="none" w:sz="0" w:space="0" w:color="auto"/>
        <w:right w:val="none" w:sz="0" w:space="0" w:color="auto"/>
      </w:divBdr>
    </w:div>
    <w:div w:id="252519678">
      <w:bodyDiv w:val="1"/>
      <w:marLeft w:val="0"/>
      <w:marRight w:val="0"/>
      <w:marTop w:val="0"/>
      <w:marBottom w:val="0"/>
      <w:divBdr>
        <w:top w:val="none" w:sz="0" w:space="0" w:color="auto"/>
        <w:left w:val="none" w:sz="0" w:space="0" w:color="auto"/>
        <w:bottom w:val="none" w:sz="0" w:space="0" w:color="auto"/>
        <w:right w:val="none" w:sz="0" w:space="0" w:color="auto"/>
      </w:divBdr>
    </w:div>
    <w:div w:id="262079100">
      <w:bodyDiv w:val="1"/>
      <w:marLeft w:val="0"/>
      <w:marRight w:val="0"/>
      <w:marTop w:val="0"/>
      <w:marBottom w:val="0"/>
      <w:divBdr>
        <w:top w:val="none" w:sz="0" w:space="0" w:color="auto"/>
        <w:left w:val="none" w:sz="0" w:space="0" w:color="auto"/>
        <w:bottom w:val="none" w:sz="0" w:space="0" w:color="auto"/>
        <w:right w:val="none" w:sz="0" w:space="0" w:color="auto"/>
      </w:divBdr>
    </w:div>
    <w:div w:id="278342234">
      <w:bodyDiv w:val="1"/>
      <w:marLeft w:val="0"/>
      <w:marRight w:val="0"/>
      <w:marTop w:val="0"/>
      <w:marBottom w:val="0"/>
      <w:divBdr>
        <w:top w:val="none" w:sz="0" w:space="0" w:color="auto"/>
        <w:left w:val="none" w:sz="0" w:space="0" w:color="auto"/>
        <w:bottom w:val="none" w:sz="0" w:space="0" w:color="auto"/>
        <w:right w:val="none" w:sz="0" w:space="0" w:color="auto"/>
      </w:divBdr>
    </w:div>
    <w:div w:id="299506873">
      <w:bodyDiv w:val="1"/>
      <w:marLeft w:val="0"/>
      <w:marRight w:val="0"/>
      <w:marTop w:val="0"/>
      <w:marBottom w:val="0"/>
      <w:divBdr>
        <w:top w:val="none" w:sz="0" w:space="0" w:color="auto"/>
        <w:left w:val="none" w:sz="0" w:space="0" w:color="auto"/>
        <w:bottom w:val="none" w:sz="0" w:space="0" w:color="auto"/>
        <w:right w:val="none" w:sz="0" w:space="0" w:color="auto"/>
      </w:divBdr>
    </w:div>
    <w:div w:id="300888485">
      <w:bodyDiv w:val="1"/>
      <w:marLeft w:val="0"/>
      <w:marRight w:val="0"/>
      <w:marTop w:val="0"/>
      <w:marBottom w:val="0"/>
      <w:divBdr>
        <w:top w:val="none" w:sz="0" w:space="0" w:color="auto"/>
        <w:left w:val="none" w:sz="0" w:space="0" w:color="auto"/>
        <w:bottom w:val="none" w:sz="0" w:space="0" w:color="auto"/>
        <w:right w:val="none" w:sz="0" w:space="0" w:color="auto"/>
      </w:divBdr>
    </w:div>
    <w:div w:id="310134845">
      <w:bodyDiv w:val="1"/>
      <w:marLeft w:val="0"/>
      <w:marRight w:val="0"/>
      <w:marTop w:val="0"/>
      <w:marBottom w:val="0"/>
      <w:divBdr>
        <w:top w:val="none" w:sz="0" w:space="0" w:color="auto"/>
        <w:left w:val="none" w:sz="0" w:space="0" w:color="auto"/>
        <w:bottom w:val="none" w:sz="0" w:space="0" w:color="auto"/>
        <w:right w:val="none" w:sz="0" w:space="0" w:color="auto"/>
      </w:divBdr>
    </w:div>
    <w:div w:id="314144330">
      <w:bodyDiv w:val="1"/>
      <w:marLeft w:val="0"/>
      <w:marRight w:val="0"/>
      <w:marTop w:val="0"/>
      <w:marBottom w:val="0"/>
      <w:divBdr>
        <w:top w:val="none" w:sz="0" w:space="0" w:color="auto"/>
        <w:left w:val="none" w:sz="0" w:space="0" w:color="auto"/>
        <w:bottom w:val="none" w:sz="0" w:space="0" w:color="auto"/>
        <w:right w:val="none" w:sz="0" w:space="0" w:color="auto"/>
      </w:divBdr>
    </w:div>
    <w:div w:id="319701834">
      <w:marLeft w:val="0"/>
      <w:marRight w:val="0"/>
      <w:marTop w:val="0"/>
      <w:marBottom w:val="0"/>
      <w:divBdr>
        <w:top w:val="none" w:sz="0" w:space="0" w:color="auto"/>
        <w:left w:val="none" w:sz="0" w:space="0" w:color="auto"/>
        <w:bottom w:val="none" w:sz="0" w:space="0" w:color="auto"/>
        <w:right w:val="none" w:sz="0" w:space="0" w:color="auto"/>
      </w:divBdr>
    </w:div>
    <w:div w:id="320088538">
      <w:bodyDiv w:val="1"/>
      <w:marLeft w:val="0"/>
      <w:marRight w:val="0"/>
      <w:marTop w:val="0"/>
      <w:marBottom w:val="0"/>
      <w:divBdr>
        <w:top w:val="none" w:sz="0" w:space="0" w:color="auto"/>
        <w:left w:val="none" w:sz="0" w:space="0" w:color="auto"/>
        <w:bottom w:val="none" w:sz="0" w:space="0" w:color="auto"/>
        <w:right w:val="none" w:sz="0" w:space="0" w:color="auto"/>
      </w:divBdr>
    </w:div>
    <w:div w:id="326442180">
      <w:bodyDiv w:val="1"/>
      <w:marLeft w:val="0"/>
      <w:marRight w:val="0"/>
      <w:marTop w:val="0"/>
      <w:marBottom w:val="0"/>
      <w:divBdr>
        <w:top w:val="none" w:sz="0" w:space="0" w:color="auto"/>
        <w:left w:val="none" w:sz="0" w:space="0" w:color="auto"/>
        <w:bottom w:val="none" w:sz="0" w:space="0" w:color="auto"/>
        <w:right w:val="none" w:sz="0" w:space="0" w:color="auto"/>
      </w:divBdr>
    </w:div>
    <w:div w:id="337927174">
      <w:bodyDiv w:val="1"/>
      <w:marLeft w:val="0"/>
      <w:marRight w:val="0"/>
      <w:marTop w:val="0"/>
      <w:marBottom w:val="0"/>
      <w:divBdr>
        <w:top w:val="none" w:sz="0" w:space="0" w:color="auto"/>
        <w:left w:val="none" w:sz="0" w:space="0" w:color="auto"/>
        <w:bottom w:val="none" w:sz="0" w:space="0" w:color="auto"/>
        <w:right w:val="none" w:sz="0" w:space="0" w:color="auto"/>
      </w:divBdr>
    </w:div>
    <w:div w:id="346323603">
      <w:bodyDiv w:val="1"/>
      <w:marLeft w:val="0"/>
      <w:marRight w:val="0"/>
      <w:marTop w:val="0"/>
      <w:marBottom w:val="0"/>
      <w:divBdr>
        <w:top w:val="none" w:sz="0" w:space="0" w:color="auto"/>
        <w:left w:val="none" w:sz="0" w:space="0" w:color="auto"/>
        <w:bottom w:val="none" w:sz="0" w:space="0" w:color="auto"/>
        <w:right w:val="none" w:sz="0" w:space="0" w:color="auto"/>
      </w:divBdr>
    </w:div>
    <w:div w:id="349375902">
      <w:bodyDiv w:val="1"/>
      <w:marLeft w:val="0"/>
      <w:marRight w:val="0"/>
      <w:marTop w:val="0"/>
      <w:marBottom w:val="0"/>
      <w:divBdr>
        <w:top w:val="none" w:sz="0" w:space="0" w:color="auto"/>
        <w:left w:val="none" w:sz="0" w:space="0" w:color="auto"/>
        <w:bottom w:val="none" w:sz="0" w:space="0" w:color="auto"/>
        <w:right w:val="none" w:sz="0" w:space="0" w:color="auto"/>
      </w:divBdr>
    </w:div>
    <w:div w:id="351150037">
      <w:bodyDiv w:val="1"/>
      <w:marLeft w:val="0"/>
      <w:marRight w:val="0"/>
      <w:marTop w:val="0"/>
      <w:marBottom w:val="0"/>
      <w:divBdr>
        <w:top w:val="none" w:sz="0" w:space="0" w:color="auto"/>
        <w:left w:val="none" w:sz="0" w:space="0" w:color="auto"/>
        <w:bottom w:val="none" w:sz="0" w:space="0" w:color="auto"/>
        <w:right w:val="none" w:sz="0" w:space="0" w:color="auto"/>
      </w:divBdr>
    </w:div>
    <w:div w:id="352730054">
      <w:bodyDiv w:val="1"/>
      <w:marLeft w:val="0"/>
      <w:marRight w:val="0"/>
      <w:marTop w:val="0"/>
      <w:marBottom w:val="0"/>
      <w:divBdr>
        <w:top w:val="none" w:sz="0" w:space="0" w:color="auto"/>
        <w:left w:val="none" w:sz="0" w:space="0" w:color="auto"/>
        <w:bottom w:val="none" w:sz="0" w:space="0" w:color="auto"/>
        <w:right w:val="none" w:sz="0" w:space="0" w:color="auto"/>
      </w:divBdr>
    </w:div>
    <w:div w:id="361169172">
      <w:bodyDiv w:val="1"/>
      <w:marLeft w:val="0"/>
      <w:marRight w:val="0"/>
      <w:marTop w:val="0"/>
      <w:marBottom w:val="0"/>
      <w:divBdr>
        <w:top w:val="none" w:sz="0" w:space="0" w:color="auto"/>
        <w:left w:val="none" w:sz="0" w:space="0" w:color="auto"/>
        <w:bottom w:val="none" w:sz="0" w:space="0" w:color="auto"/>
        <w:right w:val="none" w:sz="0" w:space="0" w:color="auto"/>
      </w:divBdr>
    </w:div>
    <w:div w:id="374358451">
      <w:bodyDiv w:val="1"/>
      <w:marLeft w:val="0"/>
      <w:marRight w:val="0"/>
      <w:marTop w:val="0"/>
      <w:marBottom w:val="0"/>
      <w:divBdr>
        <w:top w:val="none" w:sz="0" w:space="0" w:color="auto"/>
        <w:left w:val="none" w:sz="0" w:space="0" w:color="auto"/>
        <w:bottom w:val="none" w:sz="0" w:space="0" w:color="auto"/>
        <w:right w:val="none" w:sz="0" w:space="0" w:color="auto"/>
      </w:divBdr>
    </w:div>
    <w:div w:id="374546093">
      <w:bodyDiv w:val="1"/>
      <w:marLeft w:val="0"/>
      <w:marRight w:val="0"/>
      <w:marTop w:val="0"/>
      <w:marBottom w:val="0"/>
      <w:divBdr>
        <w:top w:val="none" w:sz="0" w:space="0" w:color="auto"/>
        <w:left w:val="none" w:sz="0" w:space="0" w:color="auto"/>
        <w:bottom w:val="none" w:sz="0" w:space="0" w:color="auto"/>
        <w:right w:val="none" w:sz="0" w:space="0" w:color="auto"/>
      </w:divBdr>
    </w:div>
    <w:div w:id="390075666">
      <w:bodyDiv w:val="1"/>
      <w:marLeft w:val="0"/>
      <w:marRight w:val="0"/>
      <w:marTop w:val="0"/>
      <w:marBottom w:val="0"/>
      <w:divBdr>
        <w:top w:val="none" w:sz="0" w:space="0" w:color="auto"/>
        <w:left w:val="none" w:sz="0" w:space="0" w:color="auto"/>
        <w:bottom w:val="none" w:sz="0" w:space="0" w:color="auto"/>
        <w:right w:val="none" w:sz="0" w:space="0" w:color="auto"/>
      </w:divBdr>
    </w:div>
    <w:div w:id="391851264">
      <w:marLeft w:val="0"/>
      <w:marRight w:val="0"/>
      <w:marTop w:val="0"/>
      <w:marBottom w:val="0"/>
      <w:divBdr>
        <w:top w:val="none" w:sz="0" w:space="0" w:color="auto"/>
        <w:left w:val="none" w:sz="0" w:space="0" w:color="auto"/>
        <w:bottom w:val="none" w:sz="0" w:space="0" w:color="auto"/>
        <w:right w:val="none" w:sz="0" w:space="0" w:color="auto"/>
      </w:divBdr>
    </w:div>
    <w:div w:id="392972510">
      <w:marLeft w:val="0"/>
      <w:marRight w:val="0"/>
      <w:marTop w:val="0"/>
      <w:marBottom w:val="0"/>
      <w:divBdr>
        <w:top w:val="none" w:sz="0" w:space="0" w:color="auto"/>
        <w:left w:val="none" w:sz="0" w:space="0" w:color="auto"/>
        <w:bottom w:val="none" w:sz="0" w:space="0" w:color="auto"/>
        <w:right w:val="none" w:sz="0" w:space="0" w:color="auto"/>
      </w:divBdr>
    </w:div>
    <w:div w:id="408044997">
      <w:bodyDiv w:val="1"/>
      <w:marLeft w:val="0"/>
      <w:marRight w:val="0"/>
      <w:marTop w:val="0"/>
      <w:marBottom w:val="0"/>
      <w:divBdr>
        <w:top w:val="none" w:sz="0" w:space="0" w:color="auto"/>
        <w:left w:val="none" w:sz="0" w:space="0" w:color="auto"/>
        <w:bottom w:val="none" w:sz="0" w:space="0" w:color="auto"/>
        <w:right w:val="none" w:sz="0" w:space="0" w:color="auto"/>
      </w:divBdr>
    </w:div>
    <w:div w:id="408314778">
      <w:bodyDiv w:val="1"/>
      <w:marLeft w:val="0"/>
      <w:marRight w:val="0"/>
      <w:marTop w:val="0"/>
      <w:marBottom w:val="0"/>
      <w:divBdr>
        <w:top w:val="none" w:sz="0" w:space="0" w:color="auto"/>
        <w:left w:val="none" w:sz="0" w:space="0" w:color="auto"/>
        <w:bottom w:val="none" w:sz="0" w:space="0" w:color="auto"/>
        <w:right w:val="none" w:sz="0" w:space="0" w:color="auto"/>
      </w:divBdr>
    </w:div>
    <w:div w:id="425346313">
      <w:bodyDiv w:val="1"/>
      <w:marLeft w:val="0"/>
      <w:marRight w:val="0"/>
      <w:marTop w:val="0"/>
      <w:marBottom w:val="0"/>
      <w:divBdr>
        <w:top w:val="none" w:sz="0" w:space="0" w:color="auto"/>
        <w:left w:val="none" w:sz="0" w:space="0" w:color="auto"/>
        <w:bottom w:val="none" w:sz="0" w:space="0" w:color="auto"/>
        <w:right w:val="none" w:sz="0" w:space="0" w:color="auto"/>
      </w:divBdr>
    </w:div>
    <w:div w:id="434716242">
      <w:bodyDiv w:val="1"/>
      <w:marLeft w:val="0"/>
      <w:marRight w:val="0"/>
      <w:marTop w:val="0"/>
      <w:marBottom w:val="0"/>
      <w:divBdr>
        <w:top w:val="none" w:sz="0" w:space="0" w:color="auto"/>
        <w:left w:val="none" w:sz="0" w:space="0" w:color="auto"/>
        <w:bottom w:val="none" w:sz="0" w:space="0" w:color="auto"/>
        <w:right w:val="none" w:sz="0" w:space="0" w:color="auto"/>
      </w:divBdr>
    </w:div>
    <w:div w:id="438836307">
      <w:bodyDiv w:val="1"/>
      <w:marLeft w:val="0"/>
      <w:marRight w:val="0"/>
      <w:marTop w:val="0"/>
      <w:marBottom w:val="0"/>
      <w:divBdr>
        <w:top w:val="none" w:sz="0" w:space="0" w:color="auto"/>
        <w:left w:val="none" w:sz="0" w:space="0" w:color="auto"/>
        <w:bottom w:val="none" w:sz="0" w:space="0" w:color="auto"/>
        <w:right w:val="none" w:sz="0" w:space="0" w:color="auto"/>
      </w:divBdr>
    </w:div>
    <w:div w:id="439419807">
      <w:bodyDiv w:val="1"/>
      <w:marLeft w:val="0"/>
      <w:marRight w:val="0"/>
      <w:marTop w:val="0"/>
      <w:marBottom w:val="0"/>
      <w:divBdr>
        <w:top w:val="none" w:sz="0" w:space="0" w:color="auto"/>
        <w:left w:val="none" w:sz="0" w:space="0" w:color="auto"/>
        <w:bottom w:val="none" w:sz="0" w:space="0" w:color="auto"/>
        <w:right w:val="none" w:sz="0" w:space="0" w:color="auto"/>
      </w:divBdr>
    </w:div>
    <w:div w:id="440032262">
      <w:bodyDiv w:val="1"/>
      <w:marLeft w:val="0"/>
      <w:marRight w:val="0"/>
      <w:marTop w:val="0"/>
      <w:marBottom w:val="0"/>
      <w:divBdr>
        <w:top w:val="none" w:sz="0" w:space="0" w:color="auto"/>
        <w:left w:val="none" w:sz="0" w:space="0" w:color="auto"/>
        <w:bottom w:val="none" w:sz="0" w:space="0" w:color="auto"/>
        <w:right w:val="none" w:sz="0" w:space="0" w:color="auto"/>
      </w:divBdr>
    </w:div>
    <w:div w:id="443616401">
      <w:marLeft w:val="0"/>
      <w:marRight w:val="0"/>
      <w:marTop w:val="0"/>
      <w:marBottom w:val="0"/>
      <w:divBdr>
        <w:top w:val="none" w:sz="0" w:space="0" w:color="auto"/>
        <w:left w:val="none" w:sz="0" w:space="0" w:color="auto"/>
        <w:bottom w:val="none" w:sz="0" w:space="0" w:color="auto"/>
        <w:right w:val="none" w:sz="0" w:space="0" w:color="auto"/>
      </w:divBdr>
    </w:div>
    <w:div w:id="446896785">
      <w:bodyDiv w:val="1"/>
      <w:marLeft w:val="0"/>
      <w:marRight w:val="0"/>
      <w:marTop w:val="0"/>
      <w:marBottom w:val="0"/>
      <w:divBdr>
        <w:top w:val="none" w:sz="0" w:space="0" w:color="auto"/>
        <w:left w:val="none" w:sz="0" w:space="0" w:color="auto"/>
        <w:bottom w:val="none" w:sz="0" w:space="0" w:color="auto"/>
        <w:right w:val="none" w:sz="0" w:space="0" w:color="auto"/>
      </w:divBdr>
    </w:div>
    <w:div w:id="449859572">
      <w:bodyDiv w:val="1"/>
      <w:marLeft w:val="0"/>
      <w:marRight w:val="0"/>
      <w:marTop w:val="0"/>
      <w:marBottom w:val="0"/>
      <w:divBdr>
        <w:top w:val="none" w:sz="0" w:space="0" w:color="auto"/>
        <w:left w:val="none" w:sz="0" w:space="0" w:color="auto"/>
        <w:bottom w:val="none" w:sz="0" w:space="0" w:color="auto"/>
        <w:right w:val="none" w:sz="0" w:space="0" w:color="auto"/>
      </w:divBdr>
      <w:divsChild>
        <w:div w:id="794639518">
          <w:marLeft w:val="0"/>
          <w:marRight w:val="0"/>
          <w:marTop w:val="0"/>
          <w:marBottom w:val="0"/>
          <w:divBdr>
            <w:top w:val="none" w:sz="0" w:space="0" w:color="auto"/>
            <w:left w:val="none" w:sz="0" w:space="0" w:color="auto"/>
            <w:bottom w:val="none" w:sz="0" w:space="0" w:color="auto"/>
            <w:right w:val="none" w:sz="0" w:space="0" w:color="auto"/>
          </w:divBdr>
          <w:divsChild>
            <w:div w:id="478767992">
              <w:marLeft w:val="0"/>
              <w:marRight w:val="0"/>
              <w:marTop w:val="0"/>
              <w:marBottom w:val="0"/>
              <w:divBdr>
                <w:top w:val="none" w:sz="0" w:space="0" w:color="auto"/>
                <w:left w:val="none" w:sz="0" w:space="0" w:color="auto"/>
                <w:bottom w:val="none" w:sz="0" w:space="0" w:color="auto"/>
                <w:right w:val="none" w:sz="0" w:space="0" w:color="auto"/>
              </w:divBdr>
            </w:div>
            <w:div w:id="772938004">
              <w:marLeft w:val="0"/>
              <w:marRight w:val="0"/>
              <w:marTop w:val="0"/>
              <w:marBottom w:val="0"/>
              <w:divBdr>
                <w:top w:val="none" w:sz="0" w:space="0" w:color="auto"/>
                <w:left w:val="none" w:sz="0" w:space="0" w:color="auto"/>
                <w:bottom w:val="none" w:sz="0" w:space="0" w:color="auto"/>
                <w:right w:val="none" w:sz="0" w:space="0" w:color="auto"/>
              </w:divBdr>
            </w:div>
            <w:div w:id="78762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48144">
      <w:marLeft w:val="0"/>
      <w:marRight w:val="0"/>
      <w:marTop w:val="0"/>
      <w:marBottom w:val="0"/>
      <w:divBdr>
        <w:top w:val="none" w:sz="0" w:space="0" w:color="auto"/>
        <w:left w:val="none" w:sz="0" w:space="0" w:color="auto"/>
        <w:bottom w:val="none" w:sz="0" w:space="0" w:color="auto"/>
        <w:right w:val="none" w:sz="0" w:space="0" w:color="auto"/>
      </w:divBdr>
    </w:div>
    <w:div w:id="472598360">
      <w:bodyDiv w:val="1"/>
      <w:marLeft w:val="0"/>
      <w:marRight w:val="0"/>
      <w:marTop w:val="0"/>
      <w:marBottom w:val="0"/>
      <w:divBdr>
        <w:top w:val="none" w:sz="0" w:space="0" w:color="auto"/>
        <w:left w:val="none" w:sz="0" w:space="0" w:color="auto"/>
        <w:bottom w:val="none" w:sz="0" w:space="0" w:color="auto"/>
        <w:right w:val="none" w:sz="0" w:space="0" w:color="auto"/>
      </w:divBdr>
    </w:div>
    <w:div w:id="478109652">
      <w:bodyDiv w:val="1"/>
      <w:marLeft w:val="0"/>
      <w:marRight w:val="0"/>
      <w:marTop w:val="0"/>
      <w:marBottom w:val="0"/>
      <w:divBdr>
        <w:top w:val="none" w:sz="0" w:space="0" w:color="auto"/>
        <w:left w:val="none" w:sz="0" w:space="0" w:color="auto"/>
        <w:bottom w:val="none" w:sz="0" w:space="0" w:color="auto"/>
        <w:right w:val="none" w:sz="0" w:space="0" w:color="auto"/>
      </w:divBdr>
    </w:div>
    <w:div w:id="481316276">
      <w:bodyDiv w:val="1"/>
      <w:marLeft w:val="0"/>
      <w:marRight w:val="0"/>
      <w:marTop w:val="0"/>
      <w:marBottom w:val="0"/>
      <w:divBdr>
        <w:top w:val="none" w:sz="0" w:space="0" w:color="auto"/>
        <w:left w:val="none" w:sz="0" w:space="0" w:color="auto"/>
        <w:bottom w:val="none" w:sz="0" w:space="0" w:color="auto"/>
        <w:right w:val="none" w:sz="0" w:space="0" w:color="auto"/>
      </w:divBdr>
    </w:div>
    <w:div w:id="483739160">
      <w:bodyDiv w:val="1"/>
      <w:marLeft w:val="0"/>
      <w:marRight w:val="0"/>
      <w:marTop w:val="0"/>
      <w:marBottom w:val="0"/>
      <w:divBdr>
        <w:top w:val="none" w:sz="0" w:space="0" w:color="auto"/>
        <w:left w:val="none" w:sz="0" w:space="0" w:color="auto"/>
        <w:bottom w:val="none" w:sz="0" w:space="0" w:color="auto"/>
        <w:right w:val="none" w:sz="0" w:space="0" w:color="auto"/>
      </w:divBdr>
    </w:div>
    <w:div w:id="485323186">
      <w:bodyDiv w:val="1"/>
      <w:marLeft w:val="0"/>
      <w:marRight w:val="0"/>
      <w:marTop w:val="0"/>
      <w:marBottom w:val="0"/>
      <w:divBdr>
        <w:top w:val="none" w:sz="0" w:space="0" w:color="auto"/>
        <w:left w:val="none" w:sz="0" w:space="0" w:color="auto"/>
        <w:bottom w:val="none" w:sz="0" w:space="0" w:color="auto"/>
        <w:right w:val="none" w:sz="0" w:space="0" w:color="auto"/>
      </w:divBdr>
    </w:div>
    <w:div w:id="493765599">
      <w:bodyDiv w:val="1"/>
      <w:marLeft w:val="0"/>
      <w:marRight w:val="0"/>
      <w:marTop w:val="0"/>
      <w:marBottom w:val="0"/>
      <w:divBdr>
        <w:top w:val="none" w:sz="0" w:space="0" w:color="auto"/>
        <w:left w:val="none" w:sz="0" w:space="0" w:color="auto"/>
        <w:bottom w:val="none" w:sz="0" w:space="0" w:color="auto"/>
        <w:right w:val="none" w:sz="0" w:space="0" w:color="auto"/>
      </w:divBdr>
    </w:div>
    <w:div w:id="495537235">
      <w:bodyDiv w:val="1"/>
      <w:marLeft w:val="0"/>
      <w:marRight w:val="0"/>
      <w:marTop w:val="0"/>
      <w:marBottom w:val="0"/>
      <w:divBdr>
        <w:top w:val="none" w:sz="0" w:space="0" w:color="auto"/>
        <w:left w:val="none" w:sz="0" w:space="0" w:color="auto"/>
        <w:bottom w:val="none" w:sz="0" w:space="0" w:color="auto"/>
        <w:right w:val="none" w:sz="0" w:space="0" w:color="auto"/>
      </w:divBdr>
    </w:div>
    <w:div w:id="516430113">
      <w:bodyDiv w:val="1"/>
      <w:marLeft w:val="0"/>
      <w:marRight w:val="0"/>
      <w:marTop w:val="0"/>
      <w:marBottom w:val="0"/>
      <w:divBdr>
        <w:top w:val="none" w:sz="0" w:space="0" w:color="auto"/>
        <w:left w:val="none" w:sz="0" w:space="0" w:color="auto"/>
        <w:bottom w:val="none" w:sz="0" w:space="0" w:color="auto"/>
        <w:right w:val="none" w:sz="0" w:space="0" w:color="auto"/>
      </w:divBdr>
    </w:div>
    <w:div w:id="518588929">
      <w:bodyDiv w:val="1"/>
      <w:marLeft w:val="0"/>
      <w:marRight w:val="0"/>
      <w:marTop w:val="0"/>
      <w:marBottom w:val="0"/>
      <w:divBdr>
        <w:top w:val="none" w:sz="0" w:space="0" w:color="auto"/>
        <w:left w:val="none" w:sz="0" w:space="0" w:color="auto"/>
        <w:bottom w:val="none" w:sz="0" w:space="0" w:color="auto"/>
        <w:right w:val="none" w:sz="0" w:space="0" w:color="auto"/>
      </w:divBdr>
    </w:div>
    <w:div w:id="519395309">
      <w:bodyDiv w:val="1"/>
      <w:marLeft w:val="0"/>
      <w:marRight w:val="0"/>
      <w:marTop w:val="0"/>
      <w:marBottom w:val="0"/>
      <w:divBdr>
        <w:top w:val="none" w:sz="0" w:space="0" w:color="auto"/>
        <w:left w:val="none" w:sz="0" w:space="0" w:color="auto"/>
        <w:bottom w:val="none" w:sz="0" w:space="0" w:color="auto"/>
        <w:right w:val="none" w:sz="0" w:space="0" w:color="auto"/>
      </w:divBdr>
    </w:div>
    <w:div w:id="519703622">
      <w:bodyDiv w:val="1"/>
      <w:marLeft w:val="0"/>
      <w:marRight w:val="0"/>
      <w:marTop w:val="0"/>
      <w:marBottom w:val="0"/>
      <w:divBdr>
        <w:top w:val="none" w:sz="0" w:space="0" w:color="auto"/>
        <w:left w:val="none" w:sz="0" w:space="0" w:color="auto"/>
        <w:bottom w:val="none" w:sz="0" w:space="0" w:color="auto"/>
        <w:right w:val="none" w:sz="0" w:space="0" w:color="auto"/>
      </w:divBdr>
    </w:div>
    <w:div w:id="541328738">
      <w:bodyDiv w:val="1"/>
      <w:marLeft w:val="0"/>
      <w:marRight w:val="0"/>
      <w:marTop w:val="0"/>
      <w:marBottom w:val="0"/>
      <w:divBdr>
        <w:top w:val="none" w:sz="0" w:space="0" w:color="auto"/>
        <w:left w:val="none" w:sz="0" w:space="0" w:color="auto"/>
        <w:bottom w:val="none" w:sz="0" w:space="0" w:color="auto"/>
        <w:right w:val="none" w:sz="0" w:space="0" w:color="auto"/>
      </w:divBdr>
    </w:div>
    <w:div w:id="542056574">
      <w:bodyDiv w:val="1"/>
      <w:marLeft w:val="0"/>
      <w:marRight w:val="0"/>
      <w:marTop w:val="0"/>
      <w:marBottom w:val="0"/>
      <w:divBdr>
        <w:top w:val="none" w:sz="0" w:space="0" w:color="auto"/>
        <w:left w:val="none" w:sz="0" w:space="0" w:color="auto"/>
        <w:bottom w:val="none" w:sz="0" w:space="0" w:color="auto"/>
        <w:right w:val="none" w:sz="0" w:space="0" w:color="auto"/>
      </w:divBdr>
    </w:div>
    <w:div w:id="571432882">
      <w:bodyDiv w:val="1"/>
      <w:marLeft w:val="0"/>
      <w:marRight w:val="0"/>
      <w:marTop w:val="0"/>
      <w:marBottom w:val="0"/>
      <w:divBdr>
        <w:top w:val="none" w:sz="0" w:space="0" w:color="auto"/>
        <w:left w:val="none" w:sz="0" w:space="0" w:color="auto"/>
        <w:bottom w:val="none" w:sz="0" w:space="0" w:color="auto"/>
        <w:right w:val="none" w:sz="0" w:space="0" w:color="auto"/>
      </w:divBdr>
    </w:div>
    <w:div w:id="573513568">
      <w:marLeft w:val="0"/>
      <w:marRight w:val="0"/>
      <w:marTop w:val="0"/>
      <w:marBottom w:val="0"/>
      <w:divBdr>
        <w:top w:val="none" w:sz="0" w:space="0" w:color="auto"/>
        <w:left w:val="none" w:sz="0" w:space="0" w:color="auto"/>
        <w:bottom w:val="none" w:sz="0" w:space="0" w:color="auto"/>
        <w:right w:val="none" w:sz="0" w:space="0" w:color="auto"/>
      </w:divBdr>
    </w:div>
    <w:div w:id="583491342">
      <w:bodyDiv w:val="1"/>
      <w:marLeft w:val="0"/>
      <w:marRight w:val="0"/>
      <w:marTop w:val="0"/>
      <w:marBottom w:val="0"/>
      <w:divBdr>
        <w:top w:val="none" w:sz="0" w:space="0" w:color="auto"/>
        <w:left w:val="none" w:sz="0" w:space="0" w:color="auto"/>
        <w:bottom w:val="none" w:sz="0" w:space="0" w:color="auto"/>
        <w:right w:val="none" w:sz="0" w:space="0" w:color="auto"/>
      </w:divBdr>
    </w:div>
    <w:div w:id="588082713">
      <w:bodyDiv w:val="1"/>
      <w:marLeft w:val="0"/>
      <w:marRight w:val="0"/>
      <w:marTop w:val="0"/>
      <w:marBottom w:val="0"/>
      <w:divBdr>
        <w:top w:val="none" w:sz="0" w:space="0" w:color="auto"/>
        <w:left w:val="none" w:sz="0" w:space="0" w:color="auto"/>
        <w:bottom w:val="none" w:sz="0" w:space="0" w:color="auto"/>
        <w:right w:val="none" w:sz="0" w:space="0" w:color="auto"/>
      </w:divBdr>
    </w:div>
    <w:div w:id="589893798">
      <w:bodyDiv w:val="1"/>
      <w:marLeft w:val="0"/>
      <w:marRight w:val="0"/>
      <w:marTop w:val="0"/>
      <w:marBottom w:val="0"/>
      <w:divBdr>
        <w:top w:val="none" w:sz="0" w:space="0" w:color="auto"/>
        <w:left w:val="none" w:sz="0" w:space="0" w:color="auto"/>
        <w:bottom w:val="none" w:sz="0" w:space="0" w:color="auto"/>
        <w:right w:val="none" w:sz="0" w:space="0" w:color="auto"/>
      </w:divBdr>
    </w:div>
    <w:div w:id="599485757">
      <w:bodyDiv w:val="1"/>
      <w:marLeft w:val="0"/>
      <w:marRight w:val="0"/>
      <w:marTop w:val="0"/>
      <w:marBottom w:val="0"/>
      <w:divBdr>
        <w:top w:val="none" w:sz="0" w:space="0" w:color="auto"/>
        <w:left w:val="none" w:sz="0" w:space="0" w:color="auto"/>
        <w:bottom w:val="none" w:sz="0" w:space="0" w:color="auto"/>
        <w:right w:val="none" w:sz="0" w:space="0" w:color="auto"/>
      </w:divBdr>
    </w:div>
    <w:div w:id="601492754">
      <w:bodyDiv w:val="1"/>
      <w:marLeft w:val="0"/>
      <w:marRight w:val="0"/>
      <w:marTop w:val="0"/>
      <w:marBottom w:val="0"/>
      <w:divBdr>
        <w:top w:val="none" w:sz="0" w:space="0" w:color="auto"/>
        <w:left w:val="none" w:sz="0" w:space="0" w:color="auto"/>
        <w:bottom w:val="none" w:sz="0" w:space="0" w:color="auto"/>
        <w:right w:val="none" w:sz="0" w:space="0" w:color="auto"/>
      </w:divBdr>
    </w:div>
    <w:div w:id="613710910">
      <w:bodyDiv w:val="1"/>
      <w:marLeft w:val="0"/>
      <w:marRight w:val="0"/>
      <w:marTop w:val="0"/>
      <w:marBottom w:val="0"/>
      <w:divBdr>
        <w:top w:val="none" w:sz="0" w:space="0" w:color="auto"/>
        <w:left w:val="none" w:sz="0" w:space="0" w:color="auto"/>
        <w:bottom w:val="none" w:sz="0" w:space="0" w:color="auto"/>
        <w:right w:val="none" w:sz="0" w:space="0" w:color="auto"/>
      </w:divBdr>
    </w:div>
    <w:div w:id="617487736">
      <w:bodyDiv w:val="1"/>
      <w:marLeft w:val="0"/>
      <w:marRight w:val="0"/>
      <w:marTop w:val="0"/>
      <w:marBottom w:val="0"/>
      <w:divBdr>
        <w:top w:val="none" w:sz="0" w:space="0" w:color="auto"/>
        <w:left w:val="none" w:sz="0" w:space="0" w:color="auto"/>
        <w:bottom w:val="none" w:sz="0" w:space="0" w:color="auto"/>
        <w:right w:val="none" w:sz="0" w:space="0" w:color="auto"/>
      </w:divBdr>
    </w:div>
    <w:div w:id="618757384">
      <w:bodyDiv w:val="1"/>
      <w:marLeft w:val="0"/>
      <w:marRight w:val="0"/>
      <w:marTop w:val="0"/>
      <w:marBottom w:val="0"/>
      <w:divBdr>
        <w:top w:val="none" w:sz="0" w:space="0" w:color="auto"/>
        <w:left w:val="none" w:sz="0" w:space="0" w:color="auto"/>
        <w:bottom w:val="none" w:sz="0" w:space="0" w:color="auto"/>
        <w:right w:val="none" w:sz="0" w:space="0" w:color="auto"/>
      </w:divBdr>
    </w:div>
    <w:div w:id="648562028">
      <w:bodyDiv w:val="1"/>
      <w:marLeft w:val="0"/>
      <w:marRight w:val="0"/>
      <w:marTop w:val="0"/>
      <w:marBottom w:val="0"/>
      <w:divBdr>
        <w:top w:val="none" w:sz="0" w:space="0" w:color="auto"/>
        <w:left w:val="none" w:sz="0" w:space="0" w:color="auto"/>
        <w:bottom w:val="none" w:sz="0" w:space="0" w:color="auto"/>
        <w:right w:val="none" w:sz="0" w:space="0" w:color="auto"/>
      </w:divBdr>
    </w:div>
    <w:div w:id="659579530">
      <w:marLeft w:val="0"/>
      <w:marRight w:val="0"/>
      <w:marTop w:val="0"/>
      <w:marBottom w:val="0"/>
      <w:divBdr>
        <w:top w:val="none" w:sz="0" w:space="0" w:color="auto"/>
        <w:left w:val="none" w:sz="0" w:space="0" w:color="auto"/>
        <w:bottom w:val="none" w:sz="0" w:space="0" w:color="auto"/>
        <w:right w:val="none" w:sz="0" w:space="0" w:color="auto"/>
      </w:divBdr>
    </w:div>
    <w:div w:id="662926734">
      <w:bodyDiv w:val="1"/>
      <w:marLeft w:val="0"/>
      <w:marRight w:val="0"/>
      <w:marTop w:val="0"/>
      <w:marBottom w:val="0"/>
      <w:divBdr>
        <w:top w:val="none" w:sz="0" w:space="0" w:color="auto"/>
        <w:left w:val="none" w:sz="0" w:space="0" w:color="auto"/>
        <w:bottom w:val="none" w:sz="0" w:space="0" w:color="auto"/>
        <w:right w:val="none" w:sz="0" w:space="0" w:color="auto"/>
      </w:divBdr>
    </w:div>
    <w:div w:id="672875998">
      <w:bodyDiv w:val="1"/>
      <w:marLeft w:val="0"/>
      <w:marRight w:val="0"/>
      <w:marTop w:val="0"/>
      <w:marBottom w:val="0"/>
      <w:divBdr>
        <w:top w:val="none" w:sz="0" w:space="0" w:color="auto"/>
        <w:left w:val="none" w:sz="0" w:space="0" w:color="auto"/>
        <w:bottom w:val="none" w:sz="0" w:space="0" w:color="auto"/>
        <w:right w:val="none" w:sz="0" w:space="0" w:color="auto"/>
      </w:divBdr>
    </w:div>
    <w:div w:id="673150970">
      <w:bodyDiv w:val="1"/>
      <w:marLeft w:val="0"/>
      <w:marRight w:val="0"/>
      <w:marTop w:val="0"/>
      <w:marBottom w:val="0"/>
      <w:divBdr>
        <w:top w:val="none" w:sz="0" w:space="0" w:color="auto"/>
        <w:left w:val="none" w:sz="0" w:space="0" w:color="auto"/>
        <w:bottom w:val="none" w:sz="0" w:space="0" w:color="auto"/>
        <w:right w:val="none" w:sz="0" w:space="0" w:color="auto"/>
      </w:divBdr>
    </w:div>
    <w:div w:id="691372017">
      <w:bodyDiv w:val="1"/>
      <w:marLeft w:val="0"/>
      <w:marRight w:val="0"/>
      <w:marTop w:val="0"/>
      <w:marBottom w:val="0"/>
      <w:divBdr>
        <w:top w:val="none" w:sz="0" w:space="0" w:color="auto"/>
        <w:left w:val="none" w:sz="0" w:space="0" w:color="auto"/>
        <w:bottom w:val="none" w:sz="0" w:space="0" w:color="auto"/>
        <w:right w:val="none" w:sz="0" w:space="0" w:color="auto"/>
      </w:divBdr>
    </w:div>
    <w:div w:id="699357301">
      <w:bodyDiv w:val="1"/>
      <w:marLeft w:val="0"/>
      <w:marRight w:val="0"/>
      <w:marTop w:val="0"/>
      <w:marBottom w:val="0"/>
      <w:divBdr>
        <w:top w:val="none" w:sz="0" w:space="0" w:color="auto"/>
        <w:left w:val="none" w:sz="0" w:space="0" w:color="auto"/>
        <w:bottom w:val="none" w:sz="0" w:space="0" w:color="auto"/>
        <w:right w:val="none" w:sz="0" w:space="0" w:color="auto"/>
      </w:divBdr>
    </w:div>
    <w:div w:id="713846509">
      <w:bodyDiv w:val="1"/>
      <w:marLeft w:val="0"/>
      <w:marRight w:val="0"/>
      <w:marTop w:val="0"/>
      <w:marBottom w:val="0"/>
      <w:divBdr>
        <w:top w:val="none" w:sz="0" w:space="0" w:color="auto"/>
        <w:left w:val="none" w:sz="0" w:space="0" w:color="auto"/>
        <w:bottom w:val="none" w:sz="0" w:space="0" w:color="auto"/>
        <w:right w:val="none" w:sz="0" w:space="0" w:color="auto"/>
      </w:divBdr>
    </w:div>
    <w:div w:id="720324796">
      <w:bodyDiv w:val="1"/>
      <w:marLeft w:val="0"/>
      <w:marRight w:val="0"/>
      <w:marTop w:val="0"/>
      <w:marBottom w:val="0"/>
      <w:divBdr>
        <w:top w:val="none" w:sz="0" w:space="0" w:color="auto"/>
        <w:left w:val="none" w:sz="0" w:space="0" w:color="auto"/>
        <w:bottom w:val="none" w:sz="0" w:space="0" w:color="auto"/>
        <w:right w:val="none" w:sz="0" w:space="0" w:color="auto"/>
      </w:divBdr>
    </w:div>
    <w:div w:id="720910736">
      <w:bodyDiv w:val="1"/>
      <w:marLeft w:val="0"/>
      <w:marRight w:val="0"/>
      <w:marTop w:val="0"/>
      <w:marBottom w:val="0"/>
      <w:divBdr>
        <w:top w:val="none" w:sz="0" w:space="0" w:color="auto"/>
        <w:left w:val="none" w:sz="0" w:space="0" w:color="auto"/>
        <w:bottom w:val="none" w:sz="0" w:space="0" w:color="auto"/>
        <w:right w:val="none" w:sz="0" w:space="0" w:color="auto"/>
      </w:divBdr>
    </w:div>
    <w:div w:id="725952967">
      <w:bodyDiv w:val="1"/>
      <w:marLeft w:val="0"/>
      <w:marRight w:val="0"/>
      <w:marTop w:val="0"/>
      <w:marBottom w:val="0"/>
      <w:divBdr>
        <w:top w:val="none" w:sz="0" w:space="0" w:color="auto"/>
        <w:left w:val="none" w:sz="0" w:space="0" w:color="auto"/>
        <w:bottom w:val="none" w:sz="0" w:space="0" w:color="auto"/>
        <w:right w:val="none" w:sz="0" w:space="0" w:color="auto"/>
      </w:divBdr>
    </w:div>
    <w:div w:id="726993875">
      <w:bodyDiv w:val="1"/>
      <w:marLeft w:val="0"/>
      <w:marRight w:val="0"/>
      <w:marTop w:val="0"/>
      <w:marBottom w:val="0"/>
      <w:divBdr>
        <w:top w:val="none" w:sz="0" w:space="0" w:color="auto"/>
        <w:left w:val="none" w:sz="0" w:space="0" w:color="auto"/>
        <w:bottom w:val="none" w:sz="0" w:space="0" w:color="auto"/>
        <w:right w:val="none" w:sz="0" w:space="0" w:color="auto"/>
      </w:divBdr>
    </w:div>
    <w:div w:id="754977951">
      <w:bodyDiv w:val="1"/>
      <w:marLeft w:val="0"/>
      <w:marRight w:val="0"/>
      <w:marTop w:val="0"/>
      <w:marBottom w:val="0"/>
      <w:divBdr>
        <w:top w:val="none" w:sz="0" w:space="0" w:color="auto"/>
        <w:left w:val="none" w:sz="0" w:space="0" w:color="auto"/>
        <w:bottom w:val="none" w:sz="0" w:space="0" w:color="auto"/>
        <w:right w:val="none" w:sz="0" w:space="0" w:color="auto"/>
      </w:divBdr>
    </w:div>
    <w:div w:id="760493630">
      <w:bodyDiv w:val="1"/>
      <w:marLeft w:val="0"/>
      <w:marRight w:val="0"/>
      <w:marTop w:val="0"/>
      <w:marBottom w:val="0"/>
      <w:divBdr>
        <w:top w:val="none" w:sz="0" w:space="0" w:color="auto"/>
        <w:left w:val="none" w:sz="0" w:space="0" w:color="auto"/>
        <w:bottom w:val="none" w:sz="0" w:space="0" w:color="auto"/>
        <w:right w:val="none" w:sz="0" w:space="0" w:color="auto"/>
      </w:divBdr>
    </w:div>
    <w:div w:id="775834123">
      <w:bodyDiv w:val="1"/>
      <w:marLeft w:val="0"/>
      <w:marRight w:val="0"/>
      <w:marTop w:val="0"/>
      <w:marBottom w:val="0"/>
      <w:divBdr>
        <w:top w:val="none" w:sz="0" w:space="0" w:color="auto"/>
        <w:left w:val="none" w:sz="0" w:space="0" w:color="auto"/>
        <w:bottom w:val="none" w:sz="0" w:space="0" w:color="auto"/>
        <w:right w:val="none" w:sz="0" w:space="0" w:color="auto"/>
      </w:divBdr>
    </w:div>
    <w:div w:id="776869995">
      <w:bodyDiv w:val="1"/>
      <w:marLeft w:val="0"/>
      <w:marRight w:val="0"/>
      <w:marTop w:val="0"/>
      <w:marBottom w:val="0"/>
      <w:divBdr>
        <w:top w:val="none" w:sz="0" w:space="0" w:color="auto"/>
        <w:left w:val="none" w:sz="0" w:space="0" w:color="auto"/>
        <w:bottom w:val="none" w:sz="0" w:space="0" w:color="auto"/>
        <w:right w:val="none" w:sz="0" w:space="0" w:color="auto"/>
      </w:divBdr>
    </w:div>
    <w:div w:id="779568892">
      <w:marLeft w:val="0"/>
      <w:marRight w:val="0"/>
      <w:marTop w:val="0"/>
      <w:marBottom w:val="0"/>
      <w:divBdr>
        <w:top w:val="none" w:sz="0" w:space="0" w:color="auto"/>
        <w:left w:val="none" w:sz="0" w:space="0" w:color="auto"/>
        <w:bottom w:val="none" w:sz="0" w:space="0" w:color="auto"/>
        <w:right w:val="none" w:sz="0" w:space="0" w:color="auto"/>
      </w:divBdr>
    </w:div>
    <w:div w:id="781068270">
      <w:bodyDiv w:val="1"/>
      <w:marLeft w:val="0"/>
      <w:marRight w:val="0"/>
      <w:marTop w:val="0"/>
      <w:marBottom w:val="0"/>
      <w:divBdr>
        <w:top w:val="none" w:sz="0" w:space="0" w:color="auto"/>
        <w:left w:val="none" w:sz="0" w:space="0" w:color="auto"/>
        <w:bottom w:val="none" w:sz="0" w:space="0" w:color="auto"/>
        <w:right w:val="none" w:sz="0" w:space="0" w:color="auto"/>
      </w:divBdr>
    </w:div>
    <w:div w:id="781655636">
      <w:bodyDiv w:val="1"/>
      <w:marLeft w:val="0"/>
      <w:marRight w:val="0"/>
      <w:marTop w:val="0"/>
      <w:marBottom w:val="0"/>
      <w:divBdr>
        <w:top w:val="none" w:sz="0" w:space="0" w:color="auto"/>
        <w:left w:val="none" w:sz="0" w:space="0" w:color="auto"/>
        <w:bottom w:val="none" w:sz="0" w:space="0" w:color="auto"/>
        <w:right w:val="none" w:sz="0" w:space="0" w:color="auto"/>
      </w:divBdr>
    </w:div>
    <w:div w:id="791746086">
      <w:marLeft w:val="0"/>
      <w:marRight w:val="0"/>
      <w:marTop w:val="0"/>
      <w:marBottom w:val="0"/>
      <w:divBdr>
        <w:top w:val="none" w:sz="0" w:space="0" w:color="auto"/>
        <w:left w:val="none" w:sz="0" w:space="0" w:color="auto"/>
        <w:bottom w:val="none" w:sz="0" w:space="0" w:color="auto"/>
        <w:right w:val="none" w:sz="0" w:space="0" w:color="auto"/>
      </w:divBdr>
    </w:div>
    <w:div w:id="793213649">
      <w:bodyDiv w:val="1"/>
      <w:marLeft w:val="0"/>
      <w:marRight w:val="0"/>
      <w:marTop w:val="0"/>
      <w:marBottom w:val="0"/>
      <w:divBdr>
        <w:top w:val="none" w:sz="0" w:space="0" w:color="auto"/>
        <w:left w:val="none" w:sz="0" w:space="0" w:color="auto"/>
        <w:bottom w:val="none" w:sz="0" w:space="0" w:color="auto"/>
        <w:right w:val="none" w:sz="0" w:space="0" w:color="auto"/>
      </w:divBdr>
    </w:div>
    <w:div w:id="805703585">
      <w:marLeft w:val="0"/>
      <w:marRight w:val="0"/>
      <w:marTop w:val="0"/>
      <w:marBottom w:val="0"/>
      <w:divBdr>
        <w:top w:val="none" w:sz="0" w:space="0" w:color="auto"/>
        <w:left w:val="none" w:sz="0" w:space="0" w:color="auto"/>
        <w:bottom w:val="none" w:sz="0" w:space="0" w:color="auto"/>
        <w:right w:val="none" w:sz="0" w:space="0" w:color="auto"/>
      </w:divBdr>
    </w:div>
    <w:div w:id="807283198">
      <w:bodyDiv w:val="1"/>
      <w:marLeft w:val="0"/>
      <w:marRight w:val="0"/>
      <w:marTop w:val="0"/>
      <w:marBottom w:val="0"/>
      <w:divBdr>
        <w:top w:val="none" w:sz="0" w:space="0" w:color="auto"/>
        <w:left w:val="none" w:sz="0" w:space="0" w:color="auto"/>
        <w:bottom w:val="none" w:sz="0" w:space="0" w:color="auto"/>
        <w:right w:val="none" w:sz="0" w:space="0" w:color="auto"/>
      </w:divBdr>
    </w:div>
    <w:div w:id="808786325">
      <w:bodyDiv w:val="1"/>
      <w:marLeft w:val="0"/>
      <w:marRight w:val="0"/>
      <w:marTop w:val="0"/>
      <w:marBottom w:val="0"/>
      <w:divBdr>
        <w:top w:val="none" w:sz="0" w:space="0" w:color="auto"/>
        <w:left w:val="none" w:sz="0" w:space="0" w:color="auto"/>
        <w:bottom w:val="none" w:sz="0" w:space="0" w:color="auto"/>
        <w:right w:val="none" w:sz="0" w:space="0" w:color="auto"/>
      </w:divBdr>
      <w:divsChild>
        <w:div w:id="34819320">
          <w:marLeft w:val="0"/>
          <w:marRight w:val="0"/>
          <w:marTop w:val="0"/>
          <w:marBottom w:val="0"/>
          <w:divBdr>
            <w:top w:val="none" w:sz="0" w:space="0" w:color="auto"/>
            <w:left w:val="none" w:sz="0" w:space="0" w:color="auto"/>
            <w:bottom w:val="none" w:sz="0" w:space="0" w:color="auto"/>
            <w:right w:val="none" w:sz="0" w:space="0" w:color="auto"/>
          </w:divBdr>
        </w:div>
        <w:div w:id="231693696">
          <w:marLeft w:val="0"/>
          <w:marRight w:val="0"/>
          <w:marTop w:val="0"/>
          <w:marBottom w:val="0"/>
          <w:divBdr>
            <w:top w:val="none" w:sz="0" w:space="0" w:color="auto"/>
            <w:left w:val="none" w:sz="0" w:space="0" w:color="auto"/>
            <w:bottom w:val="none" w:sz="0" w:space="0" w:color="auto"/>
            <w:right w:val="none" w:sz="0" w:space="0" w:color="auto"/>
          </w:divBdr>
        </w:div>
        <w:div w:id="262081653">
          <w:marLeft w:val="0"/>
          <w:marRight w:val="0"/>
          <w:marTop w:val="0"/>
          <w:marBottom w:val="0"/>
          <w:divBdr>
            <w:top w:val="none" w:sz="0" w:space="0" w:color="auto"/>
            <w:left w:val="none" w:sz="0" w:space="0" w:color="auto"/>
            <w:bottom w:val="none" w:sz="0" w:space="0" w:color="auto"/>
            <w:right w:val="none" w:sz="0" w:space="0" w:color="auto"/>
          </w:divBdr>
        </w:div>
        <w:div w:id="1413163004">
          <w:marLeft w:val="0"/>
          <w:marRight w:val="0"/>
          <w:marTop w:val="0"/>
          <w:marBottom w:val="0"/>
          <w:divBdr>
            <w:top w:val="none" w:sz="0" w:space="0" w:color="auto"/>
            <w:left w:val="none" w:sz="0" w:space="0" w:color="auto"/>
            <w:bottom w:val="none" w:sz="0" w:space="0" w:color="auto"/>
            <w:right w:val="none" w:sz="0" w:space="0" w:color="auto"/>
          </w:divBdr>
        </w:div>
        <w:div w:id="2000107809">
          <w:marLeft w:val="0"/>
          <w:marRight w:val="0"/>
          <w:marTop w:val="0"/>
          <w:marBottom w:val="0"/>
          <w:divBdr>
            <w:top w:val="none" w:sz="0" w:space="0" w:color="auto"/>
            <w:left w:val="none" w:sz="0" w:space="0" w:color="auto"/>
            <w:bottom w:val="none" w:sz="0" w:space="0" w:color="auto"/>
            <w:right w:val="none" w:sz="0" w:space="0" w:color="auto"/>
          </w:divBdr>
        </w:div>
      </w:divsChild>
    </w:div>
    <w:div w:id="813913786">
      <w:marLeft w:val="0"/>
      <w:marRight w:val="0"/>
      <w:marTop w:val="0"/>
      <w:marBottom w:val="0"/>
      <w:divBdr>
        <w:top w:val="none" w:sz="0" w:space="0" w:color="auto"/>
        <w:left w:val="none" w:sz="0" w:space="0" w:color="auto"/>
        <w:bottom w:val="none" w:sz="0" w:space="0" w:color="auto"/>
        <w:right w:val="none" w:sz="0" w:space="0" w:color="auto"/>
      </w:divBdr>
    </w:div>
    <w:div w:id="817652419">
      <w:bodyDiv w:val="1"/>
      <w:marLeft w:val="0"/>
      <w:marRight w:val="0"/>
      <w:marTop w:val="0"/>
      <w:marBottom w:val="0"/>
      <w:divBdr>
        <w:top w:val="none" w:sz="0" w:space="0" w:color="auto"/>
        <w:left w:val="none" w:sz="0" w:space="0" w:color="auto"/>
        <w:bottom w:val="none" w:sz="0" w:space="0" w:color="auto"/>
        <w:right w:val="none" w:sz="0" w:space="0" w:color="auto"/>
      </w:divBdr>
    </w:div>
    <w:div w:id="822355644">
      <w:marLeft w:val="0"/>
      <w:marRight w:val="0"/>
      <w:marTop w:val="0"/>
      <w:marBottom w:val="0"/>
      <w:divBdr>
        <w:top w:val="none" w:sz="0" w:space="0" w:color="auto"/>
        <w:left w:val="none" w:sz="0" w:space="0" w:color="auto"/>
        <w:bottom w:val="none" w:sz="0" w:space="0" w:color="auto"/>
        <w:right w:val="none" w:sz="0" w:space="0" w:color="auto"/>
      </w:divBdr>
    </w:div>
    <w:div w:id="854852908">
      <w:bodyDiv w:val="1"/>
      <w:marLeft w:val="0"/>
      <w:marRight w:val="0"/>
      <w:marTop w:val="0"/>
      <w:marBottom w:val="0"/>
      <w:divBdr>
        <w:top w:val="none" w:sz="0" w:space="0" w:color="auto"/>
        <w:left w:val="none" w:sz="0" w:space="0" w:color="auto"/>
        <w:bottom w:val="none" w:sz="0" w:space="0" w:color="auto"/>
        <w:right w:val="none" w:sz="0" w:space="0" w:color="auto"/>
      </w:divBdr>
    </w:div>
    <w:div w:id="865873730">
      <w:bodyDiv w:val="1"/>
      <w:marLeft w:val="0"/>
      <w:marRight w:val="0"/>
      <w:marTop w:val="0"/>
      <w:marBottom w:val="0"/>
      <w:divBdr>
        <w:top w:val="none" w:sz="0" w:space="0" w:color="auto"/>
        <w:left w:val="none" w:sz="0" w:space="0" w:color="auto"/>
        <w:bottom w:val="none" w:sz="0" w:space="0" w:color="auto"/>
        <w:right w:val="none" w:sz="0" w:space="0" w:color="auto"/>
      </w:divBdr>
    </w:div>
    <w:div w:id="883785188">
      <w:bodyDiv w:val="1"/>
      <w:marLeft w:val="0"/>
      <w:marRight w:val="0"/>
      <w:marTop w:val="0"/>
      <w:marBottom w:val="0"/>
      <w:divBdr>
        <w:top w:val="none" w:sz="0" w:space="0" w:color="auto"/>
        <w:left w:val="none" w:sz="0" w:space="0" w:color="auto"/>
        <w:bottom w:val="none" w:sz="0" w:space="0" w:color="auto"/>
        <w:right w:val="none" w:sz="0" w:space="0" w:color="auto"/>
      </w:divBdr>
    </w:div>
    <w:div w:id="901251196">
      <w:bodyDiv w:val="1"/>
      <w:marLeft w:val="0"/>
      <w:marRight w:val="0"/>
      <w:marTop w:val="0"/>
      <w:marBottom w:val="0"/>
      <w:divBdr>
        <w:top w:val="none" w:sz="0" w:space="0" w:color="auto"/>
        <w:left w:val="none" w:sz="0" w:space="0" w:color="auto"/>
        <w:bottom w:val="none" w:sz="0" w:space="0" w:color="auto"/>
        <w:right w:val="none" w:sz="0" w:space="0" w:color="auto"/>
      </w:divBdr>
    </w:div>
    <w:div w:id="909923137">
      <w:bodyDiv w:val="1"/>
      <w:marLeft w:val="0"/>
      <w:marRight w:val="0"/>
      <w:marTop w:val="0"/>
      <w:marBottom w:val="0"/>
      <w:divBdr>
        <w:top w:val="none" w:sz="0" w:space="0" w:color="auto"/>
        <w:left w:val="none" w:sz="0" w:space="0" w:color="auto"/>
        <w:bottom w:val="none" w:sz="0" w:space="0" w:color="auto"/>
        <w:right w:val="none" w:sz="0" w:space="0" w:color="auto"/>
      </w:divBdr>
    </w:div>
    <w:div w:id="916407078">
      <w:bodyDiv w:val="1"/>
      <w:marLeft w:val="0"/>
      <w:marRight w:val="0"/>
      <w:marTop w:val="0"/>
      <w:marBottom w:val="0"/>
      <w:divBdr>
        <w:top w:val="none" w:sz="0" w:space="0" w:color="auto"/>
        <w:left w:val="none" w:sz="0" w:space="0" w:color="auto"/>
        <w:bottom w:val="none" w:sz="0" w:space="0" w:color="auto"/>
        <w:right w:val="none" w:sz="0" w:space="0" w:color="auto"/>
      </w:divBdr>
    </w:div>
    <w:div w:id="919295189">
      <w:bodyDiv w:val="1"/>
      <w:marLeft w:val="0"/>
      <w:marRight w:val="0"/>
      <w:marTop w:val="0"/>
      <w:marBottom w:val="0"/>
      <w:divBdr>
        <w:top w:val="none" w:sz="0" w:space="0" w:color="auto"/>
        <w:left w:val="none" w:sz="0" w:space="0" w:color="auto"/>
        <w:bottom w:val="none" w:sz="0" w:space="0" w:color="auto"/>
        <w:right w:val="none" w:sz="0" w:space="0" w:color="auto"/>
      </w:divBdr>
    </w:div>
    <w:div w:id="939143929">
      <w:bodyDiv w:val="1"/>
      <w:marLeft w:val="0"/>
      <w:marRight w:val="0"/>
      <w:marTop w:val="0"/>
      <w:marBottom w:val="0"/>
      <w:divBdr>
        <w:top w:val="none" w:sz="0" w:space="0" w:color="auto"/>
        <w:left w:val="none" w:sz="0" w:space="0" w:color="auto"/>
        <w:bottom w:val="none" w:sz="0" w:space="0" w:color="auto"/>
        <w:right w:val="none" w:sz="0" w:space="0" w:color="auto"/>
      </w:divBdr>
    </w:div>
    <w:div w:id="968894765">
      <w:marLeft w:val="0"/>
      <w:marRight w:val="0"/>
      <w:marTop w:val="0"/>
      <w:marBottom w:val="0"/>
      <w:divBdr>
        <w:top w:val="none" w:sz="0" w:space="0" w:color="auto"/>
        <w:left w:val="none" w:sz="0" w:space="0" w:color="auto"/>
        <w:bottom w:val="none" w:sz="0" w:space="0" w:color="auto"/>
        <w:right w:val="none" w:sz="0" w:space="0" w:color="auto"/>
      </w:divBdr>
    </w:div>
    <w:div w:id="985669223">
      <w:bodyDiv w:val="1"/>
      <w:marLeft w:val="0"/>
      <w:marRight w:val="0"/>
      <w:marTop w:val="0"/>
      <w:marBottom w:val="0"/>
      <w:divBdr>
        <w:top w:val="none" w:sz="0" w:space="0" w:color="auto"/>
        <w:left w:val="none" w:sz="0" w:space="0" w:color="auto"/>
        <w:bottom w:val="none" w:sz="0" w:space="0" w:color="auto"/>
        <w:right w:val="none" w:sz="0" w:space="0" w:color="auto"/>
      </w:divBdr>
    </w:div>
    <w:div w:id="999575972">
      <w:bodyDiv w:val="1"/>
      <w:marLeft w:val="0"/>
      <w:marRight w:val="0"/>
      <w:marTop w:val="0"/>
      <w:marBottom w:val="0"/>
      <w:divBdr>
        <w:top w:val="none" w:sz="0" w:space="0" w:color="auto"/>
        <w:left w:val="none" w:sz="0" w:space="0" w:color="auto"/>
        <w:bottom w:val="none" w:sz="0" w:space="0" w:color="auto"/>
        <w:right w:val="none" w:sz="0" w:space="0" w:color="auto"/>
      </w:divBdr>
    </w:div>
    <w:div w:id="1005665847">
      <w:bodyDiv w:val="1"/>
      <w:marLeft w:val="0"/>
      <w:marRight w:val="0"/>
      <w:marTop w:val="0"/>
      <w:marBottom w:val="0"/>
      <w:divBdr>
        <w:top w:val="none" w:sz="0" w:space="0" w:color="auto"/>
        <w:left w:val="none" w:sz="0" w:space="0" w:color="auto"/>
        <w:bottom w:val="none" w:sz="0" w:space="0" w:color="auto"/>
        <w:right w:val="none" w:sz="0" w:space="0" w:color="auto"/>
      </w:divBdr>
    </w:div>
    <w:div w:id="1016881727">
      <w:bodyDiv w:val="1"/>
      <w:marLeft w:val="0"/>
      <w:marRight w:val="0"/>
      <w:marTop w:val="0"/>
      <w:marBottom w:val="0"/>
      <w:divBdr>
        <w:top w:val="none" w:sz="0" w:space="0" w:color="auto"/>
        <w:left w:val="none" w:sz="0" w:space="0" w:color="auto"/>
        <w:bottom w:val="none" w:sz="0" w:space="0" w:color="auto"/>
        <w:right w:val="none" w:sz="0" w:space="0" w:color="auto"/>
      </w:divBdr>
    </w:div>
    <w:div w:id="1033269198">
      <w:bodyDiv w:val="1"/>
      <w:marLeft w:val="0"/>
      <w:marRight w:val="0"/>
      <w:marTop w:val="0"/>
      <w:marBottom w:val="0"/>
      <w:divBdr>
        <w:top w:val="none" w:sz="0" w:space="0" w:color="auto"/>
        <w:left w:val="none" w:sz="0" w:space="0" w:color="auto"/>
        <w:bottom w:val="none" w:sz="0" w:space="0" w:color="auto"/>
        <w:right w:val="none" w:sz="0" w:space="0" w:color="auto"/>
      </w:divBdr>
    </w:div>
    <w:div w:id="1039011189">
      <w:bodyDiv w:val="1"/>
      <w:marLeft w:val="0"/>
      <w:marRight w:val="0"/>
      <w:marTop w:val="0"/>
      <w:marBottom w:val="0"/>
      <w:divBdr>
        <w:top w:val="none" w:sz="0" w:space="0" w:color="auto"/>
        <w:left w:val="none" w:sz="0" w:space="0" w:color="auto"/>
        <w:bottom w:val="none" w:sz="0" w:space="0" w:color="auto"/>
        <w:right w:val="none" w:sz="0" w:space="0" w:color="auto"/>
      </w:divBdr>
    </w:div>
    <w:div w:id="1039863693">
      <w:bodyDiv w:val="1"/>
      <w:marLeft w:val="0"/>
      <w:marRight w:val="0"/>
      <w:marTop w:val="0"/>
      <w:marBottom w:val="0"/>
      <w:divBdr>
        <w:top w:val="none" w:sz="0" w:space="0" w:color="auto"/>
        <w:left w:val="none" w:sz="0" w:space="0" w:color="auto"/>
        <w:bottom w:val="none" w:sz="0" w:space="0" w:color="auto"/>
        <w:right w:val="none" w:sz="0" w:space="0" w:color="auto"/>
      </w:divBdr>
    </w:div>
    <w:div w:id="1040858177">
      <w:bodyDiv w:val="1"/>
      <w:marLeft w:val="0"/>
      <w:marRight w:val="0"/>
      <w:marTop w:val="0"/>
      <w:marBottom w:val="0"/>
      <w:divBdr>
        <w:top w:val="none" w:sz="0" w:space="0" w:color="auto"/>
        <w:left w:val="none" w:sz="0" w:space="0" w:color="auto"/>
        <w:bottom w:val="none" w:sz="0" w:space="0" w:color="auto"/>
        <w:right w:val="none" w:sz="0" w:space="0" w:color="auto"/>
      </w:divBdr>
    </w:div>
    <w:div w:id="1043097084">
      <w:bodyDiv w:val="1"/>
      <w:marLeft w:val="0"/>
      <w:marRight w:val="0"/>
      <w:marTop w:val="0"/>
      <w:marBottom w:val="0"/>
      <w:divBdr>
        <w:top w:val="none" w:sz="0" w:space="0" w:color="auto"/>
        <w:left w:val="none" w:sz="0" w:space="0" w:color="auto"/>
        <w:bottom w:val="none" w:sz="0" w:space="0" w:color="auto"/>
        <w:right w:val="none" w:sz="0" w:space="0" w:color="auto"/>
      </w:divBdr>
    </w:div>
    <w:div w:id="1043406753">
      <w:bodyDiv w:val="1"/>
      <w:marLeft w:val="0"/>
      <w:marRight w:val="0"/>
      <w:marTop w:val="0"/>
      <w:marBottom w:val="0"/>
      <w:divBdr>
        <w:top w:val="none" w:sz="0" w:space="0" w:color="auto"/>
        <w:left w:val="none" w:sz="0" w:space="0" w:color="auto"/>
        <w:bottom w:val="none" w:sz="0" w:space="0" w:color="auto"/>
        <w:right w:val="none" w:sz="0" w:space="0" w:color="auto"/>
      </w:divBdr>
    </w:div>
    <w:div w:id="1052071198">
      <w:bodyDiv w:val="1"/>
      <w:marLeft w:val="0"/>
      <w:marRight w:val="0"/>
      <w:marTop w:val="0"/>
      <w:marBottom w:val="0"/>
      <w:divBdr>
        <w:top w:val="none" w:sz="0" w:space="0" w:color="auto"/>
        <w:left w:val="none" w:sz="0" w:space="0" w:color="auto"/>
        <w:bottom w:val="none" w:sz="0" w:space="0" w:color="auto"/>
        <w:right w:val="none" w:sz="0" w:space="0" w:color="auto"/>
      </w:divBdr>
    </w:div>
    <w:div w:id="1055857057">
      <w:bodyDiv w:val="1"/>
      <w:marLeft w:val="0"/>
      <w:marRight w:val="0"/>
      <w:marTop w:val="0"/>
      <w:marBottom w:val="0"/>
      <w:divBdr>
        <w:top w:val="none" w:sz="0" w:space="0" w:color="auto"/>
        <w:left w:val="none" w:sz="0" w:space="0" w:color="auto"/>
        <w:bottom w:val="none" w:sz="0" w:space="0" w:color="auto"/>
        <w:right w:val="none" w:sz="0" w:space="0" w:color="auto"/>
      </w:divBdr>
    </w:div>
    <w:div w:id="1056973687">
      <w:bodyDiv w:val="1"/>
      <w:marLeft w:val="0"/>
      <w:marRight w:val="0"/>
      <w:marTop w:val="0"/>
      <w:marBottom w:val="0"/>
      <w:divBdr>
        <w:top w:val="none" w:sz="0" w:space="0" w:color="auto"/>
        <w:left w:val="none" w:sz="0" w:space="0" w:color="auto"/>
        <w:bottom w:val="none" w:sz="0" w:space="0" w:color="auto"/>
        <w:right w:val="none" w:sz="0" w:space="0" w:color="auto"/>
      </w:divBdr>
    </w:div>
    <w:div w:id="1073968743">
      <w:bodyDiv w:val="1"/>
      <w:marLeft w:val="0"/>
      <w:marRight w:val="0"/>
      <w:marTop w:val="0"/>
      <w:marBottom w:val="0"/>
      <w:divBdr>
        <w:top w:val="none" w:sz="0" w:space="0" w:color="auto"/>
        <w:left w:val="none" w:sz="0" w:space="0" w:color="auto"/>
        <w:bottom w:val="none" w:sz="0" w:space="0" w:color="auto"/>
        <w:right w:val="none" w:sz="0" w:space="0" w:color="auto"/>
      </w:divBdr>
    </w:div>
    <w:div w:id="1078206631">
      <w:bodyDiv w:val="1"/>
      <w:marLeft w:val="0"/>
      <w:marRight w:val="0"/>
      <w:marTop w:val="0"/>
      <w:marBottom w:val="0"/>
      <w:divBdr>
        <w:top w:val="none" w:sz="0" w:space="0" w:color="auto"/>
        <w:left w:val="none" w:sz="0" w:space="0" w:color="auto"/>
        <w:bottom w:val="none" w:sz="0" w:space="0" w:color="auto"/>
        <w:right w:val="none" w:sz="0" w:space="0" w:color="auto"/>
      </w:divBdr>
    </w:div>
    <w:div w:id="1085497913">
      <w:bodyDiv w:val="1"/>
      <w:marLeft w:val="0"/>
      <w:marRight w:val="0"/>
      <w:marTop w:val="0"/>
      <w:marBottom w:val="0"/>
      <w:divBdr>
        <w:top w:val="none" w:sz="0" w:space="0" w:color="auto"/>
        <w:left w:val="none" w:sz="0" w:space="0" w:color="auto"/>
        <w:bottom w:val="none" w:sz="0" w:space="0" w:color="auto"/>
        <w:right w:val="none" w:sz="0" w:space="0" w:color="auto"/>
      </w:divBdr>
    </w:div>
    <w:div w:id="1088842986">
      <w:bodyDiv w:val="1"/>
      <w:marLeft w:val="0"/>
      <w:marRight w:val="0"/>
      <w:marTop w:val="0"/>
      <w:marBottom w:val="0"/>
      <w:divBdr>
        <w:top w:val="none" w:sz="0" w:space="0" w:color="auto"/>
        <w:left w:val="none" w:sz="0" w:space="0" w:color="auto"/>
        <w:bottom w:val="none" w:sz="0" w:space="0" w:color="auto"/>
        <w:right w:val="none" w:sz="0" w:space="0" w:color="auto"/>
      </w:divBdr>
    </w:div>
    <w:div w:id="1090354601">
      <w:bodyDiv w:val="1"/>
      <w:marLeft w:val="0"/>
      <w:marRight w:val="0"/>
      <w:marTop w:val="0"/>
      <w:marBottom w:val="0"/>
      <w:divBdr>
        <w:top w:val="none" w:sz="0" w:space="0" w:color="auto"/>
        <w:left w:val="none" w:sz="0" w:space="0" w:color="auto"/>
        <w:bottom w:val="none" w:sz="0" w:space="0" w:color="auto"/>
        <w:right w:val="none" w:sz="0" w:space="0" w:color="auto"/>
      </w:divBdr>
    </w:div>
    <w:div w:id="1133987059">
      <w:bodyDiv w:val="1"/>
      <w:marLeft w:val="0"/>
      <w:marRight w:val="0"/>
      <w:marTop w:val="0"/>
      <w:marBottom w:val="0"/>
      <w:divBdr>
        <w:top w:val="none" w:sz="0" w:space="0" w:color="auto"/>
        <w:left w:val="none" w:sz="0" w:space="0" w:color="auto"/>
        <w:bottom w:val="none" w:sz="0" w:space="0" w:color="auto"/>
        <w:right w:val="none" w:sz="0" w:space="0" w:color="auto"/>
      </w:divBdr>
    </w:div>
    <w:div w:id="1139423001">
      <w:bodyDiv w:val="1"/>
      <w:marLeft w:val="0"/>
      <w:marRight w:val="0"/>
      <w:marTop w:val="0"/>
      <w:marBottom w:val="0"/>
      <w:divBdr>
        <w:top w:val="none" w:sz="0" w:space="0" w:color="auto"/>
        <w:left w:val="none" w:sz="0" w:space="0" w:color="auto"/>
        <w:bottom w:val="none" w:sz="0" w:space="0" w:color="auto"/>
        <w:right w:val="none" w:sz="0" w:space="0" w:color="auto"/>
      </w:divBdr>
    </w:div>
    <w:div w:id="1144472737">
      <w:bodyDiv w:val="1"/>
      <w:marLeft w:val="0"/>
      <w:marRight w:val="0"/>
      <w:marTop w:val="0"/>
      <w:marBottom w:val="0"/>
      <w:divBdr>
        <w:top w:val="none" w:sz="0" w:space="0" w:color="auto"/>
        <w:left w:val="none" w:sz="0" w:space="0" w:color="auto"/>
        <w:bottom w:val="none" w:sz="0" w:space="0" w:color="auto"/>
        <w:right w:val="none" w:sz="0" w:space="0" w:color="auto"/>
      </w:divBdr>
    </w:div>
    <w:div w:id="1154905785">
      <w:bodyDiv w:val="1"/>
      <w:marLeft w:val="0"/>
      <w:marRight w:val="0"/>
      <w:marTop w:val="0"/>
      <w:marBottom w:val="0"/>
      <w:divBdr>
        <w:top w:val="none" w:sz="0" w:space="0" w:color="auto"/>
        <w:left w:val="none" w:sz="0" w:space="0" w:color="auto"/>
        <w:bottom w:val="none" w:sz="0" w:space="0" w:color="auto"/>
        <w:right w:val="none" w:sz="0" w:space="0" w:color="auto"/>
      </w:divBdr>
    </w:div>
    <w:div w:id="1158885716">
      <w:bodyDiv w:val="1"/>
      <w:marLeft w:val="0"/>
      <w:marRight w:val="0"/>
      <w:marTop w:val="0"/>
      <w:marBottom w:val="0"/>
      <w:divBdr>
        <w:top w:val="none" w:sz="0" w:space="0" w:color="auto"/>
        <w:left w:val="none" w:sz="0" w:space="0" w:color="auto"/>
        <w:bottom w:val="none" w:sz="0" w:space="0" w:color="auto"/>
        <w:right w:val="none" w:sz="0" w:space="0" w:color="auto"/>
      </w:divBdr>
    </w:div>
    <w:div w:id="1166825132">
      <w:bodyDiv w:val="1"/>
      <w:marLeft w:val="0"/>
      <w:marRight w:val="0"/>
      <w:marTop w:val="0"/>
      <w:marBottom w:val="0"/>
      <w:divBdr>
        <w:top w:val="none" w:sz="0" w:space="0" w:color="auto"/>
        <w:left w:val="none" w:sz="0" w:space="0" w:color="auto"/>
        <w:bottom w:val="none" w:sz="0" w:space="0" w:color="auto"/>
        <w:right w:val="none" w:sz="0" w:space="0" w:color="auto"/>
      </w:divBdr>
    </w:div>
    <w:div w:id="1167555388">
      <w:bodyDiv w:val="1"/>
      <w:marLeft w:val="0"/>
      <w:marRight w:val="0"/>
      <w:marTop w:val="0"/>
      <w:marBottom w:val="0"/>
      <w:divBdr>
        <w:top w:val="none" w:sz="0" w:space="0" w:color="auto"/>
        <w:left w:val="none" w:sz="0" w:space="0" w:color="auto"/>
        <w:bottom w:val="none" w:sz="0" w:space="0" w:color="auto"/>
        <w:right w:val="none" w:sz="0" w:space="0" w:color="auto"/>
      </w:divBdr>
    </w:div>
    <w:div w:id="1200510247">
      <w:marLeft w:val="0"/>
      <w:marRight w:val="0"/>
      <w:marTop w:val="0"/>
      <w:marBottom w:val="0"/>
      <w:divBdr>
        <w:top w:val="none" w:sz="0" w:space="0" w:color="auto"/>
        <w:left w:val="none" w:sz="0" w:space="0" w:color="auto"/>
        <w:bottom w:val="none" w:sz="0" w:space="0" w:color="auto"/>
        <w:right w:val="none" w:sz="0" w:space="0" w:color="auto"/>
      </w:divBdr>
    </w:div>
    <w:div w:id="1206218221">
      <w:bodyDiv w:val="1"/>
      <w:marLeft w:val="0"/>
      <w:marRight w:val="0"/>
      <w:marTop w:val="0"/>
      <w:marBottom w:val="0"/>
      <w:divBdr>
        <w:top w:val="none" w:sz="0" w:space="0" w:color="auto"/>
        <w:left w:val="none" w:sz="0" w:space="0" w:color="auto"/>
        <w:bottom w:val="none" w:sz="0" w:space="0" w:color="auto"/>
        <w:right w:val="none" w:sz="0" w:space="0" w:color="auto"/>
      </w:divBdr>
    </w:div>
    <w:div w:id="1230917974">
      <w:bodyDiv w:val="1"/>
      <w:marLeft w:val="0"/>
      <w:marRight w:val="0"/>
      <w:marTop w:val="0"/>
      <w:marBottom w:val="0"/>
      <w:divBdr>
        <w:top w:val="none" w:sz="0" w:space="0" w:color="auto"/>
        <w:left w:val="none" w:sz="0" w:space="0" w:color="auto"/>
        <w:bottom w:val="none" w:sz="0" w:space="0" w:color="auto"/>
        <w:right w:val="none" w:sz="0" w:space="0" w:color="auto"/>
      </w:divBdr>
    </w:div>
    <w:div w:id="1238898122">
      <w:bodyDiv w:val="1"/>
      <w:marLeft w:val="0"/>
      <w:marRight w:val="0"/>
      <w:marTop w:val="0"/>
      <w:marBottom w:val="0"/>
      <w:divBdr>
        <w:top w:val="none" w:sz="0" w:space="0" w:color="auto"/>
        <w:left w:val="none" w:sz="0" w:space="0" w:color="auto"/>
        <w:bottom w:val="none" w:sz="0" w:space="0" w:color="auto"/>
        <w:right w:val="none" w:sz="0" w:space="0" w:color="auto"/>
      </w:divBdr>
      <w:divsChild>
        <w:div w:id="1564680930">
          <w:marLeft w:val="0"/>
          <w:marRight w:val="0"/>
          <w:marTop w:val="0"/>
          <w:marBottom w:val="0"/>
          <w:divBdr>
            <w:top w:val="none" w:sz="0" w:space="0" w:color="auto"/>
            <w:left w:val="none" w:sz="0" w:space="0" w:color="auto"/>
            <w:bottom w:val="none" w:sz="0" w:space="0" w:color="auto"/>
            <w:right w:val="none" w:sz="0" w:space="0" w:color="auto"/>
          </w:divBdr>
        </w:div>
      </w:divsChild>
    </w:div>
    <w:div w:id="1257590447">
      <w:bodyDiv w:val="1"/>
      <w:marLeft w:val="0"/>
      <w:marRight w:val="0"/>
      <w:marTop w:val="0"/>
      <w:marBottom w:val="0"/>
      <w:divBdr>
        <w:top w:val="none" w:sz="0" w:space="0" w:color="auto"/>
        <w:left w:val="none" w:sz="0" w:space="0" w:color="auto"/>
        <w:bottom w:val="none" w:sz="0" w:space="0" w:color="auto"/>
        <w:right w:val="none" w:sz="0" w:space="0" w:color="auto"/>
      </w:divBdr>
    </w:div>
    <w:div w:id="1267349668">
      <w:bodyDiv w:val="1"/>
      <w:marLeft w:val="0"/>
      <w:marRight w:val="0"/>
      <w:marTop w:val="0"/>
      <w:marBottom w:val="0"/>
      <w:divBdr>
        <w:top w:val="none" w:sz="0" w:space="0" w:color="auto"/>
        <w:left w:val="none" w:sz="0" w:space="0" w:color="auto"/>
        <w:bottom w:val="none" w:sz="0" w:space="0" w:color="auto"/>
        <w:right w:val="none" w:sz="0" w:space="0" w:color="auto"/>
      </w:divBdr>
    </w:div>
    <w:div w:id="1272781131">
      <w:bodyDiv w:val="1"/>
      <w:marLeft w:val="0"/>
      <w:marRight w:val="0"/>
      <w:marTop w:val="0"/>
      <w:marBottom w:val="0"/>
      <w:divBdr>
        <w:top w:val="none" w:sz="0" w:space="0" w:color="auto"/>
        <w:left w:val="none" w:sz="0" w:space="0" w:color="auto"/>
        <w:bottom w:val="none" w:sz="0" w:space="0" w:color="auto"/>
        <w:right w:val="none" w:sz="0" w:space="0" w:color="auto"/>
      </w:divBdr>
    </w:div>
    <w:div w:id="1299725562">
      <w:bodyDiv w:val="1"/>
      <w:marLeft w:val="0"/>
      <w:marRight w:val="0"/>
      <w:marTop w:val="0"/>
      <w:marBottom w:val="0"/>
      <w:divBdr>
        <w:top w:val="none" w:sz="0" w:space="0" w:color="auto"/>
        <w:left w:val="none" w:sz="0" w:space="0" w:color="auto"/>
        <w:bottom w:val="none" w:sz="0" w:space="0" w:color="auto"/>
        <w:right w:val="none" w:sz="0" w:space="0" w:color="auto"/>
      </w:divBdr>
    </w:div>
    <w:div w:id="1304889793">
      <w:bodyDiv w:val="1"/>
      <w:marLeft w:val="0"/>
      <w:marRight w:val="0"/>
      <w:marTop w:val="0"/>
      <w:marBottom w:val="0"/>
      <w:divBdr>
        <w:top w:val="none" w:sz="0" w:space="0" w:color="auto"/>
        <w:left w:val="none" w:sz="0" w:space="0" w:color="auto"/>
        <w:bottom w:val="none" w:sz="0" w:space="0" w:color="auto"/>
        <w:right w:val="none" w:sz="0" w:space="0" w:color="auto"/>
      </w:divBdr>
    </w:div>
    <w:div w:id="1316225160">
      <w:bodyDiv w:val="1"/>
      <w:marLeft w:val="0"/>
      <w:marRight w:val="0"/>
      <w:marTop w:val="0"/>
      <w:marBottom w:val="0"/>
      <w:divBdr>
        <w:top w:val="none" w:sz="0" w:space="0" w:color="auto"/>
        <w:left w:val="none" w:sz="0" w:space="0" w:color="auto"/>
        <w:bottom w:val="none" w:sz="0" w:space="0" w:color="auto"/>
        <w:right w:val="none" w:sz="0" w:space="0" w:color="auto"/>
      </w:divBdr>
    </w:div>
    <w:div w:id="1333752937">
      <w:bodyDiv w:val="1"/>
      <w:marLeft w:val="0"/>
      <w:marRight w:val="0"/>
      <w:marTop w:val="0"/>
      <w:marBottom w:val="0"/>
      <w:divBdr>
        <w:top w:val="none" w:sz="0" w:space="0" w:color="auto"/>
        <w:left w:val="none" w:sz="0" w:space="0" w:color="auto"/>
        <w:bottom w:val="none" w:sz="0" w:space="0" w:color="auto"/>
        <w:right w:val="none" w:sz="0" w:space="0" w:color="auto"/>
      </w:divBdr>
    </w:div>
    <w:div w:id="1336304756">
      <w:bodyDiv w:val="1"/>
      <w:marLeft w:val="0"/>
      <w:marRight w:val="0"/>
      <w:marTop w:val="0"/>
      <w:marBottom w:val="0"/>
      <w:divBdr>
        <w:top w:val="none" w:sz="0" w:space="0" w:color="auto"/>
        <w:left w:val="none" w:sz="0" w:space="0" w:color="auto"/>
        <w:bottom w:val="none" w:sz="0" w:space="0" w:color="auto"/>
        <w:right w:val="none" w:sz="0" w:space="0" w:color="auto"/>
      </w:divBdr>
    </w:div>
    <w:div w:id="1339576208">
      <w:bodyDiv w:val="1"/>
      <w:marLeft w:val="0"/>
      <w:marRight w:val="0"/>
      <w:marTop w:val="0"/>
      <w:marBottom w:val="0"/>
      <w:divBdr>
        <w:top w:val="none" w:sz="0" w:space="0" w:color="auto"/>
        <w:left w:val="none" w:sz="0" w:space="0" w:color="auto"/>
        <w:bottom w:val="none" w:sz="0" w:space="0" w:color="auto"/>
        <w:right w:val="none" w:sz="0" w:space="0" w:color="auto"/>
      </w:divBdr>
    </w:div>
    <w:div w:id="1354647233">
      <w:marLeft w:val="0"/>
      <w:marRight w:val="0"/>
      <w:marTop w:val="0"/>
      <w:marBottom w:val="0"/>
      <w:divBdr>
        <w:top w:val="none" w:sz="0" w:space="0" w:color="auto"/>
        <w:left w:val="none" w:sz="0" w:space="0" w:color="auto"/>
        <w:bottom w:val="none" w:sz="0" w:space="0" w:color="auto"/>
        <w:right w:val="none" w:sz="0" w:space="0" w:color="auto"/>
      </w:divBdr>
    </w:div>
    <w:div w:id="1355694108">
      <w:bodyDiv w:val="1"/>
      <w:marLeft w:val="0"/>
      <w:marRight w:val="0"/>
      <w:marTop w:val="0"/>
      <w:marBottom w:val="0"/>
      <w:divBdr>
        <w:top w:val="none" w:sz="0" w:space="0" w:color="auto"/>
        <w:left w:val="none" w:sz="0" w:space="0" w:color="auto"/>
        <w:bottom w:val="none" w:sz="0" w:space="0" w:color="auto"/>
        <w:right w:val="none" w:sz="0" w:space="0" w:color="auto"/>
      </w:divBdr>
    </w:div>
    <w:div w:id="1360817107">
      <w:bodyDiv w:val="1"/>
      <w:marLeft w:val="0"/>
      <w:marRight w:val="0"/>
      <w:marTop w:val="0"/>
      <w:marBottom w:val="0"/>
      <w:divBdr>
        <w:top w:val="none" w:sz="0" w:space="0" w:color="auto"/>
        <w:left w:val="none" w:sz="0" w:space="0" w:color="auto"/>
        <w:bottom w:val="none" w:sz="0" w:space="0" w:color="auto"/>
        <w:right w:val="none" w:sz="0" w:space="0" w:color="auto"/>
      </w:divBdr>
    </w:div>
    <w:div w:id="1368602451">
      <w:bodyDiv w:val="1"/>
      <w:marLeft w:val="0"/>
      <w:marRight w:val="0"/>
      <w:marTop w:val="0"/>
      <w:marBottom w:val="0"/>
      <w:divBdr>
        <w:top w:val="none" w:sz="0" w:space="0" w:color="auto"/>
        <w:left w:val="none" w:sz="0" w:space="0" w:color="auto"/>
        <w:bottom w:val="none" w:sz="0" w:space="0" w:color="auto"/>
        <w:right w:val="none" w:sz="0" w:space="0" w:color="auto"/>
      </w:divBdr>
    </w:div>
    <w:div w:id="1371759627">
      <w:marLeft w:val="0"/>
      <w:marRight w:val="0"/>
      <w:marTop w:val="0"/>
      <w:marBottom w:val="0"/>
      <w:divBdr>
        <w:top w:val="none" w:sz="0" w:space="0" w:color="auto"/>
        <w:left w:val="none" w:sz="0" w:space="0" w:color="auto"/>
        <w:bottom w:val="none" w:sz="0" w:space="0" w:color="auto"/>
        <w:right w:val="none" w:sz="0" w:space="0" w:color="auto"/>
      </w:divBdr>
    </w:div>
    <w:div w:id="1391154955">
      <w:bodyDiv w:val="1"/>
      <w:marLeft w:val="0"/>
      <w:marRight w:val="0"/>
      <w:marTop w:val="0"/>
      <w:marBottom w:val="0"/>
      <w:divBdr>
        <w:top w:val="none" w:sz="0" w:space="0" w:color="auto"/>
        <w:left w:val="none" w:sz="0" w:space="0" w:color="auto"/>
        <w:bottom w:val="none" w:sz="0" w:space="0" w:color="auto"/>
        <w:right w:val="none" w:sz="0" w:space="0" w:color="auto"/>
      </w:divBdr>
    </w:div>
    <w:div w:id="1401445072">
      <w:bodyDiv w:val="1"/>
      <w:marLeft w:val="0"/>
      <w:marRight w:val="0"/>
      <w:marTop w:val="0"/>
      <w:marBottom w:val="0"/>
      <w:divBdr>
        <w:top w:val="none" w:sz="0" w:space="0" w:color="auto"/>
        <w:left w:val="none" w:sz="0" w:space="0" w:color="auto"/>
        <w:bottom w:val="none" w:sz="0" w:space="0" w:color="auto"/>
        <w:right w:val="none" w:sz="0" w:space="0" w:color="auto"/>
      </w:divBdr>
    </w:div>
    <w:div w:id="1414353862">
      <w:bodyDiv w:val="1"/>
      <w:marLeft w:val="0"/>
      <w:marRight w:val="0"/>
      <w:marTop w:val="0"/>
      <w:marBottom w:val="0"/>
      <w:divBdr>
        <w:top w:val="none" w:sz="0" w:space="0" w:color="auto"/>
        <w:left w:val="none" w:sz="0" w:space="0" w:color="auto"/>
        <w:bottom w:val="none" w:sz="0" w:space="0" w:color="auto"/>
        <w:right w:val="none" w:sz="0" w:space="0" w:color="auto"/>
      </w:divBdr>
    </w:div>
    <w:div w:id="1440685116">
      <w:marLeft w:val="0"/>
      <w:marRight w:val="0"/>
      <w:marTop w:val="0"/>
      <w:marBottom w:val="0"/>
      <w:divBdr>
        <w:top w:val="none" w:sz="0" w:space="0" w:color="auto"/>
        <w:left w:val="none" w:sz="0" w:space="0" w:color="auto"/>
        <w:bottom w:val="none" w:sz="0" w:space="0" w:color="auto"/>
        <w:right w:val="none" w:sz="0" w:space="0" w:color="auto"/>
      </w:divBdr>
    </w:div>
    <w:div w:id="1454784252">
      <w:bodyDiv w:val="1"/>
      <w:marLeft w:val="0"/>
      <w:marRight w:val="0"/>
      <w:marTop w:val="0"/>
      <w:marBottom w:val="0"/>
      <w:divBdr>
        <w:top w:val="none" w:sz="0" w:space="0" w:color="auto"/>
        <w:left w:val="none" w:sz="0" w:space="0" w:color="auto"/>
        <w:bottom w:val="none" w:sz="0" w:space="0" w:color="auto"/>
        <w:right w:val="none" w:sz="0" w:space="0" w:color="auto"/>
      </w:divBdr>
    </w:div>
    <w:div w:id="1464273931">
      <w:bodyDiv w:val="1"/>
      <w:marLeft w:val="0"/>
      <w:marRight w:val="0"/>
      <w:marTop w:val="0"/>
      <w:marBottom w:val="0"/>
      <w:divBdr>
        <w:top w:val="none" w:sz="0" w:space="0" w:color="auto"/>
        <w:left w:val="none" w:sz="0" w:space="0" w:color="auto"/>
        <w:bottom w:val="none" w:sz="0" w:space="0" w:color="auto"/>
        <w:right w:val="none" w:sz="0" w:space="0" w:color="auto"/>
      </w:divBdr>
    </w:div>
    <w:div w:id="1472400128">
      <w:bodyDiv w:val="1"/>
      <w:marLeft w:val="0"/>
      <w:marRight w:val="0"/>
      <w:marTop w:val="0"/>
      <w:marBottom w:val="0"/>
      <w:divBdr>
        <w:top w:val="none" w:sz="0" w:space="0" w:color="auto"/>
        <w:left w:val="none" w:sz="0" w:space="0" w:color="auto"/>
        <w:bottom w:val="none" w:sz="0" w:space="0" w:color="auto"/>
        <w:right w:val="none" w:sz="0" w:space="0" w:color="auto"/>
      </w:divBdr>
    </w:div>
    <w:div w:id="1477184532">
      <w:bodyDiv w:val="1"/>
      <w:marLeft w:val="0"/>
      <w:marRight w:val="0"/>
      <w:marTop w:val="0"/>
      <w:marBottom w:val="0"/>
      <w:divBdr>
        <w:top w:val="none" w:sz="0" w:space="0" w:color="auto"/>
        <w:left w:val="none" w:sz="0" w:space="0" w:color="auto"/>
        <w:bottom w:val="none" w:sz="0" w:space="0" w:color="auto"/>
        <w:right w:val="none" w:sz="0" w:space="0" w:color="auto"/>
      </w:divBdr>
    </w:div>
    <w:div w:id="1480032079">
      <w:bodyDiv w:val="1"/>
      <w:marLeft w:val="0"/>
      <w:marRight w:val="0"/>
      <w:marTop w:val="0"/>
      <w:marBottom w:val="0"/>
      <w:divBdr>
        <w:top w:val="none" w:sz="0" w:space="0" w:color="auto"/>
        <w:left w:val="none" w:sz="0" w:space="0" w:color="auto"/>
        <w:bottom w:val="none" w:sz="0" w:space="0" w:color="auto"/>
        <w:right w:val="none" w:sz="0" w:space="0" w:color="auto"/>
      </w:divBdr>
    </w:div>
    <w:div w:id="1481966782">
      <w:bodyDiv w:val="1"/>
      <w:marLeft w:val="0"/>
      <w:marRight w:val="0"/>
      <w:marTop w:val="0"/>
      <w:marBottom w:val="0"/>
      <w:divBdr>
        <w:top w:val="none" w:sz="0" w:space="0" w:color="auto"/>
        <w:left w:val="none" w:sz="0" w:space="0" w:color="auto"/>
        <w:bottom w:val="none" w:sz="0" w:space="0" w:color="auto"/>
        <w:right w:val="none" w:sz="0" w:space="0" w:color="auto"/>
      </w:divBdr>
    </w:div>
    <w:div w:id="1491284986">
      <w:bodyDiv w:val="1"/>
      <w:marLeft w:val="0"/>
      <w:marRight w:val="0"/>
      <w:marTop w:val="0"/>
      <w:marBottom w:val="0"/>
      <w:divBdr>
        <w:top w:val="none" w:sz="0" w:space="0" w:color="auto"/>
        <w:left w:val="none" w:sz="0" w:space="0" w:color="auto"/>
        <w:bottom w:val="none" w:sz="0" w:space="0" w:color="auto"/>
        <w:right w:val="none" w:sz="0" w:space="0" w:color="auto"/>
      </w:divBdr>
    </w:div>
    <w:div w:id="1495728736">
      <w:bodyDiv w:val="1"/>
      <w:marLeft w:val="0"/>
      <w:marRight w:val="0"/>
      <w:marTop w:val="0"/>
      <w:marBottom w:val="0"/>
      <w:divBdr>
        <w:top w:val="none" w:sz="0" w:space="0" w:color="auto"/>
        <w:left w:val="none" w:sz="0" w:space="0" w:color="auto"/>
        <w:bottom w:val="none" w:sz="0" w:space="0" w:color="auto"/>
        <w:right w:val="none" w:sz="0" w:space="0" w:color="auto"/>
      </w:divBdr>
    </w:div>
    <w:div w:id="1531071325">
      <w:bodyDiv w:val="1"/>
      <w:marLeft w:val="0"/>
      <w:marRight w:val="0"/>
      <w:marTop w:val="0"/>
      <w:marBottom w:val="0"/>
      <w:divBdr>
        <w:top w:val="none" w:sz="0" w:space="0" w:color="auto"/>
        <w:left w:val="none" w:sz="0" w:space="0" w:color="auto"/>
        <w:bottom w:val="none" w:sz="0" w:space="0" w:color="auto"/>
        <w:right w:val="none" w:sz="0" w:space="0" w:color="auto"/>
      </w:divBdr>
    </w:div>
    <w:div w:id="1544250981">
      <w:bodyDiv w:val="1"/>
      <w:marLeft w:val="0"/>
      <w:marRight w:val="0"/>
      <w:marTop w:val="0"/>
      <w:marBottom w:val="0"/>
      <w:divBdr>
        <w:top w:val="none" w:sz="0" w:space="0" w:color="auto"/>
        <w:left w:val="none" w:sz="0" w:space="0" w:color="auto"/>
        <w:bottom w:val="none" w:sz="0" w:space="0" w:color="auto"/>
        <w:right w:val="none" w:sz="0" w:space="0" w:color="auto"/>
      </w:divBdr>
    </w:div>
    <w:div w:id="1550997386">
      <w:bodyDiv w:val="1"/>
      <w:marLeft w:val="0"/>
      <w:marRight w:val="0"/>
      <w:marTop w:val="0"/>
      <w:marBottom w:val="0"/>
      <w:divBdr>
        <w:top w:val="none" w:sz="0" w:space="0" w:color="auto"/>
        <w:left w:val="none" w:sz="0" w:space="0" w:color="auto"/>
        <w:bottom w:val="none" w:sz="0" w:space="0" w:color="auto"/>
        <w:right w:val="none" w:sz="0" w:space="0" w:color="auto"/>
      </w:divBdr>
    </w:div>
    <w:div w:id="1557929561">
      <w:bodyDiv w:val="1"/>
      <w:marLeft w:val="0"/>
      <w:marRight w:val="0"/>
      <w:marTop w:val="0"/>
      <w:marBottom w:val="0"/>
      <w:divBdr>
        <w:top w:val="none" w:sz="0" w:space="0" w:color="auto"/>
        <w:left w:val="none" w:sz="0" w:space="0" w:color="auto"/>
        <w:bottom w:val="none" w:sz="0" w:space="0" w:color="auto"/>
        <w:right w:val="none" w:sz="0" w:space="0" w:color="auto"/>
      </w:divBdr>
    </w:div>
    <w:div w:id="1558781880">
      <w:bodyDiv w:val="1"/>
      <w:marLeft w:val="0"/>
      <w:marRight w:val="0"/>
      <w:marTop w:val="0"/>
      <w:marBottom w:val="0"/>
      <w:divBdr>
        <w:top w:val="none" w:sz="0" w:space="0" w:color="auto"/>
        <w:left w:val="none" w:sz="0" w:space="0" w:color="auto"/>
        <w:bottom w:val="none" w:sz="0" w:space="0" w:color="auto"/>
        <w:right w:val="none" w:sz="0" w:space="0" w:color="auto"/>
      </w:divBdr>
    </w:div>
    <w:div w:id="1559245199">
      <w:bodyDiv w:val="1"/>
      <w:marLeft w:val="0"/>
      <w:marRight w:val="0"/>
      <w:marTop w:val="0"/>
      <w:marBottom w:val="0"/>
      <w:divBdr>
        <w:top w:val="none" w:sz="0" w:space="0" w:color="auto"/>
        <w:left w:val="none" w:sz="0" w:space="0" w:color="auto"/>
        <w:bottom w:val="none" w:sz="0" w:space="0" w:color="auto"/>
        <w:right w:val="none" w:sz="0" w:space="0" w:color="auto"/>
      </w:divBdr>
    </w:div>
    <w:div w:id="1566842492">
      <w:bodyDiv w:val="1"/>
      <w:marLeft w:val="0"/>
      <w:marRight w:val="0"/>
      <w:marTop w:val="0"/>
      <w:marBottom w:val="0"/>
      <w:divBdr>
        <w:top w:val="none" w:sz="0" w:space="0" w:color="auto"/>
        <w:left w:val="none" w:sz="0" w:space="0" w:color="auto"/>
        <w:bottom w:val="none" w:sz="0" w:space="0" w:color="auto"/>
        <w:right w:val="none" w:sz="0" w:space="0" w:color="auto"/>
      </w:divBdr>
    </w:div>
    <w:div w:id="1577128134">
      <w:bodyDiv w:val="1"/>
      <w:marLeft w:val="0"/>
      <w:marRight w:val="0"/>
      <w:marTop w:val="0"/>
      <w:marBottom w:val="0"/>
      <w:divBdr>
        <w:top w:val="none" w:sz="0" w:space="0" w:color="auto"/>
        <w:left w:val="none" w:sz="0" w:space="0" w:color="auto"/>
        <w:bottom w:val="none" w:sz="0" w:space="0" w:color="auto"/>
        <w:right w:val="none" w:sz="0" w:space="0" w:color="auto"/>
      </w:divBdr>
    </w:div>
    <w:div w:id="1590574305">
      <w:bodyDiv w:val="1"/>
      <w:marLeft w:val="0"/>
      <w:marRight w:val="0"/>
      <w:marTop w:val="0"/>
      <w:marBottom w:val="0"/>
      <w:divBdr>
        <w:top w:val="none" w:sz="0" w:space="0" w:color="auto"/>
        <w:left w:val="none" w:sz="0" w:space="0" w:color="auto"/>
        <w:bottom w:val="none" w:sz="0" w:space="0" w:color="auto"/>
        <w:right w:val="none" w:sz="0" w:space="0" w:color="auto"/>
      </w:divBdr>
    </w:div>
    <w:div w:id="1593078257">
      <w:bodyDiv w:val="1"/>
      <w:marLeft w:val="0"/>
      <w:marRight w:val="0"/>
      <w:marTop w:val="0"/>
      <w:marBottom w:val="0"/>
      <w:divBdr>
        <w:top w:val="none" w:sz="0" w:space="0" w:color="auto"/>
        <w:left w:val="none" w:sz="0" w:space="0" w:color="auto"/>
        <w:bottom w:val="none" w:sz="0" w:space="0" w:color="auto"/>
        <w:right w:val="none" w:sz="0" w:space="0" w:color="auto"/>
      </w:divBdr>
    </w:div>
    <w:div w:id="1599559023">
      <w:bodyDiv w:val="1"/>
      <w:marLeft w:val="0"/>
      <w:marRight w:val="0"/>
      <w:marTop w:val="0"/>
      <w:marBottom w:val="0"/>
      <w:divBdr>
        <w:top w:val="none" w:sz="0" w:space="0" w:color="auto"/>
        <w:left w:val="none" w:sz="0" w:space="0" w:color="auto"/>
        <w:bottom w:val="none" w:sz="0" w:space="0" w:color="auto"/>
        <w:right w:val="none" w:sz="0" w:space="0" w:color="auto"/>
      </w:divBdr>
    </w:div>
    <w:div w:id="1615013334">
      <w:bodyDiv w:val="1"/>
      <w:marLeft w:val="0"/>
      <w:marRight w:val="0"/>
      <w:marTop w:val="0"/>
      <w:marBottom w:val="0"/>
      <w:divBdr>
        <w:top w:val="none" w:sz="0" w:space="0" w:color="auto"/>
        <w:left w:val="none" w:sz="0" w:space="0" w:color="auto"/>
        <w:bottom w:val="none" w:sz="0" w:space="0" w:color="auto"/>
        <w:right w:val="none" w:sz="0" w:space="0" w:color="auto"/>
      </w:divBdr>
    </w:div>
    <w:div w:id="1624774734">
      <w:bodyDiv w:val="1"/>
      <w:marLeft w:val="0"/>
      <w:marRight w:val="0"/>
      <w:marTop w:val="0"/>
      <w:marBottom w:val="0"/>
      <w:divBdr>
        <w:top w:val="none" w:sz="0" w:space="0" w:color="auto"/>
        <w:left w:val="none" w:sz="0" w:space="0" w:color="auto"/>
        <w:bottom w:val="none" w:sz="0" w:space="0" w:color="auto"/>
        <w:right w:val="none" w:sz="0" w:space="0" w:color="auto"/>
      </w:divBdr>
    </w:div>
    <w:div w:id="1636061826">
      <w:bodyDiv w:val="1"/>
      <w:marLeft w:val="0"/>
      <w:marRight w:val="0"/>
      <w:marTop w:val="0"/>
      <w:marBottom w:val="0"/>
      <w:divBdr>
        <w:top w:val="none" w:sz="0" w:space="0" w:color="auto"/>
        <w:left w:val="none" w:sz="0" w:space="0" w:color="auto"/>
        <w:bottom w:val="none" w:sz="0" w:space="0" w:color="auto"/>
        <w:right w:val="none" w:sz="0" w:space="0" w:color="auto"/>
      </w:divBdr>
    </w:div>
    <w:div w:id="1645306417">
      <w:bodyDiv w:val="1"/>
      <w:marLeft w:val="0"/>
      <w:marRight w:val="0"/>
      <w:marTop w:val="0"/>
      <w:marBottom w:val="0"/>
      <w:divBdr>
        <w:top w:val="none" w:sz="0" w:space="0" w:color="auto"/>
        <w:left w:val="none" w:sz="0" w:space="0" w:color="auto"/>
        <w:bottom w:val="none" w:sz="0" w:space="0" w:color="auto"/>
        <w:right w:val="none" w:sz="0" w:space="0" w:color="auto"/>
      </w:divBdr>
    </w:div>
    <w:div w:id="1652513508">
      <w:marLeft w:val="0"/>
      <w:marRight w:val="0"/>
      <w:marTop w:val="0"/>
      <w:marBottom w:val="0"/>
      <w:divBdr>
        <w:top w:val="none" w:sz="0" w:space="0" w:color="auto"/>
        <w:left w:val="none" w:sz="0" w:space="0" w:color="auto"/>
        <w:bottom w:val="none" w:sz="0" w:space="0" w:color="auto"/>
        <w:right w:val="none" w:sz="0" w:space="0" w:color="auto"/>
      </w:divBdr>
    </w:div>
    <w:div w:id="1654942472">
      <w:bodyDiv w:val="1"/>
      <w:marLeft w:val="0"/>
      <w:marRight w:val="0"/>
      <w:marTop w:val="0"/>
      <w:marBottom w:val="0"/>
      <w:divBdr>
        <w:top w:val="none" w:sz="0" w:space="0" w:color="auto"/>
        <w:left w:val="none" w:sz="0" w:space="0" w:color="auto"/>
        <w:bottom w:val="none" w:sz="0" w:space="0" w:color="auto"/>
        <w:right w:val="none" w:sz="0" w:space="0" w:color="auto"/>
      </w:divBdr>
    </w:div>
    <w:div w:id="1658874280">
      <w:bodyDiv w:val="1"/>
      <w:marLeft w:val="0"/>
      <w:marRight w:val="0"/>
      <w:marTop w:val="0"/>
      <w:marBottom w:val="0"/>
      <w:divBdr>
        <w:top w:val="none" w:sz="0" w:space="0" w:color="auto"/>
        <w:left w:val="none" w:sz="0" w:space="0" w:color="auto"/>
        <w:bottom w:val="none" w:sz="0" w:space="0" w:color="auto"/>
        <w:right w:val="none" w:sz="0" w:space="0" w:color="auto"/>
      </w:divBdr>
    </w:div>
    <w:div w:id="1672562417">
      <w:bodyDiv w:val="1"/>
      <w:marLeft w:val="0"/>
      <w:marRight w:val="0"/>
      <w:marTop w:val="0"/>
      <w:marBottom w:val="0"/>
      <w:divBdr>
        <w:top w:val="none" w:sz="0" w:space="0" w:color="auto"/>
        <w:left w:val="none" w:sz="0" w:space="0" w:color="auto"/>
        <w:bottom w:val="none" w:sz="0" w:space="0" w:color="auto"/>
        <w:right w:val="none" w:sz="0" w:space="0" w:color="auto"/>
      </w:divBdr>
    </w:div>
    <w:div w:id="1684697419">
      <w:marLeft w:val="0"/>
      <w:marRight w:val="0"/>
      <w:marTop w:val="0"/>
      <w:marBottom w:val="0"/>
      <w:divBdr>
        <w:top w:val="none" w:sz="0" w:space="0" w:color="auto"/>
        <w:left w:val="none" w:sz="0" w:space="0" w:color="auto"/>
        <w:bottom w:val="none" w:sz="0" w:space="0" w:color="auto"/>
        <w:right w:val="none" w:sz="0" w:space="0" w:color="auto"/>
      </w:divBdr>
    </w:div>
    <w:div w:id="1715348140">
      <w:bodyDiv w:val="1"/>
      <w:marLeft w:val="0"/>
      <w:marRight w:val="0"/>
      <w:marTop w:val="0"/>
      <w:marBottom w:val="0"/>
      <w:divBdr>
        <w:top w:val="none" w:sz="0" w:space="0" w:color="auto"/>
        <w:left w:val="none" w:sz="0" w:space="0" w:color="auto"/>
        <w:bottom w:val="none" w:sz="0" w:space="0" w:color="auto"/>
        <w:right w:val="none" w:sz="0" w:space="0" w:color="auto"/>
      </w:divBdr>
    </w:div>
    <w:div w:id="1727072050">
      <w:bodyDiv w:val="1"/>
      <w:marLeft w:val="0"/>
      <w:marRight w:val="0"/>
      <w:marTop w:val="0"/>
      <w:marBottom w:val="0"/>
      <w:divBdr>
        <w:top w:val="none" w:sz="0" w:space="0" w:color="auto"/>
        <w:left w:val="none" w:sz="0" w:space="0" w:color="auto"/>
        <w:bottom w:val="none" w:sz="0" w:space="0" w:color="auto"/>
        <w:right w:val="none" w:sz="0" w:space="0" w:color="auto"/>
      </w:divBdr>
    </w:div>
    <w:div w:id="1727725965">
      <w:bodyDiv w:val="1"/>
      <w:marLeft w:val="0"/>
      <w:marRight w:val="0"/>
      <w:marTop w:val="0"/>
      <w:marBottom w:val="0"/>
      <w:divBdr>
        <w:top w:val="none" w:sz="0" w:space="0" w:color="auto"/>
        <w:left w:val="none" w:sz="0" w:space="0" w:color="auto"/>
        <w:bottom w:val="none" w:sz="0" w:space="0" w:color="auto"/>
        <w:right w:val="none" w:sz="0" w:space="0" w:color="auto"/>
      </w:divBdr>
    </w:div>
    <w:div w:id="1730614086">
      <w:bodyDiv w:val="1"/>
      <w:marLeft w:val="0"/>
      <w:marRight w:val="0"/>
      <w:marTop w:val="0"/>
      <w:marBottom w:val="0"/>
      <w:divBdr>
        <w:top w:val="none" w:sz="0" w:space="0" w:color="auto"/>
        <w:left w:val="none" w:sz="0" w:space="0" w:color="auto"/>
        <w:bottom w:val="none" w:sz="0" w:space="0" w:color="auto"/>
        <w:right w:val="none" w:sz="0" w:space="0" w:color="auto"/>
      </w:divBdr>
    </w:div>
    <w:div w:id="1749691276">
      <w:bodyDiv w:val="1"/>
      <w:marLeft w:val="0"/>
      <w:marRight w:val="0"/>
      <w:marTop w:val="0"/>
      <w:marBottom w:val="0"/>
      <w:divBdr>
        <w:top w:val="none" w:sz="0" w:space="0" w:color="auto"/>
        <w:left w:val="none" w:sz="0" w:space="0" w:color="auto"/>
        <w:bottom w:val="none" w:sz="0" w:space="0" w:color="auto"/>
        <w:right w:val="none" w:sz="0" w:space="0" w:color="auto"/>
      </w:divBdr>
    </w:div>
    <w:div w:id="1754930136">
      <w:bodyDiv w:val="1"/>
      <w:marLeft w:val="0"/>
      <w:marRight w:val="0"/>
      <w:marTop w:val="0"/>
      <w:marBottom w:val="0"/>
      <w:divBdr>
        <w:top w:val="none" w:sz="0" w:space="0" w:color="auto"/>
        <w:left w:val="none" w:sz="0" w:space="0" w:color="auto"/>
        <w:bottom w:val="none" w:sz="0" w:space="0" w:color="auto"/>
        <w:right w:val="none" w:sz="0" w:space="0" w:color="auto"/>
      </w:divBdr>
    </w:div>
    <w:div w:id="1757823829">
      <w:bodyDiv w:val="1"/>
      <w:marLeft w:val="0"/>
      <w:marRight w:val="0"/>
      <w:marTop w:val="0"/>
      <w:marBottom w:val="0"/>
      <w:divBdr>
        <w:top w:val="none" w:sz="0" w:space="0" w:color="auto"/>
        <w:left w:val="none" w:sz="0" w:space="0" w:color="auto"/>
        <w:bottom w:val="none" w:sz="0" w:space="0" w:color="auto"/>
        <w:right w:val="none" w:sz="0" w:space="0" w:color="auto"/>
      </w:divBdr>
    </w:div>
    <w:div w:id="1763838465">
      <w:bodyDiv w:val="1"/>
      <w:marLeft w:val="0"/>
      <w:marRight w:val="0"/>
      <w:marTop w:val="0"/>
      <w:marBottom w:val="0"/>
      <w:divBdr>
        <w:top w:val="none" w:sz="0" w:space="0" w:color="auto"/>
        <w:left w:val="none" w:sz="0" w:space="0" w:color="auto"/>
        <w:bottom w:val="none" w:sz="0" w:space="0" w:color="auto"/>
        <w:right w:val="none" w:sz="0" w:space="0" w:color="auto"/>
      </w:divBdr>
    </w:div>
    <w:div w:id="1783187979">
      <w:bodyDiv w:val="1"/>
      <w:marLeft w:val="0"/>
      <w:marRight w:val="0"/>
      <w:marTop w:val="0"/>
      <w:marBottom w:val="0"/>
      <w:divBdr>
        <w:top w:val="none" w:sz="0" w:space="0" w:color="auto"/>
        <w:left w:val="none" w:sz="0" w:space="0" w:color="auto"/>
        <w:bottom w:val="none" w:sz="0" w:space="0" w:color="auto"/>
        <w:right w:val="none" w:sz="0" w:space="0" w:color="auto"/>
      </w:divBdr>
    </w:div>
    <w:div w:id="1811096674">
      <w:bodyDiv w:val="1"/>
      <w:marLeft w:val="0"/>
      <w:marRight w:val="0"/>
      <w:marTop w:val="0"/>
      <w:marBottom w:val="0"/>
      <w:divBdr>
        <w:top w:val="none" w:sz="0" w:space="0" w:color="auto"/>
        <w:left w:val="none" w:sz="0" w:space="0" w:color="auto"/>
        <w:bottom w:val="none" w:sz="0" w:space="0" w:color="auto"/>
        <w:right w:val="none" w:sz="0" w:space="0" w:color="auto"/>
      </w:divBdr>
    </w:div>
    <w:div w:id="1850095098">
      <w:bodyDiv w:val="1"/>
      <w:marLeft w:val="0"/>
      <w:marRight w:val="0"/>
      <w:marTop w:val="0"/>
      <w:marBottom w:val="0"/>
      <w:divBdr>
        <w:top w:val="none" w:sz="0" w:space="0" w:color="auto"/>
        <w:left w:val="none" w:sz="0" w:space="0" w:color="auto"/>
        <w:bottom w:val="none" w:sz="0" w:space="0" w:color="auto"/>
        <w:right w:val="none" w:sz="0" w:space="0" w:color="auto"/>
      </w:divBdr>
    </w:div>
    <w:div w:id="1868254628">
      <w:bodyDiv w:val="1"/>
      <w:marLeft w:val="0"/>
      <w:marRight w:val="0"/>
      <w:marTop w:val="0"/>
      <w:marBottom w:val="0"/>
      <w:divBdr>
        <w:top w:val="none" w:sz="0" w:space="0" w:color="auto"/>
        <w:left w:val="none" w:sz="0" w:space="0" w:color="auto"/>
        <w:bottom w:val="none" w:sz="0" w:space="0" w:color="auto"/>
        <w:right w:val="none" w:sz="0" w:space="0" w:color="auto"/>
      </w:divBdr>
    </w:div>
    <w:div w:id="1870022204">
      <w:bodyDiv w:val="1"/>
      <w:marLeft w:val="0"/>
      <w:marRight w:val="0"/>
      <w:marTop w:val="0"/>
      <w:marBottom w:val="0"/>
      <w:divBdr>
        <w:top w:val="none" w:sz="0" w:space="0" w:color="auto"/>
        <w:left w:val="none" w:sz="0" w:space="0" w:color="auto"/>
        <w:bottom w:val="none" w:sz="0" w:space="0" w:color="auto"/>
        <w:right w:val="none" w:sz="0" w:space="0" w:color="auto"/>
      </w:divBdr>
    </w:div>
    <w:div w:id="1870757680">
      <w:bodyDiv w:val="1"/>
      <w:marLeft w:val="0"/>
      <w:marRight w:val="0"/>
      <w:marTop w:val="0"/>
      <w:marBottom w:val="0"/>
      <w:divBdr>
        <w:top w:val="none" w:sz="0" w:space="0" w:color="auto"/>
        <w:left w:val="none" w:sz="0" w:space="0" w:color="auto"/>
        <w:bottom w:val="none" w:sz="0" w:space="0" w:color="auto"/>
        <w:right w:val="none" w:sz="0" w:space="0" w:color="auto"/>
      </w:divBdr>
      <w:divsChild>
        <w:div w:id="947465913">
          <w:marLeft w:val="0"/>
          <w:marRight w:val="0"/>
          <w:marTop w:val="0"/>
          <w:marBottom w:val="0"/>
          <w:divBdr>
            <w:top w:val="none" w:sz="0" w:space="0" w:color="auto"/>
            <w:left w:val="none" w:sz="0" w:space="0" w:color="auto"/>
            <w:bottom w:val="none" w:sz="0" w:space="0" w:color="auto"/>
            <w:right w:val="none" w:sz="0" w:space="0" w:color="auto"/>
          </w:divBdr>
        </w:div>
      </w:divsChild>
    </w:div>
    <w:div w:id="1871797182">
      <w:bodyDiv w:val="1"/>
      <w:marLeft w:val="0"/>
      <w:marRight w:val="0"/>
      <w:marTop w:val="0"/>
      <w:marBottom w:val="0"/>
      <w:divBdr>
        <w:top w:val="none" w:sz="0" w:space="0" w:color="auto"/>
        <w:left w:val="none" w:sz="0" w:space="0" w:color="auto"/>
        <w:bottom w:val="none" w:sz="0" w:space="0" w:color="auto"/>
        <w:right w:val="none" w:sz="0" w:space="0" w:color="auto"/>
      </w:divBdr>
      <w:divsChild>
        <w:div w:id="799539788">
          <w:marLeft w:val="0"/>
          <w:marRight w:val="0"/>
          <w:marTop w:val="0"/>
          <w:marBottom w:val="0"/>
          <w:divBdr>
            <w:top w:val="none" w:sz="0" w:space="0" w:color="auto"/>
            <w:left w:val="none" w:sz="0" w:space="0" w:color="auto"/>
            <w:bottom w:val="none" w:sz="0" w:space="0" w:color="auto"/>
            <w:right w:val="none" w:sz="0" w:space="0" w:color="auto"/>
          </w:divBdr>
        </w:div>
        <w:div w:id="805052676">
          <w:marLeft w:val="0"/>
          <w:marRight w:val="0"/>
          <w:marTop w:val="0"/>
          <w:marBottom w:val="0"/>
          <w:divBdr>
            <w:top w:val="none" w:sz="0" w:space="0" w:color="auto"/>
            <w:left w:val="none" w:sz="0" w:space="0" w:color="auto"/>
            <w:bottom w:val="none" w:sz="0" w:space="0" w:color="auto"/>
            <w:right w:val="none" w:sz="0" w:space="0" w:color="auto"/>
          </w:divBdr>
        </w:div>
        <w:div w:id="856312079">
          <w:marLeft w:val="0"/>
          <w:marRight w:val="0"/>
          <w:marTop w:val="0"/>
          <w:marBottom w:val="0"/>
          <w:divBdr>
            <w:top w:val="none" w:sz="0" w:space="0" w:color="auto"/>
            <w:left w:val="none" w:sz="0" w:space="0" w:color="auto"/>
            <w:bottom w:val="none" w:sz="0" w:space="0" w:color="auto"/>
            <w:right w:val="none" w:sz="0" w:space="0" w:color="auto"/>
          </w:divBdr>
        </w:div>
        <w:div w:id="1799713704">
          <w:marLeft w:val="0"/>
          <w:marRight w:val="0"/>
          <w:marTop w:val="0"/>
          <w:marBottom w:val="0"/>
          <w:divBdr>
            <w:top w:val="none" w:sz="0" w:space="0" w:color="auto"/>
            <w:left w:val="none" w:sz="0" w:space="0" w:color="auto"/>
            <w:bottom w:val="none" w:sz="0" w:space="0" w:color="auto"/>
            <w:right w:val="none" w:sz="0" w:space="0" w:color="auto"/>
          </w:divBdr>
        </w:div>
      </w:divsChild>
    </w:div>
    <w:div w:id="1896507305">
      <w:bodyDiv w:val="1"/>
      <w:marLeft w:val="0"/>
      <w:marRight w:val="0"/>
      <w:marTop w:val="0"/>
      <w:marBottom w:val="0"/>
      <w:divBdr>
        <w:top w:val="none" w:sz="0" w:space="0" w:color="auto"/>
        <w:left w:val="none" w:sz="0" w:space="0" w:color="auto"/>
        <w:bottom w:val="none" w:sz="0" w:space="0" w:color="auto"/>
        <w:right w:val="none" w:sz="0" w:space="0" w:color="auto"/>
      </w:divBdr>
    </w:div>
    <w:div w:id="1897349751">
      <w:bodyDiv w:val="1"/>
      <w:marLeft w:val="0"/>
      <w:marRight w:val="0"/>
      <w:marTop w:val="0"/>
      <w:marBottom w:val="0"/>
      <w:divBdr>
        <w:top w:val="none" w:sz="0" w:space="0" w:color="auto"/>
        <w:left w:val="none" w:sz="0" w:space="0" w:color="auto"/>
        <w:bottom w:val="none" w:sz="0" w:space="0" w:color="auto"/>
        <w:right w:val="none" w:sz="0" w:space="0" w:color="auto"/>
      </w:divBdr>
    </w:div>
    <w:div w:id="1905484977">
      <w:marLeft w:val="0"/>
      <w:marRight w:val="0"/>
      <w:marTop w:val="0"/>
      <w:marBottom w:val="0"/>
      <w:divBdr>
        <w:top w:val="none" w:sz="0" w:space="0" w:color="auto"/>
        <w:left w:val="none" w:sz="0" w:space="0" w:color="auto"/>
        <w:bottom w:val="none" w:sz="0" w:space="0" w:color="auto"/>
        <w:right w:val="none" w:sz="0" w:space="0" w:color="auto"/>
      </w:divBdr>
    </w:div>
    <w:div w:id="1924103072">
      <w:bodyDiv w:val="1"/>
      <w:marLeft w:val="0"/>
      <w:marRight w:val="0"/>
      <w:marTop w:val="0"/>
      <w:marBottom w:val="0"/>
      <w:divBdr>
        <w:top w:val="none" w:sz="0" w:space="0" w:color="auto"/>
        <w:left w:val="none" w:sz="0" w:space="0" w:color="auto"/>
        <w:bottom w:val="none" w:sz="0" w:space="0" w:color="auto"/>
        <w:right w:val="none" w:sz="0" w:space="0" w:color="auto"/>
      </w:divBdr>
    </w:div>
    <w:div w:id="1945188038">
      <w:bodyDiv w:val="1"/>
      <w:marLeft w:val="0"/>
      <w:marRight w:val="0"/>
      <w:marTop w:val="0"/>
      <w:marBottom w:val="0"/>
      <w:divBdr>
        <w:top w:val="none" w:sz="0" w:space="0" w:color="auto"/>
        <w:left w:val="none" w:sz="0" w:space="0" w:color="auto"/>
        <w:bottom w:val="none" w:sz="0" w:space="0" w:color="auto"/>
        <w:right w:val="none" w:sz="0" w:space="0" w:color="auto"/>
      </w:divBdr>
    </w:div>
    <w:div w:id="1956207959">
      <w:bodyDiv w:val="1"/>
      <w:marLeft w:val="0"/>
      <w:marRight w:val="0"/>
      <w:marTop w:val="0"/>
      <w:marBottom w:val="0"/>
      <w:divBdr>
        <w:top w:val="none" w:sz="0" w:space="0" w:color="auto"/>
        <w:left w:val="none" w:sz="0" w:space="0" w:color="auto"/>
        <w:bottom w:val="none" w:sz="0" w:space="0" w:color="auto"/>
        <w:right w:val="none" w:sz="0" w:space="0" w:color="auto"/>
      </w:divBdr>
    </w:div>
    <w:div w:id="1956404625">
      <w:bodyDiv w:val="1"/>
      <w:marLeft w:val="0"/>
      <w:marRight w:val="0"/>
      <w:marTop w:val="0"/>
      <w:marBottom w:val="0"/>
      <w:divBdr>
        <w:top w:val="none" w:sz="0" w:space="0" w:color="auto"/>
        <w:left w:val="none" w:sz="0" w:space="0" w:color="auto"/>
        <w:bottom w:val="none" w:sz="0" w:space="0" w:color="auto"/>
        <w:right w:val="none" w:sz="0" w:space="0" w:color="auto"/>
      </w:divBdr>
    </w:div>
    <w:div w:id="2003465318">
      <w:bodyDiv w:val="1"/>
      <w:marLeft w:val="0"/>
      <w:marRight w:val="0"/>
      <w:marTop w:val="0"/>
      <w:marBottom w:val="0"/>
      <w:divBdr>
        <w:top w:val="none" w:sz="0" w:space="0" w:color="auto"/>
        <w:left w:val="none" w:sz="0" w:space="0" w:color="auto"/>
        <w:bottom w:val="none" w:sz="0" w:space="0" w:color="auto"/>
        <w:right w:val="none" w:sz="0" w:space="0" w:color="auto"/>
      </w:divBdr>
    </w:div>
    <w:div w:id="2004968237">
      <w:marLeft w:val="0"/>
      <w:marRight w:val="0"/>
      <w:marTop w:val="0"/>
      <w:marBottom w:val="0"/>
      <w:divBdr>
        <w:top w:val="none" w:sz="0" w:space="0" w:color="auto"/>
        <w:left w:val="none" w:sz="0" w:space="0" w:color="auto"/>
        <w:bottom w:val="none" w:sz="0" w:space="0" w:color="auto"/>
        <w:right w:val="none" w:sz="0" w:space="0" w:color="auto"/>
      </w:divBdr>
    </w:div>
    <w:div w:id="2009751105">
      <w:bodyDiv w:val="1"/>
      <w:marLeft w:val="0"/>
      <w:marRight w:val="0"/>
      <w:marTop w:val="0"/>
      <w:marBottom w:val="0"/>
      <w:divBdr>
        <w:top w:val="none" w:sz="0" w:space="0" w:color="auto"/>
        <w:left w:val="none" w:sz="0" w:space="0" w:color="auto"/>
        <w:bottom w:val="none" w:sz="0" w:space="0" w:color="auto"/>
        <w:right w:val="none" w:sz="0" w:space="0" w:color="auto"/>
      </w:divBdr>
    </w:div>
    <w:div w:id="2026860613">
      <w:marLeft w:val="0"/>
      <w:marRight w:val="0"/>
      <w:marTop w:val="0"/>
      <w:marBottom w:val="0"/>
      <w:divBdr>
        <w:top w:val="none" w:sz="0" w:space="0" w:color="auto"/>
        <w:left w:val="none" w:sz="0" w:space="0" w:color="auto"/>
        <w:bottom w:val="none" w:sz="0" w:space="0" w:color="auto"/>
        <w:right w:val="none" w:sz="0" w:space="0" w:color="auto"/>
      </w:divBdr>
    </w:div>
    <w:div w:id="2038652140">
      <w:bodyDiv w:val="1"/>
      <w:marLeft w:val="0"/>
      <w:marRight w:val="0"/>
      <w:marTop w:val="0"/>
      <w:marBottom w:val="0"/>
      <w:divBdr>
        <w:top w:val="none" w:sz="0" w:space="0" w:color="auto"/>
        <w:left w:val="none" w:sz="0" w:space="0" w:color="auto"/>
        <w:bottom w:val="none" w:sz="0" w:space="0" w:color="auto"/>
        <w:right w:val="none" w:sz="0" w:space="0" w:color="auto"/>
      </w:divBdr>
    </w:div>
    <w:div w:id="2048528451">
      <w:bodyDiv w:val="1"/>
      <w:marLeft w:val="0"/>
      <w:marRight w:val="0"/>
      <w:marTop w:val="0"/>
      <w:marBottom w:val="0"/>
      <w:divBdr>
        <w:top w:val="none" w:sz="0" w:space="0" w:color="auto"/>
        <w:left w:val="none" w:sz="0" w:space="0" w:color="auto"/>
        <w:bottom w:val="none" w:sz="0" w:space="0" w:color="auto"/>
        <w:right w:val="none" w:sz="0" w:space="0" w:color="auto"/>
      </w:divBdr>
    </w:div>
    <w:div w:id="2052147616">
      <w:bodyDiv w:val="1"/>
      <w:marLeft w:val="0"/>
      <w:marRight w:val="0"/>
      <w:marTop w:val="0"/>
      <w:marBottom w:val="0"/>
      <w:divBdr>
        <w:top w:val="none" w:sz="0" w:space="0" w:color="auto"/>
        <w:left w:val="none" w:sz="0" w:space="0" w:color="auto"/>
        <w:bottom w:val="none" w:sz="0" w:space="0" w:color="auto"/>
        <w:right w:val="none" w:sz="0" w:space="0" w:color="auto"/>
      </w:divBdr>
    </w:div>
    <w:div w:id="2052414425">
      <w:bodyDiv w:val="1"/>
      <w:marLeft w:val="0"/>
      <w:marRight w:val="0"/>
      <w:marTop w:val="0"/>
      <w:marBottom w:val="0"/>
      <w:divBdr>
        <w:top w:val="none" w:sz="0" w:space="0" w:color="auto"/>
        <w:left w:val="none" w:sz="0" w:space="0" w:color="auto"/>
        <w:bottom w:val="none" w:sz="0" w:space="0" w:color="auto"/>
        <w:right w:val="none" w:sz="0" w:space="0" w:color="auto"/>
      </w:divBdr>
    </w:div>
    <w:div w:id="2054184551">
      <w:bodyDiv w:val="1"/>
      <w:marLeft w:val="0"/>
      <w:marRight w:val="0"/>
      <w:marTop w:val="0"/>
      <w:marBottom w:val="0"/>
      <w:divBdr>
        <w:top w:val="none" w:sz="0" w:space="0" w:color="auto"/>
        <w:left w:val="none" w:sz="0" w:space="0" w:color="auto"/>
        <w:bottom w:val="none" w:sz="0" w:space="0" w:color="auto"/>
        <w:right w:val="none" w:sz="0" w:space="0" w:color="auto"/>
      </w:divBdr>
      <w:divsChild>
        <w:div w:id="1737361669">
          <w:marLeft w:val="0"/>
          <w:marRight w:val="0"/>
          <w:marTop w:val="0"/>
          <w:marBottom w:val="0"/>
          <w:divBdr>
            <w:top w:val="none" w:sz="0" w:space="0" w:color="auto"/>
            <w:left w:val="none" w:sz="0" w:space="0" w:color="auto"/>
            <w:bottom w:val="none" w:sz="0" w:space="0" w:color="auto"/>
            <w:right w:val="none" w:sz="0" w:space="0" w:color="auto"/>
          </w:divBdr>
        </w:div>
      </w:divsChild>
    </w:div>
    <w:div w:id="2062096609">
      <w:bodyDiv w:val="1"/>
      <w:marLeft w:val="0"/>
      <w:marRight w:val="0"/>
      <w:marTop w:val="0"/>
      <w:marBottom w:val="0"/>
      <w:divBdr>
        <w:top w:val="none" w:sz="0" w:space="0" w:color="auto"/>
        <w:left w:val="none" w:sz="0" w:space="0" w:color="auto"/>
        <w:bottom w:val="none" w:sz="0" w:space="0" w:color="auto"/>
        <w:right w:val="none" w:sz="0" w:space="0" w:color="auto"/>
      </w:divBdr>
    </w:div>
    <w:div w:id="2071419157">
      <w:bodyDiv w:val="1"/>
      <w:marLeft w:val="0"/>
      <w:marRight w:val="0"/>
      <w:marTop w:val="0"/>
      <w:marBottom w:val="0"/>
      <w:divBdr>
        <w:top w:val="none" w:sz="0" w:space="0" w:color="auto"/>
        <w:left w:val="none" w:sz="0" w:space="0" w:color="auto"/>
        <w:bottom w:val="none" w:sz="0" w:space="0" w:color="auto"/>
        <w:right w:val="none" w:sz="0" w:space="0" w:color="auto"/>
      </w:divBdr>
    </w:div>
    <w:div w:id="2072849050">
      <w:bodyDiv w:val="1"/>
      <w:marLeft w:val="0"/>
      <w:marRight w:val="0"/>
      <w:marTop w:val="0"/>
      <w:marBottom w:val="0"/>
      <w:divBdr>
        <w:top w:val="none" w:sz="0" w:space="0" w:color="auto"/>
        <w:left w:val="none" w:sz="0" w:space="0" w:color="auto"/>
        <w:bottom w:val="none" w:sz="0" w:space="0" w:color="auto"/>
        <w:right w:val="none" w:sz="0" w:space="0" w:color="auto"/>
      </w:divBdr>
    </w:div>
    <w:div w:id="2099980112">
      <w:bodyDiv w:val="1"/>
      <w:marLeft w:val="0"/>
      <w:marRight w:val="0"/>
      <w:marTop w:val="0"/>
      <w:marBottom w:val="0"/>
      <w:divBdr>
        <w:top w:val="none" w:sz="0" w:space="0" w:color="auto"/>
        <w:left w:val="none" w:sz="0" w:space="0" w:color="auto"/>
        <w:bottom w:val="none" w:sz="0" w:space="0" w:color="auto"/>
        <w:right w:val="none" w:sz="0" w:space="0" w:color="auto"/>
      </w:divBdr>
    </w:div>
    <w:div w:id="2125808931">
      <w:bodyDiv w:val="1"/>
      <w:marLeft w:val="0"/>
      <w:marRight w:val="0"/>
      <w:marTop w:val="0"/>
      <w:marBottom w:val="0"/>
      <w:divBdr>
        <w:top w:val="none" w:sz="0" w:space="0" w:color="auto"/>
        <w:left w:val="none" w:sz="0" w:space="0" w:color="auto"/>
        <w:bottom w:val="none" w:sz="0" w:space="0" w:color="auto"/>
        <w:right w:val="none" w:sz="0" w:space="0" w:color="auto"/>
      </w:divBdr>
      <w:divsChild>
        <w:div w:id="1322387103">
          <w:marLeft w:val="0"/>
          <w:marRight w:val="0"/>
          <w:marTop w:val="0"/>
          <w:marBottom w:val="0"/>
          <w:divBdr>
            <w:top w:val="none" w:sz="0" w:space="0" w:color="auto"/>
            <w:left w:val="none" w:sz="0" w:space="0" w:color="auto"/>
            <w:bottom w:val="none" w:sz="0" w:space="0" w:color="auto"/>
            <w:right w:val="none" w:sz="0" w:space="0" w:color="auto"/>
          </w:divBdr>
          <w:divsChild>
            <w:div w:id="2063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298062">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&#65279;<?xml version="1.0" encoding="utf-8"?><Relationships xmlns="http://schemas.openxmlformats.org/package/2006/relationships"><Relationship Type="http://schemas.openxmlformats.org/officeDocument/2006/relationships/image" Target="media/image2.png" Id="rId13" /><Relationship Type="http://schemas.openxmlformats.org/officeDocument/2006/relationships/chart" Target="charts/chart1.xml" Id="rId18" /><Relationship Type="http://schemas.openxmlformats.org/officeDocument/2006/relationships/image" Target="media/image11.png" Id="rId26" /><Relationship Type="http://schemas.openxmlformats.org/officeDocument/2006/relationships/image" Target="media/image24.jpeg" Id="rId39" /><Relationship Type="http://schemas.openxmlformats.org/officeDocument/2006/relationships/image" Target="media/image8.png" Id="rId21" /><Relationship Type="http://schemas.openxmlformats.org/officeDocument/2006/relationships/image" Target="media/image19.jpg" Id="rId34" /><Relationship Type="http://schemas.openxmlformats.org/officeDocument/2006/relationships/image" Target="media/image27.png" Id="rId42" /><Relationship Type="http://schemas.openxmlformats.org/officeDocument/2006/relationships/image" Target="media/image32.jpeg" Id="rId47" /><Relationship Type="http://schemas.openxmlformats.org/officeDocument/2006/relationships/image" Target="media/image35.png" Id="rId50" /><Relationship Type="http://schemas.openxmlformats.org/officeDocument/2006/relationships/image" Target="media/image40.png" Id="rId55" /><Relationship Type="http://schemas.openxmlformats.org/officeDocument/2006/relationships/styles" Target="styles.xml" Id="rId7" /><Relationship Type="http://schemas.openxmlformats.org/officeDocument/2006/relationships/customXml" Target="../customXml/item2.xml" Id="rId2" /><Relationship Type="http://schemas.openxmlformats.org/officeDocument/2006/relationships/image" Target="media/image4.png" Id="rId16" /><Relationship Type="http://schemas.openxmlformats.org/officeDocument/2006/relationships/image" Target="media/image14.png" Id="rId29" /><Relationship Type="http://schemas.openxmlformats.org/officeDocument/2006/relationships/endnotes" Target="endnotes.xml" Id="rId11" /><Relationship Type="http://schemas.openxmlformats.org/officeDocument/2006/relationships/header" Target="header2.xml" Id="rId24" /><Relationship Type="http://schemas.openxmlformats.org/officeDocument/2006/relationships/image" Target="media/image17.jpg" Id="rId32" /><Relationship Type="http://schemas.openxmlformats.org/officeDocument/2006/relationships/image" Target="media/image22.jpeg" Id="rId37" /><Relationship Type="http://schemas.openxmlformats.org/officeDocument/2006/relationships/image" Target="media/image25.jpeg" Id="rId40" /><Relationship Type="http://schemas.openxmlformats.org/officeDocument/2006/relationships/image" Target="media/image30.jpeg" Id="rId45" /><Relationship Type="http://schemas.openxmlformats.org/officeDocument/2006/relationships/image" Target="media/image38.png" Id="rId53" /><Relationship Type="http://schemas.microsoft.com/office/2020/10/relationships/intelligence" Target="intelligence2.xml" Id="rId58" /><Relationship Type="http://schemas.openxmlformats.org/officeDocument/2006/relationships/customXml" Target="../customXml/item5.xml" Id="rId5" /><Relationship Type="http://schemas.openxmlformats.org/officeDocument/2006/relationships/image" Target="media/image6.png" Id="rId19"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image" Target="media/image3.png" Id="rId14" /><Relationship Type="http://schemas.openxmlformats.org/officeDocument/2006/relationships/image" Target="media/image9.png" Id="rId22" /><Relationship Type="http://schemas.openxmlformats.org/officeDocument/2006/relationships/image" Target="media/image12.png" Id="rId27" /><Relationship Type="http://schemas.openxmlformats.org/officeDocument/2006/relationships/image" Target="media/image15.png" Id="rId30" /><Relationship Type="http://schemas.openxmlformats.org/officeDocument/2006/relationships/image" Target="media/image20.jpg" Id="rId35" /><Relationship Type="http://schemas.openxmlformats.org/officeDocument/2006/relationships/image" Target="media/image28.png" Id="rId43" /><Relationship Type="http://schemas.openxmlformats.org/officeDocument/2006/relationships/image" Target="media/image33.png" Id="rId48" /><Relationship Type="http://schemas.openxmlformats.org/officeDocument/2006/relationships/fontTable" Target="fontTable.xml" Id="rId56" /><Relationship Type="http://schemas.openxmlformats.org/officeDocument/2006/relationships/settings" Target="settings.xml" Id="rId8" /><Relationship Type="http://schemas.openxmlformats.org/officeDocument/2006/relationships/image" Target="media/image36.jpeg" Id="rId51" /><Relationship Type="http://schemas.openxmlformats.org/officeDocument/2006/relationships/customXml" Target="../customXml/item3.xml" Id="rId3" /><Relationship Type="http://schemas.openxmlformats.org/officeDocument/2006/relationships/header" Target="header1.xml" Id="rId12" /><Relationship Type="http://schemas.openxmlformats.org/officeDocument/2006/relationships/image" Target="media/image5.png" Id="rId17" /><Relationship Type="http://schemas.openxmlformats.org/officeDocument/2006/relationships/footer" Target="footer1.xml" Id="rId25" /><Relationship Type="http://schemas.openxmlformats.org/officeDocument/2006/relationships/image" Target="media/image18.jpg" Id="rId33" /><Relationship Type="http://schemas.openxmlformats.org/officeDocument/2006/relationships/image" Target="media/image23.jpeg" Id="rId38" /><Relationship Type="http://schemas.openxmlformats.org/officeDocument/2006/relationships/image" Target="media/image31.jpeg" Id="rId46" /><Relationship Type="http://schemas.openxmlformats.org/officeDocument/2006/relationships/image" Target="media/image7.png" Id="rId20" /><Relationship Type="http://schemas.openxmlformats.org/officeDocument/2006/relationships/image" Target="media/image26.png" Id="rId41" /><Relationship Type="http://schemas.openxmlformats.org/officeDocument/2006/relationships/image" Target="media/image39.png" Id="rId54"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hyperlink" Target="mailto:ergrodz@etb.com.co" TargetMode="External" Id="rId15" /><Relationship Type="http://schemas.openxmlformats.org/officeDocument/2006/relationships/image" Target="media/image10.png" Id="rId23" /><Relationship Type="http://schemas.openxmlformats.org/officeDocument/2006/relationships/image" Target="media/image13.png" Id="rId28" /><Relationship Type="http://schemas.openxmlformats.org/officeDocument/2006/relationships/image" Target="media/image21.jpg" Id="rId36" /><Relationship Type="http://schemas.openxmlformats.org/officeDocument/2006/relationships/image" Target="media/image34.jpg" Id="rId49" /><Relationship Type="http://schemas.openxmlformats.org/officeDocument/2006/relationships/theme" Target="theme/theme1.xml" Id="rId57" /><Relationship Type="http://schemas.openxmlformats.org/officeDocument/2006/relationships/footnotes" Target="footnotes.xml" Id="rId10" /><Relationship Type="http://schemas.openxmlformats.org/officeDocument/2006/relationships/image" Target="media/image16.jpg" Id="rId31" /><Relationship Type="http://schemas.openxmlformats.org/officeDocument/2006/relationships/image" Target="media/image29.jpeg" Id="rId44" /><Relationship Type="http://schemas.openxmlformats.org/officeDocument/2006/relationships/image" Target="media/image37.jpeg" Id="rId52"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https://verytelcsp.sharepoint.com/sites/OPERACIONES/Shared%20Documents/PROYECTOS/A&#241;o%202024/2024-1809%20MANTTO%20BOGOTA%20ETB/14.%20CONCILIACIONES/FACTURACI&#211;N%20CONTRATO%201809-2024.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CONSOLIDADO VALOR ANS</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CO"/>
        </a:p>
      </c:txPr>
    </c:title>
    <c:autoTitleDeleted val="0"/>
    <c:plotArea>
      <c:layout>
        <c:manualLayout>
          <c:layoutTarget val="inner"/>
          <c:xMode val="edge"/>
          <c:yMode val="edge"/>
          <c:x val="0.24727308758234792"/>
          <c:y val="0.11774452613492813"/>
          <c:w val="0.49940187830602423"/>
          <c:h val="0.82277519797597343"/>
        </c:manualLayout>
      </c:layout>
      <c:pieChart>
        <c:varyColors val="1"/>
        <c:ser>
          <c:idx val="0"/>
          <c:order val="0"/>
          <c:tx>
            <c:strRef>
              <c:f>ANS!$O$1</c:f>
              <c:strCache>
                <c:ptCount val="1"/>
                <c:pt idx="0">
                  <c:v>VALOR </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6A1B-4A9A-8E61-B202409685C0}"/>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6A1B-4A9A-8E61-B202409685C0}"/>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6A1B-4A9A-8E61-B202409685C0}"/>
              </c:ext>
            </c:extLst>
          </c:dPt>
          <c:dPt>
            <c:idx val="3"/>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7-6A1B-4A9A-8E61-B202409685C0}"/>
              </c:ext>
            </c:extLst>
          </c:dPt>
          <c:dPt>
            <c:idx val="4"/>
            <c:bubble3D val="0"/>
            <c:spPr>
              <a:solidFill>
                <a:schemeClr val="accent5"/>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9-6A1B-4A9A-8E61-B202409685C0}"/>
              </c:ext>
            </c:extLst>
          </c:dPt>
          <c:dPt>
            <c:idx val="5"/>
            <c:bubble3D val="0"/>
            <c:spPr>
              <a:solidFill>
                <a:schemeClr val="accent6"/>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B-6A1B-4A9A-8E61-B202409685C0}"/>
              </c:ext>
            </c:extLst>
          </c:dPt>
          <c:dPt>
            <c:idx val="6"/>
            <c:bubble3D val="0"/>
            <c:spPr>
              <a:solidFill>
                <a:schemeClr val="accent1">
                  <a:lumMod val="60000"/>
                </a:schemeClr>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D-6A1B-4A9A-8E61-B202409685C0}"/>
              </c:ext>
            </c:extLst>
          </c:dPt>
          <c:dPt>
            <c:idx val="7"/>
            <c:bubble3D val="0"/>
            <c:spPr>
              <a:solidFill>
                <a:schemeClr val="accent2">
                  <a:lumMod val="60000"/>
                </a:schemeClr>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F-6A1B-4A9A-8E61-B202409685C0}"/>
              </c:ext>
            </c:extLst>
          </c:dPt>
          <c:dPt>
            <c:idx val="8"/>
            <c:bubble3D val="0"/>
            <c:spPr>
              <a:solidFill>
                <a:schemeClr val="accent3">
                  <a:lumMod val="60000"/>
                </a:schemeClr>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11-6A1B-4A9A-8E61-B202409685C0}"/>
              </c:ext>
            </c:extLst>
          </c:dPt>
          <c:dPt>
            <c:idx val="9"/>
            <c:bubble3D val="0"/>
            <c:spPr>
              <a:solidFill>
                <a:schemeClr val="accent4">
                  <a:lumMod val="60000"/>
                </a:schemeClr>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13-6A1B-4A9A-8E61-B202409685C0}"/>
              </c:ext>
            </c:extLst>
          </c:dPt>
          <c:dPt>
            <c:idx val="10"/>
            <c:bubble3D val="0"/>
            <c:spPr>
              <a:solidFill>
                <a:schemeClr val="accent5">
                  <a:lumMod val="60000"/>
                </a:schemeClr>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15-6A1B-4A9A-8E61-B202409685C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in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numRef>
              <c:f>ANS!$M$2:$M$12</c:f>
              <c:numCache>
                <c:formatCode>mmm\-yy</c:formatCode>
                <c:ptCount val="11"/>
                <c:pt idx="0">
                  <c:v>45627</c:v>
                </c:pt>
                <c:pt idx="1">
                  <c:v>45658</c:v>
                </c:pt>
                <c:pt idx="2">
                  <c:v>45689</c:v>
                </c:pt>
                <c:pt idx="3">
                  <c:v>45717</c:v>
                </c:pt>
                <c:pt idx="4">
                  <c:v>45748</c:v>
                </c:pt>
                <c:pt idx="5">
                  <c:v>45778</c:v>
                </c:pt>
                <c:pt idx="6">
                  <c:v>45809</c:v>
                </c:pt>
                <c:pt idx="7">
                  <c:v>45839</c:v>
                </c:pt>
                <c:pt idx="8">
                  <c:v>45870</c:v>
                </c:pt>
                <c:pt idx="9">
                  <c:v>45931</c:v>
                </c:pt>
                <c:pt idx="10">
                  <c:v>45962</c:v>
                </c:pt>
              </c:numCache>
            </c:numRef>
          </c:cat>
          <c:val>
            <c:numRef>
              <c:f>ANS!$O$2:$O$12</c:f>
              <c:numCache>
                <c:formatCode>_("$"* #,##0_);_("$"* \(#,##0\);_("$"* "-"_);_(@_)</c:formatCode>
                <c:ptCount val="11"/>
                <c:pt idx="0">
                  <c:v>-58500900</c:v>
                </c:pt>
                <c:pt idx="1">
                  <c:v>-54083100</c:v>
                </c:pt>
                <c:pt idx="2">
                  <c:v>-83387400</c:v>
                </c:pt>
                <c:pt idx="3">
                  <c:v>-97332750</c:v>
                </c:pt>
                <c:pt idx="4">
                  <c:v>-71007900</c:v>
                </c:pt>
                <c:pt idx="5">
                  <c:v>-82822950</c:v>
                </c:pt>
                <c:pt idx="6">
                  <c:v>-44688000</c:v>
                </c:pt>
                <c:pt idx="7">
                  <c:v>-55359300</c:v>
                </c:pt>
                <c:pt idx="8">
                  <c:v>-31169700</c:v>
                </c:pt>
                <c:pt idx="9">
                  <c:v>-20351100</c:v>
                </c:pt>
                <c:pt idx="10">
                  <c:v>-18358200</c:v>
                </c:pt>
              </c:numCache>
            </c:numRef>
          </c:val>
          <c:extLst>
            <c:ext xmlns:c16="http://schemas.microsoft.com/office/drawing/2014/chart" uri="{C3380CC4-5D6E-409C-BE32-E72D297353CC}">
              <c16:uniqueId val="{00000016-6A1B-4A9A-8E61-B202409685C0}"/>
            </c:ext>
          </c:extLst>
        </c:ser>
        <c:ser>
          <c:idx val="1"/>
          <c:order val="1"/>
          <c:tx>
            <c:strRef>
              <c:f>ANS!$O$1</c:f>
              <c:strCache>
                <c:ptCount val="1"/>
                <c:pt idx="0">
                  <c:v>VALOR </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18-6A1B-4A9A-8E61-B202409685C0}"/>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1A-6A1B-4A9A-8E61-B202409685C0}"/>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1C-6A1B-4A9A-8E61-B202409685C0}"/>
              </c:ext>
            </c:extLst>
          </c:dPt>
          <c:dPt>
            <c:idx val="3"/>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1E-6A1B-4A9A-8E61-B202409685C0}"/>
              </c:ext>
            </c:extLst>
          </c:dPt>
          <c:dPt>
            <c:idx val="4"/>
            <c:bubble3D val="0"/>
            <c:spPr>
              <a:solidFill>
                <a:schemeClr val="accent5"/>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20-6A1B-4A9A-8E61-B202409685C0}"/>
              </c:ext>
            </c:extLst>
          </c:dPt>
          <c:dPt>
            <c:idx val="5"/>
            <c:bubble3D val="0"/>
            <c:spPr>
              <a:solidFill>
                <a:schemeClr val="accent6"/>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22-6A1B-4A9A-8E61-B202409685C0}"/>
              </c:ext>
            </c:extLst>
          </c:dPt>
          <c:dPt>
            <c:idx val="6"/>
            <c:bubble3D val="0"/>
            <c:spPr>
              <a:solidFill>
                <a:schemeClr val="accent1">
                  <a:lumMod val="60000"/>
                </a:schemeClr>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24-6A1B-4A9A-8E61-B202409685C0}"/>
              </c:ext>
            </c:extLst>
          </c:dPt>
          <c:dPt>
            <c:idx val="7"/>
            <c:bubble3D val="0"/>
            <c:spPr>
              <a:solidFill>
                <a:schemeClr val="accent2">
                  <a:lumMod val="60000"/>
                </a:schemeClr>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26-6A1B-4A9A-8E61-B202409685C0}"/>
              </c:ext>
            </c:extLst>
          </c:dPt>
          <c:dPt>
            <c:idx val="8"/>
            <c:bubble3D val="0"/>
            <c:spPr>
              <a:solidFill>
                <a:schemeClr val="accent3">
                  <a:lumMod val="60000"/>
                </a:schemeClr>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28-6A1B-4A9A-8E61-B202409685C0}"/>
              </c:ext>
            </c:extLst>
          </c:dPt>
          <c:dLbls>
            <c:dLbl>
              <c:idx val="1"/>
              <c:layout>
                <c:manualLayout>
                  <c:x val="-0.20943351337238256"/>
                  <c:y val="7.1858407495327653E-2"/>
                </c:manualLayout>
              </c:layout>
              <c:dLblPos val="bestFit"/>
              <c:showLegendKey val="0"/>
              <c:showVal val="1"/>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1A-6A1B-4A9A-8E61-B202409685C0}"/>
                </c:ext>
              </c:extLst>
            </c:dLbl>
            <c:dLbl>
              <c:idx val="2"/>
              <c:layout>
                <c:manualLayout>
                  <c:x val="-0.20505367397265611"/>
                  <c:y val="-0.1489457811576767"/>
                </c:manualLayout>
              </c:layout>
              <c:dLblPos val="bestFit"/>
              <c:showLegendKey val="0"/>
              <c:showVal val="1"/>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1C-6A1B-4A9A-8E61-B202409685C0}"/>
                </c:ext>
              </c:extLst>
            </c:dLbl>
            <c:dLbl>
              <c:idx val="3"/>
              <c:layout>
                <c:manualLayout>
                  <c:x val="0.11282519763600447"/>
                  <c:y val="-0.16921538890007745"/>
                </c:manualLayout>
              </c:layout>
              <c:dLblPos val="bestFit"/>
              <c:showLegendKey val="0"/>
              <c:showVal val="1"/>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1E-6A1B-4A9A-8E61-B202409685C0}"/>
                </c:ext>
              </c:extLst>
            </c:dLbl>
            <c:dLbl>
              <c:idx val="5"/>
              <c:layout>
                <c:manualLayout>
                  <c:x val="0.1451756280189698"/>
                  <c:y val="0.10845295055821368"/>
                </c:manualLayout>
              </c:layout>
              <c:dLblPos val="bestFit"/>
              <c:showLegendKey val="0"/>
              <c:showVal val="1"/>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22-6A1B-4A9A-8E61-B202409685C0}"/>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in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numRef>
              <c:f>ANS!$M$2:$M$12</c:f>
              <c:numCache>
                <c:formatCode>mmm\-yy</c:formatCode>
                <c:ptCount val="11"/>
                <c:pt idx="0">
                  <c:v>45627</c:v>
                </c:pt>
                <c:pt idx="1">
                  <c:v>45658</c:v>
                </c:pt>
                <c:pt idx="2">
                  <c:v>45689</c:v>
                </c:pt>
                <c:pt idx="3">
                  <c:v>45717</c:v>
                </c:pt>
                <c:pt idx="4">
                  <c:v>45748</c:v>
                </c:pt>
                <c:pt idx="5">
                  <c:v>45778</c:v>
                </c:pt>
                <c:pt idx="6">
                  <c:v>45809</c:v>
                </c:pt>
                <c:pt idx="7">
                  <c:v>45839</c:v>
                </c:pt>
                <c:pt idx="8">
                  <c:v>45870</c:v>
                </c:pt>
                <c:pt idx="9">
                  <c:v>45931</c:v>
                </c:pt>
                <c:pt idx="10">
                  <c:v>45962</c:v>
                </c:pt>
              </c:numCache>
            </c:numRef>
          </c:cat>
          <c:val>
            <c:numRef>
              <c:f>ANS!$O$2:$O$10</c:f>
              <c:numCache>
                <c:formatCode>_("$"* #,##0_);_("$"* \(#,##0\);_("$"* "-"_);_(@_)</c:formatCode>
                <c:ptCount val="9"/>
                <c:pt idx="0">
                  <c:v>-58500900</c:v>
                </c:pt>
                <c:pt idx="1">
                  <c:v>-54083100</c:v>
                </c:pt>
                <c:pt idx="2">
                  <c:v>-83387400</c:v>
                </c:pt>
                <c:pt idx="3">
                  <c:v>-97332750</c:v>
                </c:pt>
                <c:pt idx="4">
                  <c:v>-71007900</c:v>
                </c:pt>
                <c:pt idx="5">
                  <c:v>-82822950</c:v>
                </c:pt>
                <c:pt idx="6">
                  <c:v>-44688000</c:v>
                </c:pt>
                <c:pt idx="7">
                  <c:v>-55359300</c:v>
                </c:pt>
                <c:pt idx="8">
                  <c:v>-31169700</c:v>
                </c:pt>
              </c:numCache>
            </c:numRef>
          </c:val>
          <c:extLst>
            <c:ext xmlns:c16="http://schemas.microsoft.com/office/drawing/2014/chart" uri="{C3380CC4-5D6E-409C-BE32-E72D297353CC}">
              <c16:uniqueId val="{00000029-6A1B-4A9A-8E61-B202409685C0}"/>
            </c:ext>
          </c:extLst>
        </c:ser>
        <c:dLbls>
          <c:dLblPos val="inEnd"/>
          <c:showLegendKey val="0"/>
          <c:showVal val="0"/>
          <c:showCatName val="1"/>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xmlns:thm15="http://schemas.microsoft.com/office/thememl/2012/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97619522-0b38-43b9-a602-b8cd99cbf89a">
      <Terms xmlns="http://schemas.microsoft.com/office/infopath/2007/PartnerControls"/>
    </lcf76f155ced4ddcb4097134ff3c332f>
    <TaxCatchAll xmlns="ea0a5292-eae9-4272-9049-e8b4e653deda" xsi:nil="true"/>
  </documentManagement>
</p:properties>
</file>

<file path=customXml/item4.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24w9xahvH4QPgYYrn9e+9SVapRw==">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</go:docsCustomData>
</go:gDocsCustomXmlDataStorage>
</file>

<file path=customXml/item5.xml><?xml version="1.0" encoding="utf-8"?>
<ct:contentTypeSchema xmlns:ct="http://schemas.microsoft.com/office/2006/metadata/contentType" xmlns:ma="http://schemas.microsoft.com/office/2006/metadata/properties/metaAttributes" ct:_="" ma:_="" ma:contentTypeName="Document" ma:contentTypeID="0x01010061421238FEDE154C918560757DFA6CD5" ma:contentTypeVersion="19" ma:contentTypeDescription="Create a new document." ma:contentTypeScope="" ma:versionID="e5625aa4d1d90937cea19254587bb324">
  <xsd:schema xmlns:xsd="http://www.w3.org/2001/XMLSchema" xmlns:xs="http://www.w3.org/2001/XMLSchema" xmlns:p="http://schemas.microsoft.com/office/2006/metadata/properties" xmlns:ns2="97619522-0b38-43b9-a602-b8cd99cbf89a" xmlns:ns3="ea0a5292-eae9-4272-9049-e8b4e653deda" targetNamespace="http://schemas.microsoft.com/office/2006/metadata/properties" ma:root="true" ma:fieldsID="0c18306505c448e615e0c5d5fe6a196d" ns2:_="" ns3:_="">
    <xsd:import namespace="97619522-0b38-43b9-a602-b8cd99cbf89a"/>
    <xsd:import namespace="ea0a5292-eae9-4272-9049-e8b4e653ded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Location" minOccurs="0"/>
                <xsd:element ref="ns2:MediaServiceOCR" minOccurs="0"/>
                <xsd:element ref="ns3:SharedWithUsers" minOccurs="0"/>
                <xsd:element ref="ns3:SharedWithDetails" minOccurs="0"/>
                <xsd:element ref="ns2:MediaLengthInSeconds" minOccurs="0"/>
                <xsd:element ref="ns2:MediaServiceAutoKeyPoints" minOccurs="0"/>
                <xsd:element ref="ns2:MediaServiceKeyPoints" minOccurs="0"/>
                <xsd:element ref="ns2:lcf76f155ced4ddcb4097134ff3c332f" minOccurs="0"/>
                <xsd:element ref="ns3:TaxCatchAll" minOccurs="0"/>
                <xsd:element ref="ns2:MediaServiceObjectDetectorVersions"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7619522-0b38-43b9-a602-b8cd99cbf8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LengthInSeconds" ma:index="18" nillable="true" ma:displayName="Length (seconds)" ma:internalName="MediaLengthInSeconds" ma:readOnly="true">
      <xsd:simpleType>
        <xsd:restriction base="dms:Unknow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f65b8bc1-b568-47c3-8a41-ee26b8c70f3e"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element name="MediaServiceBillingMetadata" ma:index="26"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a0a5292-eae9-4272-9049-e8b4e653deda"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358db8e5-c050-4db7-a758-9ea56ddd67a7}" ma:internalName="TaxCatchAll" ma:showField="CatchAllData" ma:web="ea0a5292-eae9-4272-9049-e8b4e653ded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B1106CC-2D2F-4931-AEAC-2E600C8BCDC5}">
  <ds:schemaRefs>
    <ds:schemaRef ds:uri="http://schemas.openxmlformats.org/officeDocument/2006/bibliography"/>
  </ds:schemaRefs>
</ds:datastoreItem>
</file>

<file path=customXml/itemProps2.xml><?xml version="1.0" encoding="utf-8"?>
<ds:datastoreItem xmlns:ds="http://schemas.openxmlformats.org/officeDocument/2006/customXml" ds:itemID="{6F10BB46-E96C-432D-A983-37857454A587}">
  <ds:schemaRefs>
    <ds:schemaRef ds:uri="http://schemas.microsoft.com/sharepoint/v3/contenttype/forms"/>
  </ds:schemaRefs>
</ds:datastoreItem>
</file>

<file path=customXml/itemProps3.xml><?xml version="1.0" encoding="utf-8"?>
<ds:datastoreItem xmlns:ds="http://schemas.openxmlformats.org/officeDocument/2006/customXml" ds:itemID="{E072737B-A846-4451-8CBC-AB55000993FD}">
  <ds:schemaRefs>
    <ds:schemaRef ds:uri="http://schemas.microsoft.com/office/2006/metadata/properties"/>
    <ds:schemaRef ds:uri="http://schemas.microsoft.com/office/infopath/2007/PartnerControls"/>
    <ds:schemaRef ds:uri="97619522-0b38-43b9-a602-b8cd99cbf89a"/>
    <ds:schemaRef ds:uri="ea0a5292-eae9-4272-9049-e8b4e653deda"/>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B7D7C335-3A2C-4AF9-ABA3-869027B5253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7619522-0b38-43b9-a602-b8cd99cbf89a"/>
    <ds:schemaRef ds:uri="ea0a5292-eae9-4272-9049-e8b4e653de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Yeimy Julieth Aponte</dc:creator>
  <keywords/>
  <lastModifiedBy>Christian Contreras</lastModifiedBy>
  <revision>815</revision>
  <lastPrinted>2025-12-09T16:58:00.0000000Z</lastPrinted>
  <dcterms:created xsi:type="dcterms:W3CDTF">2025-10-06T23:32:00.0000000Z</dcterms:created>
  <dcterms:modified xsi:type="dcterms:W3CDTF">2025-12-19T20:32:46.9094289Z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0x01010061421238FEDE154C918560757DFA6CD5</vt:lpwstr>
  </property>
  <property fmtid="{D5CDD505-2E9C-101B-9397-08002B2CF9AE}" pid="3" name="MediaServiceImageTags">
    <vt:lpwstr/>
  </property>
</Properties>
</file>